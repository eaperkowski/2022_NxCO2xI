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E4E9B" w14:textId="5DB55B1C" w:rsidR="00FE10C1" w:rsidRPr="00AF10D3" w:rsidRDefault="00FE10C1" w:rsidP="00FE10C1">
      <w:pPr>
        <w:spacing w:line="360" w:lineRule="auto"/>
        <w:rPr>
          <w:b/>
          <w:bCs/>
        </w:rPr>
      </w:pPr>
      <w:r w:rsidRPr="00AF10D3">
        <w:rPr>
          <w:b/>
          <w:bCs/>
        </w:rPr>
        <w:t xml:space="preserve">“Nitrogen demand, </w:t>
      </w:r>
      <w:r w:rsidR="007C4DCF">
        <w:rPr>
          <w:b/>
          <w:bCs/>
        </w:rPr>
        <w:t>availability</w:t>
      </w:r>
      <w:r w:rsidRPr="00AF10D3">
        <w:rPr>
          <w:b/>
          <w:bCs/>
        </w:rPr>
        <w:t xml:space="preserve">, and acquisition strategy control </w:t>
      </w:r>
      <w:r w:rsidRPr="008550B1">
        <w:rPr>
          <w:b/>
          <w:bCs/>
        </w:rPr>
        <w:t>plant</w:t>
      </w:r>
      <w:r w:rsidRPr="00AF10D3">
        <w:rPr>
          <w:b/>
          <w:bCs/>
        </w:rPr>
        <w:t xml:space="preserve"> responses to elevated CO</w:t>
      </w:r>
      <w:r w:rsidRPr="00AF10D3">
        <w:rPr>
          <w:b/>
          <w:bCs/>
          <w:vertAlign w:val="subscript"/>
        </w:rPr>
        <w:t>2</w:t>
      </w:r>
      <w:del w:id="0" w:author="Perkowski, Evan A" w:date="2024-02-27T13:37:00Z">
        <w:r w:rsidRPr="00AF10D3" w:rsidDel="00211BC1">
          <w:rPr>
            <w:b/>
            <w:bCs/>
          </w:rPr>
          <w:delText xml:space="preserve"> at different scales</w:delText>
        </w:r>
      </w:del>
      <w:r w:rsidRPr="00AF10D3">
        <w:rPr>
          <w:b/>
          <w:bCs/>
        </w:rPr>
        <w:t>”</w:t>
      </w:r>
    </w:p>
    <w:p w14:paraId="71AA7E27" w14:textId="77777777" w:rsidR="00FE10C1" w:rsidRPr="00FE014F" w:rsidRDefault="00FE10C1" w:rsidP="00FE10C1">
      <w:pPr>
        <w:spacing w:line="360" w:lineRule="auto"/>
        <w:rPr>
          <w:b/>
          <w:bCs/>
        </w:rPr>
      </w:pPr>
    </w:p>
    <w:p w14:paraId="34B682F3" w14:textId="77777777" w:rsidR="00FE10C1" w:rsidRPr="00394A41" w:rsidRDefault="00FE10C1" w:rsidP="00FE10C1">
      <w:pPr>
        <w:spacing w:line="360" w:lineRule="auto"/>
      </w:pPr>
      <w:r w:rsidRPr="00FE014F">
        <w:t>Evan A. Perkowski</w:t>
      </w:r>
      <w:r>
        <w:rPr>
          <w:vertAlign w:val="superscript"/>
        </w:rPr>
        <w:t>1,*</w:t>
      </w:r>
      <w:r w:rsidRPr="00FE014F">
        <w:t>,</w:t>
      </w:r>
      <w:r>
        <w:t xml:space="preserve"> </w:t>
      </w:r>
      <w:proofErr w:type="spellStart"/>
      <w:r>
        <w:t>Ezinwanne</w:t>
      </w:r>
      <w:proofErr w:type="spellEnd"/>
      <w:r>
        <w:t xml:space="preserve"> Ezekannagha</w:t>
      </w:r>
      <w:r>
        <w:rPr>
          <w:vertAlign w:val="superscript"/>
        </w:rPr>
        <w:t>1</w:t>
      </w:r>
      <w:r>
        <w:t>,</w:t>
      </w:r>
      <w:r w:rsidRPr="00FE014F">
        <w:t xml:space="preserve"> Nicholas G. Smith</w:t>
      </w:r>
      <w:r>
        <w:rPr>
          <w:vertAlign w:val="superscript"/>
        </w:rPr>
        <w:t>1</w:t>
      </w:r>
    </w:p>
    <w:p w14:paraId="58CA6397" w14:textId="77777777" w:rsidR="00FE10C1" w:rsidRDefault="00FE10C1" w:rsidP="00FE10C1">
      <w:pPr>
        <w:spacing w:line="360" w:lineRule="auto"/>
      </w:pPr>
      <w:r w:rsidRPr="00520239">
        <w:rPr>
          <w:vertAlign w:val="superscript"/>
        </w:rPr>
        <w:t>1</w:t>
      </w:r>
      <w:r w:rsidRPr="00520239">
        <w:t>Department</w:t>
      </w:r>
      <w:r w:rsidRPr="00FE014F">
        <w:t xml:space="preserve"> of Biological Sciences, Texas Tech University, Lubbock, TX</w:t>
      </w:r>
    </w:p>
    <w:p w14:paraId="675B8459" w14:textId="77777777" w:rsidR="00FE10C1" w:rsidRPr="00394A41" w:rsidRDefault="00FE10C1" w:rsidP="00FE10C1">
      <w:pPr>
        <w:spacing w:line="360" w:lineRule="auto"/>
        <w:rPr>
          <w:b/>
        </w:rPr>
      </w:pPr>
    </w:p>
    <w:p w14:paraId="3CF14B22" w14:textId="77777777" w:rsidR="00FE10C1" w:rsidRDefault="00FE10C1" w:rsidP="00FE10C1">
      <w:pPr>
        <w:spacing w:line="360" w:lineRule="auto"/>
        <w:rPr>
          <w:bCs/>
        </w:rPr>
      </w:pPr>
      <w:r>
        <w:rPr>
          <w:b/>
          <w:vertAlign w:val="superscript"/>
        </w:rPr>
        <w:t>*</w:t>
      </w:r>
      <w:r>
        <w:rPr>
          <w:bCs/>
        </w:rPr>
        <w:t>Corresponding author:</w:t>
      </w:r>
    </w:p>
    <w:p w14:paraId="0FDC3A69" w14:textId="77777777" w:rsidR="00FE10C1" w:rsidRDefault="00FE10C1" w:rsidP="00FE10C1">
      <w:pPr>
        <w:spacing w:line="360" w:lineRule="auto"/>
        <w:rPr>
          <w:bCs/>
        </w:rPr>
      </w:pPr>
      <w:r>
        <w:rPr>
          <w:bCs/>
        </w:rPr>
        <w:t>2901 Main St.</w:t>
      </w:r>
    </w:p>
    <w:p w14:paraId="0EB98692" w14:textId="77777777" w:rsidR="00FE10C1" w:rsidRDefault="00FE10C1" w:rsidP="00FE10C1">
      <w:pPr>
        <w:spacing w:line="360" w:lineRule="auto"/>
        <w:rPr>
          <w:bCs/>
        </w:rPr>
      </w:pPr>
      <w:r>
        <w:rPr>
          <w:bCs/>
        </w:rPr>
        <w:t>Lubbock, TX, 79409</w:t>
      </w:r>
    </w:p>
    <w:p w14:paraId="7E6C39E5" w14:textId="77777777" w:rsidR="00FE10C1" w:rsidRDefault="00FE10C1" w:rsidP="00FE10C1">
      <w:pPr>
        <w:spacing w:line="360" w:lineRule="auto"/>
        <w:rPr>
          <w:rStyle w:val="Hyperlink"/>
        </w:rPr>
      </w:pPr>
      <w:r>
        <w:rPr>
          <w:bCs/>
        </w:rPr>
        <w:t xml:space="preserve">Email: </w:t>
      </w:r>
      <w:hyperlink r:id="rId8" w:history="1">
        <w:r w:rsidRPr="006C43EE">
          <w:rPr>
            <w:rStyle w:val="Hyperlink"/>
          </w:rPr>
          <w:t>evan.a.perkowski@ttu.edu</w:t>
        </w:r>
      </w:hyperlink>
    </w:p>
    <w:p w14:paraId="18F60280" w14:textId="77777777" w:rsidR="00FE10C1" w:rsidRDefault="00FE10C1" w:rsidP="00FE10C1">
      <w:pPr>
        <w:spacing w:line="360" w:lineRule="auto"/>
        <w:rPr>
          <w:rStyle w:val="Hyperlink"/>
        </w:rPr>
      </w:pPr>
    </w:p>
    <w:p w14:paraId="76E0073F" w14:textId="7BFBD0F2" w:rsidR="0073267B" w:rsidRDefault="00FE10C1" w:rsidP="00FE10C1">
      <w:pPr>
        <w:spacing w:line="360" w:lineRule="auto"/>
        <w:rPr>
          <w:ins w:id="1" w:author="Perkowski, Evan A [2]" w:date="2024-05-28T17:46:00Z"/>
          <w:bCs/>
          <w:color w:val="000000" w:themeColor="text1"/>
        </w:rPr>
      </w:pPr>
      <w:r w:rsidRPr="00CB70E4">
        <w:rPr>
          <w:b/>
          <w:color w:val="000000" w:themeColor="text1"/>
        </w:rPr>
        <w:t>ORCID</w:t>
      </w:r>
      <w:r>
        <w:rPr>
          <w:b/>
          <w:color w:val="000000" w:themeColor="text1"/>
        </w:rPr>
        <w:t>s</w:t>
      </w:r>
    </w:p>
    <w:p w14:paraId="674B3412" w14:textId="54FD6B7A" w:rsidR="0073267B" w:rsidRDefault="00FE10C1" w:rsidP="00FE10C1">
      <w:pPr>
        <w:spacing w:line="360" w:lineRule="auto"/>
        <w:rPr>
          <w:ins w:id="2" w:author="Perkowski, Evan A [2]" w:date="2024-05-28T17:46:00Z"/>
          <w:bCs/>
          <w:color w:val="000000" w:themeColor="text1"/>
        </w:rPr>
      </w:pPr>
      <w:r>
        <w:rPr>
          <w:bCs/>
          <w:color w:val="000000" w:themeColor="text1"/>
        </w:rPr>
        <w:t>Evan A. Perkowski (</w:t>
      </w:r>
      <w:r w:rsidRPr="00CB70E4">
        <w:rPr>
          <w:bCs/>
          <w:color w:val="000000" w:themeColor="text1"/>
        </w:rPr>
        <w:t>0000-0002-9523-8892</w:t>
      </w:r>
      <w:r>
        <w:rPr>
          <w:bCs/>
          <w:color w:val="000000" w:themeColor="text1"/>
        </w:rPr>
        <w:t>)</w:t>
      </w:r>
    </w:p>
    <w:p w14:paraId="4FA2E840" w14:textId="641E6E0D" w:rsidR="0073267B" w:rsidRDefault="00FE10C1" w:rsidP="00FE10C1">
      <w:pPr>
        <w:spacing w:line="360" w:lineRule="auto"/>
        <w:rPr>
          <w:ins w:id="3" w:author="Perkowski, Evan A [2]" w:date="2024-05-28T17:46:00Z"/>
          <w:bCs/>
          <w:color w:val="000000" w:themeColor="text1"/>
        </w:rPr>
      </w:pP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w:t>
      </w:r>
    </w:p>
    <w:p w14:paraId="30CAA92A" w14:textId="59A9515B" w:rsidR="00FE10C1" w:rsidRDefault="00FE10C1" w:rsidP="00FE10C1">
      <w:pPr>
        <w:spacing w:line="360" w:lineRule="auto"/>
        <w:rPr>
          <w:bCs/>
          <w:color w:val="000000" w:themeColor="text1"/>
        </w:rPr>
      </w:pPr>
      <w:r>
        <w:rPr>
          <w:bCs/>
          <w:color w:val="000000" w:themeColor="text1"/>
        </w:rPr>
        <w:t>Nicholas G. Smith (</w:t>
      </w:r>
      <w:r w:rsidRPr="00CB70E4">
        <w:rPr>
          <w:bCs/>
          <w:color w:val="000000" w:themeColor="text1"/>
        </w:rPr>
        <w:t>0000-0001-7048-4387</w:t>
      </w:r>
      <w:r>
        <w:rPr>
          <w:bCs/>
          <w:color w:val="000000" w:themeColor="text1"/>
        </w:rPr>
        <w:t>)</w:t>
      </w:r>
    </w:p>
    <w:p w14:paraId="69C880BB" w14:textId="77777777" w:rsidR="00FE10C1" w:rsidRDefault="00FE10C1" w:rsidP="00FE10C1">
      <w:pPr>
        <w:spacing w:line="360" w:lineRule="auto"/>
        <w:rPr>
          <w:bCs/>
          <w:color w:val="000000" w:themeColor="text1"/>
        </w:rPr>
      </w:pPr>
    </w:p>
    <w:p w14:paraId="7FE6D7BB" w14:textId="53F869D9" w:rsidR="00946C7D" w:rsidRDefault="008D64A1" w:rsidP="00FE10C1">
      <w:pPr>
        <w:spacing w:line="360" w:lineRule="auto"/>
        <w:rPr>
          <w:bCs/>
          <w:color w:val="000000" w:themeColor="text1"/>
        </w:rPr>
      </w:pPr>
      <w:r w:rsidRPr="008D64A1">
        <w:rPr>
          <w:bCs/>
          <w:color w:val="000000" w:themeColor="text1"/>
        </w:rPr>
        <w:t>Total w</w:t>
      </w:r>
      <w:r w:rsidR="00946C7D" w:rsidRPr="008D64A1">
        <w:rPr>
          <w:bCs/>
          <w:color w:val="000000" w:themeColor="text1"/>
        </w:rPr>
        <w:t xml:space="preserve">ord </w:t>
      </w:r>
      <w:r w:rsidRPr="008D64A1">
        <w:rPr>
          <w:bCs/>
          <w:color w:val="000000" w:themeColor="text1"/>
        </w:rPr>
        <w:t>c</w:t>
      </w:r>
      <w:r w:rsidR="00946C7D" w:rsidRPr="008D64A1">
        <w:rPr>
          <w:bCs/>
          <w:color w:val="000000" w:themeColor="text1"/>
        </w:rPr>
        <w:t>ount</w:t>
      </w:r>
      <w:r>
        <w:rPr>
          <w:bCs/>
          <w:color w:val="000000" w:themeColor="text1"/>
        </w:rPr>
        <w:t>:</w:t>
      </w:r>
      <w:r w:rsidR="00BD3291">
        <w:rPr>
          <w:bCs/>
          <w:color w:val="000000" w:themeColor="text1"/>
        </w:rPr>
        <w:t xml:space="preserve"> </w:t>
      </w:r>
      <w:r w:rsidR="0073267B">
        <w:rPr>
          <w:bCs/>
          <w:color w:val="000000" w:themeColor="text1"/>
        </w:rPr>
        <w:t>6602</w:t>
      </w:r>
    </w:p>
    <w:p w14:paraId="2644CF41" w14:textId="72608445" w:rsidR="008D64A1" w:rsidRDefault="008D64A1" w:rsidP="008D64A1">
      <w:pPr>
        <w:pStyle w:val="ListParagraph"/>
        <w:numPr>
          <w:ilvl w:val="0"/>
          <w:numId w:val="7"/>
        </w:numPr>
        <w:spacing w:line="360" w:lineRule="auto"/>
        <w:rPr>
          <w:bCs/>
          <w:color w:val="000000" w:themeColor="text1"/>
        </w:rPr>
      </w:pPr>
      <w:r>
        <w:rPr>
          <w:bCs/>
          <w:color w:val="000000" w:themeColor="text1"/>
        </w:rPr>
        <w:t>Introduction:</w:t>
      </w:r>
      <w:r w:rsidR="00446432">
        <w:rPr>
          <w:bCs/>
          <w:color w:val="000000" w:themeColor="text1"/>
        </w:rPr>
        <w:t xml:space="preserve"> </w:t>
      </w:r>
      <w:r w:rsidR="00384051">
        <w:rPr>
          <w:bCs/>
          <w:color w:val="000000" w:themeColor="text1"/>
        </w:rPr>
        <w:t>1</w:t>
      </w:r>
      <w:r w:rsidR="00384051">
        <w:rPr>
          <w:bCs/>
          <w:color w:val="000000" w:themeColor="text1"/>
        </w:rPr>
        <w:t>514</w:t>
      </w:r>
    </w:p>
    <w:p w14:paraId="186352A2" w14:textId="147A10BD" w:rsidR="008D64A1" w:rsidRDefault="008D64A1" w:rsidP="008D64A1">
      <w:pPr>
        <w:pStyle w:val="ListParagraph"/>
        <w:numPr>
          <w:ilvl w:val="0"/>
          <w:numId w:val="7"/>
        </w:numPr>
        <w:spacing w:line="360" w:lineRule="auto"/>
        <w:rPr>
          <w:bCs/>
          <w:color w:val="000000" w:themeColor="text1"/>
        </w:rPr>
      </w:pPr>
      <w:r>
        <w:rPr>
          <w:bCs/>
          <w:color w:val="000000" w:themeColor="text1"/>
        </w:rPr>
        <w:t>Methods:</w:t>
      </w:r>
      <w:r w:rsidR="00A915D5">
        <w:rPr>
          <w:bCs/>
          <w:color w:val="000000" w:themeColor="text1"/>
        </w:rPr>
        <w:t xml:space="preserve"> </w:t>
      </w:r>
      <w:r w:rsidR="00384051">
        <w:rPr>
          <w:bCs/>
          <w:color w:val="000000" w:themeColor="text1"/>
        </w:rPr>
        <w:t>2425</w:t>
      </w:r>
    </w:p>
    <w:p w14:paraId="420F2A85" w14:textId="3AE05DC4" w:rsidR="008D64A1" w:rsidRDefault="008D64A1" w:rsidP="008D64A1">
      <w:pPr>
        <w:pStyle w:val="ListParagraph"/>
        <w:numPr>
          <w:ilvl w:val="0"/>
          <w:numId w:val="7"/>
        </w:numPr>
        <w:spacing w:line="360" w:lineRule="auto"/>
        <w:rPr>
          <w:bCs/>
          <w:color w:val="000000" w:themeColor="text1"/>
        </w:rPr>
      </w:pPr>
      <w:r>
        <w:rPr>
          <w:bCs/>
          <w:color w:val="000000" w:themeColor="text1"/>
        </w:rPr>
        <w:t>Results:</w:t>
      </w:r>
      <w:r w:rsidR="002B1B92">
        <w:rPr>
          <w:bCs/>
          <w:color w:val="000000" w:themeColor="text1"/>
        </w:rPr>
        <w:t xml:space="preserve"> </w:t>
      </w:r>
      <w:r w:rsidR="00384051">
        <w:rPr>
          <w:bCs/>
          <w:color w:val="000000" w:themeColor="text1"/>
        </w:rPr>
        <w:t>771</w:t>
      </w:r>
    </w:p>
    <w:p w14:paraId="33B9D871" w14:textId="534522CD" w:rsidR="008D64A1" w:rsidRDefault="008D64A1" w:rsidP="008D64A1">
      <w:pPr>
        <w:pStyle w:val="ListParagraph"/>
        <w:numPr>
          <w:ilvl w:val="0"/>
          <w:numId w:val="7"/>
        </w:numPr>
        <w:spacing w:line="360" w:lineRule="auto"/>
        <w:rPr>
          <w:bCs/>
          <w:color w:val="000000" w:themeColor="text1"/>
        </w:rPr>
      </w:pPr>
      <w:r>
        <w:rPr>
          <w:bCs/>
          <w:color w:val="000000" w:themeColor="text1"/>
        </w:rPr>
        <w:t>Discussion:</w:t>
      </w:r>
      <w:r w:rsidR="002B1B92">
        <w:rPr>
          <w:bCs/>
          <w:color w:val="000000" w:themeColor="text1"/>
        </w:rPr>
        <w:t xml:space="preserve"> </w:t>
      </w:r>
      <w:r w:rsidR="0073267B">
        <w:rPr>
          <w:bCs/>
          <w:color w:val="000000" w:themeColor="text1"/>
        </w:rPr>
        <w:t>18</w:t>
      </w:r>
      <w:r w:rsidR="0073267B">
        <w:rPr>
          <w:bCs/>
          <w:color w:val="000000" w:themeColor="text1"/>
        </w:rPr>
        <w:t>92</w:t>
      </w:r>
    </w:p>
    <w:p w14:paraId="4CE7BC21" w14:textId="77777777" w:rsidR="008D64A1" w:rsidRDefault="008D64A1" w:rsidP="008D64A1">
      <w:pPr>
        <w:spacing w:line="360" w:lineRule="auto"/>
        <w:rPr>
          <w:bCs/>
          <w:color w:val="000000" w:themeColor="text1"/>
        </w:rPr>
      </w:pPr>
    </w:p>
    <w:p w14:paraId="06107752" w14:textId="0C226923" w:rsidR="008D64A1" w:rsidRDefault="008D64A1" w:rsidP="008D64A1">
      <w:pPr>
        <w:spacing w:line="360" w:lineRule="auto"/>
        <w:rPr>
          <w:bCs/>
          <w:color w:val="000000" w:themeColor="text1"/>
        </w:rPr>
      </w:pPr>
      <w:r>
        <w:rPr>
          <w:bCs/>
          <w:color w:val="000000" w:themeColor="text1"/>
        </w:rPr>
        <w:t>Tables: 3</w:t>
      </w:r>
    </w:p>
    <w:p w14:paraId="054ABF9D" w14:textId="3E81253A" w:rsidR="008D64A1" w:rsidRDefault="008D64A1" w:rsidP="008D64A1">
      <w:pPr>
        <w:spacing w:line="360" w:lineRule="auto"/>
        <w:rPr>
          <w:bCs/>
          <w:color w:val="000000" w:themeColor="text1"/>
        </w:rPr>
      </w:pPr>
      <w:r>
        <w:rPr>
          <w:bCs/>
          <w:color w:val="000000" w:themeColor="text1"/>
        </w:rPr>
        <w:t>Figures: 3</w:t>
      </w:r>
    </w:p>
    <w:p w14:paraId="7DFF3A6D" w14:textId="06614B04" w:rsidR="00946C7D" w:rsidRPr="008D64A1" w:rsidRDefault="008D64A1" w:rsidP="008D64A1">
      <w:pPr>
        <w:spacing w:line="360" w:lineRule="auto"/>
        <w:rPr>
          <w:bCs/>
          <w:color w:val="000000" w:themeColor="text1"/>
        </w:rPr>
      </w:pPr>
      <w:r>
        <w:rPr>
          <w:bCs/>
          <w:color w:val="000000" w:themeColor="text1"/>
        </w:rPr>
        <w:t>Supporting Information: 6 tables, 6 figures</w:t>
      </w:r>
      <w:r w:rsidR="00946C7D">
        <w:rPr>
          <w:b/>
        </w:rPr>
        <w:br w:type="page"/>
      </w:r>
    </w:p>
    <w:p w14:paraId="4BFF62EB" w14:textId="382B833B" w:rsidR="00FE10C1" w:rsidRDefault="00BA2DED" w:rsidP="00FE10C1">
      <w:pPr>
        <w:spacing w:line="360" w:lineRule="auto"/>
        <w:rPr>
          <w:b/>
        </w:rPr>
      </w:pPr>
      <w:r>
        <w:rPr>
          <w:b/>
        </w:rPr>
        <w:lastRenderedPageBreak/>
        <w:t>Abstract</w:t>
      </w:r>
    </w:p>
    <w:p w14:paraId="645FDD01" w14:textId="1651E4C1" w:rsidR="00BA2DED" w:rsidRPr="00BA2DED" w:rsidRDefault="00670FD7" w:rsidP="004B7613">
      <w:pPr>
        <w:spacing w:line="360" w:lineRule="auto"/>
        <w:rPr>
          <w:bCs/>
        </w:rPr>
      </w:pPr>
      <w:r>
        <w:rPr>
          <w:bCs/>
        </w:rPr>
        <w:t>Plants respond to elevated atmospheric CO</w:t>
      </w:r>
      <w:r>
        <w:rPr>
          <w:bCs/>
          <w:vertAlign w:val="subscript"/>
        </w:rPr>
        <w:t>2</w:t>
      </w:r>
      <w:r>
        <w:rPr>
          <w:bCs/>
        </w:rPr>
        <w:t xml:space="preserve"> concentrations by reducing leaf nitrogen content and photosynthetic capacity – patterns that correspond with increased net photosynthesis rates and growth. </w:t>
      </w:r>
      <w:r w:rsidR="00BA2DED">
        <w:t>Despite the longstanding notion that these responses are regulated by nitrogen supply, eco-evolutionary optimality theory posits that changes in leaf nitrogen demand due to elevated CO</w:t>
      </w:r>
      <w:r w:rsidR="00BA2DED">
        <w:rPr>
          <w:vertAlign w:val="subscript"/>
        </w:rPr>
        <w:t>2</w:t>
      </w:r>
      <w:r w:rsidR="00BA2DED">
        <w:t xml:space="preserve"> should optimize resource allocation to photosynthetic capacity and maximize allocation to growth independent of nitrogen supply. </w:t>
      </w:r>
      <w:r w:rsidR="003B1AA6" w:rsidRPr="004B7613">
        <w:rPr>
          <w:bCs/>
        </w:rPr>
        <w:t xml:space="preserve">Here, we examined leaf and whole-plant responses of </w:t>
      </w:r>
      <w:r w:rsidR="003B1AA6" w:rsidRPr="004B7613">
        <w:rPr>
          <w:bCs/>
          <w:i/>
          <w:iCs/>
        </w:rPr>
        <w:t>Glycine max</w:t>
      </w:r>
      <w:r w:rsidR="003B1AA6" w:rsidRPr="004B7613">
        <w:rPr>
          <w:bCs/>
        </w:rPr>
        <w:t xml:space="preserve"> L. (Merr) seedlings subjected to full-factorial combinations of two CO</w:t>
      </w:r>
      <w:r w:rsidR="003B1AA6" w:rsidRPr="004B7613">
        <w:rPr>
          <w:bCs/>
          <w:vertAlign w:val="subscript"/>
        </w:rPr>
        <w:t>2</w:t>
      </w:r>
      <w:r w:rsidR="003B1AA6" w:rsidRPr="004B7613">
        <w:rPr>
          <w:bCs/>
        </w:rPr>
        <w:t>, two inoculation, and nine nitrogen fertilization treatments.</w:t>
      </w:r>
      <w:r w:rsidR="004B7613">
        <w:rPr>
          <w:bCs/>
        </w:rPr>
        <w:t xml:space="preserve"> </w:t>
      </w:r>
      <w:r w:rsidR="00BA2DED">
        <w:rPr>
          <w:bCs/>
        </w:rPr>
        <w:t>As expected, n</w:t>
      </w:r>
      <w:r w:rsidR="003B1AA6" w:rsidRPr="004B7613">
        <w:rPr>
          <w:bCs/>
        </w:rPr>
        <w:t>itrogen fertilization and inoculation did not modify leaf photosynthetic responses to e</w:t>
      </w:r>
      <w:r w:rsidR="004B7613">
        <w:rPr>
          <w:bCs/>
        </w:rPr>
        <w:t xml:space="preserve">levated </w:t>
      </w:r>
      <w:r w:rsidR="003B1AA6" w:rsidRPr="004B7613">
        <w:rPr>
          <w:bCs/>
        </w:rPr>
        <w:t>CO</w:t>
      </w:r>
      <w:r w:rsidR="003B1AA6" w:rsidRPr="004B7613">
        <w:rPr>
          <w:bCs/>
          <w:vertAlign w:val="subscript"/>
        </w:rPr>
        <w:t>2</w:t>
      </w:r>
      <w:r w:rsidR="003B1AA6" w:rsidRPr="004B7613">
        <w:rPr>
          <w:bCs/>
        </w:rPr>
        <w:t>. Instead, e</w:t>
      </w:r>
      <w:r w:rsidR="004B7613">
        <w:rPr>
          <w:bCs/>
        </w:rPr>
        <w:t xml:space="preserve">levated </w:t>
      </w:r>
      <w:r w:rsidR="003B1AA6" w:rsidRPr="004B7613">
        <w:rPr>
          <w:bCs/>
        </w:rPr>
        <w:t>CO</w:t>
      </w:r>
      <w:r w:rsidR="003B1AA6" w:rsidRPr="004B7613">
        <w:rPr>
          <w:bCs/>
          <w:vertAlign w:val="subscript"/>
        </w:rPr>
        <w:t>2</w:t>
      </w:r>
      <w:r w:rsidR="003B1AA6" w:rsidRPr="004B7613">
        <w:rPr>
          <w:bCs/>
        </w:rPr>
        <w:t xml:space="preserve"> downregulated the maximum rate of Rubisco carboxylation more strongly than it decreased the maximum rate of electron transport for RuBP regeneration, increasing net photosynthesis rates by</w:t>
      </w:r>
      <w:r w:rsidR="00C210D7">
        <w:rPr>
          <w:bCs/>
        </w:rPr>
        <w:t xml:space="preserve"> allowing rate-limiting steps to</w:t>
      </w:r>
      <w:r w:rsidR="003B1AA6" w:rsidRPr="004B7613">
        <w:rPr>
          <w:bCs/>
        </w:rPr>
        <w:t xml:space="preserve"> approach optimal coordination. Increasing fertilization enhanced positive whole-plant responses to e</w:t>
      </w:r>
      <w:r w:rsidR="004B7613">
        <w:rPr>
          <w:bCs/>
        </w:rPr>
        <w:t xml:space="preserve">levated </w:t>
      </w:r>
      <w:r w:rsidR="003B1AA6" w:rsidRPr="004B7613">
        <w:rPr>
          <w:bCs/>
        </w:rPr>
        <w:t>CO</w:t>
      </w:r>
      <w:r w:rsidR="003B1AA6" w:rsidRPr="004B7613">
        <w:rPr>
          <w:bCs/>
          <w:vertAlign w:val="subscript"/>
        </w:rPr>
        <w:t>2</w:t>
      </w:r>
      <w:r w:rsidR="003B1AA6" w:rsidRPr="004B7613">
        <w:rPr>
          <w:bCs/>
        </w:rPr>
        <w:t xml:space="preserve"> due to increased nitrogen uptake and reduced nitrogen acquisition costs</w:t>
      </w:r>
      <w:r w:rsidR="00C210D7">
        <w:rPr>
          <w:bCs/>
        </w:rPr>
        <w:t xml:space="preserve">. Inoculation with symbiotic nitrogen-fixing bacteria did not </w:t>
      </w:r>
      <w:r w:rsidR="00075692">
        <w:rPr>
          <w:bCs/>
        </w:rPr>
        <w:t>strongly influence</w:t>
      </w:r>
      <w:r w:rsidR="00C210D7">
        <w:rPr>
          <w:bCs/>
        </w:rPr>
        <w:t xml:space="preserve"> leaf or whole-plant responses to elevated CO</w:t>
      </w:r>
      <w:r w:rsidR="00C210D7">
        <w:rPr>
          <w:bCs/>
          <w:vertAlign w:val="subscript"/>
        </w:rPr>
        <w:t>2</w:t>
      </w:r>
      <w:r w:rsidR="003B1AA6" w:rsidRPr="004B7613">
        <w:rPr>
          <w:bCs/>
        </w:rPr>
        <w:t>.</w:t>
      </w:r>
      <w:r w:rsidR="004B7613">
        <w:rPr>
          <w:bCs/>
        </w:rPr>
        <w:t xml:space="preserve"> </w:t>
      </w:r>
      <w:r w:rsidR="00BA2DED">
        <w:rPr>
          <w:bCs/>
        </w:rPr>
        <w:t>These results reconcile the role of nitrogen supply and demand on plant responses to elevated CO</w:t>
      </w:r>
      <w:r w:rsidR="00BA2DED">
        <w:rPr>
          <w:bCs/>
          <w:vertAlign w:val="subscript"/>
        </w:rPr>
        <w:t>2</w:t>
      </w:r>
      <w:r w:rsidR="00BA2DED">
        <w:rPr>
          <w:bCs/>
        </w:rPr>
        <w:t>, showing that leaf nitrogen demand controls leaf photosynthetic responses while nitrogen supply regulates whole-plant responses.</w:t>
      </w:r>
    </w:p>
    <w:p w14:paraId="0ED80B6C" w14:textId="77777777" w:rsidR="00077857" w:rsidRPr="00077857" w:rsidRDefault="00077857" w:rsidP="00077857">
      <w:pPr>
        <w:spacing w:line="360" w:lineRule="auto"/>
        <w:rPr>
          <w:b/>
        </w:rPr>
      </w:pPr>
    </w:p>
    <w:p w14:paraId="526EE79C" w14:textId="2B207987" w:rsidR="00AF10D3" w:rsidRDefault="00AF10D3" w:rsidP="00AF10D3">
      <w:pPr>
        <w:spacing w:line="360" w:lineRule="auto"/>
        <w:rPr>
          <w:b/>
        </w:rPr>
      </w:pPr>
      <w:r>
        <w:rPr>
          <w:b/>
        </w:rPr>
        <w:t>Summary</w:t>
      </w:r>
    </w:p>
    <w:p w14:paraId="4D565144" w14:textId="718F8A74" w:rsidR="00AF10D3" w:rsidRPr="004430A2" w:rsidRDefault="004430A2" w:rsidP="00AF10D3">
      <w:pPr>
        <w:spacing w:line="360" w:lineRule="auto"/>
        <w:rPr>
          <w:bCs/>
        </w:rPr>
      </w:pPr>
      <w:r>
        <w:rPr>
          <w:bCs/>
        </w:rPr>
        <w:t>Here, we</w:t>
      </w:r>
      <w:r w:rsidR="00E52D92">
        <w:rPr>
          <w:bCs/>
        </w:rPr>
        <w:t xml:space="preserve"> </w:t>
      </w:r>
      <w:r>
        <w:rPr>
          <w:bCs/>
        </w:rPr>
        <w:t xml:space="preserve">show that </w:t>
      </w:r>
      <w:r w:rsidR="00075692">
        <w:rPr>
          <w:bCs/>
        </w:rPr>
        <w:t xml:space="preserve">changes in </w:t>
      </w:r>
      <w:r w:rsidR="00E52D92">
        <w:rPr>
          <w:bCs/>
        </w:rPr>
        <w:t xml:space="preserve">leaf </w:t>
      </w:r>
      <w:r>
        <w:rPr>
          <w:bCs/>
        </w:rPr>
        <w:t xml:space="preserve">nitrogen demand </w:t>
      </w:r>
      <w:r w:rsidR="00E52D92">
        <w:rPr>
          <w:bCs/>
        </w:rPr>
        <w:t>drove</w:t>
      </w:r>
      <w:r>
        <w:rPr>
          <w:bCs/>
        </w:rPr>
        <w:t xml:space="preserve"> leaf </w:t>
      </w:r>
      <w:r w:rsidR="00E52D92">
        <w:rPr>
          <w:bCs/>
        </w:rPr>
        <w:t xml:space="preserve">photosynthetic </w:t>
      </w:r>
      <w:r>
        <w:rPr>
          <w:bCs/>
        </w:rPr>
        <w:t xml:space="preserve">responses </w:t>
      </w:r>
      <w:r w:rsidR="00E52D92">
        <w:rPr>
          <w:bCs/>
        </w:rPr>
        <w:t>to elevated CO</w:t>
      </w:r>
      <w:r w:rsidR="00E52D92" w:rsidRPr="00BA2DED">
        <w:rPr>
          <w:bCs/>
          <w:vertAlign w:val="subscript"/>
        </w:rPr>
        <w:t>2</w:t>
      </w:r>
      <w:r w:rsidR="00E52D92">
        <w:rPr>
          <w:bCs/>
        </w:rPr>
        <w:t xml:space="preserve"> </w:t>
      </w:r>
      <w:r w:rsidR="00075692">
        <w:rPr>
          <w:bCs/>
        </w:rPr>
        <w:t>independent of nitrogen availability. N</w:t>
      </w:r>
      <w:r>
        <w:rPr>
          <w:bCs/>
        </w:rPr>
        <w:t xml:space="preserve">itrogen availability </w:t>
      </w:r>
      <w:r w:rsidR="00075692">
        <w:rPr>
          <w:bCs/>
        </w:rPr>
        <w:t>enhanced</w:t>
      </w:r>
      <w:r>
        <w:rPr>
          <w:bCs/>
        </w:rPr>
        <w:t xml:space="preserve"> whole-plant responses</w:t>
      </w:r>
      <w:r w:rsidR="00075692">
        <w:rPr>
          <w:bCs/>
        </w:rPr>
        <w:t xml:space="preserve"> to elevated CO</w:t>
      </w:r>
      <w:r w:rsidR="00075692">
        <w:rPr>
          <w:bCs/>
          <w:vertAlign w:val="subscript"/>
        </w:rPr>
        <w:t>2</w:t>
      </w:r>
      <w:r>
        <w:rPr>
          <w:bCs/>
        </w:rPr>
        <w:t>.</w:t>
      </w:r>
    </w:p>
    <w:p w14:paraId="61575CFA" w14:textId="77777777" w:rsidR="00FE10C1" w:rsidRPr="00FE014F" w:rsidRDefault="00FE10C1" w:rsidP="00FE10C1">
      <w:pPr>
        <w:spacing w:line="360" w:lineRule="auto"/>
        <w:rPr>
          <w:b/>
        </w:rPr>
      </w:pPr>
    </w:p>
    <w:p w14:paraId="6F96D2D6" w14:textId="77777777" w:rsidR="00FE10C1" w:rsidRPr="00FE014F" w:rsidRDefault="00FE10C1" w:rsidP="00FE10C1">
      <w:pPr>
        <w:spacing w:line="360" w:lineRule="auto"/>
        <w:rPr>
          <w:bCs/>
        </w:rPr>
      </w:pPr>
      <w:r w:rsidRPr="00FE014F">
        <w:rPr>
          <w:b/>
        </w:rPr>
        <w:t>Keywords</w:t>
      </w:r>
    </w:p>
    <w:p w14:paraId="08234ACA" w14:textId="77777777" w:rsidR="00FE10C1" w:rsidRDefault="00FE10C1" w:rsidP="00FE10C1">
      <w:pPr>
        <w:spacing w:line="360" w:lineRule="auto"/>
        <w:rPr>
          <w:bCs/>
        </w:rPr>
      </w:pPr>
      <w:r>
        <w:rPr>
          <w:bCs/>
        </w:rPr>
        <w:t>acclimation, eco-evolutionary optimality, growth chamber,</w:t>
      </w:r>
      <w:r w:rsidRPr="004A3AB0">
        <w:rPr>
          <w:bCs/>
        </w:rPr>
        <w:t xml:space="preserve"> </w:t>
      </w:r>
      <w:r>
        <w:rPr>
          <w:bCs/>
        </w:rPr>
        <w:t>least-cost theory,</w:t>
      </w:r>
      <w:r w:rsidRPr="004A3AB0">
        <w:rPr>
          <w:bCs/>
        </w:rPr>
        <w:t xml:space="preserve"> </w:t>
      </w:r>
      <w:r w:rsidRPr="00FE014F">
        <w:rPr>
          <w:bCs/>
        </w:rPr>
        <w:t>n</w:t>
      </w:r>
      <w:r>
        <w:rPr>
          <w:bCs/>
        </w:rPr>
        <w:t>itrogen</w:t>
      </w:r>
      <w:r w:rsidRPr="00FE014F">
        <w:rPr>
          <w:bCs/>
        </w:rPr>
        <w:t xml:space="preserve"> acquisition</w:t>
      </w:r>
      <w:r>
        <w:rPr>
          <w:bCs/>
        </w:rPr>
        <w:t xml:space="preserve"> strategy, photosynthesis, plant functional ecology, whole-plant growth</w:t>
      </w:r>
    </w:p>
    <w:p w14:paraId="4CF8E25A" w14:textId="5737F2EC" w:rsidR="00FE10C1" w:rsidRDefault="00FE10C1" w:rsidP="00FE10C1">
      <w:pPr>
        <w:spacing w:line="360" w:lineRule="auto"/>
        <w:rPr>
          <w:bCs/>
        </w:rPr>
      </w:pPr>
    </w:p>
    <w:p w14:paraId="28722CAD" w14:textId="77777777" w:rsidR="00FE10C1" w:rsidRPr="00DA258F" w:rsidRDefault="00FE10C1" w:rsidP="001D4A26">
      <w:pPr>
        <w:spacing w:line="360" w:lineRule="auto"/>
        <w:rPr>
          <w:b/>
          <w:bCs/>
        </w:rPr>
      </w:pPr>
      <w:r w:rsidRPr="00FE014F">
        <w:rPr>
          <w:b/>
          <w:bCs/>
        </w:rPr>
        <w:t>Introduction</w:t>
      </w:r>
    </w:p>
    <w:p w14:paraId="3F28B62D" w14:textId="46F03275" w:rsidR="00FE10C1" w:rsidRDefault="001F1A30" w:rsidP="00766769">
      <w:pPr>
        <w:spacing w:line="360" w:lineRule="auto"/>
      </w:pPr>
      <w:r>
        <w:lastRenderedPageBreak/>
        <w:t>Complex carbon and nitrogen cycles regulate t</w:t>
      </w:r>
      <w:r w:rsidR="00FE10C1">
        <w:t xml:space="preserve">errestrial ecosystems. Terrestrial biosphere models, which are beginning to include coupled carbon and nitrogen cycles, must accurately represent these cycles under different environmental scenarios to reliably simulate carbon and </w:t>
      </w:r>
      <w:r w:rsidR="00FE10C1" w:rsidRPr="00FE014F">
        <w:rPr>
          <w:bCs/>
        </w:rPr>
        <w:t>n</w:t>
      </w:r>
      <w:r w:rsidR="00FE10C1">
        <w:rPr>
          <w:bCs/>
        </w:rPr>
        <w:t>itrogen</w:t>
      </w:r>
      <w:r w:rsidR="00FE10C1">
        <w:t xml:space="preserve"> fluxes </w:t>
      </w:r>
      <w:sdt>
        <w:sdtPr>
          <w:tag w:val="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7IERhdmllcy1CYXJuYXJkIDxpPmV0IGFsLjwvaT4sIDIwMjA7IEtvdS1HaWVzYnJlY2h0IDxpPmV0IGFsLjwvaT4sIDIwMjM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LCJjb250YWluZXItdGl0bGUtc2hvcnQiOiIifSwiaXNUZW1wb3JhcnkiOmZhbHNlfV19"/>
          <w:id w:val="-1045059122"/>
          <w:placeholder>
            <w:docPart w:val="DefaultPlaceholder_-1854013440"/>
          </w:placeholder>
        </w:sdtPr>
        <w:sdtContent>
          <w:r w:rsidR="0059794C">
            <w:t>(</w:t>
          </w:r>
          <w:proofErr w:type="spellStart"/>
          <w:r w:rsidR="0059794C">
            <w:t>Hungate</w:t>
          </w:r>
          <w:proofErr w:type="spellEnd"/>
          <w:r w:rsidR="0059794C">
            <w:t xml:space="preserve"> </w:t>
          </w:r>
          <w:r w:rsidR="0059794C">
            <w:rPr>
              <w:i/>
              <w:iCs/>
            </w:rPr>
            <w:t>et al.</w:t>
          </w:r>
          <w:r w:rsidR="0059794C">
            <w:t xml:space="preserve">, 2003; Prentice </w:t>
          </w:r>
          <w:r w:rsidR="0059794C">
            <w:rPr>
              <w:i/>
              <w:iCs/>
            </w:rPr>
            <w:t>et al.</w:t>
          </w:r>
          <w:r w:rsidR="0059794C">
            <w:t xml:space="preserve">, 2015; Davies-Barnard </w:t>
          </w:r>
          <w:r w:rsidR="0059794C">
            <w:rPr>
              <w:i/>
              <w:iCs/>
            </w:rPr>
            <w:t>et al.</w:t>
          </w:r>
          <w:r w:rsidR="0059794C">
            <w:t xml:space="preserve">, 2020; Kou-Giesbrecht </w:t>
          </w:r>
          <w:r w:rsidR="0059794C">
            <w:rPr>
              <w:i/>
              <w:iCs/>
            </w:rPr>
            <w:t>et al.</w:t>
          </w:r>
          <w:r w:rsidR="0059794C">
            <w:t>, 2023)</w:t>
          </w:r>
        </w:sdtContent>
      </w:sdt>
      <w:r w:rsidR="00FE10C1">
        <w:t xml:space="preserve">. While </w:t>
      </w:r>
      <w:r>
        <w:t>including</w:t>
      </w:r>
      <w:r w:rsidR="00FE10C1">
        <w:t xml:space="preserve"> coupled carbon and </w:t>
      </w:r>
      <w:r w:rsidR="00FE10C1" w:rsidRPr="00FE014F">
        <w:rPr>
          <w:bCs/>
        </w:rPr>
        <w:t>n</w:t>
      </w:r>
      <w:r w:rsidR="00FE10C1">
        <w:rPr>
          <w:bCs/>
        </w:rPr>
        <w:t>itrogen</w:t>
      </w:r>
      <w:r w:rsidR="00FE10C1">
        <w:t xml:space="preserve"> cycles was intended to improve terrestrial biosphere model reliability, the role of </w:t>
      </w:r>
      <w:r w:rsidR="00FE10C1" w:rsidRPr="00FE014F">
        <w:rPr>
          <w:bCs/>
        </w:rPr>
        <w:t>n</w:t>
      </w:r>
      <w:r w:rsidR="00FE10C1">
        <w:rPr>
          <w:bCs/>
        </w:rPr>
        <w:t>itrogen</w:t>
      </w:r>
      <w:r w:rsidR="00FE10C1">
        <w:t xml:space="preserve"> availability and </w:t>
      </w:r>
      <w:r w:rsidR="00FE10C1" w:rsidRPr="00FE014F">
        <w:rPr>
          <w:bCs/>
        </w:rPr>
        <w:t>n</w:t>
      </w:r>
      <w:r w:rsidR="00FE10C1">
        <w:rPr>
          <w:bCs/>
        </w:rPr>
        <w:t>itrogen</w:t>
      </w:r>
      <w:r w:rsidR="00FE10C1">
        <w:t xml:space="preserve"> acquisition strategy on leaf and whole</w:t>
      </w:r>
      <w:r w:rsidR="00BA2DED">
        <w:t>-</w:t>
      </w:r>
      <w:r w:rsidR="00FE10C1">
        <w:t>plant responses to increasing atmospheric CO</w:t>
      </w:r>
      <w:r w:rsidR="00FE10C1">
        <w:rPr>
          <w:vertAlign w:val="subscript"/>
        </w:rPr>
        <w:t>2</w:t>
      </w:r>
      <w:r w:rsidR="00FE10C1">
        <w:t xml:space="preserve"> concentrations remains uncertain </w:t>
      </w:r>
      <w:sdt>
        <w:sdtPr>
          <w:tag w:val="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848434568"/>
          <w:placeholder>
            <w:docPart w:val="DefaultPlaceholder_-1854013440"/>
          </w:placeholder>
        </w:sdtPr>
        <w:sdtContent>
          <w:r w:rsidR="0059794C">
            <w:t xml:space="preserve">(Davies-Barnard </w:t>
          </w:r>
          <w:r w:rsidR="0059794C">
            <w:rPr>
              <w:i/>
              <w:iCs/>
            </w:rPr>
            <w:t>et al.</w:t>
          </w:r>
          <w:r w:rsidR="0059794C">
            <w:t>, 2020)</w:t>
          </w:r>
        </w:sdtContent>
      </w:sdt>
      <w:r w:rsidR="0080220D">
        <w:t>,</w:t>
      </w:r>
      <w:r w:rsidR="00FE10C1">
        <w:t xml:space="preserve"> contribut</w:t>
      </w:r>
      <w:r w:rsidR="0080220D">
        <w:t>ing</w:t>
      </w:r>
      <w:r w:rsidR="00FE10C1">
        <w:t xml:space="preserve"> to divergent future carbon and </w:t>
      </w:r>
      <w:r w:rsidR="00FE10C1" w:rsidRPr="00FE014F">
        <w:rPr>
          <w:bCs/>
        </w:rPr>
        <w:t>n</w:t>
      </w:r>
      <w:r w:rsidR="00FE10C1">
        <w:rPr>
          <w:bCs/>
        </w:rPr>
        <w:t>itrogen</w:t>
      </w:r>
      <w:r w:rsidR="00FE10C1">
        <w:t xml:space="preserve"> flux simulations across terrestrial biosphere models </w:t>
      </w:r>
      <w:sdt>
        <w:sdtPr>
          <w:tag w:val="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
          <w:id w:val="1655559090"/>
          <w:placeholder>
            <w:docPart w:val="DefaultPlaceholder_-1854013440"/>
          </w:placeholder>
        </w:sdtPr>
        <w:sdtContent>
          <w:r w:rsidR="0059794C">
            <w:t>(</w:t>
          </w:r>
          <w:proofErr w:type="spellStart"/>
          <w:r w:rsidR="0059794C">
            <w:t>Friedlingstein</w:t>
          </w:r>
          <w:proofErr w:type="spellEnd"/>
          <w:r w:rsidR="0059794C">
            <w:t xml:space="preserve"> </w:t>
          </w:r>
          <w:r w:rsidR="0059794C">
            <w:rPr>
              <w:i/>
              <w:iCs/>
            </w:rPr>
            <w:t>et al.</w:t>
          </w:r>
          <w:r w:rsidR="0059794C">
            <w:t xml:space="preserve">, 2014; Wieder </w:t>
          </w:r>
          <w:r w:rsidR="0059794C">
            <w:rPr>
              <w:i/>
              <w:iCs/>
            </w:rPr>
            <w:t>et al.</w:t>
          </w:r>
          <w:r w:rsidR="0059794C">
            <w:t xml:space="preserve">, 2015; Arora </w:t>
          </w:r>
          <w:r w:rsidR="0059794C">
            <w:rPr>
              <w:i/>
              <w:iCs/>
            </w:rPr>
            <w:t>et al.</w:t>
          </w:r>
          <w:r w:rsidR="0059794C">
            <w:t xml:space="preserve">, 2020; Meyerholt </w:t>
          </w:r>
          <w:r w:rsidR="0059794C">
            <w:rPr>
              <w:i/>
              <w:iCs/>
            </w:rPr>
            <w:t>et al.</w:t>
          </w:r>
          <w:r w:rsidR="0059794C">
            <w:t>, 2020)</w:t>
          </w:r>
        </w:sdtContent>
      </w:sdt>
      <w:r w:rsidR="00FE10C1">
        <w:t>.</w:t>
      </w:r>
    </w:p>
    <w:p w14:paraId="17E1B836" w14:textId="1A797B0A" w:rsidR="00FE10C1" w:rsidRDefault="00FE10C1" w:rsidP="00F04421">
      <w:pPr>
        <w:spacing w:line="360" w:lineRule="auto"/>
        <w:ind w:firstLine="720"/>
      </w:pPr>
      <w:r>
        <w:t>Over the past few decades, numerous studies have revealed consistent leaf and whole-plant responses to elevated CO</w:t>
      </w:r>
      <w:r>
        <w:rPr>
          <w:vertAlign w:val="subscript"/>
        </w:rPr>
        <w:t>2</w:t>
      </w:r>
      <w:r>
        <w:t>. At the leaf level, C</w:t>
      </w:r>
      <w:r>
        <w:rPr>
          <w:vertAlign w:val="subscript"/>
        </w:rPr>
        <w:t>3</w:t>
      </w:r>
      <w:r>
        <w:t xml:space="preserve"> plants grown under</w:t>
      </w:r>
      <w:r w:rsidR="00BA2DED">
        <w:t xml:space="preserve"> elevated CO</w:t>
      </w:r>
      <w:r w:rsidR="00BA2DED">
        <w:rPr>
          <w:vertAlign w:val="subscript"/>
        </w:rPr>
        <w:t>2</w:t>
      </w:r>
      <w:r>
        <w:t xml:space="preserve"> exhibit increased net photosynthesis rates compared to plants grown under ambient CO</w:t>
      </w:r>
      <w:r>
        <w:rPr>
          <w:vertAlign w:val="subscript"/>
        </w:rPr>
        <w:t>2</w:t>
      </w:r>
      <w:r w:rsidR="00864656">
        <w:t xml:space="preserve"> </w:t>
      </w:r>
      <w:sdt>
        <w:sdtPr>
          <w:rPr>
            <w:vertAlign w:val="subscript"/>
          </w:rPr>
          <w:tag w:val="MENDELEY_CITATION_v3_eyJjaXRhdGlvbklEIjoiTUVOREVMRVlfQ0lUQVRJT05fYzAyYzgwNjctNmFlMy00ZTkwLWI2NjctMzNlNzNjZGU0ZDIyIiwicHJvcGVydGllcyI6eyJub3RlSW5kZXgiOjB9LCJpc0VkaXRlZCI6ZmFsc2UsIm1hbnVhbE92ZXJyaWRlIjp7ImNpdGVwcm9jVGV4dCI6IihNZWRseW4gPGk+ZXQgYWwuPC9pPiwgMTk5OTsgQWluc3dvcnRoICYjMzg7IExvbmcsIDIwMDU7IEJlcm5hY2NoaSA8aT5ldCBhbC48L2k+LCAyMDA1OyBMZWUgPGk+ZXQgYWwuPC9pPiwgMjAxMT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"/>
          <w:id w:val="1745841432"/>
          <w:placeholder>
            <w:docPart w:val="DefaultPlaceholder_-1854013440"/>
          </w:placeholder>
        </w:sdtPr>
        <w:sdtEndPr>
          <w:rPr>
            <w:vertAlign w:val="baseline"/>
          </w:rPr>
        </w:sdtEndPr>
        <w:sdtContent>
          <w:r w:rsidR="0059794C">
            <w:t>(</w:t>
          </w:r>
          <w:proofErr w:type="spellStart"/>
          <w:r w:rsidR="0059794C">
            <w:t>Medlyn</w:t>
          </w:r>
          <w:proofErr w:type="spellEnd"/>
          <w:r w:rsidR="0059794C">
            <w:t xml:space="preserve"> </w:t>
          </w:r>
          <w:r w:rsidR="0059794C">
            <w:rPr>
              <w:i/>
              <w:iCs/>
            </w:rPr>
            <w:t>et al.</w:t>
          </w:r>
          <w:r w:rsidR="0059794C">
            <w:t xml:space="preserve">, 1999; Ainsworth &amp; Long, 2005; </w:t>
          </w:r>
          <w:proofErr w:type="spellStart"/>
          <w:r w:rsidR="0059794C">
            <w:t>Bernacchi</w:t>
          </w:r>
          <w:proofErr w:type="spellEnd"/>
          <w:r w:rsidR="0059794C">
            <w:t xml:space="preserve"> </w:t>
          </w:r>
          <w:r w:rsidR="0059794C">
            <w:rPr>
              <w:i/>
              <w:iCs/>
            </w:rPr>
            <w:t>et al.</w:t>
          </w:r>
          <w:r w:rsidR="0059794C">
            <w:t xml:space="preserve">, 2005; Lee </w:t>
          </w:r>
          <w:r w:rsidR="0059794C">
            <w:rPr>
              <w:i/>
              <w:iCs/>
            </w:rPr>
            <w:t>et al.</w:t>
          </w:r>
          <w:r w:rsidR="0059794C">
            <w:t xml:space="preserve">, 2011; Poorter </w:t>
          </w:r>
          <w:r w:rsidR="0059794C">
            <w:rPr>
              <w:i/>
              <w:iCs/>
            </w:rPr>
            <w:t>et al.</w:t>
          </w:r>
          <w:r w:rsidR="0059794C">
            <w:t>, 2022)</w:t>
          </w:r>
        </w:sdtContent>
      </w:sdt>
      <w:r>
        <w:t xml:space="preserve">. These patterns correspond with reduced </w:t>
      </w:r>
      <w:del w:id="4" w:author="Perkowski, Evan A" w:date="2024-05-23T13:32:00Z">
        <w:r w:rsidDel="00B10438">
          <w:delText xml:space="preserve">mass- and area-based </w:delText>
        </w:r>
      </w:del>
      <w:r>
        <w:t>leaf nitrogen content, increased leaf mass per area, reduced stomatal conductance, and reduced photosynthetic capacity, yielding increased photosynthetic nitrogen-use efficiency and water-use efficiency</w:t>
      </w:r>
      <w:r w:rsidR="00BA2DED">
        <w:t xml:space="preserve"> in plants grown under elevated CO</w:t>
      </w:r>
      <w:r w:rsidR="00BA2DED">
        <w:rPr>
          <w:vertAlign w:val="subscript"/>
        </w:rPr>
        <w:t>2</w:t>
      </w:r>
      <w:r>
        <w:t xml:space="preserve"> </w:t>
      </w:r>
      <w:r w:rsidR="00075692">
        <w:t>compared to ambient CO</w:t>
      </w:r>
      <w:r w:rsidR="00075692">
        <w:rPr>
          <w:vertAlign w:val="subscript"/>
        </w:rPr>
        <w:t>2</w:t>
      </w:r>
      <w:r w:rsidR="00075692">
        <w:t xml:space="preserve"> </w:t>
      </w:r>
      <w:sdt>
        <w:sdtPr>
          <w:tag w:val="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403113093"/>
          <w:placeholder>
            <w:docPart w:val="DefaultPlaceholder_-1854013440"/>
          </w:placeholder>
        </w:sdtPr>
        <w:sdtContent>
          <w:r w:rsidR="0059794C">
            <w:t xml:space="preserve">(Curtis, 1996; Drake </w:t>
          </w:r>
          <w:r w:rsidR="0059794C">
            <w:rPr>
              <w:i/>
              <w:iCs/>
            </w:rPr>
            <w:t>et al.</w:t>
          </w:r>
          <w:r w:rsidR="0059794C">
            <w:t xml:space="preserve">, 1997; Ainsworth &amp; Long, 2005; Ainsworth &amp; Rogers, 2007; Lee </w:t>
          </w:r>
          <w:r w:rsidR="0059794C">
            <w:rPr>
              <w:i/>
              <w:iCs/>
            </w:rPr>
            <w:t>et al.</w:t>
          </w:r>
          <w:r w:rsidR="0059794C">
            <w:t xml:space="preserve">, 2011; Pastore </w:t>
          </w:r>
          <w:r w:rsidR="0059794C">
            <w:rPr>
              <w:i/>
              <w:iCs/>
            </w:rPr>
            <w:t>et al.</w:t>
          </w:r>
          <w:r w:rsidR="0059794C">
            <w:t xml:space="preserve">, 2019; Poorter </w:t>
          </w:r>
          <w:r w:rsidR="0059794C">
            <w:rPr>
              <w:i/>
              <w:iCs/>
            </w:rPr>
            <w:t>et al.</w:t>
          </w:r>
          <w:r w:rsidR="0059794C">
            <w:t>, 2022)</w:t>
          </w:r>
        </w:sdtContent>
      </w:sdt>
      <w:r>
        <w:t>. At the whole-plant level, C</w:t>
      </w:r>
      <w:r>
        <w:rPr>
          <w:vertAlign w:val="subscript"/>
        </w:rPr>
        <w:t>3</w:t>
      </w:r>
      <w:r>
        <w:t xml:space="preserve"> plants grown under </w:t>
      </w:r>
      <w:r w:rsidR="00864656">
        <w:t>e</w:t>
      </w:r>
      <w:r w:rsidR="004B7613">
        <w:t xml:space="preserve">levated </w:t>
      </w:r>
      <w:r w:rsidR="00864656">
        <w:t>CO</w:t>
      </w:r>
      <w:r w:rsidR="00864656">
        <w:rPr>
          <w:vertAlign w:val="subscript"/>
        </w:rPr>
        <w:t>2</w:t>
      </w:r>
      <w:r>
        <w:t xml:space="preserve"> exhibit increased total leaf area, which supports greater net primary productivity and total biomass compared to plants grown under </w:t>
      </w:r>
      <w:r w:rsidR="00864656">
        <w:t>a</w:t>
      </w:r>
      <w:r w:rsidR="00722349">
        <w:t xml:space="preserve">mbient </w:t>
      </w:r>
      <w:r w:rsidR="00864656">
        <w:t>CO</w:t>
      </w:r>
      <w:r w:rsidR="00864656">
        <w:rPr>
          <w:vertAlign w:val="subscript"/>
        </w:rPr>
        <w:t>2</w:t>
      </w:r>
      <w:r w:rsidRPr="00FE10C1">
        <w:t xml:space="preserve"> </w:t>
      </w:r>
      <w:sdt>
        <w:sdtPr>
          <w:rPr>
            <w:vertAlign w:val="subscript"/>
          </w:rPr>
          <w:tag w:val="MENDELEY_CITATION_v3_eyJjaXRhdGlvbklEIjoiTUVOREVMRVlfQ0lUQVRJT05fMDg5YzQyMGEtNGQwOS00ZWZlLWI0MzQtODU1OGQwMThhODA0IiwicHJvcGVydGllcyI6eyJub3RlSW5kZXgiOjB9LCJpc0VkaXRlZCI6ZmFsc2UsIm1hbnVhbE92ZXJyaWRlIjp7ImNpdGVwcm9jVGV4dCI6IihDb2xlbWFuIDxpPmV0IGFsLjwvaT4sIDE5OTM7IEFpbnN3b3J0aCA8aT5ldCBhbC48L2k+LCAyMDAyOyBBaW5zd29ydGggJiMzODsgUm9nZXJzLCAyMDA3OyBGaW56aSA8aT5ldCBhbC48L2k+LCAyMDA3OyBQb29ydGVyIDxpPmV0IGFsLjwvaT4sIDIwMjIpIiwiaXNNYW51YWxseU92ZXJyaWRkZW4iOmZhbHNlLCJtYW51YWxPdmVycmlkZVRleHQiOiIifSwiY2l0YXRpb25JdGVtcyI6W3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xzdWI+Mjwvc3ViPl0gZWZmZWN0cyBvbiBzb3liZWFuICg8aT5HbHljaW5lIG1heDwvaT4pIHBoeXNpb2xvZ3ksIGdyb3d0aCBhbmQgeWllbGQiLCJ0eXBlIjoiYXJ0aWNsZS1qb3VybmFsIiwidm9sdW1lIjoiOCIsImNvbnRhaW5lci10aXRsZS1zaG9ydCI6Ikdsb2IgQ2hhbmcgQmlvbCJ9LCJ1cmlzIjpbImh0dHA6Ly93d3cubWVuZGVsZXkuY29tL2RvY3VtZW50cy8/dXVpZD1jZTYzMWU5NS1iMGNlLTQ5ODctOTViZi1mNWE3ODNiZWVkOTgiXSwiaXNUZW1wb3JhcnkiOmZhbHNlLCJsZWdhY3lEZXNrdG9wSWQiOiJjZTYzMWU5NS1iMGNlLTQ5ODctOTViZi1mNWE3ODNiZWVkOTg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XX0="/>
          <w:id w:val="-2057693205"/>
          <w:placeholder>
            <w:docPart w:val="DefaultPlaceholder_-1854013440"/>
          </w:placeholder>
        </w:sdtPr>
        <w:sdtEndPr>
          <w:rPr>
            <w:vertAlign w:val="baseline"/>
          </w:rPr>
        </w:sdtEndPr>
        <w:sdtContent>
          <w:r w:rsidR="0059794C">
            <w:t xml:space="preserve">(Coleman </w:t>
          </w:r>
          <w:r w:rsidR="0059794C">
            <w:rPr>
              <w:i/>
              <w:iCs/>
            </w:rPr>
            <w:t>et al.</w:t>
          </w:r>
          <w:r w:rsidR="0059794C">
            <w:t xml:space="preserve">, 1993; Ainsworth </w:t>
          </w:r>
          <w:r w:rsidR="0059794C">
            <w:rPr>
              <w:i/>
              <w:iCs/>
            </w:rPr>
            <w:t>et al.</w:t>
          </w:r>
          <w:r w:rsidR="0059794C">
            <w:t xml:space="preserve">, 2002; Ainsworth &amp; Rogers, 2007; </w:t>
          </w:r>
          <w:proofErr w:type="spellStart"/>
          <w:r w:rsidR="0059794C">
            <w:t>Finzi</w:t>
          </w:r>
          <w:proofErr w:type="spellEnd"/>
          <w:r w:rsidR="0059794C">
            <w:t xml:space="preserve"> </w:t>
          </w:r>
          <w:r w:rsidR="0059794C">
            <w:rPr>
              <w:i/>
              <w:iCs/>
            </w:rPr>
            <w:t>et al.</w:t>
          </w:r>
          <w:r w:rsidR="0059794C">
            <w:t xml:space="preserve">, 2007; Poorter </w:t>
          </w:r>
          <w:r w:rsidR="0059794C">
            <w:rPr>
              <w:i/>
              <w:iCs/>
            </w:rPr>
            <w:t>et al.</w:t>
          </w:r>
          <w:r w:rsidR="0059794C">
            <w:t>, 2022)</w:t>
          </w:r>
        </w:sdtContent>
      </w:sdt>
      <w:r>
        <w:t>.</w:t>
      </w:r>
      <w:r w:rsidR="00722349">
        <w:t xml:space="preserve"> Some experiments suggest that elevated CO</w:t>
      </w:r>
      <w:r w:rsidR="00722349">
        <w:rPr>
          <w:vertAlign w:val="subscript"/>
        </w:rPr>
        <w:t>2</w:t>
      </w:r>
      <w:r w:rsidR="00722349">
        <w:t xml:space="preserve"> increases belowground carbon allocation and the ratio of root biomass to shoot biomass compared to plants grown under ambient CO</w:t>
      </w:r>
      <w:r w:rsidR="00722349">
        <w:rPr>
          <w:vertAlign w:val="subscript"/>
        </w:rPr>
        <w:t>2</w:t>
      </w:r>
      <w:r w:rsidR="00722349">
        <w:t xml:space="preserve"> </w:t>
      </w:r>
      <w:r w:rsidR="00075692">
        <w:t xml:space="preserve">as a strategy to increase nutrient and water uptake </w:t>
      </w:r>
      <w:sdt>
        <w:sdtPr>
          <w:tag w:val="MENDELEY_CITATION_v3_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"/>
          <w:id w:val="2009554468"/>
          <w:placeholder>
            <w:docPart w:val="DefaultPlaceholder_-1854013440"/>
          </w:placeholder>
        </w:sdtPr>
        <w:sdtContent>
          <w:r w:rsidR="0059794C">
            <w:t>(</w:t>
          </w:r>
          <w:proofErr w:type="spellStart"/>
          <w:r w:rsidR="0059794C">
            <w:t>Nie</w:t>
          </w:r>
          <w:proofErr w:type="spellEnd"/>
          <w:r w:rsidR="0059794C">
            <w:t xml:space="preserve"> </w:t>
          </w:r>
          <w:r w:rsidR="0059794C">
            <w:rPr>
              <w:i/>
              <w:iCs/>
            </w:rPr>
            <w:t>et al.</w:t>
          </w:r>
          <w:r w:rsidR="0059794C">
            <w:t>, 2013)</w:t>
          </w:r>
        </w:sdtContent>
      </w:sdt>
      <w:r w:rsidR="00722349">
        <w:t xml:space="preserve">, though this allocation response is not consistently observed </w:t>
      </w:r>
      <w:sdt>
        <w:sdtPr>
          <w:tag w:val="MENDELEY_CITATION_v3_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XX0="/>
          <w:id w:val="-1042441163"/>
          <w:placeholder>
            <w:docPart w:val="DefaultPlaceholder_-1854013440"/>
          </w:placeholder>
        </w:sdtPr>
        <w:sdtContent>
          <w:r w:rsidR="0059794C">
            <w:t xml:space="preserve">(Luo </w:t>
          </w:r>
          <w:r w:rsidR="0059794C">
            <w:rPr>
              <w:i/>
              <w:iCs/>
            </w:rPr>
            <w:t>et al.</w:t>
          </w:r>
          <w:r w:rsidR="0059794C">
            <w:t xml:space="preserve">, 1994; Poorter </w:t>
          </w:r>
          <w:r w:rsidR="0059794C">
            <w:rPr>
              <w:i/>
              <w:iCs/>
            </w:rPr>
            <w:t>et al.</w:t>
          </w:r>
          <w:r w:rsidR="0059794C">
            <w:t>, 2022)</w:t>
          </w:r>
        </w:sdtContent>
      </w:sdt>
      <w:r w:rsidR="00722349">
        <w:t>.</w:t>
      </w:r>
    </w:p>
    <w:p w14:paraId="211E6047" w14:textId="2C603040" w:rsidR="00865D87" w:rsidRPr="00865D87" w:rsidDel="00865D87" w:rsidRDefault="00FE10C1">
      <w:pPr>
        <w:spacing w:line="360" w:lineRule="auto"/>
        <w:ind w:firstLine="720"/>
        <w:rPr>
          <w:del w:id="5" w:author="Perkowski, Evan A" w:date="2024-05-23T11:59:00Z"/>
        </w:rPr>
      </w:pPr>
      <w:r>
        <w:t>Despite consistent plant responses to e</w:t>
      </w:r>
      <w:r w:rsidR="004B7613">
        <w:t xml:space="preserve">levated </w:t>
      </w:r>
      <w:r>
        <w:t>CO</w:t>
      </w:r>
      <w:r>
        <w:rPr>
          <w:vertAlign w:val="subscript"/>
        </w:rPr>
        <w:t>2</w:t>
      </w:r>
      <w:r>
        <w:t xml:space="preserve"> documented across experiments, mechanisms that drive these responses remain unresolved. Some have hypothesized that plant responses to e</w:t>
      </w:r>
      <w:r w:rsidR="004B7613">
        <w:t xml:space="preserve">levated </w:t>
      </w:r>
      <w:r>
        <w:t>CO</w:t>
      </w:r>
      <w:r>
        <w:rPr>
          <w:vertAlign w:val="subscript"/>
        </w:rPr>
        <w:t>2</w:t>
      </w:r>
      <w:r>
        <w:t xml:space="preserve"> are constrained by nitrogen availability, as nitrogen availability</w:t>
      </w:r>
      <w:ins w:id="6" w:author="Perkowski, Evan A" w:date="2024-02-27T14:03:00Z">
        <w:r w:rsidR="00224485">
          <w:t xml:space="preserve"> often</w:t>
        </w:r>
      </w:ins>
      <w:r>
        <w:t xml:space="preserve"> limits net primary productivity globally </w:t>
      </w:r>
      <w:sdt>
        <w:sdtPr>
          <w:tag w:val="MENDELEY_CITATION_v3_eyJjaXRhdGlvbklEIjoiTUVOREVMRVlfQ0lUQVRJT05fYjdkN2FhMDctZjZiNi00Y2RiLWFhMjYtYTU5NzUxODk4MWIyIiwicHJvcGVydGllcyI6eyJub3RlSW5kZXgiOjB9LCJpc0VkaXRlZCI6ZmFsc2UsIm1hbnVhbE92ZXJyaWRlIjp7ImNpdGVwcm9jVGV4dCI6IihWaXRvdXNlayAmIzM4OyBIb3dhcnRoLCAxOTkxOyB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"/>
          <w:id w:val="-1542283884"/>
          <w:placeholder>
            <w:docPart w:val="DefaultPlaceholder_-1854013440"/>
          </w:placeholder>
        </w:sdtPr>
        <w:sdtContent>
          <w:r w:rsidR="0059794C">
            <w:t>(</w:t>
          </w:r>
          <w:proofErr w:type="spellStart"/>
          <w:r w:rsidR="0059794C">
            <w:t>Vitousek</w:t>
          </w:r>
          <w:proofErr w:type="spellEnd"/>
          <w:r w:rsidR="0059794C">
            <w:t xml:space="preserve"> &amp; Howarth, 1991; LeBauer &amp; </w:t>
          </w:r>
          <w:proofErr w:type="spellStart"/>
          <w:r w:rsidR="0059794C">
            <w:t>Treseder</w:t>
          </w:r>
          <w:proofErr w:type="spellEnd"/>
          <w:r w:rsidR="0059794C">
            <w:t xml:space="preserve">, </w:t>
          </w:r>
          <w:r w:rsidR="0059794C">
            <w:lastRenderedPageBreak/>
            <w:t>2008)</w:t>
          </w:r>
        </w:sdtContent>
      </w:sdt>
      <w:r>
        <w:t xml:space="preserve">. </w:t>
      </w:r>
      <w:ins w:id="7" w:author="Perkowski, Evan A" w:date="2024-05-23T11:58:00Z">
        <w:r w:rsidR="00865D87">
          <w:t>Nitrogen availability</w:t>
        </w:r>
      </w:ins>
      <w:ins w:id="8" w:author="Perkowski, Evan A" w:date="2024-05-23T13:37:00Z">
        <w:r w:rsidR="00B10438">
          <w:t xml:space="preserve"> </w:t>
        </w:r>
      </w:ins>
      <w:ins w:id="9" w:author="Perkowski, Evan A [2]" w:date="2024-05-28T15:37:00Z">
        <w:r w:rsidR="00075692">
          <w:t xml:space="preserve">has been hypothesized to </w:t>
        </w:r>
      </w:ins>
      <w:ins w:id="10" w:author="Perkowski, Evan A" w:date="2024-05-23T11:58:00Z">
        <w:r w:rsidR="00865D87">
          <w:t xml:space="preserve">constrain </w:t>
        </w:r>
      </w:ins>
      <w:ins w:id="11" w:author="Perkowski, Evan A" w:date="2024-05-23T12:44:00Z">
        <w:r w:rsidR="009A7C2F">
          <w:t>whole-</w:t>
        </w:r>
      </w:ins>
      <w:ins w:id="12" w:author="Perkowski, Evan A" w:date="2024-05-23T11:58:00Z">
        <w:r w:rsidR="00865D87">
          <w:t>plant responses to elevated CO</w:t>
        </w:r>
        <w:r w:rsidR="00865D87">
          <w:rPr>
            <w:vertAlign w:val="subscript"/>
          </w:rPr>
          <w:t>2</w:t>
        </w:r>
        <w:r w:rsidR="00865D87">
          <w:t xml:space="preserve"> because </w:t>
        </w:r>
      </w:ins>
    </w:p>
    <w:p w14:paraId="7B39ACCC" w14:textId="54843B2E" w:rsidR="00865D87" w:rsidDel="00865D87" w:rsidRDefault="00865D87">
      <w:pPr>
        <w:spacing w:line="360" w:lineRule="auto"/>
        <w:ind w:firstLine="720"/>
        <w:rPr>
          <w:del w:id="13" w:author="Perkowski, Evan A" w:date="2024-05-23T11:59:00Z"/>
        </w:rPr>
      </w:pPr>
    </w:p>
    <w:p w14:paraId="381087CA" w14:textId="28EC80AC" w:rsidR="008A5D4B" w:rsidRDefault="00FE10C1" w:rsidP="00865D87">
      <w:pPr>
        <w:spacing w:line="360" w:lineRule="auto"/>
        <w:ind w:firstLine="720"/>
        <w:rPr>
          <w:color w:val="000000"/>
        </w:rPr>
      </w:pPr>
      <w:del w:id="14" w:author="Perkowski, Evan A" w:date="2024-05-23T11:59:00Z">
        <w:r w:rsidDel="00865D87">
          <w:delText xml:space="preserve">The nitrogen limitation hypothesis predicts that </w:delText>
        </w:r>
      </w:del>
      <w:r w:rsidR="00864656">
        <w:t>e</w:t>
      </w:r>
      <w:r w:rsidR="004B7613">
        <w:t xml:space="preserve">levated </w:t>
      </w:r>
      <w:r>
        <w:t>CO</w:t>
      </w:r>
      <w:r>
        <w:rPr>
          <w:vertAlign w:val="subscript"/>
        </w:rPr>
        <w:t>2</w:t>
      </w:r>
      <w:r>
        <w:t xml:space="preserve"> increases</w:t>
      </w:r>
      <w:ins w:id="15" w:author="Perkowski, Evan A [2]" w:date="2024-02-28T09:51:00Z">
        <w:r w:rsidR="008550B1">
          <w:t xml:space="preserve"> whole-plant nitrogen demand</w:t>
        </w:r>
      </w:ins>
      <w:ins w:id="16" w:author="Perkowski, Evan A" w:date="2024-05-23T12:44:00Z">
        <w:r w:rsidR="009A7C2F">
          <w:t xml:space="preserve"> to build </w:t>
        </w:r>
      </w:ins>
      <w:ins w:id="17" w:author="Perkowski, Evan A [2]" w:date="2024-05-28T15:37:00Z">
        <w:r w:rsidR="00075692">
          <w:t>structures that support primary productivity (e.g., leaf production)</w:t>
        </w:r>
      </w:ins>
      <w:ins w:id="18" w:author="Perkowski, Evan A" w:date="2024-05-23T12:44:00Z">
        <w:del w:id="19" w:author="Perkowski, Evan A [2]" w:date="2024-05-28T15:37:00Z">
          <w:r w:rsidR="009A7C2F" w:rsidDel="00075692">
            <w:delText>and maintain photosynthetic enzymes</w:delText>
          </w:r>
        </w:del>
      </w:ins>
      <w:ins w:id="20" w:author="Perkowski, Evan A [2]" w:date="2024-02-28T09:51:00Z">
        <w:r w:rsidR="008550B1">
          <w:t>, increasing plant nitrogen uptake and potentially leading to greater nitrogen limitation</w:t>
        </w:r>
      </w:ins>
      <w:ins w:id="21" w:author="Perkowski, Evan A [2]" w:date="2024-03-01T09:43:00Z">
        <w:r w:rsidR="00717509">
          <w:t xml:space="preserve"> of net primary productivity</w:t>
        </w:r>
      </w:ins>
      <w:ins w:id="22" w:author="Perkowski, Evan A [2]" w:date="2024-02-28T09:51:00Z">
        <w:r w:rsidR="008550B1">
          <w:t xml:space="preserve"> under elevated CO</w:t>
        </w:r>
        <w:r w:rsidR="008550B1">
          <w:rPr>
            <w:vertAlign w:val="subscript"/>
          </w:rPr>
          <w:t>2</w:t>
        </w:r>
        <w:r w:rsidR="008550B1">
          <w:t xml:space="preserve"> without additional ecosystem nitrogen inputs </w:t>
        </w:r>
      </w:ins>
      <w:sdt>
        <w:sdtPr>
          <w:rPr>
            <w:bCs/>
          </w:rPr>
          <w:tag w:val="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
          <w:id w:val="1360387200"/>
          <w:placeholder>
            <w:docPart w:val="DefaultPlaceholder_-1854013440"/>
          </w:placeholder>
        </w:sdtPr>
        <w:sdtEndPr>
          <w:rPr>
            <w:bCs w:val="0"/>
          </w:rPr>
        </w:sdtEndPr>
        <w:sdtContent>
          <w:r w:rsidR="0059794C">
            <w:t xml:space="preserve">(Luo </w:t>
          </w:r>
          <w:r w:rsidR="0059794C">
            <w:rPr>
              <w:i/>
              <w:iCs/>
            </w:rPr>
            <w:t>et al.</w:t>
          </w:r>
          <w:r w:rsidR="0059794C">
            <w:t>, 2004)</w:t>
          </w:r>
        </w:sdtContent>
      </w:sdt>
      <w:r>
        <w:rPr>
          <w:bCs/>
        </w:rPr>
        <w:t xml:space="preserve">. </w:t>
      </w:r>
      <w:r>
        <w:t>The hypothesis predicts that</w:t>
      </w:r>
      <w:ins w:id="23" w:author="Perkowski, Evan A" w:date="2024-05-23T12:16:00Z">
        <w:r w:rsidR="0073004F">
          <w:t xml:space="preserve"> increasing nitrogen availability should</w:t>
        </w:r>
      </w:ins>
      <w:r>
        <w:t xml:space="preserve"> </w:t>
      </w:r>
      <w:del w:id="24" w:author="Perkowski, Evan A" w:date="2024-05-23T12:16:00Z">
        <w:r w:rsidDel="0073004F">
          <w:delText xml:space="preserve">this response should </w:delText>
        </w:r>
      </w:del>
      <w:r>
        <w:t>enhance positive effects of e</w:t>
      </w:r>
      <w:r w:rsidR="004B7613">
        <w:t xml:space="preserve">levated </w:t>
      </w:r>
      <w:r>
        <w:t>CO</w:t>
      </w:r>
      <w:r>
        <w:rPr>
          <w:vertAlign w:val="subscript"/>
        </w:rPr>
        <w:t>2</w:t>
      </w:r>
      <w:r>
        <w:t xml:space="preserve"> on net primary productivity and growth under </w:t>
      </w:r>
      <w:r w:rsidR="004B7613">
        <w:t xml:space="preserve">elevated </w:t>
      </w:r>
      <w:r>
        <w:t>CO</w:t>
      </w:r>
      <w:r>
        <w:rPr>
          <w:vertAlign w:val="subscript"/>
        </w:rPr>
        <w:t>2</w:t>
      </w:r>
      <w:r>
        <w:t xml:space="preserve"> </w:t>
      </w:r>
      <w:del w:id="25" w:author="Perkowski, Evan A" w:date="2024-05-23T12:16:00Z">
        <w:r w:rsidDel="0073004F">
          <w:delText xml:space="preserve">over short time scales that dampen with time </w:delText>
        </w:r>
      </w:del>
      <w:ins w:id="26" w:author="Perkowski, Evan A" w:date="2024-05-23T12:16:00Z">
        <w:r w:rsidR="0073004F">
          <w:t xml:space="preserve">so long </w:t>
        </w:r>
      </w:ins>
      <w:r>
        <w:t>as nitrogen</w:t>
      </w:r>
      <w:ins w:id="27" w:author="Perkowski, Evan A" w:date="2024-05-23T12:16:00Z">
        <w:r w:rsidR="0073004F">
          <w:t xml:space="preserve"> supply exceeds demand</w:t>
        </w:r>
      </w:ins>
      <w:r>
        <w:t xml:space="preserve">. </w:t>
      </w:r>
      <w:r w:rsidR="008A5D4B">
        <w:t xml:space="preserve">Whole-plant growth </w:t>
      </w:r>
      <w:r>
        <w:t xml:space="preserve">responses to </w:t>
      </w:r>
      <w:r w:rsidR="004B7613">
        <w:t xml:space="preserve">elevated </w:t>
      </w:r>
      <w:r>
        <w:t>CO</w:t>
      </w:r>
      <w:r>
        <w:rPr>
          <w:vertAlign w:val="subscript"/>
        </w:rPr>
        <w:t>2</w:t>
      </w:r>
      <w:r>
        <w:t xml:space="preserve"> expected from the nitrogen limitation hypothesis have received some support from free-air CO</w:t>
      </w:r>
      <w:r>
        <w:rPr>
          <w:vertAlign w:val="subscript"/>
        </w:rPr>
        <w:t>2</w:t>
      </w:r>
      <w:r>
        <w:t xml:space="preserve"> enrichment experiments </w:t>
      </w:r>
      <w:sdt>
        <w:sdtPr>
          <w:tag w:val="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811755370"/>
          <w:placeholder>
            <w:docPart w:val="DefaultPlaceholder_-1854013440"/>
          </w:placeholder>
        </w:sdtPr>
        <w:sdtContent>
          <w:r w:rsidR="0059794C">
            <w:t xml:space="preserve">(Reich </w:t>
          </w:r>
          <w:r w:rsidR="0059794C">
            <w:rPr>
              <w:i/>
              <w:iCs/>
            </w:rPr>
            <w:t>et al.</w:t>
          </w:r>
          <w:r w:rsidR="0059794C">
            <w:t xml:space="preserve">, 2006; Norby </w:t>
          </w:r>
          <w:r w:rsidR="0059794C">
            <w:rPr>
              <w:i/>
              <w:iCs/>
            </w:rPr>
            <w:t>et al.</w:t>
          </w:r>
          <w:r w:rsidR="0059794C">
            <w:t>, 2010)</w:t>
          </w:r>
        </w:sdtContent>
      </w:sdt>
      <w:r>
        <w:t>,</w:t>
      </w:r>
      <w:r>
        <w:rPr>
          <w:color w:val="000000"/>
        </w:rPr>
        <w:t xml:space="preserve"> though these patterns are not consistently observed </w:t>
      </w:r>
      <w:sdt>
        <w:sdtPr>
          <w:rPr>
            <w:color w:val="000000"/>
          </w:rPr>
          <w:tag w:val="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
          <w:id w:val="57907098"/>
          <w:placeholder>
            <w:docPart w:val="DefaultPlaceholder_-1854013440"/>
          </w:placeholder>
        </w:sdtPr>
        <w:sdtEndPr>
          <w:rPr>
            <w:color w:val="auto"/>
          </w:rPr>
        </w:sdtEndPr>
        <w:sdtContent>
          <w:r w:rsidR="0059794C">
            <w:t>(</w:t>
          </w:r>
          <w:proofErr w:type="spellStart"/>
          <w:r w:rsidR="0059794C">
            <w:t>Finzi</w:t>
          </w:r>
          <w:proofErr w:type="spellEnd"/>
          <w:r w:rsidR="0059794C">
            <w:t xml:space="preserve"> </w:t>
          </w:r>
          <w:r w:rsidR="0059794C">
            <w:rPr>
              <w:i/>
              <w:iCs/>
            </w:rPr>
            <w:t>et al.</w:t>
          </w:r>
          <w:r w:rsidR="0059794C">
            <w:t xml:space="preserve">, 2006; Moore </w:t>
          </w:r>
          <w:r w:rsidR="0059794C">
            <w:rPr>
              <w:i/>
              <w:iCs/>
            </w:rPr>
            <w:t>et al.</w:t>
          </w:r>
          <w:r w:rsidR="0059794C">
            <w:t xml:space="preserve">, 2006; Liang </w:t>
          </w:r>
          <w:r w:rsidR="0059794C">
            <w:rPr>
              <w:i/>
              <w:iCs/>
            </w:rPr>
            <w:t>et al.</w:t>
          </w:r>
          <w:r w:rsidR="0059794C">
            <w:t>, 2016)</w:t>
          </w:r>
        </w:sdtContent>
      </w:sdt>
      <w:r>
        <w:rPr>
          <w:color w:val="000000"/>
        </w:rPr>
        <w:t>.</w:t>
      </w:r>
    </w:p>
    <w:p w14:paraId="38CB339C" w14:textId="50D7FBE6" w:rsidR="00FE10C1" w:rsidRPr="00182B61" w:rsidRDefault="00182B61" w:rsidP="00182B61">
      <w:pPr>
        <w:spacing w:line="360" w:lineRule="auto"/>
        <w:ind w:firstLine="720"/>
        <w:rPr>
          <w:color w:val="000000"/>
        </w:rPr>
      </w:pPr>
      <w:r>
        <w:rPr>
          <w:color w:val="000000"/>
        </w:rPr>
        <w:t>As</w:t>
      </w:r>
      <w:r w:rsidR="00B10438">
        <w:rPr>
          <w:color w:val="000000"/>
        </w:rPr>
        <w:t>suming positive correlations between</w:t>
      </w:r>
      <w:r w:rsidR="00FE10C1">
        <w:t xml:space="preserve"> soil </w:t>
      </w:r>
      <w:r w:rsidR="00FE10C1" w:rsidRPr="00FE014F">
        <w:rPr>
          <w:bCs/>
        </w:rPr>
        <w:t>n</w:t>
      </w:r>
      <w:r w:rsidR="00FE10C1">
        <w:rPr>
          <w:bCs/>
        </w:rPr>
        <w:t>itrogen</w:t>
      </w:r>
      <w:r w:rsidR="00FE10C1">
        <w:t xml:space="preserve"> availability, leaf </w:t>
      </w:r>
      <w:r w:rsidR="00FE10C1" w:rsidRPr="00FE014F">
        <w:rPr>
          <w:bCs/>
        </w:rPr>
        <w:t>n</w:t>
      </w:r>
      <w:r w:rsidR="00FE10C1">
        <w:rPr>
          <w:bCs/>
        </w:rPr>
        <w:t>itrogen</w:t>
      </w:r>
      <w:r w:rsidR="00FE10C1">
        <w:t xml:space="preserve"> content, and photosynthetic capacity</w:t>
      </w:r>
      <w:r w:rsidR="00D1494E">
        <w:t xml:space="preserve"> </w:t>
      </w:r>
      <w:sdt>
        <w:sdtPr>
          <w:tag w:val="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7IEV2YW5zICYjMzg7IFNlZW1hbm4sIDE5ODk7IFdhbGtlciA8aT5ldCBhbC48L2k+LCAyMDE0OyBMaWFuZyA8aT5ldCBhbC48L2k+LCAyMDIwKSI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mlzVGVtcG9yYXJ5IjpmYWxzZX0seyJpZCI6ImQ3M2ZmZTkyLTc1NjQtMzQzYS1hZDU2LWY0ODBmMGVmZTdiYiIsIml0ZW1EYXRhIjp7InR5cGUiOiJhcnRpY2xlLWpvdXJuYWwiLCJpZCI6ImQ3M2ZmZTkyLTc1NjQtMzQzYS1hZDU2LWY0ODBmMGVmZTdiYi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E0MzItMTkzOSIsImlzc3VlZCI6eyJkYXRlLXBhcnRzIjpbWzE5ODldXX0sInBhZ2UiOiI5LTE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pc3N1ZSI6IjEiLCJ2b2x1bWUiOiI3O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V19"/>
          <w:id w:val="-2086440886"/>
          <w:placeholder>
            <w:docPart w:val="DefaultPlaceholder_-1854013440"/>
          </w:placeholder>
        </w:sdtPr>
        <w:sdtContent>
          <w:r w:rsidR="0059794C">
            <w:t xml:space="preserve">(Field &amp; Mooney, 1986; Evans, 1989; Evans &amp; Seemann, 1989; Walker </w:t>
          </w:r>
          <w:r w:rsidR="0059794C">
            <w:rPr>
              <w:i/>
              <w:iCs/>
            </w:rPr>
            <w:t>et al.</w:t>
          </w:r>
          <w:r w:rsidR="0059794C">
            <w:t xml:space="preserve">, 2014; Liang </w:t>
          </w:r>
          <w:r w:rsidR="0059794C">
            <w:rPr>
              <w:i/>
              <w:iCs/>
            </w:rPr>
            <w:t>et al.</w:t>
          </w:r>
          <w:r w:rsidR="0059794C">
            <w:t>, 2020)</w:t>
          </w:r>
        </w:sdtContent>
      </w:sdt>
      <w:ins w:id="28" w:author="Perkowski, Evan A" w:date="2024-05-23T13:09:00Z">
        <w:r>
          <w:t xml:space="preserve">, the nitrogen limitation hypothesis implies that </w:t>
        </w:r>
      </w:ins>
      <w:ins w:id="29" w:author="Perkowski, Evan A" w:date="2024-05-23T13:10:00Z">
        <w:r>
          <w:t>reduced leaf nitrogen content and photosynthetic capacity under elevated CO</w:t>
        </w:r>
        <w:r>
          <w:rPr>
            <w:vertAlign w:val="subscript"/>
          </w:rPr>
          <w:t>2</w:t>
        </w:r>
        <w:r>
          <w:t xml:space="preserve"> is the product of increased plant nitrogen uptake rates that decrease ecosystem nitrogen availability</w:t>
        </w:r>
      </w:ins>
      <w:ins w:id="30" w:author="Perkowski, Evan A" w:date="2024-05-23T13:11:00Z">
        <w:r>
          <w:t xml:space="preserve"> over time</w:t>
        </w:r>
      </w:ins>
      <w:ins w:id="31" w:author="Perkowski, Evan A" w:date="2024-05-23T12:25:00Z">
        <w:r w:rsidR="00FB1065">
          <w:t>.</w:t>
        </w:r>
      </w:ins>
      <w:r w:rsidR="00FE10C1">
        <w:t xml:space="preserve"> </w:t>
      </w:r>
      <w:del w:id="32" w:author="Perkowski, Evan A" w:date="2024-05-23T12:26:00Z">
        <w:r w:rsidR="00FE10C1" w:rsidDel="00FB1065">
          <w:delText>the nitrogen limitation hypothesis implies that reductions in</w:delText>
        </w:r>
      </w:del>
      <w:del w:id="33" w:author="Perkowski, Evan A" w:date="2024-05-23T12:23:00Z">
        <w:r w:rsidR="00FE10C1" w:rsidDel="00FB1065">
          <w:delText xml:space="preserve"> </w:delText>
        </w:r>
        <w:r w:rsidR="00FE10C1" w:rsidRPr="00FE014F" w:rsidDel="00FB1065">
          <w:rPr>
            <w:bCs/>
          </w:rPr>
          <w:delText>n</w:delText>
        </w:r>
        <w:r w:rsidR="00FE10C1" w:rsidDel="00FB1065">
          <w:rPr>
            <w:bCs/>
          </w:rPr>
          <w:delText>itrogen</w:delText>
        </w:r>
        <w:r w:rsidR="00FE10C1" w:rsidDel="00FB1065">
          <w:delText xml:space="preserve"> availability over time might explain why C</w:delText>
        </w:r>
        <w:r w:rsidR="00FE10C1" w:rsidDel="00FB1065">
          <w:rPr>
            <w:vertAlign w:val="subscript"/>
          </w:rPr>
          <w:delText>3</w:delText>
        </w:r>
        <w:r w:rsidR="00FE10C1" w:rsidDel="00FB1065">
          <w:delText xml:space="preserve"> plants grown under </w:delText>
        </w:r>
        <w:r w:rsidR="004B7613" w:rsidDel="00FB1065">
          <w:delText xml:space="preserve">elevated </w:delText>
        </w:r>
        <w:r w:rsidR="00FE10C1" w:rsidDel="00FB1065">
          <w:delText>CO</w:delText>
        </w:r>
        <w:r w:rsidR="00FE10C1" w:rsidDel="00FB1065">
          <w:rPr>
            <w:vertAlign w:val="subscript"/>
          </w:rPr>
          <w:delText>2</w:delText>
        </w:r>
        <w:r w:rsidR="00FE10C1" w:rsidDel="00FB1065">
          <w:delText xml:space="preserve"> </w:delText>
        </w:r>
      </w:del>
      <w:del w:id="34" w:author="Perkowski, Evan A" w:date="2024-05-23T12:12:00Z">
        <w:r w:rsidR="00FE10C1" w:rsidDel="0073004F">
          <w:delText xml:space="preserve">exhibit </w:delText>
        </w:r>
      </w:del>
      <w:del w:id="35" w:author="Perkowski, Evan A" w:date="2024-05-23T12:23:00Z">
        <w:r w:rsidR="00FE10C1" w:rsidDel="00FB1065">
          <w:delText>decrease</w:delText>
        </w:r>
      </w:del>
      <w:del w:id="36" w:author="Perkowski, Evan A" w:date="2024-05-23T12:12:00Z">
        <w:r w:rsidR="00FE10C1" w:rsidDel="0073004F">
          <w:delText>d</w:delText>
        </w:r>
      </w:del>
      <w:del w:id="37" w:author="Perkowski, Evan A" w:date="2024-05-23T12:23:00Z">
        <w:r w:rsidR="00FE10C1" w:rsidDel="00FB1065">
          <w:delText xml:space="preserve"> leaf nitrogen content and photosynthetic capacity. </w:delText>
        </w:r>
      </w:del>
      <w:r w:rsidR="00FE10C1">
        <w:t>However,</w:t>
      </w:r>
      <w:r w:rsidR="00FE10C1">
        <w:rPr>
          <w:color w:val="000000"/>
        </w:rPr>
        <w:t xml:space="preserve"> free-air CO</w:t>
      </w:r>
      <w:r w:rsidR="00FE10C1">
        <w:rPr>
          <w:color w:val="000000"/>
          <w:vertAlign w:val="subscript"/>
        </w:rPr>
        <w:t>2</w:t>
      </w:r>
      <w:r w:rsidR="00FE10C1">
        <w:rPr>
          <w:color w:val="000000"/>
        </w:rPr>
        <w:t xml:space="preserve"> enrichment experiments show that reductions in leaf nitrogen content and photosynthetic capacity </w:t>
      </w:r>
      <w:r w:rsidR="008D64A1">
        <w:rPr>
          <w:color w:val="000000"/>
        </w:rPr>
        <w:t>due to</w:t>
      </w:r>
      <w:r w:rsidR="00FE10C1">
        <w:rPr>
          <w:color w:val="000000"/>
        </w:rPr>
        <w:t xml:space="preserve"> </w:t>
      </w:r>
      <w:r w:rsidR="00FE10C1">
        <w:t>e</w:t>
      </w:r>
      <w:r w:rsidR="0005195E">
        <w:t xml:space="preserve">levated </w:t>
      </w:r>
      <w:r w:rsidR="00FE10C1">
        <w:rPr>
          <w:color w:val="000000"/>
        </w:rPr>
        <w:t>CO</w:t>
      </w:r>
      <w:r w:rsidR="00FE10C1">
        <w:rPr>
          <w:color w:val="000000"/>
          <w:vertAlign w:val="subscript"/>
        </w:rPr>
        <w:t>2</w:t>
      </w:r>
      <w:r w:rsidR="00FE10C1">
        <w:rPr>
          <w:color w:val="000000"/>
        </w:rPr>
        <w:t xml:space="preserve"> are decoupled from changes in nitrogen availability </w:t>
      </w:r>
      <w:sdt>
        <w:sdtPr>
          <w:rPr>
            <w:color w:val="000000"/>
          </w:rPr>
          <w:tag w:val="MENDELEY_CITATION_v3_eyJjaXRhdGlvbklEIjoiTUVOREVMRVlfQ0lUQVRJT05fMjNmOTJkZDgtYzU5MS00MzQxLTk1NjgtZWZhZDk2MmVjNGQy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1373143783"/>
          <w:placeholder>
            <w:docPart w:val="DefaultPlaceholder_-1854013440"/>
          </w:placeholder>
        </w:sdtPr>
        <w:sdtEndPr>
          <w:rPr>
            <w:color w:val="auto"/>
          </w:rPr>
        </w:sdtEndPr>
        <w:sdtContent>
          <w:r w:rsidR="0059794C">
            <w:t xml:space="preserve">(Crous </w:t>
          </w:r>
          <w:r w:rsidR="0059794C">
            <w:rPr>
              <w:i/>
              <w:iCs/>
            </w:rPr>
            <w:t>et al.</w:t>
          </w:r>
          <w:r w:rsidR="0059794C">
            <w:t xml:space="preserve">, 2010; Lee </w:t>
          </w:r>
          <w:r w:rsidR="0059794C">
            <w:rPr>
              <w:i/>
              <w:iCs/>
            </w:rPr>
            <w:t>et al.</w:t>
          </w:r>
          <w:r w:rsidR="0059794C">
            <w:t xml:space="preserve">, 2011; Pastore </w:t>
          </w:r>
          <w:r w:rsidR="0059794C">
            <w:rPr>
              <w:i/>
              <w:iCs/>
            </w:rPr>
            <w:t>et al.</w:t>
          </w:r>
          <w:r w:rsidR="0059794C">
            <w:t>, 2019)</w:t>
          </w:r>
        </w:sdtContent>
      </w:sdt>
      <w:ins w:id="38" w:author="Perkowski, Evan A" w:date="2024-05-23T13:38:00Z">
        <w:r w:rsidR="00B10438">
          <w:t>.</w:t>
        </w:r>
      </w:ins>
      <w:ins w:id="39" w:author="Perkowski, Evan A" w:date="2024-05-23T13:39:00Z">
        <w:r w:rsidR="00B10438">
          <w:t xml:space="preserve"> These patterns may be apparent</w:t>
        </w:r>
      </w:ins>
      <w:ins w:id="40" w:author="Perkowski, Evan A" w:date="2024-05-23T13:12:00Z">
        <w:r>
          <w:t xml:space="preserve"> because aboveground conditions</w:t>
        </w:r>
      </w:ins>
      <w:r w:rsidR="00FE10C1">
        <w:rPr>
          <w:color w:val="000000"/>
        </w:rPr>
        <w:t xml:space="preserve"> </w:t>
      </w:r>
      <w:del w:id="41" w:author="Perkowski, Evan A" w:date="2024-05-23T13:11:00Z">
        <w:r w:rsidR="00FE10C1" w:rsidDel="00182B61">
          <w:rPr>
            <w:color w:val="000000"/>
          </w:rPr>
          <w:delText xml:space="preserve">Additionally, </w:delText>
        </w:r>
      </w:del>
      <w:del w:id="42" w:author="Perkowski, Evan A" w:date="2024-05-23T13:12:00Z">
        <w:r w:rsidR="001F1A30" w:rsidDel="00182B61">
          <w:rPr>
            <w:color w:val="000000"/>
          </w:rPr>
          <w:delText xml:space="preserve">aboveground conditions </w:delText>
        </w:r>
      </w:del>
      <w:r w:rsidR="001F1A30">
        <w:rPr>
          <w:color w:val="000000"/>
        </w:rPr>
        <w:t xml:space="preserve">that </w:t>
      </w:r>
      <w:r w:rsidR="008D64A1">
        <w:rPr>
          <w:color w:val="000000"/>
        </w:rPr>
        <w:t>alter</w:t>
      </w:r>
      <w:r w:rsidR="001F1A30">
        <w:rPr>
          <w:color w:val="000000"/>
        </w:rPr>
        <w:t xml:space="preserve"> </w:t>
      </w:r>
      <w:ins w:id="43" w:author="Perkowski, Evan A" w:date="2024-05-23T13:13:00Z">
        <w:r>
          <w:rPr>
            <w:color w:val="000000"/>
          </w:rPr>
          <w:t xml:space="preserve">leaf-level </w:t>
        </w:r>
      </w:ins>
      <w:r w:rsidR="001F1A30">
        <w:rPr>
          <w:color w:val="000000"/>
        </w:rPr>
        <w:t xml:space="preserve">demand </w:t>
      </w:r>
      <w:r w:rsidR="008D64A1">
        <w:rPr>
          <w:color w:val="000000"/>
        </w:rPr>
        <w:t xml:space="preserve">for </w:t>
      </w:r>
      <w:r w:rsidR="001F1A30">
        <w:rPr>
          <w:color w:val="000000"/>
        </w:rPr>
        <w:t>build</w:t>
      </w:r>
      <w:r w:rsidR="008D64A1">
        <w:rPr>
          <w:color w:val="000000"/>
        </w:rPr>
        <w:t>ing</w:t>
      </w:r>
      <w:r w:rsidR="001F1A30">
        <w:rPr>
          <w:color w:val="000000"/>
        </w:rPr>
        <w:t xml:space="preserve"> and maintain</w:t>
      </w:r>
      <w:r w:rsidR="008D64A1">
        <w:rPr>
          <w:color w:val="000000"/>
        </w:rPr>
        <w:t>ing</w:t>
      </w:r>
      <w:r w:rsidR="001F1A30">
        <w:rPr>
          <w:color w:val="000000"/>
        </w:rPr>
        <w:t xml:space="preserve"> photosynthetic enzymes </w:t>
      </w:r>
      <w:ins w:id="44" w:author="Perkowski, Evan A" w:date="2024-02-27T14:05:00Z">
        <w:r w:rsidR="00F95C98">
          <w:rPr>
            <w:color w:val="000000"/>
          </w:rPr>
          <w:t>(e.g., light availability, temperature, VPD, atmospheric CO</w:t>
        </w:r>
        <w:r w:rsidR="00F95C98">
          <w:rPr>
            <w:color w:val="000000"/>
            <w:vertAlign w:val="subscript"/>
          </w:rPr>
          <w:t>2</w:t>
        </w:r>
        <w:r w:rsidR="00F95C98">
          <w:rPr>
            <w:color w:val="000000"/>
          </w:rPr>
          <w:t xml:space="preserve">) </w:t>
        </w:r>
      </w:ins>
      <w:del w:id="45" w:author="Perkowski, Evan A" w:date="2024-05-23T13:12:00Z">
        <w:r w:rsidR="001F1A30" w:rsidDel="00182B61">
          <w:rPr>
            <w:color w:val="000000"/>
          </w:rPr>
          <w:delText>may be a</w:delText>
        </w:r>
      </w:del>
      <w:ins w:id="46" w:author="Perkowski, Evan A" w:date="2024-05-23T13:12:00Z">
        <w:r>
          <w:rPr>
            <w:color w:val="000000"/>
          </w:rPr>
          <w:t>are often</w:t>
        </w:r>
      </w:ins>
      <w:r w:rsidR="001F1A30">
        <w:rPr>
          <w:color w:val="000000"/>
        </w:rPr>
        <w:t xml:space="preserve"> stronger determinant</w:t>
      </w:r>
      <w:ins w:id="47" w:author="Perkowski, Evan A" w:date="2024-05-23T13:12:00Z">
        <w:r>
          <w:rPr>
            <w:color w:val="000000"/>
          </w:rPr>
          <w:t>s</w:t>
        </w:r>
      </w:ins>
      <w:r w:rsidR="001F1A30">
        <w:rPr>
          <w:color w:val="000000"/>
        </w:rPr>
        <w:t xml:space="preserve"> of variance in </w:t>
      </w:r>
      <w:r w:rsidR="00FE10C1">
        <w:rPr>
          <w:color w:val="000000"/>
        </w:rPr>
        <w:t>leaf nitrogen and photosynthetic capacity across environmental gradients</w:t>
      </w:r>
      <w:ins w:id="48" w:author="Perkowski, Evan A" w:date="2024-05-23T13:12:00Z">
        <w:r>
          <w:rPr>
            <w:color w:val="000000"/>
          </w:rPr>
          <w:t xml:space="preserve"> than nitrogen availability</w:t>
        </w:r>
      </w:ins>
      <w:r w:rsidR="001F1A30">
        <w:rPr>
          <w:color w:val="000000"/>
        </w:rPr>
        <w:t xml:space="preserve"> </w:t>
      </w:r>
      <w:sdt>
        <w:sdtPr>
          <w:rPr>
            <w:color w:val="000000"/>
          </w:rPr>
          <w:tag w:val="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801811641"/>
          <w:placeholder>
            <w:docPart w:val="DefaultPlaceholder_-1854013440"/>
          </w:placeholder>
        </w:sdtPr>
        <w:sdtEndPr>
          <w:rPr>
            <w:color w:val="auto"/>
          </w:rPr>
        </w:sdtEndPr>
        <w:sdtContent>
          <w:r w:rsidR="0059794C">
            <w:t xml:space="preserve">(Dong </w:t>
          </w:r>
          <w:r w:rsidR="0059794C">
            <w:rPr>
              <w:i/>
              <w:iCs/>
            </w:rPr>
            <w:t>et al.</w:t>
          </w:r>
          <w:r w:rsidR="0059794C">
            <w:t xml:space="preserve">, 2017, 2020, 2022a; Paillassa </w:t>
          </w:r>
          <w:r w:rsidR="0059794C">
            <w:rPr>
              <w:i/>
              <w:iCs/>
            </w:rPr>
            <w:t>et al.</w:t>
          </w:r>
          <w:r w:rsidR="0059794C">
            <w:t xml:space="preserve">, 2020; Peng </w:t>
          </w:r>
          <w:r w:rsidR="0059794C">
            <w:rPr>
              <w:i/>
              <w:iCs/>
            </w:rPr>
            <w:t>et al.</w:t>
          </w:r>
          <w:r w:rsidR="0059794C">
            <w:t xml:space="preserve">, 2021; Waring </w:t>
          </w:r>
          <w:r w:rsidR="0059794C">
            <w:rPr>
              <w:i/>
              <w:iCs/>
            </w:rPr>
            <w:t>et al.</w:t>
          </w:r>
          <w:r w:rsidR="0059794C">
            <w:t>, 2023)</w:t>
          </w:r>
        </w:sdtContent>
      </w:sdt>
      <w:r w:rsidR="00FE10C1">
        <w:rPr>
          <w:color w:val="000000"/>
        </w:rPr>
        <w:t xml:space="preserve">. Thus, leaf photosynthetic responses to </w:t>
      </w:r>
      <w:r w:rsidR="00FE10C1">
        <w:t>e</w:t>
      </w:r>
      <w:r w:rsidR="0005195E">
        <w:t xml:space="preserve">levated </w:t>
      </w:r>
      <w:r w:rsidR="00FE10C1">
        <w:rPr>
          <w:color w:val="000000"/>
        </w:rPr>
        <w:t>CO</w:t>
      </w:r>
      <w:r w:rsidR="00FE10C1">
        <w:rPr>
          <w:color w:val="000000"/>
          <w:vertAlign w:val="subscript"/>
        </w:rPr>
        <w:t>2</w:t>
      </w:r>
      <w:r w:rsidR="00FE10C1">
        <w:rPr>
          <w:color w:val="000000"/>
        </w:rPr>
        <w:t xml:space="preserve"> may be </w:t>
      </w:r>
      <w:r w:rsidR="00075692">
        <w:rPr>
          <w:color w:val="000000"/>
        </w:rPr>
        <w:t>the</w:t>
      </w:r>
      <w:r w:rsidR="00FE10C1">
        <w:rPr>
          <w:color w:val="000000"/>
        </w:rPr>
        <w:t xml:space="preserve"> product of altered demand to build and maintain photosynthetic enzymes and </w:t>
      </w:r>
      <w:r w:rsidR="00B10438">
        <w:rPr>
          <w:color w:val="000000"/>
        </w:rPr>
        <w:t xml:space="preserve">may </w:t>
      </w:r>
      <w:r w:rsidR="00FE10C1">
        <w:rPr>
          <w:color w:val="000000"/>
        </w:rPr>
        <w:t>not</w:t>
      </w:r>
      <w:r w:rsidR="00B10438">
        <w:rPr>
          <w:color w:val="000000"/>
        </w:rPr>
        <w:t xml:space="preserve"> </w:t>
      </w:r>
      <w:r w:rsidR="00F5080D">
        <w:rPr>
          <w:color w:val="000000"/>
        </w:rPr>
        <w:t>as strongly linked</w:t>
      </w:r>
      <w:r w:rsidR="001F1A30">
        <w:rPr>
          <w:color w:val="000000"/>
        </w:rPr>
        <w:t xml:space="preserve"> to changes in</w:t>
      </w:r>
      <w:r w:rsidR="00FE10C1">
        <w:rPr>
          <w:color w:val="000000"/>
        </w:rPr>
        <w:t xml:space="preserve"> nitrogen availability.</w:t>
      </w:r>
    </w:p>
    <w:p w14:paraId="6687C003" w14:textId="6FE882FC" w:rsidR="00FE10C1" w:rsidRPr="00012BE0" w:rsidRDefault="001F1A30" w:rsidP="00D1494E">
      <w:pPr>
        <w:spacing w:line="360" w:lineRule="auto"/>
        <w:ind w:firstLine="720"/>
      </w:pPr>
      <w:r w:rsidRPr="001F1A30">
        <w:rPr>
          <w:color w:val="000000"/>
        </w:rPr>
        <w:t>Eco-evolutionary optimality theory provides a framework for understanding</w:t>
      </w:r>
      <w:r w:rsidR="00075692">
        <w:rPr>
          <w:color w:val="000000"/>
        </w:rPr>
        <w:t xml:space="preserve"> how</w:t>
      </w:r>
      <w:r w:rsidR="00B10438">
        <w:rPr>
          <w:color w:val="000000"/>
        </w:rPr>
        <w:t xml:space="preserve"> leaf photosynthetic responses to elevated CO</w:t>
      </w:r>
      <w:r w:rsidR="00B10438">
        <w:rPr>
          <w:color w:val="000000"/>
          <w:vertAlign w:val="subscript"/>
        </w:rPr>
        <w:t>2</w:t>
      </w:r>
      <w:r w:rsidR="00B10438">
        <w:rPr>
          <w:color w:val="000000"/>
        </w:rPr>
        <w:t xml:space="preserve"> may be determined through changes in leaf-level demand to build and maintain photosynthetic enzymes </w:t>
      </w:r>
      <w:sdt>
        <w:sdtPr>
          <w:rPr>
            <w:color w:val="000000"/>
          </w:rPr>
          <w:tag w:val="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lzc3VlIjoiNiIsInZvbHVtZSI6IjIzMSIsImNvbnRhaW5lci10aXRsZS1zaG9ydCI6IiJ9LCJpc1RlbXBvcmFyeSI6ZmFsc2V9XX0="/>
          <w:id w:val="-347563467"/>
          <w:placeholder>
            <w:docPart w:val="DefaultPlaceholder_-1854013440"/>
          </w:placeholder>
        </w:sdtPr>
        <w:sdtEndPr>
          <w:rPr>
            <w:color w:val="auto"/>
          </w:rPr>
        </w:sdtEndPr>
        <w:sdtContent>
          <w:r w:rsidR="0059794C">
            <w:t xml:space="preserve">(Harrison </w:t>
          </w:r>
          <w:r w:rsidR="0059794C">
            <w:rPr>
              <w:i/>
              <w:iCs/>
            </w:rPr>
            <w:t>et al.</w:t>
          </w:r>
          <w:r w:rsidR="0059794C">
            <w:t>, 2021)</w:t>
          </w:r>
        </w:sdtContent>
      </w:sdt>
      <w:r w:rsidR="00FE10C1">
        <w:rPr>
          <w:color w:val="000000"/>
        </w:rPr>
        <w:t>.</w:t>
      </w:r>
      <w:r w:rsidR="00FE10C1">
        <w:t xml:space="preserve"> Merging photosynthetic least-cost </w:t>
      </w:r>
      <w:sdt>
        <w:sdtPr>
          <w:tag w:val="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688802559"/>
          <w:placeholder>
            <w:docPart w:val="DefaultPlaceholder_-1854013440"/>
          </w:placeholder>
        </w:sdtPr>
        <w:sdtContent>
          <w:r w:rsidR="0059794C">
            <w:t xml:space="preserve">(Wright </w:t>
          </w:r>
          <w:r w:rsidR="0059794C">
            <w:rPr>
              <w:i/>
              <w:iCs/>
            </w:rPr>
            <w:t>et al.</w:t>
          </w:r>
          <w:r w:rsidR="0059794C">
            <w:t xml:space="preserve">, 2003; Prentice </w:t>
          </w:r>
          <w:r w:rsidR="0059794C">
            <w:rPr>
              <w:i/>
              <w:iCs/>
            </w:rPr>
            <w:t>et al.</w:t>
          </w:r>
          <w:r w:rsidR="0059794C">
            <w:t>, 2014)</w:t>
          </w:r>
        </w:sdtContent>
      </w:sdt>
      <w:r w:rsidR="00FE10C1">
        <w:t xml:space="preserve"> and optimal coordination </w:t>
      </w:r>
      <w:sdt>
        <w:sdtPr>
          <w:tag w:val="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
          <w:id w:val="2038072751"/>
          <w:placeholder>
            <w:docPart w:val="DefaultPlaceholder_-1854013440"/>
          </w:placeholder>
        </w:sdtPr>
        <w:sdtContent>
          <w:r w:rsidR="0059794C">
            <w:t xml:space="preserve">(Chen </w:t>
          </w:r>
          <w:r w:rsidR="0059794C">
            <w:rPr>
              <w:i/>
              <w:iCs/>
            </w:rPr>
            <w:t>et al.</w:t>
          </w:r>
          <w:r w:rsidR="0059794C">
            <w:t xml:space="preserve">, 1993; Maire </w:t>
          </w:r>
          <w:r w:rsidR="0059794C">
            <w:rPr>
              <w:i/>
              <w:iCs/>
            </w:rPr>
            <w:t>et al.</w:t>
          </w:r>
          <w:r w:rsidR="0059794C">
            <w:t>, 2012)</w:t>
          </w:r>
        </w:sdtContent>
      </w:sdt>
      <w:r w:rsidR="00FE10C1">
        <w:rPr>
          <w:bCs/>
        </w:rPr>
        <w:t xml:space="preserve"> theories, eco-evolutionary optimality theory </w:t>
      </w:r>
      <w:r w:rsidR="00FE10C1">
        <w:t xml:space="preserve">posits that </w:t>
      </w:r>
      <w:r w:rsidR="00FE10C1">
        <w:lastRenderedPageBreak/>
        <w:t xml:space="preserve">reduced leaf </w:t>
      </w:r>
      <w:r w:rsidR="00FE10C1" w:rsidRPr="00FE014F">
        <w:rPr>
          <w:bCs/>
        </w:rPr>
        <w:t>n</w:t>
      </w:r>
      <w:r w:rsidR="00FE10C1">
        <w:rPr>
          <w:bCs/>
        </w:rPr>
        <w:t>itrogen</w:t>
      </w:r>
      <w:r w:rsidR="00FE10C1">
        <w:t xml:space="preserve"> allocation </w:t>
      </w:r>
      <w:r w:rsidR="00C0209C">
        <w:t>due to</w:t>
      </w:r>
      <w:r w:rsidR="00FE10C1">
        <w:t xml:space="preserve"> </w:t>
      </w:r>
      <w:r w:rsidR="004B7613">
        <w:t xml:space="preserve">elevated </w:t>
      </w:r>
      <w:r w:rsidR="00FE10C1">
        <w:t>CO</w:t>
      </w:r>
      <w:r w:rsidR="00FE10C1">
        <w:rPr>
          <w:vertAlign w:val="subscript"/>
        </w:rPr>
        <w:t>2</w:t>
      </w:r>
      <w:r w:rsidR="00FE10C1">
        <w:t xml:space="preserve"> is the downstream result of a stronger downregulation in the maximum rate of Ribulose-1,5-bisphosphate (RuBP) carboxylase/oxygenase (Rubisco) carboxylation (</w:t>
      </w:r>
      <w:r w:rsidR="00FE10C1">
        <w:rPr>
          <w:i/>
          <w:iCs/>
        </w:rPr>
        <w:t>V</w:t>
      </w:r>
      <w:r w:rsidR="00FE10C1">
        <w:rPr>
          <w:vertAlign w:val="subscript"/>
        </w:rPr>
        <w:t>cmax</w:t>
      </w:r>
      <w:r w:rsidR="00FE10C1">
        <w:t>) than the maximum rate of electron transport for RuBP regeneration (</w:t>
      </w:r>
      <w:r w:rsidR="00FE10C1">
        <w:rPr>
          <w:i/>
          <w:iCs/>
        </w:rPr>
        <w:t>J</w:t>
      </w:r>
      <w:r w:rsidR="00FE10C1">
        <w:rPr>
          <w:vertAlign w:val="subscript"/>
        </w:rPr>
        <w:t>max</w:t>
      </w:r>
      <w:r w:rsidR="00FE10C1">
        <w:t xml:space="preserve">), which reduces leaf nitrogen demand </w:t>
      </w:r>
      <w:r w:rsidR="008D64A1">
        <w:t>for</w:t>
      </w:r>
      <w:r w:rsidR="00FE10C1">
        <w:t xml:space="preserve"> build</w:t>
      </w:r>
      <w:r w:rsidR="008D64A1">
        <w:t>ing</w:t>
      </w:r>
      <w:r w:rsidR="00FE10C1">
        <w:t xml:space="preserve"> and maintain</w:t>
      </w:r>
      <w:r w:rsidR="008D64A1">
        <w:t>ing</w:t>
      </w:r>
      <w:r w:rsidR="00FE10C1">
        <w:t xml:space="preserve"> photosynthetic enzyme</w:t>
      </w:r>
      <w:r w:rsidR="0005195E">
        <w:t>s</w:t>
      </w:r>
      <w:r w:rsidR="00FE10C1">
        <w:t xml:space="preserve">. </w:t>
      </w:r>
      <w:r w:rsidR="00C0209C">
        <w:t xml:space="preserve">The theory predicts that plants should optimize leaf nitrogen allocation to photosynthetic capacity to </w:t>
      </w:r>
      <w:r w:rsidR="00FE10C1">
        <w:t>make more efficient use of available light while avoiding over</w:t>
      </w:r>
      <w:r w:rsidR="004764BA">
        <w:t>-</w:t>
      </w:r>
      <w:r w:rsidR="00FE10C1">
        <w:t xml:space="preserve">investment in Rubisco, which has high nitrogen costs </w:t>
      </w:r>
      <w:r w:rsidR="00C0209C">
        <w:t>to build and maintain</w:t>
      </w:r>
      <w:r w:rsidR="00D1494E">
        <w:t xml:space="preserve"> </w:t>
      </w:r>
      <w:sdt>
        <w:sdtPr>
          <w:tag w:val="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1461721693"/>
          <w:placeholder>
            <w:docPart w:val="DefaultPlaceholder_-1854013440"/>
          </w:placeholder>
        </w:sdtPr>
        <w:sdtContent>
          <w:r w:rsidR="0059794C">
            <w:t>(Evans, 1989; Evans &amp; Clarke, 2019)</w:t>
          </w:r>
        </w:sdtContent>
      </w:sdt>
      <w:r w:rsidR="00FE10C1">
        <w:t xml:space="preserve">. </w:t>
      </w:r>
      <w:r w:rsidR="00DB6B25" w:rsidRPr="00DB6B25">
        <w:t xml:space="preserve">Such responses to </w:t>
      </w:r>
      <w:r w:rsidR="004B7613">
        <w:t xml:space="preserve">elevated </w:t>
      </w:r>
      <w:r w:rsidR="00DB6B25" w:rsidRPr="00DB6B25">
        <w:t>CO</w:t>
      </w:r>
      <w:r w:rsidR="00DB6B25" w:rsidRPr="00864656">
        <w:rPr>
          <w:vertAlign w:val="subscript"/>
        </w:rPr>
        <w:t>2</w:t>
      </w:r>
      <w:r w:rsidR="00DB6B25" w:rsidRPr="00DB6B25">
        <w:t xml:space="preserve"> increase photosynthetic nitrogen-use efficiency and increase net photosynthesis rates through increasing co-limitation of Rubisco carboxylation and electron transport for RuBP regeneration </w:t>
      </w:r>
      <w:sdt>
        <w:sdtPr>
          <w:tag w:val="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101926948"/>
          <w:placeholder>
            <w:docPart w:val="DefaultPlaceholder_-1854013440"/>
          </w:placeholder>
        </w:sdtPr>
        <w:sdtContent>
          <w:r w:rsidR="0059794C">
            <w:t xml:space="preserve">(Chen </w:t>
          </w:r>
          <w:r w:rsidR="0059794C">
            <w:rPr>
              <w:i/>
              <w:iCs/>
            </w:rPr>
            <w:t>et al.</w:t>
          </w:r>
          <w:r w:rsidR="0059794C">
            <w:t xml:space="preserve">, 1993; Maire </w:t>
          </w:r>
          <w:r w:rsidR="0059794C">
            <w:rPr>
              <w:i/>
              <w:iCs/>
            </w:rPr>
            <w:t>et al.</w:t>
          </w:r>
          <w:r w:rsidR="0059794C">
            <w:t xml:space="preserve">, 2012; Wang </w:t>
          </w:r>
          <w:r w:rsidR="0059794C">
            <w:rPr>
              <w:i/>
              <w:iCs/>
            </w:rPr>
            <w:t>et al.</w:t>
          </w:r>
          <w:r w:rsidR="0059794C">
            <w:t xml:space="preserve">, 2017; Smith </w:t>
          </w:r>
          <w:r w:rsidR="0059794C">
            <w:rPr>
              <w:i/>
              <w:iCs/>
            </w:rPr>
            <w:t>et al.</w:t>
          </w:r>
          <w:r w:rsidR="0059794C">
            <w:t>, 2019)</w:t>
          </w:r>
        </w:sdtContent>
      </w:sdt>
      <w:r w:rsidR="00FE10C1">
        <w:t xml:space="preserve">. The expected optimal leaf response to </w:t>
      </w:r>
      <w:r w:rsidR="004B7613">
        <w:t xml:space="preserve">elevated </w:t>
      </w:r>
      <w:r w:rsidR="00FE10C1">
        <w:t>CO</w:t>
      </w:r>
      <w:r w:rsidR="00FE10C1">
        <w:rPr>
          <w:vertAlign w:val="subscript"/>
        </w:rPr>
        <w:t>2</w:t>
      </w:r>
      <w:r w:rsidR="00FE10C1">
        <w:t xml:space="preserve"> has received some empirical support </w:t>
      </w:r>
      <w:sdt>
        <w:sdtPr>
          <w:tag w:val="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IYXJyaXNvbiA8aT5ldCBhbC48L2k+LCAyMDIxOyBEb25nIDxpPmV0IGFsLjwvaT4sIDIwMjJiOyBDdWkgPGk+ZXQgYWwuPC9pPiwgMjAyMykiLCJpc01hbnVhbGx5T3ZlcnJpZGRlbiI6ZmFsc2UsIm1hbnVhbE92ZXJyaWRlVGV4dCI6IiJ9LCJjaXRhdGlvbkl0ZW1zIjpb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Sx7ImlkIjoiODU0MzFmZTMtNzk2NS0zM2MyLTkwM2QtN2Y3ZmMzZjEyNDMyIiwiaXRlbURhdGEiOnsiRE9JIjoiMTAuMTExMS9ucGguMTgwNzYiLCJJU1NOIjoiMDAyOC02NDZY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F1dGhvciI6W3siZHJvcHBpbmctcGFydGljbGUiOiIiLCJmYW1pbHkiOiJEb25nIiwiZ2l2ZW4iOiJOaW5n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oZW4iLCJnaXZlbiI6IkppbmcgTSIsIm5vbi1kcm9wcGluZy1wYXJ0aWNsZSI6IiIsInBhcnNlLW5hbWVzIjpmYWxzZSwic3VmZml4IjoiIn0seyJkcm9wcGluZy1wYXJ0aWNsZSI6IiIsImZhbWlseSI6Ikx1byIsImdpdmVuIjoiWGlhbmd6aG9uZ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ByZW50aWNlIiwiZ2l2ZW4iOiJJYWluIENvbGluIiwibm9uLWRyb3BwaW5nLXBhcnRpY2xlIjoiIiwicGFyc2UtbmFtZXMiOmZhbHNlLCJzdWZmaXgiOiIifV0sImNvbnRhaW5lci10aXRsZSI6Ik5ldyBQaHl0b2xvZ2lzdCIsImlkIjoiODU0MzFmZTMtNzk2NS0zM2MyLTkwM2QtN2Y3ZmMzZjEyNDMyIiwiaXNzdWUiOiI1IiwiaXNzdWVkIjp7ImRhdGUtcGFydHMiOltbIjIwMjIiLCI5IiwiMjIiXV19LCJwYWdlIjoiMTY5Mi0xNzAwIiwidGl0bGUiOiJSaXNpbmcgQ088c3ViPjI8L3N1Yj4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lzc3VlIjoiNiIsInZvbHVtZSI6IjIzMSIsImNvbnRhaW5lci10aXRsZS1zaG9ydCI6IiJ9LCJpc1RlbXBvcmFyeSI6ZmFsc2V9XX0="/>
          <w:id w:val="-71741721"/>
          <w:placeholder>
            <w:docPart w:val="DefaultPlaceholder_-1854013440"/>
          </w:placeholder>
        </w:sdtPr>
        <w:sdtContent>
          <w:r w:rsidR="0059794C">
            <w:t xml:space="preserve">(Crous </w:t>
          </w:r>
          <w:r w:rsidR="0059794C">
            <w:rPr>
              <w:i/>
              <w:iCs/>
            </w:rPr>
            <w:t>et al.</w:t>
          </w:r>
          <w:r w:rsidR="0059794C">
            <w:t xml:space="preserve">, 2010; Lee </w:t>
          </w:r>
          <w:r w:rsidR="0059794C">
            <w:rPr>
              <w:i/>
              <w:iCs/>
            </w:rPr>
            <w:t>et al.</w:t>
          </w:r>
          <w:r w:rsidR="0059794C">
            <w:t xml:space="preserve">, 2011; Smith &amp; Keenan, 2020; Harrison </w:t>
          </w:r>
          <w:r w:rsidR="0059794C">
            <w:rPr>
              <w:i/>
              <w:iCs/>
            </w:rPr>
            <w:t>et al.</w:t>
          </w:r>
          <w:r w:rsidR="0059794C">
            <w:t xml:space="preserve">, 2021; Dong </w:t>
          </w:r>
          <w:r w:rsidR="0059794C">
            <w:rPr>
              <w:i/>
              <w:iCs/>
            </w:rPr>
            <w:t>et al.</w:t>
          </w:r>
          <w:r w:rsidR="0059794C">
            <w:t xml:space="preserve">, 2022b; Cui </w:t>
          </w:r>
          <w:r w:rsidR="0059794C">
            <w:rPr>
              <w:i/>
              <w:iCs/>
            </w:rPr>
            <w:t>et al.</w:t>
          </w:r>
          <w:r w:rsidR="0059794C">
            <w:t>, 2023)</w:t>
          </w:r>
        </w:sdtContent>
      </w:sdt>
      <w:r w:rsidR="00FE10C1">
        <w:t xml:space="preserve">, though </w:t>
      </w:r>
      <w:r w:rsidR="004764BA">
        <w:t>these patterns have rarely been</w:t>
      </w:r>
      <w:r w:rsidR="00FE10C1">
        <w:t xml:space="preserve"> connected these patterns with concurrently measured whole-plant responses.</w:t>
      </w:r>
    </w:p>
    <w:p w14:paraId="51A2B26C" w14:textId="706DF2AF" w:rsidR="00DB6B25" w:rsidRPr="00DB6B25" w:rsidRDefault="00FE10C1" w:rsidP="00DB6B25">
      <w:pPr>
        <w:spacing w:line="360" w:lineRule="auto"/>
        <w:ind w:firstLine="720"/>
      </w:pPr>
      <w:r>
        <w:t>The eco-evolutionary optimality hypothesis deviates from the nitrogen limitation hypothesis by indicating that</w:t>
      </w:r>
      <w:r w:rsidR="00DB6B25" w:rsidRPr="00DB6B25">
        <w:t xml:space="preserve"> </w:t>
      </w:r>
      <w:r w:rsidR="00DB6B25">
        <w:t xml:space="preserve">changes in leaf nitrogen demand to build and maintain photosynthetic enzymes drive leaf-level </w:t>
      </w:r>
      <w:r w:rsidR="00075692">
        <w:t xml:space="preserve">photosynthetic </w:t>
      </w:r>
      <w:r w:rsidR="00DB6B25">
        <w:t xml:space="preserve">responses to </w:t>
      </w:r>
      <w:r w:rsidR="004B7613">
        <w:t xml:space="preserve">elevated </w:t>
      </w:r>
      <w:r w:rsidR="00DB6B25">
        <w:t>CO</w:t>
      </w:r>
      <w:r w:rsidR="00DB6B25">
        <w:rPr>
          <w:vertAlign w:val="subscript"/>
        </w:rPr>
        <w:t>2</w:t>
      </w:r>
      <w:r w:rsidR="00DB6B25">
        <w:t xml:space="preserve"> independent of changes in soil nitrogen </w:t>
      </w:r>
      <w:r w:rsidR="007C4DCF">
        <w:t>avai</w:t>
      </w:r>
      <w:r w:rsidR="004764BA">
        <w:t>la</w:t>
      </w:r>
      <w:r w:rsidR="007C4DCF">
        <w:t>bility</w:t>
      </w:r>
      <w:r w:rsidR="00DB6B25">
        <w:t xml:space="preserve">. </w:t>
      </w:r>
      <w:r>
        <w:t xml:space="preserve">However, the eco-evolutionary optimality hypothesis does not discount the role of soil nitrogen availability on whole-plant responses to </w:t>
      </w:r>
      <w:r w:rsidR="004B7613">
        <w:t xml:space="preserve">elevated </w:t>
      </w:r>
      <w:r>
        <w:t>CO</w:t>
      </w:r>
      <w:r>
        <w:rPr>
          <w:vertAlign w:val="subscript"/>
        </w:rPr>
        <w:t>2</w:t>
      </w:r>
      <w:r>
        <w:t xml:space="preserve">, where the expected optimal strategy in response to </w:t>
      </w:r>
      <w:r w:rsidR="004B7613">
        <w:t xml:space="preserve">elevated </w:t>
      </w:r>
      <w:r>
        <w:t>CO</w:t>
      </w:r>
      <w:r>
        <w:rPr>
          <w:vertAlign w:val="subscript"/>
        </w:rPr>
        <w:t>2</w:t>
      </w:r>
      <w:r>
        <w:t xml:space="preserve"> is to allocate surplus nitrogen not needed to satisfy demand to build and maintain photosynthetic enzymes toward the construction of a greater quantity of optimally coordinated leaves and other plant organs. Thus, whether patterns expected from the nitrogen limitation hypothesis or eco-evolutionary optimality </w:t>
      </w:r>
      <w:r w:rsidR="00DB6B25">
        <w:t>theory</w:t>
      </w:r>
      <w:r>
        <w:t xml:space="preserve"> control plant responses to </w:t>
      </w:r>
      <w:r w:rsidR="004B7613">
        <w:t xml:space="preserve">elevated </w:t>
      </w:r>
      <w:r>
        <w:t>CO</w:t>
      </w:r>
      <w:r>
        <w:rPr>
          <w:vertAlign w:val="subscript"/>
        </w:rPr>
        <w:t>2</w:t>
      </w:r>
      <w:r>
        <w:t xml:space="preserve"> may be a matter of scale, where</w:t>
      </w:r>
      <w:r w:rsidR="00DB6B25">
        <w:t xml:space="preserve"> leaf nitrogen demand to build and maintain photosynthetic enzymes determines leaf-level responses to </w:t>
      </w:r>
      <w:r w:rsidR="004B7613">
        <w:t xml:space="preserve">elevated </w:t>
      </w:r>
      <w:r w:rsidR="00DB6B25">
        <w:t>CO</w:t>
      </w:r>
      <w:r w:rsidR="00DB6B25">
        <w:rPr>
          <w:vertAlign w:val="subscript"/>
        </w:rPr>
        <w:t>2</w:t>
      </w:r>
      <w:r w:rsidR="00DB6B25">
        <w:t xml:space="preserve"> and nitrogen availability regulates whole-plant responses to </w:t>
      </w:r>
      <w:r w:rsidR="004B7613">
        <w:t xml:space="preserve">elevated </w:t>
      </w:r>
      <w:r w:rsidR="00DB6B25">
        <w:t>CO</w:t>
      </w:r>
      <w:r w:rsidR="00DB6B25">
        <w:rPr>
          <w:vertAlign w:val="subscript"/>
        </w:rPr>
        <w:t>2</w:t>
      </w:r>
      <w:r w:rsidR="00DB6B25">
        <w:t>.</w:t>
      </w:r>
    </w:p>
    <w:p w14:paraId="6285EDEA" w14:textId="513931A4" w:rsidR="00FE10C1" w:rsidRDefault="00FE10C1" w:rsidP="00BB589B">
      <w:pPr>
        <w:spacing w:line="360" w:lineRule="auto"/>
        <w:ind w:firstLine="720"/>
      </w:pPr>
      <w:r>
        <w:t>Plants allocate carbon belowground in exchange for nutrients through different nutrient acquisition strategies, including direct uptake pathways or symbioses with mycorrhizal fungi and symbiotic nitrogen-fixing bacteria. Carbon costs to acquire nitrogen, or the amount of carbon plants allocate belowground per unit</w:t>
      </w:r>
      <w:r w:rsidR="00C0209C">
        <w:t xml:space="preserve"> of</w:t>
      </w:r>
      <w:r>
        <w:t xml:space="preserve"> nitrogen acquired, vary in species with different nitrogen acquisition strategies and are dependent on environmental factors such as atmospheric CO</w:t>
      </w:r>
      <w:r>
        <w:rPr>
          <w:vertAlign w:val="subscript"/>
        </w:rPr>
        <w:t>2</w:t>
      </w:r>
      <w:r>
        <w:t xml:space="preserve">, </w:t>
      </w:r>
      <w:r>
        <w:lastRenderedPageBreak/>
        <w:t xml:space="preserve">temperature, light availability, and </w:t>
      </w:r>
      <w:r w:rsidRPr="00FE014F">
        <w:rPr>
          <w:bCs/>
        </w:rPr>
        <w:t>n</w:t>
      </w:r>
      <w:r>
        <w:rPr>
          <w:bCs/>
        </w:rPr>
        <w:t>utrient</w:t>
      </w:r>
      <w:r>
        <w:t xml:space="preserve"> availability </w:t>
      </w:r>
      <w:sdt>
        <w:sdtPr>
          <w:tag w:val="MENDELEY_CITATION_v3_eyJjaXRhdGlvbklEIjoiTUVOREVMRVlfQ0lUQVRJT05fZmJlMDEzNzgtNTZkZC00YTI3LWI1NTktYjZhNjFjMzQ4ODY3IiwicHJvcGVydGllcyI6eyJub3RlSW5kZXgiOjB9LCJpc0VkaXRlZCI6ZmFsc2UsIm1hbnVhbE92ZXJyaWRlIjp7ImNpdGVwcm9jVGV4dCI6IihGaXNoZXIgPGk+ZXQgYWwuPC9pPiwgMjAxMDsgQnJ6b3N0ZWsgPGk+ZXQgYWwuPC9pPiwgMjAxNDsgU2hpIDxpPmV0IGFsLjwvaT4sIDIwMTY7IFRlcnJlciA8aT5ldCBhbC48L2k+LCAyMDE4OyBQZXJrb3dza2kgPGk+ZXQgYWwuPC9pPiwgMjAyMTsgTHUgPGk+ZXQgYWwuPC9pPiwgMjAyMjsgUGVuZyA8aT5ldCBhbC48L2k+LCAyMDIz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pc3N1ZSI6IjMiLCJ2b2x1bWUiOiIyMi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677254340"/>
          <w:placeholder>
            <w:docPart w:val="DefaultPlaceholder_-1854013440"/>
          </w:placeholder>
        </w:sdtPr>
        <w:sdtContent>
          <w:r w:rsidR="0059794C">
            <w:t xml:space="preserve">(Fisher </w:t>
          </w:r>
          <w:r w:rsidR="0059794C">
            <w:rPr>
              <w:i/>
              <w:iCs/>
            </w:rPr>
            <w:t>et al.</w:t>
          </w:r>
          <w:r w:rsidR="0059794C">
            <w:t xml:space="preserve">, 2010; </w:t>
          </w:r>
          <w:proofErr w:type="spellStart"/>
          <w:r w:rsidR="0059794C">
            <w:t>Brzostek</w:t>
          </w:r>
          <w:proofErr w:type="spellEnd"/>
          <w:r w:rsidR="0059794C">
            <w:t xml:space="preserve"> </w:t>
          </w:r>
          <w:r w:rsidR="0059794C">
            <w:rPr>
              <w:i/>
              <w:iCs/>
            </w:rPr>
            <w:t>et al.</w:t>
          </w:r>
          <w:r w:rsidR="0059794C">
            <w:t xml:space="preserve">, 2014; Shi </w:t>
          </w:r>
          <w:r w:rsidR="0059794C">
            <w:rPr>
              <w:i/>
              <w:iCs/>
            </w:rPr>
            <w:t>et al.</w:t>
          </w:r>
          <w:r w:rsidR="0059794C">
            <w:t xml:space="preserve">, 2016; Terrer </w:t>
          </w:r>
          <w:r w:rsidR="0059794C">
            <w:rPr>
              <w:i/>
              <w:iCs/>
            </w:rPr>
            <w:t>et al.</w:t>
          </w:r>
          <w:r w:rsidR="0059794C">
            <w:t xml:space="preserve">, 2018; Perkowski </w:t>
          </w:r>
          <w:r w:rsidR="0059794C">
            <w:rPr>
              <w:i/>
              <w:iCs/>
            </w:rPr>
            <w:t>et al.</w:t>
          </w:r>
          <w:r w:rsidR="0059794C">
            <w:t xml:space="preserve">, 2021; Lu </w:t>
          </w:r>
          <w:r w:rsidR="0059794C">
            <w:rPr>
              <w:i/>
              <w:iCs/>
            </w:rPr>
            <w:t>et al.</w:t>
          </w:r>
          <w:r w:rsidR="0059794C">
            <w:t xml:space="preserve">, 2022; Peng </w:t>
          </w:r>
          <w:r w:rsidR="0059794C">
            <w:rPr>
              <w:i/>
              <w:iCs/>
            </w:rPr>
            <w:t>et al.</w:t>
          </w:r>
          <w:r w:rsidR="0059794C">
            <w:t>, 2023)</w:t>
          </w:r>
        </w:sdtContent>
      </w:sdt>
      <w:r>
        <w:t xml:space="preserve">. </w:t>
      </w:r>
      <w:r w:rsidR="00DB6B25" w:rsidRPr="00DB6B25">
        <w:t>Therefore, it is important to consider nitrogen acquisition strategy when examining</w:t>
      </w:r>
      <w:r w:rsidR="00DB6B25">
        <w:t xml:space="preserve"> the</w:t>
      </w:r>
      <w:r w:rsidR="00DB6B25" w:rsidRPr="00DB6B25">
        <w:t xml:space="preserve"> effects of nitrogen availability on plant responses to </w:t>
      </w:r>
      <w:r w:rsidR="004B7613">
        <w:t xml:space="preserve">elevated </w:t>
      </w:r>
      <w:r w:rsidR="00DB6B25" w:rsidRPr="00DB6B25">
        <w:t>CO</w:t>
      </w:r>
      <w:r w:rsidR="00DB6B25" w:rsidRPr="00DB6B25">
        <w:rPr>
          <w:vertAlign w:val="subscript"/>
        </w:rPr>
        <w:t>2</w:t>
      </w:r>
      <w:r>
        <w:t xml:space="preserve">. Few studies account for acquisition strategy when considering the role of nitrogen availability on leaf and whole-plant responses to </w:t>
      </w:r>
      <w:r w:rsidR="004B7613">
        <w:t xml:space="preserve">elevated </w:t>
      </w:r>
      <w:r>
        <w:t>CO</w:t>
      </w:r>
      <w:r>
        <w:rPr>
          <w:vertAlign w:val="subscript"/>
        </w:rPr>
        <w:t>2</w:t>
      </w:r>
      <w:r w:rsidRPr="00FE10C1">
        <w:t xml:space="preserve"> </w:t>
      </w:r>
      <w:sdt>
        <w:sdtPr>
          <w:rPr>
            <w:vertAlign w:val="subscript"/>
          </w:rPr>
          <w:tag w:val="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1801835925"/>
          <w:placeholder>
            <w:docPart w:val="DefaultPlaceholder_-1854013440"/>
          </w:placeholder>
        </w:sdtPr>
        <w:sdtEndPr>
          <w:rPr>
            <w:vertAlign w:val="baseline"/>
          </w:rPr>
        </w:sdtEndPr>
        <w:sdtContent>
          <w:r w:rsidR="0059794C">
            <w:t xml:space="preserve">(Terrer </w:t>
          </w:r>
          <w:r w:rsidR="0059794C">
            <w:rPr>
              <w:i/>
              <w:iCs/>
            </w:rPr>
            <w:t>et al.</w:t>
          </w:r>
          <w:r w:rsidR="0059794C">
            <w:t>, 2018; Smith &amp; Keenan, 2020)</w:t>
          </w:r>
        </w:sdtContent>
      </w:sdt>
      <w:r>
        <w:t xml:space="preserve">. Such studies found that nitrogen acquisition strategies with reduced carbon costs to acquire nitrogen may buffer the effect of nitrogen limitation at the whole-plant level </w:t>
      </w:r>
      <w:sdt>
        <w:sdtPr>
          <w:tag w:val="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1689251993"/>
          <w:placeholder>
            <w:docPart w:val="DefaultPlaceholder_-1854013440"/>
          </w:placeholder>
        </w:sdtPr>
        <w:sdtContent>
          <w:r w:rsidR="0059794C">
            <w:t xml:space="preserve">(Terrer </w:t>
          </w:r>
          <w:r w:rsidR="0059794C">
            <w:rPr>
              <w:i/>
              <w:iCs/>
            </w:rPr>
            <w:t>et al.</w:t>
          </w:r>
          <w:r w:rsidR="0059794C">
            <w:t>, 2018)</w:t>
          </w:r>
        </w:sdtContent>
      </w:sdt>
      <w:r>
        <w:t xml:space="preserve">, but leaf-level responses remain inconsistent </w:t>
      </w:r>
      <w:sdt>
        <w:sdtPr>
          <w:tag w:val="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
          <w:id w:val="-627157467"/>
          <w:placeholder>
            <w:docPart w:val="DefaultPlaceholder_-1854013440"/>
          </w:placeholder>
        </w:sdtPr>
        <w:sdtContent>
          <w:r w:rsidR="0059794C">
            <w:t xml:space="preserve">(Terrer </w:t>
          </w:r>
          <w:r w:rsidR="0059794C">
            <w:rPr>
              <w:i/>
              <w:iCs/>
            </w:rPr>
            <w:t>et al.</w:t>
          </w:r>
          <w:r w:rsidR="0059794C">
            <w:t>, 2018; Smith &amp; Keenan, 2020)</w:t>
          </w:r>
        </w:sdtContent>
      </w:sdt>
      <w:r>
        <w:t>.</w:t>
      </w:r>
    </w:p>
    <w:p w14:paraId="4705171B" w14:textId="001B0D53" w:rsidR="00FE10C1" w:rsidRDefault="00FE10C1" w:rsidP="00BB589B">
      <w:pPr>
        <w:spacing w:line="360" w:lineRule="auto"/>
        <w:ind w:firstLine="720"/>
      </w:pPr>
      <w:r>
        <w:t xml:space="preserve">Here, </w:t>
      </w:r>
      <w:r>
        <w:rPr>
          <w:i/>
          <w:iCs/>
        </w:rPr>
        <w:t>Glycine max</w:t>
      </w:r>
      <w:r>
        <w:t xml:space="preserve"> L. (Merr.) seedlings were grown under full-factorial combinations of two CO</w:t>
      </w:r>
      <w:r>
        <w:rPr>
          <w:vertAlign w:val="subscript"/>
        </w:rPr>
        <w:t>2</w:t>
      </w:r>
      <w:r>
        <w:t xml:space="preserve"> concentrations</w:t>
      </w:r>
      <w:ins w:id="49" w:author="Perkowski, Evan A [2]" w:date="2024-05-28T15:43:00Z">
        <w:r w:rsidR="00075692">
          <w:t xml:space="preserve"> (420, 1000 ppm CO</w:t>
        </w:r>
        <w:r w:rsidR="00075692">
          <w:rPr>
            <w:vertAlign w:val="subscript"/>
          </w:rPr>
          <w:t>2</w:t>
        </w:r>
        <w:r w:rsidR="00075692">
          <w:t>)</w:t>
        </w:r>
      </w:ins>
      <w:r>
        <w:t>, two inoculation treatments</w:t>
      </w:r>
      <w:ins w:id="50" w:author="Perkowski, Evan A [2]" w:date="2024-05-28T15:42:00Z">
        <w:r w:rsidR="00075692">
          <w:t xml:space="preserve"> (with and without inoculation by </w:t>
        </w:r>
        <w:r w:rsidR="00075692">
          <w:rPr>
            <w:i/>
            <w:iCs/>
          </w:rPr>
          <w:t>Bradyrhizobium japonicum</w:t>
        </w:r>
        <w:r w:rsidR="00075692">
          <w:t>)</w:t>
        </w:r>
      </w:ins>
      <w:r>
        <w:t>, and nine soil nitrogen fertilization treatments</w:t>
      </w:r>
      <w:ins w:id="51" w:author="Perkowski, Evan A [2]" w:date="2024-05-28T15:43:00Z">
        <w:r w:rsidR="00075692">
          <w:t xml:space="preserve"> (0-630 ppm N)</w:t>
        </w:r>
      </w:ins>
      <w:r>
        <w:t xml:space="preserve"> to reconcile the role of nitrogen </w:t>
      </w:r>
      <w:r w:rsidR="0005195E">
        <w:t>supply</w:t>
      </w:r>
      <w:r>
        <w:t xml:space="preserve"> and demand on plant responses to e</w:t>
      </w:r>
      <w:r w:rsidR="0005195E">
        <w:t xml:space="preserve">levated </w:t>
      </w:r>
      <w:r>
        <w:t>CO</w:t>
      </w:r>
      <w:r>
        <w:rPr>
          <w:vertAlign w:val="subscript"/>
        </w:rPr>
        <w:t>2</w:t>
      </w:r>
      <w:r>
        <w:t xml:space="preserve">. </w:t>
      </w:r>
      <w:r w:rsidR="00864656" w:rsidRPr="00864656">
        <w:t>We used this experimental setup</w:t>
      </w:r>
      <w:r w:rsidR="00CE0BDC">
        <w:t xml:space="preserve"> </w:t>
      </w:r>
      <w:r w:rsidR="00864656" w:rsidRPr="00864656">
        <w:t>to test the following hypotheses</w:t>
      </w:r>
      <w:r>
        <w:t>:</w:t>
      </w:r>
    </w:p>
    <w:p w14:paraId="295437BC" w14:textId="7E2881F9" w:rsidR="00FE10C1" w:rsidRDefault="00FE10C1" w:rsidP="00BB589B">
      <w:pPr>
        <w:pStyle w:val="ListParagraph"/>
        <w:numPr>
          <w:ilvl w:val="0"/>
          <w:numId w:val="4"/>
        </w:numPr>
        <w:spacing w:line="360" w:lineRule="auto"/>
      </w:pPr>
      <w:r>
        <w:t>Following</w:t>
      </w:r>
      <w:r w:rsidR="00CE0BDC">
        <w:t xml:space="preserve"> the demand-driven</w:t>
      </w:r>
      <w:r>
        <w:t xml:space="preserve"> eco-evolutionary optimality </w:t>
      </w:r>
      <w:r w:rsidR="00DB6B25">
        <w:t>theory</w:t>
      </w:r>
      <w:r>
        <w:t xml:space="preserve">, </w:t>
      </w:r>
      <w:r w:rsidR="004B7613">
        <w:t xml:space="preserve">elevated </w:t>
      </w:r>
      <w:r>
        <w:t>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increasing</w:t>
      </w:r>
      <w:r w:rsidR="00C0209C">
        <w:t xml:space="preserve"> the ratio of</w:t>
      </w:r>
      <w:r>
        <w:t xml:space="preserve"> </w:t>
      </w:r>
      <w:r w:rsidRPr="0065690A">
        <w:rPr>
          <w:i/>
          <w:iCs/>
        </w:rPr>
        <w:t>J</w:t>
      </w:r>
      <w:r w:rsidRPr="0065690A">
        <w:rPr>
          <w:vertAlign w:val="subscript"/>
        </w:rPr>
        <w:t>max</w:t>
      </w:r>
      <w:r w:rsidR="00C0209C">
        <w:t xml:space="preserve"> to </w:t>
      </w:r>
      <w:r w:rsidRPr="0065690A">
        <w:rPr>
          <w:i/>
          <w:iCs/>
        </w:rPr>
        <w:t>V</w:t>
      </w:r>
      <w:r w:rsidRPr="0065690A">
        <w:rPr>
          <w:vertAlign w:val="subscript"/>
        </w:rPr>
        <w:t>cmax</w:t>
      </w:r>
      <w:r>
        <w:t xml:space="preserve"> and allowing increased net photosynthesis rates to approach co-limitation of Rubisco carboxylation and electron transport for RuBP regeneration. Leaf photosynthetic responses to </w:t>
      </w:r>
      <w:r w:rsidR="004B7613">
        <w:t xml:space="preserve">elevated </w:t>
      </w:r>
      <w:r>
        <w:t>CO</w:t>
      </w:r>
      <w:r>
        <w:rPr>
          <w:vertAlign w:val="subscript"/>
        </w:rPr>
        <w:t>2</w:t>
      </w:r>
      <w:r>
        <w:t xml:space="preserve"> will be independent of </w:t>
      </w:r>
      <w:r>
        <w:rPr>
          <w:bCs/>
        </w:rPr>
        <w:t>nitrogen fertilization and inoculation treatment</w:t>
      </w:r>
      <w:ins w:id="52" w:author="Perkowski, Evan A [2]" w:date="2024-05-28T15:44:00Z">
        <w:r w:rsidR="00503D49">
          <w:rPr>
            <w:bCs/>
          </w:rPr>
          <w:t>, as photosynthetic responses will be predominately driven by changes in demand to build and maintain photosynthetic enzymes</w:t>
        </w:r>
      </w:ins>
      <w:r>
        <w:t>.</w:t>
      </w:r>
    </w:p>
    <w:p w14:paraId="1EEAE15E" w14:textId="3F81A3FB" w:rsidR="00FE10C1" w:rsidRDefault="00FE10C1" w:rsidP="00036C09">
      <w:pPr>
        <w:pStyle w:val="ListParagraph"/>
        <w:numPr>
          <w:ilvl w:val="0"/>
          <w:numId w:val="4"/>
        </w:numPr>
        <w:spacing w:line="360" w:lineRule="auto"/>
      </w:pPr>
      <w:r>
        <w:t xml:space="preserve">Following the </w:t>
      </w:r>
      <w:del w:id="53" w:author="Perkowski, Evan A [2]" w:date="2024-05-28T15:44:00Z">
        <w:r w:rsidDel="00503D49">
          <w:delText xml:space="preserve">progressive </w:delText>
        </w:r>
      </w:del>
      <w:r>
        <w:t xml:space="preserve">nitrogen limitation hypothesis, </w:t>
      </w:r>
      <w:r w:rsidR="00864656">
        <w:t xml:space="preserve">nitrogen fertilization will enhance </w:t>
      </w:r>
      <w:r w:rsidR="008D64A1">
        <w:t xml:space="preserve">the </w:t>
      </w:r>
      <w:r>
        <w:t xml:space="preserve">positive effect of </w:t>
      </w:r>
      <w:r w:rsidR="004B7613">
        <w:t xml:space="preserve">elevated </w:t>
      </w:r>
      <w:r>
        <w:t>CO</w:t>
      </w:r>
      <w:r>
        <w:rPr>
          <w:vertAlign w:val="subscript"/>
        </w:rPr>
        <w:t>2</w:t>
      </w:r>
      <w:r>
        <w:t xml:space="preserve"> on total leaf area and total biomass due to increased plant nitrogen uptake and reduced carbon costs to acquire nitrogen. Inoculation with symbiotic nitrogen-fixing bacteria will enhance positive growth responses to </w:t>
      </w:r>
      <w:r w:rsidR="004B7613">
        <w:t xml:space="preserve">elevated </w:t>
      </w:r>
      <w:r>
        <w:t>CO</w:t>
      </w:r>
      <w:r>
        <w:rPr>
          <w:vertAlign w:val="subscript"/>
        </w:rPr>
        <w:t>2</w:t>
      </w:r>
      <w:r w:rsidR="001F1A30">
        <w:t>. However,</w:t>
      </w:r>
      <w:r>
        <w:t xml:space="preserve"> these responses will only be apparent under low </w:t>
      </w:r>
      <w:r>
        <w:rPr>
          <w:bCs/>
        </w:rPr>
        <w:t>nitrogen fertilization</w:t>
      </w:r>
      <w:ins w:id="54" w:author="Perkowski, Evan A" w:date="2024-02-27T14:14:00Z">
        <w:r w:rsidR="00F95C98">
          <w:t>, as increasing nitrogen fertilization will downregulate investment toward nitrogen fixation</w:t>
        </w:r>
      </w:ins>
      <w:r>
        <w:t>.</w:t>
      </w:r>
    </w:p>
    <w:p w14:paraId="2E826FC7" w14:textId="77777777" w:rsidR="00FE10C1" w:rsidRDefault="00FE10C1" w:rsidP="00FE10C1">
      <w:pPr>
        <w:spacing w:line="360" w:lineRule="auto"/>
      </w:pPr>
    </w:p>
    <w:p w14:paraId="0D7FF452" w14:textId="77777777" w:rsidR="00FE10C1" w:rsidRPr="00FE014F" w:rsidRDefault="00FE10C1" w:rsidP="00FE10C1">
      <w:pPr>
        <w:spacing w:line="360" w:lineRule="auto"/>
        <w:rPr>
          <w:b/>
        </w:rPr>
      </w:pPr>
      <w:r w:rsidRPr="00FE014F">
        <w:rPr>
          <w:b/>
        </w:rPr>
        <w:t>Methods</w:t>
      </w:r>
    </w:p>
    <w:p w14:paraId="00CCA5B1" w14:textId="77777777" w:rsidR="00FE10C1" w:rsidRPr="00FE014F" w:rsidRDefault="00FE10C1" w:rsidP="00FE10C1">
      <w:pPr>
        <w:spacing w:line="360" w:lineRule="auto"/>
        <w:rPr>
          <w:bCs/>
          <w:i/>
          <w:iCs/>
        </w:rPr>
      </w:pPr>
      <w:r w:rsidRPr="00FE014F">
        <w:rPr>
          <w:bCs/>
          <w:i/>
          <w:iCs/>
        </w:rPr>
        <w:t>Seed treatments and experimental design</w:t>
      </w:r>
    </w:p>
    <w:p w14:paraId="45FD17BF" w14:textId="3D9301DF" w:rsidR="00FE10C1" w:rsidRPr="00FE014F" w:rsidRDefault="00FE10C1" w:rsidP="00FE10C1">
      <w:pPr>
        <w:spacing w:line="360" w:lineRule="auto"/>
      </w:pPr>
      <w:r w:rsidRPr="00FE014F">
        <w:rPr>
          <w:bCs/>
          <w:i/>
          <w:iCs/>
        </w:rPr>
        <w:lastRenderedPageBreak/>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w:t>
      </w:r>
      <w:r w:rsidR="004764BA">
        <w:rPr>
          <w:bCs/>
        </w:rPr>
        <w:t>Pots contained drainage holes to avoid water oversaturation and nutrient ion accumulation throughout the experiment</w:t>
      </w:r>
      <w:r w:rsidR="00B57368">
        <w:rPr>
          <w:bCs/>
        </w:rPr>
        <w:t xml:space="preserve"> and were sufficient to avoid pot volume induced growth limitation (see </w:t>
      </w:r>
      <w:r w:rsidR="00B57368">
        <w:rPr>
          <w:bCs/>
          <w:i/>
          <w:iCs/>
        </w:rPr>
        <w:t>Supplemental Information</w:t>
      </w:r>
      <w:r w:rsidR="00B57368">
        <w:rPr>
          <w:bCs/>
        </w:rPr>
        <w:t>)</w:t>
      </w:r>
      <w:r w:rsidR="004764BA">
        <w:rPr>
          <w:bCs/>
        </w:rPr>
        <w:t xml:space="preserve">. </w:t>
      </w:r>
      <w:r w:rsidRPr="00FE014F">
        <w:rPr>
          <w:bCs/>
        </w:rPr>
        <w:t xml:space="preserve">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3 minutes, followed by three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r w:rsidRPr="00FE014F">
        <w:rPr>
          <w:i/>
          <w:iCs/>
        </w:rPr>
        <w:t>Bradyrhizobium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w:t>
      </w:r>
      <w:r w:rsidR="00446432">
        <w:t xml:space="preserve"> </w:t>
      </w:r>
      <w:r w:rsidR="00446432" w:rsidRPr="00FE014F">
        <w:t xml:space="preserve">(3.12 g inoculant and 241 g </w:t>
      </w:r>
      <w:r w:rsidR="00446432">
        <w:t>ultrapure</w:t>
      </w:r>
      <w:r w:rsidR="00446432" w:rsidRPr="00FE014F">
        <w:t xml:space="preserve"> water per 1 kg seed).</w:t>
      </w:r>
    </w:p>
    <w:p w14:paraId="64C65F4A" w14:textId="5273C06B" w:rsidR="006D6AD5" w:rsidRPr="00780902" w:rsidRDefault="00FE10C1" w:rsidP="006D6AD5">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w:t>
      </w:r>
      <w:r w:rsidR="00CE0BDC">
        <w:t xml:space="preserve"> </w:t>
      </w:r>
      <w:r w:rsidRPr="00FE014F">
        <w:t>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w:t>
      </w:r>
      <w:r w:rsidR="004B7613">
        <w:t xml:space="preserve"> </w:t>
      </w:r>
      <w:r>
        <w:t>Nitrogen f</w:t>
      </w:r>
      <w:r w:rsidRPr="00FE014F">
        <w:t>ertiliz</w:t>
      </w:r>
      <w:r>
        <w:t>ation</w:t>
      </w:r>
      <w:r w:rsidRPr="00FE014F">
        <w:t xml:space="preserve"> treatments were created using a modified Hoagland</w:t>
      </w:r>
      <w:r>
        <w:t>’s</w:t>
      </w:r>
      <w:r w:rsidRPr="00FE014F">
        <w:t xml:space="preserve"> solution</w:t>
      </w:r>
      <w:r w:rsidR="00446432">
        <w:t xml:space="preserve"> </w:t>
      </w:r>
      <w:sdt>
        <w:sdtPr>
          <w:tag w:val="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659613657"/>
          <w:placeholder>
            <w:docPart w:val="1635F48E4D48A64BAE23E7577D5129D4"/>
          </w:placeholder>
        </w:sdtPr>
        <w:sdtContent>
          <w:r w:rsidR="0059794C">
            <w:t xml:space="preserve">(Hoagland &amp; </w:t>
          </w:r>
          <w:proofErr w:type="spellStart"/>
          <w:r w:rsidR="0059794C">
            <w:t>Arnon</w:t>
          </w:r>
          <w:proofErr w:type="spellEnd"/>
          <w:r w:rsidR="0059794C">
            <w:t>, 1950)</w:t>
          </w:r>
        </w:sdtContent>
      </w:sdt>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15CC095C" w14:textId="77777777" w:rsidR="00FE10C1" w:rsidRPr="00FE014F" w:rsidRDefault="00FE10C1" w:rsidP="00FE10C1">
      <w:pPr>
        <w:spacing w:line="360" w:lineRule="auto"/>
      </w:pPr>
    </w:p>
    <w:p w14:paraId="4F8FC232" w14:textId="77777777" w:rsidR="00FE10C1" w:rsidRPr="00FE014F" w:rsidRDefault="00FE10C1" w:rsidP="00FE10C1">
      <w:pPr>
        <w:spacing w:line="360" w:lineRule="auto"/>
        <w:rPr>
          <w:i/>
          <w:iCs/>
        </w:rPr>
      </w:pPr>
      <w:r w:rsidRPr="00FE014F">
        <w:rPr>
          <w:i/>
          <w:iCs/>
        </w:rPr>
        <w:t>Growth chamber conditions</w:t>
      </w:r>
    </w:p>
    <w:p w14:paraId="5919E5B5" w14:textId="1018C4C7" w:rsidR="00FE10C1" w:rsidRPr="004C2592" w:rsidRDefault="00FE10C1" w:rsidP="00FE10C1">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rsidR="00A915D5">
        <w:t>The first</w:t>
      </w:r>
      <w:r w:rsidRPr="00FE014F">
        <w:t xml:space="preserve"> iteration included all </w:t>
      </w:r>
      <w:r>
        <w:t xml:space="preserve">plants grown under </w:t>
      </w:r>
      <w:r w:rsidR="004B7613">
        <w:t xml:space="preserve">elevated </w:t>
      </w:r>
      <w:r w:rsidRPr="00FE014F">
        <w:t>CO</w:t>
      </w:r>
      <w:r w:rsidRPr="00FE014F">
        <w:rPr>
          <w:vertAlign w:val="subscript"/>
        </w:rPr>
        <w:t>2</w:t>
      </w:r>
      <w:r>
        <w:t>,</w:t>
      </w:r>
      <w:r w:rsidRPr="00FE014F">
        <w:t xml:space="preserve"> </w:t>
      </w:r>
      <w:r w:rsidR="00A915D5">
        <w:t>while</w:t>
      </w:r>
      <w:r w:rsidRPr="00FE014F">
        <w:t xml:space="preserve"> the second included all</w:t>
      </w:r>
      <w:r>
        <w:t xml:space="preserve"> plants grown under a</w:t>
      </w:r>
      <w:r w:rsidR="004B7613">
        <w:t xml:space="preserve">mbient </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518E4006" w14:textId="1BAF082B" w:rsidR="00FE10C1" w:rsidRPr="00FE014F" w:rsidRDefault="00FE10C1" w:rsidP="00FE10C1">
      <w:pPr>
        <w:spacing w:line="360" w:lineRule="auto"/>
        <w:ind w:firstLine="720"/>
      </w:pPr>
      <w:r w:rsidRPr="00FE014F">
        <w:lastRenderedPageBreak/>
        <w:t>Daytime grow</w:t>
      </w:r>
      <w:r>
        <w:t>th</w:t>
      </w:r>
      <w:r w:rsidRPr="00FE014F">
        <w:t xml:space="preserve"> conditions were simulated using a 16-hour photoperiod, with incoming light radiation set to chamber maximum (</w:t>
      </w:r>
      <w:proofErr w:type="spellStart"/>
      <w:r w:rsidRPr="00FE014F">
        <w:t>mean±SD</w:t>
      </w:r>
      <w:proofErr w:type="spellEnd"/>
      <w:r w:rsidRPr="00FE014F">
        <w:t>: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3</w:t>
      </w:r>
      <w:r w:rsidR="00A915D5">
        <w:t xml:space="preserve"> </w:t>
      </w:r>
      <w:r w:rsidRPr="00FE014F">
        <w:t>hour</w:t>
      </w:r>
      <w:r w:rsidR="00A915D5">
        <w:t>s</w:t>
      </w:r>
      <w:r w:rsidRPr="00FE014F">
        <w:t xml:space="preserve"> (</w:t>
      </w:r>
      <w:r w:rsidRPr="00D83236">
        <w:t>Table S2</w:t>
      </w:r>
      <w:r w:rsidRPr="00FE014F">
        <w:t>).</w:t>
      </w:r>
    </w:p>
    <w:p w14:paraId="593AF5E7" w14:textId="0EF5EF24" w:rsidR="00FE10C1" w:rsidRPr="00FE014F" w:rsidRDefault="00FE10C1" w:rsidP="00FE10C1">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rsidR="004B7613">
        <w:t xml:space="preserve">elevated </w:t>
      </w:r>
      <w:r>
        <w:t>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4B7613">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45F882F2" w14:textId="77777777" w:rsidR="00FE10C1" w:rsidRPr="00FE014F" w:rsidRDefault="00FE10C1" w:rsidP="00FE10C1">
      <w:pPr>
        <w:spacing w:line="360" w:lineRule="auto"/>
      </w:pPr>
    </w:p>
    <w:p w14:paraId="69C46A8F" w14:textId="77777777" w:rsidR="00FE10C1" w:rsidRPr="00FE014F" w:rsidRDefault="00FE10C1" w:rsidP="00FE10C1">
      <w:pPr>
        <w:spacing w:line="360" w:lineRule="auto"/>
      </w:pPr>
      <w:r w:rsidRPr="00FE014F">
        <w:rPr>
          <w:i/>
          <w:iCs/>
        </w:rPr>
        <w:t>Leaf gas exchange measurements</w:t>
      </w:r>
    </w:p>
    <w:p w14:paraId="47BD793C" w14:textId="2D9B0E39" w:rsidR="00FF49E9" w:rsidRDefault="00FE10C1" w:rsidP="00FE10C1">
      <w:pPr>
        <w:spacing w:line="360" w:lineRule="auto"/>
        <w:rPr>
          <w:ins w:id="55" w:author="Perkowski, Evan A" w:date="2024-02-29T16:06:00Z"/>
          <w:color w:val="000000"/>
        </w:rPr>
      </w:pPr>
      <w:r>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w:t>
      </w:r>
      <w:r w:rsidR="00446432">
        <w:t xml:space="preserve"> rates</w:t>
      </w:r>
      <w:r w:rsidRPr="00FE014F">
        <w:t xml:space="preserve">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w:t>
      </w:r>
      <w:r w:rsidR="00446432">
        <w:t xml:space="preserve"> rates</w:t>
      </w:r>
      <w:r w:rsidRPr="00FE014F">
        <w:t xml:space="preserv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00446432">
        <w:t xml:space="preserve">concentrations </w:t>
      </w:r>
      <w:r w:rsidRPr="00FE014F">
        <w:t>(</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rsidR="006D6AD5">
        <w:t xml:space="preserve"> </w:t>
      </w:r>
      <w:sdt>
        <w:sdtPr>
          <w:tag w:val="MENDELEY_CITATION_v3_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lzc3VlIjoiMTEiLCJ2b2x1bWUiOiI0NCJ9LCJpc1RlbXBvcmFyeSI6ZmFsc2V9LH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680967532"/>
          <w:placeholder>
            <w:docPart w:val="DefaultPlaceholder_-1854013440"/>
          </w:placeholder>
        </w:sdtPr>
        <w:sdtContent>
          <w:r w:rsidR="0059794C">
            <w:t xml:space="preserve">(Saathoff &amp; Welles, 2021; </w:t>
          </w:r>
          <w:proofErr w:type="spellStart"/>
          <w:r w:rsidR="0059794C">
            <w:t>Tejera</w:t>
          </w:r>
          <w:proofErr w:type="spellEnd"/>
          <w:r w:rsidR="0059794C">
            <w:t xml:space="preserve">-Nieves </w:t>
          </w:r>
          <w:r w:rsidR="0059794C">
            <w:rPr>
              <w:i/>
              <w:iCs/>
            </w:rPr>
            <w:t>et al.</w:t>
          </w:r>
          <w:r w:rsidR="0059794C">
            <w:t>, 2024)</w:t>
          </w:r>
        </w:sdtContent>
      </w:sdt>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lastRenderedPageBreak/>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 xml:space="preserve">500 mol </w:t>
      </w:r>
    </w:p>
    <w:p w14:paraId="2F38D853" w14:textId="7128DD44" w:rsidR="00FE10C1" w:rsidRPr="007D213E" w:rsidRDefault="00FE10C1" w:rsidP="00FE10C1">
      <w:pPr>
        <w:spacing w:line="360" w:lineRule="auto"/>
      </w:pP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2CFC2F7" w14:textId="2953543A" w:rsidR="00FE10C1" w:rsidRPr="00C91DC8" w:rsidRDefault="00FE10C1" w:rsidP="00FE10C1">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leaf by calculating the</w:t>
      </w:r>
      <w:r>
        <w:t xml:space="preserve"> mean dark respiration value </w:t>
      </w:r>
      <w:r w:rsidRPr="00FE014F">
        <w:t>across the logging interval.</w:t>
      </w:r>
    </w:p>
    <w:p w14:paraId="67775D43" w14:textId="77777777" w:rsidR="00FE10C1" w:rsidRDefault="00FE10C1" w:rsidP="00FE10C1">
      <w:pPr>
        <w:spacing w:line="360" w:lineRule="auto"/>
      </w:pPr>
    </w:p>
    <w:p w14:paraId="6941C3E1" w14:textId="77777777" w:rsidR="00FE10C1" w:rsidRPr="00FE014F" w:rsidRDefault="00FE10C1" w:rsidP="00FE10C1">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B048833" w14:textId="3BC4D7C2" w:rsidR="00FE10C1" w:rsidRPr="007A3065" w:rsidRDefault="00FE10C1" w:rsidP="00FE10C1">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503D49">
        <w:rPr>
          <w:color w:val="000000"/>
        </w:rPr>
        <w:t xml:space="preserve"> </w:t>
      </w:r>
      <w:sdt>
        <w:sdtPr>
          <w:rPr>
            <w:color w:val="000000"/>
          </w:rPr>
          <w:tag w:val="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735160144"/>
          <w:placeholder>
            <w:docPart w:val="1635F48E4D48A64BAE23E7577D5129D4"/>
          </w:placeholder>
        </w:sdtPr>
        <w:sdtContent>
          <w:r w:rsidR="0059794C" w:rsidRPr="0059794C">
            <w:rPr>
              <w:color w:val="000000"/>
            </w:rPr>
            <w:t>(</w:t>
          </w:r>
          <w:proofErr w:type="spellStart"/>
          <w:r w:rsidR="0059794C" w:rsidRPr="0059794C">
            <w:rPr>
              <w:color w:val="000000"/>
            </w:rPr>
            <w:t>Duursma</w:t>
          </w:r>
          <w:proofErr w:type="spellEnd"/>
          <w:r w:rsidR="0059794C" w:rsidRPr="0059794C">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446432">
        <w:rPr>
          <w:color w:val="000000"/>
        </w:rPr>
        <w:t xml:space="preserve"> </w:t>
      </w:r>
      <w:sdt>
        <w:sdtPr>
          <w:rPr>
            <w:color w:val="000000"/>
          </w:rPr>
          <w:tag w:val="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595403458"/>
          <w:placeholder>
            <w:docPart w:val="DefaultPlaceholder_-1854013440"/>
          </w:placeholder>
        </w:sdtPr>
        <w:sdtContent>
          <w:r w:rsidR="0059794C" w:rsidRPr="0059794C">
            <w:rPr>
              <w:color w:val="000000"/>
            </w:rPr>
            <w:t>Farquhar et al. (1980)</w:t>
          </w:r>
        </w:sdtContent>
      </w:sdt>
      <w:r w:rsidR="00446432">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sdt>
        <w:sdtPr>
          <w:rPr>
            <w:color w:val="000000"/>
          </w:rPr>
          <w:tag w:val="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184815198"/>
          <w:placeholder>
            <w:docPart w:val="1635F48E4D48A64BAE23E7577D5129D4"/>
          </w:placeholder>
        </w:sdtPr>
        <w:sdtContent>
          <w:proofErr w:type="spellStart"/>
          <w:r w:rsidR="0059794C" w:rsidRPr="0059794C">
            <w:rPr>
              <w:color w:val="000000"/>
            </w:rPr>
            <w:t>Bernacchi</w:t>
          </w:r>
          <w:proofErr w:type="spellEnd"/>
          <w:r w:rsidR="0059794C" w:rsidRPr="0059794C">
            <w:rPr>
              <w:color w:val="000000"/>
            </w:rPr>
            <w:t xml:space="preserve"> et al. (2001)</w:t>
          </w:r>
        </w:sdtContent>
      </w:sdt>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7E9D0DD" w14:textId="77777777" w:rsidR="00FE10C1" w:rsidRPr="00FE014F" w:rsidRDefault="00FE10C1" w:rsidP="00FE10C1">
      <w:pPr>
        <w:spacing w:line="360" w:lineRule="auto"/>
      </w:pPr>
    </w:p>
    <w:p w14:paraId="7FFE7AEF" w14:textId="77777777" w:rsidR="00FE10C1" w:rsidRPr="00FE014F" w:rsidRDefault="00FE10C1" w:rsidP="00FE10C1">
      <w:pPr>
        <w:spacing w:line="360" w:lineRule="auto"/>
      </w:pPr>
      <w:r w:rsidRPr="00FE014F">
        <w:rPr>
          <w:i/>
          <w:iCs/>
        </w:rPr>
        <w:t>Leaf trait measurements</w:t>
      </w:r>
    </w:p>
    <w:p w14:paraId="23263303" w14:textId="328050FC" w:rsidR="006C345B" w:rsidRDefault="00FE10C1" w:rsidP="00F26240">
      <w:pPr>
        <w:autoSpaceDE w:val="0"/>
        <w:autoSpaceDN w:val="0"/>
        <w:adjustRightInd w:val="0"/>
        <w:spacing w:line="360" w:lineRule="auto"/>
        <w:rPr>
          <w:color w:val="000000"/>
        </w:rPr>
      </w:pPr>
      <w:r>
        <w:lastRenderedPageBreak/>
        <w:t xml:space="preserve">The leaf used </w:t>
      </w:r>
      <w:r w:rsidR="0080220D">
        <w:t xml:space="preserve">for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80220D">
        <w:rPr>
          <w:color w:val="000000"/>
        </w:rPr>
        <w:t xml:space="preserve"> </w:t>
      </w:r>
      <w:sdt>
        <w:sdtPr>
          <w:rPr>
            <w:color w:val="000000"/>
          </w:rPr>
          <w:tag w:val="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860544104"/>
          <w:placeholder>
            <w:docPart w:val="1635F48E4D48A64BAE23E7577D5129D4"/>
          </w:placeholder>
        </w:sdtPr>
        <w:sdtContent>
          <w:r w:rsidR="0059794C" w:rsidRPr="0059794C">
            <w:rPr>
              <w:color w:val="000000"/>
            </w:rPr>
            <w:t>(</w:t>
          </w:r>
          <w:proofErr w:type="spellStart"/>
          <w:r w:rsidR="0059794C" w:rsidRPr="0059794C">
            <w:rPr>
              <w:color w:val="000000"/>
            </w:rPr>
            <w:t>Katabuchi</w:t>
          </w:r>
          <w:proofErr w:type="spellEnd"/>
          <w:r w:rsidR="0059794C" w:rsidRPr="0059794C">
            <w:rPr>
              <w:color w:val="000000"/>
            </w:rPr>
            <w:t>, 2015)</w:t>
          </w:r>
        </w:sdtContent>
      </w:sdt>
      <w:r w:rsidRPr="00FE014F">
        <w:rPr>
          <w:color w:val="000000"/>
        </w:rPr>
        <w:t>, which automates leaf area calculations using ImageJ software</w:t>
      </w:r>
      <w:r w:rsidR="0080220D">
        <w:rPr>
          <w:color w:val="000000"/>
        </w:rPr>
        <w:t xml:space="preserve"> </w:t>
      </w:r>
      <w:sdt>
        <w:sdtPr>
          <w:rPr>
            <w:color w:val="000000"/>
          </w:rPr>
          <w:tag w:val="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
          <w:id w:val="-1805837280"/>
          <w:placeholder>
            <w:docPart w:val="DefaultPlaceholder_-1854013440"/>
          </w:placeholder>
        </w:sdtPr>
        <w:sdtContent>
          <w:r w:rsidR="0059794C">
            <w:t xml:space="preserve">(Schneider </w:t>
          </w:r>
          <w:r w:rsidR="0059794C">
            <w:rPr>
              <w:i/>
              <w:iCs/>
            </w:rPr>
            <w:t>et al.</w:t>
          </w:r>
          <w:r w:rsidR="0059794C">
            <w:t>, 2012)</w:t>
          </w:r>
        </w:sdtContent>
      </w:sdt>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w:t>
      </w:r>
      <w:r w:rsidR="00A915D5">
        <w:rPr>
          <w:color w:val="000000"/>
        </w:rPr>
        <w:t>,</w:t>
      </w:r>
      <w:r w:rsidRPr="00FE014F">
        <w:rPr>
          <w:color w:val="000000"/>
        </w:rPr>
        <w:t xml:space="preserve"> weighed</w:t>
      </w:r>
      <w:r w:rsidR="00A915D5">
        <w:rPr>
          <w:color w:val="000000"/>
        </w:rPr>
        <w:t>,</w:t>
      </w:r>
      <w:r w:rsidRPr="00FE014F">
        <w:rPr>
          <w:color w:val="000000"/>
        </w:rPr>
        <w:t xml:space="preserve">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(Costech-4010, Costech,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0084082F">
        <w:rPr>
          <w:color w:val="000000"/>
        </w:rPr>
        <w:t xml:space="preserve"> and photosynthetic </w:t>
      </w:r>
      <w:r>
        <w:rPr>
          <w:color w:val="000000"/>
        </w:rPr>
        <w:t>nitrogen-use efficiency (</w:t>
      </w:r>
      <w:proofErr w:type="spellStart"/>
      <w:r>
        <w:rPr>
          <w:i/>
          <w:iCs/>
          <w:color w:val="000000"/>
        </w:rPr>
        <w:t>PNUE</w:t>
      </w:r>
      <w:r>
        <w:rPr>
          <w:color w:val="000000"/>
          <w:vertAlign w:val="subscript"/>
        </w:rPr>
        <w:t>growth</w:t>
      </w:r>
      <w:proofErr w:type="spellEnd"/>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sidRPr="00D53668">
        <w:rPr>
          <w:color w:val="000000"/>
        </w:rPr>
        <w:t>.</w:t>
      </w:r>
    </w:p>
    <w:p w14:paraId="74C940E4" w14:textId="7F1CE317" w:rsidR="00F26240" w:rsidRPr="00F26240" w:rsidRDefault="00F26240" w:rsidP="006C345B">
      <w:pPr>
        <w:autoSpaceDE w:val="0"/>
        <w:autoSpaceDN w:val="0"/>
        <w:adjustRightInd w:val="0"/>
        <w:spacing w:line="360" w:lineRule="auto"/>
        <w:ind w:firstLine="720"/>
        <w:rPr>
          <w:i/>
          <w:iCs/>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3-5 0.6 cm</w:t>
      </w:r>
      <w:r>
        <w:rPr>
          <w:vertAlign w:val="superscript"/>
        </w:rPr>
        <w:t>2</w:t>
      </w:r>
      <w:r>
        <w:t xml:space="preserve"> disks from the leaf. Images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sdt>
        <w:sdtPr>
          <w:rPr>
            <w:color w:val="000000"/>
          </w:rPr>
          <w:tag w:val="MENDELEY_CITATION_v3_eyJjaXRhdGlvbklEIjoiTUVOREVMRVlfQ0lUQVRJT05fODZiNDU5ZDItZTNlYS00NDJkLTk0ZjAtYmY3NTQ5MWI0ZmR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68554919"/>
          <w:placeholder>
            <w:docPart w:val="9B29C1469EE6804A8692E9457175DE1A"/>
          </w:placeholder>
        </w:sdtPr>
        <w:sdtContent>
          <w:r w:rsidR="0059794C" w:rsidRPr="0059794C">
            <w:rPr>
              <w:color w:val="000000"/>
            </w:rPr>
            <w:t>(</w:t>
          </w:r>
          <w:proofErr w:type="spellStart"/>
          <w:r w:rsidR="0059794C" w:rsidRPr="0059794C">
            <w:rPr>
              <w:color w:val="000000"/>
            </w:rPr>
            <w:t>Katabuchi</w:t>
          </w:r>
          <w:proofErr w:type="spellEnd"/>
          <w:r w:rsidR="0059794C" w:rsidRPr="0059794C">
            <w:rPr>
              <w:color w:val="000000"/>
            </w:rPr>
            <w:t>, 2015)</w:t>
          </w:r>
        </w:sdtContent>
      </w:sdt>
      <w:r>
        <w:rPr>
          <w:color w:val="000000"/>
        </w:rPr>
        <w:t>. Leaf disks were shuttled into a test tube containing 10 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"/>
          <w:id w:val="-38216072"/>
          <w:placeholder>
            <w:docPart w:val="9B29C1469EE6804A8692E9457175DE1A"/>
          </w:placeholder>
        </w:sdtPr>
        <w:sdtEndPr>
          <w:rPr>
            <w:color w:val="auto"/>
          </w:rPr>
        </w:sdtEndPr>
        <w:sdtContent>
          <w:r w:rsidR="0059794C">
            <w:t xml:space="preserve">(Barnes </w:t>
          </w:r>
          <w:r w:rsidR="0059794C">
            <w:rPr>
              <w:i/>
              <w:iCs/>
            </w:rPr>
            <w:t>et al.</w:t>
          </w:r>
          <w:r w:rsidR="0059794C">
            <w:t>,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each plate as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 measurements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"/>
          <w:id w:val="-1766757107"/>
          <w:placeholder>
            <w:docPart w:val="9B29C1469EE6804A8692E9457175DE1A"/>
          </w:placeholder>
        </w:sdtPr>
        <w:sdtContent>
          <w:r w:rsidR="0059794C" w:rsidRPr="0059794C">
            <w:rPr>
              <w:color w:val="000000"/>
            </w:rPr>
            <w:t>(Wellburn, 1994)</w:t>
          </w:r>
        </w:sdtContent>
      </w:sdt>
      <w:r>
        <w:rPr>
          <w:color w:val="000000"/>
        </w:rPr>
        <w:t>:</w:t>
      </w:r>
    </w:p>
    <w:p w14:paraId="67CB6662" w14:textId="2E376B9A" w:rsidR="00F26240" w:rsidRPr="000219AB" w:rsidRDefault="00000000" w:rsidP="00F2624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t>(1)</w:t>
      </w:r>
    </w:p>
    <w:p w14:paraId="0123ABAD" w14:textId="77777777" w:rsidR="00F26240" w:rsidRPr="000219AB" w:rsidRDefault="00F26240" w:rsidP="00F26240">
      <w:pPr>
        <w:autoSpaceDE w:val="0"/>
        <w:autoSpaceDN w:val="0"/>
        <w:adjustRightInd w:val="0"/>
        <w:spacing w:line="360" w:lineRule="auto"/>
        <w:rPr>
          <w:color w:val="000000"/>
        </w:rPr>
      </w:pPr>
      <w:r>
        <w:rPr>
          <w:color w:val="000000"/>
        </w:rPr>
        <w:t>and</w:t>
      </w:r>
    </w:p>
    <w:p w14:paraId="507DB8CE" w14:textId="5F8F96FD" w:rsidR="00F26240" w:rsidRDefault="00000000" w:rsidP="00F2624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t>(2)</w:t>
      </w:r>
    </w:p>
    <w:p w14:paraId="02279015" w14:textId="77777777" w:rsidR="00F26240" w:rsidRDefault="00F26240" w:rsidP="00F2624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masses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then added together to calculate the total chlorophyll content in dimethyl sulfoxide extractant (mmol mL</w:t>
      </w:r>
      <w:r>
        <w:rPr>
          <w:color w:val="000000"/>
          <w:vertAlign w:val="superscript"/>
        </w:rPr>
        <w:t>-1</w:t>
      </w:r>
      <w:r>
        <w:rPr>
          <w:color w:val="000000"/>
        </w:rPr>
        <w:t xml:space="preserve">). Total chlorophyll content (mmol) was determined by multiplying the total chlorophyll content in dimethyl sulfoxide by the volume of </w:t>
      </w:r>
      <w:r>
        <w:rPr>
          <w:color w:val="000000"/>
        </w:rPr>
        <w:lastRenderedPageBreak/>
        <w:t>dimethyl sulfoxide extractant (10 mL). Area-based chlorophyll content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was then calculated by dividing the total chlorophyll content by the total area of the leaf disks.</w:t>
      </w:r>
    </w:p>
    <w:p w14:paraId="67AC1A79" w14:textId="77777777" w:rsidR="00FE10C1" w:rsidRDefault="00FE10C1" w:rsidP="00FE10C1">
      <w:pPr>
        <w:spacing w:line="360" w:lineRule="auto"/>
        <w:rPr>
          <w:color w:val="000000"/>
        </w:rPr>
      </w:pPr>
    </w:p>
    <w:p w14:paraId="50809116" w14:textId="77777777" w:rsidR="00FE10C1" w:rsidRPr="00FE014F" w:rsidRDefault="00FE10C1" w:rsidP="00FE10C1">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6F4ADFDE" w14:textId="61E0C9E5" w:rsidR="00FE10C1" w:rsidRPr="00755EEE" w:rsidRDefault="00FE10C1" w:rsidP="00FE10C1">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ground and homogenized organ tissue</w:t>
      </w:r>
      <w:r w:rsidR="00A915D5">
        <w:t xml:space="preserve"> subsamples</w:t>
      </w:r>
      <w:r w:rsidRPr="00FE014F">
        <w:t>.</w:t>
      </w:r>
      <w:r>
        <w:t xml:space="preserve"> The ratio of root nodule biomass to root biomass was calculated as an indicator of investment toward nitrogen fixation.</w:t>
      </w:r>
    </w:p>
    <w:p w14:paraId="267B308D" w14:textId="25AAA5ED" w:rsidR="00FE10C1" w:rsidRDefault="00FE10C1" w:rsidP="00FE10C1">
      <w:pPr>
        <w:autoSpaceDE w:val="0"/>
        <w:autoSpaceDN w:val="0"/>
        <w:adjustRightInd w:val="0"/>
        <w:spacing w:line="360" w:lineRule="auto"/>
        <w:ind w:firstLine="720"/>
      </w:pPr>
      <w:r>
        <w:t>C</w:t>
      </w:r>
      <w:r w:rsidRPr="00FE014F">
        <w:t>arbon cost</w:t>
      </w:r>
      <w:r>
        <w:t>s</w:t>
      </w:r>
      <w:r w:rsidRPr="00FE014F">
        <w:t xml:space="preserve"> to acquire nitrogen </w:t>
      </w:r>
      <w:r>
        <w:t xml:space="preserve">were quantified </w:t>
      </w:r>
      <w:r w:rsidRPr="00FE014F">
        <w:t>as the ratio of belowground</w:t>
      </w:r>
      <w:r w:rsidR="00CE0BDC">
        <w:t xml:space="preserve"> biomass</w:t>
      </w:r>
      <w:r w:rsidRPr="00FE014F">
        <w:t xml:space="preserve"> carbon to </w:t>
      </w:r>
      <w:r>
        <w:t>total</w:t>
      </w:r>
      <w:r w:rsidRPr="00FE014F">
        <w:t xml:space="preserve"> nitrogen biomass </w:t>
      </w:r>
      <w:r w:rsidR="006C345B">
        <w:t>(</w:t>
      </w:r>
      <w:r w:rsidRPr="00FE014F">
        <w:t>g</w:t>
      </w:r>
      <w:r w:rsidR="006C345B">
        <w:t xml:space="preserve"> </w:t>
      </w:r>
      <w:r w:rsidRPr="00FE014F">
        <w:t>C g</w:t>
      </w:r>
      <w:r w:rsidR="006C345B">
        <w:t xml:space="preserve"> </w:t>
      </w:r>
      <w:r w:rsidRPr="00FE014F">
        <w:t>N</w:t>
      </w:r>
      <w:r w:rsidRPr="00FE014F">
        <w:rPr>
          <w:vertAlign w:val="superscript"/>
        </w:rPr>
        <w:t>-1</w:t>
      </w:r>
      <w:r w:rsidRPr="00FE014F">
        <w:t>)</w:t>
      </w:r>
      <w:r w:rsidR="000543BC">
        <w:t xml:space="preserve"> </w:t>
      </w:r>
      <w:sdt>
        <w:sdtPr>
          <w:tag w:val="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18681863"/>
          <w:placeholder>
            <w:docPart w:val="1635F48E4D48A64BAE23E7577D5129D4"/>
          </w:placeholder>
        </w:sdtPr>
        <w:sdtContent>
          <w:r w:rsidR="0059794C">
            <w:t xml:space="preserve">(Perkowski </w:t>
          </w:r>
          <w:r w:rsidR="0059794C">
            <w:rPr>
              <w:i/>
              <w:iCs/>
            </w:rPr>
            <w:t>et al.</w:t>
          </w:r>
          <w:r w:rsidR="0059794C">
            <w:t>, 2021)</w:t>
          </w:r>
        </w:sdtContent>
      </w:sdt>
      <w:r w:rsidRPr="00FE014F">
        <w:t>. Belowground</w:t>
      </w:r>
      <w:r w:rsidR="006C345B">
        <w:t xml:space="preserve"> carbon</w:t>
      </w:r>
      <w:r w:rsidRPr="00FE014F">
        <w:t xml:space="preserve"> biomass (g</w:t>
      </w:r>
      <w:r w:rsidR="006C345B">
        <w:t xml:space="preserve"> </w:t>
      </w:r>
      <w:r w:rsidRPr="00FE014F">
        <w:t xml:space="preserve">C) was calculated </w:t>
      </w:r>
      <w:r>
        <w:t>as the sum of root and root nodule carbon biomass. Root carbon biomass and root nodule carbon biomass were calculated as the product of the organ biomass and respective organ carbon content. Total nitrogen biomass (g</w:t>
      </w:r>
      <w:r w:rsidR="006C345B">
        <w:t xml:space="preserve"> </w:t>
      </w:r>
      <w:r>
        <w:t>N) was calculated as the sum of total leaf, stem, root, and root nodule nitrogen biomass. Leaf, stem, root, and root nodule nitrogen biomass was calculated as the product of the organ biomass and respective organ nitrogen content</w:t>
      </w:r>
      <w:r w:rsidRPr="00FE014F">
        <w:t xml:space="preserve">. This calculation does not </w:t>
      </w:r>
      <w:r>
        <w:t>account for</w:t>
      </w:r>
      <w:r w:rsidRPr="00FE014F">
        <w:t xml:space="preserve"> additional </w:t>
      </w:r>
      <w:r>
        <w:t xml:space="preserve">carbon </w:t>
      </w:r>
      <w:r w:rsidRPr="00FE014F">
        <w:t>costs associated with respiration, root exudation, or root turnover</w:t>
      </w:r>
      <w:r>
        <w:t xml:space="preserve"> and may underestimate carbon costs to acquire nitrogen</w:t>
      </w:r>
      <w:r w:rsidR="000543BC">
        <w:t xml:space="preserve"> </w:t>
      </w:r>
      <w:sdt>
        <w:sdtPr>
          <w:tag w:val="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707149096"/>
          <w:placeholder>
            <w:docPart w:val="1635F48E4D48A64BAE23E7577D5129D4"/>
          </w:placeholder>
        </w:sdtPr>
        <w:sdtContent>
          <w:r w:rsidR="0059794C">
            <w:t xml:space="preserve">(Perkowski </w:t>
          </w:r>
          <w:r w:rsidR="0059794C">
            <w:rPr>
              <w:i/>
              <w:iCs/>
            </w:rPr>
            <w:t>et al.</w:t>
          </w:r>
          <w:r w:rsidR="0059794C">
            <w:t>, 2021)</w:t>
          </w:r>
        </w:sdtContent>
      </w:sdt>
      <w:r>
        <w:t>.</w:t>
      </w:r>
    </w:p>
    <w:p w14:paraId="5F025016" w14:textId="77777777" w:rsidR="00FE10C1" w:rsidRPr="00FE014F" w:rsidRDefault="00FE10C1" w:rsidP="00FE10C1">
      <w:pPr>
        <w:autoSpaceDE w:val="0"/>
        <w:autoSpaceDN w:val="0"/>
        <w:adjustRightInd w:val="0"/>
        <w:spacing w:line="360" w:lineRule="auto"/>
        <w:rPr>
          <w:color w:val="000000"/>
        </w:rPr>
      </w:pPr>
    </w:p>
    <w:p w14:paraId="76C7450A" w14:textId="77777777" w:rsidR="00FE10C1" w:rsidRPr="00FE014F" w:rsidRDefault="00FE10C1" w:rsidP="00FE10C1">
      <w:pPr>
        <w:autoSpaceDE w:val="0"/>
        <w:autoSpaceDN w:val="0"/>
        <w:adjustRightInd w:val="0"/>
        <w:spacing w:line="360" w:lineRule="auto"/>
        <w:rPr>
          <w:color w:val="000000"/>
        </w:rPr>
      </w:pPr>
      <w:r w:rsidRPr="00FE014F">
        <w:rPr>
          <w:i/>
          <w:iCs/>
          <w:color w:val="000000"/>
        </w:rPr>
        <w:t>Statistical analyses</w:t>
      </w:r>
    </w:p>
    <w:p w14:paraId="55B083CC" w14:textId="634AE440" w:rsidR="00FE10C1" w:rsidRDefault="00FE10C1" w:rsidP="00FE10C1">
      <w:pPr>
        <w:autoSpaceDE w:val="0"/>
        <w:autoSpaceDN w:val="0"/>
        <w:adjustRightInd w:val="0"/>
        <w:spacing w:line="360" w:lineRule="auto"/>
      </w:pPr>
      <w:r>
        <w:t xml:space="preserve">Uninoculated plants </w:t>
      </w:r>
      <w:r w:rsidR="00A915D5">
        <w:t>with</w:t>
      </w:r>
      <w:r>
        <w:t xml:space="preserve"> substantial root nodule formation (root nodule biomass: root biomass values greater than 0.05 g g</w:t>
      </w:r>
      <w:r>
        <w:rPr>
          <w:vertAlign w:val="superscript"/>
        </w:rPr>
        <w:t>-1</w:t>
      </w:r>
      <w:r>
        <w:t xml:space="preserve">) were removed from analyses </w:t>
      </w:r>
      <w:r w:rsidR="00A915D5">
        <w:t>assuming</w:t>
      </w:r>
      <w:r>
        <w:t xml:space="preserve"> that plants were either </w:t>
      </w:r>
      <w:r>
        <w:lastRenderedPageBreak/>
        <w:t xml:space="preserve">incompletely sterilized or were colonized by neighboring plants in the chamber. This decision resulted in the removal of sixteen plants from the analysis: two plants in the </w:t>
      </w:r>
      <w:r w:rsidR="004B7613">
        <w:t xml:space="preserve">elevated </w:t>
      </w:r>
      <w:r>
        <w:t>CO</w:t>
      </w:r>
      <w:r>
        <w:rPr>
          <w:vertAlign w:val="subscript"/>
        </w:rPr>
        <w:t>2</w:t>
      </w:r>
      <w:r>
        <w:t xml:space="preserve"> treatment that received 35 ppm N, three plants in the </w:t>
      </w:r>
      <w:r w:rsidR="004B7613">
        <w:t xml:space="preserve">elevated </w:t>
      </w:r>
      <w:r>
        <w:t>CO</w:t>
      </w:r>
      <w:r>
        <w:rPr>
          <w:vertAlign w:val="subscript"/>
        </w:rPr>
        <w:t>2</w:t>
      </w:r>
      <w:r>
        <w:t xml:space="preserve"> treatment that received 70 ppm N, one plant in the </w:t>
      </w:r>
      <w:r w:rsidR="004B7613">
        <w:t xml:space="preserve">elevated </w:t>
      </w:r>
      <w:r>
        <w:t>CO</w:t>
      </w:r>
      <w:r>
        <w:rPr>
          <w:vertAlign w:val="subscript"/>
        </w:rPr>
        <w:t>2</w:t>
      </w:r>
      <w:r>
        <w:t xml:space="preserve"> treatment that received 210 ppm N, two plants in the </w:t>
      </w:r>
      <w:r w:rsidR="004B7613">
        <w:t xml:space="preserve">elevated </w:t>
      </w:r>
      <w:r>
        <w:t>CO</w:t>
      </w:r>
      <w:r>
        <w:rPr>
          <w:vertAlign w:val="subscript"/>
        </w:rPr>
        <w:t>2</w:t>
      </w:r>
      <w:r>
        <w:t xml:space="preserve"> treatment that received 280 ppm N, two plants in the a</w:t>
      </w:r>
      <w:r w:rsidR="004B7613">
        <w:t xml:space="preserve">mbient </w:t>
      </w:r>
      <w:r>
        <w:t>CO</w:t>
      </w:r>
      <w:r>
        <w:rPr>
          <w:vertAlign w:val="subscript"/>
        </w:rPr>
        <w:t>2</w:t>
      </w:r>
      <w:r>
        <w:t xml:space="preserve"> treatment that received 0 ppm N, three plants in the a</w:t>
      </w:r>
      <w:r w:rsidR="004B7613">
        <w:t xml:space="preserve">mbient </w:t>
      </w:r>
      <w:r>
        <w:t>CO</w:t>
      </w:r>
      <w:r>
        <w:rPr>
          <w:vertAlign w:val="subscript"/>
        </w:rPr>
        <w:t>2</w:t>
      </w:r>
      <w:r>
        <w:t xml:space="preserve"> treatment that received 70 ppm N, two plants in the a</w:t>
      </w:r>
      <w:r w:rsidR="004B7613">
        <w:t xml:space="preserve">mbient </w:t>
      </w:r>
      <w:r>
        <w:t>CO</w:t>
      </w:r>
      <w:r>
        <w:rPr>
          <w:vertAlign w:val="subscript"/>
        </w:rPr>
        <w:t>2</w:t>
      </w:r>
      <w:r>
        <w:t xml:space="preserve"> treatment that received 105 ppm N, and one plant in the </w:t>
      </w:r>
      <w:r w:rsidR="00864656">
        <w:t>a</w:t>
      </w:r>
      <w:r w:rsidR="004B7613">
        <w:t xml:space="preserve">mbient </w:t>
      </w:r>
      <w:r>
        <w:t>CO</w:t>
      </w:r>
      <w:r>
        <w:rPr>
          <w:vertAlign w:val="subscript"/>
        </w:rPr>
        <w:t>2</w:t>
      </w:r>
      <w:r>
        <w:t xml:space="preserve"> treatment that received 280 ppm N.</w:t>
      </w:r>
    </w:p>
    <w:p w14:paraId="6FBD09FD" w14:textId="74BA50F2" w:rsidR="00FE10C1" w:rsidRDefault="00FE10C1" w:rsidP="006C345B">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and 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D07CFA">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proofErr w:type="spellStart"/>
      <w:r>
        <w:rPr>
          <w:i/>
          <w:iCs/>
        </w:rPr>
        <w:t>PNUE</w:t>
      </w:r>
      <w:r>
        <w:rPr>
          <w:i/>
          <w:iCs/>
          <w:vertAlign w:val="subscript"/>
        </w:rPr>
        <w:t>growth</w:t>
      </w:r>
      <w:proofErr w:type="spellEnd"/>
      <w:r>
        <w:t>, total leaf area, total biomass,</w:t>
      </w:r>
      <w:r w:rsidR="006C345B">
        <w:t xml:space="preserve"> belowground biomass carbon costs to acquire nitrogen, belowground biomass</w:t>
      </w:r>
      <w:r w:rsidR="00E24362" w:rsidRPr="00E24362">
        <w:t xml:space="preserve"> </w:t>
      </w:r>
      <w:r w:rsidR="00E24362">
        <w:t>carbon</w:t>
      </w:r>
      <w:r w:rsidR="006C345B">
        <w:t>, whole-plant nitrogen biomass</w:t>
      </w:r>
      <w:r>
        <w:t>,</w:t>
      </w:r>
      <w:r w:rsidR="006C345B">
        <w:t xml:space="preserve"> </w:t>
      </w:r>
      <w:r>
        <w:t>roo</w:t>
      </w:r>
      <w:r w:rsidR="006C345B">
        <w:t>t</w:t>
      </w:r>
      <w:r>
        <w:t xml:space="preserve"> nodule biomass: root biomass, root nodule biomass, and root biomass.</w:t>
      </w:r>
    </w:p>
    <w:p w14:paraId="423529CB" w14:textId="41408D2D" w:rsidR="00FE10C1" w:rsidRDefault="00FE10C1" w:rsidP="00FE10C1">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rsidR="000543BC">
        <w:t>M</w:t>
      </w:r>
      <w:r>
        <w:t xml:space="preserve">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proofErr w:type="spellStart"/>
      <w:r>
        <w:rPr>
          <w:i/>
          <w:iCs/>
        </w:rPr>
        <w:t>PNUE</w:t>
      </w:r>
      <w:r>
        <w:rPr>
          <w:i/>
          <w:iCs/>
          <w:vertAlign w:val="subscript"/>
        </w:rPr>
        <w:t>growth</w:t>
      </w:r>
      <w:proofErr w:type="spellEnd"/>
      <w:r>
        <w:t>, total leaf area, and</w:t>
      </w:r>
      <w:r w:rsidR="006C345B">
        <w:t xml:space="preserve"> belowground biomass carbon costs to acquire nitrogen </w:t>
      </w:r>
      <w:r>
        <w:t xml:space="preserve">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r w:rsidR="006C345B" w:rsidRPr="006C345B">
        <w:t xml:space="preserve">belowground biomass </w:t>
      </w:r>
      <w:r w:rsidR="00E24362" w:rsidRPr="006C345B">
        <w:t>carbon</w:t>
      </w:r>
      <w:r w:rsidR="00E24362" w:rsidRPr="006C345B">
        <w:t xml:space="preserve"> </w:t>
      </w:r>
      <w:r w:rsidRPr="006C345B">
        <w:t>satisfied</w:t>
      </w:r>
      <w:r>
        <w:t xml:space="preserve"> residual normality assumptions with a natural log data transformation</w:t>
      </w:r>
      <w:r w:rsidR="00A915D5">
        <w:t>. M</w:t>
      </w:r>
      <w:r>
        <w:t>odels for</w:t>
      </w:r>
      <w:r w:rsidR="006C345B">
        <w:t xml:space="preserve"> whole-plant nitrogen biomass</w:t>
      </w:r>
      <w:r>
        <w:t>, root nodule biomass: root biomass, root nodule biomass,</w:t>
      </w:r>
      <w:r w:rsidR="00CD0F08">
        <w:t xml:space="preserve"> and</w:t>
      </w:r>
      <w:r>
        <w:t xml:space="preserve"> root biomass satisfied residual normality assumptions with a square root data transformation.</w:t>
      </w:r>
    </w:p>
    <w:p w14:paraId="0C912665" w14:textId="4D34D8A8" w:rsidR="00FE10C1" w:rsidRPr="002B64B2" w:rsidRDefault="00FE10C1" w:rsidP="002B1B92">
      <w:pPr>
        <w:spacing w:line="360" w:lineRule="auto"/>
        <w:ind w:firstLine="720"/>
      </w:pPr>
      <w:r w:rsidRPr="00FE014F">
        <w:t xml:space="preserve">In all models, the </w:t>
      </w:r>
      <w:r>
        <w:t>‘</w:t>
      </w:r>
      <w:proofErr w:type="spellStart"/>
      <w:r w:rsidRPr="00FE014F">
        <w:t>lmer</w:t>
      </w:r>
      <w:proofErr w:type="spellEnd"/>
      <w:r>
        <w:t>’</w:t>
      </w:r>
      <w:r w:rsidRPr="00FE014F">
        <w:t xml:space="preserve"> function in the </w:t>
      </w:r>
      <w:r>
        <w:t>‘</w:t>
      </w:r>
      <w:r w:rsidRPr="00FE014F">
        <w:t>lme4</w:t>
      </w:r>
      <w:r>
        <w:t>’</w:t>
      </w:r>
      <w:r w:rsidRPr="00FE014F">
        <w:t xml:space="preserve"> R package</w:t>
      </w:r>
      <w:r w:rsidR="000543BC">
        <w:t xml:space="preserve"> </w:t>
      </w:r>
      <w:sdt>
        <w:sdtPr>
          <w:tag w:val="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849685249"/>
          <w:placeholder>
            <w:docPart w:val="1635F48E4D48A64BAE23E7577D5129D4"/>
          </w:placeholder>
        </w:sdtPr>
        <w:sdtContent>
          <w:r w:rsidR="0059794C">
            <w:t xml:space="preserve">(Bates </w:t>
          </w:r>
          <w:r w:rsidR="0059794C">
            <w:rPr>
              <w:i/>
              <w:iCs/>
            </w:rPr>
            <w:t>et al.</w:t>
          </w:r>
          <w:r w:rsidR="0059794C">
            <w:t>, 2015)</w:t>
          </w:r>
        </w:sdtContent>
      </w:sdt>
      <w:r w:rsidR="000543BC">
        <w:t xml:space="preserve"> was used</w:t>
      </w:r>
      <w:r>
        <w:t xml:space="preserve"> </w:t>
      </w:r>
      <w:r w:rsidRPr="00FE014F">
        <w:t>to fit each model</w:t>
      </w:r>
      <w:r w:rsidR="00A915D5">
        <w:t>,</w:t>
      </w:r>
      <w:r w:rsidRPr="00FE014F">
        <w:t xml:space="preserve"> and the </w:t>
      </w:r>
      <w:r>
        <w:t>‘</w:t>
      </w:r>
      <w:proofErr w:type="spellStart"/>
      <w:r w:rsidRPr="00FE014F">
        <w:t>Anova</w:t>
      </w:r>
      <w:proofErr w:type="spellEnd"/>
      <w:r>
        <w:t>’</w:t>
      </w:r>
      <w:r w:rsidRPr="00FE014F">
        <w:t xml:space="preserve"> function in the </w:t>
      </w:r>
      <w:r>
        <w:t>‘</w:t>
      </w:r>
      <w:r w:rsidRPr="00FE014F">
        <w:t>car</w:t>
      </w:r>
      <w:r>
        <w:t>’</w:t>
      </w:r>
      <w:r w:rsidRPr="00FE014F">
        <w:t xml:space="preserve"> R package</w:t>
      </w:r>
      <w:r w:rsidR="00446432">
        <w:t xml:space="preserve"> </w:t>
      </w:r>
      <w:sdt>
        <w:sdtPr>
          <w:tag w:val="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963461714"/>
          <w:placeholder>
            <w:docPart w:val="1635F48E4D48A64BAE23E7577D5129D4"/>
          </w:placeholder>
        </w:sdtPr>
        <w:sdtContent>
          <w:r w:rsidR="0059794C">
            <w:t>(Fox &amp; Weisberg, 2019)</w:t>
          </w:r>
        </w:sdtContent>
      </w:sdt>
      <w:r>
        <w:t xml:space="preserve"> </w:t>
      </w:r>
      <w:r w:rsidR="00A915D5">
        <w:t xml:space="preserve">was used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w:t>
      </w:r>
      <w:r w:rsidRPr="00FE014F">
        <w:lastRenderedPageBreak/>
        <w:t xml:space="preserve">coefficient. </w:t>
      </w:r>
      <w:r w:rsidR="000543BC">
        <w:t>T</w:t>
      </w:r>
      <w:r w:rsidRPr="00FE014F">
        <w:t xml:space="preserve">he </w:t>
      </w:r>
      <w:r>
        <w:t>‘</w:t>
      </w:r>
      <w:r w:rsidRPr="00FE014F">
        <w:t>emmeans</w:t>
      </w:r>
      <w:r>
        <w:t>’</w:t>
      </w:r>
      <w:r w:rsidRPr="00FE014F">
        <w:t xml:space="preserve"> R package</w:t>
      </w:r>
      <w:r w:rsidR="000543BC">
        <w:t xml:space="preserve"> </w:t>
      </w:r>
      <w:sdt>
        <w:sdtPr>
          <w:rPr>
            <w:color w:val="000000"/>
          </w:rPr>
          <w:tag w:val="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740761196"/>
          <w:placeholder>
            <w:docPart w:val="1635F48E4D48A64BAE23E7577D5129D4"/>
          </w:placeholder>
        </w:sdtPr>
        <w:sdtContent>
          <w:r w:rsidR="0059794C" w:rsidRPr="0059794C">
            <w:rPr>
              <w:color w:val="000000"/>
            </w:rPr>
            <w:t>(Lenth, 2019)</w:t>
          </w:r>
        </w:sdtContent>
      </w:sdt>
      <w:r>
        <w:t xml:space="preserve"> </w:t>
      </w:r>
      <w:r w:rsidR="000543BC">
        <w:t xml:space="preserve">was used </w:t>
      </w:r>
      <w:r w:rsidRPr="00FE014F">
        <w:t>to conduct post-hoc comparisons using Tukey's tests, where degrees of freedom were approximated using the Kenward-Roger approach</w:t>
      </w:r>
      <w:r w:rsidR="000543BC">
        <w:t xml:space="preserve"> </w:t>
      </w:r>
      <w:sdt>
        <w:sdtPr>
          <w:tag w:val="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418484511"/>
          <w:placeholder>
            <w:docPart w:val="1635F48E4D48A64BAE23E7577D5129D4"/>
          </w:placeholder>
        </w:sdtPr>
        <w:sdtContent>
          <w:r w:rsidR="0059794C">
            <w:t>(Kenward &amp; Roger, 1997)</w:t>
          </w:r>
        </w:sdtContent>
      </w:sdt>
      <w:r>
        <w:t xml:space="preserve">. Trendlines and error ribbons representing the 95% confidence intervals were drawn in all figures using ‘emmeans’ outputs across the range in nitrogen fertilization values. </w:t>
      </w:r>
      <w:r w:rsidRPr="00FE014F">
        <w:t>All analyses and plots were conducted in R version 4.</w:t>
      </w:r>
      <w:r>
        <w:t>1</w:t>
      </w:r>
      <w:r w:rsidRPr="00FE014F">
        <w:t>.0</w:t>
      </w:r>
      <w:r w:rsidR="000543BC">
        <w:t xml:space="preserve"> </w:t>
      </w:r>
      <w:sdt>
        <w:sdtPr>
          <w:rPr>
            <w:color w:val="000000"/>
          </w:rPr>
          <w:tag w:val="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404678213"/>
          <w:placeholder>
            <w:docPart w:val="1635F48E4D48A64BAE23E7577D5129D4"/>
          </w:placeholder>
        </w:sdtPr>
        <w:sdtContent>
          <w:r w:rsidR="0059794C" w:rsidRPr="0059794C">
            <w:rPr>
              <w:color w:val="000000"/>
            </w:rPr>
            <w:t>(R Core Team, 2021)</w:t>
          </w:r>
        </w:sdtContent>
      </w:sdt>
      <w:r>
        <w:t>. Model results for</w:t>
      </w:r>
      <w:r w:rsidR="00B937E5">
        <w:t xml:space="preserve"> </w:t>
      </w:r>
      <w:r w:rsidR="00B937E5">
        <w:rPr>
          <w:i/>
          <w:iCs/>
        </w:rPr>
        <w:t>N</w:t>
      </w:r>
      <w:r w:rsidR="00B937E5">
        <w:rPr>
          <w:vertAlign w:val="subscript"/>
        </w:rPr>
        <w:t>mass</w:t>
      </w:r>
      <w:r w:rsidR="00B937E5">
        <w:t xml:space="preserve">, </w:t>
      </w:r>
      <w:r w:rsidR="00B937E5">
        <w:rPr>
          <w:i/>
          <w:iCs/>
        </w:rPr>
        <w:t>M</w:t>
      </w:r>
      <w:r w:rsidR="00B937E5">
        <w:rPr>
          <w:vertAlign w:val="subscript"/>
        </w:rPr>
        <w:t>area</w:t>
      </w:r>
      <w:r w:rsidR="00B937E5">
        <w:t>,</w:t>
      </w:r>
      <w:r w:rsidR="00CD0F08" w:rsidRPr="00CD0F08">
        <w:rPr>
          <w:i/>
          <w:iCs/>
        </w:rPr>
        <w:t xml:space="preserve"> </w:t>
      </w:r>
      <w:r w:rsidR="00CD0F08">
        <w:rPr>
          <w:i/>
          <w:iCs/>
        </w:rPr>
        <w:t>R</w:t>
      </w:r>
      <w:r w:rsidR="00CD0F08">
        <w:rPr>
          <w:vertAlign w:val="subscript"/>
        </w:rPr>
        <w:t>d25</w:t>
      </w:r>
      <w:r w:rsidR="00CD0F08">
        <w:t>,</w:t>
      </w:r>
      <w:ins w:id="56" w:author="Perkowski, Evan A [2]" w:date="2024-05-28T16:12:00Z">
        <w:r w:rsidR="00847C3D">
          <w:t xml:space="preserve"> and</w:t>
        </w:r>
      </w:ins>
      <w:r w:rsidR="000543BC" w:rsidRPr="00CD0F08">
        <w:rPr>
          <w:b/>
          <w:bCs/>
          <w:color w:val="000000"/>
        </w:rPr>
        <w:t xml:space="preserve"> </w:t>
      </w:r>
      <w:proofErr w:type="spellStart"/>
      <w:r w:rsidR="000543BC" w:rsidRPr="000543BC">
        <w:rPr>
          <w:i/>
          <w:iCs/>
          <w:color w:val="000000"/>
        </w:rPr>
        <w:t>PNUE</w:t>
      </w:r>
      <w:r w:rsidR="000543BC" w:rsidRPr="000543BC">
        <w:rPr>
          <w:color w:val="000000"/>
          <w:vertAlign w:val="subscript"/>
        </w:rPr>
        <w:t>growth</w:t>
      </w:r>
      <w:proofErr w:type="spellEnd"/>
      <w:r>
        <w:t xml:space="preserve"> are </w:t>
      </w:r>
      <w:r w:rsidR="003308BE">
        <w:t>summarized</w:t>
      </w:r>
      <w:r>
        <w:t xml:space="preserve"> in the </w:t>
      </w:r>
      <w:r>
        <w:rPr>
          <w:i/>
          <w:iCs/>
        </w:rPr>
        <w:t>Supplemental Material</w:t>
      </w:r>
      <w:r>
        <w:t xml:space="preserve"> (Tables S3-S6; Figs. </w:t>
      </w:r>
      <w:r w:rsidRPr="00D61297">
        <w:t>S</w:t>
      </w:r>
      <w:r>
        <w:t>3-S6).</w:t>
      </w:r>
    </w:p>
    <w:p w14:paraId="75DCC878" w14:textId="77777777" w:rsidR="002B1B92" w:rsidRDefault="002B1B92" w:rsidP="002B1B92">
      <w:pPr>
        <w:spacing w:line="360" w:lineRule="auto"/>
      </w:pPr>
    </w:p>
    <w:p w14:paraId="7FACE6B6" w14:textId="2B36F188" w:rsidR="00FE10C1" w:rsidRPr="002B1B92" w:rsidRDefault="00FE10C1" w:rsidP="002B1B92">
      <w:pPr>
        <w:spacing w:line="360" w:lineRule="auto"/>
      </w:pPr>
      <w:r>
        <w:rPr>
          <w:b/>
        </w:rPr>
        <w:t>Results</w:t>
      </w:r>
    </w:p>
    <w:p w14:paraId="271BC350" w14:textId="77777777" w:rsidR="00FE10C1" w:rsidRPr="00970172" w:rsidRDefault="00FE10C1" w:rsidP="002B1B92">
      <w:pPr>
        <w:spacing w:line="360" w:lineRule="auto"/>
        <w:rPr>
          <w:b/>
        </w:rPr>
      </w:pPr>
      <w:r>
        <w:rPr>
          <w:bCs/>
          <w:i/>
          <w:iCs/>
        </w:rPr>
        <w:t>Leaf nitrogen content</w:t>
      </w:r>
    </w:p>
    <w:p w14:paraId="42835353" w14:textId="7EE4F3F0" w:rsidR="00FE10C1" w:rsidRDefault="006D6AD5" w:rsidP="00DE3434">
      <w:pPr>
        <w:spacing w:line="360" w:lineRule="auto"/>
        <w:rPr>
          <w:bCs/>
        </w:rPr>
      </w:pPr>
      <w:r>
        <w:rPr>
          <w:bCs/>
        </w:rPr>
        <w:t xml:space="preserve">Elevated </w:t>
      </w:r>
      <w:r w:rsidR="00FE10C1">
        <w:rPr>
          <w:bCs/>
        </w:rPr>
        <w:t>CO</w:t>
      </w:r>
      <w:r w:rsidR="00FE10C1">
        <w:rPr>
          <w:bCs/>
          <w:vertAlign w:val="subscript"/>
        </w:rPr>
        <w:t>2</w:t>
      </w:r>
      <w:r w:rsidR="00FE10C1">
        <w:rPr>
          <w:bCs/>
        </w:rPr>
        <w:t xml:space="preserve"> reduced </w:t>
      </w:r>
      <w:r w:rsidR="00FE10C1">
        <w:rPr>
          <w:bCs/>
          <w:i/>
          <w:iCs/>
        </w:rPr>
        <w:t>N</w:t>
      </w:r>
      <w:r w:rsidR="00FE10C1">
        <w:rPr>
          <w:bCs/>
          <w:vertAlign w:val="subscript"/>
        </w:rPr>
        <w:t>area</w:t>
      </w:r>
      <w:r w:rsidR="00FE10C1">
        <w:rPr>
          <w:bCs/>
        </w:rPr>
        <w:t xml:space="preserve"> and </w:t>
      </w:r>
      <w:proofErr w:type="spellStart"/>
      <w:r w:rsidR="00FE10C1">
        <w:rPr>
          <w:bCs/>
          <w:i/>
          <w:iCs/>
        </w:rPr>
        <w:t>Chl</w:t>
      </w:r>
      <w:r w:rsidR="00FE10C1">
        <w:rPr>
          <w:bCs/>
          <w:vertAlign w:val="subscript"/>
        </w:rPr>
        <w:t>area</w:t>
      </w:r>
      <w:proofErr w:type="spellEnd"/>
      <w:r w:rsidR="00FE10C1">
        <w:rPr>
          <w:bCs/>
        </w:rPr>
        <w:t xml:space="preserve"> by 29%</w:t>
      </w:r>
      <w:r w:rsidR="005E173F">
        <w:rPr>
          <w:bCs/>
        </w:rPr>
        <w:t xml:space="preserve"> </w:t>
      </w:r>
      <w:r w:rsidR="00FE10C1">
        <w:rPr>
          <w:bCs/>
        </w:rPr>
        <w:t>and 31%, respectively (</w:t>
      </w:r>
      <w:r w:rsidR="00FE10C1" w:rsidRPr="00CC4250">
        <w:rPr>
          <w:bCs/>
          <w:i/>
          <w:iCs/>
        </w:rPr>
        <w:t>p</w:t>
      </w:r>
      <w:r w:rsidR="00FE10C1">
        <w:rPr>
          <w:bCs/>
        </w:rPr>
        <w:t xml:space="preserve">&lt;0.001 in </w:t>
      </w:r>
      <w:r w:rsidR="005E173F">
        <w:rPr>
          <w:bCs/>
        </w:rPr>
        <w:t>both</w:t>
      </w:r>
      <w:r w:rsidR="00FE10C1">
        <w:rPr>
          <w:bCs/>
        </w:rPr>
        <w:t xml:space="preserve"> cases; Table 1). </w:t>
      </w:r>
      <w:r w:rsidR="005E173F">
        <w:rPr>
          <w:bCs/>
        </w:rPr>
        <w:t xml:space="preserve">Increasing nitrogen fertilization increased </w:t>
      </w:r>
      <w:r w:rsidR="005E173F">
        <w:rPr>
          <w:bCs/>
          <w:i/>
          <w:iCs/>
        </w:rPr>
        <w:t>N</w:t>
      </w:r>
      <w:r w:rsidR="005E173F">
        <w:rPr>
          <w:bCs/>
          <w:vertAlign w:val="subscript"/>
        </w:rPr>
        <w:t>area</w:t>
      </w:r>
      <w:r w:rsidR="005E173F">
        <w:rPr>
          <w:bCs/>
        </w:rPr>
        <w:t xml:space="preserve"> more strongly under ambient CO</w:t>
      </w:r>
      <w:r w:rsidR="005E173F">
        <w:rPr>
          <w:bCs/>
          <w:vertAlign w:val="subscript"/>
        </w:rPr>
        <w:t>2</w:t>
      </w:r>
      <w:r w:rsidR="005E173F">
        <w:rPr>
          <w:bCs/>
        </w:rPr>
        <w:t xml:space="preserve"> than elevated CO</w:t>
      </w:r>
      <w:r w:rsidR="005E173F">
        <w:rPr>
          <w:bCs/>
          <w:vertAlign w:val="subscript"/>
        </w:rPr>
        <w:t>2</w:t>
      </w:r>
      <w:r w:rsidR="00FE10C1">
        <w:rPr>
          <w:bCs/>
        </w:rPr>
        <w:t xml:space="preserve"> (</w:t>
      </w:r>
      <w:r w:rsidR="00CD3DC0" w:rsidRPr="00CD3DC0">
        <w:rPr>
          <w:bCs/>
        </w:rPr>
        <w:t>CO</w:t>
      </w:r>
      <w:r w:rsidR="00CD3DC0" w:rsidRPr="00CD3DC0">
        <w:rPr>
          <w:bCs/>
          <w:vertAlign w:val="subscript"/>
        </w:rPr>
        <w:t>2</w:t>
      </w:r>
      <w:r w:rsidR="00CD3DC0">
        <w:rPr>
          <w:bCs/>
        </w:rPr>
        <w:t>-by-</w:t>
      </w:r>
      <w:r w:rsidR="00E258E6" w:rsidRPr="00CD3DC0">
        <w:rPr>
          <w:bCs/>
        </w:rPr>
        <w:t>nitrogen</w:t>
      </w:r>
      <w:r w:rsidR="00E258E6">
        <w:rPr>
          <w:bCs/>
        </w:rPr>
        <w:t xml:space="preserve"> fertilization interaction:</w:t>
      </w:r>
      <w:r w:rsidR="00FE10C1">
        <w:rPr>
          <w:bCs/>
        </w:rPr>
        <w:t xml:space="preserve"> </w:t>
      </w:r>
      <w:r w:rsidR="00FE10C1">
        <w:rPr>
          <w:bCs/>
          <w:i/>
          <w:iCs/>
        </w:rPr>
        <w:t>p</w:t>
      </w:r>
      <w:r w:rsidR="00FE10C1">
        <w:rPr>
          <w:bCs/>
        </w:rPr>
        <w:t>&lt;0.0</w:t>
      </w:r>
      <w:r w:rsidR="00E258E6">
        <w:rPr>
          <w:bCs/>
        </w:rPr>
        <w:t>01</w:t>
      </w:r>
      <w:r w:rsidR="00FE10C1">
        <w:rPr>
          <w:bCs/>
        </w:rPr>
        <w:t xml:space="preserve"> in all cases)</w:t>
      </w:r>
      <w:r w:rsidR="00CE0BDC">
        <w:rPr>
          <w:bCs/>
        </w:rPr>
        <w:t xml:space="preserve">, resulting </w:t>
      </w:r>
      <w:r w:rsidR="00FE10C1">
        <w:rPr>
          <w:bCs/>
        </w:rPr>
        <w:t xml:space="preserve">in a stronger reduction in </w:t>
      </w:r>
      <w:r w:rsidR="00FE10C1">
        <w:rPr>
          <w:bCs/>
          <w:i/>
          <w:iCs/>
        </w:rPr>
        <w:t>N</w:t>
      </w:r>
      <w:r w:rsidR="00FE10C1">
        <w:rPr>
          <w:bCs/>
          <w:vertAlign w:val="subscript"/>
        </w:rPr>
        <w:t>area</w:t>
      </w:r>
      <w:r w:rsidR="00FE10C1">
        <w:rPr>
          <w:bCs/>
        </w:rPr>
        <w:t xml:space="preserve"> under </w:t>
      </w:r>
      <w:r w:rsidR="00FE10C1">
        <w:t>e</w:t>
      </w:r>
      <w:r w:rsidR="00CE0BDC">
        <w:t xml:space="preserve">levated </w:t>
      </w:r>
      <w:r w:rsidR="00FE10C1">
        <w:t>CO</w:t>
      </w:r>
      <w:r w:rsidR="00FE10C1">
        <w:rPr>
          <w:vertAlign w:val="subscript"/>
        </w:rPr>
        <w:t>2</w:t>
      </w:r>
      <w:r w:rsidR="00FE10C1">
        <w:rPr>
          <w:bCs/>
        </w:rPr>
        <w:t xml:space="preserve"> with increasing nitrogen fertilization than a</w:t>
      </w:r>
      <w:r w:rsidR="00CE0BDC">
        <w:rPr>
          <w:bCs/>
        </w:rPr>
        <w:t xml:space="preserve">mbient </w:t>
      </w:r>
      <w:r w:rsidR="00FE10C1">
        <w:rPr>
          <w:bCs/>
        </w:rPr>
        <w:t>CO</w:t>
      </w:r>
      <w:r w:rsidR="00FE10C1">
        <w:rPr>
          <w:bCs/>
          <w:vertAlign w:val="subscript"/>
        </w:rPr>
        <w:t>2</w:t>
      </w:r>
      <w:r w:rsidR="00FE10C1">
        <w:rPr>
          <w:bCs/>
        </w:rPr>
        <w:t xml:space="preserve"> (</w:t>
      </w:r>
      <w:r w:rsidR="00FE10C1" w:rsidRPr="00BA3002">
        <w:rPr>
          <w:bCs/>
        </w:rPr>
        <w:t>Fig. S1</w:t>
      </w:r>
      <w:r w:rsidR="00FE10C1">
        <w:rPr>
          <w:bCs/>
        </w:rPr>
        <w:t>).</w:t>
      </w:r>
      <w:r w:rsidR="00CE0BDC">
        <w:rPr>
          <w:bCs/>
        </w:rPr>
        <w:t xml:space="preserve"> </w:t>
      </w:r>
      <w:r w:rsidR="005E173F">
        <w:rPr>
          <w:bCs/>
        </w:rPr>
        <w:t xml:space="preserve">Increasing nitrogen fertilization increased </w:t>
      </w:r>
      <w:r w:rsidR="005E173F">
        <w:rPr>
          <w:bCs/>
          <w:i/>
          <w:iCs/>
        </w:rPr>
        <w:t>N</w:t>
      </w:r>
      <w:r w:rsidR="005E173F">
        <w:rPr>
          <w:bCs/>
          <w:vertAlign w:val="subscript"/>
        </w:rPr>
        <w:t>area</w:t>
      </w:r>
      <w:r w:rsidR="005E173F">
        <w:rPr>
          <w:bCs/>
        </w:rPr>
        <w:t xml:space="preserve"> and </w:t>
      </w:r>
      <w:proofErr w:type="spellStart"/>
      <w:r w:rsidR="005E173F">
        <w:rPr>
          <w:bCs/>
          <w:i/>
          <w:iCs/>
        </w:rPr>
        <w:t>Chl</w:t>
      </w:r>
      <w:r w:rsidR="005E173F">
        <w:rPr>
          <w:bCs/>
          <w:vertAlign w:val="subscript"/>
        </w:rPr>
        <w:t>area</w:t>
      </w:r>
      <w:proofErr w:type="spellEnd"/>
      <w:r w:rsidR="005E173F">
        <w:rPr>
          <w:bCs/>
        </w:rPr>
        <w:t xml:space="preserve"> more strongly in uninoculated plants than inoculated plants (inoculation-by-nitrogen fertilization interaction: </w:t>
      </w:r>
      <w:r w:rsidR="005E173F">
        <w:rPr>
          <w:bCs/>
          <w:i/>
          <w:iCs/>
        </w:rPr>
        <w:t>p</w:t>
      </w:r>
      <w:r w:rsidR="005E173F">
        <w:rPr>
          <w:bCs/>
        </w:rPr>
        <w:t xml:space="preserve">&lt;0.05 in both cases; Table 1). Uninoculated plants experienced a stronger reduction in </w:t>
      </w:r>
      <w:r w:rsidR="005E173F">
        <w:rPr>
          <w:bCs/>
          <w:i/>
          <w:iCs/>
        </w:rPr>
        <w:t>N</w:t>
      </w:r>
      <w:r w:rsidR="005E173F">
        <w:rPr>
          <w:bCs/>
          <w:vertAlign w:val="subscript"/>
        </w:rPr>
        <w:t>area</w:t>
      </w:r>
      <w:r w:rsidR="005E173F">
        <w:rPr>
          <w:bCs/>
        </w:rPr>
        <w:t xml:space="preserve"> under elevated CO</w:t>
      </w:r>
      <w:r w:rsidR="005E173F">
        <w:rPr>
          <w:bCs/>
          <w:vertAlign w:val="subscript"/>
        </w:rPr>
        <w:t>2</w:t>
      </w:r>
      <w:r w:rsidR="005E173F">
        <w:rPr>
          <w:bCs/>
        </w:rPr>
        <w:t xml:space="preserve"> than inoculated plants</w:t>
      </w:r>
      <w:r w:rsidR="00FE10C1">
        <w:rPr>
          <w:bCs/>
        </w:rPr>
        <w:t xml:space="preserve"> (</w:t>
      </w:r>
      <w:r w:rsidR="00CD3DC0">
        <w:rPr>
          <w:bCs/>
        </w:rPr>
        <w:t>CO</w:t>
      </w:r>
      <w:r w:rsidR="00CD3DC0">
        <w:rPr>
          <w:bCs/>
          <w:vertAlign w:val="subscript"/>
        </w:rPr>
        <w:t>2</w:t>
      </w:r>
      <w:r w:rsidR="00CD3DC0">
        <w:rPr>
          <w:bCs/>
        </w:rPr>
        <w:t xml:space="preserve">-by-inoculation interaction: </w:t>
      </w:r>
      <w:r w:rsidR="00CD3DC0">
        <w:rPr>
          <w:bCs/>
          <w:i/>
          <w:iCs/>
        </w:rPr>
        <w:t>p</w:t>
      </w:r>
      <w:r w:rsidR="00CD3DC0">
        <w:rPr>
          <w:bCs/>
        </w:rPr>
        <w:t>&lt;0.05; Table 1).</w:t>
      </w:r>
    </w:p>
    <w:p w14:paraId="01EFA204" w14:textId="77777777" w:rsidR="00FE10C1" w:rsidRDefault="00FE10C1" w:rsidP="00DE2B27">
      <w:pPr>
        <w:spacing w:line="360" w:lineRule="auto"/>
        <w:rPr>
          <w:b/>
        </w:rPr>
      </w:pPr>
    </w:p>
    <w:p w14:paraId="43206A9F" w14:textId="77777777" w:rsidR="00E258E6" w:rsidRDefault="00E258E6" w:rsidP="00DE2B27">
      <w:pPr>
        <w:spacing w:line="360" w:lineRule="auto"/>
        <w:rPr>
          <w:b/>
        </w:rPr>
        <w:sectPr w:rsidR="00E258E6" w:rsidSect="002A6010">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4DA73CF0" w14:textId="2E4B64F8" w:rsidR="00FE10C1" w:rsidRPr="00C1195F" w:rsidRDefault="00FE10C1"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Pr="00EA79A6">
        <w:rPr>
          <w:bCs/>
        </w:rPr>
        <w:t xml:space="preserve">leaf nitrogen </w:t>
      </w:r>
      <w:r w:rsidR="005E173F">
        <w:rPr>
          <w:bCs/>
        </w:rPr>
        <w:t>content and chlorophyll content</w:t>
      </w:r>
      <w:r>
        <w:rPr>
          <w:bCs/>
          <w:vertAlign w:val="superscript"/>
        </w:rPr>
        <w:t>*</w:t>
      </w:r>
    </w:p>
    <w:tbl>
      <w:tblPr>
        <w:tblW w:w="7017" w:type="dxa"/>
        <w:jc w:val="center"/>
        <w:tblLook w:val="04A0" w:firstRow="1" w:lastRow="0" w:firstColumn="1" w:lastColumn="0" w:noHBand="0" w:noVBand="1"/>
      </w:tblPr>
      <w:tblGrid>
        <w:gridCol w:w="1971"/>
        <w:gridCol w:w="438"/>
        <w:gridCol w:w="1152"/>
        <w:gridCol w:w="1152"/>
        <w:gridCol w:w="1152"/>
        <w:gridCol w:w="1152"/>
      </w:tblGrid>
      <w:tr w:rsidR="005E173F" w:rsidRPr="00A075E5" w14:paraId="7ED677C1" w14:textId="77777777" w:rsidTr="005E173F">
        <w:trPr>
          <w:trHeight w:val="320"/>
          <w:jc w:val="center"/>
        </w:trPr>
        <w:tc>
          <w:tcPr>
            <w:tcW w:w="1971" w:type="dxa"/>
            <w:tcBorders>
              <w:left w:val="nil"/>
              <w:bottom w:val="single" w:sz="4" w:space="0" w:color="auto"/>
              <w:right w:val="nil"/>
            </w:tcBorders>
            <w:shd w:val="clear" w:color="auto" w:fill="auto"/>
            <w:noWrap/>
            <w:vAlign w:val="bottom"/>
          </w:tcPr>
          <w:p w14:paraId="23D9A199" w14:textId="77777777" w:rsidR="005E173F" w:rsidRPr="00A075E5" w:rsidRDefault="005E173F"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6F193F53" w14:textId="77777777" w:rsidR="005E173F" w:rsidRPr="00A075E5" w:rsidRDefault="005E173F"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369F3DB4" w14:textId="77777777" w:rsidR="005E173F" w:rsidRPr="00E570BC" w:rsidRDefault="005E173F"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tcPr>
          <w:p w14:paraId="7BD03D8E" w14:textId="77777777" w:rsidR="005E173F" w:rsidRPr="00B76367" w:rsidRDefault="005E173F"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5E173F" w:rsidRPr="00A075E5" w14:paraId="1BADD5AF" w14:textId="77777777" w:rsidTr="005E173F">
        <w:trPr>
          <w:trHeight w:val="320"/>
          <w:jc w:val="center"/>
        </w:trPr>
        <w:tc>
          <w:tcPr>
            <w:tcW w:w="1971" w:type="dxa"/>
            <w:tcBorders>
              <w:top w:val="single" w:sz="4" w:space="0" w:color="auto"/>
              <w:left w:val="nil"/>
              <w:bottom w:val="single" w:sz="4" w:space="0" w:color="auto"/>
              <w:right w:val="nil"/>
            </w:tcBorders>
            <w:shd w:val="clear" w:color="auto" w:fill="auto"/>
            <w:noWrap/>
            <w:vAlign w:val="bottom"/>
            <w:hideMark/>
          </w:tcPr>
          <w:p w14:paraId="04BD1B08" w14:textId="77777777" w:rsidR="005E173F" w:rsidRPr="00A075E5" w:rsidRDefault="005E173F"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5C2B561" w14:textId="77777777" w:rsidR="005E173F" w:rsidRPr="00A075E5" w:rsidRDefault="005E173F"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B54245" w14:textId="77777777" w:rsidR="005E173F" w:rsidRPr="00A075E5" w:rsidRDefault="005E173F"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39BC50D2" w14:textId="77777777" w:rsidR="005E173F" w:rsidRPr="00A075E5" w:rsidRDefault="005E173F"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328323D1" w14:textId="77777777" w:rsidR="005E173F" w:rsidRPr="00E4133D" w:rsidRDefault="005E173F"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C01C9F6" w14:textId="77777777" w:rsidR="005E173F" w:rsidRPr="00E4133D" w:rsidRDefault="005E173F" w:rsidP="00B76367">
            <w:pPr>
              <w:spacing w:line="276" w:lineRule="auto"/>
              <w:jc w:val="right"/>
              <w:rPr>
                <w:i/>
                <w:iCs/>
                <w:color w:val="000000"/>
              </w:rPr>
            </w:pPr>
            <w:r w:rsidRPr="00E4133D">
              <w:rPr>
                <w:i/>
                <w:iCs/>
                <w:color w:val="000000"/>
              </w:rPr>
              <w:t>p</w:t>
            </w:r>
          </w:p>
        </w:tc>
      </w:tr>
      <w:tr w:rsidR="005E173F" w:rsidRPr="00A075E5" w14:paraId="31DAAA5B" w14:textId="77777777" w:rsidTr="005E173F">
        <w:trPr>
          <w:trHeight w:val="320"/>
          <w:jc w:val="center"/>
        </w:trPr>
        <w:tc>
          <w:tcPr>
            <w:tcW w:w="1971" w:type="dxa"/>
            <w:tcBorders>
              <w:top w:val="nil"/>
              <w:left w:val="nil"/>
              <w:bottom w:val="nil"/>
              <w:right w:val="nil"/>
            </w:tcBorders>
            <w:shd w:val="clear" w:color="auto" w:fill="auto"/>
            <w:noWrap/>
            <w:vAlign w:val="bottom"/>
            <w:hideMark/>
          </w:tcPr>
          <w:p w14:paraId="76EB6307" w14:textId="77777777" w:rsidR="005E173F" w:rsidRPr="00A075E5" w:rsidRDefault="005E173F"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3F42F62F"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6EB3F9F" w14:textId="77777777" w:rsidR="005E173F" w:rsidRPr="009412FD" w:rsidRDefault="005E173F"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09F46260" w14:textId="77777777" w:rsidR="005E173F" w:rsidRPr="009412FD" w:rsidRDefault="005E173F"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132BAA4E" w14:textId="77777777" w:rsidR="005E173F" w:rsidRPr="009E7F8B" w:rsidRDefault="005E173F"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D312810" w14:textId="77777777" w:rsidR="005E173F" w:rsidRPr="009E7F8B" w:rsidRDefault="005E173F" w:rsidP="00B76367">
            <w:pPr>
              <w:spacing w:line="276" w:lineRule="auto"/>
              <w:jc w:val="right"/>
              <w:rPr>
                <w:b/>
                <w:bCs/>
                <w:color w:val="000000"/>
              </w:rPr>
            </w:pPr>
            <w:r w:rsidRPr="009E7F8B">
              <w:rPr>
                <w:b/>
                <w:bCs/>
                <w:color w:val="000000"/>
              </w:rPr>
              <w:t>&lt;0.001</w:t>
            </w:r>
          </w:p>
        </w:tc>
      </w:tr>
      <w:tr w:rsidR="005E173F" w:rsidRPr="00A075E5" w14:paraId="4A25B06F" w14:textId="77777777" w:rsidTr="005E173F">
        <w:trPr>
          <w:trHeight w:val="320"/>
          <w:jc w:val="center"/>
        </w:trPr>
        <w:tc>
          <w:tcPr>
            <w:tcW w:w="1971" w:type="dxa"/>
            <w:tcBorders>
              <w:top w:val="nil"/>
              <w:left w:val="nil"/>
              <w:bottom w:val="nil"/>
              <w:right w:val="nil"/>
            </w:tcBorders>
            <w:shd w:val="clear" w:color="auto" w:fill="auto"/>
            <w:noWrap/>
            <w:vAlign w:val="bottom"/>
            <w:hideMark/>
          </w:tcPr>
          <w:p w14:paraId="2CC635E8" w14:textId="77777777" w:rsidR="005E173F" w:rsidRPr="00A075E5" w:rsidRDefault="005E173F"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B0EDEBF"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4841A95" w14:textId="77777777" w:rsidR="005E173F" w:rsidRPr="009412FD" w:rsidRDefault="005E173F"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2AFC8DC3" w14:textId="77777777" w:rsidR="005E173F" w:rsidRPr="009412FD" w:rsidRDefault="005E173F"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834AB56" w14:textId="77777777" w:rsidR="005E173F" w:rsidRPr="009E7F8B" w:rsidRDefault="005E173F"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079DC1EF" w14:textId="77777777" w:rsidR="005E173F" w:rsidRPr="009E7F8B" w:rsidRDefault="005E173F" w:rsidP="00B76367">
            <w:pPr>
              <w:spacing w:line="276" w:lineRule="auto"/>
              <w:jc w:val="right"/>
              <w:rPr>
                <w:b/>
                <w:bCs/>
                <w:color w:val="000000"/>
              </w:rPr>
            </w:pPr>
            <w:r w:rsidRPr="009E7F8B">
              <w:rPr>
                <w:b/>
                <w:bCs/>
                <w:color w:val="000000"/>
              </w:rPr>
              <w:t>&lt;0.001</w:t>
            </w:r>
          </w:p>
        </w:tc>
      </w:tr>
      <w:tr w:rsidR="005E173F" w:rsidRPr="00A075E5" w14:paraId="4AD16BCF" w14:textId="77777777" w:rsidTr="005E173F">
        <w:trPr>
          <w:trHeight w:val="320"/>
          <w:jc w:val="center"/>
        </w:trPr>
        <w:tc>
          <w:tcPr>
            <w:tcW w:w="1971" w:type="dxa"/>
            <w:tcBorders>
              <w:top w:val="nil"/>
              <w:left w:val="nil"/>
              <w:bottom w:val="nil"/>
              <w:right w:val="nil"/>
            </w:tcBorders>
            <w:shd w:val="clear" w:color="auto" w:fill="auto"/>
            <w:noWrap/>
            <w:vAlign w:val="bottom"/>
            <w:hideMark/>
          </w:tcPr>
          <w:p w14:paraId="22EE7E86" w14:textId="77777777" w:rsidR="005E173F" w:rsidRPr="00A075E5" w:rsidRDefault="005E173F"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3278993F"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BD310" w14:textId="77777777" w:rsidR="005E173F" w:rsidRPr="009412FD" w:rsidRDefault="005E173F"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FFCEA1A" w14:textId="77777777" w:rsidR="005E173F" w:rsidRPr="009412FD" w:rsidRDefault="005E173F"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01089134" w14:textId="77777777" w:rsidR="005E173F" w:rsidRPr="009E7F8B" w:rsidRDefault="005E173F"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40B715F0" w14:textId="77777777" w:rsidR="005E173F" w:rsidRPr="009E7F8B" w:rsidRDefault="005E173F" w:rsidP="00B76367">
            <w:pPr>
              <w:spacing w:line="276" w:lineRule="auto"/>
              <w:jc w:val="right"/>
              <w:rPr>
                <w:b/>
                <w:bCs/>
                <w:color w:val="000000"/>
              </w:rPr>
            </w:pPr>
            <w:r w:rsidRPr="009E7F8B">
              <w:rPr>
                <w:b/>
                <w:bCs/>
                <w:color w:val="000000"/>
              </w:rPr>
              <w:t>&lt;0.001</w:t>
            </w:r>
          </w:p>
        </w:tc>
      </w:tr>
      <w:tr w:rsidR="005E173F" w:rsidRPr="00A075E5" w14:paraId="1714E1DD" w14:textId="77777777" w:rsidTr="005E173F">
        <w:trPr>
          <w:trHeight w:val="320"/>
          <w:jc w:val="center"/>
        </w:trPr>
        <w:tc>
          <w:tcPr>
            <w:tcW w:w="1971" w:type="dxa"/>
            <w:tcBorders>
              <w:top w:val="nil"/>
              <w:left w:val="nil"/>
              <w:bottom w:val="nil"/>
              <w:right w:val="nil"/>
            </w:tcBorders>
            <w:shd w:val="clear" w:color="auto" w:fill="auto"/>
            <w:noWrap/>
            <w:vAlign w:val="bottom"/>
            <w:hideMark/>
          </w:tcPr>
          <w:p w14:paraId="5F21BE69" w14:textId="4DC24D13" w:rsidR="005E173F" w:rsidRPr="00A075E5" w:rsidRDefault="005E173F" w:rsidP="00B76367">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438" w:type="dxa"/>
            <w:tcBorders>
              <w:top w:val="nil"/>
              <w:left w:val="nil"/>
              <w:bottom w:val="nil"/>
              <w:right w:val="nil"/>
            </w:tcBorders>
            <w:shd w:val="clear" w:color="auto" w:fill="auto"/>
            <w:noWrap/>
            <w:vAlign w:val="bottom"/>
            <w:hideMark/>
          </w:tcPr>
          <w:p w14:paraId="2C92B6A9"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376362F" w14:textId="77777777" w:rsidR="005E173F" w:rsidRPr="009412FD" w:rsidRDefault="005E173F"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390952CF" w14:textId="77777777" w:rsidR="005E173F" w:rsidRPr="009412FD" w:rsidRDefault="005E173F" w:rsidP="00B76367">
            <w:pPr>
              <w:spacing w:line="276" w:lineRule="auto"/>
              <w:jc w:val="right"/>
              <w:rPr>
                <w:b/>
                <w:bCs/>
                <w:color w:val="000000"/>
              </w:rPr>
            </w:pPr>
            <w:r w:rsidRPr="009E7F8B">
              <w:rPr>
                <w:b/>
                <w:bCs/>
                <w:color w:val="000000"/>
              </w:rPr>
              <w:t>0.030</w:t>
            </w:r>
          </w:p>
        </w:tc>
        <w:tc>
          <w:tcPr>
            <w:tcW w:w="1152" w:type="dxa"/>
            <w:tcBorders>
              <w:top w:val="nil"/>
              <w:left w:val="nil"/>
              <w:bottom w:val="nil"/>
              <w:right w:val="nil"/>
            </w:tcBorders>
            <w:vAlign w:val="bottom"/>
          </w:tcPr>
          <w:p w14:paraId="7BE635C6" w14:textId="77777777" w:rsidR="005E173F" w:rsidRPr="009E7F8B" w:rsidRDefault="005E173F"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49A9EDCE" w14:textId="77777777" w:rsidR="005E173F" w:rsidRPr="009E7F8B" w:rsidRDefault="005E173F" w:rsidP="00B76367">
            <w:pPr>
              <w:spacing w:line="276" w:lineRule="auto"/>
              <w:jc w:val="right"/>
              <w:rPr>
                <w:color w:val="000000"/>
              </w:rPr>
            </w:pPr>
            <w:r w:rsidRPr="009E7F8B">
              <w:rPr>
                <w:color w:val="000000"/>
              </w:rPr>
              <w:t>0.147</w:t>
            </w:r>
          </w:p>
        </w:tc>
      </w:tr>
      <w:tr w:rsidR="005E173F" w:rsidRPr="00A075E5" w14:paraId="272EC4E3" w14:textId="77777777" w:rsidTr="005E173F">
        <w:trPr>
          <w:trHeight w:val="320"/>
          <w:jc w:val="center"/>
        </w:trPr>
        <w:tc>
          <w:tcPr>
            <w:tcW w:w="1971" w:type="dxa"/>
            <w:tcBorders>
              <w:top w:val="nil"/>
              <w:left w:val="nil"/>
              <w:bottom w:val="nil"/>
              <w:right w:val="nil"/>
            </w:tcBorders>
            <w:shd w:val="clear" w:color="auto" w:fill="auto"/>
            <w:noWrap/>
            <w:vAlign w:val="bottom"/>
            <w:hideMark/>
          </w:tcPr>
          <w:p w14:paraId="17298F97" w14:textId="4AA0C665" w:rsidR="005E173F" w:rsidRPr="00A075E5" w:rsidRDefault="005E173F" w:rsidP="00B76367">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438" w:type="dxa"/>
            <w:tcBorders>
              <w:top w:val="nil"/>
              <w:left w:val="nil"/>
              <w:bottom w:val="nil"/>
              <w:right w:val="nil"/>
            </w:tcBorders>
            <w:shd w:val="clear" w:color="auto" w:fill="auto"/>
            <w:noWrap/>
            <w:vAlign w:val="bottom"/>
            <w:hideMark/>
          </w:tcPr>
          <w:p w14:paraId="30763F17"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5F27C7" w14:textId="77777777" w:rsidR="005E173F" w:rsidRPr="009412FD" w:rsidRDefault="005E173F"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3485CFA4" w14:textId="77777777" w:rsidR="005E173F" w:rsidRPr="009412FD" w:rsidRDefault="005E173F" w:rsidP="00B76367">
            <w:pPr>
              <w:spacing w:line="276" w:lineRule="auto"/>
              <w:jc w:val="right"/>
              <w:rPr>
                <w:b/>
                <w:bCs/>
                <w:i/>
                <w:iCs/>
                <w:color w:val="000000"/>
              </w:rPr>
            </w:pPr>
            <w:r w:rsidRPr="009E7F8B">
              <w:rPr>
                <w:b/>
                <w:bCs/>
                <w:color w:val="000000"/>
              </w:rPr>
              <w:t>0.017</w:t>
            </w:r>
          </w:p>
        </w:tc>
        <w:tc>
          <w:tcPr>
            <w:tcW w:w="1152" w:type="dxa"/>
            <w:tcBorders>
              <w:top w:val="nil"/>
              <w:left w:val="nil"/>
              <w:bottom w:val="nil"/>
              <w:right w:val="nil"/>
            </w:tcBorders>
            <w:vAlign w:val="bottom"/>
          </w:tcPr>
          <w:p w14:paraId="5A6AF4D6" w14:textId="77777777" w:rsidR="005E173F" w:rsidRPr="009E7F8B" w:rsidRDefault="005E173F"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543F9B1F" w14:textId="77777777" w:rsidR="005E173F" w:rsidRPr="00467CC6" w:rsidRDefault="005E173F" w:rsidP="00B76367">
            <w:pPr>
              <w:spacing w:line="276" w:lineRule="auto"/>
              <w:jc w:val="right"/>
              <w:rPr>
                <w:b/>
                <w:bCs/>
                <w:color w:val="000000"/>
              </w:rPr>
            </w:pPr>
            <w:r w:rsidRPr="00467CC6">
              <w:rPr>
                <w:color w:val="000000"/>
              </w:rPr>
              <w:t>0.083</w:t>
            </w:r>
          </w:p>
        </w:tc>
      </w:tr>
      <w:tr w:rsidR="005E173F" w:rsidRPr="00A075E5" w14:paraId="0C57C603" w14:textId="77777777" w:rsidTr="005E173F">
        <w:trPr>
          <w:trHeight w:val="320"/>
          <w:jc w:val="center"/>
        </w:trPr>
        <w:tc>
          <w:tcPr>
            <w:tcW w:w="1971" w:type="dxa"/>
            <w:tcBorders>
              <w:top w:val="nil"/>
              <w:left w:val="nil"/>
              <w:right w:val="nil"/>
            </w:tcBorders>
            <w:shd w:val="clear" w:color="auto" w:fill="auto"/>
            <w:noWrap/>
            <w:vAlign w:val="bottom"/>
            <w:hideMark/>
          </w:tcPr>
          <w:p w14:paraId="4843FD06" w14:textId="7CA3C134" w:rsidR="005E173F" w:rsidRPr="00A075E5" w:rsidRDefault="005E173F" w:rsidP="00B76367">
            <w:pPr>
              <w:spacing w:line="276" w:lineRule="auto"/>
              <w:rPr>
                <w:color w:val="000000"/>
              </w:rPr>
            </w:pPr>
            <w:r>
              <w:rPr>
                <w:color w:val="000000"/>
              </w:rPr>
              <w:t xml:space="preserve">I </w:t>
            </w:r>
            <w:r w:rsidRPr="0029018A">
              <w:rPr>
                <w:color w:val="000000"/>
              </w:rPr>
              <w:t>×</w:t>
            </w:r>
            <w:r>
              <w:rPr>
                <w:color w:val="000000"/>
              </w:rPr>
              <w:t xml:space="preserve"> N</w:t>
            </w:r>
          </w:p>
        </w:tc>
        <w:tc>
          <w:tcPr>
            <w:tcW w:w="438" w:type="dxa"/>
            <w:tcBorders>
              <w:top w:val="nil"/>
              <w:left w:val="nil"/>
              <w:right w:val="nil"/>
            </w:tcBorders>
            <w:shd w:val="clear" w:color="auto" w:fill="auto"/>
            <w:noWrap/>
            <w:vAlign w:val="bottom"/>
            <w:hideMark/>
          </w:tcPr>
          <w:p w14:paraId="734EB0BC"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2CDF092B" w14:textId="77777777" w:rsidR="005E173F" w:rsidRPr="009412FD" w:rsidRDefault="005E173F"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036F8D9E" w14:textId="77777777" w:rsidR="005E173F" w:rsidRPr="009412FD" w:rsidRDefault="005E173F" w:rsidP="00B76367">
            <w:pPr>
              <w:spacing w:line="276" w:lineRule="auto"/>
              <w:jc w:val="right"/>
              <w:rPr>
                <w:b/>
                <w:bCs/>
                <w:color w:val="000000"/>
              </w:rPr>
            </w:pPr>
            <w:r w:rsidRPr="009E7F8B">
              <w:rPr>
                <w:b/>
                <w:bCs/>
                <w:color w:val="000000"/>
              </w:rPr>
              <w:t>&lt;0.001</w:t>
            </w:r>
          </w:p>
        </w:tc>
        <w:tc>
          <w:tcPr>
            <w:tcW w:w="1152" w:type="dxa"/>
            <w:tcBorders>
              <w:top w:val="nil"/>
              <w:left w:val="nil"/>
              <w:right w:val="nil"/>
            </w:tcBorders>
            <w:vAlign w:val="bottom"/>
          </w:tcPr>
          <w:p w14:paraId="60C16BCD" w14:textId="77777777" w:rsidR="005E173F" w:rsidRPr="009E7F8B" w:rsidRDefault="005E173F"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77517DE6" w14:textId="77777777" w:rsidR="005E173F" w:rsidRPr="009E7F8B" w:rsidRDefault="005E173F" w:rsidP="00B76367">
            <w:pPr>
              <w:spacing w:line="276" w:lineRule="auto"/>
              <w:jc w:val="right"/>
              <w:rPr>
                <w:b/>
                <w:bCs/>
                <w:color w:val="000000"/>
              </w:rPr>
            </w:pPr>
            <w:r w:rsidRPr="009E7F8B">
              <w:rPr>
                <w:b/>
                <w:bCs/>
                <w:color w:val="000000"/>
              </w:rPr>
              <w:t>&lt;0.001</w:t>
            </w:r>
          </w:p>
        </w:tc>
      </w:tr>
      <w:tr w:rsidR="005E173F" w:rsidRPr="00A075E5" w14:paraId="2CE12FF7" w14:textId="77777777" w:rsidTr="005E173F">
        <w:trPr>
          <w:trHeight w:val="320"/>
          <w:jc w:val="center"/>
        </w:trPr>
        <w:tc>
          <w:tcPr>
            <w:tcW w:w="1971" w:type="dxa"/>
            <w:tcBorders>
              <w:top w:val="nil"/>
              <w:left w:val="nil"/>
              <w:bottom w:val="single" w:sz="4" w:space="0" w:color="auto"/>
              <w:right w:val="nil"/>
            </w:tcBorders>
            <w:shd w:val="clear" w:color="auto" w:fill="auto"/>
            <w:noWrap/>
            <w:vAlign w:val="bottom"/>
            <w:hideMark/>
          </w:tcPr>
          <w:p w14:paraId="1E541278" w14:textId="2CC9D868" w:rsidR="005E173F" w:rsidRPr="00A075E5" w:rsidRDefault="005E173F" w:rsidP="00B76367">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438" w:type="dxa"/>
            <w:tcBorders>
              <w:top w:val="nil"/>
              <w:left w:val="nil"/>
              <w:bottom w:val="single" w:sz="4" w:space="0" w:color="auto"/>
              <w:right w:val="nil"/>
            </w:tcBorders>
            <w:shd w:val="clear" w:color="auto" w:fill="auto"/>
            <w:noWrap/>
            <w:vAlign w:val="bottom"/>
            <w:hideMark/>
          </w:tcPr>
          <w:p w14:paraId="1A5553F9"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56832AC8" w14:textId="77777777" w:rsidR="005E173F" w:rsidRPr="009412FD" w:rsidRDefault="005E173F"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010D24C2" w14:textId="77777777" w:rsidR="005E173F" w:rsidRPr="009412FD" w:rsidRDefault="005E173F" w:rsidP="00B76367">
            <w:pPr>
              <w:spacing w:line="276" w:lineRule="auto"/>
              <w:jc w:val="right"/>
              <w:rPr>
                <w:b/>
                <w:bCs/>
                <w:i/>
                <w:iCs/>
                <w:color w:val="000000"/>
              </w:rPr>
            </w:pPr>
            <w:r w:rsidRPr="009E7F8B">
              <w:rPr>
                <w:color w:val="000000"/>
              </w:rPr>
              <w:t>0.484</w:t>
            </w:r>
          </w:p>
        </w:tc>
        <w:tc>
          <w:tcPr>
            <w:tcW w:w="1152" w:type="dxa"/>
            <w:tcBorders>
              <w:top w:val="nil"/>
              <w:left w:val="nil"/>
              <w:bottom w:val="single" w:sz="4" w:space="0" w:color="auto"/>
              <w:right w:val="nil"/>
            </w:tcBorders>
            <w:vAlign w:val="bottom"/>
          </w:tcPr>
          <w:p w14:paraId="53E19C70" w14:textId="77777777" w:rsidR="005E173F" w:rsidRPr="009E7F8B" w:rsidRDefault="005E173F"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113B5965" w14:textId="77777777" w:rsidR="005E173F" w:rsidRPr="009E7F8B" w:rsidRDefault="005E173F" w:rsidP="00B76367">
            <w:pPr>
              <w:spacing w:line="276" w:lineRule="auto"/>
              <w:jc w:val="right"/>
              <w:rPr>
                <w:color w:val="000000"/>
              </w:rPr>
            </w:pPr>
            <w:r w:rsidRPr="009E7F8B">
              <w:rPr>
                <w:color w:val="000000"/>
              </w:rPr>
              <w:t>0.143</w:t>
            </w:r>
          </w:p>
        </w:tc>
      </w:tr>
    </w:tbl>
    <w:p w14:paraId="55F9DA04" w14:textId="1883DD2C" w:rsidR="00FE10C1" w:rsidRPr="005E173F" w:rsidRDefault="00FE10C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w:t>
      </w:r>
      <w:r w:rsidR="005E173F">
        <w:t xml:space="preserve">, </w:t>
      </w:r>
      <w:proofErr w:type="spellStart"/>
      <w:r w:rsidR="005E173F">
        <w:rPr>
          <w:i/>
          <w:iCs/>
        </w:rPr>
        <w:t>Chl</w:t>
      </w:r>
      <w:r w:rsidR="005E173F">
        <w:rPr>
          <w:vertAlign w:val="subscript"/>
        </w:rPr>
        <w:t>area</w:t>
      </w:r>
      <w:proofErr w:type="spellEnd"/>
      <w:r w:rsidR="005E173F">
        <w:t>=chlorophyll content per unit leaf area (</w:t>
      </w:r>
      <w:r w:rsidR="005E173F">
        <w:rPr>
          <w:color w:val="000000"/>
        </w:rPr>
        <w:t>mmol m</w:t>
      </w:r>
      <w:r w:rsidR="005E173F">
        <w:rPr>
          <w:color w:val="000000"/>
          <w:vertAlign w:val="superscript"/>
        </w:rPr>
        <w:t>-2</w:t>
      </w:r>
      <w:r w:rsidR="005E173F">
        <w:rPr>
          <w:color w:val="000000"/>
        </w:rPr>
        <w:t>)</w:t>
      </w:r>
    </w:p>
    <w:p w14:paraId="6D2DA9A3" w14:textId="77777777" w:rsidR="00FE10C1" w:rsidRPr="005265AD" w:rsidRDefault="00FE10C1" w:rsidP="00DE2B27">
      <w:pPr>
        <w:spacing w:line="360" w:lineRule="auto"/>
      </w:pPr>
    </w:p>
    <w:p w14:paraId="0BD1B86C" w14:textId="77777777" w:rsidR="00FE10C1" w:rsidRDefault="00FE10C1" w:rsidP="00C358CC">
      <w:pPr>
        <w:spacing w:line="480" w:lineRule="auto"/>
        <w:rPr>
          <w:b/>
        </w:rPr>
        <w:sectPr w:rsidR="00FE10C1" w:rsidSect="002A6010">
          <w:pgSz w:w="15840" w:h="12240" w:orient="landscape"/>
          <w:pgMar w:top="1440" w:right="1440" w:bottom="1440" w:left="1440" w:header="720" w:footer="720" w:gutter="0"/>
          <w:lnNumType w:countBy="1" w:restart="continuous"/>
          <w:cols w:space="720"/>
          <w:docGrid w:linePitch="360"/>
        </w:sectPr>
      </w:pPr>
    </w:p>
    <w:p w14:paraId="079CB16C" w14:textId="77777777" w:rsidR="00FE10C1" w:rsidRPr="00F06C56" w:rsidRDefault="00FE10C1" w:rsidP="00DE2B27">
      <w:pPr>
        <w:spacing w:line="360" w:lineRule="auto"/>
        <w:rPr>
          <w:bCs/>
        </w:rPr>
      </w:pPr>
      <w:r>
        <w:rPr>
          <w:b/>
        </w:rPr>
        <w:lastRenderedPageBreak/>
        <w:t>Figure 1</w:t>
      </w:r>
    </w:p>
    <w:p w14:paraId="214F39D4" w14:textId="2E9EC776" w:rsidR="00FE10C1" w:rsidRDefault="002D5B81" w:rsidP="00517BC0">
      <w:pPr>
        <w:spacing w:line="360" w:lineRule="auto"/>
        <w:jc w:val="center"/>
        <w:rPr>
          <w:b/>
        </w:rPr>
      </w:pPr>
      <w:r>
        <w:rPr>
          <w:b/>
          <w:noProof/>
        </w:rPr>
        <w:drawing>
          <wp:inline distT="0" distB="0" distL="0" distR="0" wp14:anchorId="1C56CB18" wp14:editId="17D9C39A">
            <wp:extent cx="5943600" cy="1981200"/>
            <wp:effectExtent l="0" t="0" r="0" b="0"/>
            <wp:docPr id="1882071402" name="Picture 3"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1402" name="Picture 3" descr="A diagram of soil fertilization&#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776A3954" w14:textId="44E48298" w:rsidR="00FE10C1" w:rsidRDefault="00FE10C1" w:rsidP="00DE2B27">
      <w:pPr>
        <w:spacing w:line="360" w:lineRule="auto"/>
        <w:rPr>
          <w:bCs/>
        </w:rPr>
      </w:pPr>
      <w:r>
        <w:rPr>
          <w:b/>
        </w:rPr>
        <w:t>Figure 1</w:t>
      </w:r>
      <w:r>
        <w:rPr>
          <w:bCs/>
        </w:rPr>
        <w:t xml:space="preserve"> Effects of CO</w:t>
      </w:r>
      <w:r>
        <w:rPr>
          <w:bCs/>
          <w:vertAlign w:val="subscript"/>
        </w:rPr>
        <w:t>2</w:t>
      </w:r>
      <w:r>
        <w:rPr>
          <w:bCs/>
        </w:rPr>
        <w:t xml:space="preserve"> concentration</w:t>
      </w:r>
      <w:r w:rsidR="00C567D9">
        <w:rPr>
          <w:bCs/>
        </w:rPr>
        <w:t>, inoculation</w:t>
      </w:r>
      <w:r>
        <w:rPr>
          <w:bCs/>
        </w:rPr>
        <w:t>,</w:t>
      </w:r>
      <w:r w:rsidR="00C567D9">
        <w:rPr>
          <w:bCs/>
        </w:rPr>
        <w:t xml:space="preserve"> and</w:t>
      </w:r>
      <w:r>
        <w:rPr>
          <w:bCs/>
        </w:rPr>
        <w:t xml:space="preserve"> nitrogen fertilization</w:t>
      </w:r>
      <w:r w:rsidR="00C567D9">
        <w:rPr>
          <w:bCs/>
        </w:rPr>
        <w:t xml:space="preserve"> </w:t>
      </w:r>
      <w:r>
        <w:rPr>
          <w:bCs/>
        </w:rPr>
        <w:t>on leaf nitrogen per unit leaf area (a)</w:t>
      </w:r>
      <w:r w:rsidR="002D5B81">
        <w:rPr>
          <w:bCs/>
        </w:rPr>
        <w:t xml:space="preserve"> </w:t>
      </w:r>
      <w:r>
        <w:rPr>
          <w:bCs/>
        </w:rPr>
        <w:t>and chlorophyll content per unit leaf area (</w:t>
      </w:r>
      <w:r w:rsidR="002D5B81">
        <w:rPr>
          <w:bCs/>
        </w:rPr>
        <w:t>b</w:t>
      </w:r>
      <w:r>
        <w:rPr>
          <w:bCs/>
        </w:rPr>
        <w:t xml:space="preserve">). Nitrogen fertilization is represented on the x-axis in all panels. Red shaded points and trendlines indicate plants grown under </w:t>
      </w:r>
      <w:r w:rsidR="004B7613">
        <w:t xml:space="preserve">elevated </w:t>
      </w:r>
      <w:r>
        <w:rPr>
          <w:bCs/>
        </w:rPr>
        <w:t>CO</w:t>
      </w:r>
      <w:r>
        <w:rPr>
          <w:bCs/>
          <w:vertAlign w:val="subscript"/>
        </w:rPr>
        <w:t>2</w:t>
      </w:r>
      <w:r>
        <w:rPr>
          <w:bCs/>
        </w:rPr>
        <w:t>, while blue shaded points and trendlines indicate plants grown under a</w:t>
      </w:r>
      <w:r w:rsidR="004B7613">
        <w:rPr>
          <w:bCs/>
        </w:rPr>
        <w:t xml:space="preserve">mbient </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r w:rsidR="00E258E6">
        <w:rPr>
          <w:bCs/>
        </w:rPr>
        <w:t xml:space="preserve"> Error ribbons represent the upper and lower 95% confidence intervals.</w:t>
      </w:r>
    </w:p>
    <w:p w14:paraId="41263803" w14:textId="77777777" w:rsidR="00FE10C1" w:rsidRDefault="00FE10C1" w:rsidP="00DE2B27">
      <w:pPr>
        <w:spacing w:line="360" w:lineRule="auto"/>
        <w:rPr>
          <w:bCs/>
        </w:rPr>
      </w:pPr>
      <w:r>
        <w:rPr>
          <w:bCs/>
        </w:rPr>
        <w:br w:type="page"/>
      </w:r>
    </w:p>
    <w:p w14:paraId="723FA587" w14:textId="77777777" w:rsidR="00FE10C1" w:rsidRPr="000E7383" w:rsidRDefault="00FE10C1" w:rsidP="00DE2B27">
      <w:pPr>
        <w:spacing w:line="360" w:lineRule="auto"/>
        <w:rPr>
          <w:bCs/>
          <w:i/>
          <w:iCs/>
        </w:rPr>
      </w:pPr>
      <w:r>
        <w:rPr>
          <w:bCs/>
          <w:i/>
          <w:iCs/>
        </w:rPr>
        <w:lastRenderedPageBreak/>
        <w:t>Gas exchange</w:t>
      </w:r>
    </w:p>
    <w:p w14:paraId="4346B273" w14:textId="2FB7BBD6" w:rsidR="00B5478D" w:rsidRDefault="00E258E6" w:rsidP="001548CA">
      <w:pPr>
        <w:spacing w:line="360" w:lineRule="auto"/>
        <w:rPr>
          <w:bCs/>
        </w:rPr>
      </w:pPr>
      <w:r>
        <w:rPr>
          <w:bCs/>
        </w:rPr>
        <w:t xml:space="preserve">Elevated </w:t>
      </w:r>
      <w:r w:rsidR="00FE10C1">
        <w:rPr>
          <w:bCs/>
        </w:rPr>
        <w:t>CO</w:t>
      </w:r>
      <w:r w:rsidR="00FE10C1">
        <w:rPr>
          <w:bCs/>
          <w:vertAlign w:val="subscript"/>
        </w:rPr>
        <w:t>2</w:t>
      </w:r>
      <w:r w:rsidR="00FE10C1">
        <w:rPr>
          <w:bCs/>
        </w:rPr>
        <w:t xml:space="preserve"> decreased </w:t>
      </w:r>
      <w:r w:rsidR="00FE10C1">
        <w:rPr>
          <w:bCs/>
          <w:i/>
          <w:iCs/>
        </w:rPr>
        <w:t>A</w:t>
      </w:r>
      <w:r w:rsidR="00FE10C1">
        <w:rPr>
          <w:bCs/>
          <w:vertAlign w:val="subscript"/>
        </w:rPr>
        <w:t>net,420</w:t>
      </w:r>
      <w:r w:rsidR="00FE10C1">
        <w:rPr>
          <w:bCs/>
        </w:rPr>
        <w:t xml:space="preserve"> by 17% and increased </w:t>
      </w:r>
      <w:proofErr w:type="spellStart"/>
      <w:r w:rsidR="00FE10C1">
        <w:rPr>
          <w:bCs/>
          <w:i/>
          <w:iCs/>
        </w:rPr>
        <w:t>A</w:t>
      </w:r>
      <w:r w:rsidR="00FE10C1">
        <w:rPr>
          <w:bCs/>
          <w:vertAlign w:val="subscript"/>
        </w:rPr>
        <w:t>net,growth</w:t>
      </w:r>
      <w:proofErr w:type="spellEnd"/>
      <w:r w:rsidR="00FE10C1">
        <w:rPr>
          <w:bCs/>
        </w:rPr>
        <w:t xml:space="preserve"> by 33% (</w:t>
      </w:r>
      <w:r w:rsidR="00FE10C1">
        <w:rPr>
          <w:bCs/>
          <w:i/>
          <w:iCs/>
        </w:rPr>
        <w:t>p</w:t>
      </w:r>
      <w:r w:rsidR="00FE10C1">
        <w:rPr>
          <w:bCs/>
        </w:rPr>
        <w:t xml:space="preserve">&lt;0.001; Table 2). </w:t>
      </w:r>
      <w:r w:rsidR="0052351F">
        <w:rPr>
          <w:bCs/>
        </w:rPr>
        <w:t xml:space="preserve">Increasing nitrogen fertilization increased </w:t>
      </w:r>
      <w:r>
        <w:rPr>
          <w:bCs/>
          <w:i/>
          <w:iCs/>
        </w:rPr>
        <w:t>A</w:t>
      </w:r>
      <w:r>
        <w:rPr>
          <w:bCs/>
          <w:vertAlign w:val="subscript"/>
        </w:rPr>
        <w:t>net,420</w:t>
      </w:r>
      <w:r>
        <w:rPr>
          <w:bCs/>
        </w:rPr>
        <w:t xml:space="preserve"> and </w:t>
      </w:r>
      <w:proofErr w:type="spellStart"/>
      <w:r>
        <w:rPr>
          <w:bCs/>
          <w:i/>
          <w:iCs/>
        </w:rPr>
        <w:t>A</w:t>
      </w:r>
      <w:r>
        <w:rPr>
          <w:bCs/>
          <w:vertAlign w:val="subscript"/>
        </w:rPr>
        <w:t>net,growth</w:t>
      </w:r>
      <w:proofErr w:type="spellEnd"/>
      <w:r>
        <w:rPr>
          <w:bCs/>
        </w:rPr>
        <w:t xml:space="preserve"> </w:t>
      </w:r>
      <w:r w:rsidR="0052351F">
        <w:rPr>
          <w:bCs/>
        </w:rPr>
        <w:t>similarly</w:t>
      </w:r>
      <w:r>
        <w:rPr>
          <w:bCs/>
        </w:rPr>
        <w:t xml:space="preserve"> between CO</w:t>
      </w:r>
      <w:r>
        <w:rPr>
          <w:bCs/>
          <w:vertAlign w:val="subscript"/>
        </w:rPr>
        <w:t>2</w:t>
      </w:r>
      <w:r>
        <w:rPr>
          <w:bCs/>
        </w:rPr>
        <w:t xml:space="preserve"> treatments </w:t>
      </w:r>
      <w:r w:rsidR="00FE10C1">
        <w:rPr>
          <w:bCs/>
        </w:rPr>
        <w:t>(CO</w:t>
      </w:r>
      <w:r w:rsidR="00FE10C1">
        <w:rPr>
          <w:bCs/>
          <w:vertAlign w:val="subscript"/>
        </w:rPr>
        <w:t>2</w:t>
      </w:r>
      <w:r w:rsidR="00FE10C1">
        <w:rPr>
          <w:bCs/>
        </w:rPr>
        <w:t xml:space="preserve">-by-nitrogen fertilization interaction: </w:t>
      </w:r>
      <w:r w:rsidR="00FE10C1">
        <w:rPr>
          <w:bCs/>
          <w:i/>
          <w:iCs/>
        </w:rPr>
        <w:t>p</w:t>
      </w:r>
      <w:r w:rsidR="00FE10C1">
        <w:rPr>
          <w:bCs/>
        </w:rPr>
        <w:t xml:space="preserve">&gt;0.05; Table 2; </w:t>
      </w:r>
      <w:r w:rsidR="00FE10C1" w:rsidRPr="006B2378">
        <w:rPr>
          <w:bCs/>
        </w:rPr>
        <w:t>Fig. 2</w:t>
      </w:r>
      <w:r w:rsidR="008A579C">
        <w:rPr>
          <w:bCs/>
        </w:rPr>
        <w:t>a</w:t>
      </w:r>
      <w:r w:rsidR="00FE10C1">
        <w:rPr>
          <w:bCs/>
        </w:rPr>
        <w:t xml:space="preserve">). </w:t>
      </w:r>
      <w:r w:rsidR="009B3A08">
        <w:rPr>
          <w:bCs/>
        </w:rPr>
        <w:t>I</w:t>
      </w:r>
      <w:r w:rsidR="00FE10C1">
        <w:rPr>
          <w:bCs/>
        </w:rPr>
        <w:t xml:space="preserve">noculated plants experienced a stronger increase in </w:t>
      </w:r>
      <w:proofErr w:type="spellStart"/>
      <w:r w:rsidR="00FE10C1">
        <w:rPr>
          <w:bCs/>
          <w:i/>
          <w:iCs/>
        </w:rPr>
        <w:t>A</w:t>
      </w:r>
      <w:r w:rsidR="00FE10C1">
        <w:rPr>
          <w:bCs/>
          <w:vertAlign w:val="subscript"/>
        </w:rPr>
        <w:t>net,growth</w:t>
      </w:r>
      <w:proofErr w:type="spellEnd"/>
      <w:r w:rsidR="00FE10C1">
        <w:rPr>
          <w:bCs/>
        </w:rPr>
        <w:t xml:space="preserve"> </w:t>
      </w:r>
      <w:r w:rsidR="00384051">
        <w:rPr>
          <w:bCs/>
        </w:rPr>
        <w:t>under</w:t>
      </w:r>
      <w:r w:rsidR="00FE10C1">
        <w:rPr>
          <w:bCs/>
        </w:rPr>
        <w:t xml:space="preserve"> </w:t>
      </w:r>
      <w:r w:rsidR="00FE10C1">
        <w:t>e</w:t>
      </w:r>
      <w:r w:rsidR="00CE0BDC">
        <w:t xml:space="preserve">levated </w:t>
      </w:r>
      <w:r w:rsidR="00FE10C1">
        <w:rPr>
          <w:bCs/>
        </w:rPr>
        <w:t>CO</w:t>
      </w:r>
      <w:r w:rsidR="00FE10C1">
        <w:rPr>
          <w:bCs/>
          <w:vertAlign w:val="subscript"/>
        </w:rPr>
        <w:t>2</w:t>
      </w:r>
      <w:r w:rsidR="00FE10C1">
        <w:rPr>
          <w:bCs/>
        </w:rPr>
        <w:t xml:space="preserve"> compared to uninoculated plants (</w:t>
      </w:r>
      <w:r w:rsidR="00CD3DC0">
        <w:rPr>
          <w:bCs/>
        </w:rPr>
        <w:t>CO</w:t>
      </w:r>
      <w:r w:rsidR="00CD3DC0">
        <w:rPr>
          <w:bCs/>
          <w:vertAlign w:val="subscript"/>
        </w:rPr>
        <w:t>2</w:t>
      </w:r>
      <w:r w:rsidR="00CD3DC0">
        <w:rPr>
          <w:bCs/>
        </w:rPr>
        <w:t>-by-</w:t>
      </w:r>
      <w:r>
        <w:rPr>
          <w:bCs/>
        </w:rPr>
        <w:t>inoculation interaction</w:t>
      </w:r>
      <w:r w:rsidR="00FE10C1">
        <w:rPr>
          <w:bCs/>
        </w:rPr>
        <w:t xml:space="preserve">: </w:t>
      </w:r>
      <w:r w:rsidR="00FE10C1">
        <w:rPr>
          <w:bCs/>
          <w:i/>
          <w:iCs/>
        </w:rPr>
        <w:t>p</w:t>
      </w:r>
      <w:r w:rsidR="00FE10C1">
        <w:rPr>
          <w:bCs/>
        </w:rPr>
        <w:t xml:space="preserve">&lt;0.05). </w:t>
      </w:r>
      <w:r w:rsidR="0052351F">
        <w:rPr>
          <w:bCs/>
        </w:rPr>
        <w:t>I</w:t>
      </w:r>
      <w:r w:rsidR="00FE10C1">
        <w:rPr>
          <w:bCs/>
        </w:rPr>
        <w:t xml:space="preserve">ncreasing nitrogen fertilization </w:t>
      </w:r>
      <w:r w:rsidR="0052351F">
        <w:rPr>
          <w:bCs/>
        </w:rPr>
        <w:t>increased</w:t>
      </w:r>
      <w:r w:rsidR="00FE10C1">
        <w:rPr>
          <w:bCs/>
        </w:rPr>
        <w:t xml:space="preserve"> </w:t>
      </w:r>
      <w:r w:rsidR="00FE10C1">
        <w:rPr>
          <w:bCs/>
          <w:i/>
          <w:iCs/>
        </w:rPr>
        <w:t>A</w:t>
      </w:r>
      <w:r w:rsidR="00FE10C1">
        <w:rPr>
          <w:bCs/>
          <w:vertAlign w:val="subscript"/>
        </w:rPr>
        <w:t>net,420</w:t>
      </w:r>
      <w:r w:rsidR="00FE10C1">
        <w:rPr>
          <w:bCs/>
        </w:rPr>
        <w:t xml:space="preserve"> and </w:t>
      </w:r>
      <w:proofErr w:type="spellStart"/>
      <w:r w:rsidR="00FE10C1">
        <w:rPr>
          <w:bCs/>
          <w:i/>
          <w:iCs/>
        </w:rPr>
        <w:t>A</w:t>
      </w:r>
      <w:r w:rsidR="00FE10C1">
        <w:rPr>
          <w:bCs/>
          <w:vertAlign w:val="subscript"/>
        </w:rPr>
        <w:t>net,growth</w:t>
      </w:r>
      <w:proofErr w:type="spellEnd"/>
      <w:r w:rsidR="00FE10C1">
        <w:rPr>
          <w:bCs/>
          <w:i/>
          <w:iCs/>
        </w:rPr>
        <w:t xml:space="preserve"> </w:t>
      </w:r>
      <w:r w:rsidR="0052351F">
        <w:rPr>
          <w:bCs/>
        </w:rPr>
        <w:t>more strongly in</w:t>
      </w:r>
      <w:r w:rsidR="00FE10C1">
        <w:rPr>
          <w:bCs/>
        </w:rPr>
        <w:t xml:space="preserve"> uninoculated plants </w:t>
      </w:r>
      <w:r w:rsidR="0052351F">
        <w:rPr>
          <w:bCs/>
        </w:rPr>
        <w:t>compared to</w:t>
      </w:r>
      <w:r w:rsidR="00FE10C1">
        <w:rPr>
          <w:bCs/>
        </w:rPr>
        <w:t xml:space="preserve"> inoculated plants (</w:t>
      </w:r>
      <w:r w:rsidR="00B5478D">
        <w:rPr>
          <w:bCs/>
        </w:rPr>
        <w:t xml:space="preserve">inoculation-by-nitrogen fertilization </w:t>
      </w:r>
      <w:r>
        <w:rPr>
          <w:bCs/>
        </w:rPr>
        <w:t>interaction</w:t>
      </w:r>
      <w:r w:rsidR="00FE10C1">
        <w:rPr>
          <w:bCs/>
        </w:rPr>
        <w:t xml:space="preserve">: </w:t>
      </w:r>
      <w:r w:rsidR="00FE10C1">
        <w:rPr>
          <w:bCs/>
          <w:i/>
          <w:iCs/>
        </w:rPr>
        <w:t>p</w:t>
      </w:r>
      <w:r w:rsidR="00FE10C1">
        <w:rPr>
          <w:bCs/>
        </w:rPr>
        <w:t>&lt;0.001 in both cases).</w:t>
      </w:r>
    </w:p>
    <w:p w14:paraId="12455B71" w14:textId="09611391" w:rsidR="00B5478D" w:rsidRDefault="00B5478D" w:rsidP="0052351F">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increasing</w:t>
      </w:r>
      <w:r w:rsidRPr="00E05E41">
        <w:rPr>
          <w:bCs/>
          <w:i/>
          <w:i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by 8% (</w:t>
      </w:r>
      <w:r w:rsidRPr="005D0864">
        <w:rPr>
          <w:bCs/>
          <w:i/>
          <w:iCs/>
        </w:rPr>
        <w:t>p</w:t>
      </w:r>
      <w:r>
        <w:rPr>
          <w:bCs/>
        </w:rPr>
        <w:t>&lt;0.05 in all cases; Table 2; Fig. 2</w:t>
      </w:r>
      <w:r w:rsidR="008A579C">
        <w:rPr>
          <w:bCs/>
        </w:rPr>
        <w:t>b-d</w:t>
      </w:r>
      <w:r>
        <w:rPr>
          <w:bCs/>
        </w:rPr>
        <w:t xml:space="preserve">). </w:t>
      </w:r>
      <w:r w:rsidR="0052351F">
        <w:rPr>
          <w:bCs/>
        </w:rPr>
        <w:t xml:space="preserve">Increasing nitrogen fertilization increased </w:t>
      </w:r>
      <w:r w:rsidR="0052351F">
        <w:rPr>
          <w:bCs/>
          <w:i/>
          <w:iCs/>
        </w:rPr>
        <w:t>V</w:t>
      </w:r>
      <w:r w:rsidR="0052351F">
        <w:rPr>
          <w:bCs/>
          <w:vertAlign w:val="subscript"/>
        </w:rPr>
        <w:t>cmax25</w:t>
      </w:r>
      <w:r w:rsidR="0052351F">
        <w:rPr>
          <w:bCs/>
        </w:rPr>
        <w:t xml:space="preserve"> and </w:t>
      </w:r>
      <w:r w:rsidR="0052351F">
        <w:rPr>
          <w:bCs/>
          <w:i/>
          <w:iCs/>
        </w:rPr>
        <w:t>J</w:t>
      </w:r>
      <w:r w:rsidR="0052351F">
        <w:rPr>
          <w:bCs/>
          <w:vertAlign w:val="subscript"/>
        </w:rPr>
        <w:t>max25</w:t>
      </w:r>
      <w:r w:rsidR="0052351F">
        <w:rPr>
          <w:bCs/>
        </w:rPr>
        <w:t xml:space="preserve">, but decreased </w:t>
      </w:r>
      <w:r w:rsidR="0052351F">
        <w:rPr>
          <w:bCs/>
          <w:i/>
          <w:iCs/>
        </w:rPr>
        <w:t>J</w:t>
      </w:r>
      <w:r w:rsidR="0052351F">
        <w:rPr>
          <w:bCs/>
          <w:vertAlign w:val="subscript"/>
        </w:rPr>
        <w:t>max25</w:t>
      </w:r>
      <w:r w:rsidR="0052351F">
        <w:rPr>
          <w:bCs/>
        </w:rPr>
        <w:t>:</w:t>
      </w:r>
      <w:r w:rsidR="0052351F">
        <w:rPr>
          <w:bCs/>
          <w:i/>
          <w:iCs/>
        </w:rPr>
        <w:t>V</w:t>
      </w:r>
      <w:r w:rsidR="0052351F">
        <w:rPr>
          <w:bCs/>
          <w:vertAlign w:val="subscript"/>
        </w:rPr>
        <w:t>cmax25</w:t>
      </w:r>
      <w:r w:rsidR="0052351F">
        <w:rPr>
          <w:bCs/>
        </w:rPr>
        <w:t>, similarly between CO</w:t>
      </w:r>
      <w:r w:rsidR="0052351F">
        <w:rPr>
          <w:bCs/>
          <w:vertAlign w:val="subscript"/>
        </w:rPr>
        <w:t>2</w:t>
      </w:r>
      <w:r w:rsidR="0052351F">
        <w:rPr>
          <w:bCs/>
        </w:rPr>
        <w:t xml:space="preserve"> </w:t>
      </w:r>
      <w:r>
        <w:rPr>
          <w:bCs/>
        </w:rPr>
        <w:t>(CO</w:t>
      </w:r>
      <w:r>
        <w:rPr>
          <w:bCs/>
          <w:vertAlign w:val="subscript"/>
        </w:rPr>
        <w:t>2</w:t>
      </w:r>
      <w:r>
        <w:rPr>
          <w:bCs/>
        </w:rPr>
        <w:t xml:space="preserve">-by-nitrogen fertilization interaction: </w:t>
      </w:r>
      <w:r>
        <w:rPr>
          <w:bCs/>
          <w:i/>
          <w:iCs/>
        </w:rPr>
        <w:t>p</w:t>
      </w:r>
      <w:r>
        <w:rPr>
          <w:bCs/>
        </w:rPr>
        <w:t>&gt;0.05 in all cases; Table 2; Fig. 2</w:t>
      </w:r>
      <w:r w:rsidR="008A579C">
        <w:rPr>
          <w:bCs/>
        </w:rPr>
        <w:t>b-</w:t>
      </w:r>
      <w:r w:rsidR="008A579C">
        <w:rPr>
          <w:bCs/>
        </w:rPr>
        <w:t>d</w:t>
      </w:r>
      <w:r>
        <w:rPr>
          <w:bCs/>
        </w:rPr>
        <w:t>) and inoculation treatments (CO</w:t>
      </w:r>
      <w:r>
        <w:rPr>
          <w:bCs/>
          <w:vertAlign w:val="subscript"/>
        </w:rPr>
        <w:t>2</w:t>
      </w:r>
      <w:r>
        <w:rPr>
          <w:bCs/>
        </w:rPr>
        <w:t>-by-inoculation interaction:</w:t>
      </w:r>
      <w:r w:rsidRPr="003F48ED">
        <w:rPr>
          <w:bCs/>
          <w:i/>
          <w:iCs/>
        </w:rPr>
        <w:t xml:space="preserve"> </w:t>
      </w:r>
      <w:r>
        <w:rPr>
          <w:bCs/>
          <w:i/>
          <w:iCs/>
        </w:rPr>
        <w:t>p</w:t>
      </w:r>
      <w:r>
        <w:rPr>
          <w:bCs/>
        </w:rPr>
        <w:t xml:space="preserve">&gt;0.05 in all cases; Table 2). </w:t>
      </w:r>
      <w:r w:rsidR="0052351F">
        <w:rPr>
          <w:bCs/>
        </w:rPr>
        <w:t xml:space="preserve">Increasing nitrogen fertilization increased </w:t>
      </w:r>
      <w:r w:rsidR="0052351F">
        <w:rPr>
          <w:bCs/>
          <w:i/>
          <w:iCs/>
        </w:rPr>
        <w:t>V</w:t>
      </w:r>
      <w:r w:rsidR="0052351F">
        <w:rPr>
          <w:bCs/>
          <w:vertAlign w:val="subscript"/>
        </w:rPr>
        <w:t>cmax25</w:t>
      </w:r>
      <w:r w:rsidR="0052351F">
        <w:rPr>
          <w:bCs/>
        </w:rPr>
        <w:t xml:space="preserve"> and </w:t>
      </w:r>
      <w:r w:rsidR="0052351F">
        <w:rPr>
          <w:bCs/>
          <w:i/>
          <w:iCs/>
        </w:rPr>
        <w:t>J</w:t>
      </w:r>
      <w:r w:rsidR="0052351F">
        <w:rPr>
          <w:bCs/>
          <w:vertAlign w:val="subscript"/>
        </w:rPr>
        <w:t>max25</w:t>
      </w:r>
      <w:r w:rsidR="0052351F">
        <w:rPr>
          <w:bCs/>
        </w:rPr>
        <w:t xml:space="preserve"> and decreased </w:t>
      </w:r>
      <w:r>
        <w:rPr>
          <w:bCs/>
          <w:i/>
          <w:iCs/>
        </w:rPr>
        <w:t>J</w:t>
      </w:r>
      <w:r>
        <w:rPr>
          <w:bCs/>
          <w:vertAlign w:val="subscript"/>
        </w:rPr>
        <w:t>max25</w:t>
      </w:r>
      <w:r>
        <w:rPr>
          <w:bCs/>
        </w:rPr>
        <w:t>:</w:t>
      </w:r>
      <w:r>
        <w:rPr>
          <w:bCs/>
          <w:i/>
          <w:iCs/>
        </w:rPr>
        <w:t>V</w:t>
      </w:r>
      <w:r>
        <w:rPr>
          <w:bCs/>
          <w:vertAlign w:val="subscript"/>
        </w:rPr>
        <w:t>cmax25</w:t>
      </w:r>
      <w:r>
        <w:rPr>
          <w:bCs/>
        </w:rPr>
        <w:t xml:space="preserve"> (</w:t>
      </w:r>
      <w:r>
        <w:rPr>
          <w:bCs/>
          <w:i/>
          <w:iCs/>
        </w:rPr>
        <w:t>p</w:t>
      </w:r>
      <w:r>
        <w:rPr>
          <w:bCs/>
        </w:rPr>
        <w:t xml:space="preserve">&lt;0.001; Table 2) only in uninoculated plants (inoculation-by-nitrogen fertilization interaction: </w:t>
      </w:r>
      <w:r>
        <w:rPr>
          <w:bCs/>
          <w:i/>
          <w:iCs/>
        </w:rPr>
        <w:t>p</w:t>
      </w:r>
      <w:r>
        <w:rPr>
          <w:bCs/>
        </w:rPr>
        <w:t>&lt;0.001).</w:t>
      </w:r>
    </w:p>
    <w:p w14:paraId="6F08B628" w14:textId="77777777" w:rsidR="00847C3D" w:rsidRDefault="00847C3D" w:rsidP="00847C3D">
      <w:pPr>
        <w:spacing w:line="360" w:lineRule="auto"/>
        <w:rPr>
          <w:bCs/>
        </w:rPr>
      </w:pPr>
    </w:p>
    <w:p w14:paraId="61A456BC" w14:textId="77777777" w:rsidR="00847C3D" w:rsidRPr="0080702B" w:rsidRDefault="00847C3D" w:rsidP="00847C3D">
      <w:pPr>
        <w:spacing w:line="360" w:lineRule="auto"/>
        <w:rPr>
          <w:bCs/>
          <w:i/>
          <w:iCs/>
        </w:rPr>
      </w:pPr>
      <w:r>
        <w:rPr>
          <w:bCs/>
          <w:i/>
          <w:iCs/>
        </w:rPr>
        <w:t>Photosynthetic nitrogen-use efficiency</w:t>
      </w:r>
    </w:p>
    <w:p w14:paraId="78A0506C" w14:textId="0FB37CC6" w:rsidR="00847C3D" w:rsidRPr="002D69C6" w:rsidRDefault="00847C3D" w:rsidP="00847C3D">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w:t>
      </w:r>
      <w:r w:rsidR="008A579C">
        <w:rPr>
          <w:bCs/>
        </w:rPr>
        <w:t xml:space="preserve">by 90% </w:t>
      </w:r>
      <w:r>
        <w:rPr>
          <w:bCs/>
        </w:rPr>
        <w:t>(</w:t>
      </w:r>
      <w:r>
        <w:rPr>
          <w:bCs/>
          <w:i/>
          <w:iCs/>
        </w:rPr>
        <w:t>p</w:t>
      </w:r>
      <w:r>
        <w:rPr>
          <w:bCs/>
        </w:rPr>
        <w:t>&lt;0.001; Table S3; Fig. S2)</w:t>
      </w:r>
      <w:ins w:id="57" w:author="Perkowski, Evan A [2]" w:date="2024-05-28T16:15:00Z">
        <w:r>
          <w:rPr>
            <w:bCs/>
          </w:rPr>
          <w:t xml:space="preserve"> due to a</w:t>
        </w:r>
      </w:ins>
      <w:ins w:id="58" w:author="Perkowski, Evan A [2]" w:date="2024-05-28T16:16:00Z">
        <w:r>
          <w:rPr>
            <w:bCs/>
          </w:rPr>
          <w:t xml:space="preserve"> 33%</w:t>
        </w:r>
      </w:ins>
      <w:ins w:id="59" w:author="Perkowski, Evan A [2]" w:date="2024-05-28T16:15:00Z">
        <w:r>
          <w:rPr>
            <w:bCs/>
          </w:rPr>
          <w:t xml:space="preserve"> increase in </w:t>
        </w:r>
        <w:proofErr w:type="spellStart"/>
        <w:r>
          <w:rPr>
            <w:bCs/>
            <w:i/>
            <w:iCs/>
          </w:rPr>
          <w:t>A</w:t>
        </w:r>
        <w:r>
          <w:rPr>
            <w:bCs/>
            <w:vertAlign w:val="subscript"/>
          </w:rPr>
          <w:t>net,growth</w:t>
        </w:r>
        <w:proofErr w:type="spellEnd"/>
        <w:r>
          <w:rPr>
            <w:bCs/>
          </w:rPr>
          <w:t xml:space="preserve"> (</w:t>
        </w:r>
      </w:ins>
      <w:ins w:id="60" w:author="Perkowski, Evan A [2]" w:date="2024-05-28T16:16:00Z">
        <w:r>
          <w:rPr>
            <w:bCs/>
          </w:rPr>
          <w:t xml:space="preserve">Fig. </w:t>
        </w:r>
      </w:ins>
      <w:ins w:id="61" w:author="Perkowski, Evan A [2]" w:date="2024-05-28T16:15:00Z">
        <w:r>
          <w:rPr>
            <w:bCs/>
          </w:rPr>
          <w:t>2b)</w:t>
        </w:r>
      </w:ins>
      <w:ins w:id="62" w:author="Perkowski, Evan A [2]" w:date="2024-05-28T16:16:00Z">
        <w:r>
          <w:rPr>
            <w:bCs/>
          </w:rPr>
          <w:t xml:space="preserve"> </w:t>
        </w:r>
      </w:ins>
      <w:ins w:id="63" w:author="Perkowski, Evan A [2]" w:date="2024-05-28T16:15:00Z">
        <w:r>
          <w:rPr>
            <w:bCs/>
          </w:rPr>
          <w:t xml:space="preserve">and </w:t>
        </w:r>
      </w:ins>
      <w:ins w:id="64" w:author="Perkowski, Evan A [2]" w:date="2024-05-28T16:16:00Z">
        <w:r>
          <w:rPr>
            <w:bCs/>
          </w:rPr>
          <w:t xml:space="preserve">29% </w:t>
        </w:r>
      </w:ins>
      <w:ins w:id="65" w:author="Perkowski, Evan A [2]" w:date="2024-05-28T16:15:00Z">
        <w:r>
          <w:rPr>
            <w:bCs/>
          </w:rPr>
          <w:t xml:space="preserve">decrease in </w:t>
        </w:r>
        <w:r>
          <w:rPr>
            <w:bCs/>
            <w:i/>
            <w:iCs/>
          </w:rPr>
          <w:t>N</w:t>
        </w:r>
        <w:r>
          <w:rPr>
            <w:bCs/>
            <w:vertAlign w:val="subscript"/>
          </w:rPr>
          <w:t>area</w:t>
        </w:r>
        <w:r>
          <w:rPr>
            <w:bCs/>
          </w:rPr>
          <w:t xml:space="preserve"> (Fig. 1a)</w:t>
        </w:r>
      </w:ins>
      <w:r>
        <w:rPr>
          <w:bCs/>
        </w:rPr>
        <w:t xml:space="preserve">. Increasing nitrogen fertilization decreased </w:t>
      </w:r>
      <w:proofErr w:type="spellStart"/>
      <w:r>
        <w:rPr>
          <w:bCs/>
          <w:i/>
          <w:iCs/>
        </w:rPr>
        <w:t>PNUE</w:t>
      </w:r>
      <w:r>
        <w:rPr>
          <w:bCs/>
          <w:vertAlign w:val="subscript"/>
        </w:rPr>
        <w:t>growth</w:t>
      </w:r>
      <w:proofErr w:type="spellEnd"/>
      <w:r>
        <w:rPr>
          <w:bCs/>
        </w:rPr>
        <w:t xml:space="preserve"> more strongly under ambient CO</w:t>
      </w:r>
      <w:r>
        <w:rPr>
          <w:bCs/>
          <w:vertAlign w:val="subscript"/>
        </w:rPr>
        <w:t>2</w:t>
      </w:r>
      <w:r>
        <w:rPr>
          <w:bCs/>
        </w:rPr>
        <w:t xml:space="preserve"> (CO</w:t>
      </w:r>
      <w:r>
        <w:rPr>
          <w:bCs/>
          <w:vertAlign w:val="subscript"/>
        </w:rPr>
        <w:t>2</w:t>
      </w:r>
      <w:r>
        <w:rPr>
          <w:bCs/>
        </w:rPr>
        <w:t xml:space="preserve">-by-nitrogen fertilization interaction: </w:t>
      </w:r>
      <w:r>
        <w:rPr>
          <w:bCs/>
          <w:i/>
          <w:iCs/>
        </w:rPr>
        <w:t>p</w:t>
      </w:r>
      <w:r>
        <w:rPr>
          <w:bCs/>
        </w:rPr>
        <w:t>&lt;0.05; Table S3; Fig. S2)</w:t>
      </w:r>
      <w:ins w:id="66" w:author="Perkowski, Evan A [2]" w:date="2024-05-28T16:16:00Z">
        <w:r>
          <w:rPr>
            <w:bCs/>
          </w:rPr>
          <w:t xml:space="preserve">, leading to a stronger </w:t>
        </w:r>
      </w:ins>
      <w:ins w:id="67" w:author="Perkowski, Evan A [2]" w:date="2024-05-28T16:17:00Z">
        <w:r w:rsidR="00384051">
          <w:rPr>
            <w:bCs/>
          </w:rPr>
          <w:t>increase</w:t>
        </w:r>
      </w:ins>
      <w:ins w:id="68" w:author="Perkowski, Evan A [2]" w:date="2024-05-28T16:16:00Z">
        <w:r>
          <w:rPr>
            <w:bCs/>
          </w:rPr>
          <w:t xml:space="preserve"> in </w:t>
        </w:r>
        <w:proofErr w:type="spellStart"/>
        <w:r>
          <w:rPr>
            <w:bCs/>
            <w:i/>
            <w:iCs/>
          </w:rPr>
          <w:t>PNUE</w:t>
        </w:r>
        <w:r>
          <w:rPr>
            <w:bCs/>
            <w:vertAlign w:val="subscript"/>
          </w:rPr>
          <w:t>growth</w:t>
        </w:r>
        <w:proofErr w:type="spellEnd"/>
        <w:r>
          <w:rPr>
            <w:bCs/>
          </w:rPr>
          <w:t xml:space="preserve"> due to elevated CO</w:t>
        </w:r>
        <w:r>
          <w:rPr>
            <w:bCs/>
            <w:vertAlign w:val="subscript"/>
          </w:rPr>
          <w:t>2</w:t>
        </w:r>
        <w:r>
          <w:rPr>
            <w:bCs/>
          </w:rPr>
          <w:t xml:space="preserve"> with increasing nitrogen fertilization (Fig. S</w:t>
        </w:r>
      </w:ins>
      <w:ins w:id="69" w:author="Perkowski, Evan A [2]" w:date="2024-05-28T16:17:00Z">
        <w:r w:rsidR="00384051">
          <w:rPr>
            <w:bCs/>
          </w:rPr>
          <w:t>2</w:t>
        </w:r>
      </w:ins>
      <w:ins w:id="70" w:author="Perkowski, Evan A [2]" w:date="2024-05-28T16:16:00Z">
        <w:r>
          <w:rPr>
            <w:bCs/>
          </w:rPr>
          <w:t>)</w:t>
        </w:r>
      </w:ins>
      <w:r>
        <w:rPr>
          <w:bCs/>
        </w:rPr>
        <w:t xml:space="preserve">. Increasing nitrogen fertilization decreased </w:t>
      </w:r>
      <w:proofErr w:type="spellStart"/>
      <w:r>
        <w:rPr>
          <w:bCs/>
          <w:i/>
          <w:iCs/>
        </w:rPr>
        <w:t>PNUE</w:t>
      </w:r>
      <w:r>
        <w:rPr>
          <w:bCs/>
          <w:vertAlign w:val="subscript"/>
        </w:rPr>
        <w:t>growth</w:t>
      </w:r>
      <w:proofErr w:type="spellEnd"/>
      <w:r w:rsidR="008A579C">
        <w:rPr>
          <w:bCs/>
        </w:rPr>
        <w:t xml:space="preserve"> </w:t>
      </w:r>
      <w:r>
        <w:rPr>
          <w:bCs/>
        </w:rPr>
        <w:t xml:space="preserve">only in inoculated plants (inoculation-by-nitrogen fertilization interaction: </w:t>
      </w:r>
      <w:r>
        <w:rPr>
          <w:bCs/>
          <w:i/>
          <w:iCs/>
        </w:rPr>
        <w:t>p</w:t>
      </w:r>
      <w:r>
        <w:rPr>
          <w:bCs/>
        </w:rPr>
        <w:t>&lt;0.001; Table S3; Fig. S3).</w:t>
      </w:r>
    </w:p>
    <w:p w14:paraId="229A8771" w14:textId="77777777" w:rsidR="00847C3D" w:rsidRDefault="00847C3D" w:rsidP="0052351F">
      <w:pPr>
        <w:spacing w:line="360" w:lineRule="auto"/>
        <w:ind w:firstLine="720"/>
        <w:rPr>
          <w:bCs/>
        </w:rPr>
      </w:pPr>
    </w:p>
    <w:p w14:paraId="3C2A7191" w14:textId="77777777" w:rsidR="00B5478D" w:rsidRDefault="00B5478D" w:rsidP="001548CA">
      <w:pPr>
        <w:spacing w:line="360" w:lineRule="auto"/>
        <w:rPr>
          <w:bCs/>
        </w:rPr>
      </w:pPr>
    </w:p>
    <w:p w14:paraId="4E9BB6E3" w14:textId="77777777" w:rsidR="00FE10C1" w:rsidRDefault="00FE10C1" w:rsidP="00E05E41">
      <w:pPr>
        <w:spacing w:line="360" w:lineRule="auto"/>
        <w:rPr>
          <w:bCs/>
        </w:rPr>
        <w:sectPr w:rsidR="00FE10C1" w:rsidSect="002A6010">
          <w:pgSz w:w="12240" w:h="15840"/>
          <w:pgMar w:top="1440" w:right="1440" w:bottom="1440" w:left="1440" w:header="720" w:footer="720" w:gutter="0"/>
          <w:lnNumType w:countBy="1" w:restart="continuous"/>
          <w:cols w:space="720"/>
          <w:docGrid w:linePitch="360"/>
        </w:sectPr>
      </w:pPr>
    </w:p>
    <w:p w14:paraId="46C4121C" w14:textId="77777777" w:rsidR="00FE10C1" w:rsidRDefault="00FE10C1" w:rsidP="00DE2B27">
      <w:pPr>
        <w:spacing w:line="360" w:lineRule="auto"/>
        <w:rPr>
          <w:bCs/>
          <w:vertAlign w:val="superscript"/>
        </w:rPr>
      </w:pPr>
      <w:commentRangeStart w:id="71"/>
      <w:r>
        <w:rPr>
          <w:b/>
        </w:rPr>
        <w:lastRenderedPageBreak/>
        <w:t>T</w:t>
      </w:r>
      <w:commentRangeEnd w:id="71"/>
      <w:r w:rsidR="009B3A08">
        <w:rPr>
          <w:rStyle w:val="CommentReference"/>
        </w:rPr>
        <w:commentReference w:id="71"/>
      </w:r>
      <w:r>
        <w:rPr>
          <w:b/>
        </w:rPr>
        <w:t>able 2</w:t>
      </w:r>
      <w:r w:rsidRPr="002F4382">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gas exchange</w:t>
      </w:r>
      <w:r>
        <w:rPr>
          <w:bCs/>
          <w:vertAlign w:val="superscript"/>
        </w:rPr>
        <w:t>*</w:t>
      </w:r>
    </w:p>
    <w:tbl>
      <w:tblPr>
        <w:tblW w:w="12864" w:type="dxa"/>
        <w:tblLook w:val="04A0" w:firstRow="1" w:lastRow="0" w:firstColumn="1" w:lastColumn="0" w:noHBand="0" w:noVBand="1"/>
      </w:tblPr>
      <w:tblGrid>
        <w:gridCol w:w="1980"/>
        <w:gridCol w:w="416"/>
        <w:gridCol w:w="876"/>
        <w:gridCol w:w="1080"/>
        <w:gridCol w:w="1080"/>
        <w:gridCol w:w="1080"/>
        <w:gridCol w:w="1080"/>
        <w:gridCol w:w="1080"/>
        <w:gridCol w:w="1047"/>
        <w:gridCol w:w="1049"/>
        <w:gridCol w:w="1047"/>
        <w:gridCol w:w="1049"/>
      </w:tblGrid>
      <w:tr w:rsidR="00B5478D" w:rsidRPr="00A075E5" w14:paraId="1AB1826E" w14:textId="5E87E84A" w:rsidTr="00B5478D">
        <w:trPr>
          <w:trHeight w:val="320"/>
        </w:trPr>
        <w:tc>
          <w:tcPr>
            <w:tcW w:w="1980" w:type="dxa"/>
            <w:tcBorders>
              <w:bottom w:val="single" w:sz="4" w:space="0" w:color="auto"/>
            </w:tcBorders>
            <w:shd w:val="clear" w:color="auto" w:fill="auto"/>
            <w:noWrap/>
            <w:vAlign w:val="bottom"/>
          </w:tcPr>
          <w:p w14:paraId="6AF7885F" w14:textId="77777777" w:rsidR="00B5478D" w:rsidRPr="00A075E5" w:rsidRDefault="00B5478D" w:rsidP="00677713">
            <w:pPr>
              <w:spacing w:line="276" w:lineRule="auto"/>
              <w:rPr>
                <w:color w:val="000000"/>
              </w:rPr>
            </w:pPr>
          </w:p>
        </w:tc>
        <w:tc>
          <w:tcPr>
            <w:tcW w:w="288" w:type="dxa"/>
            <w:tcBorders>
              <w:bottom w:val="single" w:sz="4" w:space="0" w:color="auto"/>
            </w:tcBorders>
            <w:shd w:val="clear" w:color="auto" w:fill="auto"/>
            <w:noWrap/>
            <w:vAlign w:val="bottom"/>
          </w:tcPr>
          <w:p w14:paraId="35379A4D" w14:textId="77777777" w:rsidR="00B5478D" w:rsidRPr="00A075E5" w:rsidRDefault="00B5478D" w:rsidP="00677713">
            <w:pPr>
              <w:spacing w:line="276" w:lineRule="auto"/>
              <w:jc w:val="right"/>
              <w:rPr>
                <w:color w:val="000000"/>
              </w:rPr>
            </w:pPr>
          </w:p>
        </w:tc>
        <w:tc>
          <w:tcPr>
            <w:tcW w:w="1956" w:type="dxa"/>
            <w:gridSpan w:val="2"/>
            <w:tcBorders>
              <w:bottom w:val="single" w:sz="4" w:space="0" w:color="auto"/>
            </w:tcBorders>
            <w:shd w:val="clear" w:color="auto" w:fill="auto"/>
            <w:noWrap/>
            <w:vAlign w:val="center"/>
          </w:tcPr>
          <w:p w14:paraId="31274421" w14:textId="77777777" w:rsidR="00B5478D" w:rsidRPr="00677713" w:rsidRDefault="00B5478D" w:rsidP="00B5478D">
            <w:pPr>
              <w:spacing w:line="276" w:lineRule="auto"/>
              <w:jc w:val="right"/>
              <w:rPr>
                <w:b/>
                <w:bCs/>
                <w:color w:val="000000"/>
                <w:vertAlign w:val="subscript"/>
              </w:rPr>
            </w:pPr>
            <w:r>
              <w:rPr>
                <w:b/>
                <w:bCs/>
                <w:i/>
                <w:iCs/>
                <w:color w:val="000000"/>
              </w:rPr>
              <w:t>A</w:t>
            </w:r>
            <w:r>
              <w:rPr>
                <w:b/>
                <w:bCs/>
                <w:color w:val="000000"/>
                <w:vertAlign w:val="subscript"/>
              </w:rPr>
              <w:t>net,420</w:t>
            </w:r>
          </w:p>
        </w:tc>
        <w:tc>
          <w:tcPr>
            <w:tcW w:w="2160" w:type="dxa"/>
            <w:gridSpan w:val="2"/>
            <w:tcBorders>
              <w:bottom w:val="single" w:sz="4" w:space="0" w:color="auto"/>
            </w:tcBorders>
            <w:shd w:val="clear" w:color="auto" w:fill="auto"/>
            <w:noWrap/>
            <w:vAlign w:val="center"/>
          </w:tcPr>
          <w:p w14:paraId="4A6D7CC1" w14:textId="77777777" w:rsidR="00B5478D" w:rsidRPr="00E570BC" w:rsidRDefault="00B5478D" w:rsidP="00B5478D">
            <w:pPr>
              <w:spacing w:line="276" w:lineRule="auto"/>
              <w:jc w:val="right"/>
              <w:rPr>
                <w:b/>
                <w:bCs/>
                <w:color w:val="000000"/>
              </w:rPr>
            </w:pPr>
            <w:proofErr w:type="spellStart"/>
            <w:r>
              <w:rPr>
                <w:b/>
                <w:bCs/>
                <w:i/>
                <w:iCs/>
                <w:color w:val="000000"/>
              </w:rPr>
              <w:t>A</w:t>
            </w:r>
            <w:r>
              <w:rPr>
                <w:b/>
                <w:bCs/>
                <w:color w:val="000000"/>
                <w:vertAlign w:val="subscript"/>
              </w:rPr>
              <w:t>net,growth</w:t>
            </w:r>
            <w:proofErr w:type="spellEnd"/>
          </w:p>
        </w:tc>
        <w:tc>
          <w:tcPr>
            <w:tcW w:w="2160" w:type="dxa"/>
            <w:gridSpan w:val="2"/>
            <w:tcBorders>
              <w:bottom w:val="single" w:sz="4" w:space="0" w:color="auto"/>
            </w:tcBorders>
            <w:shd w:val="clear" w:color="auto" w:fill="auto"/>
            <w:noWrap/>
            <w:vAlign w:val="center"/>
          </w:tcPr>
          <w:p w14:paraId="6557DEFD" w14:textId="77777777" w:rsidR="00B5478D" w:rsidRPr="00E570BC" w:rsidRDefault="00B5478D" w:rsidP="00B5478D">
            <w:pPr>
              <w:spacing w:line="276" w:lineRule="auto"/>
              <w:jc w:val="right"/>
              <w:rPr>
                <w:b/>
                <w:bCs/>
                <w:color w:val="000000"/>
              </w:rPr>
            </w:pPr>
            <w:r w:rsidRPr="00823CBA">
              <w:rPr>
                <w:b/>
                <w:bCs/>
                <w:i/>
                <w:iCs/>
                <w:color w:val="000000"/>
              </w:rPr>
              <w:t>V</w:t>
            </w:r>
            <w:r w:rsidRPr="00823CBA">
              <w:rPr>
                <w:b/>
                <w:bCs/>
                <w:color w:val="000000"/>
                <w:vertAlign w:val="subscript"/>
              </w:rPr>
              <w:t>cmax25</w:t>
            </w:r>
          </w:p>
        </w:tc>
        <w:tc>
          <w:tcPr>
            <w:tcW w:w="2160" w:type="dxa"/>
            <w:gridSpan w:val="2"/>
            <w:tcBorders>
              <w:bottom w:val="single" w:sz="4" w:space="0" w:color="auto"/>
            </w:tcBorders>
            <w:vAlign w:val="center"/>
          </w:tcPr>
          <w:p w14:paraId="771278CF" w14:textId="77777777" w:rsidR="00B5478D" w:rsidRPr="00552979" w:rsidRDefault="00B5478D" w:rsidP="00B5478D">
            <w:pPr>
              <w:spacing w:line="276" w:lineRule="auto"/>
              <w:jc w:val="right"/>
              <w:rPr>
                <w:b/>
                <w:bCs/>
                <w:color w:val="000000"/>
              </w:rPr>
            </w:pPr>
            <w:r w:rsidRPr="00823CBA">
              <w:rPr>
                <w:b/>
                <w:bCs/>
                <w:i/>
                <w:iCs/>
                <w:color w:val="000000"/>
              </w:rPr>
              <w:t>J</w:t>
            </w:r>
            <w:r w:rsidRPr="00823CBA">
              <w:rPr>
                <w:b/>
                <w:bCs/>
                <w:color w:val="000000"/>
                <w:vertAlign w:val="subscript"/>
              </w:rPr>
              <w:t>max25</w:t>
            </w:r>
          </w:p>
        </w:tc>
        <w:tc>
          <w:tcPr>
            <w:tcW w:w="2160" w:type="dxa"/>
            <w:gridSpan w:val="2"/>
            <w:tcBorders>
              <w:bottom w:val="single" w:sz="4" w:space="0" w:color="auto"/>
            </w:tcBorders>
          </w:tcPr>
          <w:p w14:paraId="1EE75413" w14:textId="223DBE52" w:rsidR="00B5478D" w:rsidRPr="00823CBA" w:rsidRDefault="00B5478D" w:rsidP="00B5478D">
            <w:pPr>
              <w:spacing w:line="276" w:lineRule="auto"/>
              <w:jc w:val="right"/>
              <w:rPr>
                <w:b/>
                <w:bCs/>
                <w:i/>
                <w:i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r>
      <w:tr w:rsidR="00B5478D" w:rsidRPr="00A075E5" w14:paraId="7B3BC706" w14:textId="2B9113AD" w:rsidTr="00B5478D">
        <w:trPr>
          <w:trHeight w:val="320"/>
        </w:trPr>
        <w:tc>
          <w:tcPr>
            <w:tcW w:w="1980" w:type="dxa"/>
            <w:tcBorders>
              <w:top w:val="single" w:sz="4" w:space="0" w:color="auto"/>
              <w:bottom w:val="single" w:sz="4" w:space="0" w:color="auto"/>
            </w:tcBorders>
            <w:shd w:val="clear" w:color="auto" w:fill="auto"/>
            <w:noWrap/>
            <w:vAlign w:val="bottom"/>
            <w:hideMark/>
          </w:tcPr>
          <w:p w14:paraId="26E578B9" w14:textId="77777777" w:rsidR="00B5478D" w:rsidRPr="00A075E5" w:rsidRDefault="00B5478D" w:rsidP="00B5478D">
            <w:pPr>
              <w:spacing w:line="276" w:lineRule="auto"/>
              <w:rPr>
                <w:color w:val="000000"/>
              </w:rPr>
            </w:pPr>
          </w:p>
        </w:tc>
        <w:tc>
          <w:tcPr>
            <w:tcW w:w="288" w:type="dxa"/>
            <w:tcBorders>
              <w:top w:val="single" w:sz="4" w:space="0" w:color="auto"/>
              <w:bottom w:val="single" w:sz="4" w:space="0" w:color="auto"/>
            </w:tcBorders>
            <w:shd w:val="clear" w:color="auto" w:fill="auto"/>
            <w:noWrap/>
            <w:vAlign w:val="center"/>
            <w:hideMark/>
          </w:tcPr>
          <w:p w14:paraId="4C5524FA" w14:textId="77777777" w:rsidR="00B5478D" w:rsidRPr="00A075E5" w:rsidRDefault="00B5478D" w:rsidP="00B5478D">
            <w:pPr>
              <w:spacing w:line="276" w:lineRule="auto"/>
              <w:jc w:val="right"/>
              <w:rPr>
                <w:color w:val="000000"/>
              </w:rPr>
            </w:pPr>
            <w:r w:rsidRPr="00A075E5">
              <w:rPr>
                <w:color w:val="000000"/>
              </w:rPr>
              <w:t>df</w:t>
            </w:r>
          </w:p>
        </w:tc>
        <w:tc>
          <w:tcPr>
            <w:tcW w:w="876" w:type="dxa"/>
            <w:tcBorders>
              <w:top w:val="single" w:sz="4" w:space="0" w:color="auto"/>
              <w:bottom w:val="single" w:sz="4" w:space="0" w:color="auto"/>
            </w:tcBorders>
            <w:shd w:val="clear" w:color="auto" w:fill="auto"/>
            <w:noWrap/>
            <w:vAlign w:val="center"/>
            <w:hideMark/>
          </w:tcPr>
          <w:p w14:paraId="79786781" w14:textId="77777777" w:rsidR="00B5478D" w:rsidRPr="00A075E5" w:rsidRDefault="00B5478D" w:rsidP="00B5478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80" w:type="dxa"/>
            <w:tcBorders>
              <w:top w:val="single" w:sz="4" w:space="0" w:color="auto"/>
              <w:bottom w:val="single" w:sz="4" w:space="0" w:color="auto"/>
            </w:tcBorders>
            <w:shd w:val="clear" w:color="auto" w:fill="auto"/>
            <w:noWrap/>
            <w:vAlign w:val="center"/>
            <w:hideMark/>
          </w:tcPr>
          <w:p w14:paraId="1B27B428" w14:textId="77777777" w:rsidR="00B5478D" w:rsidRPr="00A075E5" w:rsidRDefault="00B5478D" w:rsidP="00B5478D">
            <w:pPr>
              <w:spacing w:line="276" w:lineRule="auto"/>
              <w:jc w:val="right"/>
              <w:rPr>
                <w:color w:val="000000"/>
              </w:rPr>
            </w:pPr>
            <w:r w:rsidRPr="00E4133D">
              <w:rPr>
                <w:i/>
                <w:iCs/>
                <w:color w:val="000000"/>
              </w:rPr>
              <w:t>p</w:t>
            </w:r>
          </w:p>
        </w:tc>
        <w:tc>
          <w:tcPr>
            <w:tcW w:w="1080" w:type="dxa"/>
            <w:tcBorders>
              <w:top w:val="single" w:sz="4" w:space="0" w:color="auto"/>
              <w:bottom w:val="single" w:sz="4" w:space="0" w:color="auto"/>
            </w:tcBorders>
            <w:shd w:val="clear" w:color="auto" w:fill="auto"/>
            <w:noWrap/>
            <w:vAlign w:val="center"/>
            <w:hideMark/>
          </w:tcPr>
          <w:p w14:paraId="5D371269" w14:textId="77777777" w:rsidR="00B5478D" w:rsidRPr="00A075E5" w:rsidRDefault="00B5478D" w:rsidP="00B5478D">
            <w:pPr>
              <w:spacing w:line="276" w:lineRule="auto"/>
              <w:jc w:val="right"/>
              <w:rPr>
                <w:color w:val="000000"/>
              </w:rPr>
            </w:pPr>
            <w:r>
              <w:rPr>
                <w:i/>
                <w:iCs/>
                <w:color w:val="000000"/>
                <w:lang w:val="el-GR"/>
              </w:rPr>
              <w:t>χ</w:t>
            </w:r>
            <w:r w:rsidRPr="0005043C">
              <w:rPr>
                <w:color w:val="000000"/>
                <w:vertAlign w:val="superscript"/>
                <w:lang w:val="el-GR"/>
              </w:rPr>
              <w:t>2</w:t>
            </w:r>
          </w:p>
        </w:tc>
        <w:tc>
          <w:tcPr>
            <w:tcW w:w="1080" w:type="dxa"/>
            <w:tcBorders>
              <w:top w:val="single" w:sz="4" w:space="0" w:color="auto"/>
              <w:bottom w:val="single" w:sz="4" w:space="0" w:color="auto"/>
            </w:tcBorders>
            <w:shd w:val="clear" w:color="auto" w:fill="auto"/>
            <w:noWrap/>
            <w:vAlign w:val="center"/>
            <w:hideMark/>
          </w:tcPr>
          <w:p w14:paraId="24CA229C" w14:textId="77777777" w:rsidR="00B5478D" w:rsidRPr="00A075E5" w:rsidRDefault="00B5478D" w:rsidP="00B5478D">
            <w:pPr>
              <w:spacing w:line="276" w:lineRule="auto"/>
              <w:jc w:val="right"/>
              <w:rPr>
                <w:color w:val="000000"/>
              </w:rPr>
            </w:pPr>
            <w:r w:rsidRPr="00E4133D">
              <w:rPr>
                <w:i/>
                <w:iCs/>
                <w:color w:val="000000"/>
              </w:rPr>
              <w:t>p</w:t>
            </w:r>
          </w:p>
        </w:tc>
        <w:tc>
          <w:tcPr>
            <w:tcW w:w="1080" w:type="dxa"/>
            <w:tcBorders>
              <w:top w:val="single" w:sz="4" w:space="0" w:color="auto"/>
              <w:bottom w:val="single" w:sz="4" w:space="0" w:color="auto"/>
            </w:tcBorders>
            <w:shd w:val="clear" w:color="auto" w:fill="auto"/>
            <w:noWrap/>
            <w:vAlign w:val="center"/>
            <w:hideMark/>
          </w:tcPr>
          <w:p w14:paraId="799E73B0" w14:textId="77777777" w:rsidR="00B5478D" w:rsidRPr="00A075E5" w:rsidRDefault="00B5478D" w:rsidP="00B5478D">
            <w:pPr>
              <w:spacing w:line="276" w:lineRule="auto"/>
              <w:jc w:val="right"/>
              <w:rPr>
                <w:color w:val="000000"/>
              </w:rPr>
            </w:pPr>
            <w:r>
              <w:rPr>
                <w:i/>
                <w:iCs/>
                <w:color w:val="000000"/>
                <w:lang w:val="el-GR"/>
              </w:rPr>
              <w:t>χ</w:t>
            </w:r>
            <w:r w:rsidRPr="0005043C">
              <w:rPr>
                <w:color w:val="000000"/>
                <w:vertAlign w:val="superscript"/>
                <w:lang w:val="el-GR"/>
              </w:rPr>
              <w:t>2</w:t>
            </w:r>
          </w:p>
        </w:tc>
        <w:tc>
          <w:tcPr>
            <w:tcW w:w="1080" w:type="dxa"/>
            <w:tcBorders>
              <w:top w:val="single" w:sz="4" w:space="0" w:color="auto"/>
              <w:bottom w:val="single" w:sz="4" w:space="0" w:color="auto"/>
            </w:tcBorders>
            <w:shd w:val="clear" w:color="auto" w:fill="auto"/>
            <w:noWrap/>
            <w:vAlign w:val="center"/>
            <w:hideMark/>
          </w:tcPr>
          <w:p w14:paraId="4EC92FE8" w14:textId="77777777" w:rsidR="00B5478D" w:rsidRPr="00A075E5" w:rsidRDefault="00B5478D" w:rsidP="00B5478D">
            <w:pPr>
              <w:spacing w:line="276" w:lineRule="auto"/>
              <w:jc w:val="right"/>
              <w:rPr>
                <w:color w:val="000000"/>
              </w:rPr>
            </w:pPr>
            <w:r w:rsidRPr="00E4133D">
              <w:rPr>
                <w:i/>
                <w:iCs/>
                <w:color w:val="000000"/>
              </w:rPr>
              <w:t>p</w:t>
            </w:r>
          </w:p>
        </w:tc>
        <w:tc>
          <w:tcPr>
            <w:tcW w:w="1080" w:type="dxa"/>
            <w:tcBorders>
              <w:top w:val="single" w:sz="4" w:space="0" w:color="auto"/>
              <w:bottom w:val="single" w:sz="4" w:space="0" w:color="auto"/>
            </w:tcBorders>
            <w:vAlign w:val="center"/>
          </w:tcPr>
          <w:p w14:paraId="173FB29F" w14:textId="77777777" w:rsidR="00B5478D" w:rsidRPr="00E4133D" w:rsidRDefault="00B5478D" w:rsidP="00B5478D">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80" w:type="dxa"/>
            <w:tcBorders>
              <w:top w:val="single" w:sz="4" w:space="0" w:color="auto"/>
              <w:bottom w:val="single" w:sz="4" w:space="0" w:color="auto"/>
            </w:tcBorders>
            <w:vAlign w:val="center"/>
          </w:tcPr>
          <w:p w14:paraId="01B4415A" w14:textId="77777777" w:rsidR="00B5478D" w:rsidRPr="00E4133D" w:rsidRDefault="00B5478D" w:rsidP="00B5478D">
            <w:pPr>
              <w:spacing w:line="276" w:lineRule="auto"/>
              <w:jc w:val="right"/>
              <w:rPr>
                <w:i/>
                <w:iCs/>
                <w:color w:val="000000"/>
              </w:rPr>
            </w:pPr>
            <w:r w:rsidRPr="00E4133D">
              <w:rPr>
                <w:i/>
                <w:iCs/>
                <w:color w:val="000000"/>
              </w:rPr>
              <w:t>p</w:t>
            </w:r>
          </w:p>
        </w:tc>
        <w:tc>
          <w:tcPr>
            <w:tcW w:w="1080" w:type="dxa"/>
            <w:tcBorders>
              <w:top w:val="single" w:sz="4" w:space="0" w:color="auto"/>
              <w:bottom w:val="single" w:sz="4" w:space="0" w:color="auto"/>
            </w:tcBorders>
            <w:vAlign w:val="center"/>
          </w:tcPr>
          <w:p w14:paraId="349485BB" w14:textId="04346F33" w:rsidR="00B5478D" w:rsidRPr="00E4133D" w:rsidRDefault="00B5478D" w:rsidP="00B5478D">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80" w:type="dxa"/>
            <w:tcBorders>
              <w:top w:val="single" w:sz="4" w:space="0" w:color="auto"/>
              <w:bottom w:val="single" w:sz="4" w:space="0" w:color="auto"/>
            </w:tcBorders>
            <w:vAlign w:val="center"/>
          </w:tcPr>
          <w:p w14:paraId="77ACA537" w14:textId="6A9AA8FA" w:rsidR="00B5478D" w:rsidRPr="00E4133D" w:rsidRDefault="00B5478D" w:rsidP="00B5478D">
            <w:pPr>
              <w:spacing w:line="276" w:lineRule="auto"/>
              <w:jc w:val="right"/>
              <w:rPr>
                <w:i/>
                <w:iCs/>
                <w:color w:val="000000"/>
              </w:rPr>
            </w:pPr>
            <w:r w:rsidRPr="00E4133D">
              <w:rPr>
                <w:i/>
                <w:iCs/>
                <w:color w:val="000000"/>
              </w:rPr>
              <w:t>p</w:t>
            </w:r>
          </w:p>
        </w:tc>
      </w:tr>
      <w:tr w:rsidR="00B5478D" w:rsidRPr="00A075E5" w14:paraId="7EA7BD38" w14:textId="354B3939" w:rsidTr="00B5478D">
        <w:trPr>
          <w:trHeight w:val="320"/>
        </w:trPr>
        <w:tc>
          <w:tcPr>
            <w:tcW w:w="1980" w:type="dxa"/>
            <w:tcBorders>
              <w:top w:val="single" w:sz="4" w:space="0" w:color="auto"/>
            </w:tcBorders>
            <w:shd w:val="clear" w:color="auto" w:fill="auto"/>
            <w:noWrap/>
            <w:vAlign w:val="bottom"/>
            <w:hideMark/>
          </w:tcPr>
          <w:p w14:paraId="3F4F2D43" w14:textId="77777777" w:rsidR="00B5478D" w:rsidRPr="00A075E5" w:rsidRDefault="00B5478D" w:rsidP="00B5478D">
            <w:pPr>
              <w:spacing w:line="276" w:lineRule="auto"/>
              <w:rPr>
                <w:color w:val="000000"/>
              </w:rPr>
            </w:pPr>
            <w:r>
              <w:rPr>
                <w:color w:val="000000"/>
              </w:rPr>
              <w:t>CO</w:t>
            </w:r>
            <w:r>
              <w:rPr>
                <w:color w:val="000000"/>
                <w:vertAlign w:val="subscript"/>
              </w:rPr>
              <w:t>2</w:t>
            </w:r>
          </w:p>
        </w:tc>
        <w:tc>
          <w:tcPr>
            <w:tcW w:w="288" w:type="dxa"/>
            <w:tcBorders>
              <w:top w:val="single" w:sz="4" w:space="0" w:color="auto"/>
            </w:tcBorders>
            <w:shd w:val="clear" w:color="auto" w:fill="auto"/>
            <w:noWrap/>
            <w:vAlign w:val="bottom"/>
            <w:hideMark/>
          </w:tcPr>
          <w:p w14:paraId="5B884C76" w14:textId="77777777" w:rsidR="00B5478D" w:rsidRPr="00A075E5" w:rsidRDefault="00B5478D" w:rsidP="00B5478D">
            <w:pPr>
              <w:spacing w:line="276" w:lineRule="auto"/>
              <w:jc w:val="right"/>
              <w:rPr>
                <w:color w:val="000000"/>
              </w:rPr>
            </w:pPr>
            <w:r w:rsidRPr="00A075E5">
              <w:rPr>
                <w:color w:val="000000"/>
              </w:rPr>
              <w:t>1</w:t>
            </w:r>
          </w:p>
        </w:tc>
        <w:tc>
          <w:tcPr>
            <w:tcW w:w="876" w:type="dxa"/>
            <w:tcBorders>
              <w:top w:val="single" w:sz="4" w:space="0" w:color="auto"/>
            </w:tcBorders>
            <w:shd w:val="clear" w:color="auto" w:fill="auto"/>
            <w:noWrap/>
            <w:vAlign w:val="bottom"/>
            <w:hideMark/>
          </w:tcPr>
          <w:p w14:paraId="16EA4501" w14:textId="77777777" w:rsidR="00B5478D" w:rsidRPr="009412FD" w:rsidRDefault="00B5478D" w:rsidP="00B5478D">
            <w:pPr>
              <w:spacing w:line="276" w:lineRule="auto"/>
              <w:jc w:val="right"/>
              <w:rPr>
                <w:color w:val="000000"/>
              </w:rPr>
            </w:pPr>
            <w:r>
              <w:rPr>
                <w:color w:val="000000"/>
              </w:rPr>
              <w:t>15.747</w:t>
            </w:r>
          </w:p>
        </w:tc>
        <w:tc>
          <w:tcPr>
            <w:tcW w:w="1080" w:type="dxa"/>
            <w:tcBorders>
              <w:top w:val="single" w:sz="4" w:space="0" w:color="auto"/>
            </w:tcBorders>
            <w:shd w:val="clear" w:color="auto" w:fill="auto"/>
            <w:noWrap/>
            <w:vAlign w:val="bottom"/>
            <w:hideMark/>
          </w:tcPr>
          <w:p w14:paraId="3465EDB0" w14:textId="77777777" w:rsidR="00B5478D" w:rsidRPr="009412FD" w:rsidRDefault="00B5478D" w:rsidP="00B5478D">
            <w:pPr>
              <w:spacing w:line="276" w:lineRule="auto"/>
              <w:jc w:val="right"/>
              <w:rPr>
                <w:b/>
                <w:bCs/>
                <w:color w:val="000000"/>
              </w:rPr>
            </w:pPr>
            <w:r>
              <w:rPr>
                <w:b/>
                <w:bCs/>
                <w:color w:val="000000"/>
              </w:rPr>
              <w:t>&lt;0.001</w:t>
            </w:r>
          </w:p>
        </w:tc>
        <w:tc>
          <w:tcPr>
            <w:tcW w:w="1080" w:type="dxa"/>
            <w:tcBorders>
              <w:top w:val="single" w:sz="4" w:space="0" w:color="auto"/>
            </w:tcBorders>
            <w:shd w:val="clear" w:color="auto" w:fill="auto"/>
            <w:noWrap/>
            <w:vAlign w:val="bottom"/>
          </w:tcPr>
          <w:p w14:paraId="455C46DD" w14:textId="77777777" w:rsidR="00B5478D" w:rsidRPr="009412FD" w:rsidRDefault="00B5478D" w:rsidP="00B5478D">
            <w:pPr>
              <w:spacing w:line="276" w:lineRule="auto"/>
              <w:jc w:val="right"/>
              <w:rPr>
                <w:color w:val="000000"/>
              </w:rPr>
            </w:pPr>
            <w:r>
              <w:rPr>
                <w:color w:val="000000"/>
              </w:rPr>
              <w:t>52.716</w:t>
            </w:r>
          </w:p>
        </w:tc>
        <w:tc>
          <w:tcPr>
            <w:tcW w:w="1080" w:type="dxa"/>
            <w:tcBorders>
              <w:top w:val="single" w:sz="4" w:space="0" w:color="auto"/>
            </w:tcBorders>
            <w:shd w:val="clear" w:color="auto" w:fill="auto"/>
            <w:noWrap/>
            <w:vAlign w:val="bottom"/>
          </w:tcPr>
          <w:p w14:paraId="00176288" w14:textId="77777777" w:rsidR="00B5478D" w:rsidRPr="009412FD" w:rsidRDefault="00B5478D" w:rsidP="00B5478D">
            <w:pPr>
              <w:spacing w:line="276" w:lineRule="auto"/>
              <w:jc w:val="right"/>
              <w:rPr>
                <w:b/>
                <w:bCs/>
                <w:color w:val="000000"/>
              </w:rPr>
            </w:pPr>
            <w:r>
              <w:rPr>
                <w:b/>
                <w:bCs/>
                <w:color w:val="000000"/>
              </w:rPr>
              <w:t>&lt;0.001</w:t>
            </w:r>
          </w:p>
        </w:tc>
        <w:tc>
          <w:tcPr>
            <w:tcW w:w="1080" w:type="dxa"/>
            <w:tcBorders>
              <w:top w:val="single" w:sz="4" w:space="0" w:color="auto"/>
            </w:tcBorders>
            <w:shd w:val="clear" w:color="auto" w:fill="auto"/>
            <w:noWrap/>
            <w:vAlign w:val="bottom"/>
            <w:hideMark/>
          </w:tcPr>
          <w:p w14:paraId="1C2BB182" w14:textId="77777777" w:rsidR="00B5478D" w:rsidRPr="009412FD" w:rsidRDefault="00B5478D" w:rsidP="00B5478D">
            <w:pPr>
              <w:spacing w:line="276" w:lineRule="auto"/>
              <w:jc w:val="right"/>
              <w:rPr>
                <w:color w:val="000000"/>
              </w:rPr>
            </w:pPr>
            <w:r w:rsidRPr="00050001">
              <w:rPr>
                <w:color w:val="000000"/>
              </w:rPr>
              <w:t>18.039</w:t>
            </w:r>
          </w:p>
        </w:tc>
        <w:tc>
          <w:tcPr>
            <w:tcW w:w="1080" w:type="dxa"/>
            <w:tcBorders>
              <w:top w:val="single" w:sz="4" w:space="0" w:color="auto"/>
            </w:tcBorders>
            <w:shd w:val="clear" w:color="auto" w:fill="auto"/>
            <w:noWrap/>
            <w:vAlign w:val="bottom"/>
            <w:hideMark/>
          </w:tcPr>
          <w:p w14:paraId="5345813F"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tcBorders>
              <w:top w:val="single" w:sz="4" w:space="0" w:color="auto"/>
            </w:tcBorders>
            <w:vAlign w:val="bottom"/>
          </w:tcPr>
          <w:p w14:paraId="2C7C3E21" w14:textId="77777777" w:rsidR="00B5478D" w:rsidRPr="009412FD" w:rsidRDefault="00B5478D" w:rsidP="00B5478D">
            <w:pPr>
              <w:spacing w:line="276" w:lineRule="auto"/>
              <w:jc w:val="right"/>
              <w:rPr>
                <w:b/>
                <w:bCs/>
                <w:color w:val="000000"/>
              </w:rPr>
            </w:pPr>
            <w:r w:rsidRPr="00050001">
              <w:rPr>
                <w:color w:val="000000"/>
              </w:rPr>
              <w:t>6.042</w:t>
            </w:r>
          </w:p>
        </w:tc>
        <w:tc>
          <w:tcPr>
            <w:tcW w:w="1080" w:type="dxa"/>
            <w:tcBorders>
              <w:top w:val="single" w:sz="4" w:space="0" w:color="auto"/>
            </w:tcBorders>
            <w:vAlign w:val="bottom"/>
          </w:tcPr>
          <w:p w14:paraId="35685593" w14:textId="77777777" w:rsidR="00B5478D" w:rsidRPr="009412FD" w:rsidRDefault="00B5478D" w:rsidP="00B5478D">
            <w:pPr>
              <w:spacing w:line="276" w:lineRule="auto"/>
              <w:jc w:val="right"/>
              <w:rPr>
                <w:b/>
                <w:bCs/>
                <w:color w:val="000000"/>
              </w:rPr>
            </w:pPr>
            <w:r w:rsidRPr="00050001">
              <w:rPr>
                <w:b/>
                <w:bCs/>
                <w:color w:val="000000"/>
              </w:rPr>
              <w:t>0.014</w:t>
            </w:r>
          </w:p>
        </w:tc>
        <w:tc>
          <w:tcPr>
            <w:tcW w:w="1080" w:type="dxa"/>
            <w:tcBorders>
              <w:top w:val="single" w:sz="4" w:space="0" w:color="auto"/>
            </w:tcBorders>
            <w:vAlign w:val="bottom"/>
          </w:tcPr>
          <w:p w14:paraId="2FCBFD11" w14:textId="648E83B6" w:rsidR="00B5478D" w:rsidRPr="00050001" w:rsidRDefault="00B5478D" w:rsidP="00B5478D">
            <w:pPr>
              <w:spacing w:line="276" w:lineRule="auto"/>
              <w:jc w:val="right"/>
              <w:rPr>
                <w:b/>
                <w:bCs/>
                <w:color w:val="000000"/>
              </w:rPr>
            </w:pPr>
            <w:r w:rsidRPr="00050001">
              <w:rPr>
                <w:color w:val="000000"/>
              </w:rPr>
              <w:t>92.01</w:t>
            </w:r>
            <w:r>
              <w:rPr>
                <w:color w:val="000000"/>
              </w:rPr>
              <w:t>0</w:t>
            </w:r>
          </w:p>
        </w:tc>
        <w:tc>
          <w:tcPr>
            <w:tcW w:w="1080" w:type="dxa"/>
            <w:tcBorders>
              <w:top w:val="single" w:sz="4" w:space="0" w:color="auto"/>
            </w:tcBorders>
            <w:vAlign w:val="bottom"/>
          </w:tcPr>
          <w:p w14:paraId="21DF1E7E" w14:textId="4A5FBDA0" w:rsidR="00B5478D" w:rsidRPr="00050001" w:rsidRDefault="00B5478D" w:rsidP="00B5478D">
            <w:pPr>
              <w:spacing w:line="276" w:lineRule="auto"/>
              <w:jc w:val="right"/>
              <w:rPr>
                <w:b/>
                <w:bCs/>
                <w:color w:val="000000"/>
              </w:rPr>
            </w:pPr>
            <w:r w:rsidRPr="00050001">
              <w:rPr>
                <w:b/>
                <w:bCs/>
                <w:color w:val="000000"/>
              </w:rPr>
              <w:t>&lt;0.001</w:t>
            </w:r>
          </w:p>
        </w:tc>
      </w:tr>
      <w:tr w:rsidR="00B5478D" w:rsidRPr="00A075E5" w14:paraId="649404EF" w14:textId="07A19900" w:rsidTr="00B5478D">
        <w:trPr>
          <w:trHeight w:val="320"/>
        </w:trPr>
        <w:tc>
          <w:tcPr>
            <w:tcW w:w="1980" w:type="dxa"/>
            <w:shd w:val="clear" w:color="auto" w:fill="auto"/>
            <w:noWrap/>
            <w:vAlign w:val="bottom"/>
            <w:hideMark/>
          </w:tcPr>
          <w:p w14:paraId="0412FEDD" w14:textId="77777777" w:rsidR="00B5478D" w:rsidRPr="00A075E5" w:rsidRDefault="00B5478D" w:rsidP="00B5478D">
            <w:pPr>
              <w:spacing w:line="276" w:lineRule="auto"/>
              <w:rPr>
                <w:color w:val="000000"/>
              </w:rPr>
            </w:pPr>
            <w:r>
              <w:rPr>
                <w:color w:val="000000"/>
              </w:rPr>
              <w:t>Inoculation (I)</w:t>
            </w:r>
          </w:p>
        </w:tc>
        <w:tc>
          <w:tcPr>
            <w:tcW w:w="288" w:type="dxa"/>
            <w:shd w:val="clear" w:color="auto" w:fill="auto"/>
            <w:noWrap/>
            <w:vAlign w:val="bottom"/>
            <w:hideMark/>
          </w:tcPr>
          <w:p w14:paraId="67C81EF4" w14:textId="77777777" w:rsidR="00B5478D" w:rsidRPr="00A075E5" w:rsidRDefault="00B5478D" w:rsidP="00B5478D">
            <w:pPr>
              <w:spacing w:line="276" w:lineRule="auto"/>
              <w:jc w:val="right"/>
              <w:rPr>
                <w:color w:val="000000"/>
              </w:rPr>
            </w:pPr>
            <w:r w:rsidRPr="00A075E5">
              <w:rPr>
                <w:color w:val="000000"/>
              </w:rPr>
              <w:t>1</w:t>
            </w:r>
          </w:p>
        </w:tc>
        <w:tc>
          <w:tcPr>
            <w:tcW w:w="876" w:type="dxa"/>
            <w:shd w:val="clear" w:color="auto" w:fill="auto"/>
            <w:noWrap/>
            <w:vAlign w:val="bottom"/>
            <w:hideMark/>
          </w:tcPr>
          <w:p w14:paraId="0358591A" w14:textId="77777777" w:rsidR="00B5478D" w:rsidRPr="009412FD" w:rsidRDefault="00B5478D" w:rsidP="00B5478D">
            <w:pPr>
              <w:spacing w:line="276" w:lineRule="auto"/>
              <w:jc w:val="right"/>
              <w:rPr>
                <w:color w:val="000000"/>
              </w:rPr>
            </w:pPr>
            <w:r>
              <w:rPr>
                <w:color w:val="000000"/>
              </w:rPr>
              <w:t>77.137</w:t>
            </w:r>
          </w:p>
        </w:tc>
        <w:tc>
          <w:tcPr>
            <w:tcW w:w="1080" w:type="dxa"/>
            <w:shd w:val="clear" w:color="auto" w:fill="auto"/>
            <w:noWrap/>
            <w:vAlign w:val="bottom"/>
            <w:hideMark/>
          </w:tcPr>
          <w:p w14:paraId="6F5EE17B"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tcPr>
          <w:p w14:paraId="25FD1DE0" w14:textId="77777777" w:rsidR="00B5478D" w:rsidRPr="009412FD" w:rsidRDefault="00B5478D" w:rsidP="00B5478D">
            <w:pPr>
              <w:spacing w:line="276" w:lineRule="auto"/>
              <w:jc w:val="right"/>
              <w:rPr>
                <w:color w:val="000000"/>
              </w:rPr>
            </w:pPr>
            <w:r>
              <w:rPr>
                <w:color w:val="000000"/>
              </w:rPr>
              <w:t>83.008</w:t>
            </w:r>
          </w:p>
        </w:tc>
        <w:tc>
          <w:tcPr>
            <w:tcW w:w="1080" w:type="dxa"/>
            <w:shd w:val="clear" w:color="auto" w:fill="auto"/>
            <w:noWrap/>
            <w:vAlign w:val="bottom"/>
          </w:tcPr>
          <w:p w14:paraId="7A6FED51"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hideMark/>
          </w:tcPr>
          <w:p w14:paraId="32F03F8D" w14:textId="77777777" w:rsidR="00B5478D" w:rsidRPr="009412FD" w:rsidRDefault="00B5478D" w:rsidP="00B5478D">
            <w:pPr>
              <w:spacing w:line="276" w:lineRule="auto"/>
              <w:jc w:val="right"/>
              <w:rPr>
                <w:color w:val="000000"/>
              </w:rPr>
            </w:pPr>
            <w:r w:rsidRPr="00050001">
              <w:rPr>
                <w:color w:val="000000"/>
              </w:rPr>
              <w:t>98.579</w:t>
            </w:r>
          </w:p>
        </w:tc>
        <w:tc>
          <w:tcPr>
            <w:tcW w:w="1080" w:type="dxa"/>
            <w:shd w:val="clear" w:color="auto" w:fill="auto"/>
            <w:noWrap/>
            <w:vAlign w:val="bottom"/>
            <w:hideMark/>
          </w:tcPr>
          <w:p w14:paraId="45C2D944"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5F15E5C2" w14:textId="77777777" w:rsidR="00B5478D" w:rsidRPr="009412FD" w:rsidRDefault="00B5478D" w:rsidP="00B5478D">
            <w:pPr>
              <w:spacing w:line="276" w:lineRule="auto"/>
              <w:jc w:val="right"/>
              <w:rPr>
                <w:b/>
                <w:bCs/>
                <w:color w:val="000000"/>
              </w:rPr>
            </w:pPr>
            <w:r w:rsidRPr="00050001">
              <w:rPr>
                <w:color w:val="000000"/>
              </w:rPr>
              <w:t>85.064</w:t>
            </w:r>
          </w:p>
        </w:tc>
        <w:tc>
          <w:tcPr>
            <w:tcW w:w="1080" w:type="dxa"/>
            <w:vAlign w:val="bottom"/>
          </w:tcPr>
          <w:p w14:paraId="661C3E6F"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195AE50E" w14:textId="55FA7B2A" w:rsidR="00B5478D" w:rsidRPr="00050001" w:rsidRDefault="00B5478D" w:rsidP="00B5478D">
            <w:pPr>
              <w:spacing w:line="276" w:lineRule="auto"/>
              <w:jc w:val="right"/>
              <w:rPr>
                <w:b/>
                <w:bCs/>
                <w:color w:val="000000"/>
              </w:rPr>
            </w:pPr>
            <w:r w:rsidRPr="00050001">
              <w:rPr>
                <w:color w:val="000000"/>
              </w:rPr>
              <w:t>27.768</w:t>
            </w:r>
          </w:p>
        </w:tc>
        <w:tc>
          <w:tcPr>
            <w:tcW w:w="1080" w:type="dxa"/>
            <w:vAlign w:val="bottom"/>
          </w:tcPr>
          <w:p w14:paraId="5D774494" w14:textId="0553E483" w:rsidR="00B5478D" w:rsidRPr="00050001" w:rsidRDefault="00B5478D" w:rsidP="00B5478D">
            <w:pPr>
              <w:spacing w:line="276" w:lineRule="auto"/>
              <w:jc w:val="right"/>
              <w:rPr>
                <w:b/>
                <w:bCs/>
                <w:color w:val="000000"/>
              </w:rPr>
            </w:pPr>
            <w:r w:rsidRPr="00050001">
              <w:rPr>
                <w:b/>
                <w:bCs/>
                <w:color w:val="000000"/>
              </w:rPr>
              <w:t>&lt;0.001</w:t>
            </w:r>
          </w:p>
        </w:tc>
      </w:tr>
      <w:tr w:rsidR="00B5478D" w:rsidRPr="00A075E5" w14:paraId="277898D9" w14:textId="438EC8B8" w:rsidTr="00B5478D">
        <w:trPr>
          <w:trHeight w:val="320"/>
        </w:trPr>
        <w:tc>
          <w:tcPr>
            <w:tcW w:w="1980" w:type="dxa"/>
            <w:shd w:val="clear" w:color="auto" w:fill="auto"/>
            <w:noWrap/>
            <w:vAlign w:val="bottom"/>
            <w:hideMark/>
          </w:tcPr>
          <w:p w14:paraId="1D8E3226" w14:textId="77777777" w:rsidR="00B5478D" w:rsidRPr="00A075E5" w:rsidRDefault="00B5478D" w:rsidP="00B5478D">
            <w:pPr>
              <w:spacing w:line="276" w:lineRule="auto"/>
              <w:rPr>
                <w:color w:val="000000"/>
              </w:rPr>
            </w:pPr>
            <w:r>
              <w:rPr>
                <w:color w:val="000000"/>
              </w:rPr>
              <w:t>N fertilization (N)</w:t>
            </w:r>
          </w:p>
        </w:tc>
        <w:tc>
          <w:tcPr>
            <w:tcW w:w="288" w:type="dxa"/>
            <w:shd w:val="clear" w:color="auto" w:fill="auto"/>
            <w:noWrap/>
            <w:vAlign w:val="bottom"/>
            <w:hideMark/>
          </w:tcPr>
          <w:p w14:paraId="73268FCD" w14:textId="77777777" w:rsidR="00B5478D" w:rsidRPr="00A075E5" w:rsidRDefault="00B5478D" w:rsidP="00B5478D">
            <w:pPr>
              <w:spacing w:line="276" w:lineRule="auto"/>
              <w:jc w:val="right"/>
              <w:rPr>
                <w:color w:val="000000"/>
              </w:rPr>
            </w:pPr>
            <w:r w:rsidRPr="00A075E5">
              <w:rPr>
                <w:color w:val="000000"/>
              </w:rPr>
              <w:t>1</w:t>
            </w:r>
          </w:p>
        </w:tc>
        <w:tc>
          <w:tcPr>
            <w:tcW w:w="876" w:type="dxa"/>
            <w:shd w:val="clear" w:color="auto" w:fill="auto"/>
            <w:noWrap/>
            <w:vAlign w:val="bottom"/>
            <w:hideMark/>
          </w:tcPr>
          <w:p w14:paraId="2967ADED" w14:textId="77777777" w:rsidR="00B5478D" w:rsidRPr="009412FD" w:rsidRDefault="00B5478D" w:rsidP="00B5478D">
            <w:pPr>
              <w:spacing w:line="276" w:lineRule="auto"/>
              <w:jc w:val="right"/>
              <w:rPr>
                <w:color w:val="000000"/>
              </w:rPr>
            </w:pPr>
            <w:r>
              <w:rPr>
                <w:color w:val="000000"/>
              </w:rPr>
              <w:t>11.986</w:t>
            </w:r>
          </w:p>
        </w:tc>
        <w:tc>
          <w:tcPr>
            <w:tcW w:w="1080" w:type="dxa"/>
            <w:shd w:val="clear" w:color="auto" w:fill="auto"/>
            <w:noWrap/>
            <w:vAlign w:val="bottom"/>
            <w:hideMark/>
          </w:tcPr>
          <w:p w14:paraId="098819B8"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tcPr>
          <w:p w14:paraId="454F594C" w14:textId="77777777" w:rsidR="00B5478D" w:rsidRPr="009412FD" w:rsidRDefault="00B5478D" w:rsidP="00B5478D">
            <w:pPr>
              <w:spacing w:line="276" w:lineRule="auto"/>
              <w:jc w:val="right"/>
              <w:rPr>
                <w:color w:val="000000"/>
              </w:rPr>
            </w:pPr>
            <w:r>
              <w:rPr>
                <w:color w:val="000000"/>
              </w:rPr>
              <w:t>14.658</w:t>
            </w:r>
          </w:p>
        </w:tc>
        <w:tc>
          <w:tcPr>
            <w:tcW w:w="1080" w:type="dxa"/>
            <w:shd w:val="clear" w:color="auto" w:fill="auto"/>
            <w:noWrap/>
            <w:vAlign w:val="bottom"/>
          </w:tcPr>
          <w:p w14:paraId="10218DF5"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hideMark/>
          </w:tcPr>
          <w:p w14:paraId="724F9F35" w14:textId="77777777" w:rsidR="00B5478D" w:rsidRPr="009412FD" w:rsidRDefault="00B5478D" w:rsidP="00B5478D">
            <w:pPr>
              <w:spacing w:line="276" w:lineRule="auto"/>
              <w:jc w:val="right"/>
              <w:rPr>
                <w:color w:val="000000"/>
              </w:rPr>
            </w:pPr>
            <w:r w:rsidRPr="00050001">
              <w:rPr>
                <w:color w:val="000000"/>
              </w:rPr>
              <w:t>37.053</w:t>
            </w:r>
          </w:p>
        </w:tc>
        <w:tc>
          <w:tcPr>
            <w:tcW w:w="1080" w:type="dxa"/>
            <w:shd w:val="clear" w:color="auto" w:fill="auto"/>
            <w:noWrap/>
            <w:vAlign w:val="bottom"/>
            <w:hideMark/>
          </w:tcPr>
          <w:p w14:paraId="739B9EB9"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342523C2" w14:textId="77777777" w:rsidR="00B5478D" w:rsidRPr="009412FD" w:rsidRDefault="00B5478D" w:rsidP="00B5478D">
            <w:pPr>
              <w:spacing w:line="276" w:lineRule="auto"/>
              <w:jc w:val="right"/>
              <w:rPr>
                <w:b/>
                <w:bCs/>
                <w:color w:val="000000"/>
              </w:rPr>
            </w:pPr>
            <w:r w:rsidRPr="00050001">
              <w:rPr>
                <w:color w:val="000000"/>
              </w:rPr>
              <w:t>25.356</w:t>
            </w:r>
          </w:p>
        </w:tc>
        <w:tc>
          <w:tcPr>
            <w:tcW w:w="1080" w:type="dxa"/>
            <w:vAlign w:val="bottom"/>
          </w:tcPr>
          <w:p w14:paraId="0FD98965"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021399A6" w14:textId="7E72186E" w:rsidR="00B5478D" w:rsidRPr="00050001" w:rsidRDefault="00B5478D" w:rsidP="00B5478D">
            <w:pPr>
              <w:spacing w:line="276" w:lineRule="auto"/>
              <w:jc w:val="right"/>
              <w:rPr>
                <w:b/>
                <w:bCs/>
                <w:color w:val="000000"/>
              </w:rPr>
            </w:pPr>
            <w:r w:rsidRPr="00050001">
              <w:rPr>
                <w:color w:val="000000"/>
              </w:rPr>
              <w:t>28.147</w:t>
            </w:r>
          </w:p>
        </w:tc>
        <w:tc>
          <w:tcPr>
            <w:tcW w:w="1080" w:type="dxa"/>
            <w:vAlign w:val="bottom"/>
          </w:tcPr>
          <w:p w14:paraId="57B70459" w14:textId="7A201F8E" w:rsidR="00B5478D" w:rsidRPr="00050001" w:rsidRDefault="00B5478D" w:rsidP="00B5478D">
            <w:pPr>
              <w:spacing w:line="276" w:lineRule="auto"/>
              <w:jc w:val="right"/>
              <w:rPr>
                <w:b/>
                <w:bCs/>
                <w:color w:val="000000"/>
              </w:rPr>
            </w:pPr>
            <w:r w:rsidRPr="00050001">
              <w:rPr>
                <w:b/>
                <w:bCs/>
                <w:color w:val="000000"/>
              </w:rPr>
              <w:t>&lt;0.001</w:t>
            </w:r>
          </w:p>
        </w:tc>
      </w:tr>
      <w:tr w:rsidR="00B5478D" w:rsidRPr="00A075E5" w14:paraId="681878EE" w14:textId="232EAB71" w:rsidTr="00B5478D">
        <w:trPr>
          <w:trHeight w:val="320"/>
        </w:trPr>
        <w:tc>
          <w:tcPr>
            <w:tcW w:w="1980" w:type="dxa"/>
            <w:shd w:val="clear" w:color="auto" w:fill="auto"/>
            <w:noWrap/>
            <w:vAlign w:val="bottom"/>
            <w:hideMark/>
          </w:tcPr>
          <w:p w14:paraId="588C764D" w14:textId="3F9DADE8" w:rsidR="00B5478D" w:rsidRPr="00A075E5" w:rsidRDefault="00B5478D" w:rsidP="00B5478D">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288" w:type="dxa"/>
            <w:shd w:val="clear" w:color="auto" w:fill="auto"/>
            <w:noWrap/>
            <w:vAlign w:val="bottom"/>
            <w:hideMark/>
          </w:tcPr>
          <w:p w14:paraId="1FA34E07" w14:textId="77777777" w:rsidR="00B5478D" w:rsidRPr="00A075E5" w:rsidRDefault="00B5478D" w:rsidP="00B5478D">
            <w:pPr>
              <w:spacing w:line="276" w:lineRule="auto"/>
              <w:jc w:val="right"/>
              <w:rPr>
                <w:color w:val="000000"/>
              </w:rPr>
            </w:pPr>
            <w:r w:rsidRPr="00A075E5">
              <w:rPr>
                <w:color w:val="000000"/>
              </w:rPr>
              <w:t>1</w:t>
            </w:r>
          </w:p>
        </w:tc>
        <w:tc>
          <w:tcPr>
            <w:tcW w:w="876" w:type="dxa"/>
            <w:shd w:val="clear" w:color="auto" w:fill="auto"/>
            <w:noWrap/>
            <w:vAlign w:val="bottom"/>
            <w:hideMark/>
          </w:tcPr>
          <w:p w14:paraId="56F52527" w14:textId="77777777" w:rsidR="00B5478D" w:rsidRPr="009412FD" w:rsidRDefault="00B5478D" w:rsidP="00B5478D">
            <w:pPr>
              <w:spacing w:line="276" w:lineRule="auto"/>
              <w:jc w:val="right"/>
              <w:rPr>
                <w:color w:val="000000"/>
              </w:rPr>
            </w:pPr>
            <w:r>
              <w:rPr>
                <w:color w:val="000000"/>
              </w:rPr>
              <w:t>1.032</w:t>
            </w:r>
          </w:p>
        </w:tc>
        <w:tc>
          <w:tcPr>
            <w:tcW w:w="1080" w:type="dxa"/>
            <w:shd w:val="clear" w:color="auto" w:fill="auto"/>
            <w:noWrap/>
            <w:vAlign w:val="bottom"/>
            <w:hideMark/>
          </w:tcPr>
          <w:p w14:paraId="159F355E" w14:textId="77777777" w:rsidR="00B5478D" w:rsidRPr="009412FD" w:rsidRDefault="00B5478D" w:rsidP="00B5478D">
            <w:pPr>
              <w:spacing w:line="276" w:lineRule="auto"/>
              <w:jc w:val="right"/>
              <w:rPr>
                <w:b/>
                <w:bCs/>
                <w:color w:val="000000"/>
              </w:rPr>
            </w:pPr>
            <w:r>
              <w:rPr>
                <w:color w:val="000000"/>
              </w:rPr>
              <w:t>0.310</w:t>
            </w:r>
          </w:p>
        </w:tc>
        <w:tc>
          <w:tcPr>
            <w:tcW w:w="1080" w:type="dxa"/>
            <w:shd w:val="clear" w:color="auto" w:fill="auto"/>
            <w:noWrap/>
            <w:vAlign w:val="bottom"/>
          </w:tcPr>
          <w:p w14:paraId="17CF15B7" w14:textId="77777777" w:rsidR="00B5478D" w:rsidRPr="009412FD" w:rsidRDefault="00B5478D" w:rsidP="00B5478D">
            <w:pPr>
              <w:spacing w:line="276" w:lineRule="auto"/>
              <w:jc w:val="right"/>
              <w:rPr>
                <w:color w:val="000000"/>
              </w:rPr>
            </w:pPr>
            <w:r>
              <w:rPr>
                <w:color w:val="000000"/>
              </w:rPr>
              <w:t>5.634</w:t>
            </w:r>
          </w:p>
        </w:tc>
        <w:tc>
          <w:tcPr>
            <w:tcW w:w="1080" w:type="dxa"/>
            <w:shd w:val="clear" w:color="auto" w:fill="auto"/>
            <w:noWrap/>
            <w:vAlign w:val="bottom"/>
          </w:tcPr>
          <w:p w14:paraId="7E80DAA7" w14:textId="77777777" w:rsidR="00B5478D" w:rsidRPr="009412FD" w:rsidRDefault="00B5478D" w:rsidP="00B5478D">
            <w:pPr>
              <w:spacing w:line="276" w:lineRule="auto"/>
              <w:jc w:val="right"/>
              <w:rPr>
                <w:b/>
                <w:bCs/>
                <w:color w:val="000000"/>
              </w:rPr>
            </w:pPr>
            <w:r>
              <w:rPr>
                <w:b/>
                <w:bCs/>
                <w:color w:val="000000"/>
              </w:rPr>
              <w:t>0.018</w:t>
            </w:r>
          </w:p>
        </w:tc>
        <w:tc>
          <w:tcPr>
            <w:tcW w:w="1080" w:type="dxa"/>
            <w:shd w:val="clear" w:color="auto" w:fill="auto"/>
            <w:noWrap/>
            <w:vAlign w:val="bottom"/>
            <w:hideMark/>
          </w:tcPr>
          <w:p w14:paraId="30513C51" w14:textId="77777777" w:rsidR="00B5478D" w:rsidRPr="009412FD" w:rsidRDefault="00B5478D" w:rsidP="00B5478D">
            <w:pPr>
              <w:spacing w:line="276" w:lineRule="auto"/>
              <w:jc w:val="right"/>
              <w:rPr>
                <w:color w:val="000000"/>
              </w:rPr>
            </w:pPr>
            <w:r w:rsidRPr="00050001">
              <w:rPr>
                <w:color w:val="000000"/>
              </w:rPr>
              <w:t>0.065</w:t>
            </w:r>
          </w:p>
        </w:tc>
        <w:tc>
          <w:tcPr>
            <w:tcW w:w="1080" w:type="dxa"/>
            <w:shd w:val="clear" w:color="auto" w:fill="auto"/>
            <w:noWrap/>
            <w:vAlign w:val="bottom"/>
            <w:hideMark/>
          </w:tcPr>
          <w:p w14:paraId="3783CECF" w14:textId="77777777" w:rsidR="00B5478D" w:rsidRPr="009412FD" w:rsidRDefault="00B5478D" w:rsidP="00B5478D">
            <w:pPr>
              <w:spacing w:line="276" w:lineRule="auto"/>
              <w:jc w:val="right"/>
              <w:rPr>
                <w:b/>
                <w:bCs/>
                <w:color w:val="000000"/>
              </w:rPr>
            </w:pPr>
            <w:r w:rsidRPr="00050001">
              <w:rPr>
                <w:color w:val="000000"/>
              </w:rPr>
              <w:t>0.799</w:t>
            </w:r>
          </w:p>
        </w:tc>
        <w:tc>
          <w:tcPr>
            <w:tcW w:w="1080" w:type="dxa"/>
            <w:vAlign w:val="bottom"/>
          </w:tcPr>
          <w:p w14:paraId="56A1BDCE" w14:textId="77777777" w:rsidR="00B5478D" w:rsidRPr="009412FD" w:rsidRDefault="00B5478D" w:rsidP="00B5478D">
            <w:pPr>
              <w:spacing w:line="276" w:lineRule="auto"/>
              <w:jc w:val="right"/>
              <w:rPr>
                <w:b/>
                <w:bCs/>
                <w:color w:val="000000"/>
              </w:rPr>
            </w:pPr>
            <w:r w:rsidRPr="00050001">
              <w:rPr>
                <w:color w:val="000000"/>
              </w:rPr>
              <w:t>0.667</w:t>
            </w:r>
          </w:p>
        </w:tc>
        <w:tc>
          <w:tcPr>
            <w:tcW w:w="1080" w:type="dxa"/>
            <w:vAlign w:val="bottom"/>
          </w:tcPr>
          <w:p w14:paraId="15FB632D" w14:textId="77777777" w:rsidR="00B5478D" w:rsidRPr="009412FD" w:rsidRDefault="00B5478D" w:rsidP="00B5478D">
            <w:pPr>
              <w:spacing w:line="276" w:lineRule="auto"/>
              <w:jc w:val="right"/>
              <w:rPr>
                <w:b/>
                <w:bCs/>
                <w:color w:val="000000"/>
              </w:rPr>
            </w:pPr>
            <w:r w:rsidRPr="00050001">
              <w:rPr>
                <w:color w:val="000000"/>
              </w:rPr>
              <w:t>0.414</w:t>
            </w:r>
          </w:p>
        </w:tc>
        <w:tc>
          <w:tcPr>
            <w:tcW w:w="1080" w:type="dxa"/>
            <w:vAlign w:val="bottom"/>
          </w:tcPr>
          <w:p w14:paraId="4D7F60DF" w14:textId="3D67847F" w:rsidR="00B5478D" w:rsidRPr="00050001" w:rsidRDefault="00B5478D" w:rsidP="00B5478D">
            <w:pPr>
              <w:spacing w:line="276" w:lineRule="auto"/>
              <w:jc w:val="right"/>
              <w:rPr>
                <w:color w:val="000000"/>
              </w:rPr>
            </w:pPr>
            <w:r w:rsidRPr="00050001">
              <w:rPr>
                <w:color w:val="000000"/>
              </w:rPr>
              <w:t>2.916</w:t>
            </w:r>
          </w:p>
        </w:tc>
        <w:tc>
          <w:tcPr>
            <w:tcW w:w="1080" w:type="dxa"/>
            <w:vAlign w:val="bottom"/>
          </w:tcPr>
          <w:p w14:paraId="5073D11C" w14:textId="4752C3FE" w:rsidR="00B5478D" w:rsidRPr="00050001" w:rsidRDefault="00B5478D" w:rsidP="00B5478D">
            <w:pPr>
              <w:spacing w:line="276" w:lineRule="auto"/>
              <w:jc w:val="right"/>
              <w:rPr>
                <w:color w:val="000000"/>
              </w:rPr>
            </w:pPr>
            <w:r w:rsidRPr="00467CC6">
              <w:rPr>
                <w:color w:val="000000"/>
              </w:rPr>
              <w:t>0.088</w:t>
            </w:r>
          </w:p>
        </w:tc>
      </w:tr>
      <w:tr w:rsidR="00B5478D" w:rsidRPr="00A075E5" w14:paraId="3D33DE3D" w14:textId="062A0ED2" w:rsidTr="00B5478D">
        <w:trPr>
          <w:trHeight w:val="320"/>
        </w:trPr>
        <w:tc>
          <w:tcPr>
            <w:tcW w:w="1980" w:type="dxa"/>
            <w:shd w:val="clear" w:color="auto" w:fill="auto"/>
            <w:noWrap/>
            <w:vAlign w:val="bottom"/>
            <w:hideMark/>
          </w:tcPr>
          <w:p w14:paraId="0DE43C86" w14:textId="4C044BD2" w:rsidR="00B5478D" w:rsidRPr="00A075E5" w:rsidRDefault="00B5478D" w:rsidP="00B5478D">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288" w:type="dxa"/>
            <w:shd w:val="clear" w:color="auto" w:fill="auto"/>
            <w:noWrap/>
            <w:vAlign w:val="bottom"/>
            <w:hideMark/>
          </w:tcPr>
          <w:p w14:paraId="07F2900A" w14:textId="77777777" w:rsidR="00B5478D" w:rsidRPr="00A075E5" w:rsidRDefault="00B5478D" w:rsidP="00B5478D">
            <w:pPr>
              <w:spacing w:line="276" w:lineRule="auto"/>
              <w:jc w:val="right"/>
              <w:rPr>
                <w:color w:val="000000"/>
              </w:rPr>
            </w:pPr>
            <w:r w:rsidRPr="00A075E5">
              <w:rPr>
                <w:color w:val="000000"/>
              </w:rPr>
              <w:t>1</w:t>
            </w:r>
          </w:p>
        </w:tc>
        <w:tc>
          <w:tcPr>
            <w:tcW w:w="876" w:type="dxa"/>
            <w:shd w:val="clear" w:color="auto" w:fill="auto"/>
            <w:noWrap/>
            <w:vAlign w:val="bottom"/>
            <w:hideMark/>
          </w:tcPr>
          <w:p w14:paraId="7F8C7B50" w14:textId="77777777" w:rsidR="00B5478D" w:rsidRPr="009412FD" w:rsidRDefault="00B5478D" w:rsidP="00B5478D">
            <w:pPr>
              <w:spacing w:line="276" w:lineRule="auto"/>
              <w:jc w:val="right"/>
              <w:rPr>
                <w:color w:val="000000"/>
              </w:rPr>
            </w:pPr>
            <w:r>
              <w:rPr>
                <w:color w:val="000000"/>
              </w:rPr>
              <w:t>1.998</w:t>
            </w:r>
          </w:p>
        </w:tc>
        <w:tc>
          <w:tcPr>
            <w:tcW w:w="1080" w:type="dxa"/>
            <w:shd w:val="clear" w:color="auto" w:fill="auto"/>
            <w:noWrap/>
            <w:vAlign w:val="bottom"/>
            <w:hideMark/>
          </w:tcPr>
          <w:p w14:paraId="4B63A84B" w14:textId="77777777" w:rsidR="00B5478D" w:rsidRPr="009412FD" w:rsidRDefault="00B5478D" w:rsidP="00B5478D">
            <w:pPr>
              <w:spacing w:line="276" w:lineRule="auto"/>
              <w:jc w:val="right"/>
              <w:rPr>
                <w:b/>
                <w:bCs/>
                <w:i/>
                <w:iCs/>
                <w:color w:val="000000"/>
              </w:rPr>
            </w:pPr>
            <w:r>
              <w:rPr>
                <w:color w:val="000000"/>
              </w:rPr>
              <w:t>0.158</w:t>
            </w:r>
          </w:p>
        </w:tc>
        <w:tc>
          <w:tcPr>
            <w:tcW w:w="1080" w:type="dxa"/>
            <w:shd w:val="clear" w:color="auto" w:fill="auto"/>
            <w:noWrap/>
            <w:vAlign w:val="bottom"/>
          </w:tcPr>
          <w:p w14:paraId="493C2561" w14:textId="77777777" w:rsidR="00B5478D" w:rsidRPr="009412FD" w:rsidRDefault="00B5478D" w:rsidP="00B5478D">
            <w:pPr>
              <w:spacing w:line="276" w:lineRule="auto"/>
              <w:jc w:val="right"/>
              <w:rPr>
                <w:color w:val="000000"/>
              </w:rPr>
            </w:pPr>
            <w:r>
              <w:rPr>
                <w:color w:val="000000"/>
              </w:rPr>
              <w:t>0.135</w:t>
            </w:r>
          </w:p>
        </w:tc>
        <w:tc>
          <w:tcPr>
            <w:tcW w:w="1080" w:type="dxa"/>
            <w:shd w:val="clear" w:color="auto" w:fill="auto"/>
            <w:noWrap/>
            <w:vAlign w:val="bottom"/>
          </w:tcPr>
          <w:p w14:paraId="2372D5CD" w14:textId="77777777" w:rsidR="00B5478D" w:rsidRPr="008A72C3" w:rsidRDefault="00B5478D" w:rsidP="00B5478D">
            <w:pPr>
              <w:spacing w:line="276" w:lineRule="auto"/>
              <w:jc w:val="right"/>
              <w:rPr>
                <w:color w:val="000000"/>
              </w:rPr>
            </w:pPr>
            <w:r w:rsidRPr="008A72C3">
              <w:rPr>
                <w:color w:val="000000"/>
              </w:rPr>
              <w:t>0.713</w:t>
            </w:r>
          </w:p>
        </w:tc>
        <w:tc>
          <w:tcPr>
            <w:tcW w:w="1080" w:type="dxa"/>
            <w:shd w:val="clear" w:color="auto" w:fill="auto"/>
            <w:noWrap/>
            <w:vAlign w:val="bottom"/>
            <w:hideMark/>
          </w:tcPr>
          <w:p w14:paraId="0780F1F7" w14:textId="77777777" w:rsidR="00B5478D" w:rsidRPr="009412FD" w:rsidRDefault="00B5478D" w:rsidP="00B5478D">
            <w:pPr>
              <w:spacing w:line="276" w:lineRule="auto"/>
              <w:jc w:val="right"/>
              <w:rPr>
                <w:color w:val="000000"/>
              </w:rPr>
            </w:pPr>
            <w:r w:rsidRPr="00050001">
              <w:rPr>
                <w:color w:val="000000"/>
              </w:rPr>
              <w:t>1.758</w:t>
            </w:r>
          </w:p>
        </w:tc>
        <w:tc>
          <w:tcPr>
            <w:tcW w:w="1080" w:type="dxa"/>
            <w:shd w:val="clear" w:color="auto" w:fill="auto"/>
            <w:noWrap/>
            <w:vAlign w:val="bottom"/>
            <w:hideMark/>
          </w:tcPr>
          <w:p w14:paraId="78CF580F" w14:textId="77777777" w:rsidR="00B5478D" w:rsidRPr="009412FD" w:rsidRDefault="00B5478D" w:rsidP="00B5478D">
            <w:pPr>
              <w:spacing w:line="276" w:lineRule="auto"/>
              <w:jc w:val="right"/>
              <w:rPr>
                <w:b/>
                <w:bCs/>
                <w:color w:val="000000"/>
              </w:rPr>
            </w:pPr>
            <w:r w:rsidRPr="00050001">
              <w:rPr>
                <w:color w:val="000000"/>
              </w:rPr>
              <w:t>0.185</w:t>
            </w:r>
          </w:p>
        </w:tc>
        <w:tc>
          <w:tcPr>
            <w:tcW w:w="1080" w:type="dxa"/>
            <w:vAlign w:val="bottom"/>
          </w:tcPr>
          <w:p w14:paraId="457234A8" w14:textId="77777777" w:rsidR="00B5478D" w:rsidRPr="009412FD" w:rsidRDefault="00B5478D" w:rsidP="00B5478D">
            <w:pPr>
              <w:spacing w:line="276" w:lineRule="auto"/>
              <w:jc w:val="right"/>
              <w:rPr>
                <w:color w:val="000000"/>
              </w:rPr>
            </w:pPr>
            <w:r w:rsidRPr="00050001">
              <w:rPr>
                <w:color w:val="000000"/>
              </w:rPr>
              <w:t>0.742</w:t>
            </w:r>
          </w:p>
        </w:tc>
        <w:tc>
          <w:tcPr>
            <w:tcW w:w="1080" w:type="dxa"/>
            <w:vAlign w:val="bottom"/>
          </w:tcPr>
          <w:p w14:paraId="495AD896" w14:textId="77777777" w:rsidR="00B5478D" w:rsidRPr="009412FD" w:rsidRDefault="00B5478D" w:rsidP="00B5478D">
            <w:pPr>
              <w:spacing w:line="276" w:lineRule="auto"/>
              <w:jc w:val="right"/>
              <w:rPr>
                <w:color w:val="000000"/>
              </w:rPr>
            </w:pPr>
            <w:r w:rsidRPr="00050001">
              <w:rPr>
                <w:color w:val="000000"/>
              </w:rPr>
              <w:t>0.389</w:t>
            </w:r>
          </w:p>
        </w:tc>
        <w:tc>
          <w:tcPr>
            <w:tcW w:w="1080" w:type="dxa"/>
            <w:vAlign w:val="bottom"/>
          </w:tcPr>
          <w:p w14:paraId="5C750B2D" w14:textId="4D35C888" w:rsidR="00B5478D" w:rsidRPr="00050001" w:rsidRDefault="00B5478D" w:rsidP="00B5478D">
            <w:pPr>
              <w:spacing w:line="276" w:lineRule="auto"/>
              <w:jc w:val="right"/>
              <w:rPr>
                <w:color w:val="000000"/>
              </w:rPr>
            </w:pPr>
            <w:r w:rsidRPr="00050001">
              <w:rPr>
                <w:color w:val="000000"/>
              </w:rPr>
              <w:t>3.21</w:t>
            </w:r>
            <w:r>
              <w:rPr>
                <w:color w:val="000000"/>
              </w:rPr>
              <w:t>0</w:t>
            </w:r>
          </w:p>
        </w:tc>
        <w:tc>
          <w:tcPr>
            <w:tcW w:w="1080" w:type="dxa"/>
            <w:vAlign w:val="bottom"/>
          </w:tcPr>
          <w:p w14:paraId="16873421" w14:textId="235ADA68" w:rsidR="00B5478D" w:rsidRPr="00050001" w:rsidRDefault="00B5478D" w:rsidP="00B5478D">
            <w:pPr>
              <w:spacing w:line="276" w:lineRule="auto"/>
              <w:jc w:val="right"/>
              <w:rPr>
                <w:color w:val="000000"/>
              </w:rPr>
            </w:pPr>
            <w:r w:rsidRPr="00467CC6">
              <w:rPr>
                <w:color w:val="000000"/>
              </w:rPr>
              <w:t>0.073</w:t>
            </w:r>
          </w:p>
        </w:tc>
      </w:tr>
      <w:tr w:rsidR="00B5478D" w:rsidRPr="00A075E5" w14:paraId="0D7A85C6" w14:textId="5BE7A569" w:rsidTr="00B5478D">
        <w:trPr>
          <w:trHeight w:val="320"/>
        </w:trPr>
        <w:tc>
          <w:tcPr>
            <w:tcW w:w="1980" w:type="dxa"/>
            <w:shd w:val="clear" w:color="auto" w:fill="auto"/>
            <w:noWrap/>
            <w:vAlign w:val="bottom"/>
            <w:hideMark/>
          </w:tcPr>
          <w:p w14:paraId="09E1ABA5" w14:textId="7AEB9AD8" w:rsidR="00B5478D" w:rsidRPr="00A075E5" w:rsidRDefault="00B5478D" w:rsidP="00B5478D">
            <w:pPr>
              <w:spacing w:line="276" w:lineRule="auto"/>
              <w:rPr>
                <w:color w:val="000000"/>
              </w:rPr>
            </w:pPr>
            <w:r>
              <w:rPr>
                <w:color w:val="000000"/>
              </w:rPr>
              <w:t xml:space="preserve">I </w:t>
            </w:r>
            <w:r w:rsidRPr="0029018A">
              <w:rPr>
                <w:color w:val="000000"/>
              </w:rPr>
              <w:t>×</w:t>
            </w:r>
            <w:r>
              <w:rPr>
                <w:color w:val="000000"/>
              </w:rPr>
              <w:t xml:space="preserve"> N</w:t>
            </w:r>
          </w:p>
        </w:tc>
        <w:tc>
          <w:tcPr>
            <w:tcW w:w="288" w:type="dxa"/>
            <w:shd w:val="clear" w:color="auto" w:fill="auto"/>
            <w:noWrap/>
            <w:vAlign w:val="bottom"/>
            <w:hideMark/>
          </w:tcPr>
          <w:p w14:paraId="3182987B" w14:textId="77777777" w:rsidR="00B5478D" w:rsidRPr="00A075E5" w:rsidRDefault="00B5478D" w:rsidP="00B5478D">
            <w:pPr>
              <w:spacing w:line="276" w:lineRule="auto"/>
              <w:jc w:val="right"/>
              <w:rPr>
                <w:color w:val="000000"/>
              </w:rPr>
            </w:pPr>
            <w:r w:rsidRPr="00A075E5">
              <w:rPr>
                <w:color w:val="000000"/>
              </w:rPr>
              <w:t>1</w:t>
            </w:r>
          </w:p>
        </w:tc>
        <w:tc>
          <w:tcPr>
            <w:tcW w:w="876" w:type="dxa"/>
            <w:shd w:val="clear" w:color="auto" w:fill="auto"/>
            <w:noWrap/>
            <w:vAlign w:val="bottom"/>
            <w:hideMark/>
          </w:tcPr>
          <w:p w14:paraId="7A2081B8" w14:textId="77777777" w:rsidR="00B5478D" w:rsidRPr="009412FD" w:rsidRDefault="00B5478D" w:rsidP="00B5478D">
            <w:pPr>
              <w:spacing w:line="276" w:lineRule="auto"/>
              <w:jc w:val="right"/>
              <w:rPr>
                <w:color w:val="000000"/>
              </w:rPr>
            </w:pPr>
            <w:r>
              <w:rPr>
                <w:color w:val="000000"/>
              </w:rPr>
              <w:t>46.800</w:t>
            </w:r>
          </w:p>
        </w:tc>
        <w:tc>
          <w:tcPr>
            <w:tcW w:w="1080" w:type="dxa"/>
            <w:shd w:val="clear" w:color="auto" w:fill="auto"/>
            <w:noWrap/>
            <w:vAlign w:val="bottom"/>
            <w:hideMark/>
          </w:tcPr>
          <w:p w14:paraId="4C1D6448"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tcPr>
          <w:p w14:paraId="1E9D027D" w14:textId="77777777" w:rsidR="00B5478D" w:rsidRPr="009412FD" w:rsidRDefault="00B5478D" w:rsidP="00B5478D">
            <w:pPr>
              <w:spacing w:line="276" w:lineRule="auto"/>
              <w:jc w:val="right"/>
              <w:rPr>
                <w:color w:val="000000"/>
              </w:rPr>
            </w:pPr>
            <w:r>
              <w:rPr>
                <w:color w:val="000000"/>
              </w:rPr>
              <w:t>50.774</w:t>
            </w:r>
          </w:p>
        </w:tc>
        <w:tc>
          <w:tcPr>
            <w:tcW w:w="1080" w:type="dxa"/>
            <w:shd w:val="clear" w:color="auto" w:fill="auto"/>
            <w:noWrap/>
            <w:vAlign w:val="bottom"/>
          </w:tcPr>
          <w:p w14:paraId="08753135"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hideMark/>
          </w:tcPr>
          <w:p w14:paraId="12ED6FC9" w14:textId="77777777" w:rsidR="00B5478D" w:rsidRPr="009412FD" w:rsidRDefault="00B5478D" w:rsidP="00B5478D">
            <w:pPr>
              <w:spacing w:line="276" w:lineRule="auto"/>
              <w:jc w:val="right"/>
              <w:rPr>
                <w:color w:val="000000"/>
              </w:rPr>
            </w:pPr>
            <w:r w:rsidRPr="00050001">
              <w:rPr>
                <w:color w:val="000000"/>
              </w:rPr>
              <w:t>60.394</w:t>
            </w:r>
          </w:p>
        </w:tc>
        <w:tc>
          <w:tcPr>
            <w:tcW w:w="1080" w:type="dxa"/>
            <w:shd w:val="clear" w:color="auto" w:fill="auto"/>
            <w:noWrap/>
            <w:vAlign w:val="bottom"/>
            <w:hideMark/>
          </w:tcPr>
          <w:p w14:paraId="39E627F8"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4D98268A" w14:textId="77777777" w:rsidR="00B5478D" w:rsidRPr="009412FD" w:rsidRDefault="00B5478D" w:rsidP="00B5478D">
            <w:pPr>
              <w:spacing w:line="276" w:lineRule="auto"/>
              <w:jc w:val="right"/>
              <w:rPr>
                <w:b/>
                <w:bCs/>
                <w:color w:val="000000"/>
              </w:rPr>
            </w:pPr>
            <w:r w:rsidRPr="00050001">
              <w:rPr>
                <w:color w:val="000000"/>
              </w:rPr>
              <w:t>57.41</w:t>
            </w:r>
          </w:p>
        </w:tc>
        <w:tc>
          <w:tcPr>
            <w:tcW w:w="1080" w:type="dxa"/>
            <w:vAlign w:val="bottom"/>
          </w:tcPr>
          <w:p w14:paraId="610B66FB"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11480CC8" w14:textId="6F7988D1" w:rsidR="00B5478D" w:rsidRPr="00050001" w:rsidRDefault="00B5478D" w:rsidP="00B5478D">
            <w:pPr>
              <w:spacing w:line="276" w:lineRule="auto"/>
              <w:jc w:val="right"/>
              <w:rPr>
                <w:b/>
                <w:bCs/>
                <w:color w:val="000000"/>
              </w:rPr>
            </w:pPr>
            <w:r w:rsidRPr="00050001">
              <w:rPr>
                <w:color w:val="000000"/>
              </w:rPr>
              <w:t>9.607</w:t>
            </w:r>
          </w:p>
        </w:tc>
        <w:tc>
          <w:tcPr>
            <w:tcW w:w="1080" w:type="dxa"/>
            <w:vAlign w:val="bottom"/>
          </w:tcPr>
          <w:p w14:paraId="60C19BA9" w14:textId="2482AD3E" w:rsidR="00B5478D" w:rsidRPr="00050001" w:rsidRDefault="00B5478D" w:rsidP="00B5478D">
            <w:pPr>
              <w:spacing w:line="276" w:lineRule="auto"/>
              <w:jc w:val="right"/>
              <w:rPr>
                <w:b/>
                <w:bCs/>
                <w:color w:val="000000"/>
              </w:rPr>
            </w:pPr>
            <w:r w:rsidRPr="00050001">
              <w:rPr>
                <w:b/>
                <w:bCs/>
                <w:color w:val="000000"/>
              </w:rPr>
              <w:t>0.002</w:t>
            </w:r>
          </w:p>
        </w:tc>
      </w:tr>
      <w:tr w:rsidR="00B5478D" w:rsidRPr="00A075E5" w14:paraId="6492CC63" w14:textId="7E7D9F85" w:rsidTr="00B5478D">
        <w:trPr>
          <w:trHeight w:val="320"/>
        </w:trPr>
        <w:tc>
          <w:tcPr>
            <w:tcW w:w="1980" w:type="dxa"/>
            <w:tcBorders>
              <w:bottom w:val="single" w:sz="4" w:space="0" w:color="auto"/>
            </w:tcBorders>
            <w:shd w:val="clear" w:color="auto" w:fill="auto"/>
            <w:noWrap/>
            <w:vAlign w:val="bottom"/>
            <w:hideMark/>
          </w:tcPr>
          <w:p w14:paraId="306AC78F" w14:textId="643C4FC0" w:rsidR="00B5478D" w:rsidRPr="00A075E5" w:rsidRDefault="00B5478D" w:rsidP="00B5478D">
            <w:pPr>
              <w:spacing w:line="276" w:lineRule="auto"/>
              <w:rPr>
                <w:color w:val="000000"/>
              </w:rPr>
            </w:pPr>
            <w:r>
              <w:rPr>
                <w:color w:val="000000"/>
              </w:rPr>
              <w:t>CO</w:t>
            </w:r>
            <w:r>
              <w:rPr>
                <w:color w:val="000000"/>
                <w:vertAlign w:val="subscript"/>
              </w:rPr>
              <w:t>2</w:t>
            </w:r>
            <w:r w:rsidRPr="004B7613">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288" w:type="dxa"/>
            <w:tcBorders>
              <w:bottom w:val="single" w:sz="4" w:space="0" w:color="auto"/>
            </w:tcBorders>
            <w:shd w:val="clear" w:color="auto" w:fill="auto"/>
            <w:noWrap/>
            <w:vAlign w:val="bottom"/>
            <w:hideMark/>
          </w:tcPr>
          <w:p w14:paraId="0B768F7F" w14:textId="77777777" w:rsidR="00B5478D" w:rsidRPr="00A075E5" w:rsidRDefault="00B5478D" w:rsidP="00B5478D">
            <w:pPr>
              <w:spacing w:line="276" w:lineRule="auto"/>
              <w:jc w:val="right"/>
              <w:rPr>
                <w:color w:val="000000"/>
              </w:rPr>
            </w:pPr>
            <w:r w:rsidRPr="00A075E5">
              <w:rPr>
                <w:color w:val="000000"/>
              </w:rPr>
              <w:t>1</w:t>
            </w:r>
          </w:p>
        </w:tc>
        <w:tc>
          <w:tcPr>
            <w:tcW w:w="876" w:type="dxa"/>
            <w:tcBorders>
              <w:bottom w:val="single" w:sz="4" w:space="0" w:color="auto"/>
            </w:tcBorders>
            <w:shd w:val="clear" w:color="auto" w:fill="auto"/>
            <w:noWrap/>
            <w:vAlign w:val="bottom"/>
            <w:hideMark/>
          </w:tcPr>
          <w:p w14:paraId="5E6BA6BE" w14:textId="77777777" w:rsidR="00B5478D" w:rsidRPr="009412FD" w:rsidRDefault="00B5478D" w:rsidP="00B5478D">
            <w:pPr>
              <w:spacing w:line="276" w:lineRule="auto"/>
              <w:jc w:val="right"/>
              <w:rPr>
                <w:color w:val="000000"/>
              </w:rPr>
            </w:pPr>
            <w:r>
              <w:rPr>
                <w:color w:val="000000"/>
              </w:rPr>
              <w:t>0.002</w:t>
            </w:r>
          </w:p>
        </w:tc>
        <w:tc>
          <w:tcPr>
            <w:tcW w:w="1080" w:type="dxa"/>
            <w:tcBorders>
              <w:bottom w:val="single" w:sz="4" w:space="0" w:color="auto"/>
            </w:tcBorders>
            <w:shd w:val="clear" w:color="auto" w:fill="auto"/>
            <w:noWrap/>
            <w:vAlign w:val="bottom"/>
            <w:hideMark/>
          </w:tcPr>
          <w:p w14:paraId="62E8BC49" w14:textId="77777777" w:rsidR="00B5478D" w:rsidRPr="009412FD" w:rsidRDefault="00B5478D" w:rsidP="00B5478D">
            <w:pPr>
              <w:spacing w:line="276" w:lineRule="auto"/>
              <w:jc w:val="right"/>
              <w:rPr>
                <w:b/>
                <w:bCs/>
                <w:i/>
                <w:iCs/>
                <w:color w:val="000000"/>
              </w:rPr>
            </w:pPr>
            <w:r>
              <w:rPr>
                <w:color w:val="000000"/>
              </w:rPr>
              <w:t>0.964</w:t>
            </w:r>
          </w:p>
        </w:tc>
        <w:tc>
          <w:tcPr>
            <w:tcW w:w="1080" w:type="dxa"/>
            <w:tcBorders>
              <w:bottom w:val="single" w:sz="4" w:space="0" w:color="auto"/>
            </w:tcBorders>
            <w:shd w:val="clear" w:color="auto" w:fill="auto"/>
            <w:noWrap/>
            <w:vAlign w:val="bottom"/>
          </w:tcPr>
          <w:p w14:paraId="158C20A0" w14:textId="77777777" w:rsidR="00B5478D" w:rsidRPr="009412FD" w:rsidRDefault="00B5478D" w:rsidP="00B5478D">
            <w:pPr>
              <w:spacing w:line="276" w:lineRule="auto"/>
              <w:jc w:val="right"/>
              <w:rPr>
                <w:color w:val="000000"/>
              </w:rPr>
            </w:pPr>
            <w:r>
              <w:rPr>
                <w:color w:val="000000"/>
              </w:rPr>
              <w:t>1.332</w:t>
            </w:r>
          </w:p>
        </w:tc>
        <w:tc>
          <w:tcPr>
            <w:tcW w:w="1080" w:type="dxa"/>
            <w:tcBorders>
              <w:bottom w:val="single" w:sz="4" w:space="0" w:color="auto"/>
            </w:tcBorders>
            <w:shd w:val="clear" w:color="auto" w:fill="auto"/>
            <w:noWrap/>
            <w:vAlign w:val="bottom"/>
          </w:tcPr>
          <w:p w14:paraId="3BCC6760" w14:textId="77777777" w:rsidR="00B5478D" w:rsidRPr="009412FD" w:rsidRDefault="00B5478D" w:rsidP="00B5478D">
            <w:pPr>
              <w:spacing w:line="276" w:lineRule="auto"/>
              <w:jc w:val="right"/>
              <w:rPr>
                <w:color w:val="000000"/>
              </w:rPr>
            </w:pPr>
            <w:r>
              <w:rPr>
                <w:color w:val="000000"/>
              </w:rPr>
              <w:t>0.248</w:t>
            </w:r>
          </w:p>
        </w:tc>
        <w:tc>
          <w:tcPr>
            <w:tcW w:w="1080" w:type="dxa"/>
            <w:tcBorders>
              <w:bottom w:val="single" w:sz="4" w:space="0" w:color="auto"/>
            </w:tcBorders>
            <w:shd w:val="clear" w:color="auto" w:fill="auto"/>
            <w:noWrap/>
            <w:vAlign w:val="bottom"/>
            <w:hideMark/>
          </w:tcPr>
          <w:p w14:paraId="2BA6B221" w14:textId="77777777" w:rsidR="00B5478D" w:rsidRPr="009412FD" w:rsidRDefault="00B5478D" w:rsidP="00B5478D">
            <w:pPr>
              <w:spacing w:line="276" w:lineRule="auto"/>
              <w:jc w:val="right"/>
              <w:rPr>
                <w:color w:val="000000"/>
              </w:rPr>
            </w:pPr>
            <w:r w:rsidRPr="00050001">
              <w:rPr>
                <w:color w:val="000000"/>
              </w:rPr>
              <w:t>0.748</w:t>
            </w:r>
          </w:p>
        </w:tc>
        <w:tc>
          <w:tcPr>
            <w:tcW w:w="1080" w:type="dxa"/>
            <w:tcBorders>
              <w:bottom w:val="single" w:sz="4" w:space="0" w:color="auto"/>
            </w:tcBorders>
            <w:shd w:val="clear" w:color="auto" w:fill="auto"/>
            <w:noWrap/>
            <w:vAlign w:val="bottom"/>
            <w:hideMark/>
          </w:tcPr>
          <w:p w14:paraId="350C772D" w14:textId="77777777" w:rsidR="00B5478D" w:rsidRPr="009412FD" w:rsidRDefault="00B5478D" w:rsidP="00B5478D">
            <w:pPr>
              <w:spacing w:line="276" w:lineRule="auto"/>
              <w:jc w:val="right"/>
              <w:rPr>
                <w:b/>
                <w:bCs/>
                <w:color w:val="000000"/>
              </w:rPr>
            </w:pPr>
            <w:r w:rsidRPr="00050001">
              <w:rPr>
                <w:color w:val="000000"/>
              </w:rPr>
              <w:t>0.387</w:t>
            </w:r>
          </w:p>
        </w:tc>
        <w:tc>
          <w:tcPr>
            <w:tcW w:w="1080" w:type="dxa"/>
            <w:tcBorders>
              <w:bottom w:val="single" w:sz="4" w:space="0" w:color="auto"/>
            </w:tcBorders>
            <w:vAlign w:val="bottom"/>
          </w:tcPr>
          <w:p w14:paraId="3A44D55C" w14:textId="77777777" w:rsidR="00B5478D" w:rsidRPr="009412FD" w:rsidRDefault="00B5478D" w:rsidP="00B5478D">
            <w:pPr>
              <w:spacing w:line="276" w:lineRule="auto"/>
              <w:jc w:val="right"/>
              <w:rPr>
                <w:b/>
                <w:bCs/>
                <w:color w:val="000000"/>
              </w:rPr>
            </w:pPr>
            <w:r w:rsidRPr="00050001">
              <w:rPr>
                <w:color w:val="000000"/>
              </w:rPr>
              <w:t>0.377</w:t>
            </w:r>
          </w:p>
        </w:tc>
        <w:tc>
          <w:tcPr>
            <w:tcW w:w="1080" w:type="dxa"/>
            <w:tcBorders>
              <w:bottom w:val="single" w:sz="4" w:space="0" w:color="auto"/>
            </w:tcBorders>
            <w:vAlign w:val="bottom"/>
          </w:tcPr>
          <w:p w14:paraId="7DBA065B" w14:textId="77777777" w:rsidR="00B5478D" w:rsidRPr="009412FD" w:rsidRDefault="00B5478D" w:rsidP="00B5478D">
            <w:pPr>
              <w:spacing w:line="276" w:lineRule="auto"/>
              <w:jc w:val="right"/>
              <w:rPr>
                <w:b/>
                <w:bCs/>
                <w:color w:val="000000"/>
              </w:rPr>
            </w:pPr>
            <w:r w:rsidRPr="00050001">
              <w:rPr>
                <w:color w:val="000000"/>
              </w:rPr>
              <w:t>0.539</w:t>
            </w:r>
          </w:p>
        </w:tc>
        <w:tc>
          <w:tcPr>
            <w:tcW w:w="1080" w:type="dxa"/>
            <w:tcBorders>
              <w:bottom w:val="single" w:sz="4" w:space="0" w:color="auto"/>
            </w:tcBorders>
            <w:vAlign w:val="bottom"/>
          </w:tcPr>
          <w:p w14:paraId="08F1AAB6" w14:textId="443CEBFB" w:rsidR="00B5478D" w:rsidRPr="00050001" w:rsidRDefault="00B5478D" w:rsidP="00B5478D">
            <w:pPr>
              <w:spacing w:line="276" w:lineRule="auto"/>
              <w:jc w:val="right"/>
              <w:rPr>
                <w:color w:val="000000"/>
              </w:rPr>
            </w:pPr>
            <w:r w:rsidRPr="00050001">
              <w:rPr>
                <w:color w:val="000000"/>
              </w:rPr>
              <w:t>1.102</w:t>
            </w:r>
          </w:p>
        </w:tc>
        <w:tc>
          <w:tcPr>
            <w:tcW w:w="1080" w:type="dxa"/>
            <w:tcBorders>
              <w:bottom w:val="single" w:sz="4" w:space="0" w:color="auto"/>
            </w:tcBorders>
            <w:vAlign w:val="bottom"/>
          </w:tcPr>
          <w:p w14:paraId="345DBE8F" w14:textId="7035C875" w:rsidR="00B5478D" w:rsidRPr="00050001" w:rsidRDefault="00B5478D" w:rsidP="00B5478D">
            <w:pPr>
              <w:spacing w:line="276" w:lineRule="auto"/>
              <w:jc w:val="right"/>
              <w:rPr>
                <w:color w:val="000000"/>
              </w:rPr>
            </w:pPr>
            <w:r w:rsidRPr="00050001">
              <w:rPr>
                <w:color w:val="000000"/>
              </w:rPr>
              <w:t>0.294</w:t>
            </w:r>
          </w:p>
        </w:tc>
      </w:tr>
    </w:tbl>
    <w:p w14:paraId="1B4AA28E" w14:textId="73813BF3" w:rsidR="00FE10C1" w:rsidRPr="002B64B2" w:rsidRDefault="00FE10C1"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r>
        <w:rPr>
          <w:i/>
          <w:iCs/>
          <w:color w:val="000000"/>
          <w:lang w:val="el-GR"/>
        </w:rPr>
        <w:t>χ</w:t>
      </w:r>
      <w:r w:rsidRPr="00E042DB">
        <w:rPr>
          <w:color w:val="000000"/>
          <w:vertAlign w:val="superscript"/>
        </w:rPr>
        <w:t>2</w:t>
      </w:r>
      <w:r>
        <w:rPr>
          <w:color w:val="000000"/>
        </w:rPr>
        <w:t>=Wald chi-square test statistic,</w:t>
      </w:r>
      <w:r>
        <w:t xml:space="preserve"> </w:t>
      </w:r>
      <w:r>
        <w:rPr>
          <w:i/>
          <w:iCs/>
        </w:rPr>
        <w:t>A</w:t>
      </w:r>
      <w:r>
        <w:rPr>
          <w:vertAlign w:val="subscript"/>
        </w:rPr>
        <w:t>net</w:t>
      </w:r>
      <w:r>
        <w:t>=net photosynthesis rate (</w:t>
      </w:r>
      <w:r>
        <w:rPr>
          <w:lang w:val="el-GR"/>
        </w:rPr>
        <w:t>μ</w:t>
      </w:r>
      <w:r>
        <w:t>mol m</w:t>
      </w:r>
      <w:r>
        <w:rPr>
          <w:vertAlign w:val="superscript"/>
        </w:rPr>
        <w:t>-2</w:t>
      </w:r>
      <w:r>
        <w:t xml:space="preserve"> s</w:t>
      </w:r>
      <w:r>
        <w:rPr>
          <w:vertAlign w:val="superscript"/>
        </w:rPr>
        <w:t>-1</w:t>
      </w:r>
      <w:r>
        <w:t xml:space="preserve">), </w:t>
      </w:r>
      <w:r>
        <w:rPr>
          <w:i/>
          <w:iCs/>
        </w:rPr>
        <w:t>V</w:t>
      </w:r>
      <w:r>
        <w:rPr>
          <w:vertAlign w:val="subscript"/>
        </w:rPr>
        <w:t>cmax25</w:t>
      </w:r>
      <w:r>
        <w:t>=maximum rate of Rubisco carboxylation at 25</w:t>
      </w:r>
      <w:r>
        <w:sym w:font="Symbol" w:char="F0B0"/>
      </w:r>
      <w:r>
        <w:t>C (</w:t>
      </w:r>
      <w:r>
        <w:rPr>
          <w:lang w:val="el-GR"/>
        </w:rPr>
        <w:t>μ</w:t>
      </w:r>
      <w:r>
        <w:t>mol m</w:t>
      </w:r>
      <w:r>
        <w:rPr>
          <w:vertAlign w:val="superscript"/>
        </w:rPr>
        <w:t>-2</w:t>
      </w:r>
      <w:r>
        <w:t xml:space="preserve"> s</w:t>
      </w:r>
      <w:r>
        <w:rPr>
          <w:vertAlign w:val="superscript"/>
        </w:rPr>
        <w:t>-1</w:t>
      </w:r>
      <w:r>
        <w:t>),</w:t>
      </w:r>
      <w:r w:rsidRPr="00823CBA">
        <w:rPr>
          <w:i/>
          <w:iCs/>
        </w:rPr>
        <w:t xml:space="preserve"> </w:t>
      </w:r>
      <w:r>
        <w:rPr>
          <w:i/>
          <w:iCs/>
        </w:rPr>
        <w:t>J</w:t>
      </w:r>
      <w:r>
        <w:rPr>
          <w:vertAlign w:val="subscript"/>
        </w:rPr>
        <w:t>max25</w:t>
      </w:r>
      <w:r>
        <w:t>=maximum rate of electron transport for RuBP regeneration at 25</w:t>
      </w:r>
      <w:r>
        <w:sym w:font="Symbol" w:char="F0B0"/>
      </w:r>
      <w:r>
        <w:t>C (</w:t>
      </w:r>
      <w:r>
        <w:rPr>
          <w:lang w:val="el-GR"/>
        </w:rPr>
        <w:t>μ</w:t>
      </w:r>
      <w:r>
        <w:t>mol m</w:t>
      </w:r>
      <w:r>
        <w:rPr>
          <w:vertAlign w:val="superscript"/>
        </w:rPr>
        <w:t>-2</w:t>
      </w:r>
      <w:r>
        <w:t xml:space="preserve"> s</w:t>
      </w:r>
      <w:r>
        <w:rPr>
          <w:vertAlign w:val="superscript"/>
        </w:rPr>
        <w:t>-1</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(unitless)</w:t>
      </w:r>
    </w:p>
    <w:p w14:paraId="194AF296" w14:textId="77777777" w:rsidR="00FE10C1" w:rsidRDefault="00FE10C1" w:rsidP="002E00E5">
      <w:pPr>
        <w:spacing w:line="360" w:lineRule="auto"/>
        <w:sectPr w:rsidR="00FE10C1" w:rsidSect="002A6010">
          <w:pgSz w:w="15840" w:h="12240" w:orient="landscape"/>
          <w:pgMar w:top="1440" w:right="1440" w:bottom="1440" w:left="1440" w:header="720" w:footer="720" w:gutter="0"/>
          <w:lnNumType w:countBy="1" w:restart="continuous"/>
          <w:cols w:space="720"/>
          <w:docGrid w:linePitch="360"/>
        </w:sectPr>
      </w:pPr>
    </w:p>
    <w:p w14:paraId="6B492587" w14:textId="77777777" w:rsidR="00FE10C1" w:rsidRDefault="00FE10C1" w:rsidP="00955DC4">
      <w:pPr>
        <w:spacing w:line="360" w:lineRule="auto"/>
        <w:rPr>
          <w:b/>
        </w:rPr>
      </w:pPr>
      <w:r>
        <w:rPr>
          <w:b/>
        </w:rPr>
        <w:lastRenderedPageBreak/>
        <w:t>Figure 2</w:t>
      </w:r>
    </w:p>
    <w:p w14:paraId="70319F5B" w14:textId="2B91BFF5" w:rsidR="00FE10C1" w:rsidRDefault="008A579C" w:rsidP="00517BC0">
      <w:pPr>
        <w:spacing w:line="360" w:lineRule="auto"/>
        <w:jc w:val="center"/>
        <w:rPr>
          <w:b/>
        </w:rPr>
      </w:pPr>
      <w:r>
        <w:rPr>
          <w:b/>
          <w:noProof/>
        </w:rPr>
        <w:drawing>
          <wp:inline distT="0" distB="0" distL="0" distR="0" wp14:anchorId="117DE529" wp14:editId="1E2A99A6">
            <wp:extent cx="5943600" cy="3962400"/>
            <wp:effectExtent l="0" t="0" r="0" b="0"/>
            <wp:docPr id="285641137" name="Picture 1"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1137" name="Picture 1" descr="A diagram of different types of soil fertilization&#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3ABB54E1" w14:textId="2D98D698" w:rsidR="00FE10C1" w:rsidRDefault="00FE10C1" w:rsidP="00F57B03">
      <w:pPr>
        <w:spacing w:line="360" w:lineRule="auto"/>
        <w:rPr>
          <w:bCs/>
        </w:rPr>
      </w:pPr>
      <w:r>
        <w:rPr>
          <w:b/>
        </w:rPr>
        <w:t xml:space="preserve">Figure 2 </w:t>
      </w:r>
      <w:r>
        <w:rPr>
          <w:bCs/>
        </w:rPr>
        <w:t>Effects of CO</w:t>
      </w:r>
      <w:r>
        <w:rPr>
          <w:bCs/>
          <w:vertAlign w:val="subscript"/>
        </w:rPr>
        <w:t>2</w:t>
      </w:r>
      <w:r>
        <w:rPr>
          <w:bCs/>
        </w:rPr>
        <w:t xml:space="preserve">, </w:t>
      </w:r>
      <w:r w:rsidR="00C567D9">
        <w:rPr>
          <w:bCs/>
        </w:rPr>
        <w:t xml:space="preserve">inoculation, and </w:t>
      </w:r>
      <w:r>
        <w:rPr>
          <w:bCs/>
        </w:rPr>
        <w:t>nitrogen fertilization on net photosynthesis measured under growth CO</w:t>
      </w:r>
      <w:r>
        <w:rPr>
          <w:bCs/>
          <w:vertAlign w:val="subscript"/>
        </w:rPr>
        <w:t>2</w:t>
      </w:r>
      <w:r>
        <w:rPr>
          <w:bCs/>
        </w:rPr>
        <w:t xml:space="preserve"> concentration (</w:t>
      </w:r>
      <w:r w:rsidR="008A579C">
        <w:rPr>
          <w:bCs/>
        </w:rPr>
        <w:t>a</w:t>
      </w:r>
      <w:r>
        <w:rPr>
          <w:bCs/>
        </w:rPr>
        <w:t>), the maximum rate of Rubisco carboxylation at 25</w:t>
      </w:r>
      <w:r>
        <w:rPr>
          <w:bCs/>
        </w:rPr>
        <w:sym w:font="Symbol" w:char="F0B0"/>
      </w:r>
      <w:r>
        <w:rPr>
          <w:bCs/>
        </w:rPr>
        <w:t>C (</w:t>
      </w:r>
      <w:r w:rsidR="008A579C">
        <w:rPr>
          <w:bCs/>
        </w:rPr>
        <w:t>b</w:t>
      </w:r>
      <w:r>
        <w:rPr>
          <w:bCs/>
        </w:rPr>
        <w:t>),</w:t>
      </w:r>
      <w:r w:rsidR="00CD0F08">
        <w:rPr>
          <w:bCs/>
        </w:rPr>
        <w:t xml:space="preserve"> and</w:t>
      </w:r>
      <w:r>
        <w:rPr>
          <w:bCs/>
        </w:rPr>
        <w:t xml:space="preserve"> </w:t>
      </w:r>
      <w:r w:rsidRPr="004177E2">
        <w:rPr>
          <w:bCs/>
        </w:rPr>
        <w:t xml:space="preserve">the maximum rate of </w:t>
      </w:r>
      <w:r>
        <w:rPr>
          <w:bCs/>
        </w:rPr>
        <w:t xml:space="preserve">electron transport for </w:t>
      </w:r>
      <w:r w:rsidRPr="004177E2">
        <w:rPr>
          <w:bCs/>
        </w:rPr>
        <w:t>RuBP regeneration</w:t>
      </w:r>
      <w:r>
        <w:rPr>
          <w:bCs/>
        </w:rPr>
        <w:t xml:space="preserve"> at 25</w:t>
      </w:r>
      <w:r>
        <w:rPr>
          <w:bCs/>
        </w:rPr>
        <w:sym w:font="Symbol" w:char="F0B0"/>
      </w:r>
      <w:r>
        <w:rPr>
          <w:bCs/>
        </w:rPr>
        <w:t>C</w:t>
      </w:r>
      <w:r w:rsidRPr="004177E2">
        <w:rPr>
          <w:bCs/>
        </w:rPr>
        <w:t xml:space="preserve"> </w:t>
      </w:r>
      <w:r>
        <w:rPr>
          <w:bCs/>
        </w:rPr>
        <w:t>(</w:t>
      </w:r>
      <w:r w:rsidR="008A579C">
        <w:rPr>
          <w:bCs/>
        </w:rPr>
        <w:t>c</w:t>
      </w:r>
      <w:r>
        <w:rPr>
          <w:bCs/>
        </w:rPr>
        <w:t>)</w:t>
      </w:r>
      <w:r w:rsidR="008A579C">
        <w:rPr>
          <w:bCs/>
        </w:rPr>
        <w:t>, and the ratio of the maximum rate of electron transport for RuBP regeneration to the maximum rate of Rubisco carboxylation</w:t>
      </w:r>
      <w:r w:rsidR="00CD0F08">
        <w:rPr>
          <w:bCs/>
        </w:rPr>
        <w:t xml:space="preserve">. </w:t>
      </w:r>
      <w:r>
        <w:rPr>
          <w:bCs/>
        </w:rPr>
        <w:t>Nitrogen fertilization is represented on the x-axis</w:t>
      </w:r>
      <w:r w:rsidR="00CD0F08">
        <w:rPr>
          <w:bCs/>
        </w:rPr>
        <w:t xml:space="preserve"> in all panels</w:t>
      </w:r>
      <w:r>
        <w:rPr>
          <w:bCs/>
        </w:rPr>
        <w:t xml:space="preserve">. Red shaded points and trendlines indicate plants grown under </w:t>
      </w:r>
      <w:r>
        <w:t>e</w:t>
      </w:r>
      <w:r w:rsidR="00CE0BDC">
        <w:t xml:space="preserve">levated </w:t>
      </w:r>
      <w:r>
        <w:rPr>
          <w:bCs/>
        </w:rPr>
        <w:t>CO</w:t>
      </w:r>
      <w:r>
        <w:rPr>
          <w:bCs/>
          <w:vertAlign w:val="subscript"/>
        </w:rPr>
        <w:t>2</w:t>
      </w:r>
      <w:r>
        <w:rPr>
          <w:bCs/>
        </w:rPr>
        <w:t>, while blue shaded points and trendlines indicate plants grown under a</w:t>
      </w:r>
      <w:r w:rsidR="00CE0BDC">
        <w:rPr>
          <w:bCs/>
        </w:rPr>
        <w:t xml:space="preserve">mbient </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r>
        <w:rPr>
          <w:bCs/>
        </w:rPr>
        <w:br w:type="page"/>
      </w:r>
    </w:p>
    <w:p w14:paraId="4A73E9FA" w14:textId="4E838F2C" w:rsidR="00FE10C1" w:rsidRPr="000E7383" w:rsidRDefault="00FE10C1" w:rsidP="00902118">
      <w:pPr>
        <w:spacing w:line="360" w:lineRule="auto"/>
        <w:rPr>
          <w:bCs/>
          <w:i/>
          <w:iCs/>
        </w:rPr>
      </w:pPr>
      <w:del w:id="72" w:author="Perkowski, Evan A [2]" w:date="2024-05-28T16:04:00Z">
        <w:r w:rsidRPr="000E7383" w:rsidDel="00407B44">
          <w:rPr>
            <w:bCs/>
            <w:i/>
            <w:iCs/>
          </w:rPr>
          <w:lastRenderedPageBreak/>
          <w:delText>Whole</w:delText>
        </w:r>
        <w:r w:rsidDel="00407B44">
          <w:rPr>
            <w:bCs/>
            <w:i/>
            <w:iCs/>
          </w:rPr>
          <w:delText>-</w:delText>
        </w:r>
        <w:r w:rsidRPr="000E7383" w:rsidDel="00407B44">
          <w:rPr>
            <w:bCs/>
            <w:i/>
            <w:iCs/>
          </w:rPr>
          <w:delText xml:space="preserve">plant </w:delText>
        </w:r>
        <w:r w:rsidR="00CD0F08" w:rsidDel="00407B44">
          <w:rPr>
            <w:bCs/>
            <w:i/>
            <w:iCs/>
          </w:rPr>
          <w:delText>traits</w:delText>
        </w:r>
      </w:del>
      <w:ins w:id="73" w:author="Perkowski, Evan A [2]" w:date="2024-05-28T16:04:00Z">
        <w:r w:rsidR="00407B44">
          <w:rPr>
            <w:bCs/>
            <w:i/>
            <w:iCs/>
          </w:rPr>
          <w:t>Total leaf area and total biomass</w:t>
        </w:r>
      </w:ins>
    </w:p>
    <w:p w14:paraId="5BE3FDC0" w14:textId="0C251EA8" w:rsidR="00FE10C1" w:rsidRDefault="009B3A08" w:rsidP="00DE2B27">
      <w:pPr>
        <w:spacing w:line="360" w:lineRule="auto"/>
        <w:rPr>
          <w:ins w:id="74" w:author="Perkowski, Evan A [2]" w:date="2024-05-28T16:02:00Z"/>
          <w:color w:val="000000"/>
        </w:rPr>
      </w:pPr>
      <w:r>
        <w:rPr>
          <w:bCs/>
        </w:rPr>
        <w:t xml:space="preserve">Elevated </w:t>
      </w:r>
      <w:r w:rsidR="00FE10C1">
        <w:rPr>
          <w:bCs/>
        </w:rPr>
        <w:t>CO</w:t>
      </w:r>
      <w:r w:rsidR="00FE10C1">
        <w:rPr>
          <w:bCs/>
          <w:vertAlign w:val="subscript"/>
        </w:rPr>
        <w:t>2</w:t>
      </w:r>
      <w:r w:rsidR="00FE10C1">
        <w:rPr>
          <w:bCs/>
        </w:rPr>
        <w:t xml:space="preserve"> increased total leaf area and total biomass by 51% and 102%, respectively (</w:t>
      </w:r>
      <w:r w:rsidR="00FE10C1" w:rsidRPr="00D83A10">
        <w:rPr>
          <w:bCs/>
          <w:i/>
          <w:iCs/>
        </w:rPr>
        <w:t>p</w:t>
      </w:r>
      <w:r w:rsidR="00FE10C1">
        <w:rPr>
          <w:bCs/>
        </w:rPr>
        <w:t xml:space="preserve">&lt;0.001 in both cases; Table 3). </w:t>
      </w:r>
      <w:r w:rsidR="00B937E5">
        <w:rPr>
          <w:bCs/>
        </w:rPr>
        <w:t>Increasing fertilization increased total leaf area and total biomass (</w:t>
      </w:r>
      <w:r w:rsidR="00B937E5">
        <w:rPr>
          <w:bCs/>
          <w:i/>
          <w:iCs/>
        </w:rPr>
        <w:t>p</w:t>
      </w:r>
      <w:r w:rsidR="00B937E5">
        <w:rPr>
          <w:bCs/>
        </w:rPr>
        <w:t>&lt;0.001 in both cases; Table 3) more strongly under elevated CO</w:t>
      </w:r>
      <w:r w:rsidR="00B937E5">
        <w:rPr>
          <w:bCs/>
          <w:vertAlign w:val="subscript"/>
        </w:rPr>
        <w:t>2</w:t>
      </w:r>
      <w:r w:rsidR="00B937E5">
        <w:rPr>
          <w:bCs/>
        </w:rPr>
        <w:t xml:space="preserve"> than ambient CO</w:t>
      </w:r>
      <w:r w:rsidR="00B937E5">
        <w:rPr>
          <w:bCs/>
          <w:vertAlign w:val="subscript"/>
        </w:rPr>
        <w:t>2</w:t>
      </w:r>
      <w:r w:rsidR="00FE10C1">
        <w:rPr>
          <w:bCs/>
        </w:rPr>
        <w:t xml:space="preserve"> (CO</w:t>
      </w:r>
      <w:r w:rsidR="00FE10C1">
        <w:rPr>
          <w:bCs/>
          <w:vertAlign w:val="subscript"/>
        </w:rPr>
        <w:t>2</w:t>
      </w:r>
      <w:r w:rsidR="00FE10C1">
        <w:rPr>
          <w:bCs/>
        </w:rPr>
        <w:t xml:space="preserve">-by-nitrogen fertilization interaction: </w:t>
      </w:r>
      <w:r w:rsidR="00FE10C1" w:rsidRPr="00D83A10">
        <w:rPr>
          <w:bCs/>
          <w:i/>
          <w:iCs/>
        </w:rPr>
        <w:t>p</w:t>
      </w:r>
      <w:r w:rsidR="00FE10C1">
        <w:rPr>
          <w:bCs/>
        </w:rPr>
        <w:t>&lt;0.001 in both cases; Table 3; Fig. 4a-b)</w:t>
      </w:r>
      <w:r w:rsidR="00B937E5">
        <w:rPr>
          <w:bCs/>
        </w:rPr>
        <w:t xml:space="preserve">. </w:t>
      </w:r>
      <w:r w:rsidR="00C567D9">
        <w:rPr>
          <w:bCs/>
        </w:rPr>
        <w:t>Increasing nitrogen fertilization increased total leaf area and total biomass</w:t>
      </w:r>
      <w:r w:rsidR="00FE10C1">
        <w:rPr>
          <w:bCs/>
        </w:rPr>
        <w:t xml:space="preserve"> (</w:t>
      </w:r>
      <w:r w:rsidR="00FE10C1">
        <w:rPr>
          <w:bCs/>
          <w:i/>
          <w:iCs/>
        </w:rPr>
        <w:t>p</w:t>
      </w:r>
      <w:r w:rsidR="00FE10C1">
        <w:rPr>
          <w:bCs/>
        </w:rPr>
        <w:t xml:space="preserve">&lt;0.001 in both cases; Table 3) </w:t>
      </w:r>
      <w:r w:rsidR="00C567D9">
        <w:rPr>
          <w:bCs/>
        </w:rPr>
        <w:t xml:space="preserve">more strongly in </w:t>
      </w:r>
      <w:r w:rsidR="00FE10C1">
        <w:rPr>
          <w:bCs/>
        </w:rPr>
        <w:t>uninoculated plants than inoculated plants (</w:t>
      </w:r>
      <w:r w:rsidR="00B5478D">
        <w:rPr>
          <w:bCs/>
        </w:rPr>
        <w:t xml:space="preserve">inoculation-by-nitrogen fertilization </w:t>
      </w:r>
      <w:r>
        <w:rPr>
          <w:bCs/>
        </w:rPr>
        <w:t>interaction</w:t>
      </w:r>
      <w:r w:rsidR="00FE10C1">
        <w:rPr>
          <w:color w:val="000000"/>
        </w:rPr>
        <w:t xml:space="preserve">: </w:t>
      </w:r>
      <w:r w:rsidR="00FE10C1">
        <w:rPr>
          <w:i/>
          <w:iCs/>
          <w:color w:val="000000"/>
        </w:rPr>
        <w:t>p</w:t>
      </w:r>
      <w:r w:rsidR="00FE10C1">
        <w:rPr>
          <w:color w:val="000000"/>
        </w:rPr>
        <w:t>&lt;0.0</w:t>
      </w:r>
      <w:r>
        <w:rPr>
          <w:color w:val="000000"/>
        </w:rPr>
        <w:t>01</w:t>
      </w:r>
      <w:r w:rsidR="00CE0BDC">
        <w:rPr>
          <w:color w:val="000000"/>
        </w:rPr>
        <w:t>; Table 3</w:t>
      </w:r>
      <w:r w:rsidR="00FE10C1">
        <w:rPr>
          <w:color w:val="000000"/>
        </w:rPr>
        <w:t>).</w:t>
      </w:r>
    </w:p>
    <w:p w14:paraId="727E9A9B" w14:textId="77777777" w:rsidR="00C06699" w:rsidRDefault="00C06699" w:rsidP="00DE2B27">
      <w:pPr>
        <w:spacing w:line="360" w:lineRule="auto"/>
        <w:rPr>
          <w:ins w:id="75" w:author="Perkowski, Evan A [2]" w:date="2024-05-28T16:02:00Z"/>
          <w:color w:val="000000"/>
        </w:rPr>
      </w:pPr>
    </w:p>
    <w:p w14:paraId="252990E9" w14:textId="226889B8" w:rsidR="00C06699" w:rsidRPr="00407B44" w:rsidRDefault="00C06699" w:rsidP="00DE2B27">
      <w:pPr>
        <w:spacing w:line="360" w:lineRule="auto"/>
        <w:rPr>
          <w:bCs/>
          <w:i/>
          <w:iCs/>
        </w:rPr>
      </w:pPr>
      <w:ins w:id="76" w:author="Perkowski, Evan A [2]" w:date="2024-05-28T16:02:00Z">
        <w:r>
          <w:rPr>
            <w:i/>
            <w:iCs/>
            <w:color w:val="000000"/>
          </w:rPr>
          <w:t>Belowground biomass carbon cost to acquire nitrogen</w:t>
        </w:r>
      </w:ins>
    </w:p>
    <w:p w14:paraId="548A9819" w14:textId="1F2FF063" w:rsidR="00FE10C1" w:rsidRDefault="009B3A08" w:rsidP="00E24362">
      <w:pPr>
        <w:spacing w:line="360" w:lineRule="auto"/>
        <w:rPr>
          <w:ins w:id="77" w:author="Perkowski, Evan A [2]" w:date="2024-05-28T16:02:00Z"/>
          <w:bCs/>
        </w:rPr>
      </w:pPr>
      <w:r>
        <w:rPr>
          <w:bCs/>
        </w:rPr>
        <w:t xml:space="preserve">Elevated </w:t>
      </w:r>
      <w:r w:rsidR="00FE10C1">
        <w:rPr>
          <w:bCs/>
        </w:rPr>
        <w:t>CO</w:t>
      </w:r>
      <w:r w:rsidR="00FE10C1">
        <w:rPr>
          <w:bCs/>
          <w:vertAlign w:val="subscript"/>
        </w:rPr>
        <w:t>2</w:t>
      </w:r>
      <w:r w:rsidR="00FE10C1">
        <w:rPr>
          <w:bCs/>
        </w:rPr>
        <w:t xml:space="preserve"> increased</w:t>
      </w:r>
      <w:r w:rsidR="00C567D9">
        <w:rPr>
          <w:bCs/>
        </w:rPr>
        <w:t xml:space="preserve"> </w:t>
      </w:r>
      <w:ins w:id="78" w:author="Perkowski, Evan A [2]" w:date="2024-05-28T16:02:00Z">
        <w:r w:rsidR="00C06699">
          <w:rPr>
            <w:bCs/>
          </w:rPr>
          <w:t xml:space="preserve">belowground biomass </w:t>
        </w:r>
      </w:ins>
      <w:r w:rsidR="00C567D9">
        <w:rPr>
          <w:bCs/>
        </w:rPr>
        <w:t xml:space="preserve">carbon costs to acquire nitrogen </w:t>
      </w:r>
      <w:r w:rsidR="00FE10C1">
        <w:rPr>
          <w:bCs/>
        </w:rPr>
        <w:t>by 62% (</w:t>
      </w:r>
      <w:r w:rsidR="00FE10C1">
        <w:rPr>
          <w:bCs/>
          <w:i/>
          <w:iCs/>
        </w:rPr>
        <w:t>p</w:t>
      </w:r>
      <w:r w:rsidR="00FE10C1">
        <w:rPr>
          <w:bCs/>
        </w:rPr>
        <w:t>&lt;0.001; Table 3)</w:t>
      </w:r>
      <w:r w:rsidR="00E24362">
        <w:rPr>
          <w:bCs/>
        </w:rPr>
        <w:t xml:space="preserve"> </w:t>
      </w:r>
      <w:r w:rsidR="00C567D9">
        <w:rPr>
          <w:bCs/>
        </w:rPr>
        <w:t xml:space="preserve">similarly across </w:t>
      </w:r>
      <w:r w:rsidR="00856D93">
        <w:rPr>
          <w:bCs/>
        </w:rPr>
        <w:t>the nitrogen fertilization gradient (CO</w:t>
      </w:r>
      <w:r w:rsidR="00856D93">
        <w:rPr>
          <w:bCs/>
          <w:vertAlign w:val="subscript"/>
        </w:rPr>
        <w:t>2</w:t>
      </w:r>
      <w:r w:rsidR="00856D93">
        <w:rPr>
          <w:bCs/>
        </w:rPr>
        <w:t xml:space="preserve">-by-nitrogen fertilization interaction: </w:t>
      </w:r>
      <w:r w:rsidR="00856D93">
        <w:rPr>
          <w:bCs/>
          <w:i/>
          <w:iCs/>
        </w:rPr>
        <w:t>p</w:t>
      </w:r>
      <w:r w:rsidR="00856D93">
        <w:rPr>
          <w:bCs/>
        </w:rPr>
        <w:t>&gt;0.05; Table 3)</w:t>
      </w:r>
      <w:r w:rsidR="00C567D9">
        <w:rPr>
          <w:bCs/>
        </w:rPr>
        <w:t xml:space="preserve">. </w:t>
      </w:r>
      <w:r w:rsidR="00B937E5">
        <w:rPr>
          <w:bCs/>
        </w:rPr>
        <w:t>Increased costs of nitrogen acquisition under elevated CO</w:t>
      </w:r>
      <w:r w:rsidR="00B937E5">
        <w:rPr>
          <w:bCs/>
          <w:vertAlign w:val="subscript"/>
        </w:rPr>
        <w:t>2</w:t>
      </w:r>
      <w:r w:rsidR="00B937E5">
        <w:rPr>
          <w:bCs/>
        </w:rPr>
        <w:t xml:space="preserve"> were stronger in uninoculated plants than inoculated plants</w:t>
      </w:r>
      <w:r w:rsidR="00856D93">
        <w:rPr>
          <w:bCs/>
        </w:rPr>
        <w:t xml:space="preserve"> (</w:t>
      </w:r>
      <w:r w:rsidR="00B5478D">
        <w:rPr>
          <w:bCs/>
        </w:rPr>
        <w:t>CO</w:t>
      </w:r>
      <w:r w:rsidR="00B5478D">
        <w:rPr>
          <w:bCs/>
          <w:vertAlign w:val="subscript"/>
        </w:rPr>
        <w:t>2</w:t>
      </w:r>
      <w:r w:rsidR="00B5478D">
        <w:rPr>
          <w:bCs/>
        </w:rPr>
        <w:t>-by-</w:t>
      </w:r>
      <w:r w:rsidR="00856D93">
        <w:rPr>
          <w:bCs/>
        </w:rPr>
        <w:t xml:space="preserve">inoculation interaction: </w:t>
      </w:r>
      <w:r w:rsidR="00856D93">
        <w:rPr>
          <w:bCs/>
          <w:i/>
          <w:iCs/>
        </w:rPr>
        <w:t>p</w:t>
      </w:r>
      <w:r w:rsidR="00856D93">
        <w:rPr>
          <w:bCs/>
        </w:rPr>
        <w:t>&lt;0.05; Table 3).</w:t>
      </w:r>
      <w:r w:rsidR="00C567D9">
        <w:rPr>
          <w:bCs/>
        </w:rPr>
        <w:t xml:space="preserve"> Nitrogen fertilization decreased carbon costs to acquire nitrogen (</w:t>
      </w:r>
      <w:r w:rsidR="00C567D9">
        <w:rPr>
          <w:bCs/>
          <w:i/>
          <w:iCs/>
        </w:rPr>
        <w:t>p</w:t>
      </w:r>
      <w:r w:rsidR="00C567D9">
        <w:rPr>
          <w:bCs/>
        </w:rPr>
        <w:t xml:space="preserve">&lt;0.001; Table 3) more strongly in uninoculated plants (inoculation-by-nitrogen fertilization: </w:t>
      </w:r>
      <w:r w:rsidR="00C567D9">
        <w:rPr>
          <w:bCs/>
          <w:i/>
          <w:iCs/>
        </w:rPr>
        <w:t>p</w:t>
      </w:r>
      <w:r w:rsidR="00C567D9">
        <w:rPr>
          <w:bCs/>
        </w:rPr>
        <w:t>&lt;0.001; Table 3). Interactions between inoculation and nitrogen fertilization treatments were more pronounced when plants were grown under elevated CO</w:t>
      </w:r>
      <w:r w:rsidR="00C567D9">
        <w:rPr>
          <w:bCs/>
          <w:vertAlign w:val="subscript"/>
        </w:rPr>
        <w:t>2</w:t>
      </w:r>
      <w:r w:rsidR="00C567D9">
        <w:rPr>
          <w:bCs/>
        </w:rPr>
        <w:t xml:space="preserve"> </w:t>
      </w:r>
      <w:r>
        <w:rPr>
          <w:bCs/>
        </w:rPr>
        <w:t>(CO</w:t>
      </w:r>
      <w:r>
        <w:rPr>
          <w:bCs/>
          <w:vertAlign w:val="subscript"/>
        </w:rPr>
        <w:t>2</w:t>
      </w:r>
      <w:r>
        <w:rPr>
          <w:bCs/>
        </w:rPr>
        <w:t xml:space="preserve">-by-inoculation-by-nitrogen fertilization interaction: </w:t>
      </w:r>
      <w:r>
        <w:rPr>
          <w:bCs/>
          <w:i/>
          <w:iCs/>
        </w:rPr>
        <w:t>p</w:t>
      </w:r>
      <w:r>
        <w:rPr>
          <w:bCs/>
        </w:rPr>
        <w:t xml:space="preserve">&lt;0.05; </w:t>
      </w:r>
      <w:r w:rsidR="00FE10C1">
        <w:rPr>
          <w:bCs/>
        </w:rPr>
        <w:t>Fig. 4c).</w:t>
      </w:r>
    </w:p>
    <w:p w14:paraId="6DBCC03D" w14:textId="77777777" w:rsidR="00407B44" w:rsidRDefault="00407B44" w:rsidP="00407B44">
      <w:pPr>
        <w:spacing w:line="360" w:lineRule="auto"/>
        <w:ind w:firstLine="720"/>
        <w:rPr>
          <w:ins w:id="79" w:author="Perkowski, Evan A [2]" w:date="2024-05-28T16:03:00Z"/>
          <w:bCs/>
        </w:rPr>
      </w:pPr>
      <w:ins w:id="80" w:author="Perkowski, Evan A [2]" w:date="2024-05-28T16:03:00Z">
        <w:r>
          <w:rPr>
            <w:bCs/>
          </w:rPr>
          <w:t>Elevated CO</w:t>
        </w:r>
        <w:r>
          <w:rPr>
            <w:bCs/>
            <w:vertAlign w:val="subscript"/>
          </w:rPr>
          <w:t>2</w:t>
        </w:r>
        <w:r>
          <w:rPr>
            <w:bCs/>
          </w:rPr>
          <w:t xml:space="preserve"> increased belowground biomass carbon similarly across the nitrogen fertilization gradient</w:t>
        </w:r>
        <w:r w:rsidRPr="004D4D3E">
          <w:rPr>
            <w:bCs/>
          </w:rPr>
          <w:t xml:space="preserve"> </w:t>
        </w:r>
        <w:r>
          <w:rPr>
            <w:bCs/>
          </w:rPr>
          <w:t>(CO</w:t>
        </w:r>
        <w:r>
          <w:rPr>
            <w:bCs/>
            <w:vertAlign w:val="subscript"/>
          </w:rPr>
          <w:t>2</w:t>
        </w:r>
        <w:r>
          <w:rPr>
            <w:bCs/>
          </w:rPr>
          <w:t xml:space="preserve">-by-nitrogen fertilization interaction: </w:t>
        </w:r>
        <w:r>
          <w:rPr>
            <w:bCs/>
            <w:i/>
            <w:iCs/>
          </w:rPr>
          <w:t>p</w:t>
        </w:r>
        <w:r>
          <w:rPr>
            <w:bCs/>
          </w:rPr>
          <w:t>&gt;0.05; Table S4). Inoculation increased belowground biomass carbon (</w:t>
        </w:r>
        <w:r>
          <w:rPr>
            <w:bCs/>
            <w:i/>
            <w:iCs/>
          </w:rPr>
          <w:t>p</w:t>
        </w:r>
        <w:r>
          <w:rPr>
            <w:bCs/>
          </w:rPr>
          <w:t>&lt;0.001; Table S4) only under ambient CO</w:t>
        </w:r>
        <w:r>
          <w:rPr>
            <w:bCs/>
            <w:vertAlign w:val="subscript"/>
          </w:rPr>
          <w:t>2</w:t>
        </w:r>
        <w:r>
          <w:rPr>
            <w:bCs/>
          </w:rPr>
          <w:t xml:space="preserve"> (CO</w:t>
        </w:r>
        <w:r>
          <w:rPr>
            <w:bCs/>
            <w:vertAlign w:val="subscript"/>
          </w:rPr>
          <w:t>2</w:t>
        </w:r>
        <w:r>
          <w:rPr>
            <w:bCs/>
          </w:rPr>
          <w:t xml:space="preserve">-by-inoculation interaction: </w:t>
        </w:r>
        <w:r>
          <w:rPr>
            <w:bCs/>
            <w:i/>
            <w:iCs/>
          </w:rPr>
          <w:t>p</w:t>
        </w:r>
        <w:r>
          <w:rPr>
            <w:bCs/>
          </w:rPr>
          <w:t xml:space="preserve">&lt;0.001; Table S4). Increasing nitrogen fertilization increased belowground biomass carbon more strongly in uninoculated plants than inoculated plants (inoculation-by-nitrogen fertilization interaction: </w:t>
        </w:r>
        <w:r>
          <w:rPr>
            <w:bCs/>
            <w:i/>
            <w:iCs/>
          </w:rPr>
          <w:t>p</w:t>
        </w:r>
        <w:r>
          <w:rPr>
            <w:bCs/>
          </w:rPr>
          <w:t>&lt;0.001; Table S3).</w:t>
        </w:r>
      </w:ins>
    </w:p>
    <w:p w14:paraId="7D27CDCF" w14:textId="77777777" w:rsidR="00407B44" w:rsidRPr="00A77589" w:rsidRDefault="00407B44" w:rsidP="00407B44">
      <w:pPr>
        <w:spacing w:line="360" w:lineRule="auto"/>
        <w:rPr>
          <w:ins w:id="81" w:author="Perkowski, Evan A [2]" w:date="2024-05-28T16:03:00Z"/>
          <w:bCs/>
        </w:rPr>
      </w:pPr>
      <w:ins w:id="82" w:author="Perkowski, Evan A [2]" w:date="2024-05-28T16:03:00Z">
        <w:r>
          <w:rPr>
            <w:bCs/>
          </w:rPr>
          <w:tab/>
          <w:t>Elevated CO</w:t>
        </w:r>
        <w:r>
          <w:rPr>
            <w:bCs/>
            <w:vertAlign w:val="subscript"/>
          </w:rPr>
          <w:t>2</w:t>
        </w:r>
        <w:r>
          <w:rPr>
            <w:bCs/>
          </w:rPr>
          <w:t xml:space="preserve"> increased whole-plant nitrogen biomass (</w:t>
        </w:r>
        <w:r>
          <w:rPr>
            <w:bCs/>
            <w:i/>
            <w:iCs/>
          </w:rPr>
          <w:t>p</w:t>
        </w:r>
        <w:r>
          <w:rPr>
            <w:bCs/>
          </w:rPr>
          <w:t>&lt;0.001; Table S4). Increasing nitrogen fertilization increased whole-plant nitrogen biomass more strongly under elevated CO</w:t>
        </w:r>
        <w:r>
          <w:rPr>
            <w:bCs/>
            <w:vertAlign w:val="subscript"/>
          </w:rPr>
          <w:t>2</w:t>
        </w:r>
        <w:r>
          <w:rPr>
            <w:bCs/>
          </w:rPr>
          <w:t xml:space="preserve"> compared to ambient CO</w:t>
        </w:r>
        <w:r>
          <w:rPr>
            <w:bCs/>
            <w:vertAlign w:val="subscript"/>
          </w:rPr>
          <w:t>2</w:t>
        </w:r>
        <w:r>
          <w:rPr>
            <w:bCs/>
          </w:rPr>
          <w:t xml:space="preserve"> (CO</w:t>
        </w:r>
        <w:r>
          <w:rPr>
            <w:bCs/>
            <w:vertAlign w:val="subscript"/>
          </w:rPr>
          <w:t>2</w:t>
        </w:r>
        <w:r>
          <w:rPr>
            <w:bCs/>
          </w:rPr>
          <w:t xml:space="preserve">-by-nitrogen fertilization interaction: </w:t>
        </w:r>
        <w:r>
          <w:rPr>
            <w:bCs/>
            <w:i/>
            <w:iCs/>
          </w:rPr>
          <w:t>p</w:t>
        </w:r>
        <w:r>
          <w:rPr>
            <w:bCs/>
          </w:rPr>
          <w:t xml:space="preserve">&lt;0.05; Table S4). Increasing nitrogen fertilization also increased whole-plant nitrogen biomass more strongly in uninoculated plants than inoculated plants (inoculation-by-nitrogen fertilization interaction: </w:t>
        </w:r>
        <w:r>
          <w:rPr>
            <w:bCs/>
            <w:i/>
            <w:iCs/>
          </w:rPr>
          <w:t>p</w:t>
        </w:r>
        <w:r>
          <w:rPr>
            <w:bCs/>
          </w:rPr>
          <w:t>&lt;0.001; Table S4).</w:t>
        </w:r>
      </w:ins>
    </w:p>
    <w:p w14:paraId="4C487D26" w14:textId="77777777" w:rsidR="00CD0F08" w:rsidRDefault="00CD0F08" w:rsidP="00CD0F08">
      <w:pPr>
        <w:spacing w:line="360" w:lineRule="auto"/>
        <w:rPr>
          <w:bCs/>
        </w:rPr>
      </w:pPr>
    </w:p>
    <w:p w14:paraId="085C9E24" w14:textId="456BBD40" w:rsidR="00CD0F08" w:rsidRPr="00CD0F08" w:rsidRDefault="00CD0F08" w:rsidP="00CD0F08">
      <w:pPr>
        <w:spacing w:line="360" w:lineRule="auto"/>
        <w:rPr>
          <w:bCs/>
          <w:i/>
          <w:iCs/>
        </w:rPr>
      </w:pPr>
      <w:r>
        <w:rPr>
          <w:bCs/>
          <w:i/>
          <w:iCs/>
        </w:rPr>
        <w:t>Plant investment toward symbiotic nitrogen fixation</w:t>
      </w:r>
    </w:p>
    <w:p w14:paraId="73624C7D" w14:textId="7587A85B" w:rsidR="00407B44" w:rsidRDefault="00384051" w:rsidP="00E24362">
      <w:pPr>
        <w:spacing w:line="360" w:lineRule="auto"/>
        <w:rPr>
          <w:bCs/>
        </w:rPr>
      </w:pPr>
      <w:r>
        <w:rPr>
          <w:bCs/>
        </w:rPr>
        <w:t>CO</w:t>
      </w:r>
      <w:r>
        <w:rPr>
          <w:bCs/>
          <w:vertAlign w:val="subscript"/>
        </w:rPr>
        <w:t>2</w:t>
      </w:r>
      <w:r>
        <w:rPr>
          <w:bCs/>
        </w:rPr>
        <w:t xml:space="preserve"> treatment had no effect on root nodule: root biomass (</w:t>
      </w:r>
      <w:r w:rsidRPr="00E4133D">
        <w:rPr>
          <w:bCs/>
          <w:i/>
          <w:iCs/>
        </w:rPr>
        <w:t>p</w:t>
      </w:r>
      <w:r>
        <w:rPr>
          <w:bCs/>
        </w:rPr>
        <w:t>&gt;0.05; Table 3) despite stronger positive effects of elevated CO</w:t>
      </w:r>
      <w:r>
        <w:rPr>
          <w:bCs/>
          <w:vertAlign w:val="subscript"/>
        </w:rPr>
        <w:t>2</w:t>
      </w:r>
      <w:r>
        <w:rPr>
          <w:bCs/>
        </w:rPr>
        <w:t xml:space="preserve"> on root biomass (</w:t>
      </w:r>
      <w:r>
        <w:rPr>
          <w:bCs/>
        </w:rPr>
        <w:t>9</w:t>
      </w:r>
      <w:r>
        <w:rPr>
          <w:bCs/>
        </w:rPr>
        <w:t xml:space="preserve">6% increase; </w:t>
      </w:r>
      <w:r>
        <w:rPr>
          <w:bCs/>
          <w:i/>
          <w:iCs/>
        </w:rPr>
        <w:t>p</w:t>
      </w:r>
      <w:r>
        <w:rPr>
          <w:bCs/>
        </w:rPr>
        <w:t xml:space="preserve">&lt;0.001; Table S5) than root nodule biomass (30% increase; </w:t>
      </w:r>
      <w:r>
        <w:rPr>
          <w:bCs/>
          <w:i/>
          <w:iCs/>
        </w:rPr>
        <w:t>p</w:t>
      </w:r>
      <w:r>
        <w:rPr>
          <w:bCs/>
        </w:rPr>
        <w:t>&lt;0.001; Table S5). Increasing nitrogen fertilization decreased root nodule: root biomass (</w:t>
      </w:r>
      <w:r>
        <w:rPr>
          <w:bCs/>
          <w:i/>
          <w:iCs/>
        </w:rPr>
        <w:t>p</w:t>
      </w:r>
      <w:r>
        <w:rPr>
          <w:bCs/>
        </w:rPr>
        <w:t xml:space="preserve">&lt;0.001; Table 3) more strongly in inoculated plants than uninoculated plants (inoculation-by-nitrogen fertilization interaction: </w:t>
      </w:r>
      <w:r>
        <w:rPr>
          <w:bCs/>
          <w:i/>
          <w:iCs/>
        </w:rPr>
        <w:t>p</w:t>
      </w:r>
      <w:r>
        <w:rPr>
          <w:bCs/>
        </w:rPr>
        <w:t>&lt;0.001; Table 3).</w:t>
      </w:r>
    </w:p>
    <w:p w14:paraId="50BBC0AB" w14:textId="4191DFB6" w:rsidR="005A13FB" w:rsidRPr="00E24362" w:rsidRDefault="00E24362" w:rsidP="00E24362">
      <w:pPr>
        <w:spacing w:line="360" w:lineRule="auto"/>
        <w:rPr>
          <w:ins w:id="83" w:author="Perkowski, Evan A [2]" w:date="2024-05-28T16:05:00Z"/>
          <w:bCs/>
        </w:rPr>
      </w:pPr>
      <w:r>
        <w:rPr>
          <w:bCs/>
        </w:rPr>
        <w:tab/>
      </w:r>
      <w:ins w:id="84" w:author="Perkowski, Evan A [2]" w:date="2024-05-28T17:15:00Z">
        <w:r>
          <w:rPr>
            <w:bCs/>
          </w:rPr>
          <w:t>Root nodule biomass increased under elevated CO</w:t>
        </w:r>
        <w:r>
          <w:rPr>
            <w:bCs/>
            <w:vertAlign w:val="subscript"/>
          </w:rPr>
          <w:t>2</w:t>
        </w:r>
        <w:r>
          <w:rPr>
            <w:bCs/>
          </w:rPr>
          <w:t xml:space="preserve"> by 30% (</w:t>
        </w:r>
        <w:r>
          <w:rPr>
            <w:bCs/>
            <w:i/>
            <w:iCs/>
          </w:rPr>
          <w:t>p</w:t>
        </w:r>
        <w:r>
          <w:rPr>
            <w:bCs/>
          </w:rPr>
          <w:t>&lt;0.001; Table S5)</w:t>
        </w:r>
      </w:ins>
      <w:ins w:id="85" w:author="Perkowski, Evan A [2]" w:date="2024-05-28T17:19:00Z">
        <w:r w:rsidR="004B7E2F">
          <w:rPr>
            <w:bCs/>
          </w:rPr>
          <w:t>. This pattern was not modified by nitrogen fertilization (</w:t>
        </w:r>
      </w:ins>
      <w:ins w:id="86" w:author="Perkowski, Evan A [2]" w:date="2024-05-28T17:20:00Z">
        <w:r w:rsidR="004B7E2F">
          <w:rPr>
            <w:bCs/>
          </w:rPr>
          <w:t>CO</w:t>
        </w:r>
        <w:r w:rsidR="004B7E2F">
          <w:rPr>
            <w:bCs/>
            <w:vertAlign w:val="subscript"/>
          </w:rPr>
          <w:t>2</w:t>
        </w:r>
        <w:r w:rsidR="004B7E2F">
          <w:rPr>
            <w:bCs/>
          </w:rPr>
          <w:t xml:space="preserve">-by-nitrogen fertilization interaction: </w:t>
        </w:r>
        <w:r w:rsidR="004B7E2F">
          <w:rPr>
            <w:bCs/>
            <w:i/>
            <w:iCs/>
          </w:rPr>
          <w:t>p</w:t>
        </w:r>
        <w:r w:rsidR="004B7E2F">
          <w:rPr>
            <w:bCs/>
          </w:rPr>
          <w:t>&gt;0.05; Table S5</w:t>
        </w:r>
      </w:ins>
      <w:ins w:id="87" w:author="Perkowski, Evan A [2]" w:date="2024-05-28T17:19:00Z">
        <w:r w:rsidR="004B7E2F">
          <w:rPr>
            <w:bCs/>
          </w:rPr>
          <w:t>)</w:t>
        </w:r>
      </w:ins>
      <w:ins w:id="88" w:author="Perkowski, Evan A [2]" w:date="2024-05-28T17:21:00Z">
        <w:r w:rsidR="004B7E2F">
          <w:rPr>
            <w:bCs/>
          </w:rPr>
          <w:t xml:space="preserve"> </w:t>
        </w:r>
      </w:ins>
      <w:ins w:id="89" w:author="Perkowski, Evan A [2]" w:date="2024-05-28T17:19:00Z">
        <w:r w:rsidR="004B7E2F">
          <w:rPr>
            <w:bCs/>
          </w:rPr>
          <w:t>or inoculation treatments (CO</w:t>
        </w:r>
        <w:r w:rsidR="004B7E2F">
          <w:rPr>
            <w:bCs/>
            <w:vertAlign w:val="subscript"/>
          </w:rPr>
          <w:t>2</w:t>
        </w:r>
        <w:r w:rsidR="004B7E2F">
          <w:rPr>
            <w:bCs/>
          </w:rPr>
          <w:t>-by-</w:t>
        </w:r>
      </w:ins>
      <w:ins w:id="90" w:author="Perkowski, Evan A [2]" w:date="2024-05-28T17:20:00Z">
        <w:r w:rsidR="004B7E2F">
          <w:rPr>
            <w:bCs/>
          </w:rPr>
          <w:t xml:space="preserve">inoculation interaction: </w:t>
        </w:r>
        <w:r w:rsidR="004B7E2F">
          <w:rPr>
            <w:bCs/>
            <w:i/>
            <w:iCs/>
          </w:rPr>
          <w:t>p</w:t>
        </w:r>
        <w:r w:rsidR="004B7E2F">
          <w:rPr>
            <w:bCs/>
          </w:rPr>
          <w:t>&gt;0.05; Table S5</w:t>
        </w:r>
      </w:ins>
      <w:ins w:id="91" w:author="Perkowski, Evan A [2]" w:date="2024-05-28T17:19:00Z">
        <w:r w:rsidR="004B7E2F">
          <w:rPr>
            <w:bCs/>
          </w:rPr>
          <w:t>)</w:t>
        </w:r>
      </w:ins>
      <w:ins w:id="92" w:author="Perkowski, Evan A [2]" w:date="2024-05-28T17:17:00Z">
        <w:r w:rsidR="005A13FB">
          <w:rPr>
            <w:bCs/>
          </w:rPr>
          <w:t xml:space="preserve">. </w:t>
        </w:r>
      </w:ins>
      <w:ins w:id="93" w:author="Perkowski, Evan A [2]" w:date="2024-05-28T17:18:00Z">
        <w:r w:rsidR="004B7E2F">
          <w:rPr>
            <w:bCs/>
          </w:rPr>
          <w:t>Increasing nitrogen fertilization decreased root nodule biomass</w:t>
        </w:r>
      </w:ins>
      <w:ins w:id="94" w:author="Perkowski, Evan A [2]" w:date="2024-05-28T17:21:00Z">
        <w:r w:rsidR="004B7E2F">
          <w:rPr>
            <w:bCs/>
          </w:rPr>
          <w:t xml:space="preserve"> (</w:t>
        </w:r>
        <w:r w:rsidR="004B7E2F">
          <w:rPr>
            <w:bCs/>
            <w:i/>
            <w:iCs/>
          </w:rPr>
          <w:t>p</w:t>
        </w:r>
        <w:r w:rsidR="004B7E2F">
          <w:rPr>
            <w:bCs/>
          </w:rPr>
          <w:t>&lt;0.001; Table S5) only</w:t>
        </w:r>
      </w:ins>
      <w:ins w:id="95" w:author="Perkowski, Evan A [2]" w:date="2024-05-28T17:18:00Z">
        <w:r w:rsidR="004B7E2F">
          <w:rPr>
            <w:bCs/>
          </w:rPr>
          <w:t xml:space="preserve"> in inoculated plants</w:t>
        </w:r>
      </w:ins>
      <w:ins w:id="96" w:author="Perkowski, Evan A [2]" w:date="2024-05-28T17:19:00Z">
        <w:r w:rsidR="004B7E2F">
          <w:rPr>
            <w:bCs/>
          </w:rPr>
          <w:t xml:space="preserve"> (inoculation-by-nitrogen fertilization interaction :</w:t>
        </w:r>
        <w:r w:rsidR="004B7E2F">
          <w:rPr>
            <w:bCs/>
            <w:i/>
            <w:iCs/>
          </w:rPr>
          <w:t>p</w:t>
        </w:r>
        <w:r w:rsidR="004B7E2F">
          <w:rPr>
            <w:bCs/>
          </w:rPr>
          <w:t>&lt;0.001; Table S5).</w:t>
        </w:r>
      </w:ins>
    </w:p>
    <w:p w14:paraId="1D1D5225" w14:textId="6AB657FB" w:rsidR="00407B44" w:rsidRPr="00A638BB" w:rsidRDefault="00407B44" w:rsidP="00384051">
      <w:pPr>
        <w:spacing w:line="360" w:lineRule="auto"/>
        <w:ind w:firstLine="720"/>
        <w:rPr>
          <w:ins w:id="97" w:author="Perkowski, Evan A [2]" w:date="2024-05-28T16:05:00Z"/>
          <w:bCs/>
        </w:rPr>
      </w:pPr>
      <w:ins w:id="98" w:author="Perkowski, Evan A [2]" w:date="2024-05-28T16:05:00Z">
        <w:r>
          <w:rPr>
            <w:bCs/>
          </w:rPr>
          <w:t>Root biomass increased by 96% under elevated CO</w:t>
        </w:r>
        <w:r>
          <w:rPr>
            <w:bCs/>
            <w:vertAlign w:val="subscript"/>
          </w:rPr>
          <w:t>2</w:t>
        </w:r>
        <w:r>
          <w:rPr>
            <w:bCs/>
          </w:rPr>
          <w:t xml:space="preserve"> </w:t>
        </w:r>
      </w:ins>
      <w:ins w:id="99" w:author="Perkowski, Evan A [2]" w:date="2024-05-28T16:22:00Z">
        <w:r w:rsidR="00384051">
          <w:rPr>
            <w:bCs/>
          </w:rPr>
          <w:t>compared to ambient CO</w:t>
        </w:r>
        <w:r w:rsidR="00384051">
          <w:rPr>
            <w:bCs/>
            <w:vertAlign w:val="subscript"/>
          </w:rPr>
          <w:t>2</w:t>
        </w:r>
        <w:r w:rsidR="00384051">
          <w:rPr>
            <w:bCs/>
          </w:rPr>
          <w:t xml:space="preserve"> </w:t>
        </w:r>
      </w:ins>
      <w:ins w:id="100" w:author="Perkowski, Evan A [2]" w:date="2024-05-28T16:05:00Z">
        <w:r>
          <w:rPr>
            <w:bCs/>
          </w:rPr>
          <w:t>(</w:t>
        </w:r>
        <w:r>
          <w:rPr>
            <w:bCs/>
            <w:i/>
            <w:iCs/>
          </w:rPr>
          <w:t>p</w:t>
        </w:r>
        <w:r>
          <w:rPr>
            <w:bCs/>
          </w:rPr>
          <w:t>&lt;0.001; Table S5). Increasing nitrogen fertilization increased root biomass more strongly under ambient CO</w:t>
        </w:r>
        <w:r>
          <w:rPr>
            <w:bCs/>
            <w:vertAlign w:val="subscript"/>
          </w:rPr>
          <w:t>2</w:t>
        </w:r>
        <w:r>
          <w:rPr>
            <w:bCs/>
          </w:rPr>
          <w:t xml:space="preserve"> compared to elevated CO</w:t>
        </w:r>
        <w:r>
          <w:rPr>
            <w:bCs/>
            <w:vertAlign w:val="subscript"/>
          </w:rPr>
          <w:t>2</w:t>
        </w:r>
        <w:r w:rsidRPr="00F10F68">
          <w:rPr>
            <w:bCs/>
          </w:rPr>
          <w:t xml:space="preserve"> </w:t>
        </w:r>
        <w:r>
          <w:rPr>
            <w:bCs/>
          </w:rPr>
          <w:t>(CO</w:t>
        </w:r>
        <w:r>
          <w:rPr>
            <w:bCs/>
            <w:vertAlign w:val="subscript"/>
          </w:rPr>
          <w:t>2</w:t>
        </w:r>
        <w:r>
          <w:rPr>
            <w:bCs/>
          </w:rPr>
          <w:t xml:space="preserve">-by-nitrogen fertilization interaction: </w:t>
        </w:r>
        <w:r>
          <w:rPr>
            <w:bCs/>
            <w:i/>
            <w:iCs/>
          </w:rPr>
          <w:t>p</w:t>
        </w:r>
        <w:r>
          <w:rPr>
            <w:bCs/>
          </w:rPr>
          <w:t>&lt;0.001; Table S5). Inoculation increased root biomass only under ambient CO</w:t>
        </w:r>
        <w:r>
          <w:rPr>
            <w:bCs/>
            <w:vertAlign w:val="subscript"/>
          </w:rPr>
          <w:t>2</w:t>
        </w:r>
        <w:r>
          <w:rPr>
            <w:bCs/>
          </w:rPr>
          <w:t xml:space="preserve"> (CO</w:t>
        </w:r>
        <w:r>
          <w:rPr>
            <w:bCs/>
            <w:vertAlign w:val="subscript"/>
          </w:rPr>
          <w:t>2</w:t>
        </w:r>
        <w:r>
          <w:rPr>
            <w:bCs/>
          </w:rPr>
          <w:t xml:space="preserve">-by-inoculation interaction: </w:t>
        </w:r>
        <w:r>
          <w:rPr>
            <w:bCs/>
            <w:i/>
            <w:iCs/>
          </w:rPr>
          <w:t>p</w:t>
        </w:r>
        <w:r>
          <w:rPr>
            <w:bCs/>
          </w:rPr>
          <w:t xml:space="preserve">&lt;0.001; Table S5). Increasing nitrogen fertilization increased root biomass more strongly in uninoculated plants than uninoculated plants (inoculation-by-nitrogen fertilization: </w:t>
        </w:r>
        <w:r>
          <w:rPr>
            <w:bCs/>
            <w:i/>
            <w:iCs/>
          </w:rPr>
          <w:t>p</w:t>
        </w:r>
        <w:r>
          <w:rPr>
            <w:bCs/>
          </w:rPr>
          <w:t>&lt;0.001; Table S5).</w:t>
        </w:r>
      </w:ins>
    </w:p>
    <w:p w14:paraId="35CEE100" w14:textId="77777777" w:rsidR="00CD0F08" w:rsidRPr="00E4124F" w:rsidRDefault="00CD0F08" w:rsidP="00F10E09">
      <w:pPr>
        <w:spacing w:line="360" w:lineRule="auto"/>
        <w:rPr>
          <w:bCs/>
        </w:rPr>
      </w:pPr>
    </w:p>
    <w:p w14:paraId="163D666F" w14:textId="77777777" w:rsidR="00FE10C1" w:rsidRDefault="00FE10C1" w:rsidP="00C358CC">
      <w:pPr>
        <w:spacing w:line="480" w:lineRule="auto"/>
        <w:rPr>
          <w:b/>
        </w:rPr>
        <w:sectPr w:rsidR="00FE10C1" w:rsidSect="002A6010">
          <w:pgSz w:w="12240" w:h="15840"/>
          <w:pgMar w:top="1440" w:right="1440" w:bottom="1440" w:left="1440" w:header="720" w:footer="720" w:gutter="0"/>
          <w:lnNumType w:countBy="1" w:restart="continuous"/>
          <w:cols w:space="720"/>
          <w:docGrid w:linePitch="360"/>
        </w:sectPr>
      </w:pPr>
    </w:p>
    <w:p w14:paraId="4C8F6EF7" w14:textId="77777777" w:rsidR="00FE10C1" w:rsidRPr="00080815" w:rsidRDefault="00FE10C1" w:rsidP="00DE2B27">
      <w:pPr>
        <w:spacing w:line="360" w:lineRule="auto"/>
        <w:rPr>
          <w:bCs/>
          <w:vertAlign w:val="superscript"/>
        </w:rPr>
      </w:pPr>
      <w:r>
        <w:rPr>
          <w:b/>
        </w:rPr>
        <w:lastRenderedPageBreak/>
        <w:t>Table 3</w:t>
      </w:r>
      <w:r>
        <w:rPr>
          <w:bCs/>
        </w:rPr>
        <w:t xml:space="preserve"> 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whole-plant growth, carbon costs to acquire nitrogen, and investment toward symbiotic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506B95F7" w14:textId="77777777" w:rsidTr="00E570BC">
        <w:trPr>
          <w:trHeight w:val="320"/>
        </w:trPr>
        <w:tc>
          <w:tcPr>
            <w:tcW w:w="1971" w:type="dxa"/>
            <w:tcBorders>
              <w:left w:val="nil"/>
              <w:bottom w:val="single" w:sz="4" w:space="0" w:color="auto"/>
              <w:right w:val="nil"/>
            </w:tcBorders>
            <w:shd w:val="clear" w:color="auto" w:fill="auto"/>
            <w:noWrap/>
            <w:vAlign w:val="bottom"/>
          </w:tcPr>
          <w:p w14:paraId="35A0CDE0" w14:textId="77777777" w:rsidR="00FE10C1" w:rsidRPr="00A075E5" w:rsidRDefault="00FE10C1"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506E389" w14:textId="77777777" w:rsidR="00FE10C1" w:rsidRPr="00A075E5" w:rsidRDefault="00FE10C1"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245404D1" w14:textId="77777777" w:rsidR="00FE10C1" w:rsidRPr="00E570BC" w:rsidRDefault="00FE10C1"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46499E1E" w14:textId="77777777" w:rsidR="00FE10C1" w:rsidRPr="00E570BC" w:rsidRDefault="00FE10C1"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1143B6B9" w14:textId="77777777" w:rsidR="00FE10C1" w:rsidRPr="00E570BC" w:rsidRDefault="00FE10C1"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6DC5982B" w14:textId="74268512" w:rsidR="00FE10C1" w:rsidRPr="00E570BC" w:rsidRDefault="00CD0F08" w:rsidP="00E570BC">
            <w:pPr>
              <w:spacing w:line="276" w:lineRule="auto"/>
              <w:jc w:val="right"/>
              <w:rPr>
                <w:b/>
                <w:bCs/>
                <w:color w:val="000000"/>
                <w:vertAlign w:val="superscript"/>
              </w:rPr>
            </w:pPr>
            <w:r>
              <w:rPr>
                <w:b/>
                <w:bCs/>
                <w:color w:val="000000"/>
              </w:rPr>
              <w:t>Nodule biomass: root biomass</w:t>
            </w:r>
          </w:p>
        </w:tc>
      </w:tr>
      <w:tr w:rsidR="00FE10C1" w:rsidRPr="00A075E5" w14:paraId="430ACB85" w14:textId="77777777"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A6517BF" w14:textId="77777777" w:rsidR="00FE10C1" w:rsidRPr="00A075E5" w:rsidRDefault="00FE10C1"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234CCD42" w14:textId="77777777" w:rsidR="00FE10C1" w:rsidRPr="00A075E5" w:rsidRDefault="00FE10C1"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546B32C5" w14:textId="77777777" w:rsidR="00FE10C1" w:rsidRPr="00A075E5" w:rsidRDefault="00FE10C1"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2F878895"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7D8F8DDF"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742AABD"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39CB88E"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4E60D349"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73967E18" w14:textId="77777777" w:rsidR="00FE10C1" w:rsidRPr="00E4133D" w:rsidRDefault="00FE10C1"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F70521B" w14:textId="77777777" w:rsidR="00FE10C1" w:rsidRPr="00E4133D" w:rsidRDefault="00FE10C1" w:rsidP="00E570BC">
            <w:pPr>
              <w:spacing w:line="276" w:lineRule="auto"/>
              <w:jc w:val="right"/>
              <w:rPr>
                <w:i/>
                <w:iCs/>
                <w:color w:val="000000"/>
              </w:rPr>
            </w:pPr>
            <w:r w:rsidRPr="00E4133D">
              <w:rPr>
                <w:i/>
                <w:iCs/>
                <w:color w:val="000000"/>
              </w:rPr>
              <w:t>p</w:t>
            </w:r>
          </w:p>
        </w:tc>
      </w:tr>
      <w:tr w:rsidR="00CD3DC0" w:rsidRPr="00A075E5" w14:paraId="2EAE8B3F" w14:textId="77777777" w:rsidTr="007F37FF">
        <w:trPr>
          <w:trHeight w:val="320"/>
        </w:trPr>
        <w:tc>
          <w:tcPr>
            <w:tcW w:w="1971" w:type="dxa"/>
            <w:tcBorders>
              <w:top w:val="nil"/>
              <w:left w:val="nil"/>
              <w:bottom w:val="nil"/>
              <w:right w:val="nil"/>
            </w:tcBorders>
            <w:shd w:val="clear" w:color="auto" w:fill="auto"/>
            <w:noWrap/>
            <w:vAlign w:val="bottom"/>
            <w:hideMark/>
          </w:tcPr>
          <w:p w14:paraId="102E94F2" w14:textId="77777777" w:rsidR="00CD3DC0" w:rsidRPr="00A075E5" w:rsidRDefault="00CD3DC0" w:rsidP="00CD3DC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6614C368"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45994F29" w14:textId="77777777" w:rsidR="00CD3DC0" w:rsidRPr="009412FD" w:rsidRDefault="00CD3DC0" w:rsidP="00CD3DC0">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57EC4B1"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4C8A41" w14:textId="77777777" w:rsidR="00CD3DC0" w:rsidRPr="009412FD" w:rsidRDefault="00CD3DC0" w:rsidP="00CD3DC0">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12608BD3"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1CE0D793" w14:textId="77777777" w:rsidR="00CD3DC0" w:rsidRPr="009412FD" w:rsidRDefault="00CD3DC0" w:rsidP="00CD3DC0">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78BAE589"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bottom"/>
          </w:tcPr>
          <w:p w14:paraId="3504AF62" w14:textId="0195730D" w:rsidR="00CD3DC0" w:rsidRPr="009412FD" w:rsidRDefault="00CD3DC0" w:rsidP="00CD3DC0">
            <w:pPr>
              <w:spacing w:line="276" w:lineRule="auto"/>
              <w:jc w:val="right"/>
              <w:rPr>
                <w:b/>
                <w:bCs/>
                <w:color w:val="000000"/>
              </w:rPr>
            </w:pPr>
            <w:r w:rsidRPr="00623BF6">
              <w:rPr>
                <w:color w:val="000000"/>
              </w:rPr>
              <w:t>0.01</w:t>
            </w:r>
            <w:r>
              <w:rPr>
                <w:color w:val="000000"/>
              </w:rPr>
              <w:t>0</w:t>
            </w:r>
          </w:p>
        </w:tc>
        <w:tc>
          <w:tcPr>
            <w:tcW w:w="1152" w:type="dxa"/>
            <w:tcBorders>
              <w:top w:val="nil"/>
              <w:left w:val="nil"/>
              <w:bottom w:val="nil"/>
              <w:right w:val="nil"/>
            </w:tcBorders>
            <w:vAlign w:val="bottom"/>
          </w:tcPr>
          <w:p w14:paraId="0FC90AC3" w14:textId="5D6B627B" w:rsidR="00CD3DC0" w:rsidRPr="009412FD" w:rsidRDefault="00CD3DC0" w:rsidP="00CD3DC0">
            <w:pPr>
              <w:spacing w:line="276" w:lineRule="auto"/>
              <w:jc w:val="right"/>
              <w:rPr>
                <w:b/>
                <w:bCs/>
                <w:color w:val="000000"/>
              </w:rPr>
            </w:pPr>
            <w:r w:rsidRPr="00623BF6">
              <w:rPr>
                <w:color w:val="000000"/>
              </w:rPr>
              <w:t>0.921</w:t>
            </w:r>
          </w:p>
        </w:tc>
      </w:tr>
      <w:tr w:rsidR="00CD3DC0" w:rsidRPr="00A075E5" w14:paraId="07B31C29" w14:textId="77777777" w:rsidTr="007F37FF">
        <w:trPr>
          <w:trHeight w:val="320"/>
        </w:trPr>
        <w:tc>
          <w:tcPr>
            <w:tcW w:w="1971" w:type="dxa"/>
            <w:tcBorders>
              <w:top w:val="nil"/>
              <w:left w:val="nil"/>
              <w:bottom w:val="nil"/>
              <w:right w:val="nil"/>
            </w:tcBorders>
            <w:shd w:val="clear" w:color="auto" w:fill="auto"/>
            <w:noWrap/>
            <w:vAlign w:val="bottom"/>
            <w:hideMark/>
          </w:tcPr>
          <w:p w14:paraId="7920B066" w14:textId="77777777" w:rsidR="00CD3DC0" w:rsidRPr="00A075E5" w:rsidRDefault="00CD3DC0" w:rsidP="00CD3DC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61C21F4"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4F72DF" w14:textId="77777777" w:rsidR="00CD3DC0" w:rsidRPr="009412FD" w:rsidRDefault="00CD3DC0" w:rsidP="00CD3DC0">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72F697C5"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79295AB2" w14:textId="77777777" w:rsidR="00CD3DC0" w:rsidRPr="009412FD" w:rsidRDefault="00CD3DC0" w:rsidP="00CD3DC0">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428961DD"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2B7C3739" w14:textId="77777777" w:rsidR="00CD3DC0" w:rsidRPr="009412FD" w:rsidRDefault="00CD3DC0" w:rsidP="00CD3DC0">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75F5AAD"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bottom"/>
          </w:tcPr>
          <w:p w14:paraId="002677F1" w14:textId="7BAE01B1" w:rsidR="00CD3DC0" w:rsidRPr="009412FD" w:rsidRDefault="00CD3DC0" w:rsidP="00CD3DC0">
            <w:pPr>
              <w:spacing w:line="276" w:lineRule="auto"/>
              <w:jc w:val="right"/>
              <w:rPr>
                <w:b/>
                <w:bCs/>
                <w:color w:val="000000"/>
              </w:rPr>
            </w:pPr>
            <w:r w:rsidRPr="00623BF6">
              <w:rPr>
                <w:color w:val="000000"/>
              </w:rPr>
              <w:t>902.063</w:t>
            </w:r>
          </w:p>
        </w:tc>
        <w:tc>
          <w:tcPr>
            <w:tcW w:w="1152" w:type="dxa"/>
            <w:tcBorders>
              <w:top w:val="nil"/>
              <w:left w:val="nil"/>
              <w:bottom w:val="nil"/>
              <w:right w:val="nil"/>
            </w:tcBorders>
            <w:vAlign w:val="bottom"/>
          </w:tcPr>
          <w:p w14:paraId="5ED40AE7" w14:textId="5D83D604" w:rsidR="00CD3DC0" w:rsidRPr="009412FD" w:rsidRDefault="00CD3DC0" w:rsidP="00CD3DC0">
            <w:pPr>
              <w:spacing w:line="276" w:lineRule="auto"/>
              <w:jc w:val="right"/>
              <w:rPr>
                <w:b/>
                <w:bCs/>
                <w:color w:val="000000"/>
              </w:rPr>
            </w:pPr>
            <w:r w:rsidRPr="00623BF6">
              <w:rPr>
                <w:b/>
                <w:bCs/>
                <w:color w:val="000000"/>
              </w:rPr>
              <w:t>&lt;0.001</w:t>
            </w:r>
          </w:p>
        </w:tc>
      </w:tr>
      <w:tr w:rsidR="00CD3DC0" w:rsidRPr="00A075E5" w14:paraId="05238365" w14:textId="77777777" w:rsidTr="007F37FF">
        <w:trPr>
          <w:trHeight w:val="320"/>
        </w:trPr>
        <w:tc>
          <w:tcPr>
            <w:tcW w:w="1971" w:type="dxa"/>
            <w:tcBorders>
              <w:top w:val="nil"/>
              <w:left w:val="nil"/>
              <w:bottom w:val="nil"/>
              <w:right w:val="nil"/>
            </w:tcBorders>
            <w:shd w:val="clear" w:color="auto" w:fill="auto"/>
            <w:noWrap/>
            <w:vAlign w:val="bottom"/>
            <w:hideMark/>
          </w:tcPr>
          <w:p w14:paraId="7D4C0365" w14:textId="77777777" w:rsidR="00CD3DC0" w:rsidRPr="00A075E5" w:rsidRDefault="00CD3DC0" w:rsidP="00CD3DC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682B23DD"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A0BBDF5" w14:textId="77777777" w:rsidR="00CD3DC0" w:rsidRPr="009412FD" w:rsidRDefault="00CD3DC0" w:rsidP="00CD3DC0">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0F8356B2"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CA1935A" w14:textId="77777777" w:rsidR="00CD3DC0" w:rsidRPr="009412FD" w:rsidRDefault="00CD3DC0" w:rsidP="00CD3DC0">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1D9EAF60"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6BBABAE2" w14:textId="77777777" w:rsidR="00CD3DC0" w:rsidRPr="009412FD" w:rsidRDefault="00CD3DC0" w:rsidP="00CD3DC0">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75A0551A"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bottom"/>
          </w:tcPr>
          <w:p w14:paraId="22EDC0F5" w14:textId="25B634E4" w:rsidR="00CD3DC0" w:rsidRPr="009412FD" w:rsidRDefault="00CD3DC0" w:rsidP="00CD3DC0">
            <w:pPr>
              <w:spacing w:line="276" w:lineRule="auto"/>
              <w:jc w:val="right"/>
              <w:rPr>
                <w:b/>
                <w:bCs/>
                <w:color w:val="000000"/>
              </w:rPr>
            </w:pPr>
            <w:r w:rsidRPr="00623BF6">
              <w:rPr>
                <w:color w:val="000000"/>
              </w:rPr>
              <w:t>254.741</w:t>
            </w:r>
          </w:p>
        </w:tc>
        <w:tc>
          <w:tcPr>
            <w:tcW w:w="1152" w:type="dxa"/>
            <w:tcBorders>
              <w:top w:val="nil"/>
              <w:left w:val="nil"/>
              <w:bottom w:val="nil"/>
              <w:right w:val="nil"/>
            </w:tcBorders>
            <w:vAlign w:val="bottom"/>
          </w:tcPr>
          <w:p w14:paraId="161029E2" w14:textId="5A17D5B6" w:rsidR="00CD3DC0" w:rsidRPr="009412FD" w:rsidRDefault="00CD3DC0" w:rsidP="00CD3DC0">
            <w:pPr>
              <w:spacing w:line="276" w:lineRule="auto"/>
              <w:jc w:val="right"/>
              <w:rPr>
                <w:b/>
                <w:bCs/>
                <w:color w:val="000000"/>
              </w:rPr>
            </w:pPr>
            <w:r w:rsidRPr="00623BF6">
              <w:rPr>
                <w:b/>
                <w:bCs/>
                <w:color w:val="000000"/>
              </w:rPr>
              <w:t>&lt;0.001</w:t>
            </w:r>
          </w:p>
        </w:tc>
      </w:tr>
      <w:tr w:rsidR="00CD3DC0" w:rsidRPr="00A075E5" w14:paraId="55FE263D" w14:textId="77777777" w:rsidTr="007F37FF">
        <w:trPr>
          <w:trHeight w:val="320"/>
        </w:trPr>
        <w:tc>
          <w:tcPr>
            <w:tcW w:w="1971" w:type="dxa"/>
            <w:tcBorders>
              <w:top w:val="nil"/>
              <w:left w:val="nil"/>
              <w:bottom w:val="nil"/>
              <w:right w:val="nil"/>
            </w:tcBorders>
            <w:shd w:val="clear" w:color="auto" w:fill="auto"/>
            <w:noWrap/>
            <w:vAlign w:val="bottom"/>
            <w:hideMark/>
          </w:tcPr>
          <w:p w14:paraId="3E746753" w14:textId="707DD7FF" w:rsidR="00CD3DC0" w:rsidRPr="00A075E5" w:rsidRDefault="00CD3DC0" w:rsidP="00CD3DC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438" w:type="dxa"/>
            <w:tcBorders>
              <w:top w:val="nil"/>
              <w:left w:val="nil"/>
              <w:bottom w:val="nil"/>
              <w:right w:val="nil"/>
            </w:tcBorders>
            <w:shd w:val="clear" w:color="auto" w:fill="auto"/>
            <w:noWrap/>
            <w:vAlign w:val="bottom"/>
            <w:hideMark/>
          </w:tcPr>
          <w:p w14:paraId="12ACA662"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477BF2B" w14:textId="77777777" w:rsidR="00CD3DC0" w:rsidRPr="009412FD" w:rsidRDefault="00CD3DC0" w:rsidP="00CD3DC0">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0ED85A1" w14:textId="77777777" w:rsidR="00CD3DC0" w:rsidRPr="009412FD" w:rsidRDefault="00CD3DC0" w:rsidP="00CD3DC0">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332C1D06" w14:textId="77777777" w:rsidR="00CD3DC0" w:rsidRPr="009412FD" w:rsidRDefault="00CD3DC0" w:rsidP="00CD3DC0">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3E62371D" w14:textId="77777777" w:rsidR="00CD3DC0" w:rsidRPr="009412FD" w:rsidRDefault="00CD3DC0" w:rsidP="00CD3DC0">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58E920E6" w14:textId="77777777" w:rsidR="00CD3DC0" w:rsidRPr="009412FD" w:rsidRDefault="00CD3DC0" w:rsidP="00CD3DC0">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029FF31F"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bottom"/>
          </w:tcPr>
          <w:p w14:paraId="4D3E9E63" w14:textId="5F6E7A83" w:rsidR="00CD3DC0" w:rsidRPr="009412FD" w:rsidRDefault="00CD3DC0" w:rsidP="00CD3DC0">
            <w:pPr>
              <w:spacing w:line="276" w:lineRule="auto"/>
              <w:jc w:val="right"/>
              <w:rPr>
                <w:b/>
                <w:bCs/>
                <w:color w:val="000000"/>
              </w:rPr>
            </w:pPr>
            <w:r w:rsidRPr="00623BF6">
              <w:rPr>
                <w:color w:val="000000"/>
              </w:rPr>
              <w:t>21.632</w:t>
            </w:r>
          </w:p>
        </w:tc>
        <w:tc>
          <w:tcPr>
            <w:tcW w:w="1152" w:type="dxa"/>
            <w:tcBorders>
              <w:top w:val="nil"/>
              <w:left w:val="nil"/>
              <w:bottom w:val="nil"/>
              <w:right w:val="nil"/>
            </w:tcBorders>
            <w:vAlign w:val="bottom"/>
          </w:tcPr>
          <w:p w14:paraId="764F29A9" w14:textId="2C5ED3CD" w:rsidR="00CD3DC0" w:rsidRPr="009412FD" w:rsidRDefault="00CD3DC0" w:rsidP="00CD3DC0">
            <w:pPr>
              <w:spacing w:line="276" w:lineRule="auto"/>
              <w:jc w:val="right"/>
              <w:rPr>
                <w:b/>
                <w:bCs/>
                <w:color w:val="000000"/>
              </w:rPr>
            </w:pPr>
            <w:r w:rsidRPr="00623BF6">
              <w:rPr>
                <w:b/>
                <w:bCs/>
                <w:color w:val="000000"/>
              </w:rPr>
              <w:t>&lt;0.001</w:t>
            </w:r>
          </w:p>
        </w:tc>
      </w:tr>
      <w:tr w:rsidR="00CD3DC0" w:rsidRPr="00A075E5" w14:paraId="26A24BB1" w14:textId="77777777" w:rsidTr="007F37FF">
        <w:trPr>
          <w:trHeight w:val="320"/>
        </w:trPr>
        <w:tc>
          <w:tcPr>
            <w:tcW w:w="1971" w:type="dxa"/>
            <w:tcBorders>
              <w:top w:val="nil"/>
              <w:left w:val="nil"/>
              <w:bottom w:val="nil"/>
              <w:right w:val="nil"/>
            </w:tcBorders>
            <w:shd w:val="clear" w:color="auto" w:fill="auto"/>
            <w:noWrap/>
            <w:vAlign w:val="bottom"/>
            <w:hideMark/>
          </w:tcPr>
          <w:p w14:paraId="120DD717" w14:textId="7F8ED96B" w:rsidR="00CD3DC0" w:rsidRPr="00A075E5" w:rsidRDefault="00CD3DC0" w:rsidP="00CD3DC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438" w:type="dxa"/>
            <w:tcBorders>
              <w:top w:val="nil"/>
              <w:left w:val="nil"/>
              <w:bottom w:val="nil"/>
              <w:right w:val="nil"/>
            </w:tcBorders>
            <w:shd w:val="clear" w:color="auto" w:fill="auto"/>
            <w:noWrap/>
            <w:vAlign w:val="bottom"/>
            <w:hideMark/>
          </w:tcPr>
          <w:p w14:paraId="38015A88"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26FAF0B2" w14:textId="77777777" w:rsidR="00CD3DC0" w:rsidRPr="009412FD" w:rsidRDefault="00CD3DC0" w:rsidP="00CD3DC0">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3F0959D" w14:textId="77777777" w:rsidR="00CD3DC0" w:rsidRPr="009412FD" w:rsidRDefault="00CD3DC0" w:rsidP="00CD3DC0">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FA85D4F" w14:textId="77777777" w:rsidR="00CD3DC0" w:rsidRPr="009412FD" w:rsidRDefault="00CD3DC0" w:rsidP="00CD3DC0">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39107F29" w14:textId="77777777" w:rsidR="00CD3DC0" w:rsidRPr="009412FD" w:rsidRDefault="00CD3DC0" w:rsidP="00CD3DC0">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48EB0B1B" w14:textId="77777777" w:rsidR="00CD3DC0" w:rsidRPr="009412FD" w:rsidRDefault="00CD3DC0" w:rsidP="00CD3DC0">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7C15E206" w14:textId="77777777" w:rsidR="00CD3DC0" w:rsidRPr="009412FD" w:rsidRDefault="00CD3DC0" w:rsidP="00CD3DC0">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bottom"/>
          </w:tcPr>
          <w:p w14:paraId="6E8CEA80" w14:textId="4CF01BA4" w:rsidR="00CD3DC0" w:rsidRPr="009412FD" w:rsidRDefault="00CD3DC0" w:rsidP="00CD3DC0">
            <w:pPr>
              <w:spacing w:line="276" w:lineRule="auto"/>
              <w:jc w:val="right"/>
              <w:rPr>
                <w:color w:val="000000"/>
              </w:rPr>
            </w:pPr>
            <w:r w:rsidRPr="00623BF6">
              <w:rPr>
                <w:color w:val="000000"/>
              </w:rPr>
              <w:t>1.59</w:t>
            </w:r>
            <w:r>
              <w:rPr>
                <w:color w:val="000000"/>
              </w:rPr>
              <w:t>0</w:t>
            </w:r>
          </w:p>
        </w:tc>
        <w:tc>
          <w:tcPr>
            <w:tcW w:w="1152" w:type="dxa"/>
            <w:tcBorders>
              <w:top w:val="nil"/>
              <w:left w:val="nil"/>
              <w:bottom w:val="nil"/>
              <w:right w:val="nil"/>
            </w:tcBorders>
            <w:vAlign w:val="bottom"/>
          </w:tcPr>
          <w:p w14:paraId="2F0D271D" w14:textId="326136F3" w:rsidR="00CD3DC0" w:rsidRPr="00F63843" w:rsidRDefault="00CD3DC0" w:rsidP="00CD3DC0">
            <w:pPr>
              <w:spacing w:line="276" w:lineRule="auto"/>
              <w:jc w:val="right"/>
              <w:rPr>
                <w:color w:val="000000"/>
              </w:rPr>
            </w:pPr>
            <w:r w:rsidRPr="00623BF6">
              <w:rPr>
                <w:color w:val="000000"/>
              </w:rPr>
              <w:t>0.207</w:t>
            </w:r>
          </w:p>
        </w:tc>
      </w:tr>
      <w:tr w:rsidR="00CD3DC0" w:rsidRPr="00A075E5" w14:paraId="132952B9" w14:textId="77777777" w:rsidTr="007F37FF">
        <w:trPr>
          <w:trHeight w:val="320"/>
        </w:trPr>
        <w:tc>
          <w:tcPr>
            <w:tcW w:w="1971" w:type="dxa"/>
            <w:tcBorders>
              <w:top w:val="nil"/>
              <w:left w:val="nil"/>
              <w:right w:val="nil"/>
            </w:tcBorders>
            <w:shd w:val="clear" w:color="auto" w:fill="auto"/>
            <w:noWrap/>
            <w:vAlign w:val="bottom"/>
            <w:hideMark/>
          </w:tcPr>
          <w:p w14:paraId="3B3E9C12" w14:textId="15D58B27" w:rsidR="00CD3DC0" w:rsidRPr="00A075E5" w:rsidRDefault="00CD3DC0" w:rsidP="00CD3DC0">
            <w:pPr>
              <w:spacing w:line="276" w:lineRule="auto"/>
              <w:rPr>
                <w:color w:val="000000"/>
              </w:rPr>
            </w:pPr>
            <w:r>
              <w:rPr>
                <w:color w:val="000000"/>
              </w:rPr>
              <w:t xml:space="preserve">I </w:t>
            </w:r>
            <w:r w:rsidRPr="0029018A">
              <w:rPr>
                <w:color w:val="000000"/>
              </w:rPr>
              <w:t>×</w:t>
            </w:r>
            <w:r>
              <w:rPr>
                <w:color w:val="000000"/>
              </w:rPr>
              <w:t xml:space="preserve"> N</w:t>
            </w:r>
          </w:p>
        </w:tc>
        <w:tc>
          <w:tcPr>
            <w:tcW w:w="438" w:type="dxa"/>
            <w:tcBorders>
              <w:top w:val="nil"/>
              <w:left w:val="nil"/>
              <w:right w:val="nil"/>
            </w:tcBorders>
            <w:shd w:val="clear" w:color="auto" w:fill="auto"/>
            <w:noWrap/>
            <w:vAlign w:val="bottom"/>
            <w:hideMark/>
          </w:tcPr>
          <w:p w14:paraId="6BF61F0D"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5C121E9F" w14:textId="77777777" w:rsidR="00CD3DC0" w:rsidRPr="009412FD" w:rsidRDefault="00CD3DC0" w:rsidP="00CD3DC0">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3E2D9EFE" w14:textId="77777777" w:rsidR="00CD3DC0" w:rsidRPr="009412FD" w:rsidRDefault="00CD3DC0" w:rsidP="00CD3DC0">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773938F5" w14:textId="77777777" w:rsidR="00CD3DC0" w:rsidRPr="009412FD" w:rsidRDefault="00CD3DC0" w:rsidP="00CD3DC0">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694B022B"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D9F0C80" w14:textId="77777777" w:rsidR="00CD3DC0" w:rsidRPr="009412FD" w:rsidRDefault="00CD3DC0" w:rsidP="00CD3DC0">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59AF8562"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right w:val="nil"/>
            </w:tcBorders>
            <w:vAlign w:val="bottom"/>
          </w:tcPr>
          <w:p w14:paraId="3D9CD63F" w14:textId="5685CFFC" w:rsidR="00CD3DC0" w:rsidRPr="009412FD" w:rsidRDefault="00CD3DC0" w:rsidP="00CD3DC0">
            <w:pPr>
              <w:spacing w:line="276" w:lineRule="auto"/>
              <w:jc w:val="right"/>
              <w:rPr>
                <w:b/>
                <w:bCs/>
                <w:color w:val="000000"/>
              </w:rPr>
            </w:pPr>
            <w:r w:rsidRPr="00623BF6">
              <w:rPr>
                <w:color w:val="000000"/>
              </w:rPr>
              <w:t>132.463</w:t>
            </w:r>
          </w:p>
        </w:tc>
        <w:tc>
          <w:tcPr>
            <w:tcW w:w="1152" w:type="dxa"/>
            <w:tcBorders>
              <w:top w:val="nil"/>
              <w:left w:val="nil"/>
              <w:right w:val="nil"/>
            </w:tcBorders>
            <w:vAlign w:val="bottom"/>
          </w:tcPr>
          <w:p w14:paraId="44D3F9F7" w14:textId="6688C9DD" w:rsidR="00CD3DC0" w:rsidRPr="009412FD" w:rsidRDefault="00CD3DC0" w:rsidP="00CD3DC0">
            <w:pPr>
              <w:spacing w:line="276" w:lineRule="auto"/>
              <w:jc w:val="right"/>
              <w:rPr>
                <w:b/>
                <w:bCs/>
                <w:color w:val="000000"/>
              </w:rPr>
            </w:pPr>
            <w:r w:rsidRPr="00623BF6">
              <w:rPr>
                <w:b/>
                <w:bCs/>
                <w:color w:val="000000"/>
              </w:rPr>
              <w:t>&lt;0.001</w:t>
            </w:r>
          </w:p>
        </w:tc>
      </w:tr>
      <w:tr w:rsidR="00CD3DC0" w:rsidRPr="00A075E5" w14:paraId="0AC23B1E" w14:textId="77777777" w:rsidTr="007F37FF">
        <w:trPr>
          <w:trHeight w:val="320"/>
        </w:trPr>
        <w:tc>
          <w:tcPr>
            <w:tcW w:w="1971" w:type="dxa"/>
            <w:tcBorders>
              <w:top w:val="nil"/>
              <w:left w:val="nil"/>
              <w:bottom w:val="single" w:sz="4" w:space="0" w:color="auto"/>
              <w:right w:val="nil"/>
            </w:tcBorders>
            <w:shd w:val="clear" w:color="auto" w:fill="auto"/>
            <w:noWrap/>
            <w:vAlign w:val="bottom"/>
            <w:hideMark/>
          </w:tcPr>
          <w:p w14:paraId="33573C74" w14:textId="49841CB5" w:rsidR="00CD3DC0" w:rsidRPr="00A075E5" w:rsidRDefault="00CD3DC0" w:rsidP="00CD3DC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438" w:type="dxa"/>
            <w:tcBorders>
              <w:top w:val="nil"/>
              <w:left w:val="nil"/>
              <w:bottom w:val="single" w:sz="4" w:space="0" w:color="auto"/>
              <w:right w:val="nil"/>
            </w:tcBorders>
            <w:shd w:val="clear" w:color="auto" w:fill="auto"/>
            <w:noWrap/>
            <w:vAlign w:val="bottom"/>
            <w:hideMark/>
          </w:tcPr>
          <w:p w14:paraId="34B6FF4A"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6B6C88DB" w14:textId="77777777" w:rsidR="00CD3DC0" w:rsidRPr="009412FD" w:rsidRDefault="00CD3DC0" w:rsidP="00CD3DC0">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3DCB24A2" w14:textId="77777777" w:rsidR="00CD3DC0" w:rsidRPr="009412FD" w:rsidRDefault="00CD3DC0" w:rsidP="00CD3DC0">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3549240F" w14:textId="77777777" w:rsidR="00CD3DC0" w:rsidRPr="009412FD" w:rsidRDefault="00CD3DC0" w:rsidP="00CD3DC0">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51F918AF" w14:textId="77777777" w:rsidR="00CD3DC0" w:rsidRPr="009412FD" w:rsidRDefault="00CD3DC0" w:rsidP="00CD3DC0">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5C34C51E" w14:textId="77777777" w:rsidR="00CD3DC0" w:rsidRPr="009412FD" w:rsidRDefault="00CD3DC0" w:rsidP="00CD3DC0">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6F7AFE0A"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bottom"/>
          </w:tcPr>
          <w:p w14:paraId="5C70C649" w14:textId="28B522E4" w:rsidR="00CD3DC0" w:rsidRPr="009412FD" w:rsidRDefault="00CD3DC0" w:rsidP="00CD3DC0">
            <w:pPr>
              <w:spacing w:line="276" w:lineRule="auto"/>
              <w:jc w:val="right"/>
              <w:rPr>
                <w:b/>
                <w:bCs/>
                <w:color w:val="000000"/>
              </w:rPr>
            </w:pPr>
            <w:r w:rsidRPr="00623BF6">
              <w:rPr>
                <w:color w:val="000000"/>
              </w:rPr>
              <w:t>2.481</w:t>
            </w:r>
          </w:p>
        </w:tc>
        <w:tc>
          <w:tcPr>
            <w:tcW w:w="1152" w:type="dxa"/>
            <w:tcBorders>
              <w:top w:val="nil"/>
              <w:left w:val="nil"/>
              <w:bottom w:val="single" w:sz="4" w:space="0" w:color="auto"/>
              <w:right w:val="nil"/>
            </w:tcBorders>
            <w:vAlign w:val="bottom"/>
          </w:tcPr>
          <w:p w14:paraId="6D73B3B6" w14:textId="4808451E" w:rsidR="00CD3DC0" w:rsidRPr="009412FD" w:rsidRDefault="00CD3DC0" w:rsidP="00CD3DC0">
            <w:pPr>
              <w:spacing w:line="276" w:lineRule="auto"/>
              <w:jc w:val="right"/>
              <w:rPr>
                <w:b/>
                <w:bCs/>
                <w:color w:val="000000"/>
              </w:rPr>
            </w:pPr>
            <w:r w:rsidRPr="00623BF6">
              <w:rPr>
                <w:color w:val="000000"/>
              </w:rPr>
              <w:t>0.115</w:t>
            </w:r>
          </w:p>
        </w:tc>
      </w:tr>
    </w:tbl>
    <w:p w14:paraId="586293E3" w14:textId="182C0DDD" w:rsidR="00FE10C1" w:rsidRDefault="00FE10C1"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-values less than 0.05 are in bold. A superscript “</w:t>
      </w:r>
      <w:r w:rsidRPr="00A77E36">
        <w:rPr>
          <w:vertAlign w:val="superscript"/>
        </w:rPr>
        <w:t>b</w:t>
      </w:r>
      <w:r>
        <w:t xml:space="preserve">” after trait labels indicates if models were fit using square root transformed variables. Key: df=degrees of freedom, </w:t>
      </w:r>
      <w:r>
        <w:rPr>
          <w:i/>
          <w:iCs/>
          <w:color w:val="000000"/>
          <w:lang w:val="el-GR"/>
        </w:rPr>
        <w:t>χ</w:t>
      </w:r>
      <w:r w:rsidRPr="00E042DB">
        <w:rPr>
          <w:color w:val="000000"/>
          <w:vertAlign w:val="superscript"/>
        </w:rPr>
        <w:t>2</w:t>
      </w:r>
      <w:r>
        <w:rPr>
          <w:color w:val="000000"/>
        </w:rPr>
        <w:t>=Wald chi-square test statistic, total leaf area (cm</w:t>
      </w:r>
      <w:r>
        <w:rPr>
          <w:color w:val="000000"/>
          <w:vertAlign w:val="superscript"/>
        </w:rPr>
        <w:t>2</w:t>
      </w:r>
      <w:r>
        <w:rPr>
          <w:color w:val="000000"/>
        </w:rPr>
        <w:t xml:space="preserve">), total biomass (g), </w:t>
      </w:r>
      <w:ins w:id="101" w:author="Perkowski, Evan A [2]" w:date="2024-05-28T16:24:00Z">
        <w:r w:rsidR="00384051">
          <w:rPr>
            <w:color w:val="000000"/>
          </w:rPr>
          <w:t xml:space="preserve">belowground biomass </w:t>
        </w:r>
      </w:ins>
      <w:r>
        <w:rPr>
          <w:color w:val="000000"/>
        </w:rPr>
        <w:t>carbon cost to acquire nitrogen (gC gN</w:t>
      </w:r>
      <w:r>
        <w:rPr>
          <w:color w:val="000000"/>
          <w:vertAlign w:val="superscript"/>
        </w:rPr>
        <w:t>-1</w:t>
      </w:r>
      <w:r w:rsidR="00CD0F08">
        <w:rPr>
          <w:color w:val="000000"/>
        </w:rPr>
        <w:t>)</w:t>
      </w:r>
      <w:r w:rsidR="002D5B81">
        <w:rPr>
          <w:color w:val="000000"/>
        </w:rPr>
        <w:t>, nodule biomass: root biomass (unitless)</w:t>
      </w:r>
    </w:p>
    <w:p w14:paraId="58D048D3" w14:textId="77777777" w:rsidR="00FE10C1" w:rsidRDefault="00FE10C1" w:rsidP="008A6F85">
      <w:pPr>
        <w:spacing w:line="360" w:lineRule="auto"/>
      </w:pPr>
    </w:p>
    <w:p w14:paraId="4986ACEE" w14:textId="77777777" w:rsidR="00FE10C1" w:rsidRDefault="00FE10C1" w:rsidP="008A6F85">
      <w:pPr>
        <w:spacing w:line="360" w:lineRule="auto"/>
        <w:sectPr w:rsidR="00FE10C1" w:rsidSect="002A6010">
          <w:pgSz w:w="15840" w:h="12240" w:orient="landscape"/>
          <w:pgMar w:top="1440" w:right="1440" w:bottom="1440" w:left="1440" w:header="720" w:footer="720" w:gutter="0"/>
          <w:lnNumType w:countBy="1" w:restart="continuous"/>
          <w:cols w:space="720"/>
          <w:docGrid w:linePitch="360"/>
        </w:sectPr>
      </w:pPr>
    </w:p>
    <w:p w14:paraId="4EA4FDFA" w14:textId="476C7BED" w:rsidR="00FE10C1" w:rsidRPr="008A144F" w:rsidRDefault="00FE10C1" w:rsidP="008A144F">
      <w:pPr>
        <w:spacing w:line="360" w:lineRule="auto"/>
        <w:rPr>
          <w:b/>
        </w:rPr>
      </w:pPr>
      <w:r>
        <w:rPr>
          <w:b/>
        </w:rPr>
        <w:lastRenderedPageBreak/>
        <w:t xml:space="preserve">Figure </w:t>
      </w:r>
      <w:r w:rsidR="00FB21A6">
        <w:rPr>
          <w:b/>
        </w:rPr>
        <w:t>3</w:t>
      </w:r>
    </w:p>
    <w:p w14:paraId="2AB03FA8" w14:textId="55F40392" w:rsidR="00FE10C1" w:rsidRDefault="002D5B81" w:rsidP="002D5B81">
      <w:pPr>
        <w:spacing w:line="360" w:lineRule="auto"/>
        <w:jc w:val="center"/>
        <w:rPr>
          <w:bCs/>
        </w:rPr>
      </w:pPr>
      <w:r>
        <w:rPr>
          <w:bCs/>
          <w:noProof/>
        </w:rPr>
        <w:drawing>
          <wp:inline distT="0" distB="0" distL="0" distR="0" wp14:anchorId="0D39EB0F" wp14:editId="3A09F847">
            <wp:extent cx="5943600" cy="3962400"/>
            <wp:effectExtent l="0" t="0" r="0" b="0"/>
            <wp:docPr id="1115748186" name="Picture 5" descr="A diagram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48186" name="Picture 5" descr="A diagram of different types of fertilization&#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686CFB8" w14:textId="3217A8EB" w:rsidR="00FE10C1" w:rsidRDefault="00FE10C1" w:rsidP="00F10E09">
      <w:pPr>
        <w:spacing w:line="360" w:lineRule="auto"/>
        <w:rPr>
          <w:bCs/>
        </w:rPr>
      </w:pPr>
      <w:r w:rsidRPr="00314876">
        <w:rPr>
          <w:b/>
        </w:rPr>
        <w:t xml:space="preserve">Figure </w:t>
      </w:r>
      <w:r w:rsidR="00FB21A6">
        <w:rPr>
          <w:b/>
        </w:rPr>
        <w:t>3</w:t>
      </w:r>
      <w:r>
        <w:rPr>
          <w:b/>
        </w:rPr>
        <w:t>.</w:t>
      </w:r>
      <w:r w:rsidRPr="00526A21">
        <w:rPr>
          <w:bCs/>
        </w:rPr>
        <w:t xml:space="preserve"> </w:t>
      </w:r>
      <w:r>
        <w:rPr>
          <w:bCs/>
        </w:rPr>
        <w:t>Effects of CO</w:t>
      </w:r>
      <w:r>
        <w:rPr>
          <w:bCs/>
          <w:vertAlign w:val="subscript"/>
        </w:rPr>
        <w:t>2</w:t>
      </w:r>
      <w:r>
        <w:rPr>
          <w:bCs/>
        </w:rPr>
        <w:t xml:space="preserve">, nitrogen fertilization, and inoculation on total leaf area (a), total biomass (b), </w:t>
      </w:r>
      <w:r w:rsidR="002D5B81">
        <w:rPr>
          <w:bCs/>
        </w:rPr>
        <w:t>belowground</w:t>
      </w:r>
      <w:r>
        <w:rPr>
          <w:bCs/>
        </w:rPr>
        <w:t xml:space="preserve"> carbon costs to acquire nitrogen (c), and</w:t>
      </w:r>
      <w:r w:rsidR="002D5B81">
        <w:rPr>
          <w:bCs/>
        </w:rPr>
        <w:t xml:space="preserve"> the ratio of root nodule biomass to root biomass</w:t>
      </w:r>
      <w:r>
        <w:rPr>
          <w:bCs/>
        </w:rPr>
        <w:t xml:space="preserve"> (d). Nitrogen fertilization is represented on the x-axis. Red shaded points and trendlines indicate plants grown under </w:t>
      </w:r>
      <w:r w:rsidR="00230BCE">
        <w:t xml:space="preserve">elevated </w:t>
      </w:r>
      <w:r>
        <w:rPr>
          <w:bCs/>
        </w:rPr>
        <w:t>CO</w:t>
      </w:r>
      <w:r>
        <w:rPr>
          <w:bCs/>
          <w:vertAlign w:val="subscript"/>
        </w:rPr>
        <w:t>2</w:t>
      </w:r>
      <w:r>
        <w:rPr>
          <w:bCs/>
        </w:rPr>
        <w:t xml:space="preserve">, while blue shaded points and trendlines indicate plants grown under </w:t>
      </w:r>
      <w:r w:rsidR="00230BCE">
        <w:rPr>
          <w:bCs/>
        </w:rPr>
        <w:t xml:space="preserve">ambient </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CDBAED2" w14:textId="77777777" w:rsidR="00FE10C1" w:rsidRDefault="00FE10C1">
      <w:pPr>
        <w:rPr>
          <w:bCs/>
        </w:rPr>
      </w:pPr>
      <w:r>
        <w:rPr>
          <w:bCs/>
        </w:rPr>
        <w:br w:type="page"/>
      </w:r>
    </w:p>
    <w:p w14:paraId="52CE741F" w14:textId="77777777" w:rsidR="00FE10C1" w:rsidRPr="00093B18" w:rsidRDefault="00FE10C1" w:rsidP="0004189D">
      <w:pPr>
        <w:spacing w:line="360" w:lineRule="auto"/>
        <w:rPr>
          <w:b/>
        </w:rPr>
      </w:pPr>
      <w:r>
        <w:rPr>
          <w:b/>
        </w:rPr>
        <w:lastRenderedPageBreak/>
        <w:t>Discussion</w:t>
      </w:r>
    </w:p>
    <w:p w14:paraId="06AC5AFB" w14:textId="3534FC71" w:rsidR="00FE10C1" w:rsidRPr="0010581E" w:rsidRDefault="00FE10C1" w:rsidP="0010581E">
      <w:pPr>
        <w:spacing w:line="360" w:lineRule="auto"/>
      </w:pPr>
      <w:r>
        <w:rPr>
          <w:i/>
          <w:iCs/>
        </w:rPr>
        <w:t>Glycine max</w:t>
      </w:r>
      <w:r>
        <w:t xml:space="preserve"> seedlings were grown under two CO</w:t>
      </w:r>
      <w:r>
        <w:rPr>
          <w:vertAlign w:val="subscript"/>
        </w:rPr>
        <w:t>2</w:t>
      </w:r>
      <w:r>
        <w:t xml:space="preserve"> concentrations, two inoculation treatments, and nine nitrogen fertilization treatments in a full-factorial growth chamber experiment to reconcile the role of nitrogen </w:t>
      </w:r>
      <w:r w:rsidR="007C4DCF">
        <w:t>availability</w:t>
      </w:r>
      <w:r>
        <w:t xml:space="preserve">, demand, and acquisition strategy on leaf and whole-plant responses to </w:t>
      </w:r>
      <w:r w:rsidR="00230BCE">
        <w:t xml:space="preserve">elevated </w:t>
      </w:r>
      <w:r>
        <w:t>CO</w:t>
      </w:r>
      <w:r>
        <w:rPr>
          <w:vertAlign w:val="subscript"/>
        </w:rPr>
        <w:t>2</w:t>
      </w:r>
      <w:r>
        <w:t>.</w:t>
      </w:r>
      <w:r w:rsidR="0010581E">
        <w:t xml:space="preserve"> </w:t>
      </w:r>
      <w:r w:rsidR="00230BCE">
        <w:t xml:space="preserve">Elevated </w:t>
      </w:r>
      <w:r>
        <w:t>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w:t>
      </w:r>
      <w:del w:id="102" w:author="Perkowski, Evan A [2]" w:date="2024-05-28T17:25:00Z">
        <w:r w:rsidRPr="005B3967" w:rsidDel="005B3967">
          <w:rPr>
            <w:i/>
            <w:iCs/>
            <w:rPrChange w:id="103" w:author="Perkowski, Evan A [2]" w:date="2024-05-28T17:25:00Z">
              <w:rPr/>
            </w:rPrChange>
          </w:rPr>
          <w:delText>photosynthetic nitrogen-use efficiency</w:delText>
        </w:r>
      </w:del>
      <w:proofErr w:type="spellStart"/>
      <w:ins w:id="104" w:author="Perkowski, Evan A [2]" w:date="2024-05-28T17:25:00Z">
        <w:r w:rsidR="005B3967">
          <w:rPr>
            <w:i/>
            <w:iCs/>
          </w:rPr>
          <w:t>PNUE</w:t>
        </w:r>
        <w:r w:rsidR="005B3967">
          <w:rPr>
            <w:vertAlign w:val="subscript"/>
          </w:rPr>
          <w:t>growth</w:t>
        </w:r>
      </w:ins>
      <w:proofErr w:type="spellEnd"/>
      <w:r>
        <w:t xml:space="preserve">. These patterns are </w:t>
      </w:r>
      <w:r>
        <w:rPr>
          <w:bCs/>
        </w:rPr>
        <w:t xml:space="preserve">consistent with previous studies that have investigated or reviewed leaf responses to </w:t>
      </w:r>
      <w:r w:rsidR="00230BCE">
        <w:t xml:space="preserve">elevated </w:t>
      </w:r>
      <w:r>
        <w:rPr>
          <w:bCs/>
        </w:rPr>
        <w:t>CO</w:t>
      </w:r>
      <w:r>
        <w:rPr>
          <w:bCs/>
          <w:vertAlign w:val="subscript"/>
        </w:rPr>
        <w:t>2</w:t>
      </w:r>
      <w:r w:rsidR="005F238E" w:rsidRPr="005F238E">
        <w:rPr>
          <w:bCs/>
        </w:rPr>
        <w:t xml:space="preserve"> </w:t>
      </w:r>
      <w:sdt>
        <w:sdtPr>
          <w:rPr>
            <w:bCs/>
          </w:rPr>
          <w:tag w:val="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
          <w:id w:val="-868216443"/>
          <w:placeholder>
            <w:docPart w:val="DefaultPlaceholder_-1854013440"/>
          </w:placeholder>
        </w:sdtPr>
        <w:sdtEndPr>
          <w:rPr>
            <w:bCs w:val="0"/>
          </w:rPr>
        </w:sdtEndPr>
        <w:sdtContent>
          <w:r w:rsidR="0059794C">
            <w:t xml:space="preserve">(Drake </w:t>
          </w:r>
          <w:r w:rsidR="0059794C">
            <w:rPr>
              <w:i/>
              <w:iCs/>
            </w:rPr>
            <w:t>et al.</w:t>
          </w:r>
          <w:r w:rsidR="0059794C">
            <w:t xml:space="preserve">, 1997; Ainsworth </w:t>
          </w:r>
          <w:r w:rsidR="0059794C">
            <w:rPr>
              <w:i/>
              <w:iCs/>
            </w:rPr>
            <w:t>et al.</w:t>
          </w:r>
          <w:r w:rsidR="0059794C">
            <w:t xml:space="preserve">, 2002; Ainsworth &amp; Long, 2005; Ainsworth &amp; Rogers, 2007; Crous </w:t>
          </w:r>
          <w:r w:rsidR="0059794C">
            <w:rPr>
              <w:i/>
              <w:iCs/>
            </w:rPr>
            <w:t>et al.</w:t>
          </w:r>
          <w:r w:rsidR="0059794C">
            <w:t xml:space="preserve">, 2010; Lee </w:t>
          </w:r>
          <w:r w:rsidR="0059794C">
            <w:rPr>
              <w:i/>
              <w:iCs/>
            </w:rPr>
            <w:t>et al.</w:t>
          </w:r>
          <w:r w:rsidR="0059794C">
            <w:t xml:space="preserve">, 2011; Smith &amp; Dukes, 2013; Poorter </w:t>
          </w:r>
          <w:r w:rsidR="0059794C">
            <w:rPr>
              <w:i/>
              <w:iCs/>
            </w:rPr>
            <w:t>et al.</w:t>
          </w:r>
          <w:r w:rsidR="0059794C">
            <w:t>, 2022)</w:t>
          </w:r>
        </w:sdtContent>
      </w:sdt>
      <w:r>
        <w:rPr>
          <w:bCs/>
        </w:rPr>
        <w:t xml:space="preserve">. Positive effects of </w:t>
      </w:r>
      <w:r>
        <w:t>e</w:t>
      </w:r>
      <w:r w:rsidR="005B3967">
        <w:t xml:space="preserve">levated </w:t>
      </w:r>
      <w:r>
        <w:rPr>
          <w:bCs/>
        </w:rPr>
        <w:t>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rsidR="00230BCE">
        <w:t xml:space="preserve">elevated </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 not related to nitrogen </w:t>
      </w:r>
      <w:r w:rsidR="007C4DCF">
        <w:rPr>
          <w:bCs/>
        </w:rPr>
        <w:t>availability</w:t>
      </w:r>
      <w:ins w:id="105" w:author="Perkowski, Evan A" w:date="2024-02-29T16:17:00Z">
        <w:r w:rsidR="008D69F2">
          <w:rPr>
            <w:bCs/>
          </w:rPr>
          <w:t>, as effects of nitrogen fertilization on these traits were simi</w:t>
        </w:r>
      </w:ins>
      <w:ins w:id="106" w:author="Perkowski, Evan A" w:date="2024-02-29T16:18:00Z">
        <w:r w:rsidR="008D69F2">
          <w:rPr>
            <w:bCs/>
          </w:rPr>
          <w:t>lar between CO</w:t>
        </w:r>
        <w:r w:rsidR="008D69F2">
          <w:rPr>
            <w:bCs/>
            <w:vertAlign w:val="subscript"/>
          </w:rPr>
          <w:t>2</w:t>
        </w:r>
        <w:r w:rsidR="008D69F2">
          <w:rPr>
            <w:bCs/>
          </w:rPr>
          <w:t xml:space="preserve"> treatments</w:t>
        </w:r>
      </w:ins>
      <w:del w:id="107" w:author="Perkowski, Evan A [2]" w:date="2024-05-28T17:22:00Z">
        <w:r w:rsidR="0010581E" w:rsidDel="005B3967">
          <w:rPr>
            <w:bCs/>
          </w:rPr>
          <w:delText xml:space="preserve">, </w:delText>
        </w:r>
      </w:del>
      <w:ins w:id="108" w:author="Perkowski, Evan A [2]" w:date="2024-05-28T17:22:00Z">
        <w:r w:rsidR="005B3967">
          <w:rPr>
            <w:bCs/>
          </w:rPr>
          <w:t>. Leaf</w:t>
        </w:r>
      </w:ins>
      <w:ins w:id="109" w:author="Perkowski, Evan A [2]" w:date="2024-05-28T17:27:00Z">
        <w:r w:rsidR="005B3967">
          <w:rPr>
            <w:bCs/>
          </w:rPr>
          <w:t xml:space="preserve"> photosynthetic</w:t>
        </w:r>
      </w:ins>
      <w:ins w:id="110" w:author="Perkowski, Evan A [2]" w:date="2024-05-28T17:22:00Z">
        <w:r w:rsidR="005B3967">
          <w:rPr>
            <w:bCs/>
          </w:rPr>
          <w:t xml:space="preserve"> responses to elevated CO</w:t>
        </w:r>
        <w:r w:rsidR="005B3967">
          <w:rPr>
            <w:bCs/>
            <w:vertAlign w:val="subscript"/>
          </w:rPr>
          <w:t>2</w:t>
        </w:r>
        <w:r w:rsidR="005B3967">
          <w:rPr>
            <w:bCs/>
          </w:rPr>
          <w:t xml:space="preserve"> </w:t>
        </w:r>
      </w:ins>
      <w:ins w:id="111" w:author="Perkowski, Evan A [2]" w:date="2024-05-28T17:27:00Z">
        <w:r w:rsidR="005B3967">
          <w:rPr>
            <w:bCs/>
          </w:rPr>
          <w:t xml:space="preserve">also </w:t>
        </w:r>
      </w:ins>
      <w:ins w:id="112" w:author="Perkowski, Evan A [2]" w:date="2024-05-28T17:22:00Z">
        <w:r w:rsidR="005B3967">
          <w:rPr>
            <w:bCs/>
          </w:rPr>
          <w:t xml:space="preserve">generally </w:t>
        </w:r>
      </w:ins>
      <w:r w:rsidR="0010581E">
        <w:rPr>
          <w:bCs/>
        </w:rPr>
        <w:t>follo</w:t>
      </w:r>
      <w:ins w:id="113" w:author="Perkowski, Evan A [2]" w:date="2024-05-28T17:23:00Z">
        <w:r w:rsidR="005B3967">
          <w:rPr>
            <w:bCs/>
          </w:rPr>
          <w:t>wed</w:t>
        </w:r>
      </w:ins>
      <w:del w:id="114" w:author="Perkowski, Evan A [2]" w:date="2024-05-28T17:23:00Z">
        <w:r w:rsidR="0010581E" w:rsidDel="005B3967">
          <w:rPr>
            <w:bCs/>
          </w:rPr>
          <w:delText>wing</w:delText>
        </w:r>
      </w:del>
      <w:r w:rsidR="0010581E">
        <w:rPr>
          <w:bCs/>
        </w:rPr>
        <w:t xml:space="preserve"> patterns expected from eco-evolutionary optimality theory </w:t>
      </w:r>
      <w:sdt>
        <w:sdtPr>
          <w:rPr>
            <w:bCs/>
          </w:rPr>
          <w:tag w:val="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"/>
          <w:id w:val="23296423"/>
          <w:placeholder>
            <w:docPart w:val="C66FB88AA5796443BD45045D32E48726"/>
          </w:placeholder>
        </w:sdtPr>
        <w:sdtEndPr>
          <w:rPr>
            <w:bCs w:val="0"/>
          </w:rPr>
        </w:sdtEndPr>
        <w:sdtContent>
          <w:r w:rsidR="0059794C">
            <w:t xml:space="preserve">(Smith &amp; Keenan, 2020; Harrison </w:t>
          </w:r>
          <w:r w:rsidR="0059794C">
            <w:rPr>
              <w:i/>
              <w:iCs/>
            </w:rPr>
            <w:t>et al.</w:t>
          </w:r>
          <w:r w:rsidR="0059794C">
            <w:t xml:space="preserve">, 2021; Dong </w:t>
          </w:r>
          <w:r w:rsidR="0059794C">
            <w:rPr>
              <w:i/>
              <w:iCs/>
            </w:rPr>
            <w:t>et al.</w:t>
          </w:r>
          <w:r w:rsidR="0059794C">
            <w:t>, 2022b)</w:t>
          </w:r>
        </w:sdtContent>
      </w:sdt>
      <w:r>
        <w:rPr>
          <w:bCs/>
        </w:rPr>
        <w:t xml:space="preserve">. </w:t>
      </w:r>
      <w:r w:rsidR="0010581E">
        <w:rPr>
          <w:bCs/>
        </w:rPr>
        <w:t>In further support of the theory,</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and </w:t>
      </w:r>
      <w:del w:id="115" w:author="Perkowski, Evan A [2]" w:date="2024-05-28T17:23:00Z">
        <w:r w:rsidRPr="005B3967" w:rsidDel="005B3967">
          <w:rPr>
            <w:bCs/>
            <w:i/>
            <w:iCs/>
            <w:rPrChange w:id="116" w:author="Perkowski, Evan A [2]" w:date="2024-05-28T17:23:00Z">
              <w:rPr>
                <w:bCs/>
              </w:rPr>
            </w:rPrChange>
          </w:rPr>
          <w:delText>photosynthetic nitrogen-use efficiency</w:delText>
        </w:r>
      </w:del>
      <w:proofErr w:type="spellStart"/>
      <w:ins w:id="117" w:author="Perkowski, Evan A [2]" w:date="2024-05-28T17:23:00Z">
        <w:r w:rsidR="005B3967">
          <w:rPr>
            <w:bCs/>
            <w:i/>
            <w:iCs/>
          </w:rPr>
          <w:t>PNUE</w:t>
        </w:r>
        <w:r w:rsidR="005B3967">
          <w:rPr>
            <w:bCs/>
            <w:vertAlign w:val="subscript"/>
          </w:rPr>
          <w:t>growth</w:t>
        </w:r>
      </w:ins>
      <w:proofErr w:type="spellEnd"/>
      <w:r>
        <w:rPr>
          <w:bCs/>
        </w:rPr>
        <w:t xml:space="preserve"> provide strong support for the idea that leaves were downregulating </w:t>
      </w:r>
      <w:r>
        <w:rPr>
          <w:bCs/>
          <w:i/>
          <w:iCs/>
        </w:rPr>
        <w:t>V</w:t>
      </w:r>
      <w:r>
        <w:rPr>
          <w:bCs/>
          <w:vertAlign w:val="subscript"/>
        </w:rPr>
        <w:t>cmax25</w:t>
      </w:r>
      <w:r>
        <w:rPr>
          <w:bCs/>
        </w:rPr>
        <w:t xml:space="preserve"> in response to </w:t>
      </w:r>
      <w:r w:rsidR="00230BCE">
        <w:t xml:space="preserve">elevated </w:t>
      </w:r>
      <w:r>
        <w:t>CO</w:t>
      </w:r>
      <w:r>
        <w:rPr>
          <w:vertAlign w:val="subscript"/>
        </w:rPr>
        <w:t>2</w:t>
      </w:r>
      <w:r>
        <w:rPr>
          <w:bCs/>
        </w:rPr>
        <w:t xml:space="preserve"> such that enhanced net photosynthesis rates approached optimal coordination of Rubisco carboxylation and electron transport for RuBP regeneration</w:t>
      </w:r>
      <w:r w:rsidR="005F238E" w:rsidRPr="005F238E">
        <w:rPr>
          <w:bCs/>
        </w:rPr>
        <w:t xml:space="preserve"> </w:t>
      </w:r>
      <w:sdt>
        <w:sdtPr>
          <w:rPr>
            <w:bCs/>
          </w:rPr>
          <w:tag w:val="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62774900"/>
          <w:placeholder>
            <w:docPart w:val="DefaultPlaceholder_-1854013440"/>
          </w:placeholder>
        </w:sdtPr>
        <w:sdtEndPr>
          <w:rPr>
            <w:bCs w:val="0"/>
          </w:rPr>
        </w:sdtEndPr>
        <w:sdtContent>
          <w:r w:rsidR="0059794C">
            <w:t xml:space="preserve">(Chen </w:t>
          </w:r>
          <w:r w:rsidR="0059794C">
            <w:rPr>
              <w:i/>
              <w:iCs/>
            </w:rPr>
            <w:t>et al.</w:t>
          </w:r>
          <w:r w:rsidR="0059794C">
            <w:t xml:space="preserve">, 1993; Maire </w:t>
          </w:r>
          <w:r w:rsidR="0059794C">
            <w:rPr>
              <w:i/>
              <w:iCs/>
            </w:rPr>
            <w:t>et al.</w:t>
          </w:r>
          <w:r w:rsidR="0059794C">
            <w:t>, 2012; Smith &amp; Keenan, 2020)</w:t>
          </w:r>
        </w:sdtContent>
      </w:sdt>
      <w:r w:rsidR="002B1B92">
        <w:rPr>
          <w:bCs/>
        </w:rPr>
        <w:t xml:space="preserve">, decreasing </w:t>
      </w:r>
      <w:ins w:id="118" w:author="Perkowski, Evan A [2]" w:date="2024-05-28T17:24:00Z">
        <w:r w:rsidR="005B3967">
          <w:rPr>
            <w:bCs/>
          </w:rPr>
          <w:t xml:space="preserve">leaf-level </w:t>
        </w:r>
      </w:ins>
      <w:r w:rsidR="0010581E">
        <w:rPr>
          <w:bCs/>
        </w:rPr>
        <w:t xml:space="preserve">demand </w:t>
      </w:r>
      <w:r w:rsidR="002B1B92">
        <w:rPr>
          <w:bCs/>
        </w:rPr>
        <w:t>for</w:t>
      </w:r>
      <w:r w:rsidR="0010581E">
        <w:rPr>
          <w:bCs/>
        </w:rPr>
        <w:t xml:space="preserve"> build</w:t>
      </w:r>
      <w:r w:rsidR="002B1B92">
        <w:rPr>
          <w:bCs/>
        </w:rPr>
        <w:t>ing</w:t>
      </w:r>
      <w:r w:rsidR="0010581E">
        <w:rPr>
          <w:bCs/>
        </w:rPr>
        <w:t xml:space="preserve"> and maintain</w:t>
      </w:r>
      <w:r w:rsidR="002B1B92">
        <w:rPr>
          <w:bCs/>
        </w:rPr>
        <w:t>ing</w:t>
      </w:r>
      <w:r w:rsidR="0010581E">
        <w:rPr>
          <w:bCs/>
        </w:rPr>
        <w:t xml:space="preserve"> photosynthetic enzymes </w:t>
      </w:r>
      <w:sdt>
        <w:sdtPr>
          <w:rPr>
            <w:bCs/>
            <w:color w:val="000000"/>
          </w:rPr>
          <w:tag w:val="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
          <w:id w:val="1994444413"/>
          <w:placeholder>
            <w:docPart w:val="DefaultPlaceholder_-1854013440"/>
          </w:placeholder>
        </w:sdtPr>
        <w:sdtContent>
          <w:r w:rsidR="0059794C" w:rsidRPr="0059794C">
            <w:rPr>
              <w:color w:val="000000"/>
            </w:rPr>
            <w:t>(Dong et al., 2022b).</w:t>
          </w:r>
        </w:sdtContent>
      </w:sdt>
    </w:p>
    <w:p w14:paraId="1696191F" w14:textId="7E33EA56" w:rsidR="00FE10C1" w:rsidRDefault="00FE10C1" w:rsidP="007C4DCF">
      <w:pPr>
        <w:spacing w:line="360" w:lineRule="auto"/>
        <w:ind w:firstLine="720"/>
        <w:rPr>
          <w:bCs/>
        </w:rPr>
      </w:pPr>
      <w:r>
        <w:rPr>
          <w:bCs/>
        </w:rPr>
        <w:t xml:space="preserve">Leaf photosynthetic responses to </w:t>
      </w:r>
      <w:r w:rsidR="00230BCE">
        <w:t xml:space="preserve">elevated </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rsidR="00230BCE">
        <w:t xml:space="preserve">elevated </w:t>
      </w:r>
      <w:r>
        <w:rPr>
          <w:bCs/>
        </w:rPr>
        <w:t>CO</w:t>
      </w:r>
      <w:r>
        <w:rPr>
          <w:bCs/>
          <w:vertAlign w:val="subscript"/>
        </w:rPr>
        <w:t>2</w:t>
      </w:r>
      <w:r w:rsidR="005F238E" w:rsidRPr="005F238E">
        <w:rPr>
          <w:bCs/>
        </w:rPr>
        <w:t xml:space="preserve"> </w:t>
      </w:r>
      <w:sdt>
        <w:sdtPr>
          <w:rPr>
            <w:bCs/>
            <w:vertAlign w:val="subscript"/>
          </w:rPr>
          <w:tag w:val="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
          <w:id w:val="1696503075"/>
          <w:placeholder>
            <w:docPart w:val="DefaultPlaceholder_-1854013440"/>
          </w:placeholder>
        </w:sdtPr>
        <w:sdtEndPr>
          <w:rPr>
            <w:bCs w:val="0"/>
            <w:vertAlign w:val="baseline"/>
          </w:rPr>
        </w:sdtEndPr>
        <w:sdtContent>
          <w:r w:rsidR="0059794C">
            <w:t xml:space="preserve">(Ainsworth </w:t>
          </w:r>
          <w:r w:rsidR="0059794C">
            <w:rPr>
              <w:i/>
              <w:iCs/>
            </w:rPr>
            <w:t>et al.</w:t>
          </w:r>
          <w:r w:rsidR="0059794C">
            <w:t xml:space="preserve">, 2002; Ainsworth &amp; Long, 2005; Smith &amp; Dukes, 2013; Poorter </w:t>
          </w:r>
          <w:r w:rsidR="0059794C">
            <w:rPr>
              <w:i/>
              <w:iCs/>
            </w:rPr>
            <w:t>et al.</w:t>
          </w:r>
          <w:r w:rsidR="0059794C">
            <w:t>, 2022)</w:t>
          </w:r>
        </w:sdtContent>
      </w:sdt>
      <w:r>
        <w:rPr>
          <w:bCs/>
        </w:rPr>
        <w:t xml:space="preserve">. Greater whole-plant growth under </w:t>
      </w:r>
      <w:r w:rsidR="00230BCE">
        <w:t xml:space="preserve">elevated </w:t>
      </w:r>
      <w:r>
        <w:rPr>
          <w:bCs/>
        </w:rPr>
        <w:t>CO</w:t>
      </w:r>
      <w:r>
        <w:rPr>
          <w:bCs/>
          <w:vertAlign w:val="subscript"/>
        </w:rPr>
        <w:t>2</w:t>
      </w:r>
      <w:r>
        <w:rPr>
          <w:bCs/>
        </w:rPr>
        <w:t xml:space="preserve"> was associated with greater carbon costs to acquire nitrogen through stronger increases in belowground carbon allocation than whole-plant nitrogen uptake, indicating that plants grown under </w:t>
      </w:r>
      <w:r w:rsidR="00230BCE">
        <w:t xml:space="preserve">elevated </w:t>
      </w:r>
      <w:r>
        <w:rPr>
          <w:bCs/>
        </w:rPr>
        <w:t>CO</w:t>
      </w:r>
      <w:r>
        <w:rPr>
          <w:bCs/>
          <w:vertAlign w:val="subscript"/>
        </w:rPr>
        <w:t>2</w:t>
      </w:r>
      <w:r>
        <w:rPr>
          <w:bCs/>
        </w:rPr>
        <w:t xml:space="preserve"> supported greater total leaf area and total biomass through increased plant nitrogen uptake</w:t>
      </w:r>
      <w:del w:id="119" w:author="Perkowski, Evan A [2]" w:date="2024-05-28T16:28:00Z">
        <w:r w:rsidDel="0059794C">
          <w:rPr>
            <w:bCs/>
          </w:rPr>
          <w:delText>, though at reduced nitrogen uptake efficiency</w:delText>
        </w:r>
      </w:del>
      <w:ins w:id="120" w:author="Perkowski, Evan A [2]" w:date="2024-05-28T16:28:00Z">
        <w:r w:rsidR="0059794C">
          <w:rPr>
            <w:bCs/>
          </w:rPr>
          <w:t xml:space="preserve"> despite a similar magnitude of carbon allocated belowground</w:t>
        </w:r>
      </w:ins>
      <w:r>
        <w:rPr>
          <w:bCs/>
        </w:rPr>
        <w:t>.</w:t>
      </w:r>
      <w:r w:rsidR="007C4DCF">
        <w:rPr>
          <w:bCs/>
        </w:rPr>
        <w:t xml:space="preserve"> </w:t>
      </w:r>
      <w:r>
        <w:rPr>
          <w:bCs/>
        </w:rPr>
        <w:t xml:space="preserve">Unlike leaf photosynthetic responses, </w:t>
      </w:r>
      <w:r w:rsidR="007C4DCF">
        <w:rPr>
          <w:bCs/>
        </w:rPr>
        <w:t xml:space="preserve">increasing nitrogen fertilization enhanced </w:t>
      </w:r>
      <w:r>
        <w:rPr>
          <w:bCs/>
        </w:rPr>
        <w:t xml:space="preserve">positive whole-plant responses to </w:t>
      </w:r>
      <w:r w:rsidR="00230BCE">
        <w:t xml:space="preserve">elevated </w:t>
      </w:r>
      <w:del w:id="121" w:author="Perkowski, Evan A [2]" w:date="2024-05-28T16:28:00Z">
        <w:r w:rsidR="00230BCE" w:rsidDel="0059794C">
          <w:delText xml:space="preserve">elevated </w:delText>
        </w:r>
      </w:del>
      <w:r>
        <w:rPr>
          <w:bCs/>
        </w:rPr>
        <w:t>CO</w:t>
      </w:r>
      <w:r>
        <w:rPr>
          <w:bCs/>
          <w:vertAlign w:val="subscript"/>
        </w:rPr>
        <w:t>2</w:t>
      </w:r>
      <w:r>
        <w:rPr>
          <w:bCs/>
        </w:rPr>
        <w:t xml:space="preserve">, supporting our hypothesis that nitrogen </w:t>
      </w:r>
      <w:r w:rsidR="007C4DCF">
        <w:rPr>
          <w:bCs/>
        </w:rPr>
        <w:t>availability</w:t>
      </w:r>
      <w:r>
        <w:rPr>
          <w:bCs/>
        </w:rPr>
        <w:t xml:space="preserve"> would constrain whole-plant responses to </w:t>
      </w:r>
      <w:r w:rsidR="00230BCE">
        <w:t xml:space="preserve">elevated </w:t>
      </w:r>
      <w:r>
        <w:rPr>
          <w:bCs/>
        </w:rPr>
        <w:t>CO</w:t>
      </w:r>
      <w:r>
        <w:rPr>
          <w:bCs/>
          <w:vertAlign w:val="subscript"/>
        </w:rPr>
        <w:t>2</w:t>
      </w:r>
      <w:r>
        <w:rPr>
          <w:bCs/>
        </w:rPr>
        <w:t xml:space="preserve">. Positive effects of increasing nitrogen </w:t>
      </w:r>
      <w:r>
        <w:rPr>
          <w:bCs/>
        </w:rPr>
        <w:lastRenderedPageBreak/>
        <w:t>fertilization on total leaf area and total biomass were associated with reductions in carbon costs to acquire nitrogen, a pattern driven by stronger increases in whole-plant nitrogen uptake than belowground carbon allocation</w:t>
      </w:r>
      <w:r w:rsidR="0059794C">
        <w:rPr>
          <w:bCs/>
        </w:rPr>
        <w:t xml:space="preserve"> </w:t>
      </w:r>
      <w:sdt>
        <w:sdtPr>
          <w:rPr>
            <w:bCs/>
          </w:rPr>
          <w:tag w:val="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380168636"/>
          <w:placeholder>
            <w:docPart w:val="DefaultPlaceholder_-1854013440"/>
          </w:placeholder>
        </w:sdtPr>
        <w:sdtEndPr>
          <w:rPr>
            <w:bCs w:val="0"/>
          </w:rPr>
        </w:sdtEndPr>
        <w:sdtContent>
          <w:r w:rsidR="0059794C">
            <w:t xml:space="preserve">(Perkowski </w:t>
          </w:r>
          <w:r w:rsidR="0059794C">
            <w:rPr>
              <w:i/>
              <w:iCs/>
            </w:rPr>
            <w:t>et al.</w:t>
          </w:r>
          <w:r w:rsidR="0059794C">
            <w:t>, 2021)</w:t>
          </w:r>
        </w:sdtContent>
      </w:sdt>
      <w:r>
        <w:rPr>
          <w:bCs/>
        </w:rPr>
        <w:t>. While reductions in carbon costs to 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rsidR="00230BCE">
        <w:t xml:space="preserve">elevated </w:t>
      </w:r>
      <w:r>
        <w:rPr>
          <w:bCs/>
        </w:rPr>
        <w:t>CO</w:t>
      </w:r>
      <w:r>
        <w:rPr>
          <w:bCs/>
          <w:vertAlign w:val="subscript"/>
        </w:rPr>
        <w:t>2</w:t>
      </w:r>
      <w:r>
        <w:rPr>
          <w:bCs/>
        </w:rPr>
        <w:t xml:space="preserve">. This pattern, coupled with similar effects of nitrogen fertilization on belowground carbon allocation responses to </w:t>
      </w:r>
      <w:r w:rsidR="00230BCE">
        <w:t xml:space="preserve">elevated </w:t>
      </w:r>
      <w:r>
        <w:rPr>
          <w:bCs/>
        </w:rPr>
        <w:t>CO</w:t>
      </w:r>
      <w:r>
        <w:rPr>
          <w:bCs/>
          <w:vertAlign w:val="subscript"/>
        </w:rPr>
        <w:t>2</w:t>
      </w:r>
      <w:r>
        <w:rPr>
          <w:bCs/>
        </w:rPr>
        <w:t xml:space="preserve">, indicated that </w:t>
      </w:r>
      <w:r w:rsidR="00115746">
        <w:rPr>
          <w:bCs/>
        </w:rPr>
        <w:t xml:space="preserve">increasing fertilization </w:t>
      </w:r>
      <w:r w:rsidR="007C4DCF">
        <w:rPr>
          <w:bCs/>
        </w:rPr>
        <w:t>enhanced</w:t>
      </w:r>
      <w:r>
        <w:rPr>
          <w:bCs/>
        </w:rPr>
        <w:t xml:space="preserve"> </w:t>
      </w:r>
      <w:r w:rsidR="00115746">
        <w:rPr>
          <w:bCs/>
        </w:rPr>
        <w:t xml:space="preserve">positive </w:t>
      </w:r>
      <w:r>
        <w:rPr>
          <w:bCs/>
        </w:rPr>
        <w:t xml:space="preserve">growth responses to </w:t>
      </w:r>
      <w:r w:rsidR="00230BCE">
        <w:t xml:space="preserve">elevated </w:t>
      </w:r>
      <w:r>
        <w:rPr>
          <w:bCs/>
        </w:rPr>
        <w:t>CO</w:t>
      </w:r>
      <w:r>
        <w:rPr>
          <w:bCs/>
          <w:vertAlign w:val="subscript"/>
        </w:rPr>
        <w:t>2</w:t>
      </w:r>
      <w:r>
        <w:rPr>
          <w:bCs/>
        </w:rPr>
        <w:t xml:space="preserve"> </w:t>
      </w:r>
      <w:r w:rsidR="00115746">
        <w:rPr>
          <w:bCs/>
        </w:rPr>
        <w:t xml:space="preserve">through increased </w:t>
      </w:r>
      <w:r>
        <w:rPr>
          <w:bCs/>
        </w:rPr>
        <w:t>nitrogen uptake efficiency. These findings su</w:t>
      </w:r>
      <w:r w:rsidR="00A83DFB">
        <w:rPr>
          <w:bCs/>
        </w:rPr>
        <w:t>pport previous results suggesting</w:t>
      </w:r>
      <w:r>
        <w:rPr>
          <w:bCs/>
        </w:rPr>
        <w:t xml:space="preserve"> that positive effects of nitrogen </w:t>
      </w:r>
      <w:r w:rsidR="007C4DCF">
        <w:rPr>
          <w:bCs/>
        </w:rPr>
        <w:t>availability</w:t>
      </w:r>
      <w:r>
        <w:rPr>
          <w:bCs/>
        </w:rPr>
        <w:t xml:space="preserve"> on whole-plant responses to </w:t>
      </w:r>
      <w:r w:rsidR="00230BCE">
        <w:t xml:space="preserve">elevated </w:t>
      </w:r>
      <w:r>
        <w:rPr>
          <w:bCs/>
        </w:rPr>
        <w:t>CO</w:t>
      </w:r>
      <w:r>
        <w:rPr>
          <w:bCs/>
          <w:vertAlign w:val="subscript"/>
        </w:rPr>
        <w:t>2</w:t>
      </w:r>
      <w:r>
        <w:rPr>
          <w:bCs/>
        </w:rPr>
        <w:t xml:space="preserve"> are linked to reduced costs of acquiring nitrogen</w:t>
      </w:r>
      <w:r w:rsidR="00230BCE">
        <w:rPr>
          <w:bCs/>
        </w:rPr>
        <w:t xml:space="preserve"> </w:t>
      </w:r>
      <w:sdt>
        <w:sdtPr>
          <w:rPr>
            <w:bCs/>
          </w:rPr>
          <w:tag w:val="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405349664"/>
          <w:placeholder>
            <w:docPart w:val="DefaultPlaceholder_-1854013440"/>
          </w:placeholder>
        </w:sdtPr>
        <w:sdtEndPr>
          <w:rPr>
            <w:bCs w:val="0"/>
          </w:rPr>
        </w:sdtEndPr>
        <w:sdtContent>
          <w:r w:rsidR="0059794C">
            <w:t xml:space="preserve">(Terrer </w:t>
          </w:r>
          <w:r w:rsidR="0059794C">
            <w:rPr>
              <w:i/>
              <w:iCs/>
            </w:rPr>
            <w:t>et al.</w:t>
          </w:r>
          <w:r w:rsidR="0059794C">
            <w:t>, 2018)</w:t>
          </w:r>
        </w:sdtContent>
      </w:sdt>
      <w:ins w:id="122" w:author="Perkowski, Evan A [2]" w:date="2024-05-28T16:30:00Z">
        <w:r w:rsidR="0059794C">
          <w:t xml:space="preserve"> and that reduced carbon costs to acquire nitrogen </w:t>
        </w:r>
      </w:ins>
      <w:ins w:id="123" w:author="Perkowski, Evan A [2]" w:date="2024-05-28T16:38:00Z">
        <w:r w:rsidR="0059794C">
          <w:t xml:space="preserve">due to increasing nitrogen fertilization </w:t>
        </w:r>
      </w:ins>
      <w:ins w:id="124" w:author="Perkowski, Evan A [2]" w:date="2024-05-28T16:30:00Z">
        <w:r w:rsidR="0059794C">
          <w:t xml:space="preserve">are generally the result of stronger increases in nitrogen uptake than </w:t>
        </w:r>
      </w:ins>
      <w:ins w:id="125" w:author="Perkowski, Evan A [2]" w:date="2024-05-28T17:28:00Z">
        <w:r w:rsidR="005B3967">
          <w:t>changes</w:t>
        </w:r>
      </w:ins>
      <w:ins w:id="126" w:author="Perkowski, Evan A [2]" w:date="2024-05-28T16:30:00Z">
        <w:r w:rsidR="0059794C">
          <w:t xml:space="preserve"> in belowground carbon allocation </w:t>
        </w:r>
      </w:ins>
      <w:customXmlInsRangeStart w:id="127" w:author="Perkowski, Evan A [2]" w:date="2024-05-28T16:32:00Z"/>
      <w:sdt>
        <w:sdtPr>
          <w:tag w:val="MENDELEY_CITATION_v3_eyJjaXRhdGlvbklEIjoiTUVOREVMRVlfQ0lUQVRJT05fOTM3MjU2OGItZTQ3Yi00OTFkLThjMWQtNTc4NzY5MTkzMWU3IiwicHJvcGVydGllcyI6eyJub3RlSW5kZXgiOjB9LCJpc0VkaXRlZCI6ZmFsc2UsIm1hbnVhbE92ZXJyaWRlIjp7ImlzTWFudWFsbHlPdmVycmlkZGVuIjpmYWxzZSwiY2l0ZXByb2NUZXh0IjoiKFBlcmtvd3NraSA8aT5ldCBhbC48L2k+LCAyMDIxOyBMdSA8aT5ldCBhbC48L2k+LCAyMDIyOyBQZW5nIDxpPmV0IGFsLjwvaT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902754545"/>
          <w:placeholder>
            <w:docPart w:val="DefaultPlaceholder_-1854013440"/>
          </w:placeholder>
        </w:sdtPr>
        <w:sdtContent>
          <w:customXmlInsRangeEnd w:id="127"/>
          <w:r w:rsidR="0059794C">
            <w:t xml:space="preserve">(Perkowski </w:t>
          </w:r>
          <w:r w:rsidR="0059794C">
            <w:rPr>
              <w:i/>
              <w:iCs/>
            </w:rPr>
            <w:t>et al.</w:t>
          </w:r>
          <w:r w:rsidR="0059794C">
            <w:t xml:space="preserve">, 2021; Lu </w:t>
          </w:r>
          <w:r w:rsidR="0059794C">
            <w:rPr>
              <w:i/>
              <w:iCs/>
            </w:rPr>
            <w:t>et al.</w:t>
          </w:r>
          <w:r w:rsidR="0059794C">
            <w:t xml:space="preserve">, 2022; Peng </w:t>
          </w:r>
          <w:r w:rsidR="0059794C">
            <w:rPr>
              <w:i/>
              <w:iCs/>
            </w:rPr>
            <w:t>et al.</w:t>
          </w:r>
          <w:r w:rsidR="0059794C">
            <w:t>, 2023)</w:t>
          </w:r>
          <w:customXmlInsRangeStart w:id="128" w:author="Perkowski, Evan A [2]" w:date="2024-05-28T16:32:00Z"/>
        </w:sdtContent>
      </w:sdt>
      <w:customXmlInsRangeEnd w:id="128"/>
      <w:r>
        <w:rPr>
          <w:bCs/>
        </w:rPr>
        <w:t>.</w:t>
      </w:r>
    </w:p>
    <w:p w14:paraId="174E6F8A" w14:textId="12607C54" w:rsidR="00FE10C1" w:rsidRDefault="00FE10C1" w:rsidP="00A83DFB">
      <w:pPr>
        <w:spacing w:line="360" w:lineRule="auto"/>
        <w:ind w:firstLine="720"/>
        <w:rPr>
          <w:bCs/>
        </w:rPr>
      </w:pPr>
      <w:r>
        <w:rPr>
          <w:bCs/>
        </w:rPr>
        <w:t xml:space="preserve">Nitrogen </w:t>
      </w:r>
      <w:r w:rsidR="007C4DCF">
        <w:rPr>
          <w:bCs/>
        </w:rPr>
        <w:t>availability</w:t>
      </w:r>
      <w:r>
        <w:rPr>
          <w:bCs/>
        </w:rPr>
        <w:t xml:space="preserve"> and demand could each explain plant responses to </w:t>
      </w:r>
      <w:r w:rsidR="00230BCE">
        <w:t xml:space="preserve">elevated </w:t>
      </w:r>
      <w:r>
        <w:rPr>
          <w:bCs/>
        </w:rPr>
        <w:t>CO</w:t>
      </w:r>
      <w:r>
        <w:rPr>
          <w:bCs/>
          <w:vertAlign w:val="subscript"/>
        </w:rPr>
        <w:t>2</w:t>
      </w:r>
      <w:r>
        <w:rPr>
          <w:bCs/>
        </w:rPr>
        <w:t>, though these factors operated at different</w:t>
      </w:r>
      <w:r w:rsidR="007C4DCF">
        <w:rPr>
          <w:bCs/>
        </w:rPr>
        <w:t xml:space="preserve"> levels of organization</w:t>
      </w:r>
      <w:r>
        <w:rPr>
          <w:bCs/>
        </w:rPr>
        <w:t xml:space="preserve">. Specifically, </w:t>
      </w:r>
      <w:r w:rsidR="00230BCE">
        <w:t xml:space="preserve">elevated </w:t>
      </w:r>
      <w:r>
        <w:rPr>
          <w:bCs/>
        </w:rPr>
        <w:t>CO</w:t>
      </w:r>
      <w:r>
        <w:rPr>
          <w:bCs/>
          <w:vertAlign w:val="subscript"/>
        </w:rPr>
        <w:t>2</w:t>
      </w:r>
      <w:r>
        <w:rPr>
          <w:bCs/>
        </w:rPr>
        <w:t xml:space="preserve"> </w:t>
      </w:r>
      <w:r w:rsidR="00A83DFB">
        <w:rPr>
          <w:bCs/>
        </w:rPr>
        <w:t>increased net photosynthesis rates through increasingly optimal coordination of Rubisco carboxylation and electron transport for RuBP regeneration</w:t>
      </w:r>
      <w:r w:rsidR="00A83DFB" w:rsidRPr="005F238E">
        <w:rPr>
          <w:bCs/>
        </w:rPr>
        <w:t xml:space="preserve"> </w:t>
      </w:r>
      <w:sdt>
        <w:sdtPr>
          <w:rPr>
            <w:bCs/>
          </w:rPr>
          <w:tag w:val="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563139624"/>
          <w:placeholder>
            <w:docPart w:val="6B2776CE8786CF48B96E5A9F0A2BDEB2"/>
          </w:placeholder>
        </w:sdtPr>
        <w:sdtEndPr>
          <w:rPr>
            <w:bCs w:val="0"/>
          </w:rPr>
        </w:sdtEndPr>
        <w:sdtContent>
          <w:r w:rsidR="0059794C">
            <w:t xml:space="preserve">(Chen </w:t>
          </w:r>
          <w:r w:rsidR="0059794C">
            <w:rPr>
              <w:i/>
              <w:iCs/>
            </w:rPr>
            <w:t>et al.</w:t>
          </w:r>
          <w:r w:rsidR="0059794C">
            <w:t xml:space="preserve">, 1993; Maire </w:t>
          </w:r>
          <w:r w:rsidR="0059794C">
            <w:rPr>
              <w:i/>
              <w:iCs/>
            </w:rPr>
            <w:t>et al.</w:t>
          </w:r>
          <w:r w:rsidR="0059794C">
            <w:t>, 2012)</w:t>
          </w:r>
        </w:sdtContent>
      </w:sdt>
      <w:r w:rsidR="00A83DFB">
        <w:t xml:space="preserve">, a pattern that reduced leaf nitrogen demand for building and maintaining photosynthetic enzymes and was </w:t>
      </w:r>
      <w:del w:id="129" w:author="Perkowski, Evan A [2]" w:date="2024-05-28T17:28:00Z">
        <w:r w:rsidR="00A83DFB" w:rsidDel="005B3967">
          <w:delText>independent of</w:delText>
        </w:r>
      </w:del>
      <w:ins w:id="130" w:author="Perkowski, Evan A [2]" w:date="2024-05-28T17:28:00Z">
        <w:r w:rsidR="005B3967">
          <w:t>not modified by</w:t>
        </w:r>
      </w:ins>
      <w:r w:rsidR="00A83DFB">
        <w:t xml:space="preserve"> changes in nitrogen fertilization</w:t>
      </w:r>
      <w:r w:rsidR="00A83DFB">
        <w:rPr>
          <w:bCs/>
        </w:rPr>
        <w:t xml:space="preserve">. </w:t>
      </w:r>
      <w:r w:rsidR="007C4DCF">
        <w:rPr>
          <w:bCs/>
        </w:rPr>
        <w:t>Nitrogen availability enhanced w</w:t>
      </w:r>
      <w:r>
        <w:rPr>
          <w:bCs/>
        </w:rPr>
        <w:t xml:space="preserve">hole-plant responses to </w:t>
      </w:r>
      <w:r w:rsidR="00230BCE">
        <w:t xml:space="preserve">elevated </w:t>
      </w:r>
      <w:r>
        <w:rPr>
          <w:bCs/>
        </w:rPr>
        <w:t>CO</w:t>
      </w:r>
      <w:r>
        <w:rPr>
          <w:bCs/>
          <w:vertAlign w:val="subscript"/>
        </w:rPr>
        <w:t>2</w:t>
      </w:r>
      <w:r w:rsidR="007C4DCF">
        <w:rPr>
          <w:bCs/>
        </w:rPr>
        <w:t xml:space="preserve"> despite no apparent effect of nitrogen fertilization at the leaf level</w:t>
      </w:r>
      <w:r>
        <w:rPr>
          <w:bCs/>
        </w:rPr>
        <w:t xml:space="preserve">. </w:t>
      </w:r>
      <w:r w:rsidR="006D6AD5">
        <w:rPr>
          <w:bCs/>
        </w:rPr>
        <w:t>O</w:t>
      </w:r>
      <w:r>
        <w:rPr>
          <w:bCs/>
        </w:rPr>
        <w:t xml:space="preserve">ptimized nitrogen allocation to photosynthetic capacity may have resulted in nitrogen savings at the leaf level that could have maximized nitrogen allocation to growth. These results suggest that plants grown under </w:t>
      </w:r>
      <w:r w:rsidR="00230BCE">
        <w:t xml:space="preserve">elevated </w:t>
      </w:r>
      <w:r>
        <w:rPr>
          <w:bCs/>
        </w:rPr>
        <w:t>CO</w:t>
      </w:r>
      <w:r>
        <w:rPr>
          <w:bCs/>
          <w:vertAlign w:val="subscript"/>
        </w:rPr>
        <w:t>2</w:t>
      </w:r>
      <w:r>
        <w:rPr>
          <w:bCs/>
        </w:rPr>
        <w:t xml:space="preserve"> responded to increased nitrogen </w:t>
      </w:r>
      <w:r w:rsidR="007C4DCF">
        <w:rPr>
          <w:bCs/>
        </w:rPr>
        <w:t>availability</w:t>
      </w:r>
      <w:r>
        <w:rPr>
          <w:bCs/>
        </w:rPr>
        <w:t xml:space="preserve"> by increasing the number of optimally coordinated leaves and that the downregulation in photosynthetic capacity under </w:t>
      </w:r>
      <w:r w:rsidR="00230BCE">
        <w:t xml:space="preserve">elevated </w:t>
      </w:r>
      <w:r>
        <w:rPr>
          <w:bCs/>
        </w:rPr>
        <w:t>CO</w:t>
      </w:r>
      <w:r>
        <w:rPr>
          <w:bCs/>
          <w:vertAlign w:val="subscript"/>
        </w:rPr>
        <w:t>2</w:t>
      </w:r>
      <w:r>
        <w:rPr>
          <w:bCs/>
        </w:rPr>
        <w:t xml:space="preserve"> was not a direct response to changes in nitrogen </w:t>
      </w:r>
      <w:r w:rsidR="007C4DCF">
        <w:rPr>
          <w:bCs/>
        </w:rPr>
        <w:t>availability</w:t>
      </w:r>
      <w:ins w:id="131" w:author="Perkowski, Evan A [2]" w:date="2024-05-28T16:32:00Z">
        <w:r w:rsidR="0059794C">
          <w:rPr>
            <w:bCs/>
          </w:rPr>
          <w:t xml:space="preserve"> as has been previously been inferred</w:t>
        </w:r>
      </w:ins>
      <w:r>
        <w:rPr>
          <w:bCs/>
        </w:rPr>
        <w:t>.</w:t>
      </w:r>
    </w:p>
    <w:p w14:paraId="5D9C0916" w14:textId="77777777" w:rsidR="005F238E" w:rsidRDefault="005F238E" w:rsidP="005F238E">
      <w:pPr>
        <w:spacing w:line="360" w:lineRule="auto"/>
        <w:rPr>
          <w:bCs/>
        </w:rPr>
      </w:pPr>
    </w:p>
    <w:p w14:paraId="469F7055" w14:textId="76A6A785" w:rsidR="005F238E" w:rsidRPr="005F238E" w:rsidRDefault="005F238E" w:rsidP="005F238E">
      <w:pPr>
        <w:spacing w:line="360" w:lineRule="auto"/>
        <w:rPr>
          <w:bCs/>
          <w:i/>
          <w:iCs/>
        </w:rPr>
      </w:pPr>
      <w:r>
        <w:rPr>
          <w:bCs/>
          <w:i/>
          <w:iCs/>
        </w:rPr>
        <w:t xml:space="preserve">Inoculation </w:t>
      </w:r>
      <w:r w:rsidR="00115746">
        <w:rPr>
          <w:bCs/>
          <w:i/>
          <w:iCs/>
        </w:rPr>
        <w:t>does not affect</w:t>
      </w:r>
      <w:r>
        <w:rPr>
          <w:bCs/>
          <w:i/>
          <w:iCs/>
        </w:rPr>
        <w:t xml:space="preserve"> leaf or whole-plant responses to</w:t>
      </w:r>
      <w:r w:rsidRPr="00230BCE">
        <w:rPr>
          <w:bCs/>
          <w:i/>
          <w:iCs/>
        </w:rPr>
        <w:t xml:space="preserve"> </w:t>
      </w:r>
      <w:r w:rsidR="00230BCE" w:rsidRPr="00230BCE">
        <w:rPr>
          <w:i/>
          <w:iCs/>
        </w:rPr>
        <w:t>elevated</w:t>
      </w:r>
      <w:r w:rsidR="00230BCE">
        <w:t xml:space="preserve"> </w:t>
      </w:r>
      <w:r>
        <w:rPr>
          <w:bCs/>
          <w:i/>
          <w:iCs/>
        </w:rPr>
        <w:t>CO</w:t>
      </w:r>
      <w:r>
        <w:rPr>
          <w:bCs/>
          <w:i/>
          <w:iCs/>
          <w:vertAlign w:val="subscript"/>
        </w:rPr>
        <w:t>2</w:t>
      </w:r>
    </w:p>
    <w:p w14:paraId="3719BA3B" w14:textId="520B92AF" w:rsidR="00FE10C1" w:rsidRDefault="00FE10C1" w:rsidP="005F238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xml:space="preserve">. These patterns support previous literature suggesting that species that form associations with symbiotic nitrogen-fixing bacteria have increased leaf </w:t>
      </w:r>
      <w:r>
        <w:rPr>
          <w:bCs/>
        </w:rPr>
        <w:lastRenderedPageBreak/>
        <w:t>nitrogen content, photosynthetic capacity, and growth compared to species that do not form such associations</w:t>
      </w:r>
      <w:r w:rsidR="005F238E" w:rsidRPr="005F238E">
        <w:rPr>
          <w:bCs/>
        </w:rPr>
        <w:t xml:space="preserve"> </w:t>
      </w:r>
      <w:sdt>
        <w:sdtPr>
          <w:rPr>
            <w:bCs/>
          </w:rPr>
          <w:tag w:val="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
          <w:id w:val="-1237771196"/>
          <w:placeholder>
            <w:docPart w:val="DefaultPlaceholder_-1854013440"/>
          </w:placeholder>
        </w:sdtPr>
        <w:sdtEndPr>
          <w:rPr>
            <w:bCs w:val="0"/>
          </w:rPr>
        </w:sdtEndPr>
        <w:sdtContent>
          <w:r w:rsidR="0059794C">
            <w:t xml:space="preserve">(Adams </w:t>
          </w:r>
          <w:r w:rsidR="0059794C">
            <w:rPr>
              <w:i/>
              <w:iCs/>
            </w:rPr>
            <w:t>et al.</w:t>
          </w:r>
          <w:r w:rsidR="0059794C">
            <w:t xml:space="preserve">, 2016; </w:t>
          </w:r>
          <w:proofErr w:type="spellStart"/>
          <w:r w:rsidR="0059794C">
            <w:t>Bytnerowicz</w:t>
          </w:r>
          <w:proofErr w:type="spellEnd"/>
          <w:r w:rsidR="0059794C">
            <w:t xml:space="preserve"> </w:t>
          </w:r>
          <w:r w:rsidR="0059794C">
            <w:rPr>
              <w:i/>
              <w:iCs/>
            </w:rPr>
            <w:t>et al.</w:t>
          </w:r>
          <w:r w:rsidR="0059794C">
            <w:t>, 2023)</w:t>
          </w:r>
        </w:sdtContent>
      </w:sdt>
      <w:r>
        <w:rPr>
          <w:bCs/>
        </w:rPr>
        <w:t xml:space="preserve">. Positive effects of inoculation on leaf and whole-plant traits were </w:t>
      </w:r>
      <w:r w:rsidR="005C6A76">
        <w:rPr>
          <w:bCs/>
        </w:rPr>
        <w:t>most apparent</w:t>
      </w:r>
      <w:r>
        <w:rPr>
          <w:bCs/>
        </w:rPr>
        <w:t xml:space="preserve"> under low nitrogen fertilization and rapidly diminished with increasing nitrogen fertilization as </w:t>
      </w:r>
      <w:r w:rsidR="00115746">
        <w:rPr>
          <w:bCs/>
        </w:rPr>
        <w:t xml:space="preserve">plant </w:t>
      </w:r>
      <w:r>
        <w:rPr>
          <w:bCs/>
        </w:rPr>
        <w:t>investment in symbiotic nitrogen fixation decreased, supporting the idea that nitrogen fixation is a nutrient acquisition strategy that may confer competitive benefits for nitrogen-fixing species growing in low soil nitrogen environments</w:t>
      </w:r>
      <w:r w:rsidR="005F238E" w:rsidRPr="005F238E">
        <w:rPr>
          <w:bCs/>
        </w:rPr>
        <w:t xml:space="preserve"> </w:t>
      </w:r>
      <w:sdt>
        <w:sdtPr>
          <w:rPr>
            <w:bCs/>
          </w:rPr>
          <w:tag w:val="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
          <w:id w:val="-1110962612"/>
          <w:placeholder>
            <w:docPart w:val="DefaultPlaceholder_-1854013440"/>
          </w:placeholder>
        </w:sdtPr>
        <w:sdtEndPr>
          <w:rPr>
            <w:bCs w:val="0"/>
          </w:rPr>
        </w:sdtEndPr>
        <w:sdtContent>
          <w:r w:rsidR="0059794C">
            <w:t>(</w:t>
          </w:r>
          <w:proofErr w:type="spellStart"/>
          <w:r w:rsidR="0059794C">
            <w:t>Rastetter</w:t>
          </w:r>
          <w:proofErr w:type="spellEnd"/>
          <w:r w:rsidR="0059794C">
            <w:t xml:space="preserve"> </w:t>
          </w:r>
          <w:r w:rsidR="0059794C">
            <w:rPr>
              <w:i/>
              <w:iCs/>
            </w:rPr>
            <w:t>et al.</w:t>
          </w:r>
          <w:r w:rsidR="0059794C">
            <w:t xml:space="preserve">, 2001; Andrews </w:t>
          </w:r>
          <w:r w:rsidR="0059794C">
            <w:rPr>
              <w:i/>
              <w:iCs/>
            </w:rPr>
            <w:t>et al.</w:t>
          </w:r>
          <w:r w:rsidR="0059794C">
            <w:t xml:space="preserve">, 2011; McCulloch &amp; </w:t>
          </w:r>
          <w:proofErr w:type="spellStart"/>
          <w:r w:rsidR="0059794C">
            <w:t>Porder</w:t>
          </w:r>
          <w:proofErr w:type="spellEnd"/>
          <w:r w:rsidR="0059794C">
            <w:t>, 2021)</w:t>
          </w:r>
        </w:sdtContent>
      </w:sdt>
      <w:r>
        <w:rPr>
          <w:bCs/>
        </w:rPr>
        <w:t>.</w:t>
      </w:r>
    </w:p>
    <w:p w14:paraId="0A2911A7" w14:textId="0FC620EA" w:rsidR="005F238E" w:rsidRDefault="00FE10C1" w:rsidP="00D1494E">
      <w:pPr>
        <w:spacing w:line="360" w:lineRule="auto"/>
        <w:ind w:firstLine="720"/>
        <w:rPr>
          <w:bCs/>
        </w:rPr>
      </w:pPr>
      <w:r>
        <w:rPr>
          <w:bCs/>
        </w:rPr>
        <w:t xml:space="preserve">Inoculation did not modify </w:t>
      </w:r>
      <w:r w:rsidR="00115746">
        <w:rPr>
          <w:bCs/>
        </w:rPr>
        <w:t xml:space="preserve">the </w:t>
      </w:r>
      <w:r>
        <w:rPr>
          <w:bCs/>
        </w:rPr>
        <w:t xml:space="preserve">effect of </w:t>
      </w:r>
      <w:r w:rsidR="00230BCE">
        <w:t xml:space="preserve">elevated </w:t>
      </w:r>
      <w:r>
        <w:rPr>
          <w:bCs/>
        </w:rPr>
        <w:t>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total leaf area, or total biomass. These patterns corresponded with null effects of </w:t>
      </w:r>
      <w:r w:rsidR="00230BCE">
        <w:t xml:space="preserve">elevated </w:t>
      </w:r>
      <w:r>
        <w:rPr>
          <w:bCs/>
        </w:rPr>
        <w:t>CO</w:t>
      </w:r>
      <w:r>
        <w:rPr>
          <w:bCs/>
          <w:vertAlign w:val="subscript"/>
        </w:rPr>
        <w:t>2</w:t>
      </w:r>
      <w:r>
        <w:rPr>
          <w:bCs/>
        </w:rPr>
        <w:t xml:space="preserve"> on </w:t>
      </w:r>
      <w:del w:id="132" w:author="Perkowski, Evan A [2]" w:date="2024-05-28T16:38:00Z">
        <w:r w:rsidDel="00E8525C">
          <w:rPr>
            <w:bCs/>
          </w:rPr>
          <w:delText>%</w:delText>
        </w:r>
        <w:r w:rsidDel="00E8525C">
          <w:rPr>
            <w:bCs/>
            <w:i/>
            <w:iCs/>
          </w:rPr>
          <w:delText>N</w:delText>
        </w:r>
        <w:r w:rsidDel="00E8525C">
          <w:rPr>
            <w:bCs/>
            <w:vertAlign w:val="subscript"/>
          </w:rPr>
          <w:delText>dfa</w:delText>
        </w:r>
        <w:r w:rsidDel="00E8525C">
          <w:rPr>
            <w:bCs/>
          </w:rPr>
          <w:delText xml:space="preserve"> and </w:delText>
        </w:r>
      </w:del>
      <w:r>
        <w:rPr>
          <w:bCs/>
        </w:rPr>
        <w:t xml:space="preserve">the ratio of root nodule biomass to root biomass, suggesting that null inoculation effects on plant responses to </w:t>
      </w:r>
      <w:r w:rsidR="00230BCE">
        <w:t xml:space="preserve">elevated </w:t>
      </w:r>
      <w:r>
        <w:rPr>
          <w:bCs/>
        </w:rPr>
        <w:t>CO</w:t>
      </w:r>
      <w:r>
        <w:rPr>
          <w:bCs/>
          <w:vertAlign w:val="subscript"/>
        </w:rPr>
        <w:t>2</w:t>
      </w:r>
      <w:r>
        <w:rPr>
          <w:bCs/>
        </w:rPr>
        <w:t xml:space="preserve"> were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w:t>
      </w:r>
      <w:r w:rsidR="00230BCE">
        <w:t xml:space="preserve">elevated </w:t>
      </w:r>
      <w:r>
        <w:rPr>
          <w:bCs/>
        </w:rPr>
        <w:t>CO</w:t>
      </w:r>
      <w:r>
        <w:rPr>
          <w:bCs/>
          <w:vertAlign w:val="subscript"/>
        </w:rPr>
        <w:t>2</w:t>
      </w:r>
      <w:r>
        <w:rPr>
          <w:bCs/>
        </w:rPr>
        <w:t xml:space="preserve"> under low nitrogen fertilization</w:t>
      </w:r>
      <w:r w:rsidR="00115746">
        <w:rPr>
          <w:bCs/>
        </w:rPr>
        <w:t>,</w:t>
      </w:r>
      <w:r>
        <w:rPr>
          <w:bCs/>
        </w:rPr>
        <w:t xml:space="preserve"> where individuals invested more strongly in symbiotic nitrogen fixation. These patterns </w:t>
      </w:r>
      <w:r w:rsidR="00A83DFB">
        <w:rPr>
          <w:bCs/>
        </w:rPr>
        <w:t xml:space="preserve">also </w:t>
      </w:r>
      <w:r>
        <w:rPr>
          <w:bCs/>
        </w:rPr>
        <w:t>contrast previous work showing that plant investment toward symbiotic nitrogen fixation tends to be greater under scenarios that increase whole-plant demand to acquire nitrogen</w:t>
      </w:r>
      <w:r w:rsidR="0010581E">
        <w:rPr>
          <w:bCs/>
        </w:rPr>
        <w:t xml:space="preserve"> </w:t>
      </w:r>
      <w:sdt>
        <w:sdtPr>
          <w:rPr>
            <w:bCs/>
          </w:rPr>
          <w:tag w:val="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184555948"/>
          <w:placeholder>
            <w:docPart w:val="DefaultPlaceholder_-1854013440"/>
          </w:placeholder>
        </w:sdtPr>
        <w:sdtEndPr>
          <w:rPr>
            <w:bCs w:val="0"/>
          </w:rPr>
        </w:sdtEndPr>
        <w:sdtContent>
          <w:r w:rsidR="0059794C">
            <w:t xml:space="preserve">(Taylor &amp; </w:t>
          </w:r>
          <w:proofErr w:type="spellStart"/>
          <w:r w:rsidR="0059794C">
            <w:t>Menge</w:t>
          </w:r>
          <w:proofErr w:type="spellEnd"/>
          <w:r w:rsidR="0059794C">
            <w:t xml:space="preserve">, 2018; Friel &amp; Friesen, 2019; McCulloch &amp; </w:t>
          </w:r>
          <w:proofErr w:type="spellStart"/>
          <w:r w:rsidR="0059794C">
            <w:t>Porder</w:t>
          </w:r>
          <w:proofErr w:type="spellEnd"/>
          <w:r w:rsidR="0059794C">
            <w:t xml:space="preserve">, 2021; Perkowski </w:t>
          </w:r>
          <w:r w:rsidR="0059794C">
            <w:rPr>
              <w:i/>
              <w:iCs/>
            </w:rPr>
            <w:t>et al.</w:t>
          </w:r>
          <w:r w:rsidR="0059794C">
            <w:t>, 2021)</w:t>
          </w:r>
        </w:sdtContent>
      </w:sdt>
      <w:r>
        <w:rPr>
          <w:bCs/>
        </w:rPr>
        <w:t xml:space="preserve">. </w:t>
      </w:r>
      <w:r w:rsidR="006D6AD5">
        <w:rPr>
          <w:bCs/>
        </w:rPr>
        <w:t>S</w:t>
      </w:r>
      <w:r>
        <w:rPr>
          <w:bCs/>
        </w:rPr>
        <w:t xml:space="preserve">tronger positive effects of </w:t>
      </w:r>
      <w:r w:rsidR="00230BCE">
        <w:t xml:space="preserve">elevated </w:t>
      </w:r>
      <w:r>
        <w:rPr>
          <w:bCs/>
        </w:rPr>
        <w:t>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in inoculated individuals support previously </w:t>
      </w:r>
      <w:r w:rsidR="00A83DFB">
        <w:rPr>
          <w:bCs/>
        </w:rPr>
        <w:t>work</w:t>
      </w:r>
      <w:r w:rsidR="0010581E">
        <w:rPr>
          <w:bCs/>
        </w:rPr>
        <w:t xml:space="preserve"> </w:t>
      </w:r>
      <w:sdt>
        <w:sdtPr>
          <w:rPr>
            <w:bCs/>
          </w:rPr>
          <w:tag w:val="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
          <w:id w:val="160357437"/>
          <w:placeholder>
            <w:docPart w:val="DefaultPlaceholder_-1854013440"/>
          </w:placeholder>
        </w:sdtPr>
        <w:sdtEndPr>
          <w:rPr>
            <w:bCs w:val="0"/>
          </w:rPr>
        </w:sdtEndPr>
        <w:sdtContent>
          <w:r w:rsidR="0059794C">
            <w:t xml:space="preserve">(Ainsworth </w:t>
          </w:r>
          <w:r w:rsidR="0059794C">
            <w:rPr>
              <w:i/>
              <w:iCs/>
            </w:rPr>
            <w:t>et al.</w:t>
          </w:r>
          <w:r w:rsidR="0059794C">
            <w:t>, 2002)</w:t>
          </w:r>
        </w:sdtContent>
      </w:sdt>
      <w:r w:rsidR="00115746">
        <w:rPr>
          <w:bCs/>
        </w:rPr>
        <w:t>. However,</w:t>
      </w:r>
      <w:r>
        <w:rPr>
          <w:bCs/>
        </w:rPr>
        <w:t xml:space="preserve"> </w:t>
      </w:r>
      <w:r w:rsidR="00B72CE4">
        <w:rPr>
          <w:bCs/>
        </w:rPr>
        <w:t>this response</w:t>
      </w:r>
      <w:r>
        <w:rPr>
          <w:bCs/>
        </w:rPr>
        <w:t xml:space="preserve"> was not due to alterations in plant investment toward the symbiosis</w:t>
      </w:r>
      <w:r w:rsidR="00230BCE">
        <w:rPr>
          <w:bCs/>
        </w:rPr>
        <w:t xml:space="preserve"> as expected</w:t>
      </w:r>
      <w:r>
        <w:rPr>
          <w:bCs/>
        </w:rPr>
        <w:t>.</w:t>
      </w:r>
    </w:p>
    <w:p w14:paraId="596FA16D" w14:textId="77777777" w:rsidR="00D1494E" w:rsidRDefault="00D1494E" w:rsidP="00D1494E">
      <w:pPr>
        <w:spacing w:line="360" w:lineRule="auto"/>
        <w:rPr>
          <w:bCs/>
        </w:rPr>
      </w:pPr>
    </w:p>
    <w:p w14:paraId="378B9EBA" w14:textId="4F46F0CB" w:rsidR="005F238E" w:rsidRPr="005F238E" w:rsidRDefault="0010581E" w:rsidP="005F238E">
      <w:pPr>
        <w:spacing w:line="360" w:lineRule="auto"/>
        <w:rPr>
          <w:bCs/>
          <w:i/>
          <w:iCs/>
        </w:rPr>
      </w:pPr>
      <w:r>
        <w:rPr>
          <w:bCs/>
          <w:i/>
          <w:iCs/>
        </w:rPr>
        <w:t>Modeling implications</w:t>
      </w:r>
    </w:p>
    <w:p w14:paraId="2E5F8D29" w14:textId="55B43669" w:rsidR="00FE10C1" w:rsidRPr="00D83996" w:rsidRDefault="00FE10C1" w:rsidP="0010581E">
      <w:pPr>
        <w:spacing w:line="360" w:lineRule="auto"/>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
          <w:id w:val="16823542"/>
          <w:placeholder>
            <w:docPart w:val="DefaultPlaceholder_-1854013440"/>
          </w:placeholder>
        </w:sdtPr>
        <w:sdtEndPr>
          <w:rPr>
            <w:bCs w:val="0"/>
            <w:vertAlign w:val="baseline"/>
          </w:rPr>
        </w:sdtEndPr>
        <w:sdtContent>
          <w:r w:rsidR="0059794C">
            <w:t xml:space="preserve">(Smith &amp; Dukes, 2013; Rogers </w:t>
          </w:r>
          <w:r w:rsidR="0059794C">
            <w:rPr>
              <w:i/>
              <w:iCs/>
            </w:rPr>
            <w:t>et al.</w:t>
          </w:r>
          <w:r w:rsidR="0059794C">
            <w:t>,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5F238E" w:rsidRPr="005F238E">
        <w:rPr>
          <w:bCs/>
        </w:rPr>
        <w:t xml:space="preserve"> </w:t>
      </w:r>
      <w:sdt>
        <w:sdtPr>
          <w:rPr>
            <w:bCs/>
          </w:rPr>
          <w:tag w:val="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3672549"/>
          <w:placeholder>
            <w:docPart w:val="DefaultPlaceholder_-1854013440"/>
          </w:placeholder>
        </w:sdtPr>
        <w:sdtEndPr>
          <w:rPr>
            <w:bCs w:val="0"/>
          </w:rPr>
        </w:sdtEndPr>
        <w:sdtContent>
          <w:r w:rsidR="0059794C">
            <w:t xml:space="preserve">(Luo </w:t>
          </w:r>
          <w:r w:rsidR="0059794C">
            <w:rPr>
              <w:i/>
              <w:iCs/>
            </w:rPr>
            <w:t>et al.</w:t>
          </w:r>
          <w:r w:rsidR="0059794C">
            <w:t xml:space="preserve">, 2021; Waring </w:t>
          </w:r>
          <w:r w:rsidR="0059794C">
            <w:rPr>
              <w:i/>
              <w:iCs/>
            </w:rPr>
            <w:t>et al.</w:t>
          </w:r>
          <w:r w:rsidR="0059794C">
            <w:t>, 2023)</w:t>
          </w:r>
        </w:sdtContent>
      </w:sdt>
      <w:r>
        <w:rPr>
          <w:bCs/>
        </w:rPr>
        <w:t xml:space="preserve">, as </w:t>
      </w:r>
      <w:r w:rsidR="00230BCE">
        <w:t xml:space="preserve">elevated </w:t>
      </w:r>
      <w:r>
        <w:rPr>
          <w:bCs/>
        </w:rPr>
        <w:t>CO</w:t>
      </w:r>
      <w:r>
        <w:rPr>
          <w:bCs/>
          <w:vertAlign w:val="subscript"/>
        </w:rPr>
        <w:t>2</w:t>
      </w:r>
      <w:r>
        <w:rPr>
          <w:bCs/>
        </w:rPr>
        <w:t xml:space="preserve"> reduced leaf nitrogen content more strongly than it increased </w:t>
      </w:r>
      <w:proofErr w:type="spellStart"/>
      <w:r>
        <w:rPr>
          <w:bCs/>
          <w:i/>
          <w:iCs/>
        </w:rPr>
        <w:t>A</w:t>
      </w:r>
      <w:r>
        <w:rPr>
          <w:bCs/>
          <w:vertAlign w:val="subscript"/>
        </w:rPr>
        <w:t>net,growth</w:t>
      </w:r>
      <w:proofErr w:type="spellEnd"/>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w:t>
      </w:r>
      <w:r w:rsidR="00115746">
        <w:rPr>
          <w:bCs/>
        </w:rPr>
        <w:t xml:space="preserve">the </w:t>
      </w:r>
      <w:r>
        <w:rPr>
          <w:bCs/>
        </w:rPr>
        <w:t xml:space="preserve">positive effect of increasing nitrogen fertilization on </w:t>
      </w:r>
      <w:del w:id="133" w:author="Perkowski, Evan A [2]" w:date="2024-05-28T16:39:00Z">
        <w:r w:rsidDel="00E8525C">
          <w:rPr>
            <w:bCs/>
          </w:rPr>
          <w:delText xml:space="preserve">indices of </w:delText>
        </w:r>
      </w:del>
      <w:r>
        <w:rPr>
          <w:bCs/>
        </w:rPr>
        <w:t>photosynthetic capacity w</w:t>
      </w:r>
      <w:r w:rsidR="00115746">
        <w:rPr>
          <w:bCs/>
        </w:rPr>
        <w:t>as</w:t>
      </w:r>
      <w:r>
        <w:rPr>
          <w:bCs/>
        </w:rPr>
        <w:t xml:space="preserve"> only apparent in uninoculated plants, a</w:t>
      </w:r>
      <w:r w:rsidR="00115746">
        <w:rPr>
          <w:bCs/>
        </w:rPr>
        <w:t>s</w:t>
      </w:r>
      <w:r>
        <w:rPr>
          <w:bCs/>
        </w:rPr>
        <w:t xml:space="preserve"> nitrogen fertilization </w:t>
      </w:r>
      <w:r w:rsidR="00115746">
        <w:rPr>
          <w:bCs/>
        </w:rPr>
        <w:t>did not affect</w:t>
      </w:r>
      <w:r>
        <w:rPr>
          <w:bCs/>
        </w:rPr>
        <w:t xml:space="preserve">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w:t>
      </w:r>
      <w:r w:rsidR="005C6A76">
        <w:rPr>
          <w:bCs/>
        </w:rPr>
        <w:t>The p</w:t>
      </w:r>
      <w:r>
        <w:rPr>
          <w:bCs/>
        </w:rPr>
        <w:t xml:space="preserve">ositive effect of increasing nitrogen </w:t>
      </w:r>
      <w:r>
        <w:rPr>
          <w:bCs/>
        </w:rPr>
        <w:lastRenderedPageBreak/>
        <w:t xml:space="preserve">fertilization on </w:t>
      </w:r>
      <w:r>
        <w:rPr>
          <w:bCs/>
          <w:i/>
          <w:iCs/>
        </w:rPr>
        <w:t>N</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w:t>
      </w:r>
      <w:r w:rsidR="005C6A76">
        <w:rPr>
          <w:bCs/>
        </w:rPr>
        <w:t>as</w:t>
      </w:r>
      <w:r>
        <w:rPr>
          <w:bCs/>
        </w:rPr>
        <w:t xml:space="preserve"> also markedly weaker in inoculated plants </w:t>
      </w:r>
      <w:r w:rsidR="00115746">
        <w:rPr>
          <w:bCs/>
        </w:rPr>
        <w:t>than in</w:t>
      </w:r>
      <w:r>
        <w:rPr>
          <w:bCs/>
        </w:rPr>
        <w:t xml:space="preserve"> uninoculated plants. These patterns indicate that leaf nitrogen-photosynthesis relationships are context-dependent on nitrogen acquisition strategy, may only be constant in environments where nitrogen </w:t>
      </w:r>
      <w:r w:rsidR="007C4DCF">
        <w:rPr>
          <w:bCs/>
        </w:rPr>
        <w:t>availability</w:t>
      </w:r>
      <w:r>
        <w:rPr>
          <w:bCs/>
        </w:rPr>
        <w:t xml:space="preserve"> limits leaf physiology, and will likely shift in response to increasing atmospheric CO</w:t>
      </w:r>
      <w:r>
        <w:rPr>
          <w:bCs/>
          <w:vertAlign w:val="subscript"/>
        </w:rPr>
        <w:t>2</w:t>
      </w:r>
      <w:r>
        <w:rPr>
          <w:bCs/>
        </w:rPr>
        <w:t xml:space="preserve"> concentrations. Terrestrial biosphere models that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13131128"/>
          <w:placeholder>
            <w:docPart w:val="DefaultPlaceholder_-1854013440"/>
          </w:placeholder>
        </w:sdtPr>
        <w:sdtEndPr>
          <w:rPr>
            <w:bCs w:val="0"/>
            <w:vertAlign w:val="baseline"/>
          </w:rPr>
        </w:sdtEndPr>
        <w:sdtContent>
          <w:r w:rsidR="0059794C">
            <w:t>(</w:t>
          </w:r>
          <w:proofErr w:type="spellStart"/>
          <w:r w:rsidR="0059794C">
            <w:t>Kattge</w:t>
          </w:r>
          <w:proofErr w:type="spellEnd"/>
          <w:r w:rsidR="0059794C">
            <w:t xml:space="preserve"> </w:t>
          </w:r>
          <w:r w:rsidR="0059794C">
            <w:rPr>
              <w:i/>
              <w:iCs/>
            </w:rPr>
            <w:t>et al.</w:t>
          </w:r>
          <w:r w:rsidR="0059794C">
            <w:t xml:space="preserve">, 2009; Walker </w:t>
          </w:r>
          <w:r w:rsidR="0059794C">
            <w:rPr>
              <w:i/>
              <w:iCs/>
            </w:rPr>
            <w:t>et al.</w:t>
          </w:r>
          <w:r w:rsidR="0059794C">
            <w:t>, 2014)</w:t>
          </w:r>
        </w:sdtContent>
      </w:sdt>
      <w:r>
        <w:rPr>
          <w:bCs/>
        </w:rPr>
        <w:t xml:space="preserve"> may risk overestimating photosynthetic capacity, therefore net primary productivity and the magnitude of the land carbon sink, under future novel growth environments.</w:t>
      </w:r>
    </w:p>
    <w:p w14:paraId="22B721DB" w14:textId="2B12B45D" w:rsidR="00FE10C1" w:rsidRPr="005B7278" w:rsidRDefault="00FE10C1" w:rsidP="00A77DD2">
      <w:pPr>
        <w:spacing w:line="360" w:lineRule="auto"/>
        <w:ind w:firstLine="720"/>
        <w:rPr>
          <w:ins w:id="134" w:author="Perkowski, Evan A" w:date="2024-02-27T13:51:00Z"/>
          <w:bCs/>
        </w:rPr>
      </w:pPr>
      <w:r>
        <w:rPr>
          <w:bCs/>
        </w:rPr>
        <w:t xml:space="preserve">Our results demonstrate that optimal resource allocation to photosynthetic capacity defines leaf photosynthetic responses to </w:t>
      </w:r>
      <w:r w:rsidR="00230BCE">
        <w:t xml:space="preserve">elevated </w:t>
      </w:r>
      <w:r>
        <w:t>CO</w:t>
      </w:r>
      <w:r>
        <w:rPr>
          <w:vertAlign w:val="subscript"/>
        </w:rPr>
        <w:t>2</w:t>
      </w:r>
      <w:r>
        <w:rPr>
          <w:bCs/>
        </w:rPr>
        <w:t xml:space="preserve"> and that these responses are </w:t>
      </w:r>
      <w:del w:id="135" w:author="Perkowski, Evan A [2]" w:date="2024-05-28T17:31:00Z">
        <w:r w:rsidDel="00561016">
          <w:rPr>
            <w:bCs/>
          </w:rPr>
          <w:delText xml:space="preserve">independent </w:delText>
        </w:r>
      </w:del>
      <w:ins w:id="136" w:author="Perkowski, Evan A [2]" w:date="2024-05-28T17:31:00Z">
        <w:r w:rsidR="00561016">
          <w:rPr>
            <w:bCs/>
          </w:rPr>
          <w:t>not modified by</w:t>
        </w:r>
      </w:ins>
      <w:del w:id="137" w:author="Perkowski, Evan A [2]" w:date="2024-05-28T17:31:00Z">
        <w:r w:rsidDel="00561016">
          <w:rPr>
            <w:bCs/>
          </w:rPr>
          <w:delText>of</w:delText>
        </w:r>
      </w:del>
      <w:r>
        <w:rPr>
          <w:bCs/>
        </w:rPr>
        <w:t xml:space="preserve"> nitrogen </w:t>
      </w:r>
      <w:r w:rsidR="007C4DCF">
        <w:rPr>
          <w:bCs/>
        </w:rPr>
        <w:t>availability</w:t>
      </w:r>
      <w:r>
        <w:rPr>
          <w:bCs/>
        </w:rPr>
        <w:t>. Current approaches for simulating photosynthetic responses to CO</w:t>
      </w:r>
      <w:r>
        <w:rPr>
          <w:bCs/>
          <w:vertAlign w:val="subscript"/>
        </w:rPr>
        <w:t>2</w:t>
      </w:r>
      <w:r>
        <w:rPr>
          <w:bCs/>
        </w:rPr>
        <w:t xml:space="preserve"> in terrestrial biosphere models with coupled carbon and nitrogen cycles often invoke patterns expected from </w:t>
      </w:r>
      <w:del w:id="138" w:author="Perkowski, Evan A [2]" w:date="2024-05-28T16:39:00Z">
        <w:r w:rsidDel="00E8525C">
          <w:rPr>
            <w:bCs/>
          </w:rPr>
          <w:delText xml:space="preserve">progressive </w:delText>
        </w:r>
      </w:del>
      <w:r w:rsidRPr="00FE014F">
        <w:rPr>
          <w:bCs/>
        </w:rPr>
        <w:t>n</w:t>
      </w:r>
      <w:r>
        <w:rPr>
          <w:bCs/>
        </w:rPr>
        <w:t>itrogen limitation, where</w:t>
      </w:r>
      <w:ins w:id="139" w:author="Perkowski, Evan A [2]" w:date="2024-05-28T17:32:00Z">
        <w:r w:rsidR="00561016">
          <w:rPr>
            <w:bCs/>
          </w:rPr>
          <w:t xml:space="preserve"> nitrogen availability diminishes with time due to increasing CO</w:t>
        </w:r>
        <w:r w:rsidR="00561016">
          <w:rPr>
            <w:bCs/>
            <w:vertAlign w:val="subscript"/>
          </w:rPr>
          <w:t>2</w:t>
        </w:r>
        <w:r w:rsidR="00561016">
          <w:rPr>
            <w:bCs/>
          </w:rPr>
          <w:t xml:space="preserve"> concentrations because whole-plant nitrogen demand continually exceeds supply, depleting the poo</w:t>
        </w:r>
      </w:ins>
      <w:ins w:id="140" w:author="Perkowski, Evan A [2]" w:date="2024-05-28T17:33:00Z">
        <w:r w:rsidR="00561016">
          <w:rPr>
            <w:bCs/>
          </w:rPr>
          <w:t xml:space="preserve">l of </w:t>
        </w:r>
      </w:ins>
      <w:ins w:id="141" w:author="Perkowski, Evan A [2]" w:date="2024-05-28T17:36:00Z">
        <w:r w:rsidR="00A77DD2">
          <w:rPr>
            <w:bCs/>
          </w:rPr>
          <w:t xml:space="preserve">available </w:t>
        </w:r>
      </w:ins>
      <w:ins w:id="142" w:author="Perkowski, Evan A [2]" w:date="2024-05-28T17:33:00Z">
        <w:r w:rsidR="00561016">
          <w:rPr>
            <w:bCs/>
          </w:rPr>
          <w:t xml:space="preserve">nitrogen </w:t>
        </w:r>
      </w:ins>
      <w:ins w:id="143" w:author="Perkowski, Evan A [2]" w:date="2024-05-28T17:36:00Z">
        <w:r w:rsidR="00A77DD2">
          <w:rPr>
            <w:bCs/>
          </w:rPr>
          <w:t>for plants to acquire and allocate to leaf photosynthetic tissue.</w:t>
        </w:r>
      </w:ins>
      <w:ins w:id="144" w:author="Perkowski, Evan A [2]" w:date="2024-05-28T17:37:00Z">
        <w:r w:rsidR="00A77DD2">
          <w:rPr>
            <w:bCs/>
          </w:rPr>
          <w:t xml:space="preserve"> </w:t>
        </w:r>
      </w:ins>
      <w:ins w:id="145" w:author="Perkowski, Evan A [2]" w:date="2024-05-28T17:33:00Z">
        <w:r w:rsidR="00561016">
          <w:rPr>
            <w:bCs/>
          </w:rPr>
          <w:t xml:space="preserve">This response causes </w:t>
        </w:r>
      </w:ins>
      <w:ins w:id="146" w:author="Perkowski, Evan A [2]" w:date="2024-05-28T17:37:00Z">
        <w:r w:rsidR="00A77DD2">
          <w:rPr>
            <w:bCs/>
          </w:rPr>
          <w:t xml:space="preserve">models to simulate a </w:t>
        </w:r>
      </w:ins>
      <w:ins w:id="147" w:author="Perkowski, Evan A [2]" w:date="2024-05-28T17:33:00Z">
        <w:r w:rsidR="00561016">
          <w:rPr>
            <w:bCs/>
          </w:rPr>
          <w:t>reduction in leaf nitrogen content</w:t>
        </w:r>
        <w:r w:rsidR="00A77DD2">
          <w:rPr>
            <w:bCs/>
          </w:rPr>
          <w:t xml:space="preserve"> and therefore photosynthetic capacity, as leaf-level photosynthesis is </w:t>
        </w:r>
      </w:ins>
      <w:ins w:id="148" w:author="Perkowski, Evan A [2]" w:date="2024-05-28T17:34:00Z">
        <w:r w:rsidR="00A77DD2">
          <w:rPr>
            <w:bCs/>
          </w:rPr>
          <w:t xml:space="preserve">commonly </w:t>
        </w:r>
      </w:ins>
      <w:ins w:id="149" w:author="Perkowski, Evan A [2]" w:date="2024-05-28T17:33:00Z">
        <w:r w:rsidR="00A77DD2">
          <w:rPr>
            <w:bCs/>
          </w:rPr>
          <w:t xml:space="preserve">modeled as a function of positive relationships </w:t>
        </w:r>
      </w:ins>
      <w:ins w:id="150" w:author="Perkowski, Evan A [2]" w:date="2024-05-28T17:37:00Z">
        <w:r w:rsidR="00A77DD2">
          <w:rPr>
            <w:bCs/>
          </w:rPr>
          <w:t xml:space="preserve">nitrogen availability, </w:t>
        </w:r>
      </w:ins>
      <w:ins w:id="151" w:author="Perkowski, Evan A [2]" w:date="2024-05-28T17:33:00Z">
        <w:r w:rsidR="00A77DD2">
          <w:rPr>
            <w:bCs/>
          </w:rPr>
          <w:t>leaf nitrogen content</w:t>
        </w:r>
      </w:ins>
      <w:ins w:id="152" w:author="Perkowski, Evan A [2]" w:date="2024-05-28T17:38:00Z">
        <w:r w:rsidR="00A77DD2">
          <w:rPr>
            <w:bCs/>
          </w:rPr>
          <w:t>,</w:t>
        </w:r>
      </w:ins>
      <w:ins w:id="153" w:author="Perkowski, Evan A [2]" w:date="2024-05-28T17:34:00Z">
        <w:r w:rsidR="00A77DD2">
          <w:rPr>
            <w:bCs/>
          </w:rPr>
          <w:t xml:space="preserve"> and photosynthetic capacity</w:t>
        </w:r>
        <w:r w:rsidR="00A77DD2" w:rsidRPr="00A77DD2">
          <w:rPr>
            <w:bCs/>
          </w:rPr>
          <w:t xml:space="preserve"> </w:t>
        </w:r>
      </w:ins>
      <w:del w:id="154" w:author="Perkowski, Evan A [2]" w:date="2024-05-28T17:34:00Z">
        <w:r w:rsidDel="00A77DD2">
          <w:rPr>
            <w:bCs/>
          </w:rPr>
          <w:delText xml:space="preserve"> photosynthetic responses to </w:delText>
        </w:r>
        <w:r w:rsidR="00230BCE" w:rsidDel="00A77DD2">
          <w:delText xml:space="preserve">elevated </w:delText>
        </w:r>
        <w:r w:rsidDel="00A77DD2">
          <w:delText>CO</w:delText>
        </w:r>
        <w:r w:rsidDel="00A77DD2">
          <w:rPr>
            <w:vertAlign w:val="subscript"/>
          </w:rPr>
          <w:delText>2</w:delText>
        </w:r>
        <w:r w:rsidRPr="00890610" w:rsidDel="00A77DD2">
          <w:delText xml:space="preserve"> </w:delText>
        </w:r>
        <w:r w:rsidDel="00A77DD2">
          <w:rPr>
            <w:bCs/>
          </w:rPr>
          <w:delText>are modeled as a function of positive relationships between nitrogen availability and leaf nitrogen content</w:delText>
        </w:r>
        <w:r w:rsidR="00D1494E" w:rsidDel="00A77DD2">
          <w:rPr>
            <w:bCs/>
          </w:rPr>
          <w:delText xml:space="preserve"> </w:delText>
        </w:r>
      </w:del>
      <w:sdt>
        <w:sdtPr>
          <w:rPr>
            <w:bCs/>
            <w:vertAlign w:val="subscript"/>
          </w:rPr>
          <w:tag w:val="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612830077"/>
          <w:placeholder>
            <w:docPart w:val="646A21C07C6B7D4CB2ADAB1281C804E9"/>
          </w:placeholder>
        </w:sdtPr>
        <w:sdtEndPr>
          <w:rPr>
            <w:bCs w:val="0"/>
            <w:vertAlign w:val="baseline"/>
          </w:rPr>
        </w:sdtEndPr>
        <w:sdtContent>
          <w:r w:rsidR="0059794C">
            <w:t xml:space="preserve">(Smith &amp; Dukes, 2013; Wieder </w:t>
          </w:r>
          <w:r w:rsidR="0059794C">
            <w:rPr>
              <w:i/>
              <w:iCs/>
            </w:rPr>
            <w:t>et al.</w:t>
          </w:r>
          <w:r w:rsidR="0059794C">
            <w:t xml:space="preserve">, 2015; Rogers </w:t>
          </w:r>
          <w:r w:rsidR="0059794C">
            <w:rPr>
              <w:i/>
              <w:iCs/>
            </w:rPr>
            <w:t>et al.</w:t>
          </w:r>
          <w:r w:rsidR="0059794C">
            <w:t>, 2017)</w:t>
          </w:r>
        </w:sdtContent>
      </w:sdt>
      <w:r>
        <w:rPr>
          <w:bCs/>
        </w:rPr>
        <w:t xml:space="preserve">. Findings presented here contradict this framework, suggesting that leaf photosynthetic responses to </w:t>
      </w:r>
      <w:r w:rsidR="00230BCE">
        <w:t xml:space="preserve">elevated </w:t>
      </w:r>
      <w:r>
        <w:rPr>
          <w:bCs/>
        </w:rPr>
        <w:t>CO</w:t>
      </w:r>
      <w:r>
        <w:rPr>
          <w:bCs/>
          <w:vertAlign w:val="subscript"/>
        </w:rPr>
        <w:t>2</w:t>
      </w:r>
      <w:r>
        <w:rPr>
          <w:bCs/>
        </w:rPr>
        <w:t xml:space="preserve"> result in optimized nitrogen allocation to satisfy reduced leaf nitrogen demand to build and maintain photosynthetic enzymes. Optimality models that use principles from optimal coordination and photosynthetic least-cost theories are capable of capturing photosynthetic responses to CO</w:t>
      </w:r>
      <w:r>
        <w:rPr>
          <w:bCs/>
          <w:vertAlign w:val="subscript"/>
        </w:rPr>
        <w:t>2</w:t>
      </w:r>
      <w:r>
        <w:rPr>
          <w:bCs/>
        </w:rPr>
        <w:t xml:space="preserve"> independent of nitrogen </w:t>
      </w:r>
      <w:r w:rsidR="007C4DCF">
        <w:rPr>
          <w:bCs/>
        </w:rPr>
        <w:t>availability</w:t>
      </w:r>
      <w:r w:rsidR="005F238E" w:rsidRPr="005F238E">
        <w:rPr>
          <w:bCs/>
        </w:rPr>
        <w:t xml:space="preserve"> </w:t>
      </w:r>
      <w:sdt>
        <w:sdtPr>
          <w:rPr>
            <w:bCs/>
          </w:rPr>
          <w:tag w:val="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pc3N1ZSI6IjYiLCJ2b2x1bWUiOiIyMzEiLCJjb250YWluZXItdGl0bGUtc2hvcnQiOiIifSwiaXNUZW1wb3JhcnkiOmZhbHNlfV19"/>
          <w:id w:val="-297910381"/>
          <w:placeholder>
            <w:docPart w:val="DefaultPlaceholder_-1854013440"/>
          </w:placeholder>
        </w:sdtPr>
        <w:sdtEndPr>
          <w:rPr>
            <w:bCs w:val="0"/>
          </w:rPr>
        </w:sdtEndPr>
        <w:sdtContent>
          <w:r w:rsidR="0059794C">
            <w:t xml:space="preserve">(Smith &amp; Keenan, 2020; Harrison </w:t>
          </w:r>
          <w:r w:rsidR="0059794C">
            <w:rPr>
              <w:i/>
              <w:iCs/>
            </w:rPr>
            <w:t>et al.</w:t>
          </w:r>
          <w:r w:rsidR="0059794C">
            <w:t>, 2021)</w:t>
          </w:r>
        </w:sdtContent>
      </w:sdt>
      <w:r>
        <w:rPr>
          <w:bCs/>
        </w:rPr>
        <w:t xml:space="preserve">, suggesting that </w:t>
      </w:r>
      <w:ins w:id="155" w:author="Perkowski, Evan A [2]" w:date="2024-05-28T17:45:00Z">
        <w:r w:rsidR="005B7278">
          <w:rPr>
            <w:bCs/>
          </w:rPr>
          <w:t xml:space="preserve">the </w:t>
        </w:r>
      </w:ins>
      <w:r>
        <w:rPr>
          <w:bCs/>
        </w:rPr>
        <w:t>inclu</w:t>
      </w:r>
      <w:ins w:id="156" w:author="Perkowski, Evan A [2]" w:date="2024-05-28T17:45:00Z">
        <w:r w:rsidR="005B7278">
          <w:rPr>
            <w:bCs/>
          </w:rPr>
          <w:t>sion of</w:t>
        </w:r>
      </w:ins>
      <w:del w:id="157" w:author="Perkowski, Evan A [2]" w:date="2024-05-28T17:45:00Z">
        <w:r w:rsidDel="005B7278">
          <w:rPr>
            <w:bCs/>
          </w:rPr>
          <w:delText>ding</w:delText>
        </w:r>
      </w:del>
      <w:r>
        <w:rPr>
          <w:bCs/>
        </w:rPr>
        <w:t xml:space="preserve"> optimality frameworks in terrestrial biosphere models may improve the accuracy by which models simulate photosynthetic processes in response to increasing atmospheric CO</w:t>
      </w:r>
      <w:r>
        <w:rPr>
          <w:bCs/>
          <w:vertAlign w:val="subscript"/>
        </w:rPr>
        <w:t>2</w:t>
      </w:r>
      <w:r>
        <w:rPr>
          <w:bCs/>
        </w:rPr>
        <w:t xml:space="preserve"> concentrations.</w:t>
      </w:r>
    </w:p>
    <w:p w14:paraId="2E766135" w14:textId="77777777" w:rsidR="004764BA" w:rsidRDefault="004764BA" w:rsidP="004764BA">
      <w:pPr>
        <w:spacing w:line="360" w:lineRule="auto"/>
        <w:rPr>
          <w:ins w:id="158" w:author="Perkowski, Evan A" w:date="2024-02-27T13:51:00Z"/>
          <w:bCs/>
        </w:rPr>
      </w:pPr>
    </w:p>
    <w:p w14:paraId="14AB04FE" w14:textId="2D499B15" w:rsidR="004764BA" w:rsidRPr="00230BCE" w:rsidRDefault="005B3967" w:rsidP="004764BA">
      <w:pPr>
        <w:spacing w:line="360" w:lineRule="auto"/>
        <w:rPr>
          <w:bCs/>
        </w:rPr>
      </w:pPr>
      <w:ins w:id="159" w:author="Perkowski, Evan A [2]" w:date="2024-05-28T17:25:00Z">
        <w:r>
          <w:rPr>
            <w:bCs/>
            <w:i/>
            <w:iCs/>
          </w:rPr>
          <w:t>L</w:t>
        </w:r>
      </w:ins>
      <w:ins w:id="160" w:author="Perkowski, Evan A" w:date="2024-02-27T13:51:00Z">
        <w:r w:rsidR="004764BA">
          <w:rPr>
            <w:bCs/>
            <w:i/>
            <w:iCs/>
          </w:rPr>
          <w:t>imitations</w:t>
        </w:r>
      </w:ins>
    </w:p>
    <w:p w14:paraId="669A9EBB" w14:textId="7CC903E2" w:rsidR="00FE10C1" w:rsidRDefault="00FE10C1" w:rsidP="00F30215">
      <w:pPr>
        <w:spacing w:line="360" w:lineRule="auto"/>
        <w:rPr>
          <w:bCs/>
        </w:rPr>
      </w:pPr>
      <w:r>
        <w:rPr>
          <w:bCs/>
        </w:rPr>
        <w:t xml:space="preserve">Previous work has highlighted that pot experiments restrict belowground rooting volume and </w:t>
      </w:r>
      <w:r w:rsidR="00115746">
        <w:rPr>
          <w:bCs/>
        </w:rPr>
        <w:t xml:space="preserve">may </w:t>
      </w:r>
      <w:r>
        <w:rPr>
          <w:bCs/>
        </w:rPr>
        <w:t>alter plant allocation responses to environmental change</w:t>
      </w:r>
      <w:r w:rsidR="005F238E" w:rsidRPr="005F238E">
        <w:rPr>
          <w:bCs/>
        </w:rPr>
        <w:t xml:space="preserve"> </w:t>
      </w:r>
      <w:sdt>
        <w:sdtPr>
          <w:rPr>
            <w:bCs/>
          </w:rPr>
          <w:tag w:val="MENDELEY_CITATION_v3_eyJjaXRhdGlvbklEIjoiTUVOREVMRVlfQ0lUQVRJT05fOGE5MWViZjEtZGFkMi00YjNjLWE4MjktZTYyMjJhNjZmNWM5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2074958562"/>
          <w:placeholder>
            <w:docPart w:val="DefaultPlaceholder_-1854013440"/>
          </w:placeholder>
        </w:sdtPr>
        <w:sdtEndPr>
          <w:rPr>
            <w:bCs w:val="0"/>
          </w:rPr>
        </w:sdtEndPr>
        <w:sdtContent>
          <w:r w:rsidR="0059794C">
            <w:t xml:space="preserve">(Ainsworth </w:t>
          </w:r>
          <w:r w:rsidR="0059794C">
            <w:rPr>
              <w:i/>
              <w:iCs/>
            </w:rPr>
            <w:t>et al.</w:t>
          </w:r>
          <w:r w:rsidR="0059794C">
            <w:t xml:space="preserve">, 2002; Poorter </w:t>
          </w:r>
          <w:r w:rsidR="0059794C">
            <w:rPr>
              <w:i/>
              <w:iCs/>
            </w:rPr>
            <w:t xml:space="preserve">et </w:t>
          </w:r>
          <w:r w:rsidR="0059794C">
            <w:rPr>
              <w:i/>
              <w:iCs/>
            </w:rPr>
            <w:lastRenderedPageBreak/>
            <w:t>al.</w:t>
          </w:r>
          <w:r w:rsidR="0059794C">
            <w:t>, 2012)</w:t>
          </w:r>
        </w:sdtContent>
      </w:sdt>
      <w:r>
        <w:rPr>
          <w:bCs/>
        </w:rPr>
        <w:t xml:space="preserve">. In this study, the ratio of pot volume to total biomass was greater under </w:t>
      </w:r>
      <w:r w:rsidR="00230BCE">
        <w:t xml:space="preserve">elevated </w:t>
      </w:r>
      <w:r>
        <w:rPr>
          <w:bCs/>
        </w:rPr>
        <w:t>CO</w:t>
      </w:r>
      <w:r>
        <w:rPr>
          <w:bCs/>
          <w:vertAlign w:val="subscript"/>
        </w:rPr>
        <w:t>2</w:t>
      </w:r>
      <w:r>
        <w:rPr>
          <w:bCs/>
        </w:rPr>
        <w:t xml:space="preserve"> and increased with increasing nitrogen fertilization such that several treatment combinations exceeded values recommended to avoid growth limitation imposed by pot volume (&lt;1 g L</w:t>
      </w:r>
      <w:r>
        <w:rPr>
          <w:bCs/>
          <w:vertAlign w:val="superscript"/>
        </w:rPr>
        <w:t>-1</w:t>
      </w:r>
      <w:r>
        <w:rPr>
          <w:bCs/>
        </w:rPr>
        <w:t>; Table S6; Fig. S6)</w:t>
      </w:r>
      <w:r w:rsidR="0070460B">
        <w:rPr>
          <w:bCs/>
        </w:rPr>
        <w:t xml:space="preserve"> </w:t>
      </w:r>
      <w:sdt>
        <w:sdtPr>
          <w:rPr>
            <w:bCs/>
          </w:rPr>
          <w:tag w:val="MENDELEY_CITATION_v3_eyJjaXRhdGlvbklEIjoiTUVOREVMRVlfQ0lUQVRJT05fNTYxMjNmNzEtNTNmMC00Mzg3LTgxOTItNDcwNzEyZGE2YmY2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
          <w:id w:val="-1851780037"/>
          <w:placeholder>
            <w:docPart w:val="DefaultPlaceholder_-1854013440"/>
          </w:placeholder>
        </w:sdtPr>
        <w:sdtEndPr>
          <w:rPr>
            <w:bCs w:val="0"/>
          </w:rPr>
        </w:sdtEndPr>
        <w:sdtContent>
          <w:r w:rsidR="0059794C">
            <w:t xml:space="preserve">(Poorter </w:t>
          </w:r>
          <w:r w:rsidR="0059794C">
            <w:rPr>
              <w:i/>
              <w:iCs/>
            </w:rPr>
            <w:t>et al.</w:t>
          </w:r>
          <w:r w:rsidR="0059794C">
            <w:t>, 2012)</w:t>
          </w:r>
        </w:sdtContent>
      </w:sdt>
      <w:r>
        <w:rPr>
          <w:bCs/>
        </w:rPr>
        <w:t xml:space="preserve">. </w:t>
      </w:r>
      <w:r w:rsidR="0070460B">
        <w:rPr>
          <w:bCs/>
        </w:rPr>
        <w:t xml:space="preserve">However, there was no evidence to suggest that pot size limited plant growth, as evidenced by the lack of a saturating effect of increasing fertilization on </w:t>
      </w:r>
      <w:r>
        <w:rPr>
          <w:bCs/>
        </w:rPr>
        <w:t>total biomass, belowground carbon biomass, or root biomass under conditions where biomass: pot volume ratios exceeded 1 g L</w:t>
      </w:r>
      <w:r>
        <w:rPr>
          <w:bCs/>
          <w:vertAlign w:val="superscript"/>
        </w:rPr>
        <w:t>-1</w:t>
      </w:r>
      <w:r>
        <w:rPr>
          <w:bCs/>
        </w:rPr>
        <w:t xml:space="preserve"> (e.g., individuals of either inoculation status grown under high fertilization and e</w:t>
      </w:r>
      <w:r w:rsidR="005B3967">
        <w:rPr>
          <w:bCs/>
        </w:rPr>
        <w:t xml:space="preserve">levated </w:t>
      </w:r>
      <w:r>
        <w:rPr>
          <w:bCs/>
        </w:rPr>
        <w:t>CO</w:t>
      </w:r>
      <w:r>
        <w:rPr>
          <w:bCs/>
          <w:vertAlign w:val="subscript"/>
        </w:rPr>
        <w:t>2</w:t>
      </w:r>
      <w:r>
        <w:rPr>
          <w:bCs/>
        </w:rPr>
        <w:t>)</w:t>
      </w:r>
      <w:r w:rsidR="0070460B">
        <w:rPr>
          <w:bCs/>
        </w:rPr>
        <w:t>. F</w:t>
      </w:r>
      <w:r w:rsidR="0070460B" w:rsidRPr="0070460B">
        <w:rPr>
          <w:bCs/>
        </w:rPr>
        <w:t>ield studies that do not restrict belowground rooting volume</w:t>
      </w:r>
      <w:r w:rsidR="0070460B">
        <w:rPr>
          <w:bCs/>
        </w:rPr>
        <w:t xml:space="preserve"> </w:t>
      </w:r>
      <w:r w:rsidR="0070460B" w:rsidRPr="0070460B">
        <w:rPr>
          <w:bCs/>
        </w:rPr>
        <w:t xml:space="preserve">observed similar </w:t>
      </w:r>
      <w:r w:rsidR="0070460B">
        <w:rPr>
          <w:bCs/>
        </w:rPr>
        <w:t xml:space="preserve">leaf and whole-plant </w:t>
      </w:r>
      <w:r w:rsidR="0070460B" w:rsidRPr="0070460B">
        <w:rPr>
          <w:bCs/>
        </w:rPr>
        <w:t xml:space="preserve">responses to </w:t>
      </w:r>
      <w:r w:rsidR="00230BCE">
        <w:t xml:space="preserve">elevated </w:t>
      </w:r>
      <w:r w:rsidR="0070460B" w:rsidRPr="0070460B">
        <w:rPr>
          <w:bCs/>
        </w:rPr>
        <w:t>CO</w:t>
      </w:r>
      <w:r w:rsidR="0070460B" w:rsidRPr="0070460B">
        <w:rPr>
          <w:bCs/>
          <w:vertAlign w:val="subscript"/>
        </w:rPr>
        <w:t>2</w:t>
      </w:r>
      <w:r w:rsidR="0070460B">
        <w:rPr>
          <w:bCs/>
        </w:rPr>
        <w:t xml:space="preserve"> </w:t>
      </w:r>
      <w:sdt>
        <w:sdtPr>
          <w:rPr>
            <w:bCs/>
          </w:rPr>
          <w:tag w:val="MENDELEY_CITATION_v3_eyJjaXRhdGlvbklEIjoiTUVOREVMRVlfQ0lUQVRJT05fZGRjNzk4ZmUtZjI5YS00MzBiLTk2YTYtODRhY2RhMmU3NTQ5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763272691"/>
          <w:placeholder>
            <w:docPart w:val="DefaultPlaceholder_-1854013440"/>
          </w:placeholder>
        </w:sdtPr>
        <w:sdtEndPr>
          <w:rPr>
            <w:bCs w:val="0"/>
          </w:rPr>
        </w:sdtEndPr>
        <w:sdtContent>
          <w:r w:rsidR="0059794C">
            <w:t xml:space="preserve">(Crous </w:t>
          </w:r>
          <w:r w:rsidR="0059794C">
            <w:rPr>
              <w:i/>
              <w:iCs/>
            </w:rPr>
            <w:t>et al.</w:t>
          </w:r>
          <w:r w:rsidR="0059794C">
            <w:t xml:space="preserve">, 2010; Lee </w:t>
          </w:r>
          <w:r w:rsidR="0059794C">
            <w:rPr>
              <w:i/>
              <w:iCs/>
            </w:rPr>
            <w:t>et al.</w:t>
          </w:r>
          <w:r w:rsidR="0059794C">
            <w:t xml:space="preserve">, 2011; Pastore </w:t>
          </w:r>
          <w:r w:rsidR="0059794C">
            <w:rPr>
              <w:i/>
              <w:iCs/>
            </w:rPr>
            <w:t>et al.</w:t>
          </w:r>
          <w:r w:rsidR="0059794C">
            <w:t>, 2019; Smith &amp; Keenan, 2020)</w:t>
          </w:r>
        </w:sdtContent>
      </w:sdt>
      <w:r w:rsidR="00B72CE4">
        <w:rPr>
          <w:bCs/>
        </w:rPr>
        <w:t xml:space="preserve">, </w:t>
      </w:r>
      <w:r>
        <w:rPr>
          <w:bCs/>
        </w:rPr>
        <w:t>indicat</w:t>
      </w:r>
      <w:r w:rsidR="00B72CE4">
        <w:rPr>
          <w:bCs/>
        </w:rPr>
        <w:t>ing</w:t>
      </w:r>
      <w:r>
        <w:rPr>
          <w:bCs/>
        </w:rPr>
        <w:t xml:space="preserve"> that the pot volume used in this study (6 L) was sufficient to avoid growth limitation.</w:t>
      </w:r>
    </w:p>
    <w:p w14:paraId="0139EDEB" w14:textId="77777777" w:rsidR="005F238E" w:rsidRDefault="005F238E" w:rsidP="005F238E">
      <w:pPr>
        <w:spacing w:line="360" w:lineRule="auto"/>
        <w:rPr>
          <w:bCs/>
        </w:rPr>
      </w:pPr>
    </w:p>
    <w:p w14:paraId="313F55C0" w14:textId="08264477" w:rsidR="005F238E" w:rsidRPr="005F238E" w:rsidRDefault="005F238E" w:rsidP="005F238E">
      <w:pPr>
        <w:spacing w:line="360" w:lineRule="auto"/>
        <w:rPr>
          <w:bCs/>
        </w:rPr>
      </w:pPr>
      <w:r>
        <w:rPr>
          <w:bCs/>
          <w:i/>
          <w:iCs/>
        </w:rPr>
        <w:t>Conclusions</w:t>
      </w:r>
    </w:p>
    <w:p w14:paraId="54C85369" w14:textId="47D51042" w:rsidR="00FE10C1" w:rsidRDefault="005F238E" w:rsidP="005F238E">
      <w:pPr>
        <w:spacing w:line="360" w:lineRule="auto"/>
        <w:rPr>
          <w:bCs/>
        </w:rPr>
      </w:pPr>
      <w:r>
        <w:rPr>
          <w:bCs/>
        </w:rPr>
        <w:t>N</w:t>
      </w:r>
      <w:r w:rsidR="00FE10C1">
        <w:rPr>
          <w:bCs/>
        </w:rPr>
        <w:t xml:space="preserve">itrogen </w:t>
      </w:r>
      <w:r w:rsidR="007C4DCF">
        <w:rPr>
          <w:bCs/>
        </w:rPr>
        <w:t>availability</w:t>
      </w:r>
      <w:r w:rsidR="00FE10C1">
        <w:rPr>
          <w:bCs/>
        </w:rPr>
        <w:t xml:space="preserve"> and demand</w:t>
      </w:r>
      <w:r w:rsidR="007C4DCF">
        <w:rPr>
          <w:bCs/>
        </w:rPr>
        <w:t xml:space="preserve"> for building and maintaining photosynthetic enzymes</w:t>
      </w:r>
      <w:r w:rsidR="00FE10C1">
        <w:rPr>
          <w:bCs/>
        </w:rPr>
        <w:t xml:space="preserve"> each helped explain </w:t>
      </w:r>
      <w:r w:rsidR="00FE10C1">
        <w:rPr>
          <w:bCs/>
          <w:i/>
          <w:iCs/>
        </w:rPr>
        <w:t>G. max</w:t>
      </w:r>
      <w:r w:rsidR="00FE10C1">
        <w:rPr>
          <w:bCs/>
        </w:rPr>
        <w:t xml:space="preserve"> responses to </w:t>
      </w:r>
      <w:r w:rsidR="00230BCE">
        <w:t xml:space="preserve">elevated </w:t>
      </w:r>
      <w:r w:rsidR="00FE10C1">
        <w:rPr>
          <w:bCs/>
        </w:rPr>
        <w:t>CO</w:t>
      </w:r>
      <w:r w:rsidR="00FE10C1">
        <w:rPr>
          <w:bCs/>
          <w:vertAlign w:val="subscript"/>
        </w:rPr>
        <w:t>2</w:t>
      </w:r>
      <w:r w:rsidR="00FE10C1">
        <w:rPr>
          <w:bCs/>
        </w:rPr>
        <w:t xml:space="preserve">, though operated at different scales. Supporting eco-evolutionary optimality theory, leaf photosynthetic responses to </w:t>
      </w:r>
      <w:r w:rsidR="00230BCE">
        <w:t xml:space="preserve">elevated </w:t>
      </w:r>
      <w:r w:rsidR="00FE10C1">
        <w:rPr>
          <w:bCs/>
        </w:rPr>
        <w:t>CO</w:t>
      </w:r>
      <w:r w:rsidR="00FE10C1">
        <w:rPr>
          <w:bCs/>
          <w:vertAlign w:val="subscript"/>
        </w:rPr>
        <w:t>2</w:t>
      </w:r>
      <w:r w:rsidR="00FE10C1">
        <w:rPr>
          <w:bCs/>
        </w:rPr>
        <w:t xml:space="preserve"> were independent of nitrogen </w:t>
      </w:r>
      <w:r w:rsidR="007C4DCF">
        <w:rPr>
          <w:bCs/>
        </w:rPr>
        <w:t>availability</w:t>
      </w:r>
      <w:r w:rsidR="00FE10C1">
        <w:rPr>
          <w:bCs/>
        </w:rPr>
        <w:t xml:space="preserve"> and, in most cases, inoculation. Instead, </w:t>
      </w:r>
      <w:r w:rsidR="00230BCE">
        <w:t xml:space="preserve">elevated </w:t>
      </w:r>
      <w:r w:rsidR="00FE10C1">
        <w:rPr>
          <w:bCs/>
        </w:rPr>
        <w:t>CO</w:t>
      </w:r>
      <w:r w:rsidR="00FE10C1">
        <w:rPr>
          <w:bCs/>
          <w:vertAlign w:val="subscript"/>
        </w:rPr>
        <w:t>2</w:t>
      </w:r>
      <w:r w:rsidR="00FE10C1">
        <w:rPr>
          <w:bCs/>
        </w:rPr>
        <w:t xml:space="preserve"> </w:t>
      </w:r>
      <w:r w:rsidR="00B72CE4">
        <w:rPr>
          <w:bCs/>
        </w:rPr>
        <w:t xml:space="preserve">decreased the maximum rate of Rubisco carboxylation more strongly than it decreased the maximum rate of electron transport for RuBP regeneration, allowing increased net photosynthesis rates to approach optimal coordination </w:t>
      </w:r>
      <w:r w:rsidR="005C6A76">
        <w:rPr>
          <w:bCs/>
        </w:rPr>
        <w:t>while reducing</w:t>
      </w:r>
      <w:r w:rsidR="00B72CE4">
        <w:rPr>
          <w:bCs/>
        </w:rPr>
        <w:t xml:space="preserve"> leaf nitrogen demand </w:t>
      </w:r>
      <w:r w:rsidR="005C6A76">
        <w:rPr>
          <w:bCs/>
        </w:rPr>
        <w:t>to</w:t>
      </w:r>
      <w:r w:rsidR="00B72CE4">
        <w:rPr>
          <w:bCs/>
        </w:rPr>
        <w:t xml:space="preserve"> build and maintain photosynthetic enzymes</w:t>
      </w:r>
      <w:r w:rsidR="00FE10C1">
        <w:rPr>
          <w:bCs/>
        </w:rPr>
        <w:t xml:space="preserve">. </w:t>
      </w:r>
      <w:r w:rsidR="00115746" w:rsidRPr="00115746">
        <w:rPr>
          <w:bCs/>
        </w:rPr>
        <w:t xml:space="preserve">Supporting the </w:t>
      </w:r>
      <w:del w:id="161" w:author="Perkowski, Evan A [2]" w:date="2024-05-28T16:41:00Z">
        <w:r w:rsidR="00115746" w:rsidRPr="00115746" w:rsidDel="00E8525C">
          <w:rPr>
            <w:bCs/>
          </w:rPr>
          <w:delText xml:space="preserve">progressive </w:delText>
        </w:r>
      </w:del>
      <w:r w:rsidR="00115746" w:rsidRPr="00115746">
        <w:rPr>
          <w:bCs/>
        </w:rPr>
        <w:t xml:space="preserve">nitrogen limitation hypothesis, nitrogen availability enhanced whole-plant responses to </w:t>
      </w:r>
      <w:r w:rsidR="00230BCE">
        <w:t xml:space="preserve">elevated </w:t>
      </w:r>
      <w:r w:rsidR="00115746" w:rsidRPr="00115746">
        <w:rPr>
          <w:bCs/>
        </w:rPr>
        <w:t>CO</w:t>
      </w:r>
      <w:r w:rsidR="00115746" w:rsidRPr="00230BCE">
        <w:rPr>
          <w:bCs/>
          <w:vertAlign w:val="subscript"/>
        </w:rPr>
        <w:t>2</w:t>
      </w:r>
      <w:r w:rsidR="00115746" w:rsidRPr="00115746">
        <w:rPr>
          <w:bCs/>
        </w:rPr>
        <w:t xml:space="preserve"> due to increased plant nitrogen uptake and reduced costs of nitrogen acquisition. </w:t>
      </w:r>
      <w:r w:rsidR="00115746">
        <w:rPr>
          <w:bCs/>
        </w:rPr>
        <w:t xml:space="preserve">Additionally, </w:t>
      </w:r>
      <w:r w:rsidR="00115746" w:rsidRPr="00115746">
        <w:rPr>
          <w:bCs/>
        </w:rPr>
        <w:t>cascading effects of nitrogen savings at the leaf level may have maximized nitrogen allocation to whole-plant growth.</w:t>
      </w:r>
      <w:r w:rsidR="00FE10C1">
        <w:rPr>
          <w:bCs/>
        </w:rPr>
        <w:t xml:space="preserve"> Inoculation did not modify whole-plant responses to </w:t>
      </w:r>
      <w:r w:rsidR="00230BCE">
        <w:t xml:space="preserve">elevated </w:t>
      </w:r>
      <w:r w:rsidR="00FE10C1">
        <w:rPr>
          <w:bCs/>
        </w:rPr>
        <w:t>CO</w:t>
      </w:r>
      <w:r w:rsidR="00FE10C1">
        <w:rPr>
          <w:bCs/>
          <w:vertAlign w:val="subscript"/>
        </w:rPr>
        <w:t>2</w:t>
      </w:r>
      <w:r w:rsidR="00FE2B2D">
        <w:rPr>
          <w:bCs/>
        </w:rPr>
        <w:t xml:space="preserve"> due to </w:t>
      </w:r>
      <w:r w:rsidR="00FE10C1">
        <w:rPr>
          <w:bCs/>
        </w:rPr>
        <w:t xml:space="preserve">similar </w:t>
      </w:r>
      <w:r w:rsidR="00FE2B2D">
        <w:rPr>
          <w:bCs/>
        </w:rPr>
        <w:t>plant investment toward symbiotic</w:t>
      </w:r>
      <w:r w:rsidR="00FE10C1">
        <w:rPr>
          <w:bCs/>
        </w:rPr>
        <w:t xml:space="preserve"> nitrogen fixation between CO</w:t>
      </w:r>
      <w:r w:rsidR="00FE10C1">
        <w:rPr>
          <w:bCs/>
          <w:vertAlign w:val="subscript"/>
        </w:rPr>
        <w:t>2</w:t>
      </w:r>
      <w:r w:rsidR="00FE10C1">
        <w:rPr>
          <w:bCs/>
        </w:rPr>
        <w:t xml:space="preserve"> treatments. </w:t>
      </w:r>
      <w:r w:rsidR="005C6A76">
        <w:rPr>
          <w:bCs/>
        </w:rPr>
        <w:t>Overall, results indicate that</w:t>
      </w:r>
      <w:r w:rsidR="00FE10C1">
        <w:rPr>
          <w:bCs/>
        </w:rPr>
        <w:t xml:space="preserve"> plants grown under </w:t>
      </w:r>
      <w:r w:rsidR="00230BCE">
        <w:t xml:space="preserve">elevated </w:t>
      </w:r>
      <w:r w:rsidR="00FE10C1">
        <w:rPr>
          <w:bCs/>
        </w:rPr>
        <w:t>CO</w:t>
      </w:r>
      <w:r w:rsidR="00FE10C1">
        <w:rPr>
          <w:bCs/>
          <w:vertAlign w:val="subscript"/>
        </w:rPr>
        <w:t>2</w:t>
      </w:r>
      <w:r w:rsidR="00FE10C1">
        <w:rPr>
          <w:bCs/>
        </w:rPr>
        <w:t xml:space="preserve"> responded to increased nitrogen </w:t>
      </w:r>
      <w:r w:rsidR="007C4DCF">
        <w:rPr>
          <w:bCs/>
        </w:rPr>
        <w:t xml:space="preserve">availability </w:t>
      </w:r>
      <w:r w:rsidR="00FE10C1">
        <w:rPr>
          <w:bCs/>
        </w:rPr>
        <w:t>by increasing the number of optimally coordinated leaves</w:t>
      </w:r>
      <w:r w:rsidR="005C6A76">
        <w:rPr>
          <w:bCs/>
        </w:rPr>
        <w:t>, and</w:t>
      </w:r>
      <w:r w:rsidR="00FE10C1">
        <w:rPr>
          <w:bCs/>
        </w:rPr>
        <w:t xml:space="preserve"> </w:t>
      </w:r>
      <w:r w:rsidR="00115746">
        <w:rPr>
          <w:bCs/>
        </w:rPr>
        <w:t xml:space="preserve">changes in nitrogen availability did not modify the downregulation in photosynthetic capacity under </w:t>
      </w:r>
      <w:r w:rsidR="00230BCE">
        <w:t xml:space="preserve">elevated </w:t>
      </w:r>
      <w:r w:rsidR="00115746">
        <w:rPr>
          <w:bCs/>
        </w:rPr>
        <w:t>CO</w:t>
      </w:r>
      <w:r w:rsidR="00115746">
        <w:rPr>
          <w:bCs/>
          <w:vertAlign w:val="subscript"/>
        </w:rPr>
        <w:t>2</w:t>
      </w:r>
      <w:r w:rsidR="00115746">
        <w:rPr>
          <w:bCs/>
        </w:rPr>
        <w:t xml:space="preserve">. </w:t>
      </w:r>
      <w:r w:rsidR="00FE10C1">
        <w:rPr>
          <w:bCs/>
        </w:rPr>
        <w:t xml:space="preserve">The differential role of nitrogen </w:t>
      </w:r>
      <w:r w:rsidR="007C4DCF">
        <w:rPr>
          <w:bCs/>
        </w:rPr>
        <w:t>availability</w:t>
      </w:r>
      <w:r w:rsidR="00FE10C1">
        <w:rPr>
          <w:bCs/>
        </w:rPr>
        <w:t xml:space="preserve"> on leaf and whole-plant responses to </w:t>
      </w:r>
      <w:r w:rsidR="00230BCE">
        <w:t xml:space="preserve">elevated </w:t>
      </w:r>
      <w:r w:rsidR="00FE10C1">
        <w:t>CO</w:t>
      </w:r>
      <w:r w:rsidR="00FE10C1">
        <w:rPr>
          <w:vertAlign w:val="subscript"/>
        </w:rPr>
        <w:t>2</w:t>
      </w:r>
      <w:r w:rsidR="00FE10C1">
        <w:t xml:space="preserve"> coupled with dynamic leaf nitrogen-photosynthesis relationships across CO</w:t>
      </w:r>
      <w:r w:rsidR="00FE10C1">
        <w:rPr>
          <w:vertAlign w:val="subscript"/>
        </w:rPr>
        <w:t>2</w:t>
      </w:r>
      <w:r w:rsidR="00FE10C1">
        <w:t xml:space="preserve"> and nitrogen fertilization treatments</w:t>
      </w:r>
      <w:r w:rsidR="00FE10C1">
        <w:rPr>
          <w:bCs/>
        </w:rPr>
        <w:t xml:space="preserve"> </w:t>
      </w:r>
      <w:r w:rsidR="00FE10C1">
        <w:rPr>
          <w:bCs/>
        </w:rPr>
        <w:lastRenderedPageBreak/>
        <w:t>suggests that terrestrial biosphere models may improve simulations of photosynthetic responses to increasing atmospheric CO</w:t>
      </w:r>
      <w:r w:rsidR="00FE10C1">
        <w:rPr>
          <w:bCs/>
          <w:vertAlign w:val="subscript"/>
        </w:rPr>
        <w:t>2</w:t>
      </w:r>
      <w:r w:rsidR="00FE10C1">
        <w:rPr>
          <w:bCs/>
        </w:rPr>
        <w:t xml:space="preserve"> concentrations by adopting frameworks that include optimality principles.</w:t>
      </w:r>
    </w:p>
    <w:p w14:paraId="751405BC" w14:textId="77777777" w:rsidR="00FE10C1" w:rsidRDefault="00FE10C1" w:rsidP="00A333A1">
      <w:pPr>
        <w:spacing w:line="360" w:lineRule="auto"/>
        <w:rPr>
          <w:bCs/>
        </w:rPr>
      </w:pPr>
    </w:p>
    <w:p w14:paraId="1C2CE154" w14:textId="77777777" w:rsidR="00FE10C1" w:rsidRDefault="00FE10C1" w:rsidP="00A333A1">
      <w:pPr>
        <w:spacing w:line="360" w:lineRule="auto"/>
        <w:rPr>
          <w:bCs/>
        </w:rPr>
      </w:pPr>
      <w:r>
        <w:rPr>
          <w:b/>
        </w:rPr>
        <w:t>Conflicts of Interest</w:t>
      </w:r>
    </w:p>
    <w:p w14:paraId="00CD19E1" w14:textId="77777777" w:rsidR="00FE10C1" w:rsidRPr="002565E2" w:rsidRDefault="00FE10C1" w:rsidP="00A333A1">
      <w:pPr>
        <w:spacing w:line="360" w:lineRule="auto"/>
        <w:rPr>
          <w:bCs/>
        </w:rPr>
      </w:pPr>
      <w:r>
        <w:rPr>
          <w:bCs/>
        </w:rPr>
        <w:t>The authors declare no conflicts of interest.</w:t>
      </w:r>
    </w:p>
    <w:p w14:paraId="57666F5B" w14:textId="77777777" w:rsidR="00FE10C1" w:rsidRDefault="00FE10C1" w:rsidP="00A333A1">
      <w:pPr>
        <w:spacing w:line="360" w:lineRule="auto"/>
        <w:rPr>
          <w:bCs/>
        </w:rPr>
      </w:pPr>
    </w:p>
    <w:p w14:paraId="0FCACCC1" w14:textId="77777777" w:rsidR="00FE10C1" w:rsidRDefault="00FE10C1" w:rsidP="00A333A1">
      <w:pPr>
        <w:spacing w:line="360" w:lineRule="auto"/>
        <w:rPr>
          <w:bCs/>
        </w:rPr>
      </w:pPr>
      <w:r>
        <w:rPr>
          <w:b/>
        </w:rPr>
        <w:t>Acknowledgements</w:t>
      </w:r>
    </w:p>
    <w:p w14:paraId="721DCD1F" w14:textId="77777777" w:rsidR="00FE10C1" w:rsidRDefault="00FE10C1" w:rsidP="005E1717">
      <w:pPr>
        <w:spacing w:line="360" w:lineRule="auto"/>
        <w:rPr>
          <w:color w:val="000000" w:themeColor="text1"/>
          <w:lang w:val="en-GB"/>
        </w:rPr>
      </w:pPr>
      <w:r w:rsidRPr="003D0D91">
        <w:rPr>
          <w:color w:val="000000" w:themeColor="text1"/>
          <w:lang w:val="en-GB"/>
        </w:rPr>
        <w:t xml:space="preserve">This </w:t>
      </w:r>
      <w:r>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r w:rsidRPr="003D0D91">
        <w:rPr>
          <w:color w:val="000000" w:themeColor="text1"/>
          <w:lang w:val="en-GB"/>
        </w:rPr>
        <w:t>obseRvations</w:t>
      </w:r>
      <w:proofErr w:type="spell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 This work was also supported by US National Science Foundation awards to NGS (</w:t>
      </w:r>
      <w:r w:rsidRPr="003D0D91">
        <w:rPr>
          <w:color w:val="000000" w:themeColor="text1"/>
          <w:lang w:val="en-GB"/>
        </w:rPr>
        <w:t>DEB-2045968</w:t>
      </w:r>
      <w:r>
        <w:rPr>
          <w:color w:val="000000" w:themeColor="text1"/>
          <w:lang w:val="en-GB"/>
        </w:rPr>
        <w:t xml:space="preserve"> and DEB-2217353).</w:t>
      </w:r>
    </w:p>
    <w:p w14:paraId="7C530343" w14:textId="77777777" w:rsidR="00FE10C1" w:rsidRDefault="00FE10C1" w:rsidP="005E1717">
      <w:pPr>
        <w:spacing w:line="360" w:lineRule="auto"/>
        <w:rPr>
          <w:color w:val="000000" w:themeColor="text1"/>
          <w:lang w:val="en-GB"/>
        </w:rPr>
      </w:pPr>
    </w:p>
    <w:p w14:paraId="17B11BDA" w14:textId="77777777" w:rsidR="00FE10C1" w:rsidRDefault="00FE10C1" w:rsidP="005E1717">
      <w:pPr>
        <w:spacing w:line="360" w:lineRule="auto"/>
        <w:rPr>
          <w:b/>
          <w:bCs/>
          <w:color w:val="000000" w:themeColor="text1"/>
          <w:lang w:val="en-GB"/>
        </w:rPr>
      </w:pPr>
      <w:r w:rsidRPr="00CB231B">
        <w:rPr>
          <w:b/>
          <w:bCs/>
          <w:color w:val="000000" w:themeColor="text1"/>
          <w:lang w:val="en-GB"/>
        </w:rPr>
        <w:t>Data Availability</w:t>
      </w:r>
    </w:p>
    <w:p w14:paraId="00862D13" w14:textId="77777777" w:rsidR="00FE10C1" w:rsidRDefault="00FE10C1" w:rsidP="005E1717">
      <w:pPr>
        <w:spacing w:line="360" w:lineRule="auto"/>
        <w:rPr>
          <w:rStyle w:val="ng-binding"/>
        </w:rPr>
      </w:pPr>
      <w:r>
        <w:t xml:space="preserve">All R scripts, data, and metadata are available at </w:t>
      </w:r>
      <w:hyperlink r:id="rId18" w:history="1">
        <w:r w:rsidRPr="007E3CB7">
          <w:rPr>
            <w:rStyle w:val="Hyperlink"/>
          </w:rPr>
          <w:t>https://doi.org/10.5281/zenodo.10177575</w:t>
        </w:r>
      </w:hyperlink>
      <w:r>
        <w:t xml:space="preserve"> </w:t>
      </w:r>
      <w:r>
        <w:rPr>
          <w:rStyle w:val="ng-binding"/>
        </w:rPr>
        <w:t xml:space="preserve">(or on GitHub at: </w:t>
      </w:r>
      <w:hyperlink r:id="rId19" w:history="1">
        <w:r w:rsidRPr="007E3CB7">
          <w:rPr>
            <w:rStyle w:val="Hyperlink"/>
          </w:rPr>
          <w:t>https://github.com/eaperkowski/NxCO2xI_ms_data</w:t>
        </w:r>
      </w:hyperlink>
      <w:r>
        <w:rPr>
          <w:rStyle w:val="ng-binding"/>
        </w:rPr>
        <w:t>)</w:t>
      </w:r>
    </w:p>
    <w:p w14:paraId="367BF231" w14:textId="77777777" w:rsidR="00FE10C1" w:rsidRDefault="00FE10C1" w:rsidP="005E1717">
      <w:pPr>
        <w:spacing w:line="360" w:lineRule="auto"/>
        <w:rPr>
          <w:color w:val="000000" w:themeColor="text1"/>
        </w:rPr>
      </w:pPr>
    </w:p>
    <w:p w14:paraId="4C0715CC" w14:textId="77777777" w:rsidR="00FE10C1" w:rsidRDefault="00FE10C1" w:rsidP="005E1717">
      <w:pPr>
        <w:spacing w:line="360" w:lineRule="auto"/>
        <w:rPr>
          <w:color w:val="000000" w:themeColor="text1"/>
        </w:rPr>
      </w:pPr>
      <w:r>
        <w:rPr>
          <w:b/>
          <w:bCs/>
          <w:color w:val="000000" w:themeColor="text1"/>
        </w:rPr>
        <w:t>Author contributions</w:t>
      </w:r>
    </w:p>
    <w:p w14:paraId="46DC09CD" w14:textId="6293E020" w:rsidR="00FE10C1" w:rsidRPr="00230BCE" w:rsidRDefault="00FE10C1" w:rsidP="005E1717">
      <w:pPr>
        <w:spacing w:line="360" w:lineRule="auto"/>
        <w:rPr>
          <w:color w:val="000000" w:themeColor="text1"/>
        </w:rPr>
      </w:pPr>
      <w:r>
        <w:rPr>
          <w:color w:val="000000" w:themeColor="text1"/>
        </w:rPr>
        <w:t xml:space="preserve">EAP conceptualized the study objectives and designed the experiment in collaboration with NGS, collected data, conducted data analysis, and wrote the first manuscript draft. EE assisted with data collection and experiment maintenance. NGS conceptualized study objectives and experimental design with EAP and oversaw experiment progress. All authors provided manuscript feedback and approved the manuscript in its current form for submission to </w:t>
      </w:r>
      <w:r w:rsidR="00230BCE">
        <w:rPr>
          <w:i/>
          <w:iCs/>
          <w:color w:val="000000" w:themeColor="text1"/>
        </w:rPr>
        <w:t>Plant, Cell &amp; Environment</w:t>
      </w:r>
      <w:r w:rsidR="00230BCE">
        <w:rPr>
          <w:color w:val="000000" w:themeColor="text1"/>
        </w:rPr>
        <w:t>.</w:t>
      </w:r>
    </w:p>
    <w:p w14:paraId="22EAE8B3" w14:textId="77777777" w:rsidR="005F238E" w:rsidRPr="00A32073" w:rsidRDefault="005F238E" w:rsidP="005E1717">
      <w:pPr>
        <w:spacing w:line="360" w:lineRule="auto"/>
        <w:rPr>
          <w:color w:val="000000" w:themeColor="text1"/>
        </w:rPr>
      </w:pPr>
    </w:p>
    <w:p w14:paraId="3EE9BF42" w14:textId="77777777" w:rsidR="00FE10C1" w:rsidRDefault="00FE10C1" w:rsidP="005F238E">
      <w:pPr>
        <w:spacing w:line="360" w:lineRule="auto"/>
        <w:rPr>
          <w:b/>
          <w:bCs/>
        </w:rPr>
      </w:pPr>
      <w:r w:rsidRPr="00E60BAC">
        <w:rPr>
          <w:b/>
          <w:bCs/>
        </w:rPr>
        <w:t>References</w:t>
      </w:r>
    </w:p>
    <w:sdt>
      <w:sdtPr>
        <w:tag w:val="MENDELEY_BIBLIOGRAPHY"/>
        <w:id w:val="1591344586"/>
        <w:placeholder>
          <w:docPart w:val="DefaultPlaceholder_-1854013440"/>
        </w:placeholder>
      </w:sdtPr>
      <w:sdtContent>
        <w:p w14:paraId="658180A0" w14:textId="77777777" w:rsidR="0059794C" w:rsidRDefault="0059794C" w:rsidP="00E8525C">
          <w:pPr>
            <w:spacing w:line="360" w:lineRule="auto"/>
            <w:divId w:val="1239897883"/>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3430796E" w14:textId="77777777" w:rsidR="0059794C" w:rsidRDefault="0059794C" w:rsidP="00E8525C">
          <w:pPr>
            <w:spacing w:line="360" w:lineRule="auto"/>
            <w:divId w:val="1519389549"/>
          </w:pPr>
          <w:r>
            <w:rPr>
              <w:b/>
              <w:bCs/>
            </w:rPr>
            <w:lastRenderedPageBreak/>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growth and yield. </w:t>
          </w:r>
          <w:r>
            <w:rPr>
              <w:i/>
              <w:iCs/>
            </w:rPr>
            <w:t>Global Change Biology</w:t>
          </w:r>
          <w:r>
            <w:t xml:space="preserve"> </w:t>
          </w:r>
          <w:r>
            <w:rPr>
              <w:b/>
              <w:bCs/>
            </w:rPr>
            <w:t>8</w:t>
          </w:r>
          <w:r>
            <w:t>: 695–709.</w:t>
          </w:r>
        </w:p>
        <w:p w14:paraId="42AF3BBD" w14:textId="77777777" w:rsidR="0059794C" w:rsidRDefault="0059794C" w:rsidP="00E8525C">
          <w:pPr>
            <w:spacing w:line="360" w:lineRule="auto"/>
            <w:divId w:val="1889874453"/>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5793A623" w14:textId="77777777" w:rsidR="0059794C" w:rsidRDefault="0059794C" w:rsidP="00E8525C">
          <w:pPr>
            <w:spacing w:line="360" w:lineRule="auto"/>
            <w:divId w:val="1600210743"/>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56597CCE" w14:textId="77777777" w:rsidR="0059794C" w:rsidRDefault="0059794C" w:rsidP="00E8525C">
          <w:pPr>
            <w:spacing w:line="360" w:lineRule="auto"/>
            <w:divId w:val="913973737"/>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4215E0D9" w14:textId="77777777" w:rsidR="0059794C" w:rsidRDefault="0059794C" w:rsidP="00E8525C">
          <w:pPr>
            <w:spacing w:line="360" w:lineRule="auto"/>
            <w:divId w:val="2031107580"/>
          </w:pPr>
          <w:r>
            <w:rPr>
              <w:b/>
              <w:bCs/>
            </w:rPr>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w:t>
          </w:r>
          <w:proofErr w:type="spellStart"/>
          <w:r>
            <w:rPr>
              <w:b/>
              <w:bCs/>
            </w:rPr>
            <w:t>Friedlingstein</w:t>
          </w:r>
          <w:proofErr w:type="spellEnd"/>
          <w:r>
            <w:rPr>
              <w:b/>
              <w:bCs/>
            </w:rPr>
            <w:t xml:space="preserve">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feedbacks in CMIP6 models and their comparison to CMIP5 models. </w:t>
          </w:r>
          <w:proofErr w:type="spellStart"/>
          <w:r>
            <w:rPr>
              <w:i/>
              <w:iCs/>
            </w:rPr>
            <w:t>Biogeosciences</w:t>
          </w:r>
          <w:proofErr w:type="spellEnd"/>
          <w:r>
            <w:t xml:space="preserve"> </w:t>
          </w:r>
          <w:r>
            <w:rPr>
              <w:b/>
              <w:bCs/>
            </w:rPr>
            <w:t>17</w:t>
          </w:r>
          <w:r>
            <w:t>: 4173–4222.</w:t>
          </w:r>
        </w:p>
        <w:p w14:paraId="5C5FC1E4" w14:textId="77777777" w:rsidR="0059794C" w:rsidRDefault="0059794C" w:rsidP="00E8525C">
          <w:pPr>
            <w:spacing w:line="360" w:lineRule="auto"/>
            <w:divId w:val="238517750"/>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609E3898" w14:textId="77777777" w:rsidR="0059794C" w:rsidRDefault="0059794C" w:rsidP="00E8525C">
          <w:pPr>
            <w:spacing w:line="360" w:lineRule="auto"/>
            <w:divId w:val="1701974894"/>
          </w:pPr>
          <w:r>
            <w:rPr>
              <w:b/>
              <w:bCs/>
            </w:rPr>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0EE0738" w14:textId="77777777" w:rsidR="0059794C" w:rsidRDefault="0059794C" w:rsidP="00E8525C">
          <w:pPr>
            <w:spacing w:line="360" w:lineRule="auto"/>
            <w:divId w:val="1865706416"/>
          </w:pPr>
          <w:proofErr w:type="spellStart"/>
          <w:r>
            <w:rPr>
              <w:b/>
              <w:bCs/>
            </w:rPr>
            <w:t>Bernacchi</w:t>
          </w:r>
          <w:proofErr w:type="spellEnd"/>
          <w:r>
            <w:rPr>
              <w:b/>
              <w:bCs/>
            </w:rPr>
            <w:t xml:space="preserve"> CJ, Morgan PB, Ort DR, Long SP</w:t>
          </w:r>
          <w:r>
            <w:t xml:space="preserve">. </w:t>
          </w:r>
          <w:r>
            <w:rPr>
              <w:b/>
              <w:bCs/>
            </w:rPr>
            <w:t>2005</w:t>
          </w:r>
          <w:r>
            <w:t xml:space="preserve">. The growth of soybean under free air [CO2] enrichment (FACE) stimulates photosynthesis while decreasing in vivo Rubisco capacity. </w:t>
          </w:r>
          <w:r>
            <w:rPr>
              <w:i/>
              <w:iCs/>
            </w:rPr>
            <w:t>Planta</w:t>
          </w:r>
          <w:r>
            <w:t xml:space="preserve"> </w:t>
          </w:r>
          <w:r>
            <w:rPr>
              <w:b/>
              <w:bCs/>
            </w:rPr>
            <w:t>220</w:t>
          </w:r>
          <w:r>
            <w:t>: 434–446.</w:t>
          </w:r>
        </w:p>
        <w:p w14:paraId="3697CDAE" w14:textId="77777777" w:rsidR="0059794C" w:rsidRDefault="0059794C" w:rsidP="00E8525C">
          <w:pPr>
            <w:spacing w:line="360" w:lineRule="auto"/>
            <w:divId w:val="1801222704"/>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78BA59FC" w14:textId="77777777" w:rsidR="0059794C" w:rsidRDefault="0059794C" w:rsidP="00E8525C">
          <w:pPr>
            <w:spacing w:line="360" w:lineRule="auto"/>
            <w:divId w:val="608270747"/>
          </w:pPr>
          <w:proofErr w:type="spellStart"/>
          <w:r>
            <w:rPr>
              <w:b/>
              <w:bCs/>
            </w:rPr>
            <w:t>Brzostek</w:t>
          </w:r>
          <w:proofErr w:type="spellEnd"/>
          <w:r>
            <w:rPr>
              <w:b/>
              <w:bCs/>
            </w:rPr>
            <w:t xml:space="preserve"> ER, Fisher JB, Phillips RP</w:t>
          </w:r>
          <w:r>
            <w:t xml:space="preserve">. </w:t>
          </w:r>
          <w:r>
            <w:rPr>
              <w:b/>
              <w:bCs/>
            </w:rPr>
            <w:t>2014</w:t>
          </w:r>
          <w:r>
            <w:t xml:space="preserve">. Modeling the carbon cost of plant nitrogen acquisition: Mycorrhizal trade-offs and multipath resistance uptake improve predictions of retranslocation. </w:t>
          </w:r>
          <w:r>
            <w:rPr>
              <w:i/>
              <w:iCs/>
            </w:rPr>
            <w:t xml:space="preserve">Journal of Geophysical Research: </w:t>
          </w:r>
          <w:proofErr w:type="spellStart"/>
          <w:r>
            <w:rPr>
              <w:i/>
              <w:iCs/>
            </w:rPr>
            <w:t>Biogeosciences</w:t>
          </w:r>
          <w:proofErr w:type="spellEnd"/>
          <w:r>
            <w:t xml:space="preserve"> </w:t>
          </w:r>
          <w:r>
            <w:rPr>
              <w:b/>
              <w:bCs/>
            </w:rPr>
            <w:t>119</w:t>
          </w:r>
          <w:r>
            <w:t>: 1684–1697.</w:t>
          </w:r>
        </w:p>
        <w:p w14:paraId="201B0738" w14:textId="77777777" w:rsidR="0059794C" w:rsidRDefault="0059794C" w:rsidP="00E8525C">
          <w:pPr>
            <w:spacing w:line="360" w:lineRule="auto"/>
            <w:divId w:val="1222911423"/>
          </w:pPr>
          <w:proofErr w:type="spellStart"/>
          <w:r>
            <w:rPr>
              <w:b/>
              <w:bCs/>
            </w:rPr>
            <w:lastRenderedPageBreak/>
            <w:t>Bytnerowicz</w:t>
          </w:r>
          <w:proofErr w:type="spellEnd"/>
          <w:r>
            <w:rPr>
              <w:b/>
              <w:bCs/>
            </w:rPr>
            <w:t xml:space="preserve"> TA, Funk JL, </w:t>
          </w:r>
          <w:proofErr w:type="spellStart"/>
          <w:r>
            <w:rPr>
              <w:b/>
              <w:bCs/>
            </w:rPr>
            <w:t>Menge</w:t>
          </w:r>
          <w:proofErr w:type="spellEnd"/>
          <w:r>
            <w:rPr>
              <w:b/>
              <w:bCs/>
            </w:rPr>
            <w:t xml:space="preserv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47F0ADC2" w14:textId="77777777" w:rsidR="0059794C" w:rsidRDefault="0059794C" w:rsidP="00E8525C">
          <w:pPr>
            <w:spacing w:line="360" w:lineRule="auto"/>
            <w:divId w:val="535193280"/>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proofErr w:type="spellStart"/>
          <w:r>
            <w:rPr>
              <w:i/>
              <w:iCs/>
            </w:rPr>
            <w:t>Oecologia</w:t>
          </w:r>
          <w:proofErr w:type="spellEnd"/>
          <w:r>
            <w:t xml:space="preserve"> </w:t>
          </w:r>
          <w:r>
            <w:rPr>
              <w:b/>
              <w:bCs/>
            </w:rPr>
            <w:t>93</w:t>
          </w:r>
          <w:r>
            <w:t>: 63–69.</w:t>
          </w:r>
        </w:p>
        <w:p w14:paraId="7746D114" w14:textId="77777777" w:rsidR="0059794C" w:rsidRDefault="0059794C" w:rsidP="00E8525C">
          <w:pPr>
            <w:spacing w:line="360" w:lineRule="auto"/>
            <w:divId w:val="69696188"/>
          </w:pPr>
          <w:r>
            <w:rPr>
              <w:b/>
              <w:bCs/>
            </w:rPr>
            <w:t xml:space="preserve">Coleman JS, </w:t>
          </w:r>
          <w:proofErr w:type="spellStart"/>
          <w:r>
            <w:rPr>
              <w:b/>
              <w:bCs/>
            </w:rPr>
            <w:t>McConnaughay</w:t>
          </w:r>
          <w:proofErr w:type="spellEnd"/>
          <w:r>
            <w:rPr>
              <w:b/>
              <w:bCs/>
            </w:rPr>
            <w:t xml:space="preserve"> KDM, Bazzaz FA</w:t>
          </w:r>
          <w:r>
            <w:t xml:space="preserve">. </w:t>
          </w:r>
          <w:r>
            <w:rPr>
              <w:b/>
              <w:bCs/>
            </w:rPr>
            <w:t>1993</w:t>
          </w:r>
          <w:r>
            <w:t>. Elevated CO</w:t>
          </w:r>
          <w:r>
            <w:rPr>
              <w:vertAlign w:val="subscript"/>
            </w:rPr>
            <w:t>2</w:t>
          </w:r>
          <w:r>
            <w:t xml:space="preserve"> and plant nitrogen-use: is reduced tissue nitrogen concentration size-dependent? </w:t>
          </w:r>
          <w:proofErr w:type="spellStart"/>
          <w:r>
            <w:rPr>
              <w:i/>
              <w:iCs/>
            </w:rPr>
            <w:t>Oecologia</w:t>
          </w:r>
          <w:proofErr w:type="spellEnd"/>
          <w:r>
            <w:t xml:space="preserve"> </w:t>
          </w:r>
          <w:r>
            <w:rPr>
              <w:b/>
              <w:bCs/>
            </w:rPr>
            <w:t>93</w:t>
          </w:r>
          <w:r>
            <w:t>: 195–200.</w:t>
          </w:r>
        </w:p>
        <w:p w14:paraId="72CFD1CA" w14:textId="77777777" w:rsidR="0059794C" w:rsidRDefault="0059794C" w:rsidP="00E8525C">
          <w:pPr>
            <w:spacing w:line="360" w:lineRule="auto"/>
            <w:divId w:val="630792083"/>
          </w:pPr>
          <w:r>
            <w:rPr>
              <w:b/>
              <w:bCs/>
            </w:rPr>
            <w:t>Crous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29B03762" w14:textId="77777777" w:rsidR="0059794C" w:rsidRDefault="0059794C" w:rsidP="00E8525C">
          <w:pPr>
            <w:spacing w:line="360" w:lineRule="auto"/>
            <w:divId w:val="1579897652"/>
          </w:pPr>
          <w:r>
            <w:rPr>
              <w:b/>
              <w:bCs/>
            </w:rPr>
            <w:t>Cui E, Xia J, Luo Y</w:t>
          </w:r>
          <w:r>
            <w:t xml:space="preserve">. </w:t>
          </w:r>
          <w:r>
            <w:rPr>
              <w:b/>
              <w:bCs/>
            </w:rPr>
            <w:t>2023</w:t>
          </w:r>
          <w:r>
            <w:t>. Nitrogen use strategy drives interspecific differences in plant photosynthetic CO</w:t>
          </w:r>
          <w:r>
            <w:rPr>
              <w:vertAlign w:val="subscript"/>
            </w:rPr>
            <w:t>2</w:t>
          </w:r>
          <w:r>
            <w:t xml:space="preserve"> acclimation. </w:t>
          </w:r>
          <w:r>
            <w:rPr>
              <w:i/>
              <w:iCs/>
            </w:rPr>
            <w:t>Global Change Biology</w:t>
          </w:r>
          <w:r>
            <w:t xml:space="preserve"> </w:t>
          </w:r>
          <w:r>
            <w:rPr>
              <w:b/>
              <w:bCs/>
            </w:rPr>
            <w:t>29</w:t>
          </w:r>
          <w:r>
            <w:t>: 3667–3677.</w:t>
          </w:r>
        </w:p>
        <w:p w14:paraId="68496DF6" w14:textId="77777777" w:rsidR="0059794C" w:rsidRDefault="0059794C" w:rsidP="00E8525C">
          <w:pPr>
            <w:spacing w:line="360" w:lineRule="auto"/>
            <w:divId w:val="381558489"/>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640C5B85" w14:textId="77777777" w:rsidR="0059794C" w:rsidRDefault="0059794C" w:rsidP="00E8525C">
          <w:pPr>
            <w:spacing w:line="360" w:lineRule="auto"/>
            <w:divId w:val="1854150825"/>
          </w:pPr>
          <w:r>
            <w:rPr>
              <w:b/>
              <w:bCs/>
            </w:rPr>
            <w:t xml:space="preserve">Davies-Barnard T, Meyerholt J, </w:t>
          </w:r>
          <w:proofErr w:type="spellStart"/>
          <w:r>
            <w:rPr>
              <w:b/>
              <w:bCs/>
            </w:rPr>
            <w:t>Zaehle</w:t>
          </w:r>
          <w:proofErr w:type="spellEnd"/>
          <w:r>
            <w:rPr>
              <w:b/>
              <w:bCs/>
            </w:rPr>
            <w:t xml:space="preserve"> S, </w:t>
          </w:r>
          <w:proofErr w:type="spellStart"/>
          <w:r>
            <w:rPr>
              <w:b/>
              <w:bCs/>
            </w:rPr>
            <w:t>Friedlingstein</w:t>
          </w:r>
          <w:proofErr w:type="spellEnd"/>
          <w:r>
            <w:rPr>
              <w:b/>
              <w:bCs/>
            </w:rPr>
            <w:t xml:space="preserve">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proofErr w:type="spellStart"/>
          <w:r>
            <w:rPr>
              <w:i/>
              <w:iCs/>
            </w:rPr>
            <w:t>Biogeosciences</w:t>
          </w:r>
          <w:proofErr w:type="spellEnd"/>
          <w:r>
            <w:t xml:space="preserve"> </w:t>
          </w:r>
          <w:r>
            <w:rPr>
              <w:b/>
              <w:bCs/>
            </w:rPr>
            <w:t>17</w:t>
          </w:r>
          <w:r>
            <w:t>: 5129–5148.</w:t>
          </w:r>
        </w:p>
        <w:p w14:paraId="491FDF66" w14:textId="77777777" w:rsidR="0059794C" w:rsidRDefault="0059794C" w:rsidP="00E8525C">
          <w:pPr>
            <w:spacing w:line="360" w:lineRule="auto"/>
            <w:divId w:val="180320954"/>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66CA1CFA" w14:textId="77777777" w:rsidR="0059794C" w:rsidRDefault="0059794C" w:rsidP="00E8525C">
          <w:pPr>
            <w:spacing w:line="360" w:lineRule="auto"/>
            <w:divId w:val="1628390798"/>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72C68340" w14:textId="77777777" w:rsidR="0059794C" w:rsidRDefault="0059794C" w:rsidP="00E8525C">
          <w:pPr>
            <w:spacing w:line="360" w:lineRule="auto"/>
            <w:divId w:val="2026011427"/>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44A625B0" w14:textId="77777777" w:rsidR="0059794C" w:rsidRDefault="0059794C" w:rsidP="00E8525C">
          <w:pPr>
            <w:spacing w:line="360" w:lineRule="auto"/>
            <w:divId w:val="498497541"/>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35009918" w14:textId="77777777" w:rsidR="0059794C" w:rsidRDefault="0059794C" w:rsidP="00E8525C">
          <w:pPr>
            <w:spacing w:line="360" w:lineRule="auto"/>
            <w:divId w:val="1896892897"/>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72FE047C" w14:textId="77777777" w:rsidR="0059794C" w:rsidRDefault="0059794C" w:rsidP="00E8525C">
          <w:pPr>
            <w:spacing w:line="360" w:lineRule="auto"/>
            <w:divId w:val="1599944519"/>
          </w:pPr>
          <w:proofErr w:type="spellStart"/>
          <w:r>
            <w:rPr>
              <w:b/>
              <w:bCs/>
            </w:rPr>
            <w:lastRenderedPageBreak/>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15FEEFED" w14:textId="77777777" w:rsidR="0059794C" w:rsidRDefault="0059794C" w:rsidP="00E8525C">
          <w:pPr>
            <w:spacing w:line="360" w:lineRule="auto"/>
            <w:divId w:val="676688092"/>
          </w:pPr>
          <w:r>
            <w:rPr>
              <w:b/>
              <w:bCs/>
            </w:rPr>
            <w:t>Evans JR</w:t>
          </w:r>
          <w:r>
            <w:t xml:space="preserve">. </w:t>
          </w:r>
          <w:r>
            <w:rPr>
              <w:b/>
              <w:bCs/>
            </w:rPr>
            <w:t>1989</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704719B5" w14:textId="77777777" w:rsidR="0059794C" w:rsidRDefault="0059794C" w:rsidP="00E8525C">
          <w:pPr>
            <w:spacing w:line="360" w:lineRule="auto"/>
            <w:divId w:val="1598630746"/>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72B220F3" w14:textId="77777777" w:rsidR="0059794C" w:rsidRDefault="0059794C" w:rsidP="00E8525C">
          <w:pPr>
            <w:spacing w:line="360" w:lineRule="auto"/>
            <w:divId w:val="1114179838"/>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36A6EF35" w14:textId="77777777" w:rsidR="0059794C" w:rsidRDefault="0059794C" w:rsidP="00E8525C">
          <w:pPr>
            <w:spacing w:line="360" w:lineRule="auto"/>
            <w:divId w:val="2089038585"/>
          </w:pPr>
          <w:r>
            <w:rPr>
              <w:b/>
              <w:bCs/>
            </w:rPr>
            <w:t xml:space="preserve">Farquhar GD, von </w:t>
          </w:r>
          <w:proofErr w:type="spellStart"/>
          <w:r>
            <w:rPr>
              <w:b/>
              <w:bCs/>
            </w:rPr>
            <w:t>Caemmerer</w:t>
          </w:r>
          <w:proofErr w:type="spellEnd"/>
          <w:r>
            <w:rPr>
              <w:b/>
              <w:bCs/>
            </w:rPr>
            <w:t xml:space="preserve">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3D339181" w14:textId="77777777" w:rsidR="0059794C" w:rsidRDefault="0059794C" w:rsidP="00E8525C">
          <w:pPr>
            <w:spacing w:line="360" w:lineRule="auto"/>
            <w:divId w:val="49765818"/>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7E61E61D" w14:textId="77777777" w:rsidR="0059794C" w:rsidRDefault="0059794C" w:rsidP="00E8525C">
          <w:pPr>
            <w:spacing w:line="360" w:lineRule="auto"/>
            <w:divId w:val="1256790414"/>
          </w:pPr>
          <w:proofErr w:type="spellStart"/>
          <w:r>
            <w:rPr>
              <w:b/>
              <w:bCs/>
            </w:rPr>
            <w:t>Finzi</w:t>
          </w:r>
          <w:proofErr w:type="spellEnd"/>
          <w:r>
            <w:rPr>
              <w:b/>
              <w:bCs/>
            </w:rPr>
            <w:t xml:space="preserve">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Progressive nitrogen limitation of ecosystem processes under elevated CO</w:t>
          </w:r>
          <w:r>
            <w:rPr>
              <w:vertAlign w:val="subscript"/>
            </w:rPr>
            <w:t>2</w:t>
          </w:r>
          <w:r>
            <w:t xml:space="preserve"> in a warm-temperate forest. </w:t>
          </w:r>
          <w:r>
            <w:rPr>
              <w:i/>
              <w:iCs/>
            </w:rPr>
            <w:t>Ecology</w:t>
          </w:r>
          <w:r>
            <w:t xml:space="preserve"> </w:t>
          </w:r>
          <w:r>
            <w:rPr>
              <w:b/>
              <w:bCs/>
            </w:rPr>
            <w:t>87</w:t>
          </w:r>
          <w:r>
            <w:t>: 15–25.</w:t>
          </w:r>
        </w:p>
        <w:p w14:paraId="0CC5E817" w14:textId="77777777" w:rsidR="0059794C" w:rsidRDefault="0059794C" w:rsidP="00E8525C">
          <w:pPr>
            <w:spacing w:line="360" w:lineRule="auto"/>
            <w:divId w:val="2008556191"/>
          </w:pPr>
          <w:proofErr w:type="spellStart"/>
          <w:r>
            <w:rPr>
              <w:b/>
              <w:bCs/>
            </w:rPr>
            <w:t>Finzi</w:t>
          </w:r>
          <w:proofErr w:type="spellEnd"/>
          <w:r>
            <w:rPr>
              <w:b/>
              <w:bCs/>
            </w:rPr>
            <w:t xml:space="preserve"> AC, Norby RJ, </w:t>
          </w:r>
          <w:proofErr w:type="spellStart"/>
          <w:r>
            <w:rPr>
              <w:b/>
              <w:bCs/>
            </w:rPr>
            <w:t>Calfapietra</w:t>
          </w:r>
          <w:proofErr w:type="spellEnd"/>
          <w:r>
            <w:rPr>
              <w:b/>
              <w:bCs/>
            </w:rPr>
            <w:t xml:space="preserve"> C, </w:t>
          </w:r>
          <w:proofErr w:type="spellStart"/>
          <w:r>
            <w:rPr>
              <w:b/>
              <w:bCs/>
            </w:rPr>
            <w:t>Gallet-Budynek</w:t>
          </w:r>
          <w:proofErr w:type="spellEnd"/>
          <w:r>
            <w:rPr>
              <w:b/>
              <w:bCs/>
            </w:rPr>
            <w:t xml:space="preserve"> A, </w:t>
          </w:r>
          <w:proofErr w:type="spellStart"/>
          <w:r>
            <w:rPr>
              <w:b/>
              <w:bCs/>
            </w:rPr>
            <w:t>Gielen</w:t>
          </w:r>
          <w:proofErr w:type="spellEnd"/>
          <w:r>
            <w:rPr>
              <w:b/>
              <w:bCs/>
            </w:rPr>
            <w:t xml:space="preserve"> B, Holmes WE, </w:t>
          </w:r>
          <w:proofErr w:type="spellStart"/>
          <w:r>
            <w:rPr>
              <w:b/>
              <w:bCs/>
            </w:rPr>
            <w:t>Hoosbeek</w:t>
          </w:r>
          <w:proofErr w:type="spellEnd"/>
          <w:r>
            <w:rPr>
              <w:b/>
              <w:bCs/>
            </w:rPr>
            <w:t xml:space="preserve"> MR, Iversen CM, Jackson RB, </w:t>
          </w:r>
          <w:proofErr w:type="spellStart"/>
          <w:r>
            <w:rPr>
              <w:b/>
              <w:bCs/>
            </w:rPr>
            <w:t>Kubiske</w:t>
          </w:r>
          <w:proofErr w:type="spellEnd"/>
          <w:r>
            <w:rPr>
              <w:b/>
              <w:bCs/>
            </w:rPr>
            <w:t xml:space="preserve"> ME, </w:t>
          </w:r>
          <w:r>
            <w:rPr>
              <w:b/>
              <w:bCs/>
              <w:i/>
              <w:iCs/>
            </w:rPr>
            <w:t>et al.</w:t>
          </w:r>
          <w:r>
            <w:t xml:space="preserve"> </w:t>
          </w:r>
          <w:r>
            <w:rPr>
              <w:b/>
              <w:bCs/>
            </w:rPr>
            <w:t>2007</w:t>
          </w:r>
          <w:r>
            <w:t>. Increases in nitrogen uptake rather than nitrogen-use efficiency support higher rates of temperate forest productivity under elevated CO</w:t>
          </w:r>
          <w:r>
            <w:rPr>
              <w:vertAlign w:val="subscript"/>
            </w:rPr>
            <w:t>2</w:t>
          </w:r>
          <w:r>
            <w:t xml:space="preserve">. </w:t>
          </w:r>
          <w:r>
            <w:rPr>
              <w:i/>
              <w:iCs/>
            </w:rPr>
            <w:t>Proceedings of the National Academy of Sciences</w:t>
          </w:r>
          <w:r>
            <w:t xml:space="preserve"> </w:t>
          </w:r>
          <w:r>
            <w:rPr>
              <w:b/>
              <w:bCs/>
            </w:rPr>
            <w:t>104</w:t>
          </w:r>
          <w:r>
            <w:t>: 14014–14019.</w:t>
          </w:r>
        </w:p>
        <w:p w14:paraId="1F657015" w14:textId="77777777" w:rsidR="0059794C" w:rsidRDefault="0059794C" w:rsidP="00E8525C">
          <w:pPr>
            <w:spacing w:line="360" w:lineRule="auto"/>
            <w:divId w:val="1153838160"/>
          </w:pPr>
          <w:r>
            <w:rPr>
              <w:b/>
              <w:bCs/>
            </w:rPr>
            <w:t xml:space="preserve">Fisher JB, </w:t>
          </w:r>
          <w:proofErr w:type="spellStart"/>
          <w:r>
            <w:rPr>
              <w:b/>
              <w:bCs/>
            </w:rPr>
            <w:t>Sitch</w:t>
          </w:r>
          <w:proofErr w:type="spellEnd"/>
          <w:r>
            <w:rPr>
              <w:b/>
              <w:bCs/>
            </w:rPr>
            <w:t xml:space="preserve"> S, Malhi Y, Fisher RA, </w:t>
          </w:r>
          <w:proofErr w:type="spellStart"/>
          <w:r>
            <w:rPr>
              <w:b/>
              <w:bCs/>
            </w:rPr>
            <w:t>Huntingford</w:t>
          </w:r>
          <w:proofErr w:type="spellEnd"/>
          <w:r>
            <w:rPr>
              <w:b/>
              <w:bCs/>
            </w:rPr>
            <w:t xml:space="preserve"> C, Tan S-Y</w:t>
          </w:r>
          <w:r>
            <w:t xml:space="preserve">. </w:t>
          </w:r>
          <w:r>
            <w:rPr>
              <w:b/>
              <w:bCs/>
            </w:rPr>
            <w:t>2010</w:t>
          </w:r>
          <w:r>
            <w:t xml:space="preserve">. Carbon cost of plant nitrogen acquisition: A mechanistic, globally applicable model of plant nitrogen uptake, retranslocation, and fixation. </w:t>
          </w:r>
          <w:r>
            <w:rPr>
              <w:i/>
              <w:iCs/>
            </w:rPr>
            <w:t>Global Biogeochemical Cycles</w:t>
          </w:r>
          <w:r>
            <w:t xml:space="preserve"> </w:t>
          </w:r>
          <w:r>
            <w:rPr>
              <w:b/>
              <w:bCs/>
            </w:rPr>
            <w:t>24</w:t>
          </w:r>
          <w:r>
            <w:t>: 1–17.</w:t>
          </w:r>
        </w:p>
        <w:p w14:paraId="1189922D" w14:textId="77777777" w:rsidR="0059794C" w:rsidRDefault="0059794C" w:rsidP="00E8525C">
          <w:pPr>
            <w:spacing w:line="360" w:lineRule="auto"/>
            <w:divId w:val="223223607"/>
          </w:pPr>
          <w:r>
            <w:rPr>
              <w:b/>
              <w:bCs/>
            </w:rPr>
            <w:t>Fox J, Weisberg S</w:t>
          </w:r>
          <w:r>
            <w:t xml:space="preserve">. </w:t>
          </w:r>
          <w:r>
            <w:rPr>
              <w:b/>
              <w:bCs/>
            </w:rPr>
            <w:t>2019</w:t>
          </w:r>
          <w:r>
            <w:t xml:space="preserve">. </w:t>
          </w:r>
          <w:r>
            <w:rPr>
              <w:i/>
              <w:iCs/>
            </w:rPr>
            <w:t>An R companion to applied regression</w:t>
          </w:r>
          <w:r>
            <w:t>. Thousand Oaks, California: Sage.</w:t>
          </w:r>
        </w:p>
        <w:p w14:paraId="65B972D4" w14:textId="77777777" w:rsidR="0059794C" w:rsidRDefault="0059794C" w:rsidP="00E8525C">
          <w:pPr>
            <w:spacing w:line="360" w:lineRule="auto"/>
            <w:divId w:val="29888191"/>
          </w:pPr>
          <w:proofErr w:type="spellStart"/>
          <w:r>
            <w:rPr>
              <w:b/>
              <w:bCs/>
            </w:rPr>
            <w:t>Friedlingstein</w:t>
          </w:r>
          <w:proofErr w:type="spellEnd"/>
          <w:r>
            <w:rPr>
              <w:b/>
              <w:bCs/>
            </w:rPr>
            <w:t xml:space="preserve"> P, </w:t>
          </w:r>
          <w:proofErr w:type="spellStart"/>
          <w:r>
            <w:rPr>
              <w:b/>
              <w:bCs/>
            </w:rPr>
            <w:t>Meinshausen</w:t>
          </w:r>
          <w:proofErr w:type="spellEnd"/>
          <w:r>
            <w:rPr>
              <w:b/>
              <w:bCs/>
            </w:rPr>
            <w:t xml:space="preserve"> M, Arora VK, Jones CD, </w:t>
          </w:r>
          <w:proofErr w:type="spellStart"/>
          <w:r>
            <w:rPr>
              <w:b/>
              <w:bCs/>
            </w:rPr>
            <w:t>Anav</w:t>
          </w:r>
          <w:proofErr w:type="spellEnd"/>
          <w:r>
            <w:rPr>
              <w:b/>
              <w:bCs/>
            </w:rPr>
            <w:t xml:space="preserve"> A, Liddicoat SK, </w:t>
          </w:r>
          <w:proofErr w:type="spellStart"/>
          <w:r>
            <w:rPr>
              <w:b/>
              <w:bCs/>
            </w:rPr>
            <w:t>Knutti</w:t>
          </w:r>
          <w:proofErr w:type="spellEnd"/>
          <w:r>
            <w:rPr>
              <w:b/>
              <w:bCs/>
            </w:rPr>
            <w:t xml:space="preserve"> R</w:t>
          </w:r>
          <w:r>
            <w:t xml:space="preserve">. </w:t>
          </w:r>
          <w:r>
            <w:rPr>
              <w:b/>
              <w:bCs/>
            </w:rPr>
            <w:t>2014</w:t>
          </w:r>
          <w:r>
            <w:t xml:space="preserve">. Uncertainties in CMIP5 climate projections due to carbon cycle feedbacks. </w:t>
          </w:r>
          <w:r>
            <w:rPr>
              <w:i/>
              <w:iCs/>
            </w:rPr>
            <w:t>Journal of Climate</w:t>
          </w:r>
          <w:r>
            <w:t xml:space="preserve"> </w:t>
          </w:r>
          <w:r>
            <w:rPr>
              <w:b/>
              <w:bCs/>
            </w:rPr>
            <w:t>27</w:t>
          </w:r>
          <w:r>
            <w:t>: 511–526.</w:t>
          </w:r>
        </w:p>
        <w:p w14:paraId="16772ED9" w14:textId="77777777" w:rsidR="0059794C" w:rsidRDefault="0059794C" w:rsidP="00E8525C">
          <w:pPr>
            <w:spacing w:line="360" w:lineRule="auto"/>
            <w:divId w:val="834612337"/>
          </w:pPr>
          <w:r>
            <w:rPr>
              <w:b/>
              <w:bCs/>
            </w:rPr>
            <w:t>Friel CA, Friesen ML</w:t>
          </w:r>
          <w:r>
            <w:t xml:space="preserve">. </w:t>
          </w:r>
          <w:r>
            <w:rPr>
              <w:b/>
              <w:bCs/>
            </w:rPr>
            <w:t>2019</w:t>
          </w:r>
          <w:r>
            <w:t xml:space="preserve">. Legumes modulate allocation to </w:t>
          </w:r>
          <w:proofErr w:type="spellStart"/>
          <w:r>
            <w:t>rhizobial</w:t>
          </w:r>
          <w:proofErr w:type="spellEnd"/>
          <w:r>
            <w:t xml:space="preserve"> nitrogen fixation in response to factorial light and nitrogen manipulation. </w:t>
          </w:r>
          <w:r>
            <w:rPr>
              <w:i/>
              <w:iCs/>
            </w:rPr>
            <w:t>Frontiers in Plant Science</w:t>
          </w:r>
          <w:r>
            <w:t xml:space="preserve"> </w:t>
          </w:r>
          <w:r>
            <w:rPr>
              <w:b/>
              <w:bCs/>
            </w:rPr>
            <w:t>10</w:t>
          </w:r>
          <w:r>
            <w:t>: 1316.</w:t>
          </w:r>
        </w:p>
        <w:p w14:paraId="754CE9A9" w14:textId="77777777" w:rsidR="0059794C" w:rsidRDefault="0059794C" w:rsidP="00E8525C">
          <w:pPr>
            <w:spacing w:line="360" w:lineRule="auto"/>
            <w:divId w:val="220210967"/>
          </w:pPr>
          <w:r>
            <w:rPr>
              <w:b/>
              <w:bCs/>
            </w:rPr>
            <w:lastRenderedPageBreak/>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22ACE664" w14:textId="77777777" w:rsidR="0059794C" w:rsidRDefault="0059794C" w:rsidP="00E8525C">
          <w:pPr>
            <w:spacing w:line="360" w:lineRule="auto"/>
            <w:divId w:val="827093445"/>
          </w:pPr>
          <w:r>
            <w:rPr>
              <w:b/>
              <w:bCs/>
            </w:rPr>
            <w:t xml:space="preserve">Hoagland DR, </w:t>
          </w:r>
          <w:proofErr w:type="spellStart"/>
          <w:r>
            <w:rPr>
              <w:b/>
              <w:bCs/>
            </w:rPr>
            <w:t>Arnon</w:t>
          </w:r>
          <w:proofErr w:type="spellEnd"/>
          <w:r>
            <w:rPr>
              <w:b/>
              <w:bCs/>
            </w:rPr>
            <w:t xml:space="preserve">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5E0F56AE" w14:textId="77777777" w:rsidR="0059794C" w:rsidRDefault="0059794C" w:rsidP="00E8525C">
          <w:pPr>
            <w:spacing w:line="360" w:lineRule="auto"/>
            <w:divId w:val="1302463888"/>
          </w:pPr>
          <w:proofErr w:type="spellStart"/>
          <w:r>
            <w:rPr>
              <w:b/>
              <w:bCs/>
            </w:rPr>
            <w:t>Hungate</w:t>
          </w:r>
          <w:proofErr w:type="spellEnd"/>
          <w:r>
            <w:rPr>
              <w:b/>
              <w:bCs/>
            </w:rPr>
            <w:t xml:space="preserv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0D7D2E93" w14:textId="77777777" w:rsidR="0059794C" w:rsidRDefault="0059794C" w:rsidP="00E8525C">
          <w:pPr>
            <w:spacing w:line="360" w:lineRule="auto"/>
            <w:divId w:val="2031837852"/>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16707D52" w14:textId="77777777" w:rsidR="0059794C" w:rsidRDefault="0059794C" w:rsidP="00E8525C">
          <w:pPr>
            <w:spacing w:line="360" w:lineRule="auto"/>
            <w:divId w:val="656614776"/>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748463F0" w14:textId="77777777" w:rsidR="0059794C" w:rsidRDefault="0059794C" w:rsidP="00E8525C">
          <w:pPr>
            <w:spacing w:line="360" w:lineRule="auto"/>
            <w:divId w:val="1892418270"/>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15FAF463" w14:textId="77777777" w:rsidR="0059794C" w:rsidRDefault="0059794C" w:rsidP="00E8525C">
          <w:pPr>
            <w:spacing w:line="360" w:lineRule="auto"/>
            <w:divId w:val="278614047"/>
          </w:pPr>
          <w:r>
            <w:rPr>
              <w:b/>
              <w:bCs/>
            </w:rPr>
            <w:t xml:space="preserve">Kou-Giesbrecht S, Arora VK, Seiler C, </w:t>
          </w:r>
          <w:proofErr w:type="spellStart"/>
          <w:r>
            <w:rPr>
              <w:b/>
              <w:bCs/>
            </w:rPr>
            <w:t>Arneth</w:t>
          </w:r>
          <w:proofErr w:type="spellEnd"/>
          <w:r>
            <w:rPr>
              <w:b/>
              <w:bCs/>
            </w:rPr>
            <w:t xml:space="preserve"> A, Falk S, Jain AK, Joos F, Kennedy D, Knauer J, </w:t>
          </w:r>
          <w:proofErr w:type="spellStart"/>
          <w:r>
            <w:rPr>
              <w:b/>
              <w:bCs/>
            </w:rPr>
            <w:t>Sitch</w:t>
          </w:r>
          <w:proofErr w:type="spellEnd"/>
          <w:r>
            <w:rPr>
              <w:b/>
              <w:bCs/>
            </w:rPr>
            <w:t xml:space="preserve">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577E39BA" w14:textId="77777777" w:rsidR="0059794C" w:rsidRDefault="0059794C" w:rsidP="00E8525C">
          <w:pPr>
            <w:spacing w:line="360" w:lineRule="auto"/>
            <w:divId w:val="1222597575"/>
          </w:pPr>
          <w:r>
            <w:rPr>
              <w:b/>
              <w:bCs/>
            </w:rPr>
            <w:t xml:space="preserve">LeBauer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20798484" w14:textId="77777777" w:rsidR="0059794C" w:rsidRDefault="0059794C" w:rsidP="00E8525C">
          <w:pPr>
            <w:spacing w:line="360" w:lineRule="auto"/>
            <w:divId w:val="2055276989"/>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consistent and independent of N supply. </w:t>
          </w:r>
          <w:r>
            <w:rPr>
              <w:i/>
              <w:iCs/>
            </w:rPr>
            <w:t>Global Change Biology</w:t>
          </w:r>
          <w:r>
            <w:t xml:space="preserve"> </w:t>
          </w:r>
          <w:r>
            <w:rPr>
              <w:b/>
              <w:bCs/>
            </w:rPr>
            <w:t>17</w:t>
          </w:r>
          <w:r>
            <w:t>: 2893–2904.</w:t>
          </w:r>
        </w:p>
        <w:p w14:paraId="70DD7DAA" w14:textId="77777777" w:rsidR="0059794C" w:rsidRDefault="0059794C" w:rsidP="00E8525C">
          <w:pPr>
            <w:spacing w:line="360" w:lineRule="auto"/>
            <w:divId w:val="496966585"/>
          </w:pPr>
          <w:r>
            <w:rPr>
              <w:b/>
              <w:bCs/>
            </w:rPr>
            <w:t>Lenth R</w:t>
          </w:r>
          <w:r>
            <w:t xml:space="preserve">. </w:t>
          </w:r>
          <w:r>
            <w:rPr>
              <w:b/>
              <w:bCs/>
            </w:rPr>
            <w:t>2019</w:t>
          </w:r>
          <w:r>
            <w:t>. emmeans: estimated marginal means, aka least-squares means.</w:t>
          </w:r>
        </w:p>
        <w:p w14:paraId="7C2AC80F" w14:textId="77777777" w:rsidR="0059794C" w:rsidRDefault="0059794C" w:rsidP="00E8525C">
          <w:pPr>
            <w:spacing w:line="360" w:lineRule="auto"/>
            <w:divId w:val="202794929"/>
          </w:pPr>
          <w:r>
            <w:rPr>
              <w:b/>
              <w:bCs/>
            </w:rPr>
            <w:t>Liang J, Qi X, Souza L, Luo Y</w:t>
          </w:r>
          <w:r>
            <w:t xml:space="preserve">. </w:t>
          </w:r>
          <w:r>
            <w:rPr>
              <w:b/>
              <w:bCs/>
            </w:rPr>
            <w:t>2016</w:t>
          </w:r>
          <w:r>
            <w:t xml:space="preserve">. Processes regulating progressive nitrogen limitation under elevated carbon dioxide: a meta-analysis. </w:t>
          </w:r>
          <w:proofErr w:type="spellStart"/>
          <w:r>
            <w:rPr>
              <w:i/>
              <w:iCs/>
            </w:rPr>
            <w:t>Biogeosciences</w:t>
          </w:r>
          <w:proofErr w:type="spellEnd"/>
          <w:r>
            <w:t xml:space="preserve"> </w:t>
          </w:r>
          <w:r>
            <w:rPr>
              <w:b/>
              <w:bCs/>
            </w:rPr>
            <w:t>13</w:t>
          </w:r>
          <w:r>
            <w:t>: 2689–2699.</w:t>
          </w:r>
        </w:p>
        <w:p w14:paraId="1049D778" w14:textId="77777777" w:rsidR="0059794C" w:rsidRDefault="0059794C" w:rsidP="00E8525C">
          <w:pPr>
            <w:spacing w:line="360" w:lineRule="auto"/>
            <w:divId w:val="251160546"/>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7BDBDF59" w14:textId="77777777" w:rsidR="0059794C" w:rsidRDefault="0059794C" w:rsidP="00E8525C">
          <w:pPr>
            <w:spacing w:line="360" w:lineRule="auto"/>
            <w:divId w:val="1598442218"/>
          </w:pPr>
          <w:r>
            <w:rPr>
              <w:b/>
              <w:bCs/>
            </w:rPr>
            <w:t>Lu J, Yang J, Keitel C, Yin L, Wang P, Cheng W, Dijkstra FA</w:t>
          </w:r>
          <w:r>
            <w:t xml:space="preserve">. </w:t>
          </w:r>
          <w:r>
            <w:rPr>
              <w:b/>
              <w:bCs/>
            </w:rPr>
            <w:t>2022</w:t>
          </w:r>
          <w:r>
            <w:t xml:space="preserve">.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b/>
              <w:bCs/>
            </w:rPr>
            <w:t>13</w:t>
          </w:r>
          <w:r>
            <w:t>: 1–9.</w:t>
          </w:r>
        </w:p>
        <w:p w14:paraId="3D14417C" w14:textId="77777777" w:rsidR="0059794C" w:rsidRDefault="0059794C" w:rsidP="00E8525C">
          <w:pPr>
            <w:spacing w:line="360" w:lineRule="auto"/>
            <w:divId w:val="394746214"/>
          </w:pPr>
          <w:r>
            <w:rPr>
              <w:b/>
              <w:bCs/>
            </w:rPr>
            <w:lastRenderedPageBreak/>
            <w:t xml:space="preserve">Luo Y, Currie WS, Dukes JS, </w:t>
          </w:r>
          <w:proofErr w:type="spellStart"/>
          <w:r>
            <w:rPr>
              <w:b/>
              <w:bCs/>
            </w:rPr>
            <w:t>Finzi</w:t>
          </w:r>
          <w:proofErr w:type="spellEnd"/>
          <w:r>
            <w:rPr>
              <w:b/>
              <w:bCs/>
            </w:rPr>
            <w:t xml:space="preserve"> AC, Hartwig UA, </w:t>
          </w:r>
          <w:proofErr w:type="spellStart"/>
          <w:r>
            <w:rPr>
              <w:b/>
              <w:bCs/>
            </w:rPr>
            <w:t>Hungate</w:t>
          </w:r>
          <w:proofErr w:type="spellEnd"/>
          <w:r>
            <w:rPr>
              <w:b/>
              <w:bCs/>
            </w:rPr>
            <w:t xml:space="preserve"> BA, McMurtrie RE, Oren R, Parton WJ, Pataki DE, </w:t>
          </w:r>
          <w:r>
            <w:rPr>
              <w:b/>
              <w:bCs/>
              <w:i/>
              <w:iCs/>
            </w:rPr>
            <w:t>et al.</w:t>
          </w:r>
          <w:r>
            <w:t xml:space="preserve"> </w:t>
          </w:r>
          <w:r>
            <w:rPr>
              <w:b/>
              <w:bCs/>
            </w:rPr>
            <w:t>2004</w:t>
          </w:r>
          <w:r>
            <w:t xml:space="preserve">. Progressive nitrogen limitation of ecosystem responses to rising atmospheric carbon dioxide. </w:t>
          </w:r>
          <w:proofErr w:type="spellStart"/>
          <w:r>
            <w:rPr>
              <w:i/>
              <w:iCs/>
            </w:rPr>
            <w:t>BioScience</w:t>
          </w:r>
          <w:proofErr w:type="spellEnd"/>
          <w:r>
            <w:t xml:space="preserve"> </w:t>
          </w:r>
          <w:r>
            <w:rPr>
              <w:b/>
              <w:bCs/>
            </w:rPr>
            <w:t>54</w:t>
          </w:r>
          <w:r>
            <w:t>: 731–739.</w:t>
          </w:r>
        </w:p>
        <w:p w14:paraId="4D20F81B" w14:textId="77777777" w:rsidR="0059794C" w:rsidRDefault="0059794C" w:rsidP="00E8525C">
          <w:pPr>
            <w:spacing w:line="360" w:lineRule="auto"/>
            <w:divId w:val="788740355"/>
          </w:pPr>
          <w:r>
            <w:rPr>
              <w:b/>
              <w:bCs/>
            </w:rPr>
            <w:t>Luo Y, Field CB, Mooney HA</w:t>
          </w:r>
          <w:r>
            <w:t xml:space="preserve">. </w:t>
          </w:r>
          <w:r>
            <w:rPr>
              <w:b/>
              <w:bCs/>
            </w:rPr>
            <w:t>1994</w:t>
          </w:r>
          <w:r>
            <w:t>. Predicting responses of photosynthesis and root fraction to elevated [CO</w:t>
          </w:r>
          <w:r>
            <w:rPr>
              <w:vertAlign w:val="subscript"/>
            </w:rPr>
            <w:t>2</w:t>
          </w:r>
          <w:r>
            <w:t xml:space="preserve">]: interactions among carbon, nitrogen, and growth. </w:t>
          </w:r>
          <w:r>
            <w:rPr>
              <w:i/>
              <w:iCs/>
            </w:rPr>
            <w:t>Plant, Cell &amp; Environment</w:t>
          </w:r>
          <w:r>
            <w:t xml:space="preserve"> </w:t>
          </w:r>
          <w:r>
            <w:rPr>
              <w:b/>
              <w:bCs/>
            </w:rPr>
            <w:t>17</w:t>
          </w:r>
          <w:r>
            <w:t>: 1195–1204.</w:t>
          </w:r>
        </w:p>
        <w:p w14:paraId="04DAF748" w14:textId="77777777" w:rsidR="0059794C" w:rsidRDefault="0059794C" w:rsidP="00E8525C">
          <w:pPr>
            <w:spacing w:line="360" w:lineRule="auto"/>
            <w:divId w:val="1133330393"/>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5F4D45F8" w14:textId="77777777" w:rsidR="0059794C" w:rsidRDefault="0059794C" w:rsidP="00E8525C">
          <w:pPr>
            <w:spacing w:line="360" w:lineRule="auto"/>
            <w:divId w:val="1956331088"/>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32821981" w14:textId="77777777" w:rsidR="0059794C" w:rsidRDefault="0059794C" w:rsidP="00E8525C">
          <w:pPr>
            <w:spacing w:line="360" w:lineRule="auto"/>
            <w:divId w:val="520320195"/>
          </w:pPr>
          <w:r>
            <w:rPr>
              <w:b/>
              <w:bCs/>
            </w:rPr>
            <w:t xml:space="preserve">McCulloch LA, </w:t>
          </w:r>
          <w:proofErr w:type="spellStart"/>
          <w:r>
            <w:rPr>
              <w:b/>
              <w:bCs/>
            </w:rPr>
            <w:t>Porder</w:t>
          </w:r>
          <w:proofErr w:type="spellEnd"/>
          <w:r>
            <w:rPr>
              <w:b/>
              <w:bCs/>
            </w:rPr>
            <w:t xml:space="preserve">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44193E9B" w14:textId="77777777" w:rsidR="0059794C" w:rsidRDefault="0059794C" w:rsidP="00E8525C">
          <w:pPr>
            <w:spacing w:line="360" w:lineRule="auto"/>
            <w:divId w:val="205873186"/>
          </w:pPr>
          <w:proofErr w:type="spellStart"/>
          <w:r>
            <w:rPr>
              <w:b/>
              <w:bCs/>
            </w:rPr>
            <w:t>Medlyn</w:t>
          </w:r>
          <w:proofErr w:type="spellEnd"/>
          <w:r>
            <w:rPr>
              <w:b/>
              <w:bCs/>
            </w:rPr>
            <w:t xml:space="preserve"> BE, </w:t>
          </w:r>
          <w:proofErr w:type="spellStart"/>
          <w:r>
            <w:rPr>
              <w:b/>
              <w:bCs/>
            </w:rPr>
            <w:t>Badeck</w:t>
          </w:r>
          <w:proofErr w:type="spellEnd"/>
          <w:r>
            <w:rPr>
              <w:b/>
              <w:bCs/>
            </w:rPr>
            <w:t xml:space="preserve"> FW, De </w:t>
          </w:r>
          <w:proofErr w:type="spellStart"/>
          <w:r>
            <w:rPr>
              <w:b/>
              <w:bCs/>
            </w:rPr>
            <w:t>Pury</w:t>
          </w:r>
          <w:proofErr w:type="spellEnd"/>
          <w:r>
            <w:rPr>
              <w:b/>
              <w:bCs/>
            </w:rPr>
            <w:t xml:space="preserve"> DGG, Barton CVM, Broadmeadow M, </w:t>
          </w:r>
          <w:proofErr w:type="spellStart"/>
          <w:r>
            <w:rPr>
              <w:b/>
              <w:bCs/>
            </w:rPr>
            <w:t>Ceulemans</w:t>
          </w:r>
          <w:proofErr w:type="spellEnd"/>
          <w:r>
            <w:rPr>
              <w:b/>
              <w:bCs/>
            </w:rPr>
            <w:t xml:space="preserve"> R, De Angelis P, </w:t>
          </w:r>
          <w:proofErr w:type="spellStart"/>
          <w:r>
            <w:rPr>
              <w:b/>
              <w:bCs/>
            </w:rPr>
            <w:t>Forstreuter</w:t>
          </w:r>
          <w:proofErr w:type="spellEnd"/>
          <w:r>
            <w:rPr>
              <w:b/>
              <w:bCs/>
            </w:rPr>
            <w:t xml:space="preserve"> M, </w:t>
          </w:r>
          <w:proofErr w:type="spellStart"/>
          <w:r>
            <w:rPr>
              <w:b/>
              <w:bCs/>
            </w:rPr>
            <w:t>Jach</w:t>
          </w:r>
          <w:proofErr w:type="spellEnd"/>
          <w:r>
            <w:rPr>
              <w:b/>
              <w:bCs/>
            </w:rPr>
            <w:t xml:space="preserve"> ME, </w:t>
          </w:r>
          <w:proofErr w:type="spellStart"/>
          <w:r>
            <w:rPr>
              <w:b/>
              <w:bCs/>
            </w:rPr>
            <w:t>Kellomäki</w:t>
          </w:r>
          <w:proofErr w:type="spellEnd"/>
          <w:r>
            <w:rPr>
              <w:b/>
              <w:bCs/>
            </w:rPr>
            <w:t xml:space="preserve"> S, </w:t>
          </w:r>
          <w:r>
            <w:rPr>
              <w:b/>
              <w:bCs/>
              <w:i/>
              <w:iCs/>
            </w:rPr>
            <w:t>et al.</w:t>
          </w:r>
          <w:r>
            <w:t xml:space="preserve"> </w:t>
          </w:r>
          <w:r>
            <w:rPr>
              <w:b/>
              <w:bCs/>
            </w:rPr>
            <w:t>1999</w:t>
          </w:r>
          <w:r>
            <w:t>. Effects of elevated [CO</w:t>
          </w:r>
          <w:r>
            <w:rPr>
              <w:vertAlign w:val="subscript"/>
            </w:rPr>
            <w:t>2</w:t>
          </w:r>
          <w:r>
            <w:t xml:space="preserve">] on photosynthesis in European forest species: A meta-analysis of model parameters. </w:t>
          </w:r>
          <w:r>
            <w:rPr>
              <w:i/>
              <w:iCs/>
            </w:rPr>
            <w:t>Plant, Cell and Environment</w:t>
          </w:r>
          <w:r>
            <w:t xml:space="preserve"> </w:t>
          </w:r>
          <w:r>
            <w:rPr>
              <w:b/>
              <w:bCs/>
            </w:rPr>
            <w:t>22</w:t>
          </w:r>
          <w:r>
            <w:t>: 1475–1495.</w:t>
          </w:r>
        </w:p>
        <w:p w14:paraId="1783AADC" w14:textId="77777777" w:rsidR="0059794C" w:rsidRDefault="0059794C" w:rsidP="00E8525C">
          <w:pPr>
            <w:spacing w:line="360" w:lineRule="auto"/>
            <w:divId w:val="669798366"/>
          </w:pPr>
          <w:r>
            <w:rPr>
              <w:b/>
              <w:bCs/>
            </w:rPr>
            <w:t xml:space="preserve">Meyerholt J, </w:t>
          </w:r>
          <w:proofErr w:type="spellStart"/>
          <w:r>
            <w:rPr>
              <w:b/>
              <w:bCs/>
            </w:rPr>
            <w:t>Sickel</w:t>
          </w:r>
          <w:proofErr w:type="spellEnd"/>
          <w:r>
            <w:rPr>
              <w:b/>
              <w:bCs/>
            </w:rPr>
            <w:t xml:space="preserve"> K, </w:t>
          </w:r>
          <w:proofErr w:type="spellStart"/>
          <w:r>
            <w:rPr>
              <w:b/>
              <w:bCs/>
            </w:rPr>
            <w:t>Zaehle</w:t>
          </w:r>
          <w:proofErr w:type="spellEnd"/>
          <w:r>
            <w:rPr>
              <w:b/>
              <w:bCs/>
            </w:rPr>
            <w:t xml:space="preserv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313E78A3" w14:textId="77777777" w:rsidR="0059794C" w:rsidRDefault="0059794C" w:rsidP="00E8525C">
          <w:pPr>
            <w:spacing w:line="360" w:lineRule="auto"/>
            <w:divId w:val="539706776"/>
          </w:pPr>
          <w:r>
            <w:rPr>
              <w:b/>
              <w:bCs/>
            </w:rPr>
            <w:t>Moore DJP, Aref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44A6E054" w14:textId="77777777" w:rsidR="0059794C" w:rsidRDefault="0059794C" w:rsidP="00E8525C">
          <w:pPr>
            <w:spacing w:line="360" w:lineRule="auto"/>
            <w:divId w:val="34041593"/>
          </w:pPr>
          <w:proofErr w:type="spellStart"/>
          <w:r>
            <w:rPr>
              <w:b/>
              <w:bCs/>
            </w:rPr>
            <w:t>Nie</w:t>
          </w:r>
          <w:proofErr w:type="spellEnd"/>
          <w:r>
            <w:rPr>
              <w:b/>
              <w:bCs/>
            </w:rPr>
            <w:t xml:space="preserve"> M, Lu M, Bell J, Raut S, </w:t>
          </w:r>
          <w:proofErr w:type="spellStart"/>
          <w:r>
            <w:rPr>
              <w:b/>
              <w:bCs/>
            </w:rPr>
            <w:t>Pendall</w:t>
          </w:r>
          <w:proofErr w:type="spellEnd"/>
          <w:r>
            <w:rPr>
              <w:b/>
              <w:bCs/>
            </w:rPr>
            <w:t xml:space="preserve"> E</w:t>
          </w:r>
          <w:r>
            <w:t xml:space="preserve">. </w:t>
          </w:r>
          <w:r>
            <w:rPr>
              <w:b/>
              <w:bCs/>
            </w:rPr>
            <w:t>2013</w:t>
          </w:r>
          <w:r>
            <w:t>. Altered root traits due to elevated CO</w:t>
          </w:r>
          <w:r>
            <w:rPr>
              <w:vertAlign w:val="subscript"/>
            </w:rPr>
            <w:t>2</w:t>
          </w:r>
          <w:r>
            <w:t xml:space="preserve">: A meta-analysis. </w:t>
          </w:r>
          <w:r>
            <w:rPr>
              <w:i/>
              <w:iCs/>
            </w:rPr>
            <w:t>Global Ecology and Biogeography</w:t>
          </w:r>
          <w:r>
            <w:t xml:space="preserve"> </w:t>
          </w:r>
          <w:r>
            <w:rPr>
              <w:b/>
              <w:bCs/>
            </w:rPr>
            <w:t>22</w:t>
          </w:r>
          <w:r>
            <w:t>: 1095–1105.</w:t>
          </w:r>
        </w:p>
        <w:p w14:paraId="50F8CB8F" w14:textId="77777777" w:rsidR="0059794C" w:rsidRDefault="0059794C" w:rsidP="00E8525C">
          <w:pPr>
            <w:spacing w:line="360" w:lineRule="auto"/>
            <w:divId w:val="1684547895"/>
          </w:pPr>
          <w:r>
            <w:rPr>
              <w:b/>
              <w:bCs/>
            </w:rPr>
            <w:t xml:space="preserve">Norby RJ, Warren JM, Iversen CM, </w:t>
          </w:r>
          <w:proofErr w:type="spellStart"/>
          <w:r>
            <w:rPr>
              <w:b/>
              <w:bCs/>
            </w:rPr>
            <w:t>Medlyn</w:t>
          </w:r>
          <w:proofErr w:type="spellEnd"/>
          <w:r>
            <w:rPr>
              <w:b/>
              <w:bCs/>
            </w:rPr>
            <w:t xml:space="preserve">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73A60D01" w14:textId="77777777" w:rsidR="0059794C" w:rsidRDefault="0059794C" w:rsidP="00E8525C">
          <w:pPr>
            <w:spacing w:line="360" w:lineRule="auto"/>
            <w:divId w:val="1042364166"/>
          </w:pPr>
          <w:r>
            <w:rPr>
              <w:b/>
              <w:bCs/>
            </w:rPr>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444DDA52" w14:textId="77777777" w:rsidR="0059794C" w:rsidRDefault="0059794C" w:rsidP="00E8525C">
          <w:pPr>
            <w:spacing w:line="360" w:lineRule="auto"/>
            <w:divId w:val="1903366905"/>
          </w:pPr>
          <w:r>
            <w:rPr>
              <w:b/>
              <w:bCs/>
            </w:rPr>
            <w:lastRenderedPageBreak/>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79BD5879" w14:textId="77777777" w:rsidR="0059794C" w:rsidRDefault="0059794C" w:rsidP="00E8525C">
          <w:pPr>
            <w:spacing w:line="360" w:lineRule="auto"/>
            <w:divId w:val="1883787539"/>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6FF80E3E" w14:textId="77777777" w:rsidR="0059794C" w:rsidRDefault="0059794C" w:rsidP="00E8525C">
          <w:pPr>
            <w:spacing w:line="360" w:lineRule="auto"/>
            <w:divId w:val="1981222703"/>
          </w:pPr>
          <w:r>
            <w:rPr>
              <w:b/>
              <w:bCs/>
            </w:rPr>
            <w:t xml:space="preserve">Peng Y, Prentice IC, Bloomfield KJ, </w:t>
          </w:r>
          <w:proofErr w:type="spellStart"/>
          <w:r>
            <w:rPr>
              <w:b/>
              <w:bCs/>
            </w:rPr>
            <w:t>Campioli</w:t>
          </w:r>
          <w:proofErr w:type="spellEnd"/>
          <w:r>
            <w:rPr>
              <w:b/>
              <w:bCs/>
            </w:rPr>
            <w:t xml:space="preserve"> M, Guo Z, Sun Y, Tian D, Wang X, </w:t>
          </w:r>
          <w:proofErr w:type="spellStart"/>
          <w:r>
            <w:rPr>
              <w:b/>
              <w:bCs/>
            </w:rPr>
            <w:t>Vicca</w:t>
          </w:r>
          <w:proofErr w:type="spellEnd"/>
          <w:r>
            <w:rPr>
              <w:b/>
              <w:bCs/>
            </w:rPr>
            <w:t xml:space="preserve"> S, Stocker BD</w:t>
          </w:r>
          <w:r>
            <w:t xml:space="preserve">. </w:t>
          </w:r>
          <w:r>
            <w:rPr>
              <w:b/>
              <w:bCs/>
            </w:rPr>
            <w:t>2023</w:t>
          </w:r>
          <w:r>
            <w:t xml:space="preserve">. Global terrestrial nitrogen uptake and nitrogen use efficiency. </w:t>
          </w:r>
          <w:r>
            <w:rPr>
              <w:i/>
              <w:iCs/>
            </w:rPr>
            <w:t>Journal of Ecology</w:t>
          </w:r>
          <w:r>
            <w:t>: 1–18.</w:t>
          </w:r>
        </w:p>
        <w:p w14:paraId="1A475D22" w14:textId="77777777" w:rsidR="0059794C" w:rsidRDefault="0059794C" w:rsidP="00E8525C">
          <w:pPr>
            <w:spacing w:line="360" w:lineRule="auto"/>
            <w:divId w:val="191499870"/>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3ECC9786" w14:textId="77777777" w:rsidR="0059794C" w:rsidRDefault="0059794C" w:rsidP="00E8525C">
          <w:pPr>
            <w:spacing w:line="360" w:lineRule="auto"/>
            <w:divId w:val="908268120"/>
          </w:pPr>
          <w:r>
            <w:rPr>
              <w:b/>
              <w:bCs/>
            </w:rPr>
            <w:t xml:space="preserve">Poorter H, </w:t>
          </w:r>
          <w:proofErr w:type="spellStart"/>
          <w:r>
            <w:rPr>
              <w:b/>
              <w:bCs/>
            </w:rPr>
            <w:t>Bühler</w:t>
          </w:r>
          <w:proofErr w:type="spellEnd"/>
          <w:r>
            <w:rPr>
              <w:b/>
              <w:bCs/>
            </w:rPr>
            <w:t xml:space="preserve"> J, Van </w:t>
          </w:r>
          <w:proofErr w:type="spellStart"/>
          <w:r>
            <w:rPr>
              <w:b/>
              <w:bCs/>
            </w:rPr>
            <w:t>Dusschoten</w:t>
          </w:r>
          <w:proofErr w:type="spellEnd"/>
          <w:r>
            <w:rPr>
              <w:b/>
              <w:bCs/>
            </w:rPr>
            <w:t xml:space="preserve"> D, </w:t>
          </w:r>
          <w:proofErr w:type="spellStart"/>
          <w:r>
            <w:rPr>
              <w:b/>
              <w:bCs/>
            </w:rPr>
            <w:t>Climent</w:t>
          </w:r>
          <w:proofErr w:type="spellEnd"/>
          <w:r>
            <w:rPr>
              <w:b/>
              <w:bCs/>
            </w:rPr>
            <w:t xml:space="preserve">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49DDD608" w14:textId="77777777" w:rsidR="0059794C" w:rsidRDefault="0059794C" w:rsidP="00E8525C">
          <w:pPr>
            <w:spacing w:line="360" w:lineRule="auto"/>
            <w:divId w:val="1307050982"/>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5E68CF64" w14:textId="77777777" w:rsidR="0059794C" w:rsidRDefault="0059794C" w:rsidP="00E8525C">
          <w:pPr>
            <w:spacing w:line="360" w:lineRule="auto"/>
            <w:divId w:val="498694630"/>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75E90B0A" w14:textId="77777777" w:rsidR="0059794C" w:rsidRDefault="0059794C" w:rsidP="00E8525C">
          <w:pPr>
            <w:spacing w:line="360" w:lineRule="auto"/>
            <w:divId w:val="482820389"/>
          </w:pPr>
          <w:r>
            <w:rPr>
              <w:b/>
              <w:bCs/>
            </w:rPr>
            <w:t xml:space="preserve">Prentice IC, Liang X, </w:t>
          </w:r>
          <w:proofErr w:type="spellStart"/>
          <w:r>
            <w:rPr>
              <w:b/>
              <w:bCs/>
            </w:rPr>
            <w:t>Medlyn</w:t>
          </w:r>
          <w:proofErr w:type="spellEnd"/>
          <w:r>
            <w:rPr>
              <w:b/>
              <w:bCs/>
            </w:rPr>
            <w:t xml:space="preserve"> BE, Wang Y-P</w:t>
          </w:r>
          <w:r>
            <w:t xml:space="preserve">. </w:t>
          </w:r>
          <w:r>
            <w:rPr>
              <w:b/>
              <w:bCs/>
            </w:rPr>
            <w:t>2015</w:t>
          </w:r>
          <w:r>
            <w:t xml:space="preserve">. Reliable, robust and realistic: The three R’s of next-generation land-surface modelling. </w:t>
          </w:r>
          <w:r>
            <w:rPr>
              <w:i/>
              <w:iCs/>
            </w:rPr>
            <w:t>Atmospheric Chemistry and Physics</w:t>
          </w:r>
          <w:r>
            <w:t xml:space="preserve"> </w:t>
          </w:r>
          <w:r>
            <w:rPr>
              <w:b/>
              <w:bCs/>
            </w:rPr>
            <w:t>15</w:t>
          </w:r>
          <w:r>
            <w:t>: 5987–6005.</w:t>
          </w:r>
        </w:p>
        <w:p w14:paraId="08596510" w14:textId="77777777" w:rsidR="0059794C" w:rsidRDefault="0059794C" w:rsidP="00E8525C">
          <w:pPr>
            <w:spacing w:line="360" w:lineRule="auto"/>
            <w:divId w:val="1407679267"/>
          </w:pPr>
          <w:r>
            <w:rPr>
              <w:b/>
              <w:bCs/>
            </w:rPr>
            <w:t>R Core Team</w:t>
          </w:r>
          <w:r>
            <w:t xml:space="preserve">. </w:t>
          </w:r>
          <w:r>
            <w:rPr>
              <w:b/>
              <w:bCs/>
            </w:rPr>
            <w:t>2021</w:t>
          </w:r>
          <w:r>
            <w:t>. R: A language and environment for statistical computing.</w:t>
          </w:r>
        </w:p>
        <w:p w14:paraId="6886D5FA" w14:textId="77777777" w:rsidR="0059794C" w:rsidRDefault="0059794C" w:rsidP="00E8525C">
          <w:pPr>
            <w:spacing w:line="360" w:lineRule="auto"/>
            <w:divId w:val="217327957"/>
          </w:pPr>
          <w:proofErr w:type="spellStart"/>
          <w:r>
            <w:rPr>
              <w:b/>
              <w:bCs/>
            </w:rPr>
            <w:t>Rastetter</w:t>
          </w:r>
          <w:proofErr w:type="spellEnd"/>
          <w:r>
            <w:rPr>
              <w:b/>
              <w:bCs/>
            </w:rPr>
            <w:t xml:space="preserve"> EB, </w:t>
          </w:r>
          <w:proofErr w:type="spellStart"/>
          <w:r>
            <w:rPr>
              <w:b/>
              <w:bCs/>
            </w:rPr>
            <w:t>Vitousek</w:t>
          </w:r>
          <w:proofErr w:type="spellEnd"/>
          <w:r>
            <w:rPr>
              <w:b/>
              <w:bCs/>
            </w:rPr>
            <w:t xml:space="preserve"> PM, Field CB, Shaver GR, Herbert D, </w:t>
          </w:r>
          <w:proofErr w:type="spellStart"/>
          <w:r>
            <w:rPr>
              <w:b/>
              <w:bCs/>
            </w:rPr>
            <w:t>Ågren</w:t>
          </w:r>
          <w:proofErr w:type="spellEnd"/>
          <w:r>
            <w:rPr>
              <w:b/>
              <w:bCs/>
            </w:rPr>
            <w:t xml:space="preserve">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17CBB662" w14:textId="77777777" w:rsidR="0059794C" w:rsidRDefault="0059794C" w:rsidP="00E8525C">
          <w:pPr>
            <w:spacing w:line="360" w:lineRule="auto"/>
            <w:divId w:val="1155612594"/>
          </w:pPr>
          <w:r>
            <w:rPr>
              <w:b/>
              <w:bCs/>
            </w:rPr>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7D2089EA" w14:textId="77777777" w:rsidR="0059794C" w:rsidRDefault="0059794C" w:rsidP="00E8525C">
          <w:pPr>
            <w:spacing w:line="360" w:lineRule="auto"/>
            <w:divId w:val="573203626"/>
          </w:pPr>
          <w:r>
            <w:rPr>
              <w:b/>
              <w:bCs/>
            </w:rPr>
            <w:lastRenderedPageBreak/>
            <w:t xml:space="preserve">Rogers A, </w:t>
          </w:r>
          <w:proofErr w:type="spellStart"/>
          <w:r>
            <w:rPr>
              <w:b/>
              <w:bCs/>
            </w:rPr>
            <w:t>Medlyn</w:t>
          </w:r>
          <w:proofErr w:type="spellEnd"/>
          <w:r>
            <w:rPr>
              <w:b/>
              <w:bCs/>
            </w:rPr>
            <w:t xml:space="preserve"> BE, Dukes JS, </w:t>
          </w:r>
          <w:proofErr w:type="spellStart"/>
          <w:r>
            <w:rPr>
              <w:b/>
              <w:bCs/>
            </w:rPr>
            <w:t>Bonan</w:t>
          </w:r>
          <w:proofErr w:type="spellEnd"/>
          <w:r>
            <w:rPr>
              <w:b/>
              <w:bCs/>
            </w:rPr>
            <w:t xml:space="preserve"> GB, </w:t>
          </w:r>
          <w:proofErr w:type="spellStart"/>
          <w:r>
            <w:rPr>
              <w:b/>
              <w:bCs/>
            </w:rPr>
            <w:t>Caemmerer</w:t>
          </w:r>
          <w:proofErr w:type="spellEnd"/>
          <w:r>
            <w:rPr>
              <w:b/>
              <w:bCs/>
            </w:rPr>
            <w:t xml:space="preserve">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6457DEAD" w14:textId="77777777" w:rsidR="0059794C" w:rsidRDefault="0059794C" w:rsidP="00E8525C">
          <w:pPr>
            <w:spacing w:line="360" w:lineRule="auto"/>
            <w:divId w:val="1794328498"/>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1A0678AE" w14:textId="77777777" w:rsidR="0059794C" w:rsidRDefault="0059794C" w:rsidP="00E8525C">
          <w:pPr>
            <w:spacing w:line="360" w:lineRule="auto"/>
            <w:divId w:val="633484247"/>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055058EC" w14:textId="77777777" w:rsidR="0059794C" w:rsidRDefault="0059794C" w:rsidP="00E8525C">
          <w:pPr>
            <w:spacing w:line="360" w:lineRule="auto"/>
            <w:divId w:val="1304579448"/>
          </w:pPr>
          <w:r>
            <w:rPr>
              <w:b/>
              <w:bCs/>
            </w:rPr>
            <w:t xml:space="preserve">Shi M, Fisher JB, </w:t>
          </w:r>
          <w:proofErr w:type="spellStart"/>
          <w:r>
            <w:rPr>
              <w:b/>
              <w:bCs/>
            </w:rPr>
            <w:t>Brzostek</w:t>
          </w:r>
          <w:proofErr w:type="spellEnd"/>
          <w:r>
            <w:rPr>
              <w:b/>
              <w:bCs/>
            </w:rPr>
            <w:t xml:space="preserve"> ER, Phillips RP</w:t>
          </w:r>
          <w:r>
            <w:t xml:space="preserve">. </w:t>
          </w:r>
          <w:r>
            <w:rPr>
              <w:b/>
              <w:bCs/>
            </w:rPr>
            <w:t>2016</w:t>
          </w:r>
          <w:r>
            <w:t xml:space="preserve">. Carbon cost of plant nitrogen acquisition: Global carbon cycle impact from an improved plant nitrogen cycle in the Community Land Model. </w:t>
          </w:r>
          <w:r>
            <w:rPr>
              <w:i/>
              <w:iCs/>
            </w:rPr>
            <w:t>Global Change Biology</w:t>
          </w:r>
          <w:r>
            <w:t xml:space="preserve"> </w:t>
          </w:r>
          <w:r>
            <w:rPr>
              <w:b/>
              <w:bCs/>
            </w:rPr>
            <w:t>22</w:t>
          </w:r>
          <w:r>
            <w:t>: 1299–1314.</w:t>
          </w:r>
        </w:p>
        <w:p w14:paraId="76700190" w14:textId="77777777" w:rsidR="0059794C" w:rsidRDefault="0059794C" w:rsidP="00E8525C">
          <w:pPr>
            <w:spacing w:line="360" w:lineRule="auto"/>
            <w:divId w:val="371881825"/>
          </w:pPr>
          <w:r>
            <w:rPr>
              <w:b/>
              <w:bCs/>
            </w:rPr>
            <w:t>Smith NG, Dukes JS</w:t>
          </w:r>
          <w:r>
            <w:t xml:space="preserve">. </w:t>
          </w:r>
          <w:r>
            <w:rPr>
              <w:b/>
              <w:bCs/>
            </w:rPr>
            <w:t>2013</w:t>
          </w:r>
          <w:r>
            <w:t xml:space="preserve">. Plant respiration and photosynthesis in global-scale models: incorporating acclimation to temperature and CO 2. </w:t>
          </w:r>
          <w:r>
            <w:rPr>
              <w:i/>
              <w:iCs/>
            </w:rPr>
            <w:t>Global Change Biology</w:t>
          </w:r>
          <w:r>
            <w:t xml:space="preserve"> </w:t>
          </w:r>
          <w:r>
            <w:rPr>
              <w:b/>
              <w:bCs/>
            </w:rPr>
            <w:t>19</w:t>
          </w:r>
          <w:r>
            <w:t>: 45–63.</w:t>
          </w:r>
        </w:p>
        <w:p w14:paraId="41F8FB7B" w14:textId="77777777" w:rsidR="0059794C" w:rsidRDefault="0059794C" w:rsidP="00E8525C">
          <w:pPr>
            <w:spacing w:line="360" w:lineRule="auto"/>
            <w:divId w:val="2125492621"/>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07D4756E" w14:textId="77777777" w:rsidR="0059794C" w:rsidRDefault="0059794C" w:rsidP="00E8525C">
          <w:pPr>
            <w:spacing w:line="360" w:lineRule="auto"/>
            <w:divId w:val="1472481912"/>
          </w:pPr>
          <w:r>
            <w:rPr>
              <w:b/>
              <w:bCs/>
            </w:rPr>
            <w:t xml:space="preserve">Smith NG, Keenan TF, Prentice IC, Wang H, Wright IJ, </w:t>
          </w:r>
          <w:proofErr w:type="spellStart"/>
          <w:r>
            <w:rPr>
              <w:b/>
              <w:bCs/>
            </w:rPr>
            <w:t>Niinemets</w:t>
          </w:r>
          <w:proofErr w:type="spellEnd"/>
          <w:r>
            <w:rPr>
              <w:b/>
              <w:bCs/>
            </w:rPr>
            <w:t xml:space="preserve"> Ü, Crous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 </w:t>
          </w:r>
          <w:proofErr w:type="spellStart"/>
          <w:r>
            <w:rPr>
              <w:b/>
              <w:bCs/>
            </w:rPr>
            <w:t>oko</w:t>
          </w:r>
          <w:proofErr w:type="spellEnd"/>
          <w:r>
            <w:rPr>
              <w:b/>
              <w:bCs/>
            </w:rPr>
            <w:t xml:space="preserve">, </w:t>
          </w:r>
          <w:r>
            <w:rPr>
              <w:b/>
              <w:bCs/>
              <w:i/>
              <w:iCs/>
            </w:rPr>
            <w:t>et al.</w:t>
          </w:r>
          <w:r>
            <w:t xml:space="preserve"> </w:t>
          </w:r>
          <w:r>
            <w:rPr>
              <w:b/>
              <w:bCs/>
            </w:rPr>
            <w:t>2019</w:t>
          </w:r>
          <w:r>
            <w:t xml:space="preserve">. Global photosynthetic capacity is optimized to the environment (S </w:t>
          </w:r>
          <w:proofErr w:type="spellStart"/>
          <w:r>
            <w:t>Niu</w:t>
          </w:r>
          <w:proofErr w:type="spellEnd"/>
          <w:r>
            <w:t xml:space="preserve">, Ed.). </w:t>
          </w:r>
          <w:r>
            <w:rPr>
              <w:i/>
              <w:iCs/>
            </w:rPr>
            <w:t>Ecology Letters</w:t>
          </w:r>
          <w:r>
            <w:t xml:space="preserve"> </w:t>
          </w:r>
          <w:r>
            <w:rPr>
              <w:b/>
              <w:bCs/>
            </w:rPr>
            <w:t>22</w:t>
          </w:r>
          <w:r>
            <w:t>: 506–517.</w:t>
          </w:r>
        </w:p>
        <w:p w14:paraId="7CA9A4F8" w14:textId="77777777" w:rsidR="0059794C" w:rsidRDefault="0059794C" w:rsidP="00E8525C">
          <w:pPr>
            <w:spacing w:line="360" w:lineRule="auto"/>
            <w:divId w:val="54402859"/>
          </w:pPr>
          <w:r>
            <w:rPr>
              <w:b/>
              <w:bCs/>
            </w:rPr>
            <w:t xml:space="preserve">Taylor BN, </w:t>
          </w:r>
          <w:proofErr w:type="spellStart"/>
          <w:r>
            <w:rPr>
              <w:b/>
              <w:bCs/>
            </w:rPr>
            <w:t>Menge</w:t>
          </w:r>
          <w:proofErr w:type="spellEnd"/>
          <w:r>
            <w:rPr>
              <w:b/>
              <w:bCs/>
            </w:rPr>
            <w:t xml:space="preserv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132ABE26" w14:textId="77777777" w:rsidR="0059794C" w:rsidRDefault="0059794C" w:rsidP="00E8525C">
          <w:pPr>
            <w:spacing w:line="360" w:lineRule="auto"/>
            <w:divId w:val="1372800862"/>
          </w:pPr>
          <w:proofErr w:type="spellStart"/>
          <w:r>
            <w:rPr>
              <w:b/>
              <w:bCs/>
            </w:rPr>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as steady-state approaches in half the time. </w:t>
          </w:r>
          <w:r>
            <w:rPr>
              <w:i/>
              <w:iCs/>
            </w:rPr>
            <w:t>Journal of Experimental Botany</w:t>
          </w:r>
          <w:r>
            <w:t xml:space="preserve"> </w:t>
          </w:r>
          <w:r>
            <w:rPr>
              <w:b/>
              <w:bCs/>
            </w:rPr>
            <w:t>0</w:t>
          </w:r>
          <w:r>
            <w:t>: 1–22.</w:t>
          </w:r>
        </w:p>
        <w:p w14:paraId="69CD7B9D" w14:textId="77777777" w:rsidR="0059794C" w:rsidRDefault="0059794C" w:rsidP="00E8525C">
          <w:pPr>
            <w:spacing w:line="360" w:lineRule="auto"/>
            <w:divId w:val="1816414276"/>
          </w:pPr>
          <w:r>
            <w:rPr>
              <w:b/>
              <w:bCs/>
            </w:rPr>
            <w:t xml:space="preserve">Terrer C, </w:t>
          </w:r>
          <w:proofErr w:type="spellStart"/>
          <w:r>
            <w:rPr>
              <w:b/>
              <w:bCs/>
            </w:rPr>
            <w:t>Vicca</w:t>
          </w:r>
          <w:proofErr w:type="spellEnd"/>
          <w:r>
            <w:rPr>
              <w:b/>
              <w:bCs/>
            </w:rPr>
            <w:t xml:space="preserve"> S, Stocker BD, </w:t>
          </w:r>
          <w:proofErr w:type="spellStart"/>
          <w:r>
            <w:rPr>
              <w:b/>
              <w:bCs/>
            </w:rPr>
            <w:t>Hungate</w:t>
          </w:r>
          <w:proofErr w:type="spellEnd"/>
          <w:r>
            <w:rPr>
              <w:b/>
              <w:bCs/>
            </w:rPr>
            <w:t xml:space="preserve"> BA, Phillips RP, Reich PB, </w:t>
          </w:r>
          <w:proofErr w:type="spellStart"/>
          <w:r>
            <w:rPr>
              <w:b/>
              <w:bCs/>
            </w:rPr>
            <w:t>Finzi</w:t>
          </w:r>
          <w:proofErr w:type="spellEnd"/>
          <w:r>
            <w:rPr>
              <w:b/>
              <w:bCs/>
            </w:rPr>
            <w:t xml:space="preserve">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0B0C1EA3" w14:textId="77777777" w:rsidR="0059794C" w:rsidRDefault="0059794C" w:rsidP="00E8525C">
          <w:pPr>
            <w:spacing w:line="360" w:lineRule="auto"/>
            <w:divId w:val="2132044296"/>
          </w:pPr>
          <w:proofErr w:type="spellStart"/>
          <w:r>
            <w:rPr>
              <w:b/>
              <w:bCs/>
            </w:rPr>
            <w:t>Vitousek</w:t>
          </w:r>
          <w:proofErr w:type="spellEnd"/>
          <w:r>
            <w:rPr>
              <w:b/>
              <w:bCs/>
            </w:rPr>
            <w:t xml:space="preserve"> PM, Howarth RW</w:t>
          </w:r>
          <w:r>
            <w:t xml:space="preserve">. </w:t>
          </w:r>
          <w:r>
            <w:rPr>
              <w:b/>
              <w:bCs/>
            </w:rPr>
            <w:t>1991</w:t>
          </w:r>
          <w:r>
            <w:t xml:space="preserve">. Nitrogen limitation on land and in the sea: How can it occur? </w:t>
          </w:r>
          <w:r>
            <w:rPr>
              <w:i/>
              <w:iCs/>
            </w:rPr>
            <w:t>Biogeochemistry</w:t>
          </w:r>
          <w:r>
            <w:t xml:space="preserve"> </w:t>
          </w:r>
          <w:r>
            <w:rPr>
              <w:b/>
              <w:bCs/>
            </w:rPr>
            <w:t>13</w:t>
          </w:r>
          <w:r>
            <w:t>: 87–115.</w:t>
          </w:r>
        </w:p>
        <w:p w14:paraId="6B001C91" w14:textId="77777777" w:rsidR="0059794C" w:rsidRDefault="0059794C" w:rsidP="00E8525C">
          <w:pPr>
            <w:spacing w:line="360" w:lineRule="auto"/>
            <w:divId w:val="1303267515"/>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xml:space="preserve">. The relationship of leaf photosynthetic </w:t>
          </w:r>
          <w:r>
            <w:lastRenderedPageBreak/>
            <w:t>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7E54E035" w14:textId="77777777" w:rsidR="0059794C" w:rsidRDefault="0059794C" w:rsidP="00E8525C">
          <w:pPr>
            <w:spacing w:line="360" w:lineRule="auto"/>
            <w:divId w:val="1135871049"/>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192A4313" w14:textId="77777777" w:rsidR="0059794C" w:rsidRDefault="0059794C" w:rsidP="00E8525C">
          <w:pPr>
            <w:spacing w:line="360" w:lineRule="auto"/>
            <w:divId w:val="1683821526"/>
          </w:pPr>
          <w:r>
            <w:rPr>
              <w:b/>
              <w:bCs/>
            </w:rPr>
            <w:t>Waring EF, Perkowski EA, Smith NG</w:t>
          </w:r>
          <w:r>
            <w:t xml:space="preserve">. </w:t>
          </w:r>
          <w:r>
            <w:rPr>
              <w:b/>
              <w:bCs/>
            </w:rPr>
            <w:t>2023</w:t>
          </w:r>
          <w:r>
            <w:t xml:space="preserve">. Soil nitrogen fertilization reduces relative leaf nitrogen allocation to photosynthesis (A Rogers, Ed.). </w:t>
          </w:r>
          <w:r>
            <w:rPr>
              <w:i/>
              <w:iCs/>
            </w:rPr>
            <w:t>Journal of Experimental Botany</w:t>
          </w:r>
          <w:r>
            <w:t xml:space="preserve"> </w:t>
          </w:r>
          <w:r>
            <w:rPr>
              <w:b/>
              <w:bCs/>
            </w:rPr>
            <w:t>74</w:t>
          </w:r>
          <w:r>
            <w:t>: 5166–5180.</w:t>
          </w:r>
        </w:p>
        <w:p w14:paraId="055BE016" w14:textId="77777777" w:rsidR="0059794C" w:rsidRDefault="0059794C" w:rsidP="00E8525C">
          <w:pPr>
            <w:spacing w:line="360" w:lineRule="auto"/>
            <w:divId w:val="194194709"/>
          </w:pPr>
          <w:r>
            <w:rPr>
              <w:b/>
              <w:bCs/>
            </w:rPr>
            <w:t>Wellburn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30B0579A" w14:textId="77777777" w:rsidR="0059794C" w:rsidRDefault="0059794C" w:rsidP="00E8525C">
          <w:pPr>
            <w:spacing w:line="360" w:lineRule="auto"/>
            <w:divId w:val="645595865"/>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781D7DD7" w14:textId="77777777" w:rsidR="0059794C" w:rsidRDefault="0059794C" w:rsidP="00E8525C">
          <w:pPr>
            <w:spacing w:line="360" w:lineRule="auto"/>
            <w:divId w:val="920136410"/>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5A1F1493" w14:textId="1E71AB93" w:rsidR="006D6AD5" w:rsidRDefault="0059794C" w:rsidP="00E8525C">
          <w:pPr>
            <w:spacing w:line="360" w:lineRule="auto"/>
            <w:divId w:val="810748917"/>
          </w:pPr>
          <w:r>
            <w:t> </w:t>
          </w:r>
        </w:p>
      </w:sdtContent>
    </w:sdt>
    <w:sdt>
      <w:sdtPr>
        <w:tag w:val="MENDELEY_BIBLIOGRAPHY"/>
        <w:id w:val="6874101"/>
        <w:placeholder>
          <w:docPart w:val="DefaultPlaceholder_-1854013440"/>
        </w:placeholder>
      </w:sdtPr>
      <w:sdtContent>
        <w:p w14:paraId="03271430" w14:textId="77777777" w:rsidR="0059794C" w:rsidRDefault="0059794C">
          <w:pPr>
            <w:divId w:val="164563396"/>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0D3E29F7" w14:textId="77777777" w:rsidR="0059794C" w:rsidRDefault="0059794C">
          <w:pPr>
            <w:divId w:val="543062131"/>
          </w:pPr>
          <w:r>
            <w:rPr>
              <w:b/>
              <w:bCs/>
            </w:rPr>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growth and yield. </w:t>
          </w:r>
          <w:r>
            <w:rPr>
              <w:i/>
              <w:iCs/>
            </w:rPr>
            <w:t>Global Change Biology</w:t>
          </w:r>
          <w:r>
            <w:t xml:space="preserve"> </w:t>
          </w:r>
          <w:r>
            <w:rPr>
              <w:b/>
              <w:bCs/>
            </w:rPr>
            <w:t>8</w:t>
          </w:r>
          <w:r>
            <w:t>: 695–709.</w:t>
          </w:r>
        </w:p>
        <w:p w14:paraId="24DCA8E0" w14:textId="77777777" w:rsidR="0059794C" w:rsidRDefault="0059794C">
          <w:pPr>
            <w:divId w:val="1886328866"/>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40475010" w14:textId="77777777" w:rsidR="0059794C" w:rsidRDefault="0059794C">
          <w:pPr>
            <w:divId w:val="1676611860"/>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0AD75756" w14:textId="77777777" w:rsidR="0059794C" w:rsidRDefault="0059794C">
          <w:pPr>
            <w:divId w:val="641235372"/>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023E2E0D" w14:textId="77777777" w:rsidR="0059794C" w:rsidRDefault="0059794C">
          <w:pPr>
            <w:divId w:val="1599212476"/>
          </w:pPr>
          <w:r>
            <w:rPr>
              <w:b/>
              <w:bCs/>
            </w:rPr>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w:t>
          </w:r>
          <w:proofErr w:type="spellStart"/>
          <w:r>
            <w:rPr>
              <w:b/>
              <w:bCs/>
            </w:rPr>
            <w:t>Friedlingstein</w:t>
          </w:r>
          <w:proofErr w:type="spellEnd"/>
          <w:r>
            <w:rPr>
              <w:b/>
              <w:bCs/>
            </w:rPr>
            <w:t xml:space="preserve">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feedbacks in CMIP6 models and their comparison to CMIP5 models. </w:t>
          </w:r>
          <w:proofErr w:type="spellStart"/>
          <w:r>
            <w:rPr>
              <w:i/>
              <w:iCs/>
            </w:rPr>
            <w:t>Biogeosciences</w:t>
          </w:r>
          <w:proofErr w:type="spellEnd"/>
          <w:r>
            <w:t xml:space="preserve"> </w:t>
          </w:r>
          <w:r>
            <w:rPr>
              <w:b/>
              <w:bCs/>
            </w:rPr>
            <w:t>17</w:t>
          </w:r>
          <w:r>
            <w:t>: 4173–4222.</w:t>
          </w:r>
        </w:p>
        <w:p w14:paraId="267957DB" w14:textId="77777777" w:rsidR="0059794C" w:rsidRDefault="0059794C">
          <w:pPr>
            <w:divId w:val="687760321"/>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182C29B5" w14:textId="77777777" w:rsidR="0059794C" w:rsidRDefault="0059794C">
          <w:pPr>
            <w:divId w:val="235476033"/>
          </w:pPr>
          <w:r>
            <w:rPr>
              <w:b/>
              <w:bCs/>
            </w:rPr>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7148B142" w14:textId="77777777" w:rsidR="0059794C" w:rsidRDefault="0059794C">
          <w:pPr>
            <w:divId w:val="44570678"/>
          </w:pPr>
          <w:proofErr w:type="spellStart"/>
          <w:r>
            <w:rPr>
              <w:b/>
              <w:bCs/>
            </w:rPr>
            <w:lastRenderedPageBreak/>
            <w:t>Bernacchi</w:t>
          </w:r>
          <w:proofErr w:type="spellEnd"/>
          <w:r>
            <w:rPr>
              <w:b/>
              <w:bCs/>
            </w:rPr>
            <w:t xml:space="preserve"> CJ, Morgan PB, Ort DR, Long SP</w:t>
          </w:r>
          <w:r>
            <w:t xml:space="preserve">. </w:t>
          </w:r>
          <w:r>
            <w:rPr>
              <w:b/>
              <w:bCs/>
            </w:rPr>
            <w:t>2005</w:t>
          </w:r>
          <w:r>
            <w:t xml:space="preserve">. The growth of soybean under free air [CO2] enrichment (FACE) stimulates photosynthesis while decreasing in vivo Rubisco capacity. </w:t>
          </w:r>
          <w:r>
            <w:rPr>
              <w:i/>
              <w:iCs/>
            </w:rPr>
            <w:t>Planta</w:t>
          </w:r>
          <w:r>
            <w:t xml:space="preserve"> </w:t>
          </w:r>
          <w:r>
            <w:rPr>
              <w:b/>
              <w:bCs/>
            </w:rPr>
            <w:t>220</w:t>
          </w:r>
          <w:r>
            <w:t>: 434–446.</w:t>
          </w:r>
        </w:p>
        <w:p w14:paraId="0CC52D23" w14:textId="77777777" w:rsidR="0059794C" w:rsidRDefault="0059794C">
          <w:pPr>
            <w:divId w:val="1737438903"/>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03614A72" w14:textId="77777777" w:rsidR="0059794C" w:rsidRDefault="0059794C">
          <w:pPr>
            <w:divId w:val="609356985"/>
          </w:pPr>
          <w:proofErr w:type="spellStart"/>
          <w:r>
            <w:rPr>
              <w:b/>
              <w:bCs/>
            </w:rPr>
            <w:t>Brzostek</w:t>
          </w:r>
          <w:proofErr w:type="spellEnd"/>
          <w:r>
            <w:rPr>
              <w:b/>
              <w:bCs/>
            </w:rPr>
            <w:t xml:space="preserve"> ER, Fisher JB, Phillips RP</w:t>
          </w:r>
          <w:r>
            <w:t xml:space="preserve">. </w:t>
          </w:r>
          <w:r>
            <w:rPr>
              <w:b/>
              <w:bCs/>
            </w:rPr>
            <w:t>2014</w:t>
          </w:r>
          <w:r>
            <w:t xml:space="preserve">. Modeling the carbon cost of plant nitrogen acquisition: Mycorrhizal trade-offs and multipath resistance uptake improve predictions of retranslocation. </w:t>
          </w:r>
          <w:r>
            <w:rPr>
              <w:i/>
              <w:iCs/>
            </w:rPr>
            <w:t xml:space="preserve">Journal of Geophysical Research: </w:t>
          </w:r>
          <w:proofErr w:type="spellStart"/>
          <w:r>
            <w:rPr>
              <w:i/>
              <w:iCs/>
            </w:rPr>
            <w:t>Biogeosciences</w:t>
          </w:r>
          <w:proofErr w:type="spellEnd"/>
          <w:r>
            <w:t xml:space="preserve"> </w:t>
          </w:r>
          <w:r>
            <w:rPr>
              <w:b/>
              <w:bCs/>
            </w:rPr>
            <w:t>119</w:t>
          </w:r>
          <w:r>
            <w:t>: 1684–1697.</w:t>
          </w:r>
        </w:p>
        <w:p w14:paraId="4671A9C4" w14:textId="77777777" w:rsidR="0059794C" w:rsidRDefault="0059794C">
          <w:pPr>
            <w:divId w:val="826868670"/>
          </w:pPr>
          <w:proofErr w:type="spellStart"/>
          <w:r>
            <w:rPr>
              <w:b/>
              <w:bCs/>
            </w:rPr>
            <w:t>Bytnerowicz</w:t>
          </w:r>
          <w:proofErr w:type="spellEnd"/>
          <w:r>
            <w:rPr>
              <w:b/>
              <w:bCs/>
            </w:rPr>
            <w:t xml:space="preserve"> TA, Funk JL, </w:t>
          </w:r>
          <w:proofErr w:type="spellStart"/>
          <w:r>
            <w:rPr>
              <w:b/>
              <w:bCs/>
            </w:rPr>
            <w:t>Menge</w:t>
          </w:r>
          <w:proofErr w:type="spellEnd"/>
          <w:r>
            <w:rPr>
              <w:b/>
              <w:bCs/>
            </w:rPr>
            <w:t xml:space="preserv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118AA071" w14:textId="77777777" w:rsidR="0059794C" w:rsidRDefault="0059794C">
          <w:pPr>
            <w:divId w:val="551311673"/>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proofErr w:type="spellStart"/>
          <w:r>
            <w:rPr>
              <w:i/>
              <w:iCs/>
            </w:rPr>
            <w:t>Oecologia</w:t>
          </w:r>
          <w:proofErr w:type="spellEnd"/>
          <w:r>
            <w:t xml:space="preserve"> </w:t>
          </w:r>
          <w:r>
            <w:rPr>
              <w:b/>
              <w:bCs/>
            </w:rPr>
            <w:t>93</w:t>
          </w:r>
          <w:r>
            <w:t>: 63–69.</w:t>
          </w:r>
        </w:p>
        <w:p w14:paraId="0E39D988" w14:textId="77777777" w:rsidR="0059794C" w:rsidRDefault="0059794C">
          <w:pPr>
            <w:divId w:val="2136487020"/>
          </w:pPr>
          <w:r>
            <w:rPr>
              <w:b/>
              <w:bCs/>
            </w:rPr>
            <w:t xml:space="preserve">Coleman JS, </w:t>
          </w:r>
          <w:proofErr w:type="spellStart"/>
          <w:r>
            <w:rPr>
              <w:b/>
              <w:bCs/>
            </w:rPr>
            <w:t>McConnaughay</w:t>
          </w:r>
          <w:proofErr w:type="spellEnd"/>
          <w:r>
            <w:rPr>
              <w:b/>
              <w:bCs/>
            </w:rPr>
            <w:t xml:space="preserve"> KDM, Bazzaz FA</w:t>
          </w:r>
          <w:r>
            <w:t xml:space="preserve">. </w:t>
          </w:r>
          <w:r>
            <w:rPr>
              <w:b/>
              <w:bCs/>
            </w:rPr>
            <w:t>1993</w:t>
          </w:r>
          <w:r>
            <w:t>. Elevated CO</w:t>
          </w:r>
          <w:r>
            <w:rPr>
              <w:vertAlign w:val="subscript"/>
            </w:rPr>
            <w:t>2</w:t>
          </w:r>
          <w:r>
            <w:t xml:space="preserve"> and plant nitrogen-use: is reduced tissue nitrogen concentration size-dependent? </w:t>
          </w:r>
          <w:proofErr w:type="spellStart"/>
          <w:r>
            <w:rPr>
              <w:i/>
              <w:iCs/>
            </w:rPr>
            <w:t>Oecologia</w:t>
          </w:r>
          <w:proofErr w:type="spellEnd"/>
          <w:r>
            <w:t xml:space="preserve"> </w:t>
          </w:r>
          <w:r>
            <w:rPr>
              <w:b/>
              <w:bCs/>
            </w:rPr>
            <w:t>93</w:t>
          </w:r>
          <w:r>
            <w:t>: 195–200.</w:t>
          </w:r>
        </w:p>
        <w:p w14:paraId="5C5AFF03" w14:textId="77777777" w:rsidR="0059794C" w:rsidRDefault="0059794C">
          <w:pPr>
            <w:divId w:val="536431615"/>
          </w:pPr>
          <w:r>
            <w:rPr>
              <w:b/>
              <w:bCs/>
            </w:rPr>
            <w:t>Crous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29F5F04E" w14:textId="77777777" w:rsidR="0059794C" w:rsidRDefault="0059794C">
          <w:pPr>
            <w:divId w:val="494229426"/>
          </w:pPr>
          <w:r>
            <w:rPr>
              <w:b/>
              <w:bCs/>
            </w:rPr>
            <w:t>Cui E, Xia J, Luo Y</w:t>
          </w:r>
          <w:r>
            <w:t xml:space="preserve">. </w:t>
          </w:r>
          <w:r>
            <w:rPr>
              <w:b/>
              <w:bCs/>
            </w:rPr>
            <w:t>2023</w:t>
          </w:r>
          <w:r>
            <w:t>. Nitrogen use strategy drives interspecific differences in plant photosynthetic CO</w:t>
          </w:r>
          <w:r>
            <w:rPr>
              <w:vertAlign w:val="subscript"/>
            </w:rPr>
            <w:t>2</w:t>
          </w:r>
          <w:r>
            <w:t xml:space="preserve"> acclimation. </w:t>
          </w:r>
          <w:r>
            <w:rPr>
              <w:i/>
              <w:iCs/>
            </w:rPr>
            <w:t>Global Change Biology</w:t>
          </w:r>
          <w:r>
            <w:t xml:space="preserve"> </w:t>
          </w:r>
          <w:r>
            <w:rPr>
              <w:b/>
              <w:bCs/>
            </w:rPr>
            <w:t>29</w:t>
          </w:r>
          <w:r>
            <w:t>: 3667–3677.</w:t>
          </w:r>
        </w:p>
        <w:p w14:paraId="5B10AE7C" w14:textId="77777777" w:rsidR="0059794C" w:rsidRDefault="0059794C">
          <w:pPr>
            <w:divId w:val="1748333785"/>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2A02B632" w14:textId="77777777" w:rsidR="0059794C" w:rsidRDefault="0059794C">
          <w:pPr>
            <w:divId w:val="1717579566"/>
          </w:pPr>
          <w:r>
            <w:rPr>
              <w:b/>
              <w:bCs/>
            </w:rPr>
            <w:t xml:space="preserve">Davies-Barnard T, Meyerholt J, </w:t>
          </w:r>
          <w:proofErr w:type="spellStart"/>
          <w:r>
            <w:rPr>
              <w:b/>
              <w:bCs/>
            </w:rPr>
            <w:t>Zaehle</w:t>
          </w:r>
          <w:proofErr w:type="spellEnd"/>
          <w:r>
            <w:rPr>
              <w:b/>
              <w:bCs/>
            </w:rPr>
            <w:t xml:space="preserve"> S, </w:t>
          </w:r>
          <w:proofErr w:type="spellStart"/>
          <w:r>
            <w:rPr>
              <w:b/>
              <w:bCs/>
            </w:rPr>
            <w:t>Friedlingstein</w:t>
          </w:r>
          <w:proofErr w:type="spellEnd"/>
          <w:r>
            <w:rPr>
              <w:b/>
              <w:bCs/>
            </w:rPr>
            <w:t xml:space="preserve">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proofErr w:type="spellStart"/>
          <w:r>
            <w:rPr>
              <w:i/>
              <w:iCs/>
            </w:rPr>
            <w:t>Biogeosciences</w:t>
          </w:r>
          <w:proofErr w:type="spellEnd"/>
          <w:r>
            <w:t xml:space="preserve"> </w:t>
          </w:r>
          <w:r>
            <w:rPr>
              <w:b/>
              <w:bCs/>
            </w:rPr>
            <w:t>17</w:t>
          </w:r>
          <w:r>
            <w:t>: 5129–5148.</w:t>
          </w:r>
        </w:p>
        <w:p w14:paraId="45146C43" w14:textId="77777777" w:rsidR="0059794C" w:rsidRDefault="0059794C">
          <w:pPr>
            <w:divId w:val="146439609"/>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3B8A26D9" w14:textId="77777777" w:rsidR="0059794C" w:rsidRDefault="0059794C">
          <w:pPr>
            <w:divId w:val="1574975039"/>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3E012AE0" w14:textId="77777777" w:rsidR="0059794C" w:rsidRDefault="0059794C">
          <w:pPr>
            <w:divId w:val="549924424"/>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4DD69742" w14:textId="77777777" w:rsidR="0059794C" w:rsidRDefault="0059794C">
          <w:pPr>
            <w:divId w:val="594822019"/>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3C75AE8C" w14:textId="77777777" w:rsidR="0059794C" w:rsidRDefault="0059794C">
          <w:pPr>
            <w:divId w:val="150946515"/>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09B5F619" w14:textId="77777777" w:rsidR="0059794C" w:rsidRDefault="0059794C">
          <w:pPr>
            <w:divId w:val="651249665"/>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24AECA44" w14:textId="77777777" w:rsidR="0059794C" w:rsidRDefault="0059794C">
          <w:pPr>
            <w:divId w:val="1742947216"/>
          </w:pPr>
          <w:r>
            <w:rPr>
              <w:b/>
              <w:bCs/>
            </w:rPr>
            <w:t>Evans JR</w:t>
          </w:r>
          <w:r>
            <w:t xml:space="preserve">. </w:t>
          </w:r>
          <w:r>
            <w:rPr>
              <w:b/>
              <w:bCs/>
            </w:rPr>
            <w:t>1989</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60925A7C" w14:textId="77777777" w:rsidR="0059794C" w:rsidRDefault="0059794C">
          <w:pPr>
            <w:divId w:val="1955213187"/>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69A62155" w14:textId="77777777" w:rsidR="0059794C" w:rsidRDefault="0059794C">
          <w:pPr>
            <w:divId w:val="1156147085"/>
          </w:pPr>
          <w:r>
            <w:rPr>
              <w:b/>
              <w:bCs/>
            </w:rPr>
            <w:lastRenderedPageBreak/>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2559B55D" w14:textId="77777777" w:rsidR="0059794C" w:rsidRDefault="0059794C">
          <w:pPr>
            <w:divId w:val="568080177"/>
          </w:pPr>
          <w:r>
            <w:rPr>
              <w:b/>
              <w:bCs/>
            </w:rPr>
            <w:t xml:space="preserve">Farquhar GD, von </w:t>
          </w:r>
          <w:proofErr w:type="spellStart"/>
          <w:r>
            <w:rPr>
              <w:b/>
              <w:bCs/>
            </w:rPr>
            <w:t>Caemmerer</w:t>
          </w:r>
          <w:proofErr w:type="spellEnd"/>
          <w:r>
            <w:rPr>
              <w:b/>
              <w:bCs/>
            </w:rPr>
            <w:t xml:space="preserve">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7D8F7172" w14:textId="77777777" w:rsidR="0059794C" w:rsidRDefault="0059794C">
          <w:pPr>
            <w:divId w:val="1732192384"/>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03001941" w14:textId="77777777" w:rsidR="0059794C" w:rsidRDefault="0059794C">
          <w:pPr>
            <w:divId w:val="1072852022"/>
          </w:pPr>
          <w:proofErr w:type="spellStart"/>
          <w:r>
            <w:rPr>
              <w:b/>
              <w:bCs/>
            </w:rPr>
            <w:t>Finzi</w:t>
          </w:r>
          <w:proofErr w:type="spellEnd"/>
          <w:r>
            <w:rPr>
              <w:b/>
              <w:bCs/>
            </w:rPr>
            <w:t xml:space="preserve">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Progressive nitrogen limitation of ecosystem processes under elevated CO</w:t>
          </w:r>
          <w:r>
            <w:rPr>
              <w:vertAlign w:val="subscript"/>
            </w:rPr>
            <w:t>2</w:t>
          </w:r>
          <w:r>
            <w:t xml:space="preserve"> in a warm-temperate forest. </w:t>
          </w:r>
          <w:r>
            <w:rPr>
              <w:i/>
              <w:iCs/>
            </w:rPr>
            <w:t>Ecology</w:t>
          </w:r>
          <w:r>
            <w:t xml:space="preserve"> </w:t>
          </w:r>
          <w:r>
            <w:rPr>
              <w:b/>
              <w:bCs/>
            </w:rPr>
            <w:t>87</w:t>
          </w:r>
          <w:r>
            <w:t>: 15–25.</w:t>
          </w:r>
        </w:p>
        <w:p w14:paraId="35D58963" w14:textId="77777777" w:rsidR="0059794C" w:rsidRDefault="0059794C">
          <w:pPr>
            <w:divId w:val="1871457868"/>
          </w:pPr>
          <w:proofErr w:type="spellStart"/>
          <w:r>
            <w:rPr>
              <w:b/>
              <w:bCs/>
            </w:rPr>
            <w:t>Finzi</w:t>
          </w:r>
          <w:proofErr w:type="spellEnd"/>
          <w:r>
            <w:rPr>
              <w:b/>
              <w:bCs/>
            </w:rPr>
            <w:t xml:space="preserve"> AC, Norby RJ, </w:t>
          </w:r>
          <w:proofErr w:type="spellStart"/>
          <w:r>
            <w:rPr>
              <w:b/>
              <w:bCs/>
            </w:rPr>
            <w:t>Calfapietra</w:t>
          </w:r>
          <w:proofErr w:type="spellEnd"/>
          <w:r>
            <w:rPr>
              <w:b/>
              <w:bCs/>
            </w:rPr>
            <w:t xml:space="preserve"> C, </w:t>
          </w:r>
          <w:proofErr w:type="spellStart"/>
          <w:r>
            <w:rPr>
              <w:b/>
              <w:bCs/>
            </w:rPr>
            <w:t>Gallet-Budynek</w:t>
          </w:r>
          <w:proofErr w:type="spellEnd"/>
          <w:r>
            <w:rPr>
              <w:b/>
              <w:bCs/>
            </w:rPr>
            <w:t xml:space="preserve"> A, </w:t>
          </w:r>
          <w:proofErr w:type="spellStart"/>
          <w:r>
            <w:rPr>
              <w:b/>
              <w:bCs/>
            </w:rPr>
            <w:t>Gielen</w:t>
          </w:r>
          <w:proofErr w:type="spellEnd"/>
          <w:r>
            <w:rPr>
              <w:b/>
              <w:bCs/>
            </w:rPr>
            <w:t xml:space="preserve"> B, Holmes WE, </w:t>
          </w:r>
          <w:proofErr w:type="spellStart"/>
          <w:r>
            <w:rPr>
              <w:b/>
              <w:bCs/>
            </w:rPr>
            <w:t>Hoosbeek</w:t>
          </w:r>
          <w:proofErr w:type="spellEnd"/>
          <w:r>
            <w:rPr>
              <w:b/>
              <w:bCs/>
            </w:rPr>
            <w:t xml:space="preserve"> MR, Iversen CM, Jackson RB, </w:t>
          </w:r>
          <w:proofErr w:type="spellStart"/>
          <w:r>
            <w:rPr>
              <w:b/>
              <w:bCs/>
            </w:rPr>
            <w:t>Kubiske</w:t>
          </w:r>
          <w:proofErr w:type="spellEnd"/>
          <w:r>
            <w:rPr>
              <w:b/>
              <w:bCs/>
            </w:rPr>
            <w:t xml:space="preserve"> ME, </w:t>
          </w:r>
          <w:r>
            <w:rPr>
              <w:b/>
              <w:bCs/>
              <w:i/>
              <w:iCs/>
            </w:rPr>
            <w:t>et al.</w:t>
          </w:r>
          <w:r>
            <w:t xml:space="preserve"> </w:t>
          </w:r>
          <w:r>
            <w:rPr>
              <w:b/>
              <w:bCs/>
            </w:rPr>
            <w:t>2007</w:t>
          </w:r>
          <w:r>
            <w:t>. Increases in nitrogen uptake rather than nitrogen-use efficiency support higher rates of temperate forest productivity under elevated CO</w:t>
          </w:r>
          <w:r>
            <w:rPr>
              <w:vertAlign w:val="subscript"/>
            </w:rPr>
            <w:t>2</w:t>
          </w:r>
          <w:r>
            <w:t xml:space="preserve">. </w:t>
          </w:r>
          <w:r>
            <w:rPr>
              <w:i/>
              <w:iCs/>
            </w:rPr>
            <w:t>Proceedings of the National Academy of Sciences</w:t>
          </w:r>
          <w:r>
            <w:t xml:space="preserve"> </w:t>
          </w:r>
          <w:r>
            <w:rPr>
              <w:b/>
              <w:bCs/>
            </w:rPr>
            <w:t>104</w:t>
          </w:r>
          <w:r>
            <w:t>: 14014–14019.</w:t>
          </w:r>
        </w:p>
        <w:p w14:paraId="5C046C57" w14:textId="77777777" w:rsidR="0059794C" w:rsidRDefault="0059794C">
          <w:pPr>
            <w:divId w:val="975141159"/>
          </w:pPr>
          <w:r>
            <w:rPr>
              <w:b/>
              <w:bCs/>
            </w:rPr>
            <w:t xml:space="preserve">Fisher JB, </w:t>
          </w:r>
          <w:proofErr w:type="spellStart"/>
          <w:r>
            <w:rPr>
              <w:b/>
              <w:bCs/>
            </w:rPr>
            <w:t>Sitch</w:t>
          </w:r>
          <w:proofErr w:type="spellEnd"/>
          <w:r>
            <w:rPr>
              <w:b/>
              <w:bCs/>
            </w:rPr>
            <w:t xml:space="preserve"> S, Malhi Y, Fisher RA, </w:t>
          </w:r>
          <w:proofErr w:type="spellStart"/>
          <w:r>
            <w:rPr>
              <w:b/>
              <w:bCs/>
            </w:rPr>
            <w:t>Huntingford</w:t>
          </w:r>
          <w:proofErr w:type="spellEnd"/>
          <w:r>
            <w:rPr>
              <w:b/>
              <w:bCs/>
            </w:rPr>
            <w:t xml:space="preserve"> C, Tan S-Y</w:t>
          </w:r>
          <w:r>
            <w:t xml:space="preserve">. </w:t>
          </w:r>
          <w:r>
            <w:rPr>
              <w:b/>
              <w:bCs/>
            </w:rPr>
            <w:t>2010</w:t>
          </w:r>
          <w:r>
            <w:t xml:space="preserve">. Carbon cost of plant nitrogen acquisition: A mechanistic, globally applicable model of plant nitrogen uptake, retranslocation, and fixation. </w:t>
          </w:r>
          <w:r>
            <w:rPr>
              <w:i/>
              <w:iCs/>
            </w:rPr>
            <w:t>Global Biogeochemical Cycles</w:t>
          </w:r>
          <w:r>
            <w:t xml:space="preserve"> </w:t>
          </w:r>
          <w:r>
            <w:rPr>
              <w:b/>
              <w:bCs/>
            </w:rPr>
            <w:t>24</w:t>
          </w:r>
          <w:r>
            <w:t>: 1–17.</w:t>
          </w:r>
        </w:p>
        <w:p w14:paraId="30BD1A20" w14:textId="77777777" w:rsidR="0059794C" w:rsidRDefault="0059794C">
          <w:pPr>
            <w:divId w:val="195588148"/>
          </w:pPr>
          <w:r>
            <w:rPr>
              <w:b/>
              <w:bCs/>
            </w:rPr>
            <w:t>Fox J, Weisberg S</w:t>
          </w:r>
          <w:r>
            <w:t xml:space="preserve">. </w:t>
          </w:r>
          <w:r>
            <w:rPr>
              <w:b/>
              <w:bCs/>
            </w:rPr>
            <w:t>2019</w:t>
          </w:r>
          <w:r>
            <w:t xml:space="preserve">. </w:t>
          </w:r>
          <w:r>
            <w:rPr>
              <w:i/>
              <w:iCs/>
            </w:rPr>
            <w:t>An R companion to applied regression</w:t>
          </w:r>
          <w:r>
            <w:t>. Thousand Oaks, California: Sage.</w:t>
          </w:r>
        </w:p>
        <w:p w14:paraId="61A01344" w14:textId="77777777" w:rsidR="0059794C" w:rsidRDefault="0059794C">
          <w:pPr>
            <w:divId w:val="550579319"/>
          </w:pPr>
          <w:proofErr w:type="spellStart"/>
          <w:r>
            <w:rPr>
              <w:b/>
              <w:bCs/>
            </w:rPr>
            <w:t>Friedlingstein</w:t>
          </w:r>
          <w:proofErr w:type="spellEnd"/>
          <w:r>
            <w:rPr>
              <w:b/>
              <w:bCs/>
            </w:rPr>
            <w:t xml:space="preserve"> P, </w:t>
          </w:r>
          <w:proofErr w:type="spellStart"/>
          <w:r>
            <w:rPr>
              <w:b/>
              <w:bCs/>
            </w:rPr>
            <w:t>Meinshausen</w:t>
          </w:r>
          <w:proofErr w:type="spellEnd"/>
          <w:r>
            <w:rPr>
              <w:b/>
              <w:bCs/>
            </w:rPr>
            <w:t xml:space="preserve"> M, Arora VK, Jones CD, </w:t>
          </w:r>
          <w:proofErr w:type="spellStart"/>
          <w:r>
            <w:rPr>
              <w:b/>
              <w:bCs/>
            </w:rPr>
            <w:t>Anav</w:t>
          </w:r>
          <w:proofErr w:type="spellEnd"/>
          <w:r>
            <w:rPr>
              <w:b/>
              <w:bCs/>
            </w:rPr>
            <w:t xml:space="preserve"> A, Liddicoat SK, </w:t>
          </w:r>
          <w:proofErr w:type="spellStart"/>
          <w:r>
            <w:rPr>
              <w:b/>
              <w:bCs/>
            </w:rPr>
            <w:t>Knutti</w:t>
          </w:r>
          <w:proofErr w:type="spellEnd"/>
          <w:r>
            <w:rPr>
              <w:b/>
              <w:bCs/>
            </w:rPr>
            <w:t xml:space="preserve"> R</w:t>
          </w:r>
          <w:r>
            <w:t xml:space="preserve">. </w:t>
          </w:r>
          <w:r>
            <w:rPr>
              <w:b/>
              <w:bCs/>
            </w:rPr>
            <w:t>2014</w:t>
          </w:r>
          <w:r>
            <w:t xml:space="preserve">. Uncertainties in CMIP5 climate projections due to carbon cycle feedbacks. </w:t>
          </w:r>
          <w:r>
            <w:rPr>
              <w:i/>
              <w:iCs/>
            </w:rPr>
            <w:t>Journal of Climate</w:t>
          </w:r>
          <w:r>
            <w:t xml:space="preserve"> </w:t>
          </w:r>
          <w:r>
            <w:rPr>
              <w:b/>
              <w:bCs/>
            </w:rPr>
            <w:t>27</w:t>
          </w:r>
          <w:r>
            <w:t>: 511–526.</w:t>
          </w:r>
        </w:p>
        <w:p w14:paraId="55100925" w14:textId="77777777" w:rsidR="0059794C" w:rsidRDefault="0059794C">
          <w:pPr>
            <w:divId w:val="1752390089"/>
          </w:pPr>
          <w:r>
            <w:rPr>
              <w:b/>
              <w:bCs/>
            </w:rPr>
            <w:t>Friel CA, Friesen ML</w:t>
          </w:r>
          <w:r>
            <w:t xml:space="preserve">. </w:t>
          </w:r>
          <w:r>
            <w:rPr>
              <w:b/>
              <w:bCs/>
            </w:rPr>
            <w:t>2019</w:t>
          </w:r>
          <w:r>
            <w:t xml:space="preserve">. Legumes modulate allocation to </w:t>
          </w:r>
          <w:proofErr w:type="spellStart"/>
          <w:r>
            <w:t>rhizobial</w:t>
          </w:r>
          <w:proofErr w:type="spellEnd"/>
          <w:r>
            <w:t xml:space="preserve"> nitrogen fixation in response to factorial light and nitrogen manipulation. </w:t>
          </w:r>
          <w:r>
            <w:rPr>
              <w:i/>
              <w:iCs/>
            </w:rPr>
            <w:t>Frontiers in Plant Science</w:t>
          </w:r>
          <w:r>
            <w:t xml:space="preserve"> </w:t>
          </w:r>
          <w:r>
            <w:rPr>
              <w:b/>
              <w:bCs/>
            </w:rPr>
            <w:t>10</w:t>
          </w:r>
          <w:r>
            <w:t>: 1316.</w:t>
          </w:r>
        </w:p>
        <w:p w14:paraId="633BAA6E" w14:textId="77777777" w:rsidR="0059794C" w:rsidRDefault="0059794C">
          <w:pPr>
            <w:divId w:val="115637953"/>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03061D93" w14:textId="77777777" w:rsidR="0059794C" w:rsidRDefault="0059794C">
          <w:pPr>
            <w:divId w:val="1766076698"/>
          </w:pPr>
          <w:r>
            <w:rPr>
              <w:b/>
              <w:bCs/>
            </w:rPr>
            <w:t xml:space="preserve">Hoagland DR, </w:t>
          </w:r>
          <w:proofErr w:type="spellStart"/>
          <w:r>
            <w:rPr>
              <w:b/>
              <w:bCs/>
            </w:rPr>
            <w:t>Arnon</w:t>
          </w:r>
          <w:proofErr w:type="spellEnd"/>
          <w:r>
            <w:rPr>
              <w:b/>
              <w:bCs/>
            </w:rPr>
            <w:t xml:space="preserve">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1CA93B30" w14:textId="77777777" w:rsidR="0059794C" w:rsidRDefault="0059794C">
          <w:pPr>
            <w:divId w:val="1321425220"/>
          </w:pPr>
          <w:proofErr w:type="spellStart"/>
          <w:r>
            <w:rPr>
              <w:b/>
              <w:bCs/>
            </w:rPr>
            <w:t>Hungate</w:t>
          </w:r>
          <w:proofErr w:type="spellEnd"/>
          <w:r>
            <w:rPr>
              <w:b/>
              <w:bCs/>
            </w:rPr>
            <w:t xml:space="preserv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23506F6B" w14:textId="77777777" w:rsidR="0059794C" w:rsidRDefault="0059794C">
          <w:pPr>
            <w:divId w:val="474835857"/>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5FCF1138" w14:textId="77777777" w:rsidR="0059794C" w:rsidRDefault="0059794C">
          <w:pPr>
            <w:divId w:val="1160197022"/>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25D477C6" w14:textId="77777777" w:rsidR="0059794C" w:rsidRDefault="0059794C">
          <w:pPr>
            <w:divId w:val="1201431308"/>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6303A604" w14:textId="77777777" w:rsidR="0059794C" w:rsidRDefault="0059794C">
          <w:pPr>
            <w:divId w:val="1607152722"/>
          </w:pPr>
          <w:r>
            <w:rPr>
              <w:b/>
              <w:bCs/>
            </w:rPr>
            <w:t xml:space="preserve">Kou-Giesbrecht S, Arora VK, Seiler C, </w:t>
          </w:r>
          <w:proofErr w:type="spellStart"/>
          <w:r>
            <w:rPr>
              <w:b/>
              <w:bCs/>
            </w:rPr>
            <w:t>Arneth</w:t>
          </w:r>
          <w:proofErr w:type="spellEnd"/>
          <w:r>
            <w:rPr>
              <w:b/>
              <w:bCs/>
            </w:rPr>
            <w:t xml:space="preserve"> A, Falk S, Jain AK, Joos F, Kennedy D, Knauer J, </w:t>
          </w:r>
          <w:proofErr w:type="spellStart"/>
          <w:r>
            <w:rPr>
              <w:b/>
              <w:bCs/>
            </w:rPr>
            <w:t>Sitch</w:t>
          </w:r>
          <w:proofErr w:type="spellEnd"/>
          <w:r>
            <w:rPr>
              <w:b/>
              <w:bCs/>
            </w:rPr>
            <w:t xml:space="preserve">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1E04E569" w14:textId="77777777" w:rsidR="0059794C" w:rsidRDefault="0059794C">
          <w:pPr>
            <w:divId w:val="1268613091"/>
          </w:pPr>
          <w:r>
            <w:rPr>
              <w:b/>
              <w:bCs/>
            </w:rPr>
            <w:t xml:space="preserve">LeBauer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3CE1AD95" w14:textId="77777777" w:rsidR="0059794C" w:rsidRDefault="0059794C">
          <w:pPr>
            <w:divId w:val="1692141408"/>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consistent and independent of N supply. </w:t>
          </w:r>
          <w:r>
            <w:rPr>
              <w:i/>
              <w:iCs/>
            </w:rPr>
            <w:t>Global Change Biology</w:t>
          </w:r>
          <w:r>
            <w:t xml:space="preserve"> </w:t>
          </w:r>
          <w:r>
            <w:rPr>
              <w:b/>
              <w:bCs/>
            </w:rPr>
            <w:t>17</w:t>
          </w:r>
          <w:r>
            <w:t>: 2893–2904.</w:t>
          </w:r>
        </w:p>
        <w:p w14:paraId="38CD0F10" w14:textId="77777777" w:rsidR="0059794C" w:rsidRDefault="0059794C">
          <w:pPr>
            <w:divId w:val="1704669039"/>
          </w:pPr>
          <w:r>
            <w:rPr>
              <w:b/>
              <w:bCs/>
            </w:rPr>
            <w:lastRenderedPageBreak/>
            <w:t>Lenth R</w:t>
          </w:r>
          <w:r>
            <w:t xml:space="preserve">. </w:t>
          </w:r>
          <w:r>
            <w:rPr>
              <w:b/>
              <w:bCs/>
            </w:rPr>
            <w:t>2019</w:t>
          </w:r>
          <w:r>
            <w:t>. emmeans: estimated marginal means, aka least-squares means.</w:t>
          </w:r>
        </w:p>
        <w:p w14:paraId="2DC79BCD" w14:textId="77777777" w:rsidR="0059794C" w:rsidRDefault="0059794C">
          <w:pPr>
            <w:divId w:val="1245184012"/>
          </w:pPr>
          <w:r>
            <w:rPr>
              <w:b/>
              <w:bCs/>
            </w:rPr>
            <w:t>Liang J, Qi X, Souza L, Luo Y</w:t>
          </w:r>
          <w:r>
            <w:t xml:space="preserve">. </w:t>
          </w:r>
          <w:r>
            <w:rPr>
              <w:b/>
              <w:bCs/>
            </w:rPr>
            <w:t>2016</w:t>
          </w:r>
          <w:r>
            <w:t xml:space="preserve">. Processes regulating progressive nitrogen limitation under elevated carbon dioxide: a meta-analysis. </w:t>
          </w:r>
          <w:proofErr w:type="spellStart"/>
          <w:r>
            <w:rPr>
              <w:i/>
              <w:iCs/>
            </w:rPr>
            <w:t>Biogeosciences</w:t>
          </w:r>
          <w:proofErr w:type="spellEnd"/>
          <w:r>
            <w:t xml:space="preserve"> </w:t>
          </w:r>
          <w:r>
            <w:rPr>
              <w:b/>
              <w:bCs/>
            </w:rPr>
            <w:t>13</w:t>
          </w:r>
          <w:r>
            <w:t>: 2689–2699.</w:t>
          </w:r>
        </w:p>
        <w:p w14:paraId="5DB0C9C8" w14:textId="77777777" w:rsidR="0059794C" w:rsidRDefault="0059794C">
          <w:pPr>
            <w:divId w:val="1591624584"/>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6239F457" w14:textId="77777777" w:rsidR="0059794C" w:rsidRDefault="0059794C">
          <w:pPr>
            <w:divId w:val="1212107907"/>
          </w:pPr>
          <w:r>
            <w:rPr>
              <w:b/>
              <w:bCs/>
            </w:rPr>
            <w:t>Lu J, Yang J, Keitel C, Yin L, Wang P, Cheng W, Dijkstra FA</w:t>
          </w:r>
          <w:r>
            <w:t xml:space="preserve">. </w:t>
          </w:r>
          <w:r>
            <w:rPr>
              <w:b/>
              <w:bCs/>
            </w:rPr>
            <w:t>2022</w:t>
          </w:r>
          <w:r>
            <w:t xml:space="preserve">.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b/>
              <w:bCs/>
            </w:rPr>
            <w:t>13</w:t>
          </w:r>
          <w:r>
            <w:t>: 1–9.</w:t>
          </w:r>
        </w:p>
        <w:p w14:paraId="645FA304" w14:textId="77777777" w:rsidR="0059794C" w:rsidRDefault="0059794C">
          <w:pPr>
            <w:divId w:val="1640765630"/>
          </w:pPr>
          <w:r>
            <w:rPr>
              <w:b/>
              <w:bCs/>
            </w:rPr>
            <w:t xml:space="preserve">Luo Y, Currie WS, Dukes JS, </w:t>
          </w:r>
          <w:proofErr w:type="spellStart"/>
          <w:r>
            <w:rPr>
              <w:b/>
              <w:bCs/>
            </w:rPr>
            <w:t>Finzi</w:t>
          </w:r>
          <w:proofErr w:type="spellEnd"/>
          <w:r>
            <w:rPr>
              <w:b/>
              <w:bCs/>
            </w:rPr>
            <w:t xml:space="preserve"> AC, Hartwig UA, </w:t>
          </w:r>
          <w:proofErr w:type="spellStart"/>
          <w:r>
            <w:rPr>
              <w:b/>
              <w:bCs/>
            </w:rPr>
            <w:t>Hungate</w:t>
          </w:r>
          <w:proofErr w:type="spellEnd"/>
          <w:r>
            <w:rPr>
              <w:b/>
              <w:bCs/>
            </w:rPr>
            <w:t xml:space="preserve"> BA, McMurtrie RE, Oren R, Parton WJ, Pataki DE, </w:t>
          </w:r>
          <w:r>
            <w:rPr>
              <w:b/>
              <w:bCs/>
              <w:i/>
              <w:iCs/>
            </w:rPr>
            <w:t>et al.</w:t>
          </w:r>
          <w:r>
            <w:t xml:space="preserve"> </w:t>
          </w:r>
          <w:r>
            <w:rPr>
              <w:b/>
              <w:bCs/>
            </w:rPr>
            <w:t>2004</w:t>
          </w:r>
          <w:r>
            <w:t xml:space="preserve">. Progressive nitrogen limitation of ecosystem responses to rising atmospheric carbon dioxide. </w:t>
          </w:r>
          <w:proofErr w:type="spellStart"/>
          <w:r>
            <w:rPr>
              <w:i/>
              <w:iCs/>
            </w:rPr>
            <w:t>BioScience</w:t>
          </w:r>
          <w:proofErr w:type="spellEnd"/>
          <w:r>
            <w:t xml:space="preserve"> </w:t>
          </w:r>
          <w:r>
            <w:rPr>
              <w:b/>
              <w:bCs/>
            </w:rPr>
            <w:t>54</w:t>
          </w:r>
          <w:r>
            <w:t>: 731–739.</w:t>
          </w:r>
        </w:p>
        <w:p w14:paraId="43FDC27E" w14:textId="77777777" w:rsidR="0059794C" w:rsidRDefault="0059794C">
          <w:pPr>
            <w:divId w:val="1056928463"/>
          </w:pPr>
          <w:r>
            <w:rPr>
              <w:b/>
              <w:bCs/>
            </w:rPr>
            <w:t>Luo Y, Field CB, Mooney HA</w:t>
          </w:r>
          <w:r>
            <w:t xml:space="preserve">. </w:t>
          </w:r>
          <w:r>
            <w:rPr>
              <w:b/>
              <w:bCs/>
            </w:rPr>
            <w:t>1994</w:t>
          </w:r>
          <w:r>
            <w:t>. Predicting responses of photosynthesis and root fraction to elevated [CO</w:t>
          </w:r>
          <w:r>
            <w:rPr>
              <w:vertAlign w:val="subscript"/>
            </w:rPr>
            <w:t>2</w:t>
          </w:r>
          <w:r>
            <w:t xml:space="preserve">]: interactions among carbon, nitrogen, and growth. </w:t>
          </w:r>
          <w:r>
            <w:rPr>
              <w:i/>
              <w:iCs/>
            </w:rPr>
            <w:t>Plant, Cell &amp; Environment</w:t>
          </w:r>
          <w:r>
            <w:t xml:space="preserve"> </w:t>
          </w:r>
          <w:r>
            <w:rPr>
              <w:b/>
              <w:bCs/>
            </w:rPr>
            <w:t>17</w:t>
          </w:r>
          <w:r>
            <w:t>: 1195–1204.</w:t>
          </w:r>
        </w:p>
        <w:p w14:paraId="791B4724" w14:textId="77777777" w:rsidR="0059794C" w:rsidRDefault="0059794C">
          <w:pPr>
            <w:divId w:val="590237674"/>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26853B72" w14:textId="77777777" w:rsidR="0059794C" w:rsidRDefault="0059794C">
          <w:pPr>
            <w:divId w:val="1951354432"/>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6046588F" w14:textId="77777777" w:rsidR="0059794C" w:rsidRDefault="0059794C">
          <w:pPr>
            <w:divId w:val="2146000921"/>
          </w:pPr>
          <w:r>
            <w:rPr>
              <w:b/>
              <w:bCs/>
            </w:rPr>
            <w:t xml:space="preserve">McCulloch LA, </w:t>
          </w:r>
          <w:proofErr w:type="spellStart"/>
          <w:r>
            <w:rPr>
              <w:b/>
              <w:bCs/>
            </w:rPr>
            <w:t>Porder</w:t>
          </w:r>
          <w:proofErr w:type="spellEnd"/>
          <w:r>
            <w:rPr>
              <w:b/>
              <w:bCs/>
            </w:rPr>
            <w:t xml:space="preserve">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05C03F1E" w14:textId="77777777" w:rsidR="0059794C" w:rsidRDefault="0059794C">
          <w:pPr>
            <w:divId w:val="1173640750"/>
          </w:pPr>
          <w:proofErr w:type="spellStart"/>
          <w:r>
            <w:rPr>
              <w:b/>
              <w:bCs/>
            </w:rPr>
            <w:t>Medlyn</w:t>
          </w:r>
          <w:proofErr w:type="spellEnd"/>
          <w:r>
            <w:rPr>
              <w:b/>
              <w:bCs/>
            </w:rPr>
            <w:t xml:space="preserve"> BE, </w:t>
          </w:r>
          <w:proofErr w:type="spellStart"/>
          <w:r>
            <w:rPr>
              <w:b/>
              <w:bCs/>
            </w:rPr>
            <w:t>Badeck</w:t>
          </w:r>
          <w:proofErr w:type="spellEnd"/>
          <w:r>
            <w:rPr>
              <w:b/>
              <w:bCs/>
            </w:rPr>
            <w:t xml:space="preserve"> FW, De </w:t>
          </w:r>
          <w:proofErr w:type="spellStart"/>
          <w:r>
            <w:rPr>
              <w:b/>
              <w:bCs/>
            </w:rPr>
            <w:t>Pury</w:t>
          </w:r>
          <w:proofErr w:type="spellEnd"/>
          <w:r>
            <w:rPr>
              <w:b/>
              <w:bCs/>
            </w:rPr>
            <w:t xml:space="preserve"> DGG, Barton CVM, Broadmeadow M, </w:t>
          </w:r>
          <w:proofErr w:type="spellStart"/>
          <w:r>
            <w:rPr>
              <w:b/>
              <w:bCs/>
            </w:rPr>
            <w:t>Ceulemans</w:t>
          </w:r>
          <w:proofErr w:type="spellEnd"/>
          <w:r>
            <w:rPr>
              <w:b/>
              <w:bCs/>
            </w:rPr>
            <w:t xml:space="preserve"> R, De Angelis P, </w:t>
          </w:r>
          <w:proofErr w:type="spellStart"/>
          <w:r>
            <w:rPr>
              <w:b/>
              <w:bCs/>
            </w:rPr>
            <w:t>Forstreuter</w:t>
          </w:r>
          <w:proofErr w:type="spellEnd"/>
          <w:r>
            <w:rPr>
              <w:b/>
              <w:bCs/>
            </w:rPr>
            <w:t xml:space="preserve"> M, </w:t>
          </w:r>
          <w:proofErr w:type="spellStart"/>
          <w:r>
            <w:rPr>
              <w:b/>
              <w:bCs/>
            </w:rPr>
            <w:t>Jach</w:t>
          </w:r>
          <w:proofErr w:type="spellEnd"/>
          <w:r>
            <w:rPr>
              <w:b/>
              <w:bCs/>
            </w:rPr>
            <w:t xml:space="preserve"> ME, </w:t>
          </w:r>
          <w:proofErr w:type="spellStart"/>
          <w:r>
            <w:rPr>
              <w:b/>
              <w:bCs/>
            </w:rPr>
            <w:t>Kellomäki</w:t>
          </w:r>
          <w:proofErr w:type="spellEnd"/>
          <w:r>
            <w:rPr>
              <w:b/>
              <w:bCs/>
            </w:rPr>
            <w:t xml:space="preserve"> S, </w:t>
          </w:r>
          <w:r>
            <w:rPr>
              <w:b/>
              <w:bCs/>
              <w:i/>
              <w:iCs/>
            </w:rPr>
            <w:t>et al.</w:t>
          </w:r>
          <w:r>
            <w:t xml:space="preserve"> </w:t>
          </w:r>
          <w:r>
            <w:rPr>
              <w:b/>
              <w:bCs/>
            </w:rPr>
            <w:t>1999</w:t>
          </w:r>
          <w:r>
            <w:t>. Effects of elevated [CO</w:t>
          </w:r>
          <w:r>
            <w:rPr>
              <w:vertAlign w:val="subscript"/>
            </w:rPr>
            <w:t>2</w:t>
          </w:r>
          <w:r>
            <w:t xml:space="preserve">] on photosynthesis in European forest species: A meta-analysis of model parameters. </w:t>
          </w:r>
          <w:r>
            <w:rPr>
              <w:i/>
              <w:iCs/>
            </w:rPr>
            <w:t>Plant, Cell and Environment</w:t>
          </w:r>
          <w:r>
            <w:t xml:space="preserve"> </w:t>
          </w:r>
          <w:r>
            <w:rPr>
              <w:b/>
              <w:bCs/>
            </w:rPr>
            <w:t>22</w:t>
          </w:r>
          <w:r>
            <w:t>: 1475–1495.</w:t>
          </w:r>
        </w:p>
        <w:p w14:paraId="3B421B38" w14:textId="77777777" w:rsidR="0059794C" w:rsidRDefault="0059794C">
          <w:pPr>
            <w:divId w:val="1103233462"/>
          </w:pPr>
          <w:r>
            <w:rPr>
              <w:b/>
              <w:bCs/>
            </w:rPr>
            <w:t xml:space="preserve">Meyerholt J, </w:t>
          </w:r>
          <w:proofErr w:type="spellStart"/>
          <w:r>
            <w:rPr>
              <w:b/>
              <w:bCs/>
            </w:rPr>
            <w:t>Sickel</w:t>
          </w:r>
          <w:proofErr w:type="spellEnd"/>
          <w:r>
            <w:rPr>
              <w:b/>
              <w:bCs/>
            </w:rPr>
            <w:t xml:space="preserve"> K, </w:t>
          </w:r>
          <w:proofErr w:type="spellStart"/>
          <w:r>
            <w:rPr>
              <w:b/>
              <w:bCs/>
            </w:rPr>
            <w:t>Zaehle</w:t>
          </w:r>
          <w:proofErr w:type="spellEnd"/>
          <w:r>
            <w:rPr>
              <w:b/>
              <w:bCs/>
            </w:rPr>
            <w:t xml:space="preserv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721B0B75" w14:textId="77777777" w:rsidR="0059794C" w:rsidRDefault="0059794C">
          <w:pPr>
            <w:divId w:val="841508304"/>
          </w:pPr>
          <w:r>
            <w:rPr>
              <w:b/>
              <w:bCs/>
            </w:rPr>
            <w:t>Moore DJP, Aref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129378B9" w14:textId="77777777" w:rsidR="0059794C" w:rsidRDefault="0059794C">
          <w:pPr>
            <w:divId w:val="186451921"/>
          </w:pPr>
          <w:proofErr w:type="spellStart"/>
          <w:r>
            <w:rPr>
              <w:b/>
              <w:bCs/>
            </w:rPr>
            <w:t>Nie</w:t>
          </w:r>
          <w:proofErr w:type="spellEnd"/>
          <w:r>
            <w:rPr>
              <w:b/>
              <w:bCs/>
            </w:rPr>
            <w:t xml:space="preserve"> M, Lu M, Bell J, Raut S, </w:t>
          </w:r>
          <w:proofErr w:type="spellStart"/>
          <w:r>
            <w:rPr>
              <w:b/>
              <w:bCs/>
            </w:rPr>
            <w:t>Pendall</w:t>
          </w:r>
          <w:proofErr w:type="spellEnd"/>
          <w:r>
            <w:rPr>
              <w:b/>
              <w:bCs/>
            </w:rPr>
            <w:t xml:space="preserve"> E</w:t>
          </w:r>
          <w:r>
            <w:t xml:space="preserve">. </w:t>
          </w:r>
          <w:r>
            <w:rPr>
              <w:b/>
              <w:bCs/>
            </w:rPr>
            <w:t>2013</w:t>
          </w:r>
          <w:r>
            <w:t>. Altered root traits due to elevated CO</w:t>
          </w:r>
          <w:r>
            <w:rPr>
              <w:vertAlign w:val="subscript"/>
            </w:rPr>
            <w:t>2</w:t>
          </w:r>
          <w:r>
            <w:t xml:space="preserve">: A meta-analysis. </w:t>
          </w:r>
          <w:r>
            <w:rPr>
              <w:i/>
              <w:iCs/>
            </w:rPr>
            <w:t>Global Ecology and Biogeography</w:t>
          </w:r>
          <w:r>
            <w:t xml:space="preserve"> </w:t>
          </w:r>
          <w:r>
            <w:rPr>
              <w:b/>
              <w:bCs/>
            </w:rPr>
            <w:t>22</w:t>
          </w:r>
          <w:r>
            <w:t>: 1095–1105.</w:t>
          </w:r>
        </w:p>
        <w:p w14:paraId="3E8B165E" w14:textId="77777777" w:rsidR="0059794C" w:rsidRDefault="0059794C">
          <w:pPr>
            <w:divId w:val="1925337980"/>
          </w:pPr>
          <w:r>
            <w:rPr>
              <w:b/>
              <w:bCs/>
            </w:rPr>
            <w:t xml:space="preserve">Norby RJ, Warren JM, Iversen CM, </w:t>
          </w:r>
          <w:proofErr w:type="spellStart"/>
          <w:r>
            <w:rPr>
              <w:b/>
              <w:bCs/>
            </w:rPr>
            <w:t>Medlyn</w:t>
          </w:r>
          <w:proofErr w:type="spellEnd"/>
          <w:r>
            <w:rPr>
              <w:b/>
              <w:bCs/>
            </w:rPr>
            <w:t xml:space="preserve">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78E5E0B9" w14:textId="77777777" w:rsidR="0059794C" w:rsidRDefault="0059794C">
          <w:pPr>
            <w:divId w:val="1441955284"/>
          </w:pPr>
          <w:r>
            <w:rPr>
              <w:b/>
              <w:bCs/>
            </w:rPr>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25EB0B79" w14:textId="77777777" w:rsidR="0059794C" w:rsidRDefault="0059794C">
          <w:pPr>
            <w:divId w:val="1707290478"/>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4523FAF2" w14:textId="77777777" w:rsidR="0059794C" w:rsidRDefault="0059794C">
          <w:pPr>
            <w:divId w:val="729109544"/>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105EF587" w14:textId="77777777" w:rsidR="0059794C" w:rsidRDefault="0059794C">
          <w:pPr>
            <w:divId w:val="385447420"/>
          </w:pPr>
          <w:r>
            <w:rPr>
              <w:b/>
              <w:bCs/>
            </w:rPr>
            <w:lastRenderedPageBreak/>
            <w:t xml:space="preserve">Peng Y, Prentice IC, Bloomfield KJ, </w:t>
          </w:r>
          <w:proofErr w:type="spellStart"/>
          <w:r>
            <w:rPr>
              <w:b/>
              <w:bCs/>
            </w:rPr>
            <w:t>Campioli</w:t>
          </w:r>
          <w:proofErr w:type="spellEnd"/>
          <w:r>
            <w:rPr>
              <w:b/>
              <w:bCs/>
            </w:rPr>
            <w:t xml:space="preserve"> M, Guo Z, Sun Y, Tian D, Wang X, </w:t>
          </w:r>
          <w:proofErr w:type="spellStart"/>
          <w:r>
            <w:rPr>
              <w:b/>
              <w:bCs/>
            </w:rPr>
            <w:t>Vicca</w:t>
          </w:r>
          <w:proofErr w:type="spellEnd"/>
          <w:r>
            <w:rPr>
              <w:b/>
              <w:bCs/>
            </w:rPr>
            <w:t xml:space="preserve"> S, Stocker BD</w:t>
          </w:r>
          <w:r>
            <w:t xml:space="preserve">. </w:t>
          </w:r>
          <w:r>
            <w:rPr>
              <w:b/>
              <w:bCs/>
            </w:rPr>
            <w:t>2023</w:t>
          </w:r>
          <w:r>
            <w:t xml:space="preserve">. Global terrestrial nitrogen uptake and nitrogen use efficiency. </w:t>
          </w:r>
          <w:r>
            <w:rPr>
              <w:i/>
              <w:iCs/>
            </w:rPr>
            <w:t>Journal of Ecology</w:t>
          </w:r>
          <w:r>
            <w:t>: 1–18.</w:t>
          </w:r>
        </w:p>
        <w:p w14:paraId="25FDE6D4" w14:textId="77777777" w:rsidR="0059794C" w:rsidRDefault="0059794C">
          <w:pPr>
            <w:divId w:val="2125423344"/>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188D21FE" w14:textId="77777777" w:rsidR="0059794C" w:rsidRDefault="0059794C">
          <w:pPr>
            <w:divId w:val="751393541"/>
          </w:pPr>
          <w:r>
            <w:rPr>
              <w:b/>
              <w:bCs/>
            </w:rPr>
            <w:t xml:space="preserve">Poorter H, </w:t>
          </w:r>
          <w:proofErr w:type="spellStart"/>
          <w:r>
            <w:rPr>
              <w:b/>
              <w:bCs/>
            </w:rPr>
            <w:t>Bühler</w:t>
          </w:r>
          <w:proofErr w:type="spellEnd"/>
          <w:r>
            <w:rPr>
              <w:b/>
              <w:bCs/>
            </w:rPr>
            <w:t xml:space="preserve"> J, Van </w:t>
          </w:r>
          <w:proofErr w:type="spellStart"/>
          <w:r>
            <w:rPr>
              <w:b/>
              <w:bCs/>
            </w:rPr>
            <w:t>Dusschoten</w:t>
          </w:r>
          <w:proofErr w:type="spellEnd"/>
          <w:r>
            <w:rPr>
              <w:b/>
              <w:bCs/>
            </w:rPr>
            <w:t xml:space="preserve"> D, </w:t>
          </w:r>
          <w:proofErr w:type="spellStart"/>
          <w:r>
            <w:rPr>
              <w:b/>
              <w:bCs/>
            </w:rPr>
            <w:t>Climent</w:t>
          </w:r>
          <w:proofErr w:type="spellEnd"/>
          <w:r>
            <w:rPr>
              <w:b/>
              <w:bCs/>
            </w:rPr>
            <w:t xml:space="preserve">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795DD1FB" w14:textId="77777777" w:rsidR="0059794C" w:rsidRDefault="0059794C">
          <w:pPr>
            <w:divId w:val="1654598232"/>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1F4D79AE" w14:textId="77777777" w:rsidR="0059794C" w:rsidRDefault="0059794C">
          <w:pPr>
            <w:divId w:val="267081034"/>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7A41C679" w14:textId="77777777" w:rsidR="0059794C" w:rsidRDefault="0059794C">
          <w:pPr>
            <w:divId w:val="453063229"/>
          </w:pPr>
          <w:r>
            <w:rPr>
              <w:b/>
              <w:bCs/>
            </w:rPr>
            <w:t xml:space="preserve">Prentice IC, Liang X, </w:t>
          </w:r>
          <w:proofErr w:type="spellStart"/>
          <w:r>
            <w:rPr>
              <w:b/>
              <w:bCs/>
            </w:rPr>
            <w:t>Medlyn</w:t>
          </w:r>
          <w:proofErr w:type="spellEnd"/>
          <w:r>
            <w:rPr>
              <w:b/>
              <w:bCs/>
            </w:rPr>
            <w:t xml:space="preserve"> BE, Wang Y-P</w:t>
          </w:r>
          <w:r>
            <w:t xml:space="preserve">. </w:t>
          </w:r>
          <w:r>
            <w:rPr>
              <w:b/>
              <w:bCs/>
            </w:rPr>
            <w:t>2015</w:t>
          </w:r>
          <w:r>
            <w:t xml:space="preserve">. Reliable, robust and realistic: The three R’s of next-generation land-surface modelling. </w:t>
          </w:r>
          <w:r>
            <w:rPr>
              <w:i/>
              <w:iCs/>
            </w:rPr>
            <w:t>Atmospheric Chemistry and Physics</w:t>
          </w:r>
          <w:r>
            <w:t xml:space="preserve"> </w:t>
          </w:r>
          <w:r>
            <w:rPr>
              <w:b/>
              <w:bCs/>
            </w:rPr>
            <w:t>15</w:t>
          </w:r>
          <w:r>
            <w:t>: 5987–6005.</w:t>
          </w:r>
        </w:p>
        <w:p w14:paraId="48680DFC" w14:textId="77777777" w:rsidR="0059794C" w:rsidRDefault="0059794C">
          <w:pPr>
            <w:divId w:val="1723098093"/>
          </w:pPr>
          <w:r>
            <w:rPr>
              <w:b/>
              <w:bCs/>
            </w:rPr>
            <w:t>R Core Team</w:t>
          </w:r>
          <w:r>
            <w:t xml:space="preserve">. </w:t>
          </w:r>
          <w:r>
            <w:rPr>
              <w:b/>
              <w:bCs/>
            </w:rPr>
            <w:t>2021</w:t>
          </w:r>
          <w:r>
            <w:t>. R: A language and environment for statistical computing.</w:t>
          </w:r>
        </w:p>
        <w:p w14:paraId="5AED6A77" w14:textId="77777777" w:rsidR="0059794C" w:rsidRDefault="0059794C">
          <w:pPr>
            <w:divId w:val="536087034"/>
          </w:pPr>
          <w:proofErr w:type="spellStart"/>
          <w:r>
            <w:rPr>
              <w:b/>
              <w:bCs/>
            </w:rPr>
            <w:t>Rastetter</w:t>
          </w:r>
          <w:proofErr w:type="spellEnd"/>
          <w:r>
            <w:rPr>
              <w:b/>
              <w:bCs/>
            </w:rPr>
            <w:t xml:space="preserve"> EB, </w:t>
          </w:r>
          <w:proofErr w:type="spellStart"/>
          <w:r>
            <w:rPr>
              <w:b/>
              <w:bCs/>
            </w:rPr>
            <w:t>Vitousek</w:t>
          </w:r>
          <w:proofErr w:type="spellEnd"/>
          <w:r>
            <w:rPr>
              <w:b/>
              <w:bCs/>
            </w:rPr>
            <w:t xml:space="preserve"> PM, Field CB, Shaver GR, Herbert D, </w:t>
          </w:r>
          <w:proofErr w:type="spellStart"/>
          <w:r>
            <w:rPr>
              <w:b/>
              <w:bCs/>
            </w:rPr>
            <w:t>Ågren</w:t>
          </w:r>
          <w:proofErr w:type="spellEnd"/>
          <w:r>
            <w:rPr>
              <w:b/>
              <w:bCs/>
            </w:rPr>
            <w:t xml:space="preserve">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611A42FA" w14:textId="77777777" w:rsidR="0059794C" w:rsidRDefault="0059794C">
          <w:pPr>
            <w:divId w:val="1062951280"/>
          </w:pPr>
          <w:r>
            <w:rPr>
              <w:b/>
              <w:bCs/>
            </w:rPr>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4788524D" w14:textId="77777777" w:rsidR="0059794C" w:rsidRDefault="0059794C">
          <w:pPr>
            <w:divId w:val="1318923734"/>
          </w:pPr>
          <w:r>
            <w:rPr>
              <w:b/>
              <w:bCs/>
            </w:rPr>
            <w:t xml:space="preserve">Rogers A, </w:t>
          </w:r>
          <w:proofErr w:type="spellStart"/>
          <w:r>
            <w:rPr>
              <w:b/>
              <w:bCs/>
            </w:rPr>
            <w:t>Medlyn</w:t>
          </w:r>
          <w:proofErr w:type="spellEnd"/>
          <w:r>
            <w:rPr>
              <w:b/>
              <w:bCs/>
            </w:rPr>
            <w:t xml:space="preserve"> BE, Dukes JS, </w:t>
          </w:r>
          <w:proofErr w:type="spellStart"/>
          <w:r>
            <w:rPr>
              <w:b/>
              <w:bCs/>
            </w:rPr>
            <w:t>Bonan</w:t>
          </w:r>
          <w:proofErr w:type="spellEnd"/>
          <w:r>
            <w:rPr>
              <w:b/>
              <w:bCs/>
            </w:rPr>
            <w:t xml:space="preserve"> GB, </w:t>
          </w:r>
          <w:proofErr w:type="spellStart"/>
          <w:r>
            <w:rPr>
              <w:b/>
              <w:bCs/>
            </w:rPr>
            <w:t>Caemmerer</w:t>
          </w:r>
          <w:proofErr w:type="spellEnd"/>
          <w:r>
            <w:rPr>
              <w:b/>
              <w:bCs/>
            </w:rPr>
            <w:t xml:space="preserve">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53CA39E0" w14:textId="77777777" w:rsidR="0059794C" w:rsidRDefault="0059794C">
          <w:pPr>
            <w:divId w:val="1839732211"/>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101B216B" w14:textId="77777777" w:rsidR="0059794C" w:rsidRDefault="0059794C">
          <w:pPr>
            <w:divId w:val="423843190"/>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7BDDAD94" w14:textId="77777777" w:rsidR="0059794C" w:rsidRDefault="0059794C">
          <w:pPr>
            <w:divId w:val="623073333"/>
          </w:pPr>
          <w:r>
            <w:rPr>
              <w:b/>
              <w:bCs/>
            </w:rPr>
            <w:t xml:space="preserve">Shi M, Fisher JB, </w:t>
          </w:r>
          <w:proofErr w:type="spellStart"/>
          <w:r>
            <w:rPr>
              <w:b/>
              <w:bCs/>
            </w:rPr>
            <w:t>Brzostek</w:t>
          </w:r>
          <w:proofErr w:type="spellEnd"/>
          <w:r>
            <w:rPr>
              <w:b/>
              <w:bCs/>
            </w:rPr>
            <w:t xml:space="preserve"> ER, Phillips RP</w:t>
          </w:r>
          <w:r>
            <w:t xml:space="preserve">. </w:t>
          </w:r>
          <w:r>
            <w:rPr>
              <w:b/>
              <w:bCs/>
            </w:rPr>
            <w:t>2016</w:t>
          </w:r>
          <w:r>
            <w:t xml:space="preserve">. Carbon cost of plant nitrogen acquisition: Global carbon cycle impact from an improved plant nitrogen cycle in the Community Land Model. </w:t>
          </w:r>
          <w:r>
            <w:rPr>
              <w:i/>
              <w:iCs/>
            </w:rPr>
            <w:t>Global Change Biology</w:t>
          </w:r>
          <w:r>
            <w:t xml:space="preserve"> </w:t>
          </w:r>
          <w:r>
            <w:rPr>
              <w:b/>
              <w:bCs/>
            </w:rPr>
            <w:t>22</w:t>
          </w:r>
          <w:r>
            <w:t>: 1299–1314.</w:t>
          </w:r>
        </w:p>
        <w:p w14:paraId="02591150" w14:textId="77777777" w:rsidR="0059794C" w:rsidRDefault="0059794C">
          <w:pPr>
            <w:divId w:val="221019360"/>
          </w:pPr>
          <w:r>
            <w:rPr>
              <w:b/>
              <w:bCs/>
            </w:rPr>
            <w:t>Smith NG, Dukes JS</w:t>
          </w:r>
          <w:r>
            <w:t xml:space="preserve">. </w:t>
          </w:r>
          <w:r>
            <w:rPr>
              <w:b/>
              <w:bCs/>
            </w:rPr>
            <w:t>2013</w:t>
          </w:r>
          <w:r>
            <w:t xml:space="preserve">. Plant respiration and photosynthesis in global-scale models: incorporating acclimation to temperature and CO 2. </w:t>
          </w:r>
          <w:r>
            <w:rPr>
              <w:i/>
              <w:iCs/>
            </w:rPr>
            <w:t>Global Change Biology</w:t>
          </w:r>
          <w:r>
            <w:t xml:space="preserve"> </w:t>
          </w:r>
          <w:r>
            <w:rPr>
              <w:b/>
              <w:bCs/>
            </w:rPr>
            <w:t>19</w:t>
          </w:r>
          <w:r>
            <w:t>: 45–63.</w:t>
          </w:r>
        </w:p>
        <w:p w14:paraId="2DF9D7FF" w14:textId="77777777" w:rsidR="0059794C" w:rsidRDefault="0059794C">
          <w:pPr>
            <w:divId w:val="1169178815"/>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64E01260" w14:textId="77777777" w:rsidR="0059794C" w:rsidRDefault="0059794C">
          <w:pPr>
            <w:divId w:val="1883862563"/>
          </w:pPr>
          <w:r>
            <w:rPr>
              <w:b/>
              <w:bCs/>
            </w:rPr>
            <w:t xml:space="preserve">Smith NG, Keenan TF, Prentice IC, Wang H, Wright IJ, </w:t>
          </w:r>
          <w:proofErr w:type="spellStart"/>
          <w:r>
            <w:rPr>
              <w:b/>
              <w:bCs/>
            </w:rPr>
            <w:t>Niinemets</w:t>
          </w:r>
          <w:proofErr w:type="spellEnd"/>
          <w:r>
            <w:rPr>
              <w:b/>
              <w:bCs/>
            </w:rPr>
            <w:t xml:space="preserve"> Ü, Crous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 </w:t>
          </w:r>
          <w:proofErr w:type="spellStart"/>
          <w:r>
            <w:rPr>
              <w:b/>
              <w:bCs/>
            </w:rPr>
            <w:t>oko</w:t>
          </w:r>
          <w:proofErr w:type="spellEnd"/>
          <w:r>
            <w:rPr>
              <w:b/>
              <w:bCs/>
            </w:rPr>
            <w:t xml:space="preserve">, </w:t>
          </w:r>
          <w:r>
            <w:rPr>
              <w:b/>
              <w:bCs/>
              <w:i/>
              <w:iCs/>
            </w:rPr>
            <w:t>et al.</w:t>
          </w:r>
          <w:r>
            <w:t xml:space="preserve"> </w:t>
          </w:r>
          <w:r>
            <w:rPr>
              <w:b/>
              <w:bCs/>
            </w:rPr>
            <w:t>2019</w:t>
          </w:r>
          <w:r>
            <w:t xml:space="preserve">. Global photosynthetic capacity is optimized to the environment (S </w:t>
          </w:r>
          <w:proofErr w:type="spellStart"/>
          <w:r>
            <w:t>Niu</w:t>
          </w:r>
          <w:proofErr w:type="spellEnd"/>
          <w:r>
            <w:t xml:space="preserve">, Ed.). </w:t>
          </w:r>
          <w:r>
            <w:rPr>
              <w:i/>
              <w:iCs/>
            </w:rPr>
            <w:t>Ecology Letters</w:t>
          </w:r>
          <w:r>
            <w:t xml:space="preserve"> </w:t>
          </w:r>
          <w:r>
            <w:rPr>
              <w:b/>
              <w:bCs/>
            </w:rPr>
            <w:t>22</w:t>
          </w:r>
          <w:r>
            <w:t>: 506–517.</w:t>
          </w:r>
        </w:p>
        <w:p w14:paraId="032DDB53" w14:textId="77777777" w:rsidR="0059794C" w:rsidRDefault="0059794C">
          <w:pPr>
            <w:divId w:val="1073773920"/>
          </w:pPr>
          <w:r>
            <w:rPr>
              <w:b/>
              <w:bCs/>
            </w:rPr>
            <w:t xml:space="preserve">Taylor BN, </w:t>
          </w:r>
          <w:proofErr w:type="spellStart"/>
          <w:r>
            <w:rPr>
              <w:b/>
              <w:bCs/>
            </w:rPr>
            <w:t>Menge</w:t>
          </w:r>
          <w:proofErr w:type="spellEnd"/>
          <w:r>
            <w:rPr>
              <w:b/>
              <w:bCs/>
            </w:rPr>
            <w:t xml:space="preserv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1143A897" w14:textId="77777777" w:rsidR="0059794C" w:rsidRDefault="0059794C">
          <w:pPr>
            <w:divId w:val="10959375"/>
          </w:pPr>
          <w:proofErr w:type="spellStart"/>
          <w:r>
            <w:rPr>
              <w:b/>
              <w:bCs/>
            </w:rPr>
            <w:lastRenderedPageBreak/>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as steady-state approaches in half the time. </w:t>
          </w:r>
          <w:r>
            <w:rPr>
              <w:i/>
              <w:iCs/>
            </w:rPr>
            <w:t>Journal of Experimental Botany</w:t>
          </w:r>
          <w:r>
            <w:t xml:space="preserve"> </w:t>
          </w:r>
          <w:r>
            <w:rPr>
              <w:b/>
              <w:bCs/>
            </w:rPr>
            <w:t>0</w:t>
          </w:r>
          <w:r>
            <w:t>: 1–22.</w:t>
          </w:r>
        </w:p>
        <w:p w14:paraId="6BA76D7D" w14:textId="77777777" w:rsidR="0059794C" w:rsidRDefault="0059794C">
          <w:pPr>
            <w:divId w:val="1973558632"/>
          </w:pPr>
          <w:r>
            <w:rPr>
              <w:b/>
              <w:bCs/>
            </w:rPr>
            <w:t xml:space="preserve">Terrer C, </w:t>
          </w:r>
          <w:proofErr w:type="spellStart"/>
          <w:r>
            <w:rPr>
              <w:b/>
              <w:bCs/>
            </w:rPr>
            <w:t>Vicca</w:t>
          </w:r>
          <w:proofErr w:type="spellEnd"/>
          <w:r>
            <w:rPr>
              <w:b/>
              <w:bCs/>
            </w:rPr>
            <w:t xml:space="preserve"> S, Stocker BD, </w:t>
          </w:r>
          <w:proofErr w:type="spellStart"/>
          <w:r>
            <w:rPr>
              <w:b/>
              <w:bCs/>
            </w:rPr>
            <w:t>Hungate</w:t>
          </w:r>
          <w:proofErr w:type="spellEnd"/>
          <w:r>
            <w:rPr>
              <w:b/>
              <w:bCs/>
            </w:rPr>
            <w:t xml:space="preserve"> BA, Phillips RP, Reich PB, </w:t>
          </w:r>
          <w:proofErr w:type="spellStart"/>
          <w:r>
            <w:rPr>
              <w:b/>
              <w:bCs/>
            </w:rPr>
            <w:t>Finzi</w:t>
          </w:r>
          <w:proofErr w:type="spellEnd"/>
          <w:r>
            <w:rPr>
              <w:b/>
              <w:bCs/>
            </w:rPr>
            <w:t xml:space="preserve">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112053F1" w14:textId="77777777" w:rsidR="0059794C" w:rsidRDefault="0059794C">
          <w:pPr>
            <w:divId w:val="502739397"/>
          </w:pPr>
          <w:proofErr w:type="spellStart"/>
          <w:r>
            <w:rPr>
              <w:b/>
              <w:bCs/>
            </w:rPr>
            <w:t>Vitousek</w:t>
          </w:r>
          <w:proofErr w:type="spellEnd"/>
          <w:r>
            <w:rPr>
              <w:b/>
              <w:bCs/>
            </w:rPr>
            <w:t xml:space="preserve"> PM, Howarth RW</w:t>
          </w:r>
          <w:r>
            <w:t xml:space="preserve">. </w:t>
          </w:r>
          <w:r>
            <w:rPr>
              <w:b/>
              <w:bCs/>
            </w:rPr>
            <w:t>1991</w:t>
          </w:r>
          <w:r>
            <w:t xml:space="preserve">. Nitrogen limitation on land and in the sea: How can it occur? </w:t>
          </w:r>
          <w:r>
            <w:rPr>
              <w:i/>
              <w:iCs/>
            </w:rPr>
            <w:t>Biogeochemistry</w:t>
          </w:r>
          <w:r>
            <w:t xml:space="preserve"> </w:t>
          </w:r>
          <w:r>
            <w:rPr>
              <w:b/>
              <w:bCs/>
            </w:rPr>
            <w:t>13</w:t>
          </w:r>
          <w:r>
            <w:t>: 87–115.</w:t>
          </w:r>
        </w:p>
        <w:p w14:paraId="2040FE06" w14:textId="77777777" w:rsidR="0059794C" w:rsidRDefault="0059794C">
          <w:pPr>
            <w:divId w:val="1783724707"/>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785DEBDE" w14:textId="77777777" w:rsidR="0059794C" w:rsidRDefault="0059794C">
          <w:pPr>
            <w:divId w:val="1972638531"/>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462E8C9F" w14:textId="77777777" w:rsidR="0059794C" w:rsidRDefault="0059794C">
          <w:pPr>
            <w:divId w:val="304089905"/>
          </w:pPr>
          <w:r>
            <w:rPr>
              <w:b/>
              <w:bCs/>
            </w:rPr>
            <w:t>Waring EF, Perkowski EA, Smith NG</w:t>
          </w:r>
          <w:r>
            <w:t xml:space="preserve">. </w:t>
          </w:r>
          <w:r>
            <w:rPr>
              <w:b/>
              <w:bCs/>
            </w:rPr>
            <w:t>2023</w:t>
          </w:r>
          <w:r>
            <w:t xml:space="preserve">. Soil nitrogen fertilization reduces relative leaf nitrogen allocation to photosynthesis (A Rogers, Ed.). </w:t>
          </w:r>
          <w:r>
            <w:rPr>
              <w:i/>
              <w:iCs/>
            </w:rPr>
            <w:t>Journal of Experimental Botany</w:t>
          </w:r>
          <w:r>
            <w:t xml:space="preserve"> </w:t>
          </w:r>
          <w:r>
            <w:rPr>
              <w:b/>
              <w:bCs/>
            </w:rPr>
            <w:t>74</w:t>
          </w:r>
          <w:r>
            <w:t>: 5166–5180.</w:t>
          </w:r>
        </w:p>
        <w:p w14:paraId="02D59C0A" w14:textId="77777777" w:rsidR="0059794C" w:rsidRDefault="0059794C">
          <w:pPr>
            <w:divId w:val="1690453363"/>
          </w:pPr>
          <w:r>
            <w:rPr>
              <w:b/>
              <w:bCs/>
            </w:rPr>
            <w:t>Wellburn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57CFCACD" w14:textId="77777777" w:rsidR="0059794C" w:rsidRDefault="0059794C">
          <w:pPr>
            <w:divId w:val="1641038586"/>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59A409E4" w14:textId="77777777" w:rsidR="0059794C" w:rsidRDefault="0059794C">
          <w:pPr>
            <w:divId w:val="388922294"/>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85B2BD6" w14:textId="051C647F" w:rsidR="00FE10C1" w:rsidRDefault="0059794C" w:rsidP="00CB11E0">
          <w:pPr>
            <w:spacing w:line="360" w:lineRule="auto"/>
          </w:pPr>
          <w:r>
            <w:t> </w:t>
          </w:r>
        </w:p>
      </w:sdtContent>
    </w:sdt>
    <w:sectPr w:rsidR="00FE10C1" w:rsidSect="002A6010">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1" w:author="Perkowski, Evan A" w:date="2024-02-29T16:10:00Z" w:initials="PEA">
    <w:p w14:paraId="55B2A169" w14:textId="77777777" w:rsidR="009B3A08" w:rsidRDefault="009B3A08" w:rsidP="009B3A08">
      <w:r>
        <w:rPr>
          <w:rStyle w:val="CommentReference"/>
        </w:rPr>
        <w:annotationRef/>
      </w:r>
      <w:r>
        <w:rPr>
          <w:color w:val="000000"/>
          <w:sz w:val="20"/>
          <w:szCs w:val="20"/>
        </w:rPr>
        <w:t>Note to remove Rd25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B2A1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AD8C51" w16cex:dateUtc="2024-02-29T2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B2A169" w16cid:durableId="2FAD8C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C7DC8" w14:textId="77777777" w:rsidR="0056195F" w:rsidRDefault="0056195F" w:rsidP="00BE0B5B">
      <w:r>
        <w:separator/>
      </w:r>
    </w:p>
  </w:endnote>
  <w:endnote w:type="continuationSeparator" w:id="0">
    <w:p w14:paraId="78DA94A2" w14:textId="77777777" w:rsidR="0056195F" w:rsidRDefault="0056195F" w:rsidP="00BE0B5B">
      <w:r>
        <w:continuationSeparator/>
      </w:r>
    </w:p>
  </w:endnote>
  <w:endnote w:type="continuationNotice" w:id="1">
    <w:p w14:paraId="2DB5990A" w14:textId="77777777" w:rsidR="0056195F" w:rsidRDefault="005619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1238C1BC"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66D0A90" w14:textId="77777777" w:rsidR="00FE10C1" w:rsidRDefault="00FE10C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305B4E38"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39D480C7" w14:textId="77777777" w:rsidR="00FE10C1" w:rsidRDefault="00FE10C1"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E86FA" w14:textId="77777777" w:rsidR="0056195F" w:rsidRDefault="0056195F" w:rsidP="00BE0B5B">
      <w:r>
        <w:separator/>
      </w:r>
    </w:p>
  </w:footnote>
  <w:footnote w:type="continuationSeparator" w:id="0">
    <w:p w14:paraId="186FF8EC" w14:textId="77777777" w:rsidR="0056195F" w:rsidRDefault="0056195F" w:rsidP="00BE0B5B">
      <w:r>
        <w:continuationSeparator/>
      </w:r>
    </w:p>
  </w:footnote>
  <w:footnote w:type="continuationNotice" w:id="1">
    <w:p w14:paraId="03D8A2D7" w14:textId="77777777" w:rsidR="0056195F" w:rsidRDefault="005619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D06C2"/>
    <w:multiLevelType w:val="hybridMultilevel"/>
    <w:tmpl w:val="E8C2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21D68"/>
    <w:multiLevelType w:val="hybridMultilevel"/>
    <w:tmpl w:val="D57ED8B0"/>
    <w:lvl w:ilvl="0" w:tplc="84DA34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EB953DF"/>
    <w:multiLevelType w:val="hybridMultilevel"/>
    <w:tmpl w:val="C90E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3"/>
  </w:num>
  <w:num w:numId="2" w16cid:durableId="794720336">
    <w:abstractNumId w:val="5"/>
  </w:num>
  <w:num w:numId="3" w16cid:durableId="1679768846">
    <w:abstractNumId w:val="0"/>
  </w:num>
  <w:num w:numId="4" w16cid:durableId="1444884271">
    <w:abstractNumId w:val="6"/>
  </w:num>
  <w:num w:numId="5" w16cid:durableId="71633300">
    <w:abstractNumId w:val="1"/>
  </w:num>
  <w:num w:numId="6" w16cid:durableId="185485108">
    <w:abstractNumId w:val="4"/>
  </w:num>
  <w:num w:numId="7" w16cid:durableId="104425090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2D97"/>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195E"/>
    <w:rsid w:val="000543BC"/>
    <w:rsid w:val="000547B6"/>
    <w:rsid w:val="00054CA3"/>
    <w:rsid w:val="00055330"/>
    <w:rsid w:val="00055883"/>
    <w:rsid w:val="00056C75"/>
    <w:rsid w:val="0005753A"/>
    <w:rsid w:val="00057A94"/>
    <w:rsid w:val="0006395A"/>
    <w:rsid w:val="000660A8"/>
    <w:rsid w:val="00066136"/>
    <w:rsid w:val="000662B7"/>
    <w:rsid w:val="000669D2"/>
    <w:rsid w:val="00075638"/>
    <w:rsid w:val="00075692"/>
    <w:rsid w:val="00077857"/>
    <w:rsid w:val="00080052"/>
    <w:rsid w:val="00080462"/>
    <w:rsid w:val="00080815"/>
    <w:rsid w:val="0008081D"/>
    <w:rsid w:val="00080DA4"/>
    <w:rsid w:val="000818A4"/>
    <w:rsid w:val="000820D8"/>
    <w:rsid w:val="00082C95"/>
    <w:rsid w:val="00084BF6"/>
    <w:rsid w:val="0008518C"/>
    <w:rsid w:val="00085CE6"/>
    <w:rsid w:val="00086BD0"/>
    <w:rsid w:val="00087855"/>
    <w:rsid w:val="00091C08"/>
    <w:rsid w:val="00093B18"/>
    <w:rsid w:val="00094296"/>
    <w:rsid w:val="00094E70"/>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3911"/>
    <w:rsid w:val="000B5223"/>
    <w:rsid w:val="000C1924"/>
    <w:rsid w:val="000C327A"/>
    <w:rsid w:val="000C589C"/>
    <w:rsid w:val="000D699A"/>
    <w:rsid w:val="000D7431"/>
    <w:rsid w:val="000E201F"/>
    <w:rsid w:val="000E230D"/>
    <w:rsid w:val="000E2550"/>
    <w:rsid w:val="000E361E"/>
    <w:rsid w:val="000E3820"/>
    <w:rsid w:val="000E3911"/>
    <w:rsid w:val="000E4E85"/>
    <w:rsid w:val="000E596A"/>
    <w:rsid w:val="000E5AA1"/>
    <w:rsid w:val="000E7383"/>
    <w:rsid w:val="000F10BF"/>
    <w:rsid w:val="000F14D5"/>
    <w:rsid w:val="000F1776"/>
    <w:rsid w:val="000F2D70"/>
    <w:rsid w:val="000F388E"/>
    <w:rsid w:val="000F416D"/>
    <w:rsid w:val="000F676D"/>
    <w:rsid w:val="000F7B4F"/>
    <w:rsid w:val="001000E6"/>
    <w:rsid w:val="0010020A"/>
    <w:rsid w:val="0010020B"/>
    <w:rsid w:val="00100670"/>
    <w:rsid w:val="001011B9"/>
    <w:rsid w:val="001041A7"/>
    <w:rsid w:val="001055F3"/>
    <w:rsid w:val="0010581E"/>
    <w:rsid w:val="00106644"/>
    <w:rsid w:val="00106DB4"/>
    <w:rsid w:val="001074C6"/>
    <w:rsid w:val="00115746"/>
    <w:rsid w:val="0012131C"/>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2B61"/>
    <w:rsid w:val="00183498"/>
    <w:rsid w:val="001842B5"/>
    <w:rsid w:val="00184366"/>
    <w:rsid w:val="001861D2"/>
    <w:rsid w:val="00186301"/>
    <w:rsid w:val="0018674A"/>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8F"/>
    <w:rsid w:val="001D42A7"/>
    <w:rsid w:val="001D456F"/>
    <w:rsid w:val="001D4A26"/>
    <w:rsid w:val="001D4D48"/>
    <w:rsid w:val="001D7D17"/>
    <w:rsid w:val="001D7FCE"/>
    <w:rsid w:val="001E026E"/>
    <w:rsid w:val="001E1033"/>
    <w:rsid w:val="001E1F12"/>
    <w:rsid w:val="001E2ECB"/>
    <w:rsid w:val="001E5EF9"/>
    <w:rsid w:val="001F1A30"/>
    <w:rsid w:val="001F25D4"/>
    <w:rsid w:val="001F4AE4"/>
    <w:rsid w:val="001F5181"/>
    <w:rsid w:val="001F5239"/>
    <w:rsid w:val="001F5AAB"/>
    <w:rsid w:val="00202601"/>
    <w:rsid w:val="002034D4"/>
    <w:rsid w:val="002058B5"/>
    <w:rsid w:val="00205A6B"/>
    <w:rsid w:val="00206612"/>
    <w:rsid w:val="0020690A"/>
    <w:rsid w:val="00210514"/>
    <w:rsid w:val="002109ED"/>
    <w:rsid w:val="0021170C"/>
    <w:rsid w:val="00211BC1"/>
    <w:rsid w:val="002141C8"/>
    <w:rsid w:val="00215BF0"/>
    <w:rsid w:val="00216795"/>
    <w:rsid w:val="002167E7"/>
    <w:rsid w:val="002228AE"/>
    <w:rsid w:val="00224347"/>
    <w:rsid w:val="00224485"/>
    <w:rsid w:val="002249B6"/>
    <w:rsid w:val="002251B8"/>
    <w:rsid w:val="002304A1"/>
    <w:rsid w:val="00230B95"/>
    <w:rsid w:val="00230BCE"/>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289"/>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3FE9"/>
    <w:rsid w:val="002A6010"/>
    <w:rsid w:val="002A7A28"/>
    <w:rsid w:val="002B07ED"/>
    <w:rsid w:val="002B1B92"/>
    <w:rsid w:val="002B2015"/>
    <w:rsid w:val="002B2280"/>
    <w:rsid w:val="002B34D7"/>
    <w:rsid w:val="002B3A43"/>
    <w:rsid w:val="002B426A"/>
    <w:rsid w:val="002B4483"/>
    <w:rsid w:val="002B4DBF"/>
    <w:rsid w:val="002B64B2"/>
    <w:rsid w:val="002B6575"/>
    <w:rsid w:val="002B78C1"/>
    <w:rsid w:val="002C0F1F"/>
    <w:rsid w:val="002C1521"/>
    <w:rsid w:val="002C1BAE"/>
    <w:rsid w:val="002C30A0"/>
    <w:rsid w:val="002C360E"/>
    <w:rsid w:val="002C3997"/>
    <w:rsid w:val="002C3AEB"/>
    <w:rsid w:val="002C409B"/>
    <w:rsid w:val="002C5D8F"/>
    <w:rsid w:val="002C5F8C"/>
    <w:rsid w:val="002C6004"/>
    <w:rsid w:val="002C6B27"/>
    <w:rsid w:val="002C7F94"/>
    <w:rsid w:val="002D0632"/>
    <w:rsid w:val="002D1F92"/>
    <w:rsid w:val="002D30AB"/>
    <w:rsid w:val="002D3490"/>
    <w:rsid w:val="002D4F74"/>
    <w:rsid w:val="002D5343"/>
    <w:rsid w:val="002D5B81"/>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8BE"/>
    <w:rsid w:val="0033090F"/>
    <w:rsid w:val="00331CD4"/>
    <w:rsid w:val="00332B6F"/>
    <w:rsid w:val="003350A2"/>
    <w:rsid w:val="00336994"/>
    <w:rsid w:val="0033783A"/>
    <w:rsid w:val="00337C49"/>
    <w:rsid w:val="00337D70"/>
    <w:rsid w:val="00340628"/>
    <w:rsid w:val="003413F5"/>
    <w:rsid w:val="00341F10"/>
    <w:rsid w:val="00342218"/>
    <w:rsid w:val="0034311D"/>
    <w:rsid w:val="00344907"/>
    <w:rsid w:val="00346EE6"/>
    <w:rsid w:val="0034779A"/>
    <w:rsid w:val="003519F7"/>
    <w:rsid w:val="00351A3C"/>
    <w:rsid w:val="00351DA7"/>
    <w:rsid w:val="00355F99"/>
    <w:rsid w:val="00356F52"/>
    <w:rsid w:val="00357D8C"/>
    <w:rsid w:val="003609D0"/>
    <w:rsid w:val="003620C0"/>
    <w:rsid w:val="00364802"/>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4051"/>
    <w:rsid w:val="00385BDF"/>
    <w:rsid w:val="003866F7"/>
    <w:rsid w:val="00387225"/>
    <w:rsid w:val="0039000C"/>
    <w:rsid w:val="003904E2"/>
    <w:rsid w:val="00391BFD"/>
    <w:rsid w:val="0039373C"/>
    <w:rsid w:val="00394108"/>
    <w:rsid w:val="00394A41"/>
    <w:rsid w:val="00394DD5"/>
    <w:rsid w:val="00396143"/>
    <w:rsid w:val="003A085F"/>
    <w:rsid w:val="003A0A21"/>
    <w:rsid w:val="003A20C6"/>
    <w:rsid w:val="003A28AA"/>
    <w:rsid w:val="003A66AF"/>
    <w:rsid w:val="003B0521"/>
    <w:rsid w:val="003B1AA6"/>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D624F"/>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3AF6"/>
    <w:rsid w:val="00405D03"/>
    <w:rsid w:val="00405D41"/>
    <w:rsid w:val="0040672C"/>
    <w:rsid w:val="00406818"/>
    <w:rsid w:val="00406F0B"/>
    <w:rsid w:val="00407B44"/>
    <w:rsid w:val="00407E89"/>
    <w:rsid w:val="00410300"/>
    <w:rsid w:val="004177E2"/>
    <w:rsid w:val="00417DED"/>
    <w:rsid w:val="00417E55"/>
    <w:rsid w:val="00421518"/>
    <w:rsid w:val="00425710"/>
    <w:rsid w:val="004303BB"/>
    <w:rsid w:val="0043306A"/>
    <w:rsid w:val="00434188"/>
    <w:rsid w:val="00434316"/>
    <w:rsid w:val="004430A2"/>
    <w:rsid w:val="00444BB3"/>
    <w:rsid w:val="00445043"/>
    <w:rsid w:val="004453B9"/>
    <w:rsid w:val="00446432"/>
    <w:rsid w:val="00451F94"/>
    <w:rsid w:val="00452144"/>
    <w:rsid w:val="00452313"/>
    <w:rsid w:val="004531C0"/>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64BA"/>
    <w:rsid w:val="004770DE"/>
    <w:rsid w:val="00477736"/>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0D8"/>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B7613"/>
    <w:rsid w:val="004B7E2F"/>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455E"/>
    <w:rsid w:val="004F5BC3"/>
    <w:rsid w:val="004F6BB5"/>
    <w:rsid w:val="004F6F25"/>
    <w:rsid w:val="00500609"/>
    <w:rsid w:val="00500DA3"/>
    <w:rsid w:val="00501525"/>
    <w:rsid w:val="00501794"/>
    <w:rsid w:val="00502333"/>
    <w:rsid w:val="00503895"/>
    <w:rsid w:val="00503D49"/>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351F"/>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016"/>
    <w:rsid w:val="0056195F"/>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94C"/>
    <w:rsid w:val="00597DA5"/>
    <w:rsid w:val="005A0CF6"/>
    <w:rsid w:val="005A13FB"/>
    <w:rsid w:val="005A31EF"/>
    <w:rsid w:val="005A3AD9"/>
    <w:rsid w:val="005A4720"/>
    <w:rsid w:val="005A5181"/>
    <w:rsid w:val="005A591B"/>
    <w:rsid w:val="005A7F37"/>
    <w:rsid w:val="005B0115"/>
    <w:rsid w:val="005B13AA"/>
    <w:rsid w:val="005B2A43"/>
    <w:rsid w:val="005B353A"/>
    <w:rsid w:val="005B3634"/>
    <w:rsid w:val="005B3967"/>
    <w:rsid w:val="005B4B63"/>
    <w:rsid w:val="005B585E"/>
    <w:rsid w:val="005B6D76"/>
    <w:rsid w:val="005B7278"/>
    <w:rsid w:val="005C2C60"/>
    <w:rsid w:val="005C3139"/>
    <w:rsid w:val="005C33F1"/>
    <w:rsid w:val="005C59EC"/>
    <w:rsid w:val="005C5A5C"/>
    <w:rsid w:val="005C6A76"/>
    <w:rsid w:val="005C770D"/>
    <w:rsid w:val="005D0370"/>
    <w:rsid w:val="005D0864"/>
    <w:rsid w:val="005D1684"/>
    <w:rsid w:val="005D1A23"/>
    <w:rsid w:val="005D1ED2"/>
    <w:rsid w:val="005D26A1"/>
    <w:rsid w:val="005D4DBE"/>
    <w:rsid w:val="005D5416"/>
    <w:rsid w:val="005D7DFD"/>
    <w:rsid w:val="005E067B"/>
    <w:rsid w:val="005E1717"/>
    <w:rsid w:val="005E173F"/>
    <w:rsid w:val="005E1806"/>
    <w:rsid w:val="005E198F"/>
    <w:rsid w:val="005E2D78"/>
    <w:rsid w:val="005E35D0"/>
    <w:rsid w:val="005E3654"/>
    <w:rsid w:val="005E71A8"/>
    <w:rsid w:val="005F1D67"/>
    <w:rsid w:val="005F2138"/>
    <w:rsid w:val="005F238E"/>
    <w:rsid w:val="005F3A28"/>
    <w:rsid w:val="005F5CD8"/>
    <w:rsid w:val="005F6310"/>
    <w:rsid w:val="00604604"/>
    <w:rsid w:val="00604DE5"/>
    <w:rsid w:val="00605B35"/>
    <w:rsid w:val="00607093"/>
    <w:rsid w:val="00612C70"/>
    <w:rsid w:val="00613BC3"/>
    <w:rsid w:val="00613F7E"/>
    <w:rsid w:val="0061578C"/>
    <w:rsid w:val="00615C40"/>
    <w:rsid w:val="00616ADB"/>
    <w:rsid w:val="006223F4"/>
    <w:rsid w:val="0062247E"/>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46DB0"/>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0FD7"/>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4C9A"/>
    <w:rsid w:val="006A5D69"/>
    <w:rsid w:val="006B0B80"/>
    <w:rsid w:val="006B2378"/>
    <w:rsid w:val="006B2DB0"/>
    <w:rsid w:val="006B355B"/>
    <w:rsid w:val="006B3850"/>
    <w:rsid w:val="006B3A3A"/>
    <w:rsid w:val="006B6389"/>
    <w:rsid w:val="006B69F0"/>
    <w:rsid w:val="006B6A57"/>
    <w:rsid w:val="006B6C39"/>
    <w:rsid w:val="006B7362"/>
    <w:rsid w:val="006C0B91"/>
    <w:rsid w:val="006C1C54"/>
    <w:rsid w:val="006C345B"/>
    <w:rsid w:val="006C797A"/>
    <w:rsid w:val="006C7FA6"/>
    <w:rsid w:val="006D1D6B"/>
    <w:rsid w:val="006D612A"/>
    <w:rsid w:val="006D6AD5"/>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460B"/>
    <w:rsid w:val="00705318"/>
    <w:rsid w:val="007072E7"/>
    <w:rsid w:val="007076C3"/>
    <w:rsid w:val="00707A3E"/>
    <w:rsid w:val="00713D98"/>
    <w:rsid w:val="007151C8"/>
    <w:rsid w:val="00715811"/>
    <w:rsid w:val="00717509"/>
    <w:rsid w:val="00722349"/>
    <w:rsid w:val="007234EF"/>
    <w:rsid w:val="00723D95"/>
    <w:rsid w:val="00724561"/>
    <w:rsid w:val="00725F33"/>
    <w:rsid w:val="007267BF"/>
    <w:rsid w:val="0073004F"/>
    <w:rsid w:val="00731E18"/>
    <w:rsid w:val="0073267B"/>
    <w:rsid w:val="007355FD"/>
    <w:rsid w:val="00735D27"/>
    <w:rsid w:val="00737D2B"/>
    <w:rsid w:val="00740198"/>
    <w:rsid w:val="007417EA"/>
    <w:rsid w:val="00743689"/>
    <w:rsid w:val="00747204"/>
    <w:rsid w:val="00747F6E"/>
    <w:rsid w:val="00755ED5"/>
    <w:rsid w:val="00755EEE"/>
    <w:rsid w:val="0075744C"/>
    <w:rsid w:val="00760E6C"/>
    <w:rsid w:val="00760E9F"/>
    <w:rsid w:val="0076133B"/>
    <w:rsid w:val="00761635"/>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119"/>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0E61"/>
    <w:rsid w:val="007C320B"/>
    <w:rsid w:val="007C399D"/>
    <w:rsid w:val="007C4DCF"/>
    <w:rsid w:val="007D015E"/>
    <w:rsid w:val="007D04D7"/>
    <w:rsid w:val="007D213E"/>
    <w:rsid w:val="007D21EF"/>
    <w:rsid w:val="007D2513"/>
    <w:rsid w:val="007D61F4"/>
    <w:rsid w:val="007D627F"/>
    <w:rsid w:val="007E1953"/>
    <w:rsid w:val="007E6228"/>
    <w:rsid w:val="007F2E99"/>
    <w:rsid w:val="007F2EA3"/>
    <w:rsid w:val="007F2F32"/>
    <w:rsid w:val="007F325C"/>
    <w:rsid w:val="007F4D5E"/>
    <w:rsid w:val="007F5545"/>
    <w:rsid w:val="007F6722"/>
    <w:rsid w:val="007F75AE"/>
    <w:rsid w:val="007F7A3D"/>
    <w:rsid w:val="0080067D"/>
    <w:rsid w:val="00800EAC"/>
    <w:rsid w:val="00801106"/>
    <w:rsid w:val="0080220D"/>
    <w:rsid w:val="008033B1"/>
    <w:rsid w:val="00803997"/>
    <w:rsid w:val="0080450B"/>
    <w:rsid w:val="00806FBC"/>
    <w:rsid w:val="0080702B"/>
    <w:rsid w:val="008073FA"/>
    <w:rsid w:val="008100A4"/>
    <w:rsid w:val="0081198C"/>
    <w:rsid w:val="00812C7F"/>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2587B"/>
    <w:rsid w:val="0083016C"/>
    <w:rsid w:val="00833876"/>
    <w:rsid w:val="008352DC"/>
    <w:rsid w:val="00835DAF"/>
    <w:rsid w:val="0084082F"/>
    <w:rsid w:val="00842356"/>
    <w:rsid w:val="008439F1"/>
    <w:rsid w:val="008447A3"/>
    <w:rsid w:val="00844BAC"/>
    <w:rsid w:val="00845B96"/>
    <w:rsid w:val="008475A3"/>
    <w:rsid w:val="00847B9F"/>
    <w:rsid w:val="00847C3D"/>
    <w:rsid w:val="00852399"/>
    <w:rsid w:val="00852873"/>
    <w:rsid w:val="008528B4"/>
    <w:rsid w:val="00852CEC"/>
    <w:rsid w:val="00853C83"/>
    <w:rsid w:val="008550B1"/>
    <w:rsid w:val="00855CCA"/>
    <w:rsid w:val="00856D93"/>
    <w:rsid w:val="008577F9"/>
    <w:rsid w:val="008628D8"/>
    <w:rsid w:val="0086376C"/>
    <w:rsid w:val="0086387E"/>
    <w:rsid w:val="00863C2A"/>
    <w:rsid w:val="00864293"/>
    <w:rsid w:val="00864656"/>
    <w:rsid w:val="008659BC"/>
    <w:rsid w:val="00865A1C"/>
    <w:rsid w:val="00865D14"/>
    <w:rsid w:val="00865D87"/>
    <w:rsid w:val="00867DE7"/>
    <w:rsid w:val="00870551"/>
    <w:rsid w:val="008729A7"/>
    <w:rsid w:val="00872C16"/>
    <w:rsid w:val="00872C47"/>
    <w:rsid w:val="00875F70"/>
    <w:rsid w:val="00877DC9"/>
    <w:rsid w:val="008815D6"/>
    <w:rsid w:val="00887B00"/>
    <w:rsid w:val="00890610"/>
    <w:rsid w:val="00893C8B"/>
    <w:rsid w:val="00897146"/>
    <w:rsid w:val="008A112A"/>
    <w:rsid w:val="008A144F"/>
    <w:rsid w:val="008A30D2"/>
    <w:rsid w:val="008A40EC"/>
    <w:rsid w:val="008A4617"/>
    <w:rsid w:val="008A5082"/>
    <w:rsid w:val="008A55D4"/>
    <w:rsid w:val="008A579C"/>
    <w:rsid w:val="008A5D4B"/>
    <w:rsid w:val="008A6F85"/>
    <w:rsid w:val="008A72C3"/>
    <w:rsid w:val="008B067B"/>
    <w:rsid w:val="008B20BF"/>
    <w:rsid w:val="008B25D5"/>
    <w:rsid w:val="008B2EC1"/>
    <w:rsid w:val="008B5D7E"/>
    <w:rsid w:val="008B6132"/>
    <w:rsid w:val="008B66B5"/>
    <w:rsid w:val="008C07F6"/>
    <w:rsid w:val="008C30BF"/>
    <w:rsid w:val="008C4585"/>
    <w:rsid w:val="008C5417"/>
    <w:rsid w:val="008C7A0B"/>
    <w:rsid w:val="008D0949"/>
    <w:rsid w:val="008D0AFB"/>
    <w:rsid w:val="008D224C"/>
    <w:rsid w:val="008D4AF5"/>
    <w:rsid w:val="008D4ED6"/>
    <w:rsid w:val="008D64A1"/>
    <w:rsid w:val="008D69F2"/>
    <w:rsid w:val="008E01D4"/>
    <w:rsid w:val="008E19CC"/>
    <w:rsid w:val="008E2093"/>
    <w:rsid w:val="008E306E"/>
    <w:rsid w:val="008E58A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26428"/>
    <w:rsid w:val="00930214"/>
    <w:rsid w:val="00930CCC"/>
    <w:rsid w:val="009333E9"/>
    <w:rsid w:val="009337CA"/>
    <w:rsid w:val="009338FF"/>
    <w:rsid w:val="00935CA0"/>
    <w:rsid w:val="00937B7E"/>
    <w:rsid w:val="00937CF8"/>
    <w:rsid w:val="00937E80"/>
    <w:rsid w:val="009412FD"/>
    <w:rsid w:val="00943993"/>
    <w:rsid w:val="009440BC"/>
    <w:rsid w:val="0094665C"/>
    <w:rsid w:val="00946C7D"/>
    <w:rsid w:val="00947C22"/>
    <w:rsid w:val="0095073C"/>
    <w:rsid w:val="00951048"/>
    <w:rsid w:val="00952D7C"/>
    <w:rsid w:val="00953F26"/>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A1AC1"/>
    <w:rsid w:val="009A2750"/>
    <w:rsid w:val="009A7C2F"/>
    <w:rsid w:val="009B0345"/>
    <w:rsid w:val="009B053E"/>
    <w:rsid w:val="009B2B3C"/>
    <w:rsid w:val="009B33AE"/>
    <w:rsid w:val="009B3A08"/>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06AF"/>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DD2"/>
    <w:rsid w:val="00A77E36"/>
    <w:rsid w:val="00A8074E"/>
    <w:rsid w:val="00A8087E"/>
    <w:rsid w:val="00A81196"/>
    <w:rsid w:val="00A81418"/>
    <w:rsid w:val="00A827A6"/>
    <w:rsid w:val="00A83DFB"/>
    <w:rsid w:val="00A84320"/>
    <w:rsid w:val="00A84C61"/>
    <w:rsid w:val="00A86196"/>
    <w:rsid w:val="00A8766B"/>
    <w:rsid w:val="00A87C8A"/>
    <w:rsid w:val="00A915D5"/>
    <w:rsid w:val="00A92732"/>
    <w:rsid w:val="00A93E41"/>
    <w:rsid w:val="00A949F6"/>
    <w:rsid w:val="00A97A48"/>
    <w:rsid w:val="00A97F63"/>
    <w:rsid w:val="00AA0124"/>
    <w:rsid w:val="00AA2C0D"/>
    <w:rsid w:val="00AA3BD4"/>
    <w:rsid w:val="00AA3FD0"/>
    <w:rsid w:val="00AA4885"/>
    <w:rsid w:val="00AA7AC1"/>
    <w:rsid w:val="00AA7C18"/>
    <w:rsid w:val="00AB3841"/>
    <w:rsid w:val="00AC0888"/>
    <w:rsid w:val="00AC1998"/>
    <w:rsid w:val="00AC21AF"/>
    <w:rsid w:val="00AC4F80"/>
    <w:rsid w:val="00AC69B1"/>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0D3"/>
    <w:rsid w:val="00AF1373"/>
    <w:rsid w:val="00AF2A44"/>
    <w:rsid w:val="00AF2CCC"/>
    <w:rsid w:val="00AF35EB"/>
    <w:rsid w:val="00AF4FD7"/>
    <w:rsid w:val="00AF5222"/>
    <w:rsid w:val="00AF64A4"/>
    <w:rsid w:val="00AF64B8"/>
    <w:rsid w:val="00B01F60"/>
    <w:rsid w:val="00B02E83"/>
    <w:rsid w:val="00B06493"/>
    <w:rsid w:val="00B06EA8"/>
    <w:rsid w:val="00B07CDD"/>
    <w:rsid w:val="00B10438"/>
    <w:rsid w:val="00B104A6"/>
    <w:rsid w:val="00B10813"/>
    <w:rsid w:val="00B10E4B"/>
    <w:rsid w:val="00B123FD"/>
    <w:rsid w:val="00B12B67"/>
    <w:rsid w:val="00B13D25"/>
    <w:rsid w:val="00B1542B"/>
    <w:rsid w:val="00B155C2"/>
    <w:rsid w:val="00B17280"/>
    <w:rsid w:val="00B17316"/>
    <w:rsid w:val="00B203F9"/>
    <w:rsid w:val="00B20AF5"/>
    <w:rsid w:val="00B20E85"/>
    <w:rsid w:val="00B216DB"/>
    <w:rsid w:val="00B23B07"/>
    <w:rsid w:val="00B2438E"/>
    <w:rsid w:val="00B24829"/>
    <w:rsid w:val="00B25841"/>
    <w:rsid w:val="00B259D1"/>
    <w:rsid w:val="00B26AEE"/>
    <w:rsid w:val="00B26FCB"/>
    <w:rsid w:val="00B27715"/>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478D"/>
    <w:rsid w:val="00B55F48"/>
    <w:rsid w:val="00B56F8E"/>
    <w:rsid w:val="00B57368"/>
    <w:rsid w:val="00B61A2F"/>
    <w:rsid w:val="00B64198"/>
    <w:rsid w:val="00B66115"/>
    <w:rsid w:val="00B66D80"/>
    <w:rsid w:val="00B70BA3"/>
    <w:rsid w:val="00B71392"/>
    <w:rsid w:val="00B729EC"/>
    <w:rsid w:val="00B72CE4"/>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2E3"/>
    <w:rsid w:val="00B91F60"/>
    <w:rsid w:val="00B937E5"/>
    <w:rsid w:val="00B94216"/>
    <w:rsid w:val="00B95C1E"/>
    <w:rsid w:val="00B96C5E"/>
    <w:rsid w:val="00B97BF5"/>
    <w:rsid w:val="00BA0821"/>
    <w:rsid w:val="00BA14BF"/>
    <w:rsid w:val="00BA2DED"/>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201B"/>
    <w:rsid w:val="00BD3291"/>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AC3"/>
    <w:rsid w:val="00C01F98"/>
    <w:rsid w:val="00C0209C"/>
    <w:rsid w:val="00C03914"/>
    <w:rsid w:val="00C05A1D"/>
    <w:rsid w:val="00C06699"/>
    <w:rsid w:val="00C0699A"/>
    <w:rsid w:val="00C1153D"/>
    <w:rsid w:val="00C1195F"/>
    <w:rsid w:val="00C13335"/>
    <w:rsid w:val="00C147D0"/>
    <w:rsid w:val="00C1544C"/>
    <w:rsid w:val="00C155CB"/>
    <w:rsid w:val="00C17C3A"/>
    <w:rsid w:val="00C21007"/>
    <w:rsid w:val="00C210D7"/>
    <w:rsid w:val="00C21DD2"/>
    <w:rsid w:val="00C220CE"/>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69F"/>
    <w:rsid w:val="00C43709"/>
    <w:rsid w:val="00C4597B"/>
    <w:rsid w:val="00C45DC2"/>
    <w:rsid w:val="00C50703"/>
    <w:rsid w:val="00C519FB"/>
    <w:rsid w:val="00C51FCC"/>
    <w:rsid w:val="00C52877"/>
    <w:rsid w:val="00C5316B"/>
    <w:rsid w:val="00C54EE1"/>
    <w:rsid w:val="00C557BB"/>
    <w:rsid w:val="00C559DA"/>
    <w:rsid w:val="00C567D9"/>
    <w:rsid w:val="00C602A1"/>
    <w:rsid w:val="00C60422"/>
    <w:rsid w:val="00C6230A"/>
    <w:rsid w:val="00C62694"/>
    <w:rsid w:val="00C633A2"/>
    <w:rsid w:val="00C63CDB"/>
    <w:rsid w:val="00C6423C"/>
    <w:rsid w:val="00C6573F"/>
    <w:rsid w:val="00C66C6A"/>
    <w:rsid w:val="00C66EF6"/>
    <w:rsid w:val="00C71098"/>
    <w:rsid w:val="00C71894"/>
    <w:rsid w:val="00C721D3"/>
    <w:rsid w:val="00C73D22"/>
    <w:rsid w:val="00C75827"/>
    <w:rsid w:val="00C7722A"/>
    <w:rsid w:val="00C77766"/>
    <w:rsid w:val="00C7794E"/>
    <w:rsid w:val="00C8032D"/>
    <w:rsid w:val="00C80512"/>
    <w:rsid w:val="00C8074D"/>
    <w:rsid w:val="00C83AE3"/>
    <w:rsid w:val="00C84C35"/>
    <w:rsid w:val="00C84F89"/>
    <w:rsid w:val="00C86489"/>
    <w:rsid w:val="00C902FD"/>
    <w:rsid w:val="00C91DC8"/>
    <w:rsid w:val="00C93B64"/>
    <w:rsid w:val="00C93B84"/>
    <w:rsid w:val="00C94130"/>
    <w:rsid w:val="00C95B8D"/>
    <w:rsid w:val="00C95FFF"/>
    <w:rsid w:val="00CA03A0"/>
    <w:rsid w:val="00CA0B71"/>
    <w:rsid w:val="00CA10F5"/>
    <w:rsid w:val="00CA1D2A"/>
    <w:rsid w:val="00CA3CB2"/>
    <w:rsid w:val="00CA4033"/>
    <w:rsid w:val="00CA5B6D"/>
    <w:rsid w:val="00CA7E62"/>
    <w:rsid w:val="00CB11E0"/>
    <w:rsid w:val="00CB183B"/>
    <w:rsid w:val="00CB231B"/>
    <w:rsid w:val="00CB2C5B"/>
    <w:rsid w:val="00CB4E13"/>
    <w:rsid w:val="00CB5C46"/>
    <w:rsid w:val="00CB6CDF"/>
    <w:rsid w:val="00CB70E4"/>
    <w:rsid w:val="00CC07AC"/>
    <w:rsid w:val="00CC2899"/>
    <w:rsid w:val="00CC3C8B"/>
    <w:rsid w:val="00CC4250"/>
    <w:rsid w:val="00CC6AE8"/>
    <w:rsid w:val="00CD0F08"/>
    <w:rsid w:val="00CD368B"/>
    <w:rsid w:val="00CD3DC0"/>
    <w:rsid w:val="00CD486C"/>
    <w:rsid w:val="00CD6CA5"/>
    <w:rsid w:val="00CD762C"/>
    <w:rsid w:val="00CE02BB"/>
    <w:rsid w:val="00CE087E"/>
    <w:rsid w:val="00CE09F1"/>
    <w:rsid w:val="00CE0BDC"/>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4BE"/>
    <w:rsid w:val="00D11FFD"/>
    <w:rsid w:val="00D13D0F"/>
    <w:rsid w:val="00D1462D"/>
    <w:rsid w:val="00D1494E"/>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0DC6"/>
    <w:rsid w:val="00DA1161"/>
    <w:rsid w:val="00DA11F9"/>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B25"/>
    <w:rsid w:val="00DB6DDF"/>
    <w:rsid w:val="00DB7CDA"/>
    <w:rsid w:val="00DC0D36"/>
    <w:rsid w:val="00DC1147"/>
    <w:rsid w:val="00DC1D72"/>
    <w:rsid w:val="00DC1E3B"/>
    <w:rsid w:val="00DD0204"/>
    <w:rsid w:val="00DD269A"/>
    <w:rsid w:val="00DD408C"/>
    <w:rsid w:val="00DD4139"/>
    <w:rsid w:val="00DD56EA"/>
    <w:rsid w:val="00DD7652"/>
    <w:rsid w:val="00DD79E2"/>
    <w:rsid w:val="00DD7A47"/>
    <w:rsid w:val="00DD7CBB"/>
    <w:rsid w:val="00DE0CDB"/>
    <w:rsid w:val="00DE117E"/>
    <w:rsid w:val="00DE2858"/>
    <w:rsid w:val="00DE2B27"/>
    <w:rsid w:val="00DE3434"/>
    <w:rsid w:val="00DE4DFF"/>
    <w:rsid w:val="00DE57DC"/>
    <w:rsid w:val="00DE6D65"/>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362"/>
    <w:rsid w:val="00E249F0"/>
    <w:rsid w:val="00E25436"/>
    <w:rsid w:val="00E258E6"/>
    <w:rsid w:val="00E260EF"/>
    <w:rsid w:val="00E302CB"/>
    <w:rsid w:val="00E31D2E"/>
    <w:rsid w:val="00E33115"/>
    <w:rsid w:val="00E33E5F"/>
    <w:rsid w:val="00E342E7"/>
    <w:rsid w:val="00E400F5"/>
    <w:rsid w:val="00E40723"/>
    <w:rsid w:val="00E40882"/>
    <w:rsid w:val="00E4124F"/>
    <w:rsid w:val="00E4133D"/>
    <w:rsid w:val="00E42A65"/>
    <w:rsid w:val="00E42A95"/>
    <w:rsid w:val="00E435A0"/>
    <w:rsid w:val="00E44B18"/>
    <w:rsid w:val="00E44C70"/>
    <w:rsid w:val="00E4717B"/>
    <w:rsid w:val="00E47F3E"/>
    <w:rsid w:val="00E50380"/>
    <w:rsid w:val="00E52D92"/>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517F"/>
    <w:rsid w:val="00E668F0"/>
    <w:rsid w:val="00E71668"/>
    <w:rsid w:val="00E716AF"/>
    <w:rsid w:val="00E72169"/>
    <w:rsid w:val="00E7240F"/>
    <w:rsid w:val="00E738BA"/>
    <w:rsid w:val="00E80627"/>
    <w:rsid w:val="00E842AD"/>
    <w:rsid w:val="00E84ABC"/>
    <w:rsid w:val="00E84DE3"/>
    <w:rsid w:val="00E8525C"/>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B43A4"/>
    <w:rsid w:val="00EC00ED"/>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26240"/>
    <w:rsid w:val="00F30215"/>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080D"/>
    <w:rsid w:val="00F52F42"/>
    <w:rsid w:val="00F53A19"/>
    <w:rsid w:val="00F55823"/>
    <w:rsid w:val="00F56D6E"/>
    <w:rsid w:val="00F57B03"/>
    <w:rsid w:val="00F60974"/>
    <w:rsid w:val="00F6100C"/>
    <w:rsid w:val="00F61A0E"/>
    <w:rsid w:val="00F61AC3"/>
    <w:rsid w:val="00F6384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3A34"/>
    <w:rsid w:val="00F95C98"/>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1065"/>
    <w:rsid w:val="00FB203E"/>
    <w:rsid w:val="00FB21A6"/>
    <w:rsid w:val="00FB32C8"/>
    <w:rsid w:val="00FB37A9"/>
    <w:rsid w:val="00FB58C3"/>
    <w:rsid w:val="00FB61C8"/>
    <w:rsid w:val="00FB6C66"/>
    <w:rsid w:val="00FB6D07"/>
    <w:rsid w:val="00FB6D69"/>
    <w:rsid w:val="00FB74AE"/>
    <w:rsid w:val="00FB7FB7"/>
    <w:rsid w:val="00FC143B"/>
    <w:rsid w:val="00FC1C50"/>
    <w:rsid w:val="00FC282C"/>
    <w:rsid w:val="00FC53BD"/>
    <w:rsid w:val="00FC6B3C"/>
    <w:rsid w:val="00FD096D"/>
    <w:rsid w:val="00FD27D6"/>
    <w:rsid w:val="00FD32AD"/>
    <w:rsid w:val="00FD380A"/>
    <w:rsid w:val="00FD3BAD"/>
    <w:rsid w:val="00FD5755"/>
    <w:rsid w:val="00FD6F52"/>
    <w:rsid w:val="00FD7556"/>
    <w:rsid w:val="00FE014F"/>
    <w:rsid w:val="00FE03A3"/>
    <w:rsid w:val="00FE10C1"/>
    <w:rsid w:val="00FE2B2D"/>
    <w:rsid w:val="00FE4058"/>
    <w:rsid w:val="00FE6647"/>
    <w:rsid w:val="00FE6EE1"/>
    <w:rsid w:val="00FF177E"/>
    <w:rsid w:val="00FF3996"/>
    <w:rsid w:val="00FF3AC7"/>
    <w:rsid w:val="00FF41F2"/>
    <w:rsid w:val="00FF49E9"/>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745092">
      <w:bodyDiv w:val="1"/>
      <w:marLeft w:val="0"/>
      <w:marRight w:val="0"/>
      <w:marTop w:val="0"/>
      <w:marBottom w:val="0"/>
      <w:divBdr>
        <w:top w:val="none" w:sz="0" w:space="0" w:color="auto"/>
        <w:left w:val="none" w:sz="0" w:space="0" w:color="auto"/>
        <w:bottom w:val="none" w:sz="0" w:space="0" w:color="auto"/>
        <w:right w:val="none" w:sz="0" w:space="0" w:color="auto"/>
      </w:divBdr>
    </w:div>
    <w:div w:id="2434891">
      <w:bodyDiv w:val="1"/>
      <w:marLeft w:val="0"/>
      <w:marRight w:val="0"/>
      <w:marTop w:val="0"/>
      <w:marBottom w:val="0"/>
      <w:divBdr>
        <w:top w:val="none" w:sz="0" w:space="0" w:color="auto"/>
        <w:left w:val="none" w:sz="0" w:space="0" w:color="auto"/>
        <w:bottom w:val="none" w:sz="0" w:space="0" w:color="auto"/>
        <w:right w:val="none" w:sz="0" w:space="0" w:color="auto"/>
      </w:divBdr>
    </w:div>
    <w:div w:id="2510979">
      <w:bodyDiv w:val="1"/>
      <w:marLeft w:val="0"/>
      <w:marRight w:val="0"/>
      <w:marTop w:val="0"/>
      <w:marBottom w:val="0"/>
      <w:divBdr>
        <w:top w:val="none" w:sz="0" w:space="0" w:color="auto"/>
        <w:left w:val="none" w:sz="0" w:space="0" w:color="auto"/>
        <w:bottom w:val="none" w:sz="0" w:space="0" w:color="auto"/>
        <w:right w:val="none" w:sz="0" w:space="0" w:color="auto"/>
      </w:divBdr>
    </w:div>
    <w:div w:id="2562331">
      <w:bodyDiv w:val="1"/>
      <w:marLeft w:val="0"/>
      <w:marRight w:val="0"/>
      <w:marTop w:val="0"/>
      <w:marBottom w:val="0"/>
      <w:divBdr>
        <w:top w:val="none" w:sz="0" w:space="0" w:color="auto"/>
        <w:left w:val="none" w:sz="0" w:space="0" w:color="auto"/>
        <w:bottom w:val="none" w:sz="0" w:space="0" w:color="auto"/>
        <w:right w:val="none" w:sz="0" w:space="0" w:color="auto"/>
      </w:divBdr>
    </w:div>
    <w:div w:id="3291517">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3942775">
      <w:bodyDiv w:val="1"/>
      <w:marLeft w:val="0"/>
      <w:marRight w:val="0"/>
      <w:marTop w:val="0"/>
      <w:marBottom w:val="0"/>
      <w:divBdr>
        <w:top w:val="none" w:sz="0" w:space="0" w:color="auto"/>
        <w:left w:val="none" w:sz="0" w:space="0" w:color="auto"/>
        <w:bottom w:val="none" w:sz="0" w:space="0" w:color="auto"/>
        <w:right w:val="none" w:sz="0" w:space="0" w:color="auto"/>
      </w:divBdr>
    </w:div>
    <w:div w:id="4403407">
      <w:bodyDiv w:val="1"/>
      <w:marLeft w:val="0"/>
      <w:marRight w:val="0"/>
      <w:marTop w:val="0"/>
      <w:marBottom w:val="0"/>
      <w:divBdr>
        <w:top w:val="none" w:sz="0" w:space="0" w:color="auto"/>
        <w:left w:val="none" w:sz="0" w:space="0" w:color="auto"/>
        <w:bottom w:val="none" w:sz="0" w:space="0" w:color="auto"/>
        <w:right w:val="none" w:sz="0" w:space="0" w:color="auto"/>
      </w:divBdr>
    </w:div>
    <w:div w:id="5255369">
      <w:bodyDiv w:val="1"/>
      <w:marLeft w:val="0"/>
      <w:marRight w:val="0"/>
      <w:marTop w:val="0"/>
      <w:marBottom w:val="0"/>
      <w:divBdr>
        <w:top w:val="none" w:sz="0" w:space="0" w:color="auto"/>
        <w:left w:val="none" w:sz="0" w:space="0" w:color="auto"/>
        <w:bottom w:val="none" w:sz="0" w:space="0" w:color="auto"/>
        <w:right w:val="none" w:sz="0" w:space="0" w:color="auto"/>
      </w:divBdr>
    </w:div>
    <w:div w:id="5332666">
      <w:bodyDiv w:val="1"/>
      <w:marLeft w:val="0"/>
      <w:marRight w:val="0"/>
      <w:marTop w:val="0"/>
      <w:marBottom w:val="0"/>
      <w:divBdr>
        <w:top w:val="none" w:sz="0" w:space="0" w:color="auto"/>
        <w:left w:val="none" w:sz="0" w:space="0" w:color="auto"/>
        <w:bottom w:val="none" w:sz="0" w:space="0" w:color="auto"/>
        <w:right w:val="none" w:sz="0" w:space="0" w:color="auto"/>
      </w:divBdr>
    </w:div>
    <w:div w:id="544566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6951425">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7295424">
      <w:bodyDiv w:val="1"/>
      <w:marLeft w:val="0"/>
      <w:marRight w:val="0"/>
      <w:marTop w:val="0"/>
      <w:marBottom w:val="0"/>
      <w:divBdr>
        <w:top w:val="none" w:sz="0" w:space="0" w:color="auto"/>
        <w:left w:val="none" w:sz="0" w:space="0" w:color="auto"/>
        <w:bottom w:val="none" w:sz="0" w:space="0" w:color="auto"/>
        <w:right w:val="none" w:sz="0" w:space="0" w:color="auto"/>
      </w:divBdr>
    </w:div>
    <w:div w:id="7561862">
      <w:bodyDiv w:val="1"/>
      <w:marLeft w:val="0"/>
      <w:marRight w:val="0"/>
      <w:marTop w:val="0"/>
      <w:marBottom w:val="0"/>
      <w:divBdr>
        <w:top w:val="none" w:sz="0" w:space="0" w:color="auto"/>
        <w:left w:val="none" w:sz="0" w:space="0" w:color="auto"/>
        <w:bottom w:val="none" w:sz="0" w:space="0" w:color="auto"/>
        <w:right w:val="none" w:sz="0" w:space="0" w:color="auto"/>
      </w:divBdr>
    </w:div>
    <w:div w:id="8026834">
      <w:bodyDiv w:val="1"/>
      <w:marLeft w:val="0"/>
      <w:marRight w:val="0"/>
      <w:marTop w:val="0"/>
      <w:marBottom w:val="0"/>
      <w:divBdr>
        <w:top w:val="none" w:sz="0" w:space="0" w:color="auto"/>
        <w:left w:val="none" w:sz="0" w:space="0" w:color="auto"/>
        <w:bottom w:val="none" w:sz="0" w:space="0" w:color="auto"/>
        <w:right w:val="none" w:sz="0" w:space="0" w:color="auto"/>
      </w:divBdr>
    </w:div>
    <w:div w:id="8220535">
      <w:bodyDiv w:val="1"/>
      <w:marLeft w:val="0"/>
      <w:marRight w:val="0"/>
      <w:marTop w:val="0"/>
      <w:marBottom w:val="0"/>
      <w:divBdr>
        <w:top w:val="none" w:sz="0" w:space="0" w:color="auto"/>
        <w:left w:val="none" w:sz="0" w:space="0" w:color="auto"/>
        <w:bottom w:val="none" w:sz="0" w:space="0" w:color="auto"/>
        <w:right w:val="none" w:sz="0" w:space="0" w:color="auto"/>
      </w:divBdr>
    </w:div>
    <w:div w:id="8335407">
      <w:bodyDiv w:val="1"/>
      <w:marLeft w:val="0"/>
      <w:marRight w:val="0"/>
      <w:marTop w:val="0"/>
      <w:marBottom w:val="0"/>
      <w:divBdr>
        <w:top w:val="none" w:sz="0" w:space="0" w:color="auto"/>
        <w:left w:val="none" w:sz="0" w:space="0" w:color="auto"/>
        <w:bottom w:val="none" w:sz="0" w:space="0" w:color="auto"/>
        <w:right w:val="none" w:sz="0" w:space="0" w:color="auto"/>
      </w:divBdr>
    </w:div>
    <w:div w:id="8678080">
      <w:bodyDiv w:val="1"/>
      <w:marLeft w:val="0"/>
      <w:marRight w:val="0"/>
      <w:marTop w:val="0"/>
      <w:marBottom w:val="0"/>
      <w:divBdr>
        <w:top w:val="none" w:sz="0" w:space="0" w:color="auto"/>
        <w:left w:val="none" w:sz="0" w:space="0" w:color="auto"/>
        <w:bottom w:val="none" w:sz="0" w:space="0" w:color="auto"/>
        <w:right w:val="none" w:sz="0" w:space="0" w:color="auto"/>
      </w:divBdr>
    </w:div>
    <w:div w:id="9070298">
      <w:bodyDiv w:val="1"/>
      <w:marLeft w:val="0"/>
      <w:marRight w:val="0"/>
      <w:marTop w:val="0"/>
      <w:marBottom w:val="0"/>
      <w:divBdr>
        <w:top w:val="none" w:sz="0" w:space="0" w:color="auto"/>
        <w:left w:val="none" w:sz="0" w:space="0" w:color="auto"/>
        <w:bottom w:val="none" w:sz="0" w:space="0" w:color="auto"/>
        <w:right w:val="none" w:sz="0" w:space="0" w:color="auto"/>
      </w:divBdr>
    </w:div>
    <w:div w:id="9646283">
      <w:bodyDiv w:val="1"/>
      <w:marLeft w:val="0"/>
      <w:marRight w:val="0"/>
      <w:marTop w:val="0"/>
      <w:marBottom w:val="0"/>
      <w:divBdr>
        <w:top w:val="none" w:sz="0" w:space="0" w:color="auto"/>
        <w:left w:val="none" w:sz="0" w:space="0" w:color="auto"/>
        <w:bottom w:val="none" w:sz="0" w:space="0" w:color="auto"/>
        <w:right w:val="none" w:sz="0" w:space="0" w:color="auto"/>
      </w:divBdr>
    </w:div>
    <w:div w:id="9916690">
      <w:bodyDiv w:val="1"/>
      <w:marLeft w:val="0"/>
      <w:marRight w:val="0"/>
      <w:marTop w:val="0"/>
      <w:marBottom w:val="0"/>
      <w:divBdr>
        <w:top w:val="none" w:sz="0" w:space="0" w:color="auto"/>
        <w:left w:val="none" w:sz="0" w:space="0" w:color="auto"/>
        <w:bottom w:val="none" w:sz="0" w:space="0" w:color="auto"/>
        <w:right w:val="none" w:sz="0" w:space="0" w:color="auto"/>
      </w:divBdr>
    </w:div>
    <w:div w:id="9991682">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0618611">
      <w:bodyDiv w:val="1"/>
      <w:marLeft w:val="0"/>
      <w:marRight w:val="0"/>
      <w:marTop w:val="0"/>
      <w:marBottom w:val="0"/>
      <w:divBdr>
        <w:top w:val="none" w:sz="0" w:space="0" w:color="auto"/>
        <w:left w:val="none" w:sz="0" w:space="0" w:color="auto"/>
        <w:bottom w:val="none" w:sz="0" w:space="0" w:color="auto"/>
        <w:right w:val="none" w:sz="0" w:space="0" w:color="auto"/>
      </w:divBdr>
    </w:div>
    <w:div w:id="10642510">
      <w:bodyDiv w:val="1"/>
      <w:marLeft w:val="0"/>
      <w:marRight w:val="0"/>
      <w:marTop w:val="0"/>
      <w:marBottom w:val="0"/>
      <w:divBdr>
        <w:top w:val="none" w:sz="0" w:space="0" w:color="auto"/>
        <w:left w:val="none" w:sz="0" w:space="0" w:color="auto"/>
        <w:bottom w:val="none" w:sz="0" w:space="0" w:color="auto"/>
        <w:right w:val="none" w:sz="0" w:space="0" w:color="auto"/>
      </w:divBdr>
    </w:div>
    <w:div w:id="10763227">
      <w:bodyDiv w:val="1"/>
      <w:marLeft w:val="0"/>
      <w:marRight w:val="0"/>
      <w:marTop w:val="0"/>
      <w:marBottom w:val="0"/>
      <w:divBdr>
        <w:top w:val="none" w:sz="0" w:space="0" w:color="auto"/>
        <w:left w:val="none" w:sz="0" w:space="0" w:color="auto"/>
        <w:bottom w:val="none" w:sz="0" w:space="0" w:color="auto"/>
        <w:right w:val="none" w:sz="0" w:space="0" w:color="auto"/>
      </w:divBdr>
    </w:div>
    <w:div w:id="10766153">
      <w:bodyDiv w:val="1"/>
      <w:marLeft w:val="0"/>
      <w:marRight w:val="0"/>
      <w:marTop w:val="0"/>
      <w:marBottom w:val="0"/>
      <w:divBdr>
        <w:top w:val="none" w:sz="0" w:space="0" w:color="auto"/>
        <w:left w:val="none" w:sz="0" w:space="0" w:color="auto"/>
        <w:bottom w:val="none" w:sz="0" w:space="0" w:color="auto"/>
        <w:right w:val="none" w:sz="0" w:space="0" w:color="auto"/>
      </w:divBdr>
    </w:div>
    <w:div w:id="10957429">
      <w:bodyDiv w:val="1"/>
      <w:marLeft w:val="0"/>
      <w:marRight w:val="0"/>
      <w:marTop w:val="0"/>
      <w:marBottom w:val="0"/>
      <w:divBdr>
        <w:top w:val="none" w:sz="0" w:space="0" w:color="auto"/>
        <w:left w:val="none" w:sz="0" w:space="0" w:color="auto"/>
        <w:bottom w:val="none" w:sz="0" w:space="0" w:color="auto"/>
        <w:right w:val="none" w:sz="0" w:space="0" w:color="auto"/>
      </w:divBdr>
    </w:div>
    <w:div w:id="11541164">
      <w:bodyDiv w:val="1"/>
      <w:marLeft w:val="0"/>
      <w:marRight w:val="0"/>
      <w:marTop w:val="0"/>
      <w:marBottom w:val="0"/>
      <w:divBdr>
        <w:top w:val="none" w:sz="0" w:space="0" w:color="auto"/>
        <w:left w:val="none" w:sz="0" w:space="0" w:color="auto"/>
        <w:bottom w:val="none" w:sz="0" w:space="0" w:color="auto"/>
        <w:right w:val="none" w:sz="0" w:space="0" w:color="auto"/>
      </w:divBdr>
    </w:div>
    <w:div w:id="12264790">
      <w:bodyDiv w:val="1"/>
      <w:marLeft w:val="0"/>
      <w:marRight w:val="0"/>
      <w:marTop w:val="0"/>
      <w:marBottom w:val="0"/>
      <w:divBdr>
        <w:top w:val="none" w:sz="0" w:space="0" w:color="auto"/>
        <w:left w:val="none" w:sz="0" w:space="0" w:color="auto"/>
        <w:bottom w:val="none" w:sz="0" w:space="0" w:color="auto"/>
        <w:right w:val="none" w:sz="0" w:space="0" w:color="auto"/>
      </w:divBdr>
    </w:div>
    <w:div w:id="12272117">
      <w:bodyDiv w:val="1"/>
      <w:marLeft w:val="0"/>
      <w:marRight w:val="0"/>
      <w:marTop w:val="0"/>
      <w:marBottom w:val="0"/>
      <w:divBdr>
        <w:top w:val="none" w:sz="0" w:space="0" w:color="auto"/>
        <w:left w:val="none" w:sz="0" w:space="0" w:color="auto"/>
        <w:bottom w:val="none" w:sz="0" w:space="0" w:color="auto"/>
        <w:right w:val="none" w:sz="0" w:space="0" w:color="auto"/>
      </w:divBdr>
    </w:div>
    <w:div w:id="12457631">
      <w:bodyDiv w:val="1"/>
      <w:marLeft w:val="0"/>
      <w:marRight w:val="0"/>
      <w:marTop w:val="0"/>
      <w:marBottom w:val="0"/>
      <w:divBdr>
        <w:top w:val="none" w:sz="0" w:space="0" w:color="auto"/>
        <w:left w:val="none" w:sz="0" w:space="0" w:color="auto"/>
        <w:bottom w:val="none" w:sz="0" w:space="0" w:color="auto"/>
        <w:right w:val="none" w:sz="0" w:space="0" w:color="auto"/>
      </w:divBdr>
    </w:div>
    <w:div w:id="12653015">
      <w:bodyDiv w:val="1"/>
      <w:marLeft w:val="0"/>
      <w:marRight w:val="0"/>
      <w:marTop w:val="0"/>
      <w:marBottom w:val="0"/>
      <w:divBdr>
        <w:top w:val="none" w:sz="0" w:space="0" w:color="auto"/>
        <w:left w:val="none" w:sz="0" w:space="0" w:color="auto"/>
        <w:bottom w:val="none" w:sz="0" w:space="0" w:color="auto"/>
        <w:right w:val="none" w:sz="0" w:space="0" w:color="auto"/>
      </w:divBdr>
    </w:div>
    <w:div w:id="12730689">
      <w:bodyDiv w:val="1"/>
      <w:marLeft w:val="0"/>
      <w:marRight w:val="0"/>
      <w:marTop w:val="0"/>
      <w:marBottom w:val="0"/>
      <w:divBdr>
        <w:top w:val="none" w:sz="0" w:space="0" w:color="auto"/>
        <w:left w:val="none" w:sz="0" w:space="0" w:color="auto"/>
        <w:bottom w:val="none" w:sz="0" w:space="0" w:color="auto"/>
        <w:right w:val="none" w:sz="0" w:space="0" w:color="auto"/>
      </w:divBdr>
    </w:div>
    <w:div w:id="12804305">
      <w:bodyDiv w:val="1"/>
      <w:marLeft w:val="0"/>
      <w:marRight w:val="0"/>
      <w:marTop w:val="0"/>
      <w:marBottom w:val="0"/>
      <w:divBdr>
        <w:top w:val="none" w:sz="0" w:space="0" w:color="auto"/>
        <w:left w:val="none" w:sz="0" w:space="0" w:color="auto"/>
        <w:bottom w:val="none" w:sz="0" w:space="0" w:color="auto"/>
        <w:right w:val="none" w:sz="0" w:space="0" w:color="auto"/>
      </w:divBdr>
    </w:div>
    <w:div w:id="13657381">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4159190">
      <w:bodyDiv w:val="1"/>
      <w:marLeft w:val="0"/>
      <w:marRight w:val="0"/>
      <w:marTop w:val="0"/>
      <w:marBottom w:val="0"/>
      <w:divBdr>
        <w:top w:val="none" w:sz="0" w:space="0" w:color="auto"/>
        <w:left w:val="none" w:sz="0" w:space="0" w:color="auto"/>
        <w:bottom w:val="none" w:sz="0" w:space="0" w:color="auto"/>
        <w:right w:val="none" w:sz="0" w:space="0" w:color="auto"/>
      </w:divBdr>
    </w:div>
    <w:div w:id="15078601">
      <w:bodyDiv w:val="1"/>
      <w:marLeft w:val="0"/>
      <w:marRight w:val="0"/>
      <w:marTop w:val="0"/>
      <w:marBottom w:val="0"/>
      <w:divBdr>
        <w:top w:val="none" w:sz="0" w:space="0" w:color="auto"/>
        <w:left w:val="none" w:sz="0" w:space="0" w:color="auto"/>
        <w:bottom w:val="none" w:sz="0" w:space="0" w:color="auto"/>
        <w:right w:val="none" w:sz="0" w:space="0" w:color="auto"/>
      </w:divBdr>
    </w:div>
    <w:div w:id="15545186">
      <w:bodyDiv w:val="1"/>
      <w:marLeft w:val="0"/>
      <w:marRight w:val="0"/>
      <w:marTop w:val="0"/>
      <w:marBottom w:val="0"/>
      <w:divBdr>
        <w:top w:val="none" w:sz="0" w:space="0" w:color="auto"/>
        <w:left w:val="none" w:sz="0" w:space="0" w:color="auto"/>
        <w:bottom w:val="none" w:sz="0" w:space="0" w:color="auto"/>
        <w:right w:val="none" w:sz="0" w:space="0" w:color="auto"/>
      </w:divBdr>
    </w:div>
    <w:div w:id="16006446">
      <w:bodyDiv w:val="1"/>
      <w:marLeft w:val="0"/>
      <w:marRight w:val="0"/>
      <w:marTop w:val="0"/>
      <w:marBottom w:val="0"/>
      <w:divBdr>
        <w:top w:val="none" w:sz="0" w:space="0" w:color="auto"/>
        <w:left w:val="none" w:sz="0" w:space="0" w:color="auto"/>
        <w:bottom w:val="none" w:sz="0" w:space="0" w:color="auto"/>
        <w:right w:val="none" w:sz="0" w:space="0" w:color="auto"/>
      </w:divBdr>
    </w:div>
    <w:div w:id="16591694">
      <w:bodyDiv w:val="1"/>
      <w:marLeft w:val="0"/>
      <w:marRight w:val="0"/>
      <w:marTop w:val="0"/>
      <w:marBottom w:val="0"/>
      <w:divBdr>
        <w:top w:val="none" w:sz="0" w:space="0" w:color="auto"/>
        <w:left w:val="none" w:sz="0" w:space="0" w:color="auto"/>
        <w:bottom w:val="none" w:sz="0" w:space="0" w:color="auto"/>
        <w:right w:val="none" w:sz="0" w:space="0" w:color="auto"/>
      </w:divBdr>
    </w:div>
    <w:div w:id="16783338">
      <w:bodyDiv w:val="1"/>
      <w:marLeft w:val="0"/>
      <w:marRight w:val="0"/>
      <w:marTop w:val="0"/>
      <w:marBottom w:val="0"/>
      <w:divBdr>
        <w:top w:val="none" w:sz="0" w:space="0" w:color="auto"/>
        <w:left w:val="none" w:sz="0" w:space="0" w:color="auto"/>
        <w:bottom w:val="none" w:sz="0" w:space="0" w:color="auto"/>
        <w:right w:val="none" w:sz="0" w:space="0" w:color="auto"/>
      </w:divBdr>
    </w:div>
    <w:div w:id="171197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8286509">
      <w:bodyDiv w:val="1"/>
      <w:marLeft w:val="0"/>
      <w:marRight w:val="0"/>
      <w:marTop w:val="0"/>
      <w:marBottom w:val="0"/>
      <w:divBdr>
        <w:top w:val="none" w:sz="0" w:space="0" w:color="auto"/>
        <w:left w:val="none" w:sz="0" w:space="0" w:color="auto"/>
        <w:bottom w:val="none" w:sz="0" w:space="0" w:color="auto"/>
        <w:right w:val="none" w:sz="0" w:space="0" w:color="auto"/>
      </w:divBdr>
    </w:div>
    <w:div w:id="18509802">
      <w:bodyDiv w:val="1"/>
      <w:marLeft w:val="0"/>
      <w:marRight w:val="0"/>
      <w:marTop w:val="0"/>
      <w:marBottom w:val="0"/>
      <w:divBdr>
        <w:top w:val="none" w:sz="0" w:space="0" w:color="auto"/>
        <w:left w:val="none" w:sz="0" w:space="0" w:color="auto"/>
        <w:bottom w:val="none" w:sz="0" w:space="0" w:color="auto"/>
        <w:right w:val="none" w:sz="0" w:space="0" w:color="auto"/>
      </w:divBdr>
    </w:div>
    <w:div w:id="18552205">
      <w:bodyDiv w:val="1"/>
      <w:marLeft w:val="0"/>
      <w:marRight w:val="0"/>
      <w:marTop w:val="0"/>
      <w:marBottom w:val="0"/>
      <w:divBdr>
        <w:top w:val="none" w:sz="0" w:space="0" w:color="auto"/>
        <w:left w:val="none" w:sz="0" w:space="0" w:color="auto"/>
        <w:bottom w:val="none" w:sz="0" w:space="0" w:color="auto"/>
        <w:right w:val="none" w:sz="0" w:space="0" w:color="auto"/>
      </w:divBdr>
    </w:div>
    <w:div w:id="18625597">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19625955">
      <w:bodyDiv w:val="1"/>
      <w:marLeft w:val="0"/>
      <w:marRight w:val="0"/>
      <w:marTop w:val="0"/>
      <w:marBottom w:val="0"/>
      <w:divBdr>
        <w:top w:val="none" w:sz="0" w:space="0" w:color="auto"/>
        <w:left w:val="none" w:sz="0" w:space="0" w:color="auto"/>
        <w:bottom w:val="none" w:sz="0" w:space="0" w:color="auto"/>
        <w:right w:val="none" w:sz="0" w:space="0" w:color="auto"/>
      </w:divBdr>
    </w:div>
    <w:div w:id="19748251">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521141">
      <w:bodyDiv w:val="1"/>
      <w:marLeft w:val="0"/>
      <w:marRight w:val="0"/>
      <w:marTop w:val="0"/>
      <w:marBottom w:val="0"/>
      <w:divBdr>
        <w:top w:val="none" w:sz="0" w:space="0" w:color="auto"/>
        <w:left w:val="none" w:sz="0" w:space="0" w:color="auto"/>
        <w:bottom w:val="none" w:sz="0" w:space="0" w:color="auto"/>
        <w:right w:val="none" w:sz="0" w:space="0" w:color="auto"/>
      </w:divBdr>
    </w:div>
    <w:div w:id="20714442">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1446530">
      <w:bodyDiv w:val="1"/>
      <w:marLeft w:val="0"/>
      <w:marRight w:val="0"/>
      <w:marTop w:val="0"/>
      <w:marBottom w:val="0"/>
      <w:divBdr>
        <w:top w:val="none" w:sz="0" w:space="0" w:color="auto"/>
        <w:left w:val="none" w:sz="0" w:space="0" w:color="auto"/>
        <w:bottom w:val="none" w:sz="0" w:space="0" w:color="auto"/>
        <w:right w:val="none" w:sz="0" w:space="0" w:color="auto"/>
      </w:divBdr>
    </w:div>
    <w:div w:id="21715923">
      <w:bodyDiv w:val="1"/>
      <w:marLeft w:val="0"/>
      <w:marRight w:val="0"/>
      <w:marTop w:val="0"/>
      <w:marBottom w:val="0"/>
      <w:divBdr>
        <w:top w:val="none" w:sz="0" w:space="0" w:color="auto"/>
        <w:left w:val="none" w:sz="0" w:space="0" w:color="auto"/>
        <w:bottom w:val="none" w:sz="0" w:space="0" w:color="auto"/>
        <w:right w:val="none" w:sz="0" w:space="0" w:color="auto"/>
      </w:divBdr>
    </w:div>
    <w:div w:id="21975968">
      <w:bodyDiv w:val="1"/>
      <w:marLeft w:val="0"/>
      <w:marRight w:val="0"/>
      <w:marTop w:val="0"/>
      <w:marBottom w:val="0"/>
      <w:divBdr>
        <w:top w:val="none" w:sz="0" w:space="0" w:color="auto"/>
        <w:left w:val="none" w:sz="0" w:space="0" w:color="auto"/>
        <w:bottom w:val="none" w:sz="0" w:space="0" w:color="auto"/>
        <w:right w:val="none" w:sz="0" w:space="0" w:color="auto"/>
      </w:divBdr>
    </w:div>
    <w:div w:id="22436928">
      <w:bodyDiv w:val="1"/>
      <w:marLeft w:val="0"/>
      <w:marRight w:val="0"/>
      <w:marTop w:val="0"/>
      <w:marBottom w:val="0"/>
      <w:divBdr>
        <w:top w:val="none" w:sz="0" w:space="0" w:color="auto"/>
        <w:left w:val="none" w:sz="0" w:space="0" w:color="auto"/>
        <w:bottom w:val="none" w:sz="0" w:space="0" w:color="auto"/>
        <w:right w:val="none" w:sz="0" w:space="0" w:color="auto"/>
      </w:divBdr>
    </w:div>
    <w:div w:id="22554930">
      <w:bodyDiv w:val="1"/>
      <w:marLeft w:val="0"/>
      <w:marRight w:val="0"/>
      <w:marTop w:val="0"/>
      <w:marBottom w:val="0"/>
      <w:divBdr>
        <w:top w:val="none" w:sz="0" w:space="0" w:color="auto"/>
        <w:left w:val="none" w:sz="0" w:space="0" w:color="auto"/>
        <w:bottom w:val="none" w:sz="0" w:space="0" w:color="auto"/>
        <w:right w:val="none" w:sz="0" w:space="0" w:color="auto"/>
      </w:divBdr>
    </w:div>
    <w:div w:id="22948986">
      <w:bodyDiv w:val="1"/>
      <w:marLeft w:val="0"/>
      <w:marRight w:val="0"/>
      <w:marTop w:val="0"/>
      <w:marBottom w:val="0"/>
      <w:divBdr>
        <w:top w:val="none" w:sz="0" w:space="0" w:color="auto"/>
        <w:left w:val="none" w:sz="0" w:space="0" w:color="auto"/>
        <w:bottom w:val="none" w:sz="0" w:space="0" w:color="auto"/>
        <w:right w:val="none" w:sz="0" w:space="0" w:color="auto"/>
      </w:divBdr>
    </w:div>
    <w:div w:id="23068860">
      <w:bodyDiv w:val="1"/>
      <w:marLeft w:val="0"/>
      <w:marRight w:val="0"/>
      <w:marTop w:val="0"/>
      <w:marBottom w:val="0"/>
      <w:divBdr>
        <w:top w:val="none" w:sz="0" w:space="0" w:color="auto"/>
        <w:left w:val="none" w:sz="0" w:space="0" w:color="auto"/>
        <w:bottom w:val="none" w:sz="0" w:space="0" w:color="auto"/>
        <w:right w:val="none" w:sz="0" w:space="0" w:color="auto"/>
      </w:divBdr>
    </w:div>
    <w:div w:id="23559212">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5570198">
      <w:bodyDiv w:val="1"/>
      <w:marLeft w:val="0"/>
      <w:marRight w:val="0"/>
      <w:marTop w:val="0"/>
      <w:marBottom w:val="0"/>
      <w:divBdr>
        <w:top w:val="none" w:sz="0" w:space="0" w:color="auto"/>
        <w:left w:val="none" w:sz="0" w:space="0" w:color="auto"/>
        <w:bottom w:val="none" w:sz="0" w:space="0" w:color="auto"/>
        <w:right w:val="none" w:sz="0" w:space="0" w:color="auto"/>
      </w:divBdr>
    </w:div>
    <w:div w:id="25644088">
      <w:bodyDiv w:val="1"/>
      <w:marLeft w:val="0"/>
      <w:marRight w:val="0"/>
      <w:marTop w:val="0"/>
      <w:marBottom w:val="0"/>
      <w:divBdr>
        <w:top w:val="none" w:sz="0" w:space="0" w:color="auto"/>
        <w:left w:val="none" w:sz="0" w:space="0" w:color="auto"/>
        <w:bottom w:val="none" w:sz="0" w:space="0" w:color="auto"/>
        <w:right w:val="none" w:sz="0" w:space="0" w:color="auto"/>
      </w:divBdr>
    </w:div>
    <w:div w:id="26375736">
      <w:bodyDiv w:val="1"/>
      <w:marLeft w:val="0"/>
      <w:marRight w:val="0"/>
      <w:marTop w:val="0"/>
      <w:marBottom w:val="0"/>
      <w:divBdr>
        <w:top w:val="none" w:sz="0" w:space="0" w:color="auto"/>
        <w:left w:val="none" w:sz="0" w:space="0" w:color="auto"/>
        <w:bottom w:val="none" w:sz="0" w:space="0" w:color="auto"/>
        <w:right w:val="none" w:sz="0" w:space="0" w:color="auto"/>
      </w:divBdr>
    </w:div>
    <w:div w:id="26640016">
      <w:bodyDiv w:val="1"/>
      <w:marLeft w:val="0"/>
      <w:marRight w:val="0"/>
      <w:marTop w:val="0"/>
      <w:marBottom w:val="0"/>
      <w:divBdr>
        <w:top w:val="none" w:sz="0" w:space="0" w:color="auto"/>
        <w:left w:val="none" w:sz="0" w:space="0" w:color="auto"/>
        <w:bottom w:val="none" w:sz="0" w:space="0" w:color="auto"/>
        <w:right w:val="none" w:sz="0" w:space="0" w:color="auto"/>
      </w:divBdr>
    </w:div>
    <w:div w:id="27031424">
      <w:bodyDiv w:val="1"/>
      <w:marLeft w:val="0"/>
      <w:marRight w:val="0"/>
      <w:marTop w:val="0"/>
      <w:marBottom w:val="0"/>
      <w:divBdr>
        <w:top w:val="none" w:sz="0" w:space="0" w:color="auto"/>
        <w:left w:val="none" w:sz="0" w:space="0" w:color="auto"/>
        <w:bottom w:val="none" w:sz="0" w:space="0" w:color="auto"/>
        <w:right w:val="none" w:sz="0" w:space="0" w:color="auto"/>
      </w:divBdr>
    </w:div>
    <w:div w:id="27268464">
      <w:bodyDiv w:val="1"/>
      <w:marLeft w:val="0"/>
      <w:marRight w:val="0"/>
      <w:marTop w:val="0"/>
      <w:marBottom w:val="0"/>
      <w:divBdr>
        <w:top w:val="none" w:sz="0" w:space="0" w:color="auto"/>
        <w:left w:val="none" w:sz="0" w:space="0" w:color="auto"/>
        <w:bottom w:val="none" w:sz="0" w:space="0" w:color="auto"/>
        <w:right w:val="none" w:sz="0" w:space="0" w:color="auto"/>
      </w:divBdr>
    </w:div>
    <w:div w:id="27486978">
      <w:bodyDiv w:val="1"/>
      <w:marLeft w:val="0"/>
      <w:marRight w:val="0"/>
      <w:marTop w:val="0"/>
      <w:marBottom w:val="0"/>
      <w:divBdr>
        <w:top w:val="none" w:sz="0" w:space="0" w:color="auto"/>
        <w:left w:val="none" w:sz="0" w:space="0" w:color="auto"/>
        <w:bottom w:val="none" w:sz="0" w:space="0" w:color="auto"/>
        <w:right w:val="none" w:sz="0" w:space="0" w:color="auto"/>
      </w:divBdr>
    </w:div>
    <w:div w:id="27879761">
      <w:bodyDiv w:val="1"/>
      <w:marLeft w:val="0"/>
      <w:marRight w:val="0"/>
      <w:marTop w:val="0"/>
      <w:marBottom w:val="0"/>
      <w:divBdr>
        <w:top w:val="none" w:sz="0" w:space="0" w:color="auto"/>
        <w:left w:val="none" w:sz="0" w:space="0" w:color="auto"/>
        <w:bottom w:val="none" w:sz="0" w:space="0" w:color="auto"/>
        <w:right w:val="none" w:sz="0" w:space="0" w:color="auto"/>
      </w:divBdr>
    </w:div>
    <w:div w:id="28072397">
      <w:bodyDiv w:val="1"/>
      <w:marLeft w:val="0"/>
      <w:marRight w:val="0"/>
      <w:marTop w:val="0"/>
      <w:marBottom w:val="0"/>
      <w:divBdr>
        <w:top w:val="none" w:sz="0" w:space="0" w:color="auto"/>
        <w:left w:val="none" w:sz="0" w:space="0" w:color="auto"/>
        <w:bottom w:val="none" w:sz="0" w:space="0" w:color="auto"/>
        <w:right w:val="none" w:sz="0" w:space="0" w:color="auto"/>
      </w:divBdr>
    </w:div>
    <w:div w:id="28144820">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28646097">
      <w:bodyDiv w:val="1"/>
      <w:marLeft w:val="0"/>
      <w:marRight w:val="0"/>
      <w:marTop w:val="0"/>
      <w:marBottom w:val="0"/>
      <w:divBdr>
        <w:top w:val="none" w:sz="0" w:space="0" w:color="auto"/>
        <w:left w:val="none" w:sz="0" w:space="0" w:color="auto"/>
        <w:bottom w:val="none" w:sz="0" w:space="0" w:color="auto"/>
        <w:right w:val="none" w:sz="0" w:space="0" w:color="auto"/>
      </w:divBdr>
    </w:div>
    <w:div w:id="28991213">
      <w:bodyDiv w:val="1"/>
      <w:marLeft w:val="0"/>
      <w:marRight w:val="0"/>
      <w:marTop w:val="0"/>
      <w:marBottom w:val="0"/>
      <w:divBdr>
        <w:top w:val="none" w:sz="0" w:space="0" w:color="auto"/>
        <w:left w:val="none" w:sz="0" w:space="0" w:color="auto"/>
        <w:bottom w:val="none" w:sz="0" w:space="0" w:color="auto"/>
        <w:right w:val="none" w:sz="0" w:space="0" w:color="auto"/>
      </w:divBdr>
    </w:div>
    <w:div w:id="29183562">
      <w:bodyDiv w:val="1"/>
      <w:marLeft w:val="0"/>
      <w:marRight w:val="0"/>
      <w:marTop w:val="0"/>
      <w:marBottom w:val="0"/>
      <w:divBdr>
        <w:top w:val="none" w:sz="0" w:space="0" w:color="auto"/>
        <w:left w:val="none" w:sz="0" w:space="0" w:color="auto"/>
        <w:bottom w:val="none" w:sz="0" w:space="0" w:color="auto"/>
        <w:right w:val="none" w:sz="0" w:space="0" w:color="auto"/>
      </w:divBdr>
    </w:div>
    <w:div w:id="29377565">
      <w:bodyDiv w:val="1"/>
      <w:marLeft w:val="0"/>
      <w:marRight w:val="0"/>
      <w:marTop w:val="0"/>
      <w:marBottom w:val="0"/>
      <w:divBdr>
        <w:top w:val="none" w:sz="0" w:space="0" w:color="auto"/>
        <w:left w:val="none" w:sz="0" w:space="0" w:color="auto"/>
        <w:bottom w:val="none" w:sz="0" w:space="0" w:color="auto"/>
        <w:right w:val="none" w:sz="0" w:space="0" w:color="auto"/>
      </w:divBdr>
    </w:div>
    <w:div w:id="29764436">
      <w:bodyDiv w:val="1"/>
      <w:marLeft w:val="0"/>
      <w:marRight w:val="0"/>
      <w:marTop w:val="0"/>
      <w:marBottom w:val="0"/>
      <w:divBdr>
        <w:top w:val="none" w:sz="0" w:space="0" w:color="auto"/>
        <w:left w:val="none" w:sz="0" w:space="0" w:color="auto"/>
        <w:bottom w:val="none" w:sz="0" w:space="0" w:color="auto"/>
        <w:right w:val="none" w:sz="0" w:space="0" w:color="auto"/>
      </w:divBdr>
    </w:div>
    <w:div w:id="30344104">
      <w:bodyDiv w:val="1"/>
      <w:marLeft w:val="0"/>
      <w:marRight w:val="0"/>
      <w:marTop w:val="0"/>
      <w:marBottom w:val="0"/>
      <w:divBdr>
        <w:top w:val="none" w:sz="0" w:space="0" w:color="auto"/>
        <w:left w:val="none" w:sz="0" w:space="0" w:color="auto"/>
        <w:bottom w:val="none" w:sz="0" w:space="0" w:color="auto"/>
        <w:right w:val="none" w:sz="0" w:space="0" w:color="auto"/>
      </w:divBdr>
    </w:div>
    <w:div w:id="30497897">
      <w:bodyDiv w:val="1"/>
      <w:marLeft w:val="0"/>
      <w:marRight w:val="0"/>
      <w:marTop w:val="0"/>
      <w:marBottom w:val="0"/>
      <w:divBdr>
        <w:top w:val="none" w:sz="0" w:space="0" w:color="auto"/>
        <w:left w:val="none" w:sz="0" w:space="0" w:color="auto"/>
        <w:bottom w:val="none" w:sz="0" w:space="0" w:color="auto"/>
        <w:right w:val="none" w:sz="0" w:space="0" w:color="auto"/>
      </w:divBdr>
    </w:div>
    <w:div w:id="30691893">
      <w:bodyDiv w:val="1"/>
      <w:marLeft w:val="0"/>
      <w:marRight w:val="0"/>
      <w:marTop w:val="0"/>
      <w:marBottom w:val="0"/>
      <w:divBdr>
        <w:top w:val="none" w:sz="0" w:space="0" w:color="auto"/>
        <w:left w:val="none" w:sz="0" w:space="0" w:color="auto"/>
        <w:bottom w:val="none" w:sz="0" w:space="0" w:color="auto"/>
        <w:right w:val="none" w:sz="0" w:space="0" w:color="auto"/>
      </w:divBdr>
    </w:div>
    <w:div w:id="30961946">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1349524">
      <w:bodyDiv w:val="1"/>
      <w:marLeft w:val="0"/>
      <w:marRight w:val="0"/>
      <w:marTop w:val="0"/>
      <w:marBottom w:val="0"/>
      <w:divBdr>
        <w:top w:val="none" w:sz="0" w:space="0" w:color="auto"/>
        <w:left w:val="none" w:sz="0" w:space="0" w:color="auto"/>
        <w:bottom w:val="none" w:sz="0" w:space="0" w:color="auto"/>
        <w:right w:val="none" w:sz="0" w:space="0" w:color="auto"/>
      </w:divBdr>
    </w:div>
    <w:div w:id="31467167">
      <w:bodyDiv w:val="1"/>
      <w:marLeft w:val="0"/>
      <w:marRight w:val="0"/>
      <w:marTop w:val="0"/>
      <w:marBottom w:val="0"/>
      <w:divBdr>
        <w:top w:val="none" w:sz="0" w:space="0" w:color="auto"/>
        <w:left w:val="none" w:sz="0" w:space="0" w:color="auto"/>
        <w:bottom w:val="none" w:sz="0" w:space="0" w:color="auto"/>
        <w:right w:val="none" w:sz="0" w:space="0" w:color="auto"/>
      </w:divBdr>
    </w:div>
    <w:div w:id="32049154">
      <w:bodyDiv w:val="1"/>
      <w:marLeft w:val="0"/>
      <w:marRight w:val="0"/>
      <w:marTop w:val="0"/>
      <w:marBottom w:val="0"/>
      <w:divBdr>
        <w:top w:val="none" w:sz="0" w:space="0" w:color="auto"/>
        <w:left w:val="none" w:sz="0" w:space="0" w:color="auto"/>
        <w:bottom w:val="none" w:sz="0" w:space="0" w:color="auto"/>
        <w:right w:val="none" w:sz="0" w:space="0" w:color="auto"/>
      </w:divBdr>
    </w:div>
    <w:div w:id="32510397">
      <w:bodyDiv w:val="1"/>
      <w:marLeft w:val="0"/>
      <w:marRight w:val="0"/>
      <w:marTop w:val="0"/>
      <w:marBottom w:val="0"/>
      <w:divBdr>
        <w:top w:val="none" w:sz="0" w:space="0" w:color="auto"/>
        <w:left w:val="none" w:sz="0" w:space="0" w:color="auto"/>
        <w:bottom w:val="none" w:sz="0" w:space="0" w:color="auto"/>
        <w:right w:val="none" w:sz="0" w:space="0" w:color="auto"/>
      </w:divBdr>
    </w:div>
    <w:div w:id="32925268">
      <w:bodyDiv w:val="1"/>
      <w:marLeft w:val="0"/>
      <w:marRight w:val="0"/>
      <w:marTop w:val="0"/>
      <w:marBottom w:val="0"/>
      <w:divBdr>
        <w:top w:val="none" w:sz="0" w:space="0" w:color="auto"/>
        <w:left w:val="none" w:sz="0" w:space="0" w:color="auto"/>
        <w:bottom w:val="none" w:sz="0" w:space="0" w:color="auto"/>
        <w:right w:val="none" w:sz="0" w:space="0" w:color="auto"/>
      </w:divBdr>
    </w:div>
    <w:div w:id="3292623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4472918">
      <w:bodyDiv w:val="1"/>
      <w:marLeft w:val="0"/>
      <w:marRight w:val="0"/>
      <w:marTop w:val="0"/>
      <w:marBottom w:val="0"/>
      <w:divBdr>
        <w:top w:val="none" w:sz="0" w:space="0" w:color="auto"/>
        <w:left w:val="none" w:sz="0" w:space="0" w:color="auto"/>
        <w:bottom w:val="none" w:sz="0" w:space="0" w:color="auto"/>
        <w:right w:val="none" w:sz="0" w:space="0" w:color="auto"/>
      </w:divBdr>
    </w:div>
    <w:div w:id="34819284">
      <w:bodyDiv w:val="1"/>
      <w:marLeft w:val="0"/>
      <w:marRight w:val="0"/>
      <w:marTop w:val="0"/>
      <w:marBottom w:val="0"/>
      <w:divBdr>
        <w:top w:val="none" w:sz="0" w:space="0" w:color="auto"/>
        <w:left w:val="none" w:sz="0" w:space="0" w:color="auto"/>
        <w:bottom w:val="none" w:sz="0" w:space="0" w:color="auto"/>
        <w:right w:val="none" w:sz="0" w:space="0" w:color="auto"/>
      </w:divBdr>
    </w:div>
    <w:div w:id="35393164">
      <w:bodyDiv w:val="1"/>
      <w:marLeft w:val="0"/>
      <w:marRight w:val="0"/>
      <w:marTop w:val="0"/>
      <w:marBottom w:val="0"/>
      <w:divBdr>
        <w:top w:val="none" w:sz="0" w:space="0" w:color="auto"/>
        <w:left w:val="none" w:sz="0" w:space="0" w:color="auto"/>
        <w:bottom w:val="none" w:sz="0" w:space="0" w:color="auto"/>
        <w:right w:val="none" w:sz="0" w:space="0" w:color="auto"/>
      </w:divBdr>
    </w:div>
    <w:div w:id="35593667">
      <w:bodyDiv w:val="1"/>
      <w:marLeft w:val="0"/>
      <w:marRight w:val="0"/>
      <w:marTop w:val="0"/>
      <w:marBottom w:val="0"/>
      <w:divBdr>
        <w:top w:val="none" w:sz="0" w:space="0" w:color="auto"/>
        <w:left w:val="none" w:sz="0" w:space="0" w:color="auto"/>
        <w:bottom w:val="none" w:sz="0" w:space="0" w:color="auto"/>
        <w:right w:val="none" w:sz="0" w:space="0" w:color="auto"/>
      </w:divBdr>
    </w:div>
    <w:div w:id="35811272">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6510728">
      <w:bodyDiv w:val="1"/>
      <w:marLeft w:val="0"/>
      <w:marRight w:val="0"/>
      <w:marTop w:val="0"/>
      <w:marBottom w:val="0"/>
      <w:divBdr>
        <w:top w:val="none" w:sz="0" w:space="0" w:color="auto"/>
        <w:left w:val="none" w:sz="0" w:space="0" w:color="auto"/>
        <w:bottom w:val="none" w:sz="0" w:space="0" w:color="auto"/>
        <w:right w:val="none" w:sz="0" w:space="0" w:color="auto"/>
      </w:divBdr>
    </w:div>
    <w:div w:id="36585456">
      <w:bodyDiv w:val="1"/>
      <w:marLeft w:val="0"/>
      <w:marRight w:val="0"/>
      <w:marTop w:val="0"/>
      <w:marBottom w:val="0"/>
      <w:divBdr>
        <w:top w:val="none" w:sz="0" w:space="0" w:color="auto"/>
        <w:left w:val="none" w:sz="0" w:space="0" w:color="auto"/>
        <w:bottom w:val="none" w:sz="0" w:space="0" w:color="auto"/>
        <w:right w:val="none" w:sz="0" w:space="0" w:color="auto"/>
      </w:divBdr>
    </w:div>
    <w:div w:id="36901560">
      <w:bodyDiv w:val="1"/>
      <w:marLeft w:val="0"/>
      <w:marRight w:val="0"/>
      <w:marTop w:val="0"/>
      <w:marBottom w:val="0"/>
      <w:divBdr>
        <w:top w:val="none" w:sz="0" w:space="0" w:color="auto"/>
        <w:left w:val="none" w:sz="0" w:space="0" w:color="auto"/>
        <w:bottom w:val="none" w:sz="0" w:space="0" w:color="auto"/>
        <w:right w:val="none" w:sz="0" w:space="0" w:color="auto"/>
      </w:divBdr>
    </w:div>
    <w:div w:id="36928370">
      <w:bodyDiv w:val="1"/>
      <w:marLeft w:val="0"/>
      <w:marRight w:val="0"/>
      <w:marTop w:val="0"/>
      <w:marBottom w:val="0"/>
      <w:divBdr>
        <w:top w:val="none" w:sz="0" w:space="0" w:color="auto"/>
        <w:left w:val="none" w:sz="0" w:space="0" w:color="auto"/>
        <w:bottom w:val="none" w:sz="0" w:space="0" w:color="auto"/>
        <w:right w:val="none" w:sz="0" w:space="0" w:color="auto"/>
      </w:divBdr>
    </w:div>
    <w:div w:id="36975901">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7432953">
      <w:bodyDiv w:val="1"/>
      <w:marLeft w:val="0"/>
      <w:marRight w:val="0"/>
      <w:marTop w:val="0"/>
      <w:marBottom w:val="0"/>
      <w:divBdr>
        <w:top w:val="none" w:sz="0" w:space="0" w:color="auto"/>
        <w:left w:val="none" w:sz="0" w:space="0" w:color="auto"/>
        <w:bottom w:val="none" w:sz="0" w:space="0" w:color="auto"/>
        <w:right w:val="none" w:sz="0" w:space="0" w:color="auto"/>
      </w:divBdr>
    </w:div>
    <w:div w:id="37897053">
      <w:bodyDiv w:val="1"/>
      <w:marLeft w:val="0"/>
      <w:marRight w:val="0"/>
      <w:marTop w:val="0"/>
      <w:marBottom w:val="0"/>
      <w:divBdr>
        <w:top w:val="none" w:sz="0" w:space="0" w:color="auto"/>
        <w:left w:val="none" w:sz="0" w:space="0" w:color="auto"/>
        <w:bottom w:val="none" w:sz="0" w:space="0" w:color="auto"/>
        <w:right w:val="none" w:sz="0" w:space="0" w:color="auto"/>
      </w:divBdr>
    </w:div>
    <w:div w:id="37972255">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018538">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477402">
      <w:bodyDiv w:val="1"/>
      <w:marLeft w:val="0"/>
      <w:marRight w:val="0"/>
      <w:marTop w:val="0"/>
      <w:marBottom w:val="0"/>
      <w:divBdr>
        <w:top w:val="none" w:sz="0" w:space="0" w:color="auto"/>
        <w:left w:val="none" w:sz="0" w:space="0" w:color="auto"/>
        <w:bottom w:val="none" w:sz="0" w:space="0" w:color="auto"/>
        <w:right w:val="none" w:sz="0" w:space="0" w:color="auto"/>
      </w:divBdr>
    </w:div>
    <w:div w:id="39983029">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0061114">
      <w:bodyDiv w:val="1"/>
      <w:marLeft w:val="0"/>
      <w:marRight w:val="0"/>
      <w:marTop w:val="0"/>
      <w:marBottom w:val="0"/>
      <w:divBdr>
        <w:top w:val="none" w:sz="0" w:space="0" w:color="auto"/>
        <w:left w:val="none" w:sz="0" w:space="0" w:color="auto"/>
        <w:bottom w:val="none" w:sz="0" w:space="0" w:color="auto"/>
        <w:right w:val="none" w:sz="0" w:space="0" w:color="auto"/>
      </w:divBdr>
    </w:div>
    <w:div w:id="40638933">
      <w:bodyDiv w:val="1"/>
      <w:marLeft w:val="0"/>
      <w:marRight w:val="0"/>
      <w:marTop w:val="0"/>
      <w:marBottom w:val="0"/>
      <w:divBdr>
        <w:top w:val="none" w:sz="0" w:space="0" w:color="auto"/>
        <w:left w:val="none" w:sz="0" w:space="0" w:color="auto"/>
        <w:bottom w:val="none" w:sz="0" w:space="0" w:color="auto"/>
        <w:right w:val="none" w:sz="0" w:space="0" w:color="auto"/>
      </w:divBdr>
    </w:div>
    <w:div w:id="40713711">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1830030">
      <w:bodyDiv w:val="1"/>
      <w:marLeft w:val="0"/>
      <w:marRight w:val="0"/>
      <w:marTop w:val="0"/>
      <w:marBottom w:val="0"/>
      <w:divBdr>
        <w:top w:val="none" w:sz="0" w:space="0" w:color="auto"/>
        <w:left w:val="none" w:sz="0" w:space="0" w:color="auto"/>
        <w:bottom w:val="none" w:sz="0" w:space="0" w:color="auto"/>
        <w:right w:val="none" w:sz="0" w:space="0" w:color="auto"/>
      </w:divBdr>
    </w:div>
    <w:div w:id="42145265">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2486796">
      <w:bodyDiv w:val="1"/>
      <w:marLeft w:val="0"/>
      <w:marRight w:val="0"/>
      <w:marTop w:val="0"/>
      <w:marBottom w:val="0"/>
      <w:divBdr>
        <w:top w:val="none" w:sz="0" w:space="0" w:color="auto"/>
        <w:left w:val="none" w:sz="0" w:space="0" w:color="auto"/>
        <w:bottom w:val="none" w:sz="0" w:space="0" w:color="auto"/>
        <w:right w:val="none" w:sz="0" w:space="0" w:color="auto"/>
      </w:divBdr>
    </w:div>
    <w:div w:id="42605414">
      <w:bodyDiv w:val="1"/>
      <w:marLeft w:val="0"/>
      <w:marRight w:val="0"/>
      <w:marTop w:val="0"/>
      <w:marBottom w:val="0"/>
      <w:divBdr>
        <w:top w:val="none" w:sz="0" w:space="0" w:color="auto"/>
        <w:left w:val="none" w:sz="0" w:space="0" w:color="auto"/>
        <w:bottom w:val="none" w:sz="0" w:space="0" w:color="auto"/>
        <w:right w:val="none" w:sz="0" w:space="0" w:color="auto"/>
      </w:divBdr>
    </w:div>
    <w:div w:id="42753671">
      <w:bodyDiv w:val="1"/>
      <w:marLeft w:val="0"/>
      <w:marRight w:val="0"/>
      <w:marTop w:val="0"/>
      <w:marBottom w:val="0"/>
      <w:divBdr>
        <w:top w:val="none" w:sz="0" w:space="0" w:color="auto"/>
        <w:left w:val="none" w:sz="0" w:space="0" w:color="auto"/>
        <w:bottom w:val="none" w:sz="0" w:space="0" w:color="auto"/>
        <w:right w:val="none" w:sz="0" w:space="0" w:color="auto"/>
      </w:divBdr>
    </w:div>
    <w:div w:id="43212837">
      <w:bodyDiv w:val="1"/>
      <w:marLeft w:val="0"/>
      <w:marRight w:val="0"/>
      <w:marTop w:val="0"/>
      <w:marBottom w:val="0"/>
      <w:divBdr>
        <w:top w:val="none" w:sz="0" w:space="0" w:color="auto"/>
        <w:left w:val="none" w:sz="0" w:space="0" w:color="auto"/>
        <w:bottom w:val="none" w:sz="0" w:space="0" w:color="auto"/>
        <w:right w:val="none" w:sz="0" w:space="0" w:color="auto"/>
      </w:divBdr>
    </w:div>
    <w:div w:id="43331414">
      <w:bodyDiv w:val="1"/>
      <w:marLeft w:val="0"/>
      <w:marRight w:val="0"/>
      <w:marTop w:val="0"/>
      <w:marBottom w:val="0"/>
      <w:divBdr>
        <w:top w:val="none" w:sz="0" w:space="0" w:color="auto"/>
        <w:left w:val="none" w:sz="0" w:space="0" w:color="auto"/>
        <w:bottom w:val="none" w:sz="0" w:space="0" w:color="auto"/>
        <w:right w:val="none" w:sz="0" w:space="0" w:color="auto"/>
      </w:divBdr>
    </w:div>
    <w:div w:id="43607831">
      <w:bodyDiv w:val="1"/>
      <w:marLeft w:val="0"/>
      <w:marRight w:val="0"/>
      <w:marTop w:val="0"/>
      <w:marBottom w:val="0"/>
      <w:divBdr>
        <w:top w:val="none" w:sz="0" w:space="0" w:color="auto"/>
        <w:left w:val="none" w:sz="0" w:space="0" w:color="auto"/>
        <w:bottom w:val="none" w:sz="0" w:space="0" w:color="auto"/>
        <w:right w:val="none" w:sz="0" w:space="0" w:color="auto"/>
      </w:divBdr>
    </w:div>
    <w:div w:id="43873732">
      <w:bodyDiv w:val="1"/>
      <w:marLeft w:val="0"/>
      <w:marRight w:val="0"/>
      <w:marTop w:val="0"/>
      <w:marBottom w:val="0"/>
      <w:divBdr>
        <w:top w:val="none" w:sz="0" w:space="0" w:color="auto"/>
        <w:left w:val="none" w:sz="0" w:space="0" w:color="auto"/>
        <w:bottom w:val="none" w:sz="0" w:space="0" w:color="auto"/>
        <w:right w:val="none" w:sz="0" w:space="0" w:color="auto"/>
      </w:divBdr>
    </w:div>
    <w:div w:id="43985617">
      <w:bodyDiv w:val="1"/>
      <w:marLeft w:val="0"/>
      <w:marRight w:val="0"/>
      <w:marTop w:val="0"/>
      <w:marBottom w:val="0"/>
      <w:divBdr>
        <w:top w:val="none" w:sz="0" w:space="0" w:color="auto"/>
        <w:left w:val="none" w:sz="0" w:space="0" w:color="auto"/>
        <w:bottom w:val="none" w:sz="0" w:space="0" w:color="auto"/>
        <w:right w:val="none" w:sz="0" w:space="0" w:color="auto"/>
      </w:divBdr>
    </w:div>
    <w:div w:id="44262216">
      <w:bodyDiv w:val="1"/>
      <w:marLeft w:val="0"/>
      <w:marRight w:val="0"/>
      <w:marTop w:val="0"/>
      <w:marBottom w:val="0"/>
      <w:divBdr>
        <w:top w:val="none" w:sz="0" w:space="0" w:color="auto"/>
        <w:left w:val="none" w:sz="0" w:space="0" w:color="auto"/>
        <w:bottom w:val="none" w:sz="0" w:space="0" w:color="auto"/>
        <w:right w:val="none" w:sz="0" w:space="0" w:color="auto"/>
      </w:divBdr>
    </w:div>
    <w:div w:id="44985174">
      <w:bodyDiv w:val="1"/>
      <w:marLeft w:val="0"/>
      <w:marRight w:val="0"/>
      <w:marTop w:val="0"/>
      <w:marBottom w:val="0"/>
      <w:divBdr>
        <w:top w:val="none" w:sz="0" w:space="0" w:color="auto"/>
        <w:left w:val="none" w:sz="0" w:space="0" w:color="auto"/>
        <w:bottom w:val="none" w:sz="0" w:space="0" w:color="auto"/>
        <w:right w:val="none" w:sz="0" w:space="0" w:color="auto"/>
      </w:divBdr>
    </w:div>
    <w:div w:id="45106428">
      <w:bodyDiv w:val="1"/>
      <w:marLeft w:val="0"/>
      <w:marRight w:val="0"/>
      <w:marTop w:val="0"/>
      <w:marBottom w:val="0"/>
      <w:divBdr>
        <w:top w:val="none" w:sz="0" w:space="0" w:color="auto"/>
        <w:left w:val="none" w:sz="0" w:space="0" w:color="auto"/>
        <w:bottom w:val="none" w:sz="0" w:space="0" w:color="auto"/>
        <w:right w:val="none" w:sz="0" w:space="0" w:color="auto"/>
      </w:divBdr>
    </w:div>
    <w:div w:id="45573469">
      <w:bodyDiv w:val="1"/>
      <w:marLeft w:val="0"/>
      <w:marRight w:val="0"/>
      <w:marTop w:val="0"/>
      <w:marBottom w:val="0"/>
      <w:divBdr>
        <w:top w:val="none" w:sz="0" w:space="0" w:color="auto"/>
        <w:left w:val="none" w:sz="0" w:space="0" w:color="auto"/>
        <w:bottom w:val="none" w:sz="0" w:space="0" w:color="auto"/>
        <w:right w:val="none" w:sz="0" w:space="0" w:color="auto"/>
      </w:divBdr>
    </w:div>
    <w:div w:id="46537392">
      <w:bodyDiv w:val="1"/>
      <w:marLeft w:val="0"/>
      <w:marRight w:val="0"/>
      <w:marTop w:val="0"/>
      <w:marBottom w:val="0"/>
      <w:divBdr>
        <w:top w:val="none" w:sz="0" w:space="0" w:color="auto"/>
        <w:left w:val="none" w:sz="0" w:space="0" w:color="auto"/>
        <w:bottom w:val="none" w:sz="0" w:space="0" w:color="auto"/>
        <w:right w:val="none" w:sz="0" w:space="0" w:color="auto"/>
      </w:divBdr>
    </w:div>
    <w:div w:id="46687635">
      <w:bodyDiv w:val="1"/>
      <w:marLeft w:val="0"/>
      <w:marRight w:val="0"/>
      <w:marTop w:val="0"/>
      <w:marBottom w:val="0"/>
      <w:divBdr>
        <w:top w:val="none" w:sz="0" w:space="0" w:color="auto"/>
        <w:left w:val="none" w:sz="0" w:space="0" w:color="auto"/>
        <w:bottom w:val="none" w:sz="0" w:space="0" w:color="auto"/>
        <w:right w:val="none" w:sz="0" w:space="0" w:color="auto"/>
      </w:divBdr>
    </w:div>
    <w:div w:id="46731445">
      <w:bodyDiv w:val="1"/>
      <w:marLeft w:val="0"/>
      <w:marRight w:val="0"/>
      <w:marTop w:val="0"/>
      <w:marBottom w:val="0"/>
      <w:divBdr>
        <w:top w:val="none" w:sz="0" w:space="0" w:color="auto"/>
        <w:left w:val="none" w:sz="0" w:space="0" w:color="auto"/>
        <w:bottom w:val="none" w:sz="0" w:space="0" w:color="auto"/>
        <w:right w:val="none" w:sz="0" w:space="0" w:color="auto"/>
      </w:divBdr>
    </w:div>
    <w:div w:id="46879481">
      <w:bodyDiv w:val="1"/>
      <w:marLeft w:val="0"/>
      <w:marRight w:val="0"/>
      <w:marTop w:val="0"/>
      <w:marBottom w:val="0"/>
      <w:divBdr>
        <w:top w:val="none" w:sz="0" w:space="0" w:color="auto"/>
        <w:left w:val="none" w:sz="0" w:space="0" w:color="auto"/>
        <w:bottom w:val="none" w:sz="0" w:space="0" w:color="auto"/>
        <w:right w:val="none" w:sz="0" w:space="0" w:color="auto"/>
      </w:divBdr>
    </w:div>
    <w:div w:id="46997731">
      <w:bodyDiv w:val="1"/>
      <w:marLeft w:val="0"/>
      <w:marRight w:val="0"/>
      <w:marTop w:val="0"/>
      <w:marBottom w:val="0"/>
      <w:divBdr>
        <w:top w:val="none" w:sz="0" w:space="0" w:color="auto"/>
        <w:left w:val="none" w:sz="0" w:space="0" w:color="auto"/>
        <w:bottom w:val="none" w:sz="0" w:space="0" w:color="auto"/>
        <w:right w:val="none" w:sz="0" w:space="0" w:color="auto"/>
      </w:divBdr>
    </w:div>
    <w:div w:id="47340948">
      <w:bodyDiv w:val="1"/>
      <w:marLeft w:val="0"/>
      <w:marRight w:val="0"/>
      <w:marTop w:val="0"/>
      <w:marBottom w:val="0"/>
      <w:divBdr>
        <w:top w:val="none" w:sz="0" w:space="0" w:color="auto"/>
        <w:left w:val="none" w:sz="0" w:space="0" w:color="auto"/>
        <w:bottom w:val="none" w:sz="0" w:space="0" w:color="auto"/>
        <w:right w:val="none" w:sz="0" w:space="0" w:color="auto"/>
      </w:divBdr>
    </w:div>
    <w:div w:id="48695351">
      <w:bodyDiv w:val="1"/>
      <w:marLeft w:val="0"/>
      <w:marRight w:val="0"/>
      <w:marTop w:val="0"/>
      <w:marBottom w:val="0"/>
      <w:divBdr>
        <w:top w:val="none" w:sz="0" w:space="0" w:color="auto"/>
        <w:left w:val="none" w:sz="0" w:space="0" w:color="auto"/>
        <w:bottom w:val="none" w:sz="0" w:space="0" w:color="auto"/>
        <w:right w:val="none" w:sz="0" w:space="0" w:color="auto"/>
      </w:divBdr>
    </w:div>
    <w:div w:id="48916723">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49153775">
      <w:bodyDiv w:val="1"/>
      <w:marLeft w:val="0"/>
      <w:marRight w:val="0"/>
      <w:marTop w:val="0"/>
      <w:marBottom w:val="0"/>
      <w:divBdr>
        <w:top w:val="none" w:sz="0" w:space="0" w:color="auto"/>
        <w:left w:val="none" w:sz="0" w:space="0" w:color="auto"/>
        <w:bottom w:val="none" w:sz="0" w:space="0" w:color="auto"/>
        <w:right w:val="none" w:sz="0" w:space="0" w:color="auto"/>
      </w:divBdr>
    </w:div>
    <w:div w:id="49424307">
      <w:bodyDiv w:val="1"/>
      <w:marLeft w:val="0"/>
      <w:marRight w:val="0"/>
      <w:marTop w:val="0"/>
      <w:marBottom w:val="0"/>
      <w:divBdr>
        <w:top w:val="none" w:sz="0" w:space="0" w:color="auto"/>
        <w:left w:val="none" w:sz="0" w:space="0" w:color="auto"/>
        <w:bottom w:val="none" w:sz="0" w:space="0" w:color="auto"/>
        <w:right w:val="none" w:sz="0" w:space="0" w:color="auto"/>
      </w:divBdr>
    </w:div>
    <w:div w:id="49425396">
      <w:bodyDiv w:val="1"/>
      <w:marLeft w:val="0"/>
      <w:marRight w:val="0"/>
      <w:marTop w:val="0"/>
      <w:marBottom w:val="0"/>
      <w:divBdr>
        <w:top w:val="none" w:sz="0" w:space="0" w:color="auto"/>
        <w:left w:val="none" w:sz="0" w:space="0" w:color="auto"/>
        <w:bottom w:val="none" w:sz="0" w:space="0" w:color="auto"/>
        <w:right w:val="none" w:sz="0" w:space="0" w:color="auto"/>
      </w:divBdr>
    </w:div>
    <w:div w:id="49497329">
      <w:bodyDiv w:val="1"/>
      <w:marLeft w:val="0"/>
      <w:marRight w:val="0"/>
      <w:marTop w:val="0"/>
      <w:marBottom w:val="0"/>
      <w:divBdr>
        <w:top w:val="none" w:sz="0" w:space="0" w:color="auto"/>
        <w:left w:val="none" w:sz="0" w:space="0" w:color="auto"/>
        <w:bottom w:val="none" w:sz="0" w:space="0" w:color="auto"/>
        <w:right w:val="none" w:sz="0" w:space="0" w:color="auto"/>
      </w:divBdr>
    </w:div>
    <w:div w:id="49619075">
      <w:bodyDiv w:val="1"/>
      <w:marLeft w:val="0"/>
      <w:marRight w:val="0"/>
      <w:marTop w:val="0"/>
      <w:marBottom w:val="0"/>
      <w:divBdr>
        <w:top w:val="none" w:sz="0" w:space="0" w:color="auto"/>
        <w:left w:val="none" w:sz="0" w:space="0" w:color="auto"/>
        <w:bottom w:val="none" w:sz="0" w:space="0" w:color="auto"/>
        <w:right w:val="none" w:sz="0" w:space="0" w:color="auto"/>
      </w:divBdr>
    </w:div>
    <w:div w:id="51123545">
      <w:bodyDiv w:val="1"/>
      <w:marLeft w:val="0"/>
      <w:marRight w:val="0"/>
      <w:marTop w:val="0"/>
      <w:marBottom w:val="0"/>
      <w:divBdr>
        <w:top w:val="none" w:sz="0" w:space="0" w:color="auto"/>
        <w:left w:val="none" w:sz="0" w:space="0" w:color="auto"/>
        <w:bottom w:val="none" w:sz="0" w:space="0" w:color="auto"/>
        <w:right w:val="none" w:sz="0" w:space="0" w:color="auto"/>
      </w:divBdr>
    </w:div>
    <w:div w:id="51194997">
      <w:bodyDiv w:val="1"/>
      <w:marLeft w:val="0"/>
      <w:marRight w:val="0"/>
      <w:marTop w:val="0"/>
      <w:marBottom w:val="0"/>
      <w:divBdr>
        <w:top w:val="none" w:sz="0" w:space="0" w:color="auto"/>
        <w:left w:val="none" w:sz="0" w:space="0" w:color="auto"/>
        <w:bottom w:val="none" w:sz="0" w:space="0" w:color="auto"/>
        <w:right w:val="none" w:sz="0" w:space="0" w:color="auto"/>
      </w:divBdr>
    </w:div>
    <w:div w:id="51196478">
      <w:bodyDiv w:val="1"/>
      <w:marLeft w:val="0"/>
      <w:marRight w:val="0"/>
      <w:marTop w:val="0"/>
      <w:marBottom w:val="0"/>
      <w:divBdr>
        <w:top w:val="none" w:sz="0" w:space="0" w:color="auto"/>
        <w:left w:val="none" w:sz="0" w:space="0" w:color="auto"/>
        <w:bottom w:val="none" w:sz="0" w:space="0" w:color="auto"/>
        <w:right w:val="none" w:sz="0" w:space="0" w:color="auto"/>
      </w:divBdr>
    </w:div>
    <w:div w:id="51345545">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2704318">
      <w:bodyDiv w:val="1"/>
      <w:marLeft w:val="0"/>
      <w:marRight w:val="0"/>
      <w:marTop w:val="0"/>
      <w:marBottom w:val="0"/>
      <w:divBdr>
        <w:top w:val="none" w:sz="0" w:space="0" w:color="auto"/>
        <w:left w:val="none" w:sz="0" w:space="0" w:color="auto"/>
        <w:bottom w:val="none" w:sz="0" w:space="0" w:color="auto"/>
        <w:right w:val="none" w:sz="0" w:space="0" w:color="auto"/>
      </w:divBdr>
    </w:div>
    <w:div w:id="53236207">
      <w:bodyDiv w:val="1"/>
      <w:marLeft w:val="0"/>
      <w:marRight w:val="0"/>
      <w:marTop w:val="0"/>
      <w:marBottom w:val="0"/>
      <w:divBdr>
        <w:top w:val="none" w:sz="0" w:space="0" w:color="auto"/>
        <w:left w:val="none" w:sz="0" w:space="0" w:color="auto"/>
        <w:bottom w:val="none" w:sz="0" w:space="0" w:color="auto"/>
        <w:right w:val="none" w:sz="0" w:space="0" w:color="auto"/>
      </w:divBdr>
    </w:div>
    <w:div w:id="53894540">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5008500">
      <w:bodyDiv w:val="1"/>
      <w:marLeft w:val="0"/>
      <w:marRight w:val="0"/>
      <w:marTop w:val="0"/>
      <w:marBottom w:val="0"/>
      <w:divBdr>
        <w:top w:val="none" w:sz="0" w:space="0" w:color="auto"/>
        <w:left w:val="none" w:sz="0" w:space="0" w:color="auto"/>
        <w:bottom w:val="none" w:sz="0" w:space="0" w:color="auto"/>
        <w:right w:val="none" w:sz="0" w:space="0" w:color="auto"/>
      </w:divBdr>
    </w:div>
    <w:div w:id="55907344">
      <w:bodyDiv w:val="1"/>
      <w:marLeft w:val="0"/>
      <w:marRight w:val="0"/>
      <w:marTop w:val="0"/>
      <w:marBottom w:val="0"/>
      <w:divBdr>
        <w:top w:val="none" w:sz="0" w:space="0" w:color="auto"/>
        <w:left w:val="none" w:sz="0" w:space="0" w:color="auto"/>
        <w:bottom w:val="none" w:sz="0" w:space="0" w:color="auto"/>
        <w:right w:val="none" w:sz="0" w:space="0" w:color="auto"/>
      </w:divBdr>
    </w:div>
    <w:div w:id="56708994">
      <w:bodyDiv w:val="1"/>
      <w:marLeft w:val="0"/>
      <w:marRight w:val="0"/>
      <w:marTop w:val="0"/>
      <w:marBottom w:val="0"/>
      <w:divBdr>
        <w:top w:val="none" w:sz="0" w:space="0" w:color="auto"/>
        <w:left w:val="none" w:sz="0" w:space="0" w:color="auto"/>
        <w:bottom w:val="none" w:sz="0" w:space="0" w:color="auto"/>
        <w:right w:val="none" w:sz="0" w:space="0" w:color="auto"/>
      </w:divBdr>
    </w:div>
    <w:div w:id="56831771">
      <w:bodyDiv w:val="1"/>
      <w:marLeft w:val="0"/>
      <w:marRight w:val="0"/>
      <w:marTop w:val="0"/>
      <w:marBottom w:val="0"/>
      <w:divBdr>
        <w:top w:val="none" w:sz="0" w:space="0" w:color="auto"/>
        <w:left w:val="none" w:sz="0" w:space="0" w:color="auto"/>
        <w:bottom w:val="none" w:sz="0" w:space="0" w:color="auto"/>
        <w:right w:val="none" w:sz="0" w:space="0" w:color="auto"/>
      </w:divBdr>
    </w:div>
    <w:div w:id="57293544">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7559175">
      <w:bodyDiv w:val="1"/>
      <w:marLeft w:val="0"/>
      <w:marRight w:val="0"/>
      <w:marTop w:val="0"/>
      <w:marBottom w:val="0"/>
      <w:divBdr>
        <w:top w:val="none" w:sz="0" w:space="0" w:color="auto"/>
        <w:left w:val="none" w:sz="0" w:space="0" w:color="auto"/>
        <w:bottom w:val="none" w:sz="0" w:space="0" w:color="auto"/>
        <w:right w:val="none" w:sz="0" w:space="0" w:color="auto"/>
      </w:divBdr>
    </w:div>
    <w:div w:id="5790092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8944660">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59450535">
      <w:bodyDiv w:val="1"/>
      <w:marLeft w:val="0"/>
      <w:marRight w:val="0"/>
      <w:marTop w:val="0"/>
      <w:marBottom w:val="0"/>
      <w:divBdr>
        <w:top w:val="none" w:sz="0" w:space="0" w:color="auto"/>
        <w:left w:val="none" w:sz="0" w:space="0" w:color="auto"/>
        <w:bottom w:val="none" w:sz="0" w:space="0" w:color="auto"/>
        <w:right w:val="none" w:sz="0" w:space="0" w:color="auto"/>
      </w:divBdr>
    </w:div>
    <w:div w:id="59669329">
      <w:bodyDiv w:val="1"/>
      <w:marLeft w:val="0"/>
      <w:marRight w:val="0"/>
      <w:marTop w:val="0"/>
      <w:marBottom w:val="0"/>
      <w:divBdr>
        <w:top w:val="none" w:sz="0" w:space="0" w:color="auto"/>
        <w:left w:val="none" w:sz="0" w:space="0" w:color="auto"/>
        <w:bottom w:val="none" w:sz="0" w:space="0" w:color="auto"/>
        <w:right w:val="none" w:sz="0" w:space="0" w:color="auto"/>
      </w:divBdr>
    </w:div>
    <w:div w:id="59981665">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0715496">
      <w:bodyDiv w:val="1"/>
      <w:marLeft w:val="0"/>
      <w:marRight w:val="0"/>
      <w:marTop w:val="0"/>
      <w:marBottom w:val="0"/>
      <w:divBdr>
        <w:top w:val="none" w:sz="0" w:space="0" w:color="auto"/>
        <w:left w:val="none" w:sz="0" w:space="0" w:color="auto"/>
        <w:bottom w:val="none" w:sz="0" w:space="0" w:color="auto"/>
        <w:right w:val="none" w:sz="0" w:space="0" w:color="auto"/>
      </w:divBdr>
    </w:div>
    <w:div w:id="60763359">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1026550">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2264619">
      <w:bodyDiv w:val="1"/>
      <w:marLeft w:val="0"/>
      <w:marRight w:val="0"/>
      <w:marTop w:val="0"/>
      <w:marBottom w:val="0"/>
      <w:divBdr>
        <w:top w:val="none" w:sz="0" w:space="0" w:color="auto"/>
        <w:left w:val="none" w:sz="0" w:space="0" w:color="auto"/>
        <w:bottom w:val="none" w:sz="0" w:space="0" w:color="auto"/>
        <w:right w:val="none" w:sz="0" w:space="0" w:color="auto"/>
      </w:divBdr>
    </w:div>
    <w:div w:id="62456466">
      <w:bodyDiv w:val="1"/>
      <w:marLeft w:val="0"/>
      <w:marRight w:val="0"/>
      <w:marTop w:val="0"/>
      <w:marBottom w:val="0"/>
      <w:divBdr>
        <w:top w:val="none" w:sz="0" w:space="0" w:color="auto"/>
        <w:left w:val="none" w:sz="0" w:space="0" w:color="auto"/>
        <w:bottom w:val="none" w:sz="0" w:space="0" w:color="auto"/>
        <w:right w:val="none" w:sz="0" w:space="0" w:color="auto"/>
      </w:divBdr>
    </w:div>
    <w:div w:id="62878088">
      <w:bodyDiv w:val="1"/>
      <w:marLeft w:val="0"/>
      <w:marRight w:val="0"/>
      <w:marTop w:val="0"/>
      <w:marBottom w:val="0"/>
      <w:divBdr>
        <w:top w:val="none" w:sz="0" w:space="0" w:color="auto"/>
        <w:left w:val="none" w:sz="0" w:space="0" w:color="auto"/>
        <w:bottom w:val="none" w:sz="0" w:space="0" w:color="auto"/>
        <w:right w:val="none" w:sz="0" w:space="0" w:color="auto"/>
      </w:divBdr>
    </w:div>
    <w:div w:id="63260137">
      <w:bodyDiv w:val="1"/>
      <w:marLeft w:val="0"/>
      <w:marRight w:val="0"/>
      <w:marTop w:val="0"/>
      <w:marBottom w:val="0"/>
      <w:divBdr>
        <w:top w:val="none" w:sz="0" w:space="0" w:color="auto"/>
        <w:left w:val="none" w:sz="0" w:space="0" w:color="auto"/>
        <w:bottom w:val="none" w:sz="0" w:space="0" w:color="auto"/>
        <w:right w:val="none" w:sz="0" w:space="0" w:color="auto"/>
      </w:divBdr>
    </w:div>
    <w:div w:id="63382722">
      <w:bodyDiv w:val="1"/>
      <w:marLeft w:val="0"/>
      <w:marRight w:val="0"/>
      <w:marTop w:val="0"/>
      <w:marBottom w:val="0"/>
      <w:divBdr>
        <w:top w:val="none" w:sz="0" w:space="0" w:color="auto"/>
        <w:left w:val="none" w:sz="0" w:space="0" w:color="auto"/>
        <w:bottom w:val="none" w:sz="0" w:space="0" w:color="auto"/>
        <w:right w:val="none" w:sz="0" w:space="0" w:color="auto"/>
      </w:divBdr>
    </w:div>
    <w:div w:id="6353303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232609">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5029513">
      <w:bodyDiv w:val="1"/>
      <w:marLeft w:val="0"/>
      <w:marRight w:val="0"/>
      <w:marTop w:val="0"/>
      <w:marBottom w:val="0"/>
      <w:divBdr>
        <w:top w:val="none" w:sz="0" w:space="0" w:color="auto"/>
        <w:left w:val="none" w:sz="0" w:space="0" w:color="auto"/>
        <w:bottom w:val="none" w:sz="0" w:space="0" w:color="auto"/>
        <w:right w:val="none" w:sz="0" w:space="0" w:color="auto"/>
      </w:divBdr>
    </w:div>
    <w:div w:id="65081589">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6803954">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7658533">
      <w:bodyDiv w:val="1"/>
      <w:marLeft w:val="0"/>
      <w:marRight w:val="0"/>
      <w:marTop w:val="0"/>
      <w:marBottom w:val="0"/>
      <w:divBdr>
        <w:top w:val="none" w:sz="0" w:space="0" w:color="auto"/>
        <w:left w:val="none" w:sz="0" w:space="0" w:color="auto"/>
        <w:bottom w:val="none" w:sz="0" w:space="0" w:color="auto"/>
        <w:right w:val="none" w:sz="0" w:space="0" w:color="auto"/>
      </w:divBdr>
    </w:div>
    <w:div w:id="67853147">
      <w:bodyDiv w:val="1"/>
      <w:marLeft w:val="0"/>
      <w:marRight w:val="0"/>
      <w:marTop w:val="0"/>
      <w:marBottom w:val="0"/>
      <w:divBdr>
        <w:top w:val="none" w:sz="0" w:space="0" w:color="auto"/>
        <w:left w:val="none" w:sz="0" w:space="0" w:color="auto"/>
        <w:bottom w:val="none" w:sz="0" w:space="0" w:color="auto"/>
        <w:right w:val="none" w:sz="0" w:space="0" w:color="auto"/>
      </w:divBdr>
    </w:div>
    <w:div w:id="68624587">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155491">
      <w:bodyDiv w:val="1"/>
      <w:marLeft w:val="0"/>
      <w:marRight w:val="0"/>
      <w:marTop w:val="0"/>
      <w:marBottom w:val="0"/>
      <w:divBdr>
        <w:top w:val="none" w:sz="0" w:space="0" w:color="auto"/>
        <w:left w:val="none" w:sz="0" w:space="0" w:color="auto"/>
        <w:bottom w:val="none" w:sz="0" w:space="0" w:color="auto"/>
        <w:right w:val="none" w:sz="0" w:space="0" w:color="auto"/>
      </w:divBdr>
    </w:div>
    <w:div w:id="69352914">
      <w:bodyDiv w:val="1"/>
      <w:marLeft w:val="0"/>
      <w:marRight w:val="0"/>
      <w:marTop w:val="0"/>
      <w:marBottom w:val="0"/>
      <w:divBdr>
        <w:top w:val="none" w:sz="0" w:space="0" w:color="auto"/>
        <w:left w:val="none" w:sz="0" w:space="0" w:color="auto"/>
        <w:bottom w:val="none" w:sz="0" w:space="0" w:color="auto"/>
        <w:right w:val="none" w:sz="0" w:space="0" w:color="auto"/>
      </w:divBdr>
    </w:div>
    <w:div w:id="69545405">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279977">
      <w:bodyDiv w:val="1"/>
      <w:marLeft w:val="0"/>
      <w:marRight w:val="0"/>
      <w:marTop w:val="0"/>
      <w:marBottom w:val="0"/>
      <w:divBdr>
        <w:top w:val="none" w:sz="0" w:space="0" w:color="auto"/>
        <w:left w:val="none" w:sz="0" w:space="0" w:color="auto"/>
        <w:bottom w:val="none" w:sz="0" w:space="0" w:color="auto"/>
        <w:right w:val="none" w:sz="0" w:space="0" w:color="auto"/>
      </w:divBdr>
    </w:div>
    <w:div w:id="70321771">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1128810">
      <w:bodyDiv w:val="1"/>
      <w:marLeft w:val="0"/>
      <w:marRight w:val="0"/>
      <w:marTop w:val="0"/>
      <w:marBottom w:val="0"/>
      <w:divBdr>
        <w:top w:val="none" w:sz="0" w:space="0" w:color="auto"/>
        <w:left w:val="none" w:sz="0" w:space="0" w:color="auto"/>
        <w:bottom w:val="none" w:sz="0" w:space="0" w:color="auto"/>
        <w:right w:val="none" w:sz="0" w:space="0" w:color="auto"/>
      </w:divBdr>
    </w:div>
    <w:div w:id="71204023">
      <w:bodyDiv w:val="1"/>
      <w:marLeft w:val="0"/>
      <w:marRight w:val="0"/>
      <w:marTop w:val="0"/>
      <w:marBottom w:val="0"/>
      <w:divBdr>
        <w:top w:val="none" w:sz="0" w:space="0" w:color="auto"/>
        <w:left w:val="none" w:sz="0" w:space="0" w:color="auto"/>
        <w:bottom w:val="none" w:sz="0" w:space="0" w:color="auto"/>
        <w:right w:val="none" w:sz="0" w:space="0" w:color="auto"/>
      </w:divBdr>
    </w:div>
    <w:div w:id="71972694">
      <w:bodyDiv w:val="1"/>
      <w:marLeft w:val="0"/>
      <w:marRight w:val="0"/>
      <w:marTop w:val="0"/>
      <w:marBottom w:val="0"/>
      <w:divBdr>
        <w:top w:val="none" w:sz="0" w:space="0" w:color="auto"/>
        <w:left w:val="none" w:sz="0" w:space="0" w:color="auto"/>
        <w:bottom w:val="none" w:sz="0" w:space="0" w:color="auto"/>
        <w:right w:val="none" w:sz="0" w:space="0" w:color="auto"/>
      </w:divBdr>
    </w:div>
    <w:div w:id="72165043">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482822">
      <w:bodyDiv w:val="1"/>
      <w:marLeft w:val="0"/>
      <w:marRight w:val="0"/>
      <w:marTop w:val="0"/>
      <w:marBottom w:val="0"/>
      <w:divBdr>
        <w:top w:val="none" w:sz="0" w:space="0" w:color="auto"/>
        <w:left w:val="none" w:sz="0" w:space="0" w:color="auto"/>
        <w:bottom w:val="none" w:sz="0" w:space="0" w:color="auto"/>
        <w:right w:val="none" w:sz="0" w:space="0" w:color="auto"/>
      </w:divBdr>
    </w:div>
    <w:div w:id="72705727">
      <w:bodyDiv w:val="1"/>
      <w:marLeft w:val="0"/>
      <w:marRight w:val="0"/>
      <w:marTop w:val="0"/>
      <w:marBottom w:val="0"/>
      <w:divBdr>
        <w:top w:val="none" w:sz="0" w:space="0" w:color="auto"/>
        <w:left w:val="none" w:sz="0" w:space="0" w:color="auto"/>
        <w:bottom w:val="none" w:sz="0" w:space="0" w:color="auto"/>
        <w:right w:val="none" w:sz="0" w:space="0" w:color="auto"/>
      </w:divBdr>
    </w:div>
    <w:div w:id="72893631">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3364099">
      <w:bodyDiv w:val="1"/>
      <w:marLeft w:val="0"/>
      <w:marRight w:val="0"/>
      <w:marTop w:val="0"/>
      <w:marBottom w:val="0"/>
      <w:divBdr>
        <w:top w:val="none" w:sz="0" w:space="0" w:color="auto"/>
        <w:left w:val="none" w:sz="0" w:space="0" w:color="auto"/>
        <w:bottom w:val="none" w:sz="0" w:space="0" w:color="auto"/>
        <w:right w:val="none" w:sz="0" w:space="0" w:color="auto"/>
      </w:divBdr>
    </w:div>
    <w:div w:id="74017455">
      <w:bodyDiv w:val="1"/>
      <w:marLeft w:val="0"/>
      <w:marRight w:val="0"/>
      <w:marTop w:val="0"/>
      <w:marBottom w:val="0"/>
      <w:divBdr>
        <w:top w:val="none" w:sz="0" w:space="0" w:color="auto"/>
        <w:left w:val="none" w:sz="0" w:space="0" w:color="auto"/>
        <w:bottom w:val="none" w:sz="0" w:space="0" w:color="auto"/>
        <w:right w:val="none" w:sz="0" w:space="0" w:color="auto"/>
      </w:divBdr>
    </w:div>
    <w:div w:id="74018468">
      <w:bodyDiv w:val="1"/>
      <w:marLeft w:val="0"/>
      <w:marRight w:val="0"/>
      <w:marTop w:val="0"/>
      <w:marBottom w:val="0"/>
      <w:divBdr>
        <w:top w:val="none" w:sz="0" w:space="0" w:color="auto"/>
        <w:left w:val="none" w:sz="0" w:space="0" w:color="auto"/>
        <w:bottom w:val="none" w:sz="0" w:space="0" w:color="auto"/>
        <w:right w:val="none" w:sz="0" w:space="0" w:color="auto"/>
      </w:divBdr>
    </w:div>
    <w:div w:id="75323018">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245739">
      <w:bodyDiv w:val="1"/>
      <w:marLeft w:val="0"/>
      <w:marRight w:val="0"/>
      <w:marTop w:val="0"/>
      <w:marBottom w:val="0"/>
      <w:divBdr>
        <w:top w:val="none" w:sz="0" w:space="0" w:color="auto"/>
        <w:left w:val="none" w:sz="0" w:space="0" w:color="auto"/>
        <w:bottom w:val="none" w:sz="0" w:space="0" w:color="auto"/>
        <w:right w:val="none" w:sz="0" w:space="0" w:color="auto"/>
      </w:divBdr>
    </w:div>
    <w:div w:id="7636795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637571">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7675820">
      <w:bodyDiv w:val="1"/>
      <w:marLeft w:val="0"/>
      <w:marRight w:val="0"/>
      <w:marTop w:val="0"/>
      <w:marBottom w:val="0"/>
      <w:divBdr>
        <w:top w:val="none" w:sz="0" w:space="0" w:color="auto"/>
        <w:left w:val="none" w:sz="0" w:space="0" w:color="auto"/>
        <w:bottom w:val="none" w:sz="0" w:space="0" w:color="auto"/>
        <w:right w:val="none" w:sz="0" w:space="0" w:color="auto"/>
      </w:divBdr>
    </w:div>
    <w:div w:id="77679982">
      <w:bodyDiv w:val="1"/>
      <w:marLeft w:val="0"/>
      <w:marRight w:val="0"/>
      <w:marTop w:val="0"/>
      <w:marBottom w:val="0"/>
      <w:divBdr>
        <w:top w:val="none" w:sz="0" w:space="0" w:color="auto"/>
        <w:left w:val="none" w:sz="0" w:space="0" w:color="auto"/>
        <w:bottom w:val="none" w:sz="0" w:space="0" w:color="auto"/>
        <w:right w:val="none" w:sz="0" w:space="0" w:color="auto"/>
      </w:divBdr>
    </w:div>
    <w:div w:id="77872428">
      <w:bodyDiv w:val="1"/>
      <w:marLeft w:val="0"/>
      <w:marRight w:val="0"/>
      <w:marTop w:val="0"/>
      <w:marBottom w:val="0"/>
      <w:divBdr>
        <w:top w:val="none" w:sz="0" w:space="0" w:color="auto"/>
        <w:left w:val="none" w:sz="0" w:space="0" w:color="auto"/>
        <w:bottom w:val="none" w:sz="0" w:space="0" w:color="auto"/>
        <w:right w:val="none" w:sz="0" w:space="0" w:color="auto"/>
      </w:divBdr>
    </w:div>
    <w:div w:id="78137648">
      <w:bodyDiv w:val="1"/>
      <w:marLeft w:val="0"/>
      <w:marRight w:val="0"/>
      <w:marTop w:val="0"/>
      <w:marBottom w:val="0"/>
      <w:divBdr>
        <w:top w:val="none" w:sz="0" w:space="0" w:color="auto"/>
        <w:left w:val="none" w:sz="0" w:space="0" w:color="auto"/>
        <w:bottom w:val="none" w:sz="0" w:space="0" w:color="auto"/>
        <w:right w:val="none" w:sz="0" w:space="0" w:color="auto"/>
      </w:divBdr>
    </w:div>
    <w:div w:id="78601245">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179798">
      <w:bodyDiv w:val="1"/>
      <w:marLeft w:val="0"/>
      <w:marRight w:val="0"/>
      <w:marTop w:val="0"/>
      <w:marBottom w:val="0"/>
      <w:divBdr>
        <w:top w:val="none" w:sz="0" w:space="0" w:color="auto"/>
        <w:left w:val="none" w:sz="0" w:space="0" w:color="auto"/>
        <w:bottom w:val="none" w:sz="0" w:space="0" w:color="auto"/>
        <w:right w:val="none" w:sz="0" w:space="0" w:color="auto"/>
      </w:divBdr>
    </w:div>
    <w:div w:id="79257744">
      <w:bodyDiv w:val="1"/>
      <w:marLeft w:val="0"/>
      <w:marRight w:val="0"/>
      <w:marTop w:val="0"/>
      <w:marBottom w:val="0"/>
      <w:divBdr>
        <w:top w:val="none" w:sz="0" w:space="0" w:color="auto"/>
        <w:left w:val="none" w:sz="0" w:space="0" w:color="auto"/>
        <w:bottom w:val="none" w:sz="0" w:space="0" w:color="auto"/>
        <w:right w:val="none" w:sz="0" w:space="0" w:color="auto"/>
      </w:divBdr>
    </w:div>
    <w:div w:id="79375233">
      <w:bodyDiv w:val="1"/>
      <w:marLeft w:val="0"/>
      <w:marRight w:val="0"/>
      <w:marTop w:val="0"/>
      <w:marBottom w:val="0"/>
      <w:divBdr>
        <w:top w:val="none" w:sz="0" w:space="0" w:color="auto"/>
        <w:left w:val="none" w:sz="0" w:space="0" w:color="auto"/>
        <w:bottom w:val="none" w:sz="0" w:space="0" w:color="auto"/>
        <w:right w:val="none" w:sz="0" w:space="0" w:color="auto"/>
      </w:divBdr>
    </w:div>
    <w:div w:id="79640083">
      <w:bodyDiv w:val="1"/>
      <w:marLeft w:val="0"/>
      <w:marRight w:val="0"/>
      <w:marTop w:val="0"/>
      <w:marBottom w:val="0"/>
      <w:divBdr>
        <w:top w:val="none" w:sz="0" w:space="0" w:color="auto"/>
        <w:left w:val="none" w:sz="0" w:space="0" w:color="auto"/>
        <w:bottom w:val="none" w:sz="0" w:space="0" w:color="auto"/>
        <w:right w:val="none" w:sz="0" w:space="0" w:color="auto"/>
      </w:divBdr>
    </w:div>
    <w:div w:id="79641539">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79833342">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033785">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0420804">
      <w:bodyDiv w:val="1"/>
      <w:marLeft w:val="0"/>
      <w:marRight w:val="0"/>
      <w:marTop w:val="0"/>
      <w:marBottom w:val="0"/>
      <w:divBdr>
        <w:top w:val="none" w:sz="0" w:space="0" w:color="auto"/>
        <w:left w:val="none" w:sz="0" w:space="0" w:color="auto"/>
        <w:bottom w:val="none" w:sz="0" w:space="0" w:color="auto"/>
        <w:right w:val="none" w:sz="0" w:space="0" w:color="auto"/>
      </w:divBdr>
    </w:div>
    <w:div w:id="80762258">
      <w:bodyDiv w:val="1"/>
      <w:marLeft w:val="0"/>
      <w:marRight w:val="0"/>
      <w:marTop w:val="0"/>
      <w:marBottom w:val="0"/>
      <w:divBdr>
        <w:top w:val="none" w:sz="0" w:space="0" w:color="auto"/>
        <w:left w:val="none" w:sz="0" w:space="0" w:color="auto"/>
        <w:bottom w:val="none" w:sz="0" w:space="0" w:color="auto"/>
        <w:right w:val="none" w:sz="0" w:space="0" w:color="auto"/>
      </w:divBdr>
    </w:div>
    <w:div w:id="80762277">
      <w:bodyDiv w:val="1"/>
      <w:marLeft w:val="0"/>
      <w:marRight w:val="0"/>
      <w:marTop w:val="0"/>
      <w:marBottom w:val="0"/>
      <w:divBdr>
        <w:top w:val="none" w:sz="0" w:space="0" w:color="auto"/>
        <w:left w:val="none" w:sz="0" w:space="0" w:color="auto"/>
        <w:bottom w:val="none" w:sz="0" w:space="0" w:color="auto"/>
        <w:right w:val="none" w:sz="0" w:space="0" w:color="auto"/>
      </w:divBdr>
    </w:div>
    <w:div w:id="81880874">
      <w:bodyDiv w:val="1"/>
      <w:marLeft w:val="0"/>
      <w:marRight w:val="0"/>
      <w:marTop w:val="0"/>
      <w:marBottom w:val="0"/>
      <w:divBdr>
        <w:top w:val="none" w:sz="0" w:space="0" w:color="auto"/>
        <w:left w:val="none" w:sz="0" w:space="0" w:color="auto"/>
        <w:bottom w:val="none" w:sz="0" w:space="0" w:color="auto"/>
        <w:right w:val="none" w:sz="0" w:space="0" w:color="auto"/>
      </w:divBdr>
    </w:div>
    <w:div w:id="82066479">
      <w:bodyDiv w:val="1"/>
      <w:marLeft w:val="0"/>
      <w:marRight w:val="0"/>
      <w:marTop w:val="0"/>
      <w:marBottom w:val="0"/>
      <w:divBdr>
        <w:top w:val="none" w:sz="0" w:space="0" w:color="auto"/>
        <w:left w:val="none" w:sz="0" w:space="0" w:color="auto"/>
        <w:bottom w:val="none" w:sz="0" w:space="0" w:color="auto"/>
        <w:right w:val="none" w:sz="0" w:space="0" w:color="auto"/>
      </w:divBdr>
    </w:div>
    <w:div w:id="82340604">
      <w:bodyDiv w:val="1"/>
      <w:marLeft w:val="0"/>
      <w:marRight w:val="0"/>
      <w:marTop w:val="0"/>
      <w:marBottom w:val="0"/>
      <w:divBdr>
        <w:top w:val="none" w:sz="0" w:space="0" w:color="auto"/>
        <w:left w:val="none" w:sz="0" w:space="0" w:color="auto"/>
        <w:bottom w:val="none" w:sz="0" w:space="0" w:color="auto"/>
        <w:right w:val="none" w:sz="0" w:space="0" w:color="auto"/>
      </w:divBdr>
    </w:div>
    <w:div w:id="82343356">
      <w:bodyDiv w:val="1"/>
      <w:marLeft w:val="0"/>
      <w:marRight w:val="0"/>
      <w:marTop w:val="0"/>
      <w:marBottom w:val="0"/>
      <w:divBdr>
        <w:top w:val="none" w:sz="0" w:space="0" w:color="auto"/>
        <w:left w:val="none" w:sz="0" w:space="0" w:color="auto"/>
        <w:bottom w:val="none" w:sz="0" w:space="0" w:color="auto"/>
        <w:right w:val="none" w:sz="0" w:space="0" w:color="auto"/>
      </w:divBdr>
    </w:div>
    <w:div w:id="82531879">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117325">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3235159">
      <w:bodyDiv w:val="1"/>
      <w:marLeft w:val="0"/>
      <w:marRight w:val="0"/>
      <w:marTop w:val="0"/>
      <w:marBottom w:val="0"/>
      <w:divBdr>
        <w:top w:val="none" w:sz="0" w:space="0" w:color="auto"/>
        <w:left w:val="none" w:sz="0" w:space="0" w:color="auto"/>
        <w:bottom w:val="none" w:sz="0" w:space="0" w:color="auto"/>
        <w:right w:val="none" w:sz="0" w:space="0" w:color="auto"/>
      </w:divBdr>
    </w:div>
    <w:div w:id="83769034">
      <w:bodyDiv w:val="1"/>
      <w:marLeft w:val="0"/>
      <w:marRight w:val="0"/>
      <w:marTop w:val="0"/>
      <w:marBottom w:val="0"/>
      <w:divBdr>
        <w:top w:val="none" w:sz="0" w:space="0" w:color="auto"/>
        <w:left w:val="none" w:sz="0" w:space="0" w:color="auto"/>
        <w:bottom w:val="none" w:sz="0" w:space="0" w:color="auto"/>
        <w:right w:val="none" w:sz="0" w:space="0" w:color="auto"/>
      </w:divBdr>
    </w:div>
    <w:div w:id="8388654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4696349">
      <w:bodyDiv w:val="1"/>
      <w:marLeft w:val="0"/>
      <w:marRight w:val="0"/>
      <w:marTop w:val="0"/>
      <w:marBottom w:val="0"/>
      <w:divBdr>
        <w:top w:val="none" w:sz="0" w:space="0" w:color="auto"/>
        <w:left w:val="none" w:sz="0" w:space="0" w:color="auto"/>
        <w:bottom w:val="none" w:sz="0" w:space="0" w:color="auto"/>
        <w:right w:val="none" w:sz="0" w:space="0" w:color="auto"/>
      </w:divBdr>
    </w:div>
    <w:div w:id="85351616">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311349">
      <w:bodyDiv w:val="1"/>
      <w:marLeft w:val="0"/>
      <w:marRight w:val="0"/>
      <w:marTop w:val="0"/>
      <w:marBottom w:val="0"/>
      <w:divBdr>
        <w:top w:val="none" w:sz="0" w:space="0" w:color="auto"/>
        <w:left w:val="none" w:sz="0" w:space="0" w:color="auto"/>
        <w:bottom w:val="none" w:sz="0" w:space="0" w:color="auto"/>
        <w:right w:val="none" w:sz="0" w:space="0" w:color="auto"/>
      </w:divBdr>
    </w:div>
    <w:div w:id="86388807">
      <w:bodyDiv w:val="1"/>
      <w:marLeft w:val="0"/>
      <w:marRight w:val="0"/>
      <w:marTop w:val="0"/>
      <w:marBottom w:val="0"/>
      <w:divBdr>
        <w:top w:val="none" w:sz="0" w:space="0" w:color="auto"/>
        <w:left w:val="none" w:sz="0" w:space="0" w:color="auto"/>
        <w:bottom w:val="none" w:sz="0" w:space="0" w:color="auto"/>
        <w:right w:val="none" w:sz="0" w:space="0" w:color="auto"/>
      </w:divBdr>
    </w:div>
    <w:div w:id="86468946">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238391">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87385164">
      <w:bodyDiv w:val="1"/>
      <w:marLeft w:val="0"/>
      <w:marRight w:val="0"/>
      <w:marTop w:val="0"/>
      <w:marBottom w:val="0"/>
      <w:divBdr>
        <w:top w:val="none" w:sz="0" w:space="0" w:color="auto"/>
        <w:left w:val="none" w:sz="0" w:space="0" w:color="auto"/>
        <w:bottom w:val="none" w:sz="0" w:space="0" w:color="auto"/>
        <w:right w:val="none" w:sz="0" w:space="0" w:color="auto"/>
      </w:divBdr>
    </w:div>
    <w:div w:id="88699820">
      <w:bodyDiv w:val="1"/>
      <w:marLeft w:val="0"/>
      <w:marRight w:val="0"/>
      <w:marTop w:val="0"/>
      <w:marBottom w:val="0"/>
      <w:divBdr>
        <w:top w:val="none" w:sz="0" w:space="0" w:color="auto"/>
        <w:left w:val="none" w:sz="0" w:space="0" w:color="auto"/>
        <w:bottom w:val="none" w:sz="0" w:space="0" w:color="auto"/>
        <w:right w:val="none" w:sz="0" w:space="0" w:color="auto"/>
      </w:divBdr>
    </w:div>
    <w:div w:id="88893779">
      <w:bodyDiv w:val="1"/>
      <w:marLeft w:val="0"/>
      <w:marRight w:val="0"/>
      <w:marTop w:val="0"/>
      <w:marBottom w:val="0"/>
      <w:divBdr>
        <w:top w:val="none" w:sz="0" w:space="0" w:color="auto"/>
        <w:left w:val="none" w:sz="0" w:space="0" w:color="auto"/>
        <w:bottom w:val="none" w:sz="0" w:space="0" w:color="auto"/>
        <w:right w:val="none" w:sz="0" w:space="0" w:color="auto"/>
      </w:divBdr>
    </w:div>
    <w:div w:id="89396454">
      <w:bodyDiv w:val="1"/>
      <w:marLeft w:val="0"/>
      <w:marRight w:val="0"/>
      <w:marTop w:val="0"/>
      <w:marBottom w:val="0"/>
      <w:divBdr>
        <w:top w:val="none" w:sz="0" w:space="0" w:color="auto"/>
        <w:left w:val="none" w:sz="0" w:space="0" w:color="auto"/>
        <w:bottom w:val="none" w:sz="0" w:space="0" w:color="auto"/>
        <w:right w:val="none" w:sz="0" w:space="0" w:color="auto"/>
      </w:divBdr>
    </w:div>
    <w:div w:id="89473986">
      <w:bodyDiv w:val="1"/>
      <w:marLeft w:val="0"/>
      <w:marRight w:val="0"/>
      <w:marTop w:val="0"/>
      <w:marBottom w:val="0"/>
      <w:divBdr>
        <w:top w:val="none" w:sz="0" w:space="0" w:color="auto"/>
        <w:left w:val="none" w:sz="0" w:space="0" w:color="auto"/>
        <w:bottom w:val="none" w:sz="0" w:space="0" w:color="auto"/>
        <w:right w:val="none" w:sz="0" w:space="0" w:color="auto"/>
      </w:divBdr>
    </w:div>
    <w:div w:id="89474492">
      <w:bodyDiv w:val="1"/>
      <w:marLeft w:val="0"/>
      <w:marRight w:val="0"/>
      <w:marTop w:val="0"/>
      <w:marBottom w:val="0"/>
      <w:divBdr>
        <w:top w:val="none" w:sz="0" w:space="0" w:color="auto"/>
        <w:left w:val="none" w:sz="0" w:space="0" w:color="auto"/>
        <w:bottom w:val="none" w:sz="0" w:space="0" w:color="auto"/>
        <w:right w:val="none" w:sz="0" w:space="0" w:color="auto"/>
      </w:divBdr>
      <w:divsChild>
        <w:div w:id="1815180251">
          <w:marLeft w:val="0"/>
          <w:marRight w:val="0"/>
          <w:marTop w:val="0"/>
          <w:marBottom w:val="0"/>
          <w:divBdr>
            <w:top w:val="none" w:sz="0" w:space="0" w:color="auto"/>
            <w:left w:val="none" w:sz="0" w:space="0" w:color="auto"/>
            <w:bottom w:val="none" w:sz="0" w:space="0" w:color="auto"/>
            <w:right w:val="none" w:sz="0" w:space="0" w:color="auto"/>
          </w:divBdr>
        </w:div>
        <w:div w:id="1193113910">
          <w:marLeft w:val="0"/>
          <w:marRight w:val="0"/>
          <w:marTop w:val="0"/>
          <w:marBottom w:val="0"/>
          <w:divBdr>
            <w:top w:val="none" w:sz="0" w:space="0" w:color="auto"/>
            <w:left w:val="none" w:sz="0" w:space="0" w:color="auto"/>
            <w:bottom w:val="none" w:sz="0" w:space="0" w:color="auto"/>
            <w:right w:val="none" w:sz="0" w:space="0" w:color="auto"/>
          </w:divBdr>
        </w:div>
        <w:div w:id="717558276">
          <w:marLeft w:val="0"/>
          <w:marRight w:val="0"/>
          <w:marTop w:val="0"/>
          <w:marBottom w:val="0"/>
          <w:divBdr>
            <w:top w:val="none" w:sz="0" w:space="0" w:color="auto"/>
            <w:left w:val="none" w:sz="0" w:space="0" w:color="auto"/>
            <w:bottom w:val="none" w:sz="0" w:space="0" w:color="auto"/>
            <w:right w:val="none" w:sz="0" w:space="0" w:color="auto"/>
          </w:divBdr>
        </w:div>
        <w:div w:id="511725368">
          <w:marLeft w:val="0"/>
          <w:marRight w:val="0"/>
          <w:marTop w:val="0"/>
          <w:marBottom w:val="0"/>
          <w:divBdr>
            <w:top w:val="none" w:sz="0" w:space="0" w:color="auto"/>
            <w:left w:val="none" w:sz="0" w:space="0" w:color="auto"/>
            <w:bottom w:val="none" w:sz="0" w:space="0" w:color="auto"/>
            <w:right w:val="none" w:sz="0" w:space="0" w:color="auto"/>
          </w:divBdr>
        </w:div>
        <w:div w:id="776411014">
          <w:marLeft w:val="0"/>
          <w:marRight w:val="0"/>
          <w:marTop w:val="0"/>
          <w:marBottom w:val="0"/>
          <w:divBdr>
            <w:top w:val="none" w:sz="0" w:space="0" w:color="auto"/>
            <w:left w:val="none" w:sz="0" w:space="0" w:color="auto"/>
            <w:bottom w:val="none" w:sz="0" w:space="0" w:color="auto"/>
            <w:right w:val="none" w:sz="0" w:space="0" w:color="auto"/>
          </w:divBdr>
        </w:div>
        <w:div w:id="2087219562">
          <w:marLeft w:val="0"/>
          <w:marRight w:val="0"/>
          <w:marTop w:val="0"/>
          <w:marBottom w:val="0"/>
          <w:divBdr>
            <w:top w:val="none" w:sz="0" w:space="0" w:color="auto"/>
            <w:left w:val="none" w:sz="0" w:space="0" w:color="auto"/>
            <w:bottom w:val="none" w:sz="0" w:space="0" w:color="auto"/>
            <w:right w:val="none" w:sz="0" w:space="0" w:color="auto"/>
          </w:divBdr>
        </w:div>
        <w:div w:id="561260700">
          <w:marLeft w:val="0"/>
          <w:marRight w:val="0"/>
          <w:marTop w:val="0"/>
          <w:marBottom w:val="0"/>
          <w:divBdr>
            <w:top w:val="none" w:sz="0" w:space="0" w:color="auto"/>
            <w:left w:val="none" w:sz="0" w:space="0" w:color="auto"/>
            <w:bottom w:val="none" w:sz="0" w:space="0" w:color="auto"/>
            <w:right w:val="none" w:sz="0" w:space="0" w:color="auto"/>
          </w:divBdr>
        </w:div>
        <w:div w:id="201597748">
          <w:marLeft w:val="0"/>
          <w:marRight w:val="0"/>
          <w:marTop w:val="0"/>
          <w:marBottom w:val="0"/>
          <w:divBdr>
            <w:top w:val="none" w:sz="0" w:space="0" w:color="auto"/>
            <w:left w:val="none" w:sz="0" w:space="0" w:color="auto"/>
            <w:bottom w:val="none" w:sz="0" w:space="0" w:color="auto"/>
            <w:right w:val="none" w:sz="0" w:space="0" w:color="auto"/>
          </w:divBdr>
        </w:div>
        <w:div w:id="72745186">
          <w:marLeft w:val="0"/>
          <w:marRight w:val="0"/>
          <w:marTop w:val="0"/>
          <w:marBottom w:val="0"/>
          <w:divBdr>
            <w:top w:val="none" w:sz="0" w:space="0" w:color="auto"/>
            <w:left w:val="none" w:sz="0" w:space="0" w:color="auto"/>
            <w:bottom w:val="none" w:sz="0" w:space="0" w:color="auto"/>
            <w:right w:val="none" w:sz="0" w:space="0" w:color="auto"/>
          </w:divBdr>
        </w:div>
        <w:div w:id="1791822807">
          <w:marLeft w:val="0"/>
          <w:marRight w:val="0"/>
          <w:marTop w:val="0"/>
          <w:marBottom w:val="0"/>
          <w:divBdr>
            <w:top w:val="none" w:sz="0" w:space="0" w:color="auto"/>
            <w:left w:val="none" w:sz="0" w:space="0" w:color="auto"/>
            <w:bottom w:val="none" w:sz="0" w:space="0" w:color="auto"/>
            <w:right w:val="none" w:sz="0" w:space="0" w:color="auto"/>
          </w:divBdr>
        </w:div>
        <w:div w:id="1282347271">
          <w:marLeft w:val="0"/>
          <w:marRight w:val="0"/>
          <w:marTop w:val="0"/>
          <w:marBottom w:val="0"/>
          <w:divBdr>
            <w:top w:val="none" w:sz="0" w:space="0" w:color="auto"/>
            <w:left w:val="none" w:sz="0" w:space="0" w:color="auto"/>
            <w:bottom w:val="none" w:sz="0" w:space="0" w:color="auto"/>
            <w:right w:val="none" w:sz="0" w:space="0" w:color="auto"/>
          </w:divBdr>
        </w:div>
        <w:div w:id="1060247267">
          <w:marLeft w:val="0"/>
          <w:marRight w:val="0"/>
          <w:marTop w:val="0"/>
          <w:marBottom w:val="0"/>
          <w:divBdr>
            <w:top w:val="none" w:sz="0" w:space="0" w:color="auto"/>
            <w:left w:val="none" w:sz="0" w:space="0" w:color="auto"/>
            <w:bottom w:val="none" w:sz="0" w:space="0" w:color="auto"/>
            <w:right w:val="none" w:sz="0" w:space="0" w:color="auto"/>
          </w:divBdr>
        </w:div>
        <w:div w:id="440612256">
          <w:marLeft w:val="0"/>
          <w:marRight w:val="0"/>
          <w:marTop w:val="0"/>
          <w:marBottom w:val="0"/>
          <w:divBdr>
            <w:top w:val="none" w:sz="0" w:space="0" w:color="auto"/>
            <w:left w:val="none" w:sz="0" w:space="0" w:color="auto"/>
            <w:bottom w:val="none" w:sz="0" w:space="0" w:color="auto"/>
            <w:right w:val="none" w:sz="0" w:space="0" w:color="auto"/>
          </w:divBdr>
        </w:div>
        <w:div w:id="1610963746">
          <w:marLeft w:val="0"/>
          <w:marRight w:val="0"/>
          <w:marTop w:val="0"/>
          <w:marBottom w:val="0"/>
          <w:divBdr>
            <w:top w:val="none" w:sz="0" w:space="0" w:color="auto"/>
            <w:left w:val="none" w:sz="0" w:space="0" w:color="auto"/>
            <w:bottom w:val="none" w:sz="0" w:space="0" w:color="auto"/>
            <w:right w:val="none" w:sz="0" w:space="0" w:color="auto"/>
          </w:divBdr>
        </w:div>
        <w:div w:id="1534227654">
          <w:marLeft w:val="0"/>
          <w:marRight w:val="0"/>
          <w:marTop w:val="0"/>
          <w:marBottom w:val="0"/>
          <w:divBdr>
            <w:top w:val="none" w:sz="0" w:space="0" w:color="auto"/>
            <w:left w:val="none" w:sz="0" w:space="0" w:color="auto"/>
            <w:bottom w:val="none" w:sz="0" w:space="0" w:color="auto"/>
            <w:right w:val="none" w:sz="0" w:space="0" w:color="auto"/>
          </w:divBdr>
        </w:div>
        <w:div w:id="38939026">
          <w:marLeft w:val="0"/>
          <w:marRight w:val="0"/>
          <w:marTop w:val="0"/>
          <w:marBottom w:val="0"/>
          <w:divBdr>
            <w:top w:val="none" w:sz="0" w:space="0" w:color="auto"/>
            <w:left w:val="none" w:sz="0" w:space="0" w:color="auto"/>
            <w:bottom w:val="none" w:sz="0" w:space="0" w:color="auto"/>
            <w:right w:val="none" w:sz="0" w:space="0" w:color="auto"/>
          </w:divBdr>
        </w:div>
        <w:div w:id="1505516300">
          <w:marLeft w:val="0"/>
          <w:marRight w:val="0"/>
          <w:marTop w:val="0"/>
          <w:marBottom w:val="0"/>
          <w:divBdr>
            <w:top w:val="none" w:sz="0" w:space="0" w:color="auto"/>
            <w:left w:val="none" w:sz="0" w:space="0" w:color="auto"/>
            <w:bottom w:val="none" w:sz="0" w:space="0" w:color="auto"/>
            <w:right w:val="none" w:sz="0" w:space="0" w:color="auto"/>
          </w:divBdr>
        </w:div>
        <w:div w:id="196898735">
          <w:marLeft w:val="0"/>
          <w:marRight w:val="0"/>
          <w:marTop w:val="0"/>
          <w:marBottom w:val="0"/>
          <w:divBdr>
            <w:top w:val="none" w:sz="0" w:space="0" w:color="auto"/>
            <w:left w:val="none" w:sz="0" w:space="0" w:color="auto"/>
            <w:bottom w:val="none" w:sz="0" w:space="0" w:color="auto"/>
            <w:right w:val="none" w:sz="0" w:space="0" w:color="auto"/>
          </w:divBdr>
        </w:div>
        <w:div w:id="693506175">
          <w:marLeft w:val="0"/>
          <w:marRight w:val="0"/>
          <w:marTop w:val="0"/>
          <w:marBottom w:val="0"/>
          <w:divBdr>
            <w:top w:val="none" w:sz="0" w:space="0" w:color="auto"/>
            <w:left w:val="none" w:sz="0" w:space="0" w:color="auto"/>
            <w:bottom w:val="none" w:sz="0" w:space="0" w:color="auto"/>
            <w:right w:val="none" w:sz="0" w:space="0" w:color="auto"/>
          </w:divBdr>
        </w:div>
        <w:div w:id="1831751437">
          <w:marLeft w:val="0"/>
          <w:marRight w:val="0"/>
          <w:marTop w:val="0"/>
          <w:marBottom w:val="0"/>
          <w:divBdr>
            <w:top w:val="none" w:sz="0" w:space="0" w:color="auto"/>
            <w:left w:val="none" w:sz="0" w:space="0" w:color="auto"/>
            <w:bottom w:val="none" w:sz="0" w:space="0" w:color="auto"/>
            <w:right w:val="none" w:sz="0" w:space="0" w:color="auto"/>
          </w:divBdr>
        </w:div>
        <w:div w:id="1167864721">
          <w:marLeft w:val="0"/>
          <w:marRight w:val="0"/>
          <w:marTop w:val="0"/>
          <w:marBottom w:val="0"/>
          <w:divBdr>
            <w:top w:val="none" w:sz="0" w:space="0" w:color="auto"/>
            <w:left w:val="none" w:sz="0" w:space="0" w:color="auto"/>
            <w:bottom w:val="none" w:sz="0" w:space="0" w:color="auto"/>
            <w:right w:val="none" w:sz="0" w:space="0" w:color="auto"/>
          </w:divBdr>
        </w:div>
        <w:div w:id="1609115462">
          <w:marLeft w:val="0"/>
          <w:marRight w:val="0"/>
          <w:marTop w:val="0"/>
          <w:marBottom w:val="0"/>
          <w:divBdr>
            <w:top w:val="none" w:sz="0" w:space="0" w:color="auto"/>
            <w:left w:val="none" w:sz="0" w:space="0" w:color="auto"/>
            <w:bottom w:val="none" w:sz="0" w:space="0" w:color="auto"/>
            <w:right w:val="none" w:sz="0" w:space="0" w:color="auto"/>
          </w:divBdr>
        </w:div>
        <w:div w:id="1325744819">
          <w:marLeft w:val="0"/>
          <w:marRight w:val="0"/>
          <w:marTop w:val="0"/>
          <w:marBottom w:val="0"/>
          <w:divBdr>
            <w:top w:val="none" w:sz="0" w:space="0" w:color="auto"/>
            <w:left w:val="none" w:sz="0" w:space="0" w:color="auto"/>
            <w:bottom w:val="none" w:sz="0" w:space="0" w:color="auto"/>
            <w:right w:val="none" w:sz="0" w:space="0" w:color="auto"/>
          </w:divBdr>
        </w:div>
        <w:div w:id="1839883137">
          <w:marLeft w:val="0"/>
          <w:marRight w:val="0"/>
          <w:marTop w:val="0"/>
          <w:marBottom w:val="0"/>
          <w:divBdr>
            <w:top w:val="none" w:sz="0" w:space="0" w:color="auto"/>
            <w:left w:val="none" w:sz="0" w:space="0" w:color="auto"/>
            <w:bottom w:val="none" w:sz="0" w:space="0" w:color="auto"/>
            <w:right w:val="none" w:sz="0" w:space="0" w:color="auto"/>
          </w:divBdr>
        </w:div>
        <w:div w:id="1902714143">
          <w:marLeft w:val="0"/>
          <w:marRight w:val="0"/>
          <w:marTop w:val="0"/>
          <w:marBottom w:val="0"/>
          <w:divBdr>
            <w:top w:val="none" w:sz="0" w:space="0" w:color="auto"/>
            <w:left w:val="none" w:sz="0" w:space="0" w:color="auto"/>
            <w:bottom w:val="none" w:sz="0" w:space="0" w:color="auto"/>
            <w:right w:val="none" w:sz="0" w:space="0" w:color="auto"/>
          </w:divBdr>
        </w:div>
        <w:div w:id="780994033">
          <w:marLeft w:val="0"/>
          <w:marRight w:val="0"/>
          <w:marTop w:val="0"/>
          <w:marBottom w:val="0"/>
          <w:divBdr>
            <w:top w:val="none" w:sz="0" w:space="0" w:color="auto"/>
            <w:left w:val="none" w:sz="0" w:space="0" w:color="auto"/>
            <w:bottom w:val="none" w:sz="0" w:space="0" w:color="auto"/>
            <w:right w:val="none" w:sz="0" w:space="0" w:color="auto"/>
          </w:divBdr>
        </w:div>
        <w:div w:id="175192098">
          <w:marLeft w:val="0"/>
          <w:marRight w:val="0"/>
          <w:marTop w:val="0"/>
          <w:marBottom w:val="0"/>
          <w:divBdr>
            <w:top w:val="none" w:sz="0" w:space="0" w:color="auto"/>
            <w:left w:val="none" w:sz="0" w:space="0" w:color="auto"/>
            <w:bottom w:val="none" w:sz="0" w:space="0" w:color="auto"/>
            <w:right w:val="none" w:sz="0" w:space="0" w:color="auto"/>
          </w:divBdr>
        </w:div>
        <w:div w:id="340938753">
          <w:marLeft w:val="0"/>
          <w:marRight w:val="0"/>
          <w:marTop w:val="0"/>
          <w:marBottom w:val="0"/>
          <w:divBdr>
            <w:top w:val="none" w:sz="0" w:space="0" w:color="auto"/>
            <w:left w:val="none" w:sz="0" w:space="0" w:color="auto"/>
            <w:bottom w:val="none" w:sz="0" w:space="0" w:color="auto"/>
            <w:right w:val="none" w:sz="0" w:space="0" w:color="auto"/>
          </w:divBdr>
        </w:div>
        <w:div w:id="1625506102">
          <w:marLeft w:val="0"/>
          <w:marRight w:val="0"/>
          <w:marTop w:val="0"/>
          <w:marBottom w:val="0"/>
          <w:divBdr>
            <w:top w:val="none" w:sz="0" w:space="0" w:color="auto"/>
            <w:left w:val="none" w:sz="0" w:space="0" w:color="auto"/>
            <w:bottom w:val="none" w:sz="0" w:space="0" w:color="auto"/>
            <w:right w:val="none" w:sz="0" w:space="0" w:color="auto"/>
          </w:divBdr>
        </w:div>
        <w:div w:id="1169129081">
          <w:marLeft w:val="0"/>
          <w:marRight w:val="0"/>
          <w:marTop w:val="0"/>
          <w:marBottom w:val="0"/>
          <w:divBdr>
            <w:top w:val="none" w:sz="0" w:space="0" w:color="auto"/>
            <w:left w:val="none" w:sz="0" w:space="0" w:color="auto"/>
            <w:bottom w:val="none" w:sz="0" w:space="0" w:color="auto"/>
            <w:right w:val="none" w:sz="0" w:space="0" w:color="auto"/>
          </w:divBdr>
        </w:div>
        <w:div w:id="461654071">
          <w:marLeft w:val="0"/>
          <w:marRight w:val="0"/>
          <w:marTop w:val="0"/>
          <w:marBottom w:val="0"/>
          <w:divBdr>
            <w:top w:val="none" w:sz="0" w:space="0" w:color="auto"/>
            <w:left w:val="none" w:sz="0" w:space="0" w:color="auto"/>
            <w:bottom w:val="none" w:sz="0" w:space="0" w:color="auto"/>
            <w:right w:val="none" w:sz="0" w:space="0" w:color="auto"/>
          </w:divBdr>
        </w:div>
        <w:div w:id="2144958679">
          <w:marLeft w:val="0"/>
          <w:marRight w:val="0"/>
          <w:marTop w:val="0"/>
          <w:marBottom w:val="0"/>
          <w:divBdr>
            <w:top w:val="none" w:sz="0" w:space="0" w:color="auto"/>
            <w:left w:val="none" w:sz="0" w:space="0" w:color="auto"/>
            <w:bottom w:val="none" w:sz="0" w:space="0" w:color="auto"/>
            <w:right w:val="none" w:sz="0" w:space="0" w:color="auto"/>
          </w:divBdr>
        </w:div>
        <w:div w:id="2143224913">
          <w:marLeft w:val="0"/>
          <w:marRight w:val="0"/>
          <w:marTop w:val="0"/>
          <w:marBottom w:val="0"/>
          <w:divBdr>
            <w:top w:val="none" w:sz="0" w:space="0" w:color="auto"/>
            <w:left w:val="none" w:sz="0" w:space="0" w:color="auto"/>
            <w:bottom w:val="none" w:sz="0" w:space="0" w:color="auto"/>
            <w:right w:val="none" w:sz="0" w:space="0" w:color="auto"/>
          </w:divBdr>
        </w:div>
        <w:div w:id="295110173">
          <w:marLeft w:val="0"/>
          <w:marRight w:val="0"/>
          <w:marTop w:val="0"/>
          <w:marBottom w:val="0"/>
          <w:divBdr>
            <w:top w:val="none" w:sz="0" w:space="0" w:color="auto"/>
            <w:left w:val="none" w:sz="0" w:space="0" w:color="auto"/>
            <w:bottom w:val="none" w:sz="0" w:space="0" w:color="auto"/>
            <w:right w:val="none" w:sz="0" w:space="0" w:color="auto"/>
          </w:divBdr>
        </w:div>
        <w:div w:id="211699589">
          <w:marLeft w:val="0"/>
          <w:marRight w:val="0"/>
          <w:marTop w:val="0"/>
          <w:marBottom w:val="0"/>
          <w:divBdr>
            <w:top w:val="none" w:sz="0" w:space="0" w:color="auto"/>
            <w:left w:val="none" w:sz="0" w:space="0" w:color="auto"/>
            <w:bottom w:val="none" w:sz="0" w:space="0" w:color="auto"/>
            <w:right w:val="none" w:sz="0" w:space="0" w:color="auto"/>
          </w:divBdr>
        </w:div>
        <w:div w:id="1368989912">
          <w:marLeft w:val="0"/>
          <w:marRight w:val="0"/>
          <w:marTop w:val="0"/>
          <w:marBottom w:val="0"/>
          <w:divBdr>
            <w:top w:val="none" w:sz="0" w:space="0" w:color="auto"/>
            <w:left w:val="none" w:sz="0" w:space="0" w:color="auto"/>
            <w:bottom w:val="none" w:sz="0" w:space="0" w:color="auto"/>
            <w:right w:val="none" w:sz="0" w:space="0" w:color="auto"/>
          </w:divBdr>
        </w:div>
        <w:div w:id="363410416">
          <w:marLeft w:val="0"/>
          <w:marRight w:val="0"/>
          <w:marTop w:val="0"/>
          <w:marBottom w:val="0"/>
          <w:divBdr>
            <w:top w:val="none" w:sz="0" w:space="0" w:color="auto"/>
            <w:left w:val="none" w:sz="0" w:space="0" w:color="auto"/>
            <w:bottom w:val="none" w:sz="0" w:space="0" w:color="auto"/>
            <w:right w:val="none" w:sz="0" w:space="0" w:color="auto"/>
          </w:divBdr>
        </w:div>
        <w:div w:id="104539167">
          <w:marLeft w:val="0"/>
          <w:marRight w:val="0"/>
          <w:marTop w:val="0"/>
          <w:marBottom w:val="0"/>
          <w:divBdr>
            <w:top w:val="none" w:sz="0" w:space="0" w:color="auto"/>
            <w:left w:val="none" w:sz="0" w:space="0" w:color="auto"/>
            <w:bottom w:val="none" w:sz="0" w:space="0" w:color="auto"/>
            <w:right w:val="none" w:sz="0" w:space="0" w:color="auto"/>
          </w:divBdr>
        </w:div>
        <w:div w:id="1506166223">
          <w:marLeft w:val="0"/>
          <w:marRight w:val="0"/>
          <w:marTop w:val="0"/>
          <w:marBottom w:val="0"/>
          <w:divBdr>
            <w:top w:val="none" w:sz="0" w:space="0" w:color="auto"/>
            <w:left w:val="none" w:sz="0" w:space="0" w:color="auto"/>
            <w:bottom w:val="none" w:sz="0" w:space="0" w:color="auto"/>
            <w:right w:val="none" w:sz="0" w:space="0" w:color="auto"/>
          </w:divBdr>
        </w:div>
        <w:div w:id="1173451714">
          <w:marLeft w:val="0"/>
          <w:marRight w:val="0"/>
          <w:marTop w:val="0"/>
          <w:marBottom w:val="0"/>
          <w:divBdr>
            <w:top w:val="none" w:sz="0" w:space="0" w:color="auto"/>
            <w:left w:val="none" w:sz="0" w:space="0" w:color="auto"/>
            <w:bottom w:val="none" w:sz="0" w:space="0" w:color="auto"/>
            <w:right w:val="none" w:sz="0" w:space="0" w:color="auto"/>
          </w:divBdr>
        </w:div>
        <w:div w:id="205875725">
          <w:marLeft w:val="0"/>
          <w:marRight w:val="0"/>
          <w:marTop w:val="0"/>
          <w:marBottom w:val="0"/>
          <w:divBdr>
            <w:top w:val="none" w:sz="0" w:space="0" w:color="auto"/>
            <w:left w:val="none" w:sz="0" w:space="0" w:color="auto"/>
            <w:bottom w:val="none" w:sz="0" w:space="0" w:color="auto"/>
            <w:right w:val="none" w:sz="0" w:space="0" w:color="auto"/>
          </w:divBdr>
        </w:div>
        <w:div w:id="269050219">
          <w:marLeft w:val="0"/>
          <w:marRight w:val="0"/>
          <w:marTop w:val="0"/>
          <w:marBottom w:val="0"/>
          <w:divBdr>
            <w:top w:val="none" w:sz="0" w:space="0" w:color="auto"/>
            <w:left w:val="none" w:sz="0" w:space="0" w:color="auto"/>
            <w:bottom w:val="none" w:sz="0" w:space="0" w:color="auto"/>
            <w:right w:val="none" w:sz="0" w:space="0" w:color="auto"/>
          </w:divBdr>
        </w:div>
        <w:div w:id="1649895739">
          <w:marLeft w:val="0"/>
          <w:marRight w:val="0"/>
          <w:marTop w:val="0"/>
          <w:marBottom w:val="0"/>
          <w:divBdr>
            <w:top w:val="none" w:sz="0" w:space="0" w:color="auto"/>
            <w:left w:val="none" w:sz="0" w:space="0" w:color="auto"/>
            <w:bottom w:val="none" w:sz="0" w:space="0" w:color="auto"/>
            <w:right w:val="none" w:sz="0" w:space="0" w:color="auto"/>
          </w:divBdr>
        </w:div>
        <w:div w:id="578099758">
          <w:marLeft w:val="0"/>
          <w:marRight w:val="0"/>
          <w:marTop w:val="0"/>
          <w:marBottom w:val="0"/>
          <w:divBdr>
            <w:top w:val="none" w:sz="0" w:space="0" w:color="auto"/>
            <w:left w:val="none" w:sz="0" w:space="0" w:color="auto"/>
            <w:bottom w:val="none" w:sz="0" w:space="0" w:color="auto"/>
            <w:right w:val="none" w:sz="0" w:space="0" w:color="auto"/>
          </w:divBdr>
        </w:div>
        <w:div w:id="1830755224">
          <w:marLeft w:val="0"/>
          <w:marRight w:val="0"/>
          <w:marTop w:val="0"/>
          <w:marBottom w:val="0"/>
          <w:divBdr>
            <w:top w:val="none" w:sz="0" w:space="0" w:color="auto"/>
            <w:left w:val="none" w:sz="0" w:space="0" w:color="auto"/>
            <w:bottom w:val="none" w:sz="0" w:space="0" w:color="auto"/>
            <w:right w:val="none" w:sz="0" w:space="0" w:color="auto"/>
          </w:divBdr>
        </w:div>
        <w:div w:id="658121301">
          <w:marLeft w:val="0"/>
          <w:marRight w:val="0"/>
          <w:marTop w:val="0"/>
          <w:marBottom w:val="0"/>
          <w:divBdr>
            <w:top w:val="none" w:sz="0" w:space="0" w:color="auto"/>
            <w:left w:val="none" w:sz="0" w:space="0" w:color="auto"/>
            <w:bottom w:val="none" w:sz="0" w:space="0" w:color="auto"/>
            <w:right w:val="none" w:sz="0" w:space="0" w:color="auto"/>
          </w:divBdr>
        </w:div>
        <w:div w:id="485511257">
          <w:marLeft w:val="0"/>
          <w:marRight w:val="0"/>
          <w:marTop w:val="0"/>
          <w:marBottom w:val="0"/>
          <w:divBdr>
            <w:top w:val="none" w:sz="0" w:space="0" w:color="auto"/>
            <w:left w:val="none" w:sz="0" w:space="0" w:color="auto"/>
            <w:bottom w:val="none" w:sz="0" w:space="0" w:color="auto"/>
            <w:right w:val="none" w:sz="0" w:space="0" w:color="auto"/>
          </w:divBdr>
        </w:div>
        <w:div w:id="214246249">
          <w:marLeft w:val="0"/>
          <w:marRight w:val="0"/>
          <w:marTop w:val="0"/>
          <w:marBottom w:val="0"/>
          <w:divBdr>
            <w:top w:val="none" w:sz="0" w:space="0" w:color="auto"/>
            <w:left w:val="none" w:sz="0" w:space="0" w:color="auto"/>
            <w:bottom w:val="none" w:sz="0" w:space="0" w:color="auto"/>
            <w:right w:val="none" w:sz="0" w:space="0" w:color="auto"/>
          </w:divBdr>
        </w:div>
        <w:div w:id="1961643347">
          <w:marLeft w:val="0"/>
          <w:marRight w:val="0"/>
          <w:marTop w:val="0"/>
          <w:marBottom w:val="0"/>
          <w:divBdr>
            <w:top w:val="none" w:sz="0" w:space="0" w:color="auto"/>
            <w:left w:val="none" w:sz="0" w:space="0" w:color="auto"/>
            <w:bottom w:val="none" w:sz="0" w:space="0" w:color="auto"/>
            <w:right w:val="none" w:sz="0" w:space="0" w:color="auto"/>
          </w:divBdr>
        </w:div>
        <w:div w:id="146940324">
          <w:marLeft w:val="0"/>
          <w:marRight w:val="0"/>
          <w:marTop w:val="0"/>
          <w:marBottom w:val="0"/>
          <w:divBdr>
            <w:top w:val="none" w:sz="0" w:space="0" w:color="auto"/>
            <w:left w:val="none" w:sz="0" w:space="0" w:color="auto"/>
            <w:bottom w:val="none" w:sz="0" w:space="0" w:color="auto"/>
            <w:right w:val="none" w:sz="0" w:space="0" w:color="auto"/>
          </w:divBdr>
        </w:div>
        <w:div w:id="447088599">
          <w:marLeft w:val="0"/>
          <w:marRight w:val="0"/>
          <w:marTop w:val="0"/>
          <w:marBottom w:val="0"/>
          <w:divBdr>
            <w:top w:val="none" w:sz="0" w:space="0" w:color="auto"/>
            <w:left w:val="none" w:sz="0" w:space="0" w:color="auto"/>
            <w:bottom w:val="none" w:sz="0" w:space="0" w:color="auto"/>
            <w:right w:val="none" w:sz="0" w:space="0" w:color="auto"/>
          </w:divBdr>
        </w:div>
        <w:div w:id="983050151">
          <w:marLeft w:val="0"/>
          <w:marRight w:val="0"/>
          <w:marTop w:val="0"/>
          <w:marBottom w:val="0"/>
          <w:divBdr>
            <w:top w:val="none" w:sz="0" w:space="0" w:color="auto"/>
            <w:left w:val="none" w:sz="0" w:space="0" w:color="auto"/>
            <w:bottom w:val="none" w:sz="0" w:space="0" w:color="auto"/>
            <w:right w:val="none" w:sz="0" w:space="0" w:color="auto"/>
          </w:divBdr>
        </w:div>
        <w:div w:id="1455951074">
          <w:marLeft w:val="0"/>
          <w:marRight w:val="0"/>
          <w:marTop w:val="0"/>
          <w:marBottom w:val="0"/>
          <w:divBdr>
            <w:top w:val="none" w:sz="0" w:space="0" w:color="auto"/>
            <w:left w:val="none" w:sz="0" w:space="0" w:color="auto"/>
            <w:bottom w:val="none" w:sz="0" w:space="0" w:color="auto"/>
            <w:right w:val="none" w:sz="0" w:space="0" w:color="auto"/>
          </w:divBdr>
        </w:div>
        <w:div w:id="1452092667">
          <w:marLeft w:val="0"/>
          <w:marRight w:val="0"/>
          <w:marTop w:val="0"/>
          <w:marBottom w:val="0"/>
          <w:divBdr>
            <w:top w:val="none" w:sz="0" w:space="0" w:color="auto"/>
            <w:left w:val="none" w:sz="0" w:space="0" w:color="auto"/>
            <w:bottom w:val="none" w:sz="0" w:space="0" w:color="auto"/>
            <w:right w:val="none" w:sz="0" w:space="0" w:color="auto"/>
          </w:divBdr>
        </w:div>
        <w:div w:id="506410428">
          <w:marLeft w:val="0"/>
          <w:marRight w:val="0"/>
          <w:marTop w:val="0"/>
          <w:marBottom w:val="0"/>
          <w:divBdr>
            <w:top w:val="none" w:sz="0" w:space="0" w:color="auto"/>
            <w:left w:val="none" w:sz="0" w:space="0" w:color="auto"/>
            <w:bottom w:val="none" w:sz="0" w:space="0" w:color="auto"/>
            <w:right w:val="none" w:sz="0" w:space="0" w:color="auto"/>
          </w:divBdr>
        </w:div>
        <w:div w:id="2116553594">
          <w:marLeft w:val="0"/>
          <w:marRight w:val="0"/>
          <w:marTop w:val="0"/>
          <w:marBottom w:val="0"/>
          <w:divBdr>
            <w:top w:val="none" w:sz="0" w:space="0" w:color="auto"/>
            <w:left w:val="none" w:sz="0" w:space="0" w:color="auto"/>
            <w:bottom w:val="none" w:sz="0" w:space="0" w:color="auto"/>
            <w:right w:val="none" w:sz="0" w:space="0" w:color="auto"/>
          </w:divBdr>
        </w:div>
        <w:div w:id="1174030715">
          <w:marLeft w:val="0"/>
          <w:marRight w:val="0"/>
          <w:marTop w:val="0"/>
          <w:marBottom w:val="0"/>
          <w:divBdr>
            <w:top w:val="none" w:sz="0" w:space="0" w:color="auto"/>
            <w:left w:val="none" w:sz="0" w:space="0" w:color="auto"/>
            <w:bottom w:val="none" w:sz="0" w:space="0" w:color="auto"/>
            <w:right w:val="none" w:sz="0" w:space="0" w:color="auto"/>
          </w:divBdr>
        </w:div>
        <w:div w:id="334571981">
          <w:marLeft w:val="0"/>
          <w:marRight w:val="0"/>
          <w:marTop w:val="0"/>
          <w:marBottom w:val="0"/>
          <w:divBdr>
            <w:top w:val="none" w:sz="0" w:space="0" w:color="auto"/>
            <w:left w:val="none" w:sz="0" w:space="0" w:color="auto"/>
            <w:bottom w:val="none" w:sz="0" w:space="0" w:color="auto"/>
            <w:right w:val="none" w:sz="0" w:space="0" w:color="auto"/>
          </w:divBdr>
        </w:div>
        <w:div w:id="1046222501">
          <w:marLeft w:val="0"/>
          <w:marRight w:val="0"/>
          <w:marTop w:val="0"/>
          <w:marBottom w:val="0"/>
          <w:divBdr>
            <w:top w:val="none" w:sz="0" w:space="0" w:color="auto"/>
            <w:left w:val="none" w:sz="0" w:space="0" w:color="auto"/>
            <w:bottom w:val="none" w:sz="0" w:space="0" w:color="auto"/>
            <w:right w:val="none" w:sz="0" w:space="0" w:color="auto"/>
          </w:divBdr>
        </w:div>
        <w:div w:id="1063215983">
          <w:marLeft w:val="0"/>
          <w:marRight w:val="0"/>
          <w:marTop w:val="0"/>
          <w:marBottom w:val="0"/>
          <w:divBdr>
            <w:top w:val="none" w:sz="0" w:space="0" w:color="auto"/>
            <w:left w:val="none" w:sz="0" w:space="0" w:color="auto"/>
            <w:bottom w:val="none" w:sz="0" w:space="0" w:color="auto"/>
            <w:right w:val="none" w:sz="0" w:space="0" w:color="auto"/>
          </w:divBdr>
        </w:div>
        <w:div w:id="1328170776">
          <w:marLeft w:val="0"/>
          <w:marRight w:val="0"/>
          <w:marTop w:val="0"/>
          <w:marBottom w:val="0"/>
          <w:divBdr>
            <w:top w:val="none" w:sz="0" w:space="0" w:color="auto"/>
            <w:left w:val="none" w:sz="0" w:space="0" w:color="auto"/>
            <w:bottom w:val="none" w:sz="0" w:space="0" w:color="auto"/>
            <w:right w:val="none" w:sz="0" w:space="0" w:color="auto"/>
          </w:divBdr>
        </w:div>
        <w:div w:id="1918977063">
          <w:marLeft w:val="0"/>
          <w:marRight w:val="0"/>
          <w:marTop w:val="0"/>
          <w:marBottom w:val="0"/>
          <w:divBdr>
            <w:top w:val="none" w:sz="0" w:space="0" w:color="auto"/>
            <w:left w:val="none" w:sz="0" w:space="0" w:color="auto"/>
            <w:bottom w:val="none" w:sz="0" w:space="0" w:color="auto"/>
            <w:right w:val="none" w:sz="0" w:space="0" w:color="auto"/>
          </w:divBdr>
        </w:div>
        <w:div w:id="527138183">
          <w:marLeft w:val="0"/>
          <w:marRight w:val="0"/>
          <w:marTop w:val="0"/>
          <w:marBottom w:val="0"/>
          <w:divBdr>
            <w:top w:val="none" w:sz="0" w:space="0" w:color="auto"/>
            <w:left w:val="none" w:sz="0" w:space="0" w:color="auto"/>
            <w:bottom w:val="none" w:sz="0" w:space="0" w:color="auto"/>
            <w:right w:val="none" w:sz="0" w:space="0" w:color="auto"/>
          </w:divBdr>
        </w:div>
        <w:div w:id="1643147079">
          <w:marLeft w:val="0"/>
          <w:marRight w:val="0"/>
          <w:marTop w:val="0"/>
          <w:marBottom w:val="0"/>
          <w:divBdr>
            <w:top w:val="none" w:sz="0" w:space="0" w:color="auto"/>
            <w:left w:val="none" w:sz="0" w:space="0" w:color="auto"/>
            <w:bottom w:val="none" w:sz="0" w:space="0" w:color="auto"/>
            <w:right w:val="none" w:sz="0" w:space="0" w:color="auto"/>
          </w:divBdr>
        </w:div>
        <w:div w:id="649095197">
          <w:marLeft w:val="0"/>
          <w:marRight w:val="0"/>
          <w:marTop w:val="0"/>
          <w:marBottom w:val="0"/>
          <w:divBdr>
            <w:top w:val="none" w:sz="0" w:space="0" w:color="auto"/>
            <w:left w:val="none" w:sz="0" w:space="0" w:color="auto"/>
            <w:bottom w:val="none" w:sz="0" w:space="0" w:color="auto"/>
            <w:right w:val="none" w:sz="0" w:space="0" w:color="auto"/>
          </w:divBdr>
        </w:div>
        <w:div w:id="1434979343">
          <w:marLeft w:val="0"/>
          <w:marRight w:val="0"/>
          <w:marTop w:val="0"/>
          <w:marBottom w:val="0"/>
          <w:divBdr>
            <w:top w:val="none" w:sz="0" w:space="0" w:color="auto"/>
            <w:left w:val="none" w:sz="0" w:space="0" w:color="auto"/>
            <w:bottom w:val="none" w:sz="0" w:space="0" w:color="auto"/>
            <w:right w:val="none" w:sz="0" w:space="0" w:color="auto"/>
          </w:divBdr>
        </w:div>
        <w:div w:id="644311610">
          <w:marLeft w:val="0"/>
          <w:marRight w:val="0"/>
          <w:marTop w:val="0"/>
          <w:marBottom w:val="0"/>
          <w:divBdr>
            <w:top w:val="none" w:sz="0" w:space="0" w:color="auto"/>
            <w:left w:val="none" w:sz="0" w:space="0" w:color="auto"/>
            <w:bottom w:val="none" w:sz="0" w:space="0" w:color="auto"/>
            <w:right w:val="none" w:sz="0" w:space="0" w:color="auto"/>
          </w:divBdr>
        </w:div>
        <w:div w:id="1642421496">
          <w:marLeft w:val="0"/>
          <w:marRight w:val="0"/>
          <w:marTop w:val="0"/>
          <w:marBottom w:val="0"/>
          <w:divBdr>
            <w:top w:val="none" w:sz="0" w:space="0" w:color="auto"/>
            <w:left w:val="none" w:sz="0" w:space="0" w:color="auto"/>
            <w:bottom w:val="none" w:sz="0" w:space="0" w:color="auto"/>
            <w:right w:val="none" w:sz="0" w:space="0" w:color="auto"/>
          </w:divBdr>
        </w:div>
        <w:div w:id="774520208">
          <w:marLeft w:val="0"/>
          <w:marRight w:val="0"/>
          <w:marTop w:val="0"/>
          <w:marBottom w:val="0"/>
          <w:divBdr>
            <w:top w:val="none" w:sz="0" w:space="0" w:color="auto"/>
            <w:left w:val="none" w:sz="0" w:space="0" w:color="auto"/>
            <w:bottom w:val="none" w:sz="0" w:space="0" w:color="auto"/>
            <w:right w:val="none" w:sz="0" w:space="0" w:color="auto"/>
          </w:divBdr>
        </w:div>
        <w:div w:id="1756702816">
          <w:marLeft w:val="0"/>
          <w:marRight w:val="0"/>
          <w:marTop w:val="0"/>
          <w:marBottom w:val="0"/>
          <w:divBdr>
            <w:top w:val="none" w:sz="0" w:space="0" w:color="auto"/>
            <w:left w:val="none" w:sz="0" w:space="0" w:color="auto"/>
            <w:bottom w:val="none" w:sz="0" w:space="0" w:color="auto"/>
            <w:right w:val="none" w:sz="0" w:space="0" w:color="auto"/>
          </w:divBdr>
        </w:div>
        <w:div w:id="1914269581">
          <w:marLeft w:val="0"/>
          <w:marRight w:val="0"/>
          <w:marTop w:val="0"/>
          <w:marBottom w:val="0"/>
          <w:divBdr>
            <w:top w:val="none" w:sz="0" w:space="0" w:color="auto"/>
            <w:left w:val="none" w:sz="0" w:space="0" w:color="auto"/>
            <w:bottom w:val="none" w:sz="0" w:space="0" w:color="auto"/>
            <w:right w:val="none" w:sz="0" w:space="0" w:color="auto"/>
          </w:divBdr>
        </w:div>
        <w:div w:id="698091190">
          <w:marLeft w:val="0"/>
          <w:marRight w:val="0"/>
          <w:marTop w:val="0"/>
          <w:marBottom w:val="0"/>
          <w:divBdr>
            <w:top w:val="none" w:sz="0" w:space="0" w:color="auto"/>
            <w:left w:val="none" w:sz="0" w:space="0" w:color="auto"/>
            <w:bottom w:val="none" w:sz="0" w:space="0" w:color="auto"/>
            <w:right w:val="none" w:sz="0" w:space="0" w:color="auto"/>
          </w:divBdr>
        </w:div>
      </w:divsChild>
    </w:div>
    <w:div w:id="89937960">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0517580">
      <w:bodyDiv w:val="1"/>
      <w:marLeft w:val="0"/>
      <w:marRight w:val="0"/>
      <w:marTop w:val="0"/>
      <w:marBottom w:val="0"/>
      <w:divBdr>
        <w:top w:val="none" w:sz="0" w:space="0" w:color="auto"/>
        <w:left w:val="none" w:sz="0" w:space="0" w:color="auto"/>
        <w:bottom w:val="none" w:sz="0" w:space="0" w:color="auto"/>
        <w:right w:val="none" w:sz="0" w:space="0" w:color="auto"/>
      </w:divBdr>
    </w:div>
    <w:div w:id="90588058">
      <w:bodyDiv w:val="1"/>
      <w:marLeft w:val="0"/>
      <w:marRight w:val="0"/>
      <w:marTop w:val="0"/>
      <w:marBottom w:val="0"/>
      <w:divBdr>
        <w:top w:val="none" w:sz="0" w:space="0" w:color="auto"/>
        <w:left w:val="none" w:sz="0" w:space="0" w:color="auto"/>
        <w:bottom w:val="none" w:sz="0" w:space="0" w:color="auto"/>
        <w:right w:val="none" w:sz="0" w:space="0" w:color="auto"/>
      </w:divBdr>
    </w:div>
    <w:div w:id="91048773">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1440009">
      <w:bodyDiv w:val="1"/>
      <w:marLeft w:val="0"/>
      <w:marRight w:val="0"/>
      <w:marTop w:val="0"/>
      <w:marBottom w:val="0"/>
      <w:divBdr>
        <w:top w:val="none" w:sz="0" w:space="0" w:color="auto"/>
        <w:left w:val="none" w:sz="0" w:space="0" w:color="auto"/>
        <w:bottom w:val="none" w:sz="0" w:space="0" w:color="auto"/>
        <w:right w:val="none" w:sz="0" w:space="0" w:color="auto"/>
      </w:divBdr>
    </w:div>
    <w:div w:id="92211401">
      <w:bodyDiv w:val="1"/>
      <w:marLeft w:val="0"/>
      <w:marRight w:val="0"/>
      <w:marTop w:val="0"/>
      <w:marBottom w:val="0"/>
      <w:divBdr>
        <w:top w:val="none" w:sz="0" w:space="0" w:color="auto"/>
        <w:left w:val="none" w:sz="0" w:space="0" w:color="auto"/>
        <w:bottom w:val="none" w:sz="0" w:space="0" w:color="auto"/>
        <w:right w:val="none" w:sz="0" w:space="0" w:color="auto"/>
      </w:divBdr>
    </w:div>
    <w:div w:id="92212582">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435492">
      <w:bodyDiv w:val="1"/>
      <w:marLeft w:val="0"/>
      <w:marRight w:val="0"/>
      <w:marTop w:val="0"/>
      <w:marBottom w:val="0"/>
      <w:divBdr>
        <w:top w:val="none" w:sz="0" w:space="0" w:color="auto"/>
        <w:left w:val="none" w:sz="0" w:space="0" w:color="auto"/>
        <w:bottom w:val="none" w:sz="0" w:space="0" w:color="auto"/>
        <w:right w:val="none" w:sz="0" w:space="0" w:color="auto"/>
      </w:divBdr>
    </w:div>
    <w:div w:id="92482158">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2670424">
      <w:bodyDiv w:val="1"/>
      <w:marLeft w:val="0"/>
      <w:marRight w:val="0"/>
      <w:marTop w:val="0"/>
      <w:marBottom w:val="0"/>
      <w:divBdr>
        <w:top w:val="none" w:sz="0" w:space="0" w:color="auto"/>
        <w:left w:val="none" w:sz="0" w:space="0" w:color="auto"/>
        <w:bottom w:val="none" w:sz="0" w:space="0" w:color="auto"/>
        <w:right w:val="none" w:sz="0" w:space="0" w:color="auto"/>
      </w:divBdr>
    </w:div>
    <w:div w:id="93018097">
      <w:bodyDiv w:val="1"/>
      <w:marLeft w:val="0"/>
      <w:marRight w:val="0"/>
      <w:marTop w:val="0"/>
      <w:marBottom w:val="0"/>
      <w:divBdr>
        <w:top w:val="none" w:sz="0" w:space="0" w:color="auto"/>
        <w:left w:val="none" w:sz="0" w:space="0" w:color="auto"/>
        <w:bottom w:val="none" w:sz="0" w:space="0" w:color="auto"/>
        <w:right w:val="none" w:sz="0" w:space="0" w:color="auto"/>
      </w:divBdr>
    </w:div>
    <w:div w:id="93408587">
      <w:bodyDiv w:val="1"/>
      <w:marLeft w:val="0"/>
      <w:marRight w:val="0"/>
      <w:marTop w:val="0"/>
      <w:marBottom w:val="0"/>
      <w:divBdr>
        <w:top w:val="none" w:sz="0" w:space="0" w:color="auto"/>
        <w:left w:val="none" w:sz="0" w:space="0" w:color="auto"/>
        <w:bottom w:val="none" w:sz="0" w:space="0" w:color="auto"/>
        <w:right w:val="none" w:sz="0" w:space="0" w:color="auto"/>
      </w:divBdr>
    </w:div>
    <w:div w:id="93476115">
      <w:bodyDiv w:val="1"/>
      <w:marLeft w:val="0"/>
      <w:marRight w:val="0"/>
      <w:marTop w:val="0"/>
      <w:marBottom w:val="0"/>
      <w:divBdr>
        <w:top w:val="none" w:sz="0" w:space="0" w:color="auto"/>
        <w:left w:val="none" w:sz="0" w:space="0" w:color="auto"/>
        <w:bottom w:val="none" w:sz="0" w:space="0" w:color="auto"/>
        <w:right w:val="none" w:sz="0" w:space="0" w:color="auto"/>
      </w:divBdr>
    </w:div>
    <w:div w:id="93720102">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4715909">
      <w:bodyDiv w:val="1"/>
      <w:marLeft w:val="0"/>
      <w:marRight w:val="0"/>
      <w:marTop w:val="0"/>
      <w:marBottom w:val="0"/>
      <w:divBdr>
        <w:top w:val="none" w:sz="0" w:space="0" w:color="auto"/>
        <w:left w:val="none" w:sz="0" w:space="0" w:color="auto"/>
        <w:bottom w:val="none" w:sz="0" w:space="0" w:color="auto"/>
        <w:right w:val="none" w:sz="0" w:space="0" w:color="auto"/>
      </w:divBdr>
    </w:div>
    <w:div w:id="95248205">
      <w:bodyDiv w:val="1"/>
      <w:marLeft w:val="0"/>
      <w:marRight w:val="0"/>
      <w:marTop w:val="0"/>
      <w:marBottom w:val="0"/>
      <w:divBdr>
        <w:top w:val="none" w:sz="0" w:space="0" w:color="auto"/>
        <w:left w:val="none" w:sz="0" w:space="0" w:color="auto"/>
        <w:bottom w:val="none" w:sz="0" w:space="0" w:color="auto"/>
        <w:right w:val="none" w:sz="0" w:space="0" w:color="auto"/>
      </w:divBdr>
    </w:div>
    <w:div w:id="95951297">
      <w:bodyDiv w:val="1"/>
      <w:marLeft w:val="0"/>
      <w:marRight w:val="0"/>
      <w:marTop w:val="0"/>
      <w:marBottom w:val="0"/>
      <w:divBdr>
        <w:top w:val="none" w:sz="0" w:space="0" w:color="auto"/>
        <w:left w:val="none" w:sz="0" w:space="0" w:color="auto"/>
        <w:bottom w:val="none" w:sz="0" w:space="0" w:color="auto"/>
        <w:right w:val="none" w:sz="0" w:space="0" w:color="auto"/>
      </w:divBdr>
    </w:div>
    <w:div w:id="95952932">
      <w:bodyDiv w:val="1"/>
      <w:marLeft w:val="0"/>
      <w:marRight w:val="0"/>
      <w:marTop w:val="0"/>
      <w:marBottom w:val="0"/>
      <w:divBdr>
        <w:top w:val="none" w:sz="0" w:space="0" w:color="auto"/>
        <w:left w:val="none" w:sz="0" w:space="0" w:color="auto"/>
        <w:bottom w:val="none" w:sz="0" w:space="0" w:color="auto"/>
        <w:right w:val="none" w:sz="0" w:space="0" w:color="auto"/>
      </w:divBdr>
    </w:div>
    <w:div w:id="96215910">
      <w:bodyDiv w:val="1"/>
      <w:marLeft w:val="0"/>
      <w:marRight w:val="0"/>
      <w:marTop w:val="0"/>
      <w:marBottom w:val="0"/>
      <w:divBdr>
        <w:top w:val="none" w:sz="0" w:space="0" w:color="auto"/>
        <w:left w:val="none" w:sz="0" w:space="0" w:color="auto"/>
        <w:bottom w:val="none" w:sz="0" w:space="0" w:color="auto"/>
        <w:right w:val="none" w:sz="0" w:space="0" w:color="auto"/>
      </w:divBdr>
    </w:div>
    <w:div w:id="96827757">
      <w:bodyDiv w:val="1"/>
      <w:marLeft w:val="0"/>
      <w:marRight w:val="0"/>
      <w:marTop w:val="0"/>
      <w:marBottom w:val="0"/>
      <w:divBdr>
        <w:top w:val="none" w:sz="0" w:space="0" w:color="auto"/>
        <w:left w:val="none" w:sz="0" w:space="0" w:color="auto"/>
        <w:bottom w:val="none" w:sz="0" w:space="0" w:color="auto"/>
        <w:right w:val="none" w:sz="0" w:space="0" w:color="auto"/>
      </w:divBdr>
    </w:div>
    <w:div w:id="96947085">
      <w:bodyDiv w:val="1"/>
      <w:marLeft w:val="0"/>
      <w:marRight w:val="0"/>
      <w:marTop w:val="0"/>
      <w:marBottom w:val="0"/>
      <w:divBdr>
        <w:top w:val="none" w:sz="0" w:space="0" w:color="auto"/>
        <w:left w:val="none" w:sz="0" w:space="0" w:color="auto"/>
        <w:bottom w:val="none" w:sz="0" w:space="0" w:color="auto"/>
        <w:right w:val="none" w:sz="0" w:space="0" w:color="auto"/>
      </w:divBdr>
    </w:div>
    <w:div w:id="97065163">
      <w:bodyDiv w:val="1"/>
      <w:marLeft w:val="0"/>
      <w:marRight w:val="0"/>
      <w:marTop w:val="0"/>
      <w:marBottom w:val="0"/>
      <w:divBdr>
        <w:top w:val="none" w:sz="0" w:space="0" w:color="auto"/>
        <w:left w:val="none" w:sz="0" w:space="0" w:color="auto"/>
        <w:bottom w:val="none" w:sz="0" w:space="0" w:color="auto"/>
        <w:right w:val="none" w:sz="0" w:space="0" w:color="auto"/>
      </w:divBdr>
      <w:divsChild>
        <w:div w:id="1140608022">
          <w:marLeft w:val="0"/>
          <w:marRight w:val="0"/>
          <w:marTop w:val="0"/>
          <w:marBottom w:val="0"/>
          <w:divBdr>
            <w:top w:val="none" w:sz="0" w:space="0" w:color="auto"/>
            <w:left w:val="none" w:sz="0" w:space="0" w:color="auto"/>
            <w:bottom w:val="none" w:sz="0" w:space="0" w:color="auto"/>
            <w:right w:val="none" w:sz="0" w:space="0" w:color="auto"/>
          </w:divBdr>
        </w:div>
        <w:div w:id="2146894553">
          <w:marLeft w:val="0"/>
          <w:marRight w:val="0"/>
          <w:marTop w:val="0"/>
          <w:marBottom w:val="0"/>
          <w:divBdr>
            <w:top w:val="none" w:sz="0" w:space="0" w:color="auto"/>
            <w:left w:val="none" w:sz="0" w:space="0" w:color="auto"/>
            <w:bottom w:val="none" w:sz="0" w:space="0" w:color="auto"/>
            <w:right w:val="none" w:sz="0" w:space="0" w:color="auto"/>
          </w:divBdr>
        </w:div>
        <w:div w:id="1440220745">
          <w:marLeft w:val="0"/>
          <w:marRight w:val="0"/>
          <w:marTop w:val="0"/>
          <w:marBottom w:val="0"/>
          <w:divBdr>
            <w:top w:val="none" w:sz="0" w:space="0" w:color="auto"/>
            <w:left w:val="none" w:sz="0" w:space="0" w:color="auto"/>
            <w:bottom w:val="none" w:sz="0" w:space="0" w:color="auto"/>
            <w:right w:val="none" w:sz="0" w:space="0" w:color="auto"/>
          </w:divBdr>
        </w:div>
        <w:div w:id="369304616">
          <w:marLeft w:val="0"/>
          <w:marRight w:val="0"/>
          <w:marTop w:val="0"/>
          <w:marBottom w:val="0"/>
          <w:divBdr>
            <w:top w:val="none" w:sz="0" w:space="0" w:color="auto"/>
            <w:left w:val="none" w:sz="0" w:space="0" w:color="auto"/>
            <w:bottom w:val="none" w:sz="0" w:space="0" w:color="auto"/>
            <w:right w:val="none" w:sz="0" w:space="0" w:color="auto"/>
          </w:divBdr>
        </w:div>
        <w:div w:id="373965515">
          <w:marLeft w:val="0"/>
          <w:marRight w:val="0"/>
          <w:marTop w:val="0"/>
          <w:marBottom w:val="0"/>
          <w:divBdr>
            <w:top w:val="none" w:sz="0" w:space="0" w:color="auto"/>
            <w:left w:val="none" w:sz="0" w:space="0" w:color="auto"/>
            <w:bottom w:val="none" w:sz="0" w:space="0" w:color="auto"/>
            <w:right w:val="none" w:sz="0" w:space="0" w:color="auto"/>
          </w:divBdr>
        </w:div>
        <w:div w:id="1999570223">
          <w:marLeft w:val="0"/>
          <w:marRight w:val="0"/>
          <w:marTop w:val="0"/>
          <w:marBottom w:val="0"/>
          <w:divBdr>
            <w:top w:val="none" w:sz="0" w:space="0" w:color="auto"/>
            <w:left w:val="none" w:sz="0" w:space="0" w:color="auto"/>
            <w:bottom w:val="none" w:sz="0" w:space="0" w:color="auto"/>
            <w:right w:val="none" w:sz="0" w:space="0" w:color="auto"/>
          </w:divBdr>
        </w:div>
        <w:div w:id="1541699682">
          <w:marLeft w:val="0"/>
          <w:marRight w:val="0"/>
          <w:marTop w:val="0"/>
          <w:marBottom w:val="0"/>
          <w:divBdr>
            <w:top w:val="none" w:sz="0" w:space="0" w:color="auto"/>
            <w:left w:val="none" w:sz="0" w:space="0" w:color="auto"/>
            <w:bottom w:val="none" w:sz="0" w:space="0" w:color="auto"/>
            <w:right w:val="none" w:sz="0" w:space="0" w:color="auto"/>
          </w:divBdr>
        </w:div>
        <w:div w:id="89932567">
          <w:marLeft w:val="0"/>
          <w:marRight w:val="0"/>
          <w:marTop w:val="0"/>
          <w:marBottom w:val="0"/>
          <w:divBdr>
            <w:top w:val="none" w:sz="0" w:space="0" w:color="auto"/>
            <w:left w:val="none" w:sz="0" w:space="0" w:color="auto"/>
            <w:bottom w:val="none" w:sz="0" w:space="0" w:color="auto"/>
            <w:right w:val="none" w:sz="0" w:space="0" w:color="auto"/>
          </w:divBdr>
        </w:div>
        <w:div w:id="1383405511">
          <w:marLeft w:val="0"/>
          <w:marRight w:val="0"/>
          <w:marTop w:val="0"/>
          <w:marBottom w:val="0"/>
          <w:divBdr>
            <w:top w:val="none" w:sz="0" w:space="0" w:color="auto"/>
            <w:left w:val="none" w:sz="0" w:space="0" w:color="auto"/>
            <w:bottom w:val="none" w:sz="0" w:space="0" w:color="auto"/>
            <w:right w:val="none" w:sz="0" w:space="0" w:color="auto"/>
          </w:divBdr>
        </w:div>
        <w:div w:id="1076438092">
          <w:marLeft w:val="0"/>
          <w:marRight w:val="0"/>
          <w:marTop w:val="0"/>
          <w:marBottom w:val="0"/>
          <w:divBdr>
            <w:top w:val="none" w:sz="0" w:space="0" w:color="auto"/>
            <w:left w:val="none" w:sz="0" w:space="0" w:color="auto"/>
            <w:bottom w:val="none" w:sz="0" w:space="0" w:color="auto"/>
            <w:right w:val="none" w:sz="0" w:space="0" w:color="auto"/>
          </w:divBdr>
        </w:div>
        <w:div w:id="192427328">
          <w:marLeft w:val="0"/>
          <w:marRight w:val="0"/>
          <w:marTop w:val="0"/>
          <w:marBottom w:val="0"/>
          <w:divBdr>
            <w:top w:val="none" w:sz="0" w:space="0" w:color="auto"/>
            <w:left w:val="none" w:sz="0" w:space="0" w:color="auto"/>
            <w:bottom w:val="none" w:sz="0" w:space="0" w:color="auto"/>
            <w:right w:val="none" w:sz="0" w:space="0" w:color="auto"/>
          </w:divBdr>
        </w:div>
        <w:div w:id="27148273">
          <w:marLeft w:val="0"/>
          <w:marRight w:val="0"/>
          <w:marTop w:val="0"/>
          <w:marBottom w:val="0"/>
          <w:divBdr>
            <w:top w:val="none" w:sz="0" w:space="0" w:color="auto"/>
            <w:left w:val="none" w:sz="0" w:space="0" w:color="auto"/>
            <w:bottom w:val="none" w:sz="0" w:space="0" w:color="auto"/>
            <w:right w:val="none" w:sz="0" w:space="0" w:color="auto"/>
          </w:divBdr>
        </w:div>
        <w:div w:id="477958339">
          <w:marLeft w:val="0"/>
          <w:marRight w:val="0"/>
          <w:marTop w:val="0"/>
          <w:marBottom w:val="0"/>
          <w:divBdr>
            <w:top w:val="none" w:sz="0" w:space="0" w:color="auto"/>
            <w:left w:val="none" w:sz="0" w:space="0" w:color="auto"/>
            <w:bottom w:val="none" w:sz="0" w:space="0" w:color="auto"/>
            <w:right w:val="none" w:sz="0" w:space="0" w:color="auto"/>
          </w:divBdr>
        </w:div>
        <w:div w:id="176316174">
          <w:marLeft w:val="0"/>
          <w:marRight w:val="0"/>
          <w:marTop w:val="0"/>
          <w:marBottom w:val="0"/>
          <w:divBdr>
            <w:top w:val="none" w:sz="0" w:space="0" w:color="auto"/>
            <w:left w:val="none" w:sz="0" w:space="0" w:color="auto"/>
            <w:bottom w:val="none" w:sz="0" w:space="0" w:color="auto"/>
            <w:right w:val="none" w:sz="0" w:space="0" w:color="auto"/>
          </w:divBdr>
        </w:div>
        <w:div w:id="1334145900">
          <w:marLeft w:val="0"/>
          <w:marRight w:val="0"/>
          <w:marTop w:val="0"/>
          <w:marBottom w:val="0"/>
          <w:divBdr>
            <w:top w:val="none" w:sz="0" w:space="0" w:color="auto"/>
            <w:left w:val="none" w:sz="0" w:space="0" w:color="auto"/>
            <w:bottom w:val="none" w:sz="0" w:space="0" w:color="auto"/>
            <w:right w:val="none" w:sz="0" w:space="0" w:color="auto"/>
          </w:divBdr>
        </w:div>
        <w:div w:id="594443701">
          <w:marLeft w:val="0"/>
          <w:marRight w:val="0"/>
          <w:marTop w:val="0"/>
          <w:marBottom w:val="0"/>
          <w:divBdr>
            <w:top w:val="none" w:sz="0" w:space="0" w:color="auto"/>
            <w:left w:val="none" w:sz="0" w:space="0" w:color="auto"/>
            <w:bottom w:val="none" w:sz="0" w:space="0" w:color="auto"/>
            <w:right w:val="none" w:sz="0" w:space="0" w:color="auto"/>
          </w:divBdr>
        </w:div>
        <w:div w:id="1224290746">
          <w:marLeft w:val="0"/>
          <w:marRight w:val="0"/>
          <w:marTop w:val="0"/>
          <w:marBottom w:val="0"/>
          <w:divBdr>
            <w:top w:val="none" w:sz="0" w:space="0" w:color="auto"/>
            <w:left w:val="none" w:sz="0" w:space="0" w:color="auto"/>
            <w:bottom w:val="none" w:sz="0" w:space="0" w:color="auto"/>
            <w:right w:val="none" w:sz="0" w:space="0" w:color="auto"/>
          </w:divBdr>
        </w:div>
        <w:div w:id="1383596107">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983894821">
          <w:marLeft w:val="0"/>
          <w:marRight w:val="0"/>
          <w:marTop w:val="0"/>
          <w:marBottom w:val="0"/>
          <w:divBdr>
            <w:top w:val="none" w:sz="0" w:space="0" w:color="auto"/>
            <w:left w:val="none" w:sz="0" w:space="0" w:color="auto"/>
            <w:bottom w:val="none" w:sz="0" w:space="0" w:color="auto"/>
            <w:right w:val="none" w:sz="0" w:space="0" w:color="auto"/>
          </w:divBdr>
        </w:div>
        <w:div w:id="480587273">
          <w:marLeft w:val="0"/>
          <w:marRight w:val="0"/>
          <w:marTop w:val="0"/>
          <w:marBottom w:val="0"/>
          <w:divBdr>
            <w:top w:val="none" w:sz="0" w:space="0" w:color="auto"/>
            <w:left w:val="none" w:sz="0" w:space="0" w:color="auto"/>
            <w:bottom w:val="none" w:sz="0" w:space="0" w:color="auto"/>
            <w:right w:val="none" w:sz="0" w:space="0" w:color="auto"/>
          </w:divBdr>
        </w:div>
        <w:div w:id="607541090">
          <w:marLeft w:val="0"/>
          <w:marRight w:val="0"/>
          <w:marTop w:val="0"/>
          <w:marBottom w:val="0"/>
          <w:divBdr>
            <w:top w:val="none" w:sz="0" w:space="0" w:color="auto"/>
            <w:left w:val="none" w:sz="0" w:space="0" w:color="auto"/>
            <w:bottom w:val="none" w:sz="0" w:space="0" w:color="auto"/>
            <w:right w:val="none" w:sz="0" w:space="0" w:color="auto"/>
          </w:divBdr>
        </w:div>
        <w:div w:id="1668434705">
          <w:marLeft w:val="0"/>
          <w:marRight w:val="0"/>
          <w:marTop w:val="0"/>
          <w:marBottom w:val="0"/>
          <w:divBdr>
            <w:top w:val="none" w:sz="0" w:space="0" w:color="auto"/>
            <w:left w:val="none" w:sz="0" w:space="0" w:color="auto"/>
            <w:bottom w:val="none" w:sz="0" w:space="0" w:color="auto"/>
            <w:right w:val="none" w:sz="0" w:space="0" w:color="auto"/>
          </w:divBdr>
        </w:div>
        <w:div w:id="2084061485">
          <w:marLeft w:val="0"/>
          <w:marRight w:val="0"/>
          <w:marTop w:val="0"/>
          <w:marBottom w:val="0"/>
          <w:divBdr>
            <w:top w:val="none" w:sz="0" w:space="0" w:color="auto"/>
            <w:left w:val="none" w:sz="0" w:space="0" w:color="auto"/>
            <w:bottom w:val="none" w:sz="0" w:space="0" w:color="auto"/>
            <w:right w:val="none" w:sz="0" w:space="0" w:color="auto"/>
          </w:divBdr>
        </w:div>
        <w:div w:id="1963535315">
          <w:marLeft w:val="0"/>
          <w:marRight w:val="0"/>
          <w:marTop w:val="0"/>
          <w:marBottom w:val="0"/>
          <w:divBdr>
            <w:top w:val="none" w:sz="0" w:space="0" w:color="auto"/>
            <w:left w:val="none" w:sz="0" w:space="0" w:color="auto"/>
            <w:bottom w:val="none" w:sz="0" w:space="0" w:color="auto"/>
            <w:right w:val="none" w:sz="0" w:space="0" w:color="auto"/>
          </w:divBdr>
        </w:div>
        <w:div w:id="1670257241">
          <w:marLeft w:val="0"/>
          <w:marRight w:val="0"/>
          <w:marTop w:val="0"/>
          <w:marBottom w:val="0"/>
          <w:divBdr>
            <w:top w:val="none" w:sz="0" w:space="0" w:color="auto"/>
            <w:left w:val="none" w:sz="0" w:space="0" w:color="auto"/>
            <w:bottom w:val="none" w:sz="0" w:space="0" w:color="auto"/>
            <w:right w:val="none" w:sz="0" w:space="0" w:color="auto"/>
          </w:divBdr>
        </w:div>
        <w:div w:id="1272513445">
          <w:marLeft w:val="0"/>
          <w:marRight w:val="0"/>
          <w:marTop w:val="0"/>
          <w:marBottom w:val="0"/>
          <w:divBdr>
            <w:top w:val="none" w:sz="0" w:space="0" w:color="auto"/>
            <w:left w:val="none" w:sz="0" w:space="0" w:color="auto"/>
            <w:bottom w:val="none" w:sz="0" w:space="0" w:color="auto"/>
            <w:right w:val="none" w:sz="0" w:space="0" w:color="auto"/>
          </w:divBdr>
        </w:div>
        <w:div w:id="1381055074">
          <w:marLeft w:val="0"/>
          <w:marRight w:val="0"/>
          <w:marTop w:val="0"/>
          <w:marBottom w:val="0"/>
          <w:divBdr>
            <w:top w:val="none" w:sz="0" w:space="0" w:color="auto"/>
            <w:left w:val="none" w:sz="0" w:space="0" w:color="auto"/>
            <w:bottom w:val="none" w:sz="0" w:space="0" w:color="auto"/>
            <w:right w:val="none" w:sz="0" w:space="0" w:color="auto"/>
          </w:divBdr>
        </w:div>
        <w:div w:id="1769811718">
          <w:marLeft w:val="0"/>
          <w:marRight w:val="0"/>
          <w:marTop w:val="0"/>
          <w:marBottom w:val="0"/>
          <w:divBdr>
            <w:top w:val="none" w:sz="0" w:space="0" w:color="auto"/>
            <w:left w:val="none" w:sz="0" w:space="0" w:color="auto"/>
            <w:bottom w:val="none" w:sz="0" w:space="0" w:color="auto"/>
            <w:right w:val="none" w:sz="0" w:space="0" w:color="auto"/>
          </w:divBdr>
        </w:div>
        <w:div w:id="2115132012">
          <w:marLeft w:val="0"/>
          <w:marRight w:val="0"/>
          <w:marTop w:val="0"/>
          <w:marBottom w:val="0"/>
          <w:divBdr>
            <w:top w:val="none" w:sz="0" w:space="0" w:color="auto"/>
            <w:left w:val="none" w:sz="0" w:space="0" w:color="auto"/>
            <w:bottom w:val="none" w:sz="0" w:space="0" w:color="auto"/>
            <w:right w:val="none" w:sz="0" w:space="0" w:color="auto"/>
          </w:divBdr>
        </w:div>
        <w:div w:id="257831887">
          <w:marLeft w:val="0"/>
          <w:marRight w:val="0"/>
          <w:marTop w:val="0"/>
          <w:marBottom w:val="0"/>
          <w:divBdr>
            <w:top w:val="none" w:sz="0" w:space="0" w:color="auto"/>
            <w:left w:val="none" w:sz="0" w:space="0" w:color="auto"/>
            <w:bottom w:val="none" w:sz="0" w:space="0" w:color="auto"/>
            <w:right w:val="none" w:sz="0" w:space="0" w:color="auto"/>
          </w:divBdr>
        </w:div>
        <w:div w:id="287509691">
          <w:marLeft w:val="0"/>
          <w:marRight w:val="0"/>
          <w:marTop w:val="0"/>
          <w:marBottom w:val="0"/>
          <w:divBdr>
            <w:top w:val="none" w:sz="0" w:space="0" w:color="auto"/>
            <w:left w:val="none" w:sz="0" w:space="0" w:color="auto"/>
            <w:bottom w:val="none" w:sz="0" w:space="0" w:color="auto"/>
            <w:right w:val="none" w:sz="0" w:space="0" w:color="auto"/>
          </w:divBdr>
        </w:div>
        <w:div w:id="2067218564">
          <w:marLeft w:val="0"/>
          <w:marRight w:val="0"/>
          <w:marTop w:val="0"/>
          <w:marBottom w:val="0"/>
          <w:divBdr>
            <w:top w:val="none" w:sz="0" w:space="0" w:color="auto"/>
            <w:left w:val="none" w:sz="0" w:space="0" w:color="auto"/>
            <w:bottom w:val="none" w:sz="0" w:space="0" w:color="auto"/>
            <w:right w:val="none" w:sz="0" w:space="0" w:color="auto"/>
          </w:divBdr>
        </w:div>
        <w:div w:id="875197314">
          <w:marLeft w:val="0"/>
          <w:marRight w:val="0"/>
          <w:marTop w:val="0"/>
          <w:marBottom w:val="0"/>
          <w:divBdr>
            <w:top w:val="none" w:sz="0" w:space="0" w:color="auto"/>
            <w:left w:val="none" w:sz="0" w:space="0" w:color="auto"/>
            <w:bottom w:val="none" w:sz="0" w:space="0" w:color="auto"/>
            <w:right w:val="none" w:sz="0" w:space="0" w:color="auto"/>
          </w:divBdr>
        </w:div>
        <w:div w:id="1862086515">
          <w:marLeft w:val="0"/>
          <w:marRight w:val="0"/>
          <w:marTop w:val="0"/>
          <w:marBottom w:val="0"/>
          <w:divBdr>
            <w:top w:val="none" w:sz="0" w:space="0" w:color="auto"/>
            <w:left w:val="none" w:sz="0" w:space="0" w:color="auto"/>
            <w:bottom w:val="none" w:sz="0" w:space="0" w:color="auto"/>
            <w:right w:val="none" w:sz="0" w:space="0" w:color="auto"/>
          </w:divBdr>
        </w:div>
        <w:div w:id="1993556251">
          <w:marLeft w:val="0"/>
          <w:marRight w:val="0"/>
          <w:marTop w:val="0"/>
          <w:marBottom w:val="0"/>
          <w:divBdr>
            <w:top w:val="none" w:sz="0" w:space="0" w:color="auto"/>
            <w:left w:val="none" w:sz="0" w:space="0" w:color="auto"/>
            <w:bottom w:val="none" w:sz="0" w:space="0" w:color="auto"/>
            <w:right w:val="none" w:sz="0" w:space="0" w:color="auto"/>
          </w:divBdr>
        </w:div>
        <w:div w:id="1211649152">
          <w:marLeft w:val="0"/>
          <w:marRight w:val="0"/>
          <w:marTop w:val="0"/>
          <w:marBottom w:val="0"/>
          <w:divBdr>
            <w:top w:val="none" w:sz="0" w:space="0" w:color="auto"/>
            <w:left w:val="none" w:sz="0" w:space="0" w:color="auto"/>
            <w:bottom w:val="none" w:sz="0" w:space="0" w:color="auto"/>
            <w:right w:val="none" w:sz="0" w:space="0" w:color="auto"/>
          </w:divBdr>
        </w:div>
        <w:div w:id="1853447544">
          <w:marLeft w:val="0"/>
          <w:marRight w:val="0"/>
          <w:marTop w:val="0"/>
          <w:marBottom w:val="0"/>
          <w:divBdr>
            <w:top w:val="none" w:sz="0" w:space="0" w:color="auto"/>
            <w:left w:val="none" w:sz="0" w:space="0" w:color="auto"/>
            <w:bottom w:val="none" w:sz="0" w:space="0" w:color="auto"/>
            <w:right w:val="none" w:sz="0" w:space="0" w:color="auto"/>
          </w:divBdr>
        </w:div>
        <w:div w:id="1462534118">
          <w:marLeft w:val="0"/>
          <w:marRight w:val="0"/>
          <w:marTop w:val="0"/>
          <w:marBottom w:val="0"/>
          <w:divBdr>
            <w:top w:val="none" w:sz="0" w:space="0" w:color="auto"/>
            <w:left w:val="none" w:sz="0" w:space="0" w:color="auto"/>
            <w:bottom w:val="none" w:sz="0" w:space="0" w:color="auto"/>
            <w:right w:val="none" w:sz="0" w:space="0" w:color="auto"/>
          </w:divBdr>
        </w:div>
        <w:div w:id="933631398">
          <w:marLeft w:val="0"/>
          <w:marRight w:val="0"/>
          <w:marTop w:val="0"/>
          <w:marBottom w:val="0"/>
          <w:divBdr>
            <w:top w:val="none" w:sz="0" w:space="0" w:color="auto"/>
            <w:left w:val="none" w:sz="0" w:space="0" w:color="auto"/>
            <w:bottom w:val="none" w:sz="0" w:space="0" w:color="auto"/>
            <w:right w:val="none" w:sz="0" w:space="0" w:color="auto"/>
          </w:divBdr>
        </w:div>
        <w:div w:id="2146771656">
          <w:marLeft w:val="0"/>
          <w:marRight w:val="0"/>
          <w:marTop w:val="0"/>
          <w:marBottom w:val="0"/>
          <w:divBdr>
            <w:top w:val="none" w:sz="0" w:space="0" w:color="auto"/>
            <w:left w:val="none" w:sz="0" w:space="0" w:color="auto"/>
            <w:bottom w:val="none" w:sz="0" w:space="0" w:color="auto"/>
            <w:right w:val="none" w:sz="0" w:space="0" w:color="auto"/>
          </w:divBdr>
        </w:div>
        <w:div w:id="1465078048">
          <w:marLeft w:val="0"/>
          <w:marRight w:val="0"/>
          <w:marTop w:val="0"/>
          <w:marBottom w:val="0"/>
          <w:divBdr>
            <w:top w:val="none" w:sz="0" w:space="0" w:color="auto"/>
            <w:left w:val="none" w:sz="0" w:space="0" w:color="auto"/>
            <w:bottom w:val="none" w:sz="0" w:space="0" w:color="auto"/>
            <w:right w:val="none" w:sz="0" w:space="0" w:color="auto"/>
          </w:divBdr>
        </w:div>
        <w:div w:id="1490634891">
          <w:marLeft w:val="0"/>
          <w:marRight w:val="0"/>
          <w:marTop w:val="0"/>
          <w:marBottom w:val="0"/>
          <w:divBdr>
            <w:top w:val="none" w:sz="0" w:space="0" w:color="auto"/>
            <w:left w:val="none" w:sz="0" w:space="0" w:color="auto"/>
            <w:bottom w:val="none" w:sz="0" w:space="0" w:color="auto"/>
            <w:right w:val="none" w:sz="0" w:space="0" w:color="auto"/>
          </w:divBdr>
        </w:div>
        <w:div w:id="688337433">
          <w:marLeft w:val="0"/>
          <w:marRight w:val="0"/>
          <w:marTop w:val="0"/>
          <w:marBottom w:val="0"/>
          <w:divBdr>
            <w:top w:val="none" w:sz="0" w:space="0" w:color="auto"/>
            <w:left w:val="none" w:sz="0" w:space="0" w:color="auto"/>
            <w:bottom w:val="none" w:sz="0" w:space="0" w:color="auto"/>
            <w:right w:val="none" w:sz="0" w:space="0" w:color="auto"/>
          </w:divBdr>
        </w:div>
        <w:div w:id="131411904">
          <w:marLeft w:val="0"/>
          <w:marRight w:val="0"/>
          <w:marTop w:val="0"/>
          <w:marBottom w:val="0"/>
          <w:divBdr>
            <w:top w:val="none" w:sz="0" w:space="0" w:color="auto"/>
            <w:left w:val="none" w:sz="0" w:space="0" w:color="auto"/>
            <w:bottom w:val="none" w:sz="0" w:space="0" w:color="auto"/>
            <w:right w:val="none" w:sz="0" w:space="0" w:color="auto"/>
          </w:divBdr>
        </w:div>
        <w:div w:id="1608855744">
          <w:marLeft w:val="0"/>
          <w:marRight w:val="0"/>
          <w:marTop w:val="0"/>
          <w:marBottom w:val="0"/>
          <w:divBdr>
            <w:top w:val="none" w:sz="0" w:space="0" w:color="auto"/>
            <w:left w:val="none" w:sz="0" w:space="0" w:color="auto"/>
            <w:bottom w:val="none" w:sz="0" w:space="0" w:color="auto"/>
            <w:right w:val="none" w:sz="0" w:space="0" w:color="auto"/>
          </w:divBdr>
        </w:div>
        <w:div w:id="1251159487">
          <w:marLeft w:val="0"/>
          <w:marRight w:val="0"/>
          <w:marTop w:val="0"/>
          <w:marBottom w:val="0"/>
          <w:divBdr>
            <w:top w:val="none" w:sz="0" w:space="0" w:color="auto"/>
            <w:left w:val="none" w:sz="0" w:space="0" w:color="auto"/>
            <w:bottom w:val="none" w:sz="0" w:space="0" w:color="auto"/>
            <w:right w:val="none" w:sz="0" w:space="0" w:color="auto"/>
          </w:divBdr>
        </w:div>
        <w:div w:id="481580666">
          <w:marLeft w:val="0"/>
          <w:marRight w:val="0"/>
          <w:marTop w:val="0"/>
          <w:marBottom w:val="0"/>
          <w:divBdr>
            <w:top w:val="none" w:sz="0" w:space="0" w:color="auto"/>
            <w:left w:val="none" w:sz="0" w:space="0" w:color="auto"/>
            <w:bottom w:val="none" w:sz="0" w:space="0" w:color="auto"/>
            <w:right w:val="none" w:sz="0" w:space="0" w:color="auto"/>
          </w:divBdr>
        </w:div>
        <w:div w:id="920602566">
          <w:marLeft w:val="0"/>
          <w:marRight w:val="0"/>
          <w:marTop w:val="0"/>
          <w:marBottom w:val="0"/>
          <w:divBdr>
            <w:top w:val="none" w:sz="0" w:space="0" w:color="auto"/>
            <w:left w:val="none" w:sz="0" w:space="0" w:color="auto"/>
            <w:bottom w:val="none" w:sz="0" w:space="0" w:color="auto"/>
            <w:right w:val="none" w:sz="0" w:space="0" w:color="auto"/>
          </w:divBdr>
        </w:div>
        <w:div w:id="223175615">
          <w:marLeft w:val="0"/>
          <w:marRight w:val="0"/>
          <w:marTop w:val="0"/>
          <w:marBottom w:val="0"/>
          <w:divBdr>
            <w:top w:val="none" w:sz="0" w:space="0" w:color="auto"/>
            <w:left w:val="none" w:sz="0" w:space="0" w:color="auto"/>
            <w:bottom w:val="none" w:sz="0" w:space="0" w:color="auto"/>
            <w:right w:val="none" w:sz="0" w:space="0" w:color="auto"/>
          </w:divBdr>
        </w:div>
        <w:div w:id="1214078444">
          <w:marLeft w:val="0"/>
          <w:marRight w:val="0"/>
          <w:marTop w:val="0"/>
          <w:marBottom w:val="0"/>
          <w:divBdr>
            <w:top w:val="none" w:sz="0" w:space="0" w:color="auto"/>
            <w:left w:val="none" w:sz="0" w:space="0" w:color="auto"/>
            <w:bottom w:val="none" w:sz="0" w:space="0" w:color="auto"/>
            <w:right w:val="none" w:sz="0" w:space="0" w:color="auto"/>
          </w:divBdr>
        </w:div>
        <w:div w:id="1140919992">
          <w:marLeft w:val="0"/>
          <w:marRight w:val="0"/>
          <w:marTop w:val="0"/>
          <w:marBottom w:val="0"/>
          <w:divBdr>
            <w:top w:val="none" w:sz="0" w:space="0" w:color="auto"/>
            <w:left w:val="none" w:sz="0" w:space="0" w:color="auto"/>
            <w:bottom w:val="none" w:sz="0" w:space="0" w:color="auto"/>
            <w:right w:val="none" w:sz="0" w:space="0" w:color="auto"/>
          </w:divBdr>
        </w:div>
        <w:div w:id="1209222224">
          <w:marLeft w:val="0"/>
          <w:marRight w:val="0"/>
          <w:marTop w:val="0"/>
          <w:marBottom w:val="0"/>
          <w:divBdr>
            <w:top w:val="none" w:sz="0" w:space="0" w:color="auto"/>
            <w:left w:val="none" w:sz="0" w:space="0" w:color="auto"/>
            <w:bottom w:val="none" w:sz="0" w:space="0" w:color="auto"/>
            <w:right w:val="none" w:sz="0" w:space="0" w:color="auto"/>
          </w:divBdr>
        </w:div>
        <w:div w:id="1104501681">
          <w:marLeft w:val="0"/>
          <w:marRight w:val="0"/>
          <w:marTop w:val="0"/>
          <w:marBottom w:val="0"/>
          <w:divBdr>
            <w:top w:val="none" w:sz="0" w:space="0" w:color="auto"/>
            <w:left w:val="none" w:sz="0" w:space="0" w:color="auto"/>
            <w:bottom w:val="none" w:sz="0" w:space="0" w:color="auto"/>
            <w:right w:val="none" w:sz="0" w:space="0" w:color="auto"/>
          </w:divBdr>
        </w:div>
        <w:div w:id="1069419416">
          <w:marLeft w:val="0"/>
          <w:marRight w:val="0"/>
          <w:marTop w:val="0"/>
          <w:marBottom w:val="0"/>
          <w:divBdr>
            <w:top w:val="none" w:sz="0" w:space="0" w:color="auto"/>
            <w:left w:val="none" w:sz="0" w:space="0" w:color="auto"/>
            <w:bottom w:val="none" w:sz="0" w:space="0" w:color="auto"/>
            <w:right w:val="none" w:sz="0" w:space="0" w:color="auto"/>
          </w:divBdr>
        </w:div>
        <w:div w:id="1321806239">
          <w:marLeft w:val="0"/>
          <w:marRight w:val="0"/>
          <w:marTop w:val="0"/>
          <w:marBottom w:val="0"/>
          <w:divBdr>
            <w:top w:val="none" w:sz="0" w:space="0" w:color="auto"/>
            <w:left w:val="none" w:sz="0" w:space="0" w:color="auto"/>
            <w:bottom w:val="none" w:sz="0" w:space="0" w:color="auto"/>
            <w:right w:val="none" w:sz="0" w:space="0" w:color="auto"/>
          </w:divBdr>
        </w:div>
        <w:div w:id="1324503204">
          <w:marLeft w:val="0"/>
          <w:marRight w:val="0"/>
          <w:marTop w:val="0"/>
          <w:marBottom w:val="0"/>
          <w:divBdr>
            <w:top w:val="none" w:sz="0" w:space="0" w:color="auto"/>
            <w:left w:val="none" w:sz="0" w:space="0" w:color="auto"/>
            <w:bottom w:val="none" w:sz="0" w:space="0" w:color="auto"/>
            <w:right w:val="none" w:sz="0" w:space="0" w:color="auto"/>
          </w:divBdr>
        </w:div>
        <w:div w:id="862744718">
          <w:marLeft w:val="0"/>
          <w:marRight w:val="0"/>
          <w:marTop w:val="0"/>
          <w:marBottom w:val="0"/>
          <w:divBdr>
            <w:top w:val="none" w:sz="0" w:space="0" w:color="auto"/>
            <w:left w:val="none" w:sz="0" w:space="0" w:color="auto"/>
            <w:bottom w:val="none" w:sz="0" w:space="0" w:color="auto"/>
            <w:right w:val="none" w:sz="0" w:space="0" w:color="auto"/>
          </w:divBdr>
        </w:div>
        <w:div w:id="690111455">
          <w:marLeft w:val="0"/>
          <w:marRight w:val="0"/>
          <w:marTop w:val="0"/>
          <w:marBottom w:val="0"/>
          <w:divBdr>
            <w:top w:val="none" w:sz="0" w:space="0" w:color="auto"/>
            <w:left w:val="none" w:sz="0" w:space="0" w:color="auto"/>
            <w:bottom w:val="none" w:sz="0" w:space="0" w:color="auto"/>
            <w:right w:val="none" w:sz="0" w:space="0" w:color="auto"/>
          </w:divBdr>
        </w:div>
        <w:div w:id="1497191385">
          <w:marLeft w:val="0"/>
          <w:marRight w:val="0"/>
          <w:marTop w:val="0"/>
          <w:marBottom w:val="0"/>
          <w:divBdr>
            <w:top w:val="none" w:sz="0" w:space="0" w:color="auto"/>
            <w:left w:val="none" w:sz="0" w:space="0" w:color="auto"/>
            <w:bottom w:val="none" w:sz="0" w:space="0" w:color="auto"/>
            <w:right w:val="none" w:sz="0" w:space="0" w:color="auto"/>
          </w:divBdr>
        </w:div>
        <w:div w:id="1108236769">
          <w:marLeft w:val="0"/>
          <w:marRight w:val="0"/>
          <w:marTop w:val="0"/>
          <w:marBottom w:val="0"/>
          <w:divBdr>
            <w:top w:val="none" w:sz="0" w:space="0" w:color="auto"/>
            <w:left w:val="none" w:sz="0" w:space="0" w:color="auto"/>
            <w:bottom w:val="none" w:sz="0" w:space="0" w:color="auto"/>
            <w:right w:val="none" w:sz="0" w:space="0" w:color="auto"/>
          </w:divBdr>
        </w:div>
        <w:div w:id="731929173">
          <w:marLeft w:val="0"/>
          <w:marRight w:val="0"/>
          <w:marTop w:val="0"/>
          <w:marBottom w:val="0"/>
          <w:divBdr>
            <w:top w:val="none" w:sz="0" w:space="0" w:color="auto"/>
            <w:left w:val="none" w:sz="0" w:space="0" w:color="auto"/>
            <w:bottom w:val="none" w:sz="0" w:space="0" w:color="auto"/>
            <w:right w:val="none" w:sz="0" w:space="0" w:color="auto"/>
          </w:divBdr>
        </w:div>
        <w:div w:id="66074382">
          <w:marLeft w:val="0"/>
          <w:marRight w:val="0"/>
          <w:marTop w:val="0"/>
          <w:marBottom w:val="0"/>
          <w:divBdr>
            <w:top w:val="none" w:sz="0" w:space="0" w:color="auto"/>
            <w:left w:val="none" w:sz="0" w:space="0" w:color="auto"/>
            <w:bottom w:val="none" w:sz="0" w:space="0" w:color="auto"/>
            <w:right w:val="none" w:sz="0" w:space="0" w:color="auto"/>
          </w:divBdr>
        </w:div>
        <w:div w:id="979383997">
          <w:marLeft w:val="0"/>
          <w:marRight w:val="0"/>
          <w:marTop w:val="0"/>
          <w:marBottom w:val="0"/>
          <w:divBdr>
            <w:top w:val="none" w:sz="0" w:space="0" w:color="auto"/>
            <w:left w:val="none" w:sz="0" w:space="0" w:color="auto"/>
            <w:bottom w:val="none" w:sz="0" w:space="0" w:color="auto"/>
            <w:right w:val="none" w:sz="0" w:space="0" w:color="auto"/>
          </w:divBdr>
        </w:div>
        <w:div w:id="2056346937">
          <w:marLeft w:val="0"/>
          <w:marRight w:val="0"/>
          <w:marTop w:val="0"/>
          <w:marBottom w:val="0"/>
          <w:divBdr>
            <w:top w:val="none" w:sz="0" w:space="0" w:color="auto"/>
            <w:left w:val="none" w:sz="0" w:space="0" w:color="auto"/>
            <w:bottom w:val="none" w:sz="0" w:space="0" w:color="auto"/>
            <w:right w:val="none" w:sz="0" w:space="0" w:color="auto"/>
          </w:divBdr>
        </w:div>
        <w:div w:id="176962564">
          <w:marLeft w:val="0"/>
          <w:marRight w:val="0"/>
          <w:marTop w:val="0"/>
          <w:marBottom w:val="0"/>
          <w:divBdr>
            <w:top w:val="none" w:sz="0" w:space="0" w:color="auto"/>
            <w:left w:val="none" w:sz="0" w:space="0" w:color="auto"/>
            <w:bottom w:val="none" w:sz="0" w:space="0" w:color="auto"/>
            <w:right w:val="none" w:sz="0" w:space="0" w:color="auto"/>
          </w:divBdr>
        </w:div>
        <w:div w:id="296447906">
          <w:marLeft w:val="0"/>
          <w:marRight w:val="0"/>
          <w:marTop w:val="0"/>
          <w:marBottom w:val="0"/>
          <w:divBdr>
            <w:top w:val="none" w:sz="0" w:space="0" w:color="auto"/>
            <w:left w:val="none" w:sz="0" w:space="0" w:color="auto"/>
            <w:bottom w:val="none" w:sz="0" w:space="0" w:color="auto"/>
            <w:right w:val="none" w:sz="0" w:space="0" w:color="auto"/>
          </w:divBdr>
        </w:div>
        <w:div w:id="1372606916">
          <w:marLeft w:val="0"/>
          <w:marRight w:val="0"/>
          <w:marTop w:val="0"/>
          <w:marBottom w:val="0"/>
          <w:divBdr>
            <w:top w:val="none" w:sz="0" w:space="0" w:color="auto"/>
            <w:left w:val="none" w:sz="0" w:space="0" w:color="auto"/>
            <w:bottom w:val="none" w:sz="0" w:space="0" w:color="auto"/>
            <w:right w:val="none" w:sz="0" w:space="0" w:color="auto"/>
          </w:divBdr>
        </w:div>
        <w:div w:id="1999459628">
          <w:marLeft w:val="0"/>
          <w:marRight w:val="0"/>
          <w:marTop w:val="0"/>
          <w:marBottom w:val="0"/>
          <w:divBdr>
            <w:top w:val="none" w:sz="0" w:space="0" w:color="auto"/>
            <w:left w:val="none" w:sz="0" w:space="0" w:color="auto"/>
            <w:bottom w:val="none" w:sz="0" w:space="0" w:color="auto"/>
            <w:right w:val="none" w:sz="0" w:space="0" w:color="auto"/>
          </w:divBdr>
        </w:div>
        <w:div w:id="282542577">
          <w:marLeft w:val="0"/>
          <w:marRight w:val="0"/>
          <w:marTop w:val="0"/>
          <w:marBottom w:val="0"/>
          <w:divBdr>
            <w:top w:val="none" w:sz="0" w:space="0" w:color="auto"/>
            <w:left w:val="none" w:sz="0" w:space="0" w:color="auto"/>
            <w:bottom w:val="none" w:sz="0" w:space="0" w:color="auto"/>
            <w:right w:val="none" w:sz="0" w:space="0" w:color="auto"/>
          </w:divBdr>
        </w:div>
        <w:div w:id="1495299482">
          <w:marLeft w:val="0"/>
          <w:marRight w:val="0"/>
          <w:marTop w:val="0"/>
          <w:marBottom w:val="0"/>
          <w:divBdr>
            <w:top w:val="none" w:sz="0" w:space="0" w:color="auto"/>
            <w:left w:val="none" w:sz="0" w:space="0" w:color="auto"/>
            <w:bottom w:val="none" w:sz="0" w:space="0" w:color="auto"/>
            <w:right w:val="none" w:sz="0" w:space="0" w:color="auto"/>
          </w:divBdr>
        </w:div>
        <w:div w:id="1390114130">
          <w:marLeft w:val="0"/>
          <w:marRight w:val="0"/>
          <w:marTop w:val="0"/>
          <w:marBottom w:val="0"/>
          <w:divBdr>
            <w:top w:val="none" w:sz="0" w:space="0" w:color="auto"/>
            <w:left w:val="none" w:sz="0" w:space="0" w:color="auto"/>
            <w:bottom w:val="none" w:sz="0" w:space="0" w:color="auto"/>
            <w:right w:val="none" w:sz="0" w:space="0" w:color="auto"/>
          </w:divBdr>
        </w:div>
        <w:div w:id="2036422362">
          <w:marLeft w:val="0"/>
          <w:marRight w:val="0"/>
          <w:marTop w:val="0"/>
          <w:marBottom w:val="0"/>
          <w:divBdr>
            <w:top w:val="none" w:sz="0" w:space="0" w:color="auto"/>
            <w:left w:val="none" w:sz="0" w:space="0" w:color="auto"/>
            <w:bottom w:val="none" w:sz="0" w:space="0" w:color="auto"/>
            <w:right w:val="none" w:sz="0" w:space="0" w:color="auto"/>
          </w:divBdr>
        </w:div>
      </w:divsChild>
    </w:div>
    <w:div w:id="97920170">
      <w:bodyDiv w:val="1"/>
      <w:marLeft w:val="0"/>
      <w:marRight w:val="0"/>
      <w:marTop w:val="0"/>
      <w:marBottom w:val="0"/>
      <w:divBdr>
        <w:top w:val="none" w:sz="0" w:space="0" w:color="auto"/>
        <w:left w:val="none" w:sz="0" w:space="0" w:color="auto"/>
        <w:bottom w:val="none" w:sz="0" w:space="0" w:color="auto"/>
        <w:right w:val="none" w:sz="0" w:space="0" w:color="auto"/>
      </w:divBdr>
    </w:div>
    <w:div w:id="98068122">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99572433">
      <w:bodyDiv w:val="1"/>
      <w:marLeft w:val="0"/>
      <w:marRight w:val="0"/>
      <w:marTop w:val="0"/>
      <w:marBottom w:val="0"/>
      <w:divBdr>
        <w:top w:val="none" w:sz="0" w:space="0" w:color="auto"/>
        <w:left w:val="none" w:sz="0" w:space="0" w:color="auto"/>
        <w:bottom w:val="none" w:sz="0" w:space="0" w:color="auto"/>
        <w:right w:val="none" w:sz="0" w:space="0" w:color="auto"/>
      </w:divBdr>
      <w:divsChild>
        <w:div w:id="1546335867">
          <w:marLeft w:val="0"/>
          <w:marRight w:val="0"/>
          <w:marTop w:val="0"/>
          <w:marBottom w:val="0"/>
          <w:divBdr>
            <w:top w:val="none" w:sz="0" w:space="0" w:color="auto"/>
            <w:left w:val="none" w:sz="0" w:space="0" w:color="auto"/>
            <w:bottom w:val="none" w:sz="0" w:space="0" w:color="auto"/>
            <w:right w:val="none" w:sz="0" w:space="0" w:color="auto"/>
          </w:divBdr>
        </w:div>
        <w:div w:id="805123923">
          <w:marLeft w:val="0"/>
          <w:marRight w:val="0"/>
          <w:marTop w:val="0"/>
          <w:marBottom w:val="0"/>
          <w:divBdr>
            <w:top w:val="none" w:sz="0" w:space="0" w:color="auto"/>
            <w:left w:val="none" w:sz="0" w:space="0" w:color="auto"/>
            <w:bottom w:val="none" w:sz="0" w:space="0" w:color="auto"/>
            <w:right w:val="none" w:sz="0" w:space="0" w:color="auto"/>
          </w:divBdr>
        </w:div>
        <w:div w:id="2121951834">
          <w:marLeft w:val="0"/>
          <w:marRight w:val="0"/>
          <w:marTop w:val="0"/>
          <w:marBottom w:val="0"/>
          <w:divBdr>
            <w:top w:val="none" w:sz="0" w:space="0" w:color="auto"/>
            <w:left w:val="none" w:sz="0" w:space="0" w:color="auto"/>
            <w:bottom w:val="none" w:sz="0" w:space="0" w:color="auto"/>
            <w:right w:val="none" w:sz="0" w:space="0" w:color="auto"/>
          </w:divBdr>
        </w:div>
        <w:div w:id="485366098">
          <w:marLeft w:val="0"/>
          <w:marRight w:val="0"/>
          <w:marTop w:val="0"/>
          <w:marBottom w:val="0"/>
          <w:divBdr>
            <w:top w:val="none" w:sz="0" w:space="0" w:color="auto"/>
            <w:left w:val="none" w:sz="0" w:space="0" w:color="auto"/>
            <w:bottom w:val="none" w:sz="0" w:space="0" w:color="auto"/>
            <w:right w:val="none" w:sz="0" w:space="0" w:color="auto"/>
          </w:divBdr>
        </w:div>
        <w:div w:id="2131391189">
          <w:marLeft w:val="0"/>
          <w:marRight w:val="0"/>
          <w:marTop w:val="0"/>
          <w:marBottom w:val="0"/>
          <w:divBdr>
            <w:top w:val="none" w:sz="0" w:space="0" w:color="auto"/>
            <w:left w:val="none" w:sz="0" w:space="0" w:color="auto"/>
            <w:bottom w:val="none" w:sz="0" w:space="0" w:color="auto"/>
            <w:right w:val="none" w:sz="0" w:space="0" w:color="auto"/>
          </w:divBdr>
        </w:div>
        <w:div w:id="171115902">
          <w:marLeft w:val="0"/>
          <w:marRight w:val="0"/>
          <w:marTop w:val="0"/>
          <w:marBottom w:val="0"/>
          <w:divBdr>
            <w:top w:val="none" w:sz="0" w:space="0" w:color="auto"/>
            <w:left w:val="none" w:sz="0" w:space="0" w:color="auto"/>
            <w:bottom w:val="none" w:sz="0" w:space="0" w:color="auto"/>
            <w:right w:val="none" w:sz="0" w:space="0" w:color="auto"/>
          </w:divBdr>
        </w:div>
        <w:div w:id="730536995">
          <w:marLeft w:val="0"/>
          <w:marRight w:val="0"/>
          <w:marTop w:val="0"/>
          <w:marBottom w:val="0"/>
          <w:divBdr>
            <w:top w:val="none" w:sz="0" w:space="0" w:color="auto"/>
            <w:left w:val="none" w:sz="0" w:space="0" w:color="auto"/>
            <w:bottom w:val="none" w:sz="0" w:space="0" w:color="auto"/>
            <w:right w:val="none" w:sz="0" w:space="0" w:color="auto"/>
          </w:divBdr>
        </w:div>
        <w:div w:id="71857087">
          <w:marLeft w:val="0"/>
          <w:marRight w:val="0"/>
          <w:marTop w:val="0"/>
          <w:marBottom w:val="0"/>
          <w:divBdr>
            <w:top w:val="none" w:sz="0" w:space="0" w:color="auto"/>
            <w:left w:val="none" w:sz="0" w:space="0" w:color="auto"/>
            <w:bottom w:val="none" w:sz="0" w:space="0" w:color="auto"/>
            <w:right w:val="none" w:sz="0" w:space="0" w:color="auto"/>
          </w:divBdr>
        </w:div>
        <w:div w:id="456604872">
          <w:marLeft w:val="0"/>
          <w:marRight w:val="0"/>
          <w:marTop w:val="0"/>
          <w:marBottom w:val="0"/>
          <w:divBdr>
            <w:top w:val="none" w:sz="0" w:space="0" w:color="auto"/>
            <w:left w:val="none" w:sz="0" w:space="0" w:color="auto"/>
            <w:bottom w:val="none" w:sz="0" w:space="0" w:color="auto"/>
            <w:right w:val="none" w:sz="0" w:space="0" w:color="auto"/>
          </w:divBdr>
        </w:div>
        <w:div w:id="1581060846">
          <w:marLeft w:val="0"/>
          <w:marRight w:val="0"/>
          <w:marTop w:val="0"/>
          <w:marBottom w:val="0"/>
          <w:divBdr>
            <w:top w:val="none" w:sz="0" w:space="0" w:color="auto"/>
            <w:left w:val="none" w:sz="0" w:space="0" w:color="auto"/>
            <w:bottom w:val="none" w:sz="0" w:space="0" w:color="auto"/>
            <w:right w:val="none" w:sz="0" w:space="0" w:color="auto"/>
          </w:divBdr>
        </w:div>
        <w:div w:id="790321013">
          <w:marLeft w:val="0"/>
          <w:marRight w:val="0"/>
          <w:marTop w:val="0"/>
          <w:marBottom w:val="0"/>
          <w:divBdr>
            <w:top w:val="none" w:sz="0" w:space="0" w:color="auto"/>
            <w:left w:val="none" w:sz="0" w:space="0" w:color="auto"/>
            <w:bottom w:val="none" w:sz="0" w:space="0" w:color="auto"/>
            <w:right w:val="none" w:sz="0" w:space="0" w:color="auto"/>
          </w:divBdr>
        </w:div>
        <w:div w:id="1379820483">
          <w:marLeft w:val="0"/>
          <w:marRight w:val="0"/>
          <w:marTop w:val="0"/>
          <w:marBottom w:val="0"/>
          <w:divBdr>
            <w:top w:val="none" w:sz="0" w:space="0" w:color="auto"/>
            <w:left w:val="none" w:sz="0" w:space="0" w:color="auto"/>
            <w:bottom w:val="none" w:sz="0" w:space="0" w:color="auto"/>
            <w:right w:val="none" w:sz="0" w:space="0" w:color="auto"/>
          </w:divBdr>
        </w:div>
        <w:div w:id="1496797532">
          <w:marLeft w:val="0"/>
          <w:marRight w:val="0"/>
          <w:marTop w:val="0"/>
          <w:marBottom w:val="0"/>
          <w:divBdr>
            <w:top w:val="none" w:sz="0" w:space="0" w:color="auto"/>
            <w:left w:val="none" w:sz="0" w:space="0" w:color="auto"/>
            <w:bottom w:val="none" w:sz="0" w:space="0" w:color="auto"/>
            <w:right w:val="none" w:sz="0" w:space="0" w:color="auto"/>
          </w:divBdr>
        </w:div>
        <w:div w:id="1156803128">
          <w:marLeft w:val="0"/>
          <w:marRight w:val="0"/>
          <w:marTop w:val="0"/>
          <w:marBottom w:val="0"/>
          <w:divBdr>
            <w:top w:val="none" w:sz="0" w:space="0" w:color="auto"/>
            <w:left w:val="none" w:sz="0" w:space="0" w:color="auto"/>
            <w:bottom w:val="none" w:sz="0" w:space="0" w:color="auto"/>
            <w:right w:val="none" w:sz="0" w:space="0" w:color="auto"/>
          </w:divBdr>
        </w:div>
        <w:div w:id="396129699">
          <w:marLeft w:val="0"/>
          <w:marRight w:val="0"/>
          <w:marTop w:val="0"/>
          <w:marBottom w:val="0"/>
          <w:divBdr>
            <w:top w:val="none" w:sz="0" w:space="0" w:color="auto"/>
            <w:left w:val="none" w:sz="0" w:space="0" w:color="auto"/>
            <w:bottom w:val="none" w:sz="0" w:space="0" w:color="auto"/>
            <w:right w:val="none" w:sz="0" w:space="0" w:color="auto"/>
          </w:divBdr>
        </w:div>
        <w:div w:id="709887046">
          <w:marLeft w:val="0"/>
          <w:marRight w:val="0"/>
          <w:marTop w:val="0"/>
          <w:marBottom w:val="0"/>
          <w:divBdr>
            <w:top w:val="none" w:sz="0" w:space="0" w:color="auto"/>
            <w:left w:val="none" w:sz="0" w:space="0" w:color="auto"/>
            <w:bottom w:val="none" w:sz="0" w:space="0" w:color="auto"/>
            <w:right w:val="none" w:sz="0" w:space="0" w:color="auto"/>
          </w:divBdr>
        </w:div>
        <w:div w:id="158732810">
          <w:marLeft w:val="0"/>
          <w:marRight w:val="0"/>
          <w:marTop w:val="0"/>
          <w:marBottom w:val="0"/>
          <w:divBdr>
            <w:top w:val="none" w:sz="0" w:space="0" w:color="auto"/>
            <w:left w:val="none" w:sz="0" w:space="0" w:color="auto"/>
            <w:bottom w:val="none" w:sz="0" w:space="0" w:color="auto"/>
            <w:right w:val="none" w:sz="0" w:space="0" w:color="auto"/>
          </w:divBdr>
        </w:div>
        <w:div w:id="159736348">
          <w:marLeft w:val="0"/>
          <w:marRight w:val="0"/>
          <w:marTop w:val="0"/>
          <w:marBottom w:val="0"/>
          <w:divBdr>
            <w:top w:val="none" w:sz="0" w:space="0" w:color="auto"/>
            <w:left w:val="none" w:sz="0" w:space="0" w:color="auto"/>
            <w:bottom w:val="none" w:sz="0" w:space="0" w:color="auto"/>
            <w:right w:val="none" w:sz="0" w:space="0" w:color="auto"/>
          </w:divBdr>
        </w:div>
        <w:div w:id="16127521">
          <w:marLeft w:val="0"/>
          <w:marRight w:val="0"/>
          <w:marTop w:val="0"/>
          <w:marBottom w:val="0"/>
          <w:divBdr>
            <w:top w:val="none" w:sz="0" w:space="0" w:color="auto"/>
            <w:left w:val="none" w:sz="0" w:space="0" w:color="auto"/>
            <w:bottom w:val="none" w:sz="0" w:space="0" w:color="auto"/>
            <w:right w:val="none" w:sz="0" w:space="0" w:color="auto"/>
          </w:divBdr>
        </w:div>
        <w:div w:id="68114519">
          <w:marLeft w:val="0"/>
          <w:marRight w:val="0"/>
          <w:marTop w:val="0"/>
          <w:marBottom w:val="0"/>
          <w:divBdr>
            <w:top w:val="none" w:sz="0" w:space="0" w:color="auto"/>
            <w:left w:val="none" w:sz="0" w:space="0" w:color="auto"/>
            <w:bottom w:val="none" w:sz="0" w:space="0" w:color="auto"/>
            <w:right w:val="none" w:sz="0" w:space="0" w:color="auto"/>
          </w:divBdr>
        </w:div>
        <w:div w:id="766340960">
          <w:marLeft w:val="0"/>
          <w:marRight w:val="0"/>
          <w:marTop w:val="0"/>
          <w:marBottom w:val="0"/>
          <w:divBdr>
            <w:top w:val="none" w:sz="0" w:space="0" w:color="auto"/>
            <w:left w:val="none" w:sz="0" w:space="0" w:color="auto"/>
            <w:bottom w:val="none" w:sz="0" w:space="0" w:color="auto"/>
            <w:right w:val="none" w:sz="0" w:space="0" w:color="auto"/>
          </w:divBdr>
        </w:div>
        <w:div w:id="1671253297">
          <w:marLeft w:val="0"/>
          <w:marRight w:val="0"/>
          <w:marTop w:val="0"/>
          <w:marBottom w:val="0"/>
          <w:divBdr>
            <w:top w:val="none" w:sz="0" w:space="0" w:color="auto"/>
            <w:left w:val="none" w:sz="0" w:space="0" w:color="auto"/>
            <w:bottom w:val="none" w:sz="0" w:space="0" w:color="auto"/>
            <w:right w:val="none" w:sz="0" w:space="0" w:color="auto"/>
          </w:divBdr>
        </w:div>
        <w:div w:id="2039312970">
          <w:marLeft w:val="0"/>
          <w:marRight w:val="0"/>
          <w:marTop w:val="0"/>
          <w:marBottom w:val="0"/>
          <w:divBdr>
            <w:top w:val="none" w:sz="0" w:space="0" w:color="auto"/>
            <w:left w:val="none" w:sz="0" w:space="0" w:color="auto"/>
            <w:bottom w:val="none" w:sz="0" w:space="0" w:color="auto"/>
            <w:right w:val="none" w:sz="0" w:space="0" w:color="auto"/>
          </w:divBdr>
        </w:div>
        <w:div w:id="466821559">
          <w:marLeft w:val="0"/>
          <w:marRight w:val="0"/>
          <w:marTop w:val="0"/>
          <w:marBottom w:val="0"/>
          <w:divBdr>
            <w:top w:val="none" w:sz="0" w:space="0" w:color="auto"/>
            <w:left w:val="none" w:sz="0" w:space="0" w:color="auto"/>
            <w:bottom w:val="none" w:sz="0" w:space="0" w:color="auto"/>
            <w:right w:val="none" w:sz="0" w:space="0" w:color="auto"/>
          </w:divBdr>
        </w:div>
        <w:div w:id="2104841417">
          <w:marLeft w:val="0"/>
          <w:marRight w:val="0"/>
          <w:marTop w:val="0"/>
          <w:marBottom w:val="0"/>
          <w:divBdr>
            <w:top w:val="none" w:sz="0" w:space="0" w:color="auto"/>
            <w:left w:val="none" w:sz="0" w:space="0" w:color="auto"/>
            <w:bottom w:val="none" w:sz="0" w:space="0" w:color="auto"/>
            <w:right w:val="none" w:sz="0" w:space="0" w:color="auto"/>
          </w:divBdr>
        </w:div>
        <w:div w:id="1212304988">
          <w:marLeft w:val="0"/>
          <w:marRight w:val="0"/>
          <w:marTop w:val="0"/>
          <w:marBottom w:val="0"/>
          <w:divBdr>
            <w:top w:val="none" w:sz="0" w:space="0" w:color="auto"/>
            <w:left w:val="none" w:sz="0" w:space="0" w:color="auto"/>
            <w:bottom w:val="none" w:sz="0" w:space="0" w:color="auto"/>
            <w:right w:val="none" w:sz="0" w:space="0" w:color="auto"/>
          </w:divBdr>
        </w:div>
        <w:div w:id="1108113519">
          <w:marLeft w:val="0"/>
          <w:marRight w:val="0"/>
          <w:marTop w:val="0"/>
          <w:marBottom w:val="0"/>
          <w:divBdr>
            <w:top w:val="none" w:sz="0" w:space="0" w:color="auto"/>
            <w:left w:val="none" w:sz="0" w:space="0" w:color="auto"/>
            <w:bottom w:val="none" w:sz="0" w:space="0" w:color="auto"/>
            <w:right w:val="none" w:sz="0" w:space="0" w:color="auto"/>
          </w:divBdr>
        </w:div>
        <w:div w:id="1671787878">
          <w:marLeft w:val="0"/>
          <w:marRight w:val="0"/>
          <w:marTop w:val="0"/>
          <w:marBottom w:val="0"/>
          <w:divBdr>
            <w:top w:val="none" w:sz="0" w:space="0" w:color="auto"/>
            <w:left w:val="none" w:sz="0" w:space="0" w:color="auto"/>
            <w:bottom w:val="none" w:sz="0" w:space="0" w:color="auto"/>
            <w:right w:val="none" w:sz="0" w:space="0" w:color="auto"/>
          </w:divBdr>
        </w:div>
        <w:div w:id="1657219719">
          <w:marLeft w:val="0"/>
          <w:marRight w:val="0"/>
          <w:marTop w:val="0"/>
          <w:marBottom w:val="0"/>
          <w:divBdr>
            <w:top w:val="none" w:sz="0" w:space="0" w:color="auto"/>
            <w:left w:val="none" w:sz="0" w:space="0" w:color="auto"/>
            <w:bottom w:val="none" w:sz="0" w:space="0" w:color="auto"/>
            <w:right w:val="none" w:sz="0" w:space="0" w:color="auto"/>
          </w:divBdr>
        </w:div>
        <w:div w:id="467361351">
          <w:marLeft w:val="0"/>
          <w:marRight w:val="0"/>
          <w:marTop w:val="0"/>
          <w:marBottom w:val="0"/>
          <w:divBdr>
            <w:top w:val="none" w:sz="0" w:space="0" w:color="auto"/>
            <w:left w:val="none" w:sz="0" w:space="0" w:color="auto"/>
            <w:bottom w:val="none" w:sz="0" w:space="0" w:color="auto"/>
            <w:right w:val="none" w:sz="0" w:space="0" w:color="auto"/>
          </w:divBdr>
        </w:div>
        <w:div w:id="1720518346">
          <w:marLeft w:val="0"/>
          <w:marRight w:val="0"/>
          <w:marTop w:val="0"/>
          <w:marBottom w:val="0"/>
          <w:divBdr>
            <w:top w:val="none" w:sz="0" w:space="0" w:color="auto"/>
            <w:left w:val="none" w:sz="0" w:space="0" w:color="auto"/>
            <w:bottom w:val="none" w:sz="0" w:space="0" w:color="auto"/>
            <w:right w:val="none" w:sz="0" w:space="0" w:color="auto"/>
          </w:divBdr>
        </w:div>
        <w:div w:id="2071224287">
          <w:marLeft w:val="0"/>
          <w:marRight w:val="0"/>
          <w:marTop w:val="0"/>
          <w:marBottom w:val="0"/>
          <w:divBdr>
            <w:top w:val="none" w:sz="0" w:space="0" w:color="auto"/>
            <w:left w:val="none" w:sz="0" w:space="0" w:color="auto"/>
            <w:bottom w:val="none" w:sz="0" w:space="0" w:color="auto"/>
            <w:right w:val="none" w:sz="0" w:space="0" w:color="auto"/>
          </w:divBdr>
        </w:div>
        <w:div w:id="489250225">
          <w:marLeft w:val="0"/>
          <w:marRight w:val="0"/>
          <w:marTop w:val="0"/>
          <w:marBottom w:val="0"/>
          <w:divBdr>
            <w:top w:val="none" w:sz="0" w:space="0" w:color="auto"/>
            <w:left w:val="none" w:sz="0" w:space="0" w:color="auto"/>
            <w:bottom w:val="none" w:sz="0" w:space="0" w:color="auto"/>
            <w:right w:val="none" w:sz="0" w:space="0" w:color="auto"/>
          </w:divBdr>
        </w:div>
        <w:div w:id="76678420">
          <w:marLeft w:val="0"/>
          <w:marRight w:val="0"/>
          <w:marTop w:val="0"/>
          <w:marBottom w:val="0"/>
          <w:divBdr>
            <w:top w:val="none" w:sz="0" w:space="0" w:color="auto"/>
            <w:left w:val="none" w:sz="0" w:space="0" w:color="auto"/>
            <w:bottom w:val="none" w:sz="0" w:space="0" w:color="auto"/>
            <w:right w:val="none" w:sz="0" w:space="0" w:color="auto"/>
          </w:divBdr>
        </w:div>
        <w:div w:id="1664040191">
          <w:marLeft w:val="0"/>
          <w:marRight w:val="0"/>
          <w:marTop w:val="0"/>
          <w:marBottom w:val="0"/>
          <w:divBdr>
            <w:top w:val="none" w:sz="0" w:space="0" w:color="auto"/>
            <w:left w:val="none" w:sz="0" w:space="0" w:color="auto"/>
            <w:bottom w:val="none" w:sz="0" w:space="0" w:color="auto"/>
            <w:right w:val="none" w:sz="0" w:space="0" w:color="auto"/>
          </w:divBdr>
        </w:div>
        <w:div w:id="788398216">
          <w:marLeft w:val="0"/>
          <w:marRight w:val="0"/>
          <w:marTop w:val="0"/>
          <w:marBottom w:val="0"/>
          <w:divBdr>
            <w:top w:val="none" w:sz="0" w:space="0" w:color="auto"/>
            <w:left w:val="none" w:sz="0" w:space="0" w:color="auto"/>
            <w:bottom w:val="none" w:sz="0" w:space="0" w:color="auto"/>
            <w:right w:val="none" w:sz="0" w:space="0" w:color="auto"/>
          </w:divBdr>
        </w:div>
        <w:div w:id="1798140780">
          <w:marLeft w:val="0"/>
          <w:marRight w:val="0"/>
          <w:marTop w:val="0"/>
          <w:marBottom w:val="0"/>
          <w:divBdr>
            <w:top w:val="none" w:sz="0" w:space="0" w:color="auto"/>
            <w:left w:val="none" w:sz="0" w:space="0" w:color="auto"/>
            <w:bottom w:val="none" w:sz="0" w:space="0" w:color="auto"/>
            <w:right w:val="none" w:sz="0" w:space="0" w:color="auto"/>
          </w:divBdr>
        </w:div>
        <w:div w:id="296839725">
          <w:marLeft w:val="0"/>
          <w:marRight w:val="0"/>
          <w:marTop w:val="0"/>
          <w:marBottom w:val="0"/>
          <w:divBdr>
            <w:top w:val="none" w:sz="0" w:space="0" w:color="auto"/>
            <w:left w:val="none" w:sz="0" w:space="0" w:color="auto"/>
            <w:bottom w:val="none" w:sz="0" w:space="0" w:color="auto"/>
            <w:right w:val="none" w:sz="0" w:space="0" w:color="auto"/>
          </w:divBdr>
        </w:div>
        <w:div w:id="1924489278">
          <w:marLeft w:val="0"/>
          <w:marRight w:val="0"/>
          <w:marTop w:val="0"/>
          <w:marBottom w:val="0"/>
          <w:divBdr>
            <w:top w:val="none" w:sz="0" w:space="0" w:color="auto"/>
            <w:left w:val="none" w:sz="0" w:space="0" w:color="auto"/>
            <w:bottom w:val="none" w:sz="0" w:space="0" w:color="auto"/>
            <w:right w:val="none" w:sz="0" w:space="0" w:color="auto"/>
          </w:divBdr>
        </w:div>
        <w:div w:id="1038317335">
          <w:marLeft w:val="0"/>
          <w:marRight w:val="0"/>
          <w:marTop w:val="0"/>
          <w:marBottom w:val="0"/>
          <w:divBdr>
            <w:top w:val="none" w:sz="0" w:space="0" w:color="auto"/>
            <w:left w:val="none" w:sz="0" w:space="0" w:color="auto"/>
            <w:bottom w:val="none" w:sz="0" w:space="0" w:color="auto"/>
            <w:right w:val="none" w:sz="0" w:space="0" w:color="auto"/>
          </w:divBdr>
        </w:div>
        <w:div w:id="1714232173">
          <w:marLeft w:val="0"/>
          <w:marRight w:val="0"/>
          <w:marTop w:val="0"/>
          <w:marBottom w:val="0"/>
          <w:divBdr>
            <w:top w:val="none" w:sz="0" w:space="0" w:color="auto"/>
            <w:left w:val="none" w:sz="0" w:space="0" w:color="auto"/>
            <w:bottom w:val="none" w:sz="0" w:space="0" w:color="auto"/>
            <w:right w:val="none" w:sz="0" w:space="0" w:color="auto"/>
          </w:divBdr>
        </w:div>
        <w:div w:id="882525682">
          <w:marLeft w:val="0"/>
          <w:marRight w:val="0"/>
          <w:marTop w:val="0"/>
          <w:marBottom w:val="0"/>
          <w:divBdr>
            <w:top w:val="none" w:sz="0" w:space="0" w:color="auto"/>
            <w:left w:val="none" w:sz="0" w:space="0" w:color="auto"/>
            <w:bottom w:val="none" w:sz="0" w:space="0" w:color="auto"/>
            <w:right w:val="none" w:sz="0" w:space="0" w:color="auto"/>
          </w:divBdr>
        </w:div>
        <w:div w:id="1756394551">
          <w:marLeft w:val="0"/>
          <w:marRight w:val="0"/>
          <w:marTop w:val="0"/>
          <w:marBottom w:val="0"/>
          <w:divBdr>
            <w:top w:val="none" w:sz="0" w:space="0" w:color="auto"/>
            <w:left w:val="none" w:sz="0" w:space="0" w:color="auto"/>
            <w:bottom w:val="none" w:sz="0" w:space="0" w:color="auto"/>
            <w:right w:val="none" w:sz="0" w:space="0" w:color="auto"/>
          </w:divBdr>
        </w:div>
        <w:div w:id="2131319702">
          <w:marLeft w:val="0"/>
          <w:marRight w:val="0"/>
          <w:marTop w:val="0"/>
          <w:marBottom w:val="0"/>
          <w:divBdr>
            <w:top w:val="none" w:sz="0" w:space="0" w:color="auto"/>
            <w:left w:val="none" w:sz="0" w:space="0" w:color="auto"/>
            <w:bottom w:val="none" w:sz="0" w:space="0" w:color="auto"/>
            <w:right w:val="none" w:sz="0" w:space="0" w:color="auto"/>
          </w:divBdr>
        </w:div>
        <w:div w:id="600769393">
          <w:marLeft w:val="0"/>
          <w:marRight w:val="0"/>
          <w:marTop w:val="0"/>
          <w:marBottom w:val="0"/>
          <w:divBdr>
            <w:top w:val="none" w:sz="0" w:space="0" w:color="auto"/>
            <w:left w:val="none" w:sz="0" w:space="0" w:color="auto"/>
            <w:bottom w:val="none" w:sz="0" w:space="0" w:color="auto"/>
            <w:right w:val="none" w:sz="0" w:space="0" w:color="auto"/>
          </w:divBdr>
        </w:div>
        <w:div w:id="305546551">
          <w:marLeft w:val="0"/>
          <w:marRight w:val="0"/>
          <w:marTop w:val="0"/>
          <w:marBottom w:val="0"/>
          <w:divBdr>
            <w:top w:val="none" w:sz="0" w:space="0" w:color="auto"/>
            <w:left w:val="none" w:sz="0" w:space="0" w:color="auto"/>
            <w:bottom w:val="none" w:sz="0" w:space="0" w:color="auto"/>
            <w:right w:val="none" w:sz="0" w:space="0" w:color="auto"/>
          </w:divBdr>
        </w:div>
        <w:div w:id="1761172500">
          <w:marLeft w:val="0"/>
          <w:marRight w:val="0"/>
          <w:marTop w:val="0"/>
          <w:marBottom w:val="0"/>
          <w:divBdr>
            <w:top w:val="none" w:sz="0" w:space="0" w:color="auto"/>
            <w:left w:val="none" w:sz="0" w:space="0" w:color="auto"/>
            <w:bottom w:val="none" w:sz="0" w:space="0" w:color="auto"/>
            <w:right w:val="none" w:sz="0" w:space="0" w:color="auto"/>
          </w:divBdr>
        </w:div>
        <w:div w:id="448478824">
          <w:marLeft w:val="0"/>
          <w:marRight w:val="0"/>
          <w:marTop w:val="0"/>
          <w:marBottom w:val="0"/>
          <w:divBdr>
            <w:top w:val="none" w:sz="0" w:space="0" w:color="auto"/>
            <w:left w:val="none" w:sz="0" w:space="0" w:color="auto"/>
            <w:bottom w:val="none" w:sz="0" w:space="0" w:color="auto"/>
            <w:right w:val="none" w:sz="0" w:space="0" w:color="auto"/>
          </w:divBdr>
        </w:div>
        <w:div w:id="1150099088">
          <w:marLeft w:val="0"/>
          <w:marRight w:val="0"/>
          <w:marTop w:val="0"/>
          <w:marBottom w:val="0"/>
          <w:divBdr>
            <w:top w:val="none" w:sz="0" w:space="0" w:color="auto"/>
            <w:left w:val="none" w:sz="0" w:space="0" w:color="auto"/>
            <w:bottom w:val="none" w:sz="0" w:space="0" w:color="auto"/>
            <w:right w:val="none" w:sz="0" w:space="0" w:color="auto"/>
          </w:divBdr>
        </w:div>
        <w:div w:id="2077706444">
          <w:marLeft w:val="0"/>
          <w:marRight w:val="0"/>
          <w:marTop w:val="0"/>
          <w:marBottom w:val="0"/>
          <w:divBdr>
            <w:top w:val="none" w:sz="0" w:space="0" w:color="auto"/>
            <w:left w:val="none" w:sz="0" w:space="0" w:color="auto"/>
            <w:bottom w:val="none" w:sz="0" w:space="0" w:color="auto"/>
            <w:right w:val="none" w:sz="0" w:space="0" w:color="auto"/>
          </w:divBdr>
        </w:div>
        <w:div w:id="1646274364">
          <w:marLeft w:val="0"/>
          <w:marRight w:val="0"/>
          <w:marTop w:val="0"/>
          <w:marBottom w:val="0"/>
          <w:divBdr>
            <w:top w:val="none" w:sz="0" w:space="0" w:color="auto"/>
            <w:left w:val="none" w:sz="0" w:space="0" w:color="auto"/>
            <w:bottom w:val="none" w:sz="0" w:space="0" w:color="auto"/>
            <w:right w:val="none" w:sz="0" w:space="0" w:color="auto"/>
          </w:divBdr>
        </w:div>
        <w:div w:id="1331062734">
          <w:marLeft w:val="0"/>
          <w:marRight w:val="0"/>
          <w:marTop w:val="0"/>
          <w:marBottom w:val="0"/>
          <w:divBdr>
            <w:top w:val="none" w:sz="0" w:space="0" w:color="auto"/>
            <w:left w:val="none" w:sz="0" w:space="0" w:color="auto"/>
            <w:bottom w:val="none" w:sz="0" w:space="0" w:color="auto"/>
            <w:right w:val="none" w:sz="0" w:space="0" w:color="auto"/>
          </w:divBdr>
        </w:div>
        <w:div w:id="32967603">
          <w:marLeft w:val="0"/>
          <w:marRight w:val="0"/>
          <w:marTop w:val="0"/>
          <w:marBottom w:val="0"/>
          <w:divBdr>
            <w:top w:val="none" w:sz="0" w:space="0" w:color="auto"/>
            <w:left w:val="none" w:sz="0" w:space="0" w:color="auto"/>
            <w:bottom w:val="none" w:sz="0" w:space="0" w:color="auto"/>
            <w:right w:val="none" w:sz="0" w:space="0" w:color="auto"/>
          </w:divBdr>
        </w:div>
        <w:div w:id="1886329272">
          <w:marLeft w:val="0"/>
          <w:marRight w:val="0"/>
          <w:marTop w:val="0"/>
          <w:marBottom w:val="0"/>
          <w:divBdr>
            <w:top w:val="none" w:sz="0" w:space="0" w:color="auto"/>
            <w:left w:val="none" w:sz="0" w:space="0" w:color="auto"/>
            <w:bottom w:val="none" w:sz="0" w:space="0" w:color="auto"/>
            <w:right w:val="none" w:sz="0" w:space="0" w:color="auto"/>
          </w:divBdr>
        </w:div>
        <w:div w:id="689642441">
          <w:marLeft w:val="0"/>
          <w:marRight w:val="0"/>
          <w:marTop w:val="0"/>
          <w:marBottom w:val="0"/>
          <w:divBdr>
            <w:top w:val="none" w:sz="0" w:space="0" w:color="auto"/>
            <w:left w:val="none" w:sz="0" w:space="0" w:color="auto"/>
            <w:bottom w:val="none" w:sz="0" w:space="0" w:color="auto"/>
            <w:right w:val="none" w:sz="0" w:space="0" w:color="auto"/>
          </w:divBdr>
        </w:div>
        <w:div w:id="1924685635">
          <w:marLeft w:val="0"/>
          <w:marRight w:val="0"/>
          <w:marTop w:val="0"/>
          <w:marBottom w:val="0"/>
          <w:divBdr>
            <w:top w:val="none" w:sz="0" w:space="0" w:color="auto"/>
            <w:left w:val="none" w:sz="0" w:space="0" w:color="auto"/>
            <w:bottom w:val="none" w:sz="0" w:space="0" w:color="auto"/>
            <w:right w:val="none" w:sz="0" w:space="0" w:color="auto"/>
          </w:divBdr>
        </w:div>
        <w:div w:id="547110497">
          <w:marLeft w:val="0"/>
          <w:marRight w:val="0"/>
          <w:marTop w:val="0"/>
          <w:marBottom w:val="0"/>
          <w:divBdr>
            <w:top w:val="none" w:sz="0" w:space="0" w:color="auto"/>
            <w:left w:val="none" w:sz="0" w:space="0" w:color="auto"/>
            <w:bottom w:val="none" w:sz="0" w:space="0" w:color="auto"/>
            <w:right w:val="none" w:sz="0" w:space="0" w:color="auto"/>
          </w:divBdr>
        </w:div>
        <w:div w:id="861551980">
          <w:marLeft w:val="0"/>
          <w:marRight w:val="0"/>
          <w:marTop w:val="0"/>
          <w:marBottom w:val="0"/>
          <w:divBdr>
            <w:top w:val="none" w:sz="0" w:space="0" w:color="auto"/>
            <w:left w:val="none" w:sz="0" w:space="0" w:color="auto"/>
            <w:bottom w:val="none" w:sz="0" w:space="0" w:color="auto"/>
            <w:right w:val="none" w:sz="0" w:space="0" w:color="auto"/>
          </w:divBdr>
        </w:div>
        <w:div w:id="1724060709">
          <w:marLeft w:val="0"/>
          <w:marRight w:val="0"/>
          <w:marTop w:val="0"/>
          <w:marBottom w:val="0"/>
          <w:divBdr>
            <w:top w:val="none" w:sz="0" w:space="0" w:color="auto"/>
            <w:left w:val="none" w:sz="0" w:space="0" w:color="auto"/>
            <w:bottom w:val="none" w:sz="0" w:space="0" w:color="auto"/>
            <w:right w:val="none" w:sz="0" w:space="0" w:color="auto"/>
          </w:divBdr>
        </w:div>
        <w:div w:id="1395928518">
          <w:marLeft w:val="0"/>
          <w:marRight w:val="0"/>
          <w:marTop w:val="0"/>
          <w:marBottom w:val="0"/>
          <w:divBdr>
            <w:top w:val="none" w:sz="0" w:space="0" w:color="auto"/>
            <w:left w:val="none" w:sz="0" w:space="0" w:color="auto"/>
            <w:bottom w:val="none" w:sz="0" w:space="0" w:color="auto"/>
            <w:right w:val="none" w:sz="0" w:space="0" w:color="auto"/>
          </w:divBdr>
        </w:div>
        <w:div w:id="388385323">
          <w:marLeft w:val="0"/>
          <w:marRight w:val="0"/>
          <w:marTop w:val="0"/>
          <w:marBottom w:val="0"/>
          <w:divBdr>
            <w:top w:val="none" w:sz="0" w:space="0" w:color="auto"/>
            <w:left w:val="none" w:sz="0" w:space="0" w:color="auto"/>
            <w:bottom w:val="none" w:sz="0" w:space="0" w:color="auto"/>
            <w:right w:val="none" w:sz="0" w:space="0" w:color="auto"/>
          </w:divBdr>
        </w:div>
        <w:div w:id="59713013">
          <w:marLeft w:val="0"/>
          <w:marRight w:val="0"/>
          <w:marTop w:val="0"/>
          <w:marBottom w:val="0"/>
          <w:divBdr>
            <w:top w:val="none" w:sz="0" w:space="0" w:color="auto"/>
            <w:left w:val="none" w:sz="0" w:space="0" w:color="auto"/>
            <w:bottom w:val="none" w:sz="0" w:space="0" w:color="auto"/>
            <w:right w:val="none" w:sz="0" w:space="0" w:color="auto"/>
          </w:divBdr>
        </w:div>
        <w:div w:id="1252280911">
          <w:marLeft w:val="0"/>
          <w:marRight w:val="0"/>
          <w:marTop w:val="0"/>
          <w:marBottom w:val="0"/>
          <w:divBdr>
            <w:top w:val="none" w:sz="0" w:space="0" w:color="auto"/>
            <w:left w:val="none" w:sz="0" w:space="0" w:color="auto"/>
            <w:bottom w:val="none" w:sz="0" w:space="0" w:color="auto"/>
            <w:right w:val="none" w:sz="0" w:space="0" w:color="auto"/>
          </w:divBdr>
        </w:div>
        <w:div w:id="1170102209">
          <w:marLeft w:val="0"/>
          <w:marRight w:val="0"/>
          <w:marTop w:val="0"/>
          <w:marBottom w:val="0"/>
          <w:divBdr>
            <w:top w:val="none" w:sz="0" w:space="0" w:color="auto"/>
            <w:left w:val="none" w:sz="0" w:space="0" w:color="auto"/>
            <w:bottom w:val="none" w:sz="0" w:space="0" w:color="auto"/>
            <w:right w:val="none" w:sz="0" w:space="0" w:color="auto"/>
          </w:divBdr>
        </w:div>
        <w:div w:id="574433631">
          <w:marLeft w:val="0"/>
          <w:marRight w:val="0"/>
          <w:marTop w:val="0"/>
          <w:marBottom w:val="0"/>
          <w:divBdr>
            <w:top w:val="none" w:sz="0" w:space="0" w:color="auto"/>
            <w:left w:val="none" w:sz="0" w:space="0" w:color="auto"/>
            <w:bottom w:val="none" w:sz="0" w:space="0" w:color="auto"/>
            <w:right w:val="none" w:sz="0" w:space="0" w:color="auto"/>
          </w:divBdr>
        </w:div>
        <w:div w:id="1075199863">
          <w:marLeft w:val="0"/>
          <w:marRight w:val="0"/>
          <w:marTop w:val="0"/>
          <w:marBottom w:val="0"/>
          <w:divBdr>
            <w:top w:val="none" w:sz="0" w:space="0" w:color="auto"/>
            <w:left w:val="none" w:sz="0" w:space="0" w:color="auto"/>
            <w:bottom w:val="none" w:sz="0" w:space="0" w:color="auto"/>
            <w:right w:val="none" w:sz="0" w:space="0" w:color="auto"/>
          </w:divBdr>
        </w:div>
        <w:div w:id="1665087130">
          <w:marLeft w:val="0"/>
          <w:marRight w:val="0"/>
          <w:marTop w:val="0"/>
          <w:marBottom w:val="0"/>
          <w:divBdr>
            <w:top w:val="none" w:sz="0" w:space="0" w:color="auto"/>
            <w:left w:val="none" w:sz="0" w:space="0" w:color="auto"/>
            <w:bottom w:val="none" w:sz="0" w:space="0" w:color="auto"/>
            <w:right w:val="none" w:sz="0" w:space="0" w:color="auto"/>
          </w:divBdr>
        </w:div>
        <w:div w:id="1063680597">
          <w:marLeft w:val="0"/>
          <w:marRight w:val="0"/>
          <w:marTop w:val="0"/>
          <w:marBottom w:val="0"/>
          <w:divBdr>
            <w:top w:val="none" w:sz="0" w:space="0" w:color="auto"/>
            <w:left w:val="none" w:sz="0" w:space="0" w:color="auto"/>
            <w:bottom w:val="none" w:sz="0" w:space="0" w:color="auto"/>
            <w:right w:val="none" w:sz="0" w:space="0" w:color="auto"/>
          </w:divBdr>
        </w:div>
        <w:div w:id="1184637713">
          <w:marLeft w:val="0"/>
          <w:marRight w:val="0"/>
          <w:marTop w:val="0"/>
          <w:marBottom w:val="0"/>
          <w:divBdr>
            <w:top w:val="none" w:sz="0" w:space="0" w:color="auto"/>
            <w:left w:val="none" w:sz="0" w:space="0" w:color="auto"/>
            <w:bottom w:val="none" w:sz="0" w:space="0" w:color="auto"/>
            <w:right w:val="none" w:sz="0" w:space="0" w:color="auto"/>
          </w:divBdr>
        </w:div>
        <w:div w:id="1436437388">
          <w:marLeft w:val="0"/>
          <w:marRight w:val="0"/>
          <w:marTop w:val="0"/>
          <w:marBottom w:val="0"/>
          <w:divBdr>
            <w:top w:val="none" w:sz="0" w:space="0" w:color="auto"/>
            <w:left w:val="none" w:sz="0" w:space="0" w:color="auto"/>
            <w:bottom w:val="none" w:sz="0" w:space="0" w:color="auto"/>
            <w:right w:val="none" w:sz="0" w:space="0" w:color="auto"/>
          </w:divBdr>
        </w:div>
        <w:div w:id="1615940115">
          <w:marLeft w:val="0"/>
          <w:marRight w:val="0"/>
          <w:marTop w:val="0"/>
          <w:marBottom w:val="0"/>
          <w:divBdr>
            <w:top w:val="none" w:sz="0" w:space="0" w:color="auto"/>
            <w:left w:val="none" w:sz="0" w:space="0" w:color="auto"/>
            <w:bottom w:val="none" w:sz="0" w:space="0" w:color="auto"/>
            <w:right w:val="none" w:sz="0" w:space="0" w:color="auto"/>
          </w:divBdr>
        </w:div>
        <w:div w:id="1197506552">
          <w:marLeft w:val="0"/>
          <w:marRight w:val="0"/>
          <w:marTop w:val="0"/>
          <w:marBottom w:val="0"/>
          <w:divBdr>
            <w:top w:val="none" w:sz="0" w:space="0" w:color="auto"/>
            <w:left w:val="none" w:sz="0" w:space="0" w:color="auto"/>
            <w:bottom w:val="none" w:sz="0" w:space="0" w:color="auto"/>
            <w:right w:val="none" w:sz="0" w:space="0" w:color="auto"/>
          </w:divBdr>
        </w:div>
        <w:div w:id="1860461699">
          <w:marLeft w:val="0"/>
          <w:marRight w:val="0"/>
          <w:marTop w:val="0"/>
          <w:marBottom w:val="0"/>
          <w:divBdr>
            <w:top w:val="none" w:sz="0" w:space="0" w:color="auto"/>
            <w:left w:val="none" w:sz="0" w:space="0" w:color="auto"/>
            <w:bottom w:val="none" w:sz="0" w:space="0" w:color="auto"/>
            <w:right w:val="none" w:sz="0" w:space="0" w:color="auto"/>
          </w:divBdr>
        </w:div>
        <w:div w:id="514613648">
          <w:marLeft w:val="0"/>
          <w:marRight w:val="0"/>
          <w:marTop w:val="0"/>
          <w:marBottom w:val="0"/>
          <w:divBdr>
            <w:top w:val="none" w:sz="0" w:space="0" w:color="auto"/>
            <w:left w:val="none" w:sz="0" w:space="0" w:color="auto"/>
            <w:bottom w:val="none" w:sz="0" w:space="0" w:color="auto"/>
            <w:right w:val="none" w:sz="0" w:space="0" w:color="auto"/>
          </w:divBdr>
        </w:div>
      </w:divsChild>
    </w:div>
    <w:div w:id="99643716">
      <w:bodyDiv w:val="1"/>
      <w:marLeft w:val="0"/>
      <w:marRight w:val="0"/>
      <w:marTop w:val="0"/>
      <w:marBottom w:val="0"/>
      <w:divBdr>
        <w:top w:val="none" w:sz="0" w:space="0" w:color="auto"/>
        <w:left w:val="none" w:sz="0" w:space="0" w:color="auto"/>
        <w:bottom w:val="none" w:sz="0" w:space="0" w:color="auto"/>
        <w:right w:val="none" w:sz="0" w:space="0" w:color="auto"/>
      </w:divBdr>
    </w:div>
    <w:div w:id="99957071">
      <w:bodyDiv w:val="1"/>
      <w:marLeft w:val="0"/>
      <w:marRight w:val="0"/>
      <w:marTop w:val="0"/>
      <w:marBottom w:val="0"/>
      <w:divBdr>
        <w:top w:val="none" w:sz="0" w:space="0" w:color="auto"/>
        <w:left w:val="none" w:sz="0" w:space="0" w:color="auto"/>
        <w:bottom w:val="none" w:sz="0" w:space="0" w:color="auto"/>
        <w:right w:val="none" w:sz="0" w:space="0" w:color="auto"/>
      </w:divBdr>
    </w:div>
    <w:div w:id="100539857">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1800017">
      <w:bodyDiv w:val="1"/>
      <w:marLeft w:val="0"/>
      <w:marRight w:val="0"/>
      <w:marTop w:val="0"/>
      <w:marBottom w:val="0"/>
      <w:divBdr>
        <w:top w:val="none" w:sz="0" w:space="0" w:color="auto"/>
        <w:left w:val="none" w:sz="0" w:space="0" w:color="auto"/>
        <w:bottom w:val="none" w:sz="0" w:space="0" w:color="auto"/>
        <w:right w:val="none" w:sz="0" w:space="0" w:color="auto"/>
      </w:divBdr>
    </w:div>
    <w:div w:id="101805235">
      <w:bodyDiv w:val="1"/>
      <w:marLeft w:val="0"/>
      <w:marRight w:val="0"/>
      <w:marTop w:val="0"/>
      <w:marBottom w:val="0"/>
      <w:divBdr>
        <w:top w:val="none" w:sz="0" w:space="0" w:color="auto"/>
        <w:left w:val="none" w:sz="0" w:space="0" w:color="auto"/>
        <w:bottom w:val="none" w:sz="0" w:space="0" w:color="auto"/>
        <w:right w:val="none" w:sz="0" w:space="0" w:color="auto"/>
      </w:divBdr>
    </w:div>
    <w:div w:id="102387623">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3355357">
      <w:bodyDiv w:val="1"/>
      <w:marLeft w:val="0"/>
      <w:marRight w:val="0"/>
      <w:marTop w:val="0"/>
      <w:marBottom w:val="0"/>
      <w:divBdr>
        <w:top w:val="none" w:sz="0" w:space="0" w:color="auto"/>
        <w:left w:val="none" w:sz="0" w:space="0" w:color="auto"/>
        <w:bottom w:val="none" w:sz="0" w:space="0" w:color="auto"/>
        <w:right w:val="none" w:sz="0" w:space="0" w:color="auto"/>
      </w:divBdr>
    </w:div>
    <w:div w:id="103380697">
      <w:bodyDiv w:val="1"/>
      <w:marLeft w:val="0"/>
      <w:marRight w:val="0"/>
      <w:marTop w:val="0"/>
      <w:marBottom w:val="0"/>
      <w:divBdr>
        <w:top w:val="none" w:sz="0" w:space="0" w:color="auto"/>
        <w:left w:val="none" w:sz="0" w:space="0" w:color="auto"/>
        <w:bottom w:val="none" w:sz="0" w:space="0" w:color="auto"/>
        <w:right w:val="none" w:sz="0" w:space="0" w:color="auto"/>
      </w:divBdr>
    </w:div>
    <w:div w:id="103615865">
      <w:bodyDiv w:val="1"/>
      <w:marLeft w:val="0"/>
      <w:marRight w:val="0"/>
      <w:marTop w:val="0"/>
      <w:marBottom w:val="0"/>
      <w:divBdr>
        <w:top w:val="none" w:sz="0" w:space="0" w:color="auto"/>
        <w:left w:val="none" w:sz="0" w:space="0" w:color="auto"/>
        <w:bottom w:val="none" w:sz="0" w:space="0" w:color="auto"/>
        <w:right w:val="none" w:sz="0" w:space="0" w:color="auto"/>
      </w:divBdr>
    </w:div>
    <w:div w:id="103697172">
      <w:bodyDiv w:val="1"/>
      <w:marLeft w:val="0"/>
      <w:marRight w:val="0"/>
      <w:marTop w:val="0"/>
      <w:marBottom w:val="0"/>
      <w:divBdr>
        <w:top w:val="none" w:sz="0" w:space="0" w:color="auto"/>
        <w:left w:val="none" w:sz="0" w:space="0" w:color="auto"/>
        <w:bottom w:val="none" w:sz="0" w:space="0" w:color="auto"/>
        <w:right w:val="none" w:sz="0" w:space="0" w:color="auto"/>
      </w:divBdr>
    </w:div>
    <w:div w:id="104155099">
      <w:bodyDiv w:val="1"/>
      <w:marLeft w:val="0"/>
      <w:marRight w:val="0"/>
      <w:marTop w:val="0"/>
      <w:marBottom w:val="0"/>
      <w:divBdr>
        <w:top w:val="none" w:sz="0" w:space="0" w:color="auto"/>
        <w:left w:val="none" w:sz="0" w:space="0" w:color="auto"/>
        <w:bottom w:val="none" w:sz="0" w:space="0" w:color="auto"/>
        <w:right w:val="none" w:sz="0" w:space="0" w:color="auto"/>
      </w:divBdr>
    </w:div>
    <w:div w:id="104203306">
      <w:bodyDiv w:val="1"/>
      <w:marLeft w:val="0"/>
      <w:marRight w:val="0"/>
      <w:marTop w:val="0"/>
      <w:marBottom w:val="0"/>
      <w:divBdr>
        <w:top w:val="none" w:sz="0" w:space="0" w:color="auto"/>
        <w:left w:val="none" w:sz="0" w:space="0" w:color="auto"/>
        <w:bottom w:val="none" w:sz="0" w:space="0" w:color="auto"/>
        <w:right w:val="none" w:sz="0" w:space="0" w:color="auto"/>
      </w:divBdr>
    </w:div>
    <w:div w:id="104420982">
      <w:bodyDiv w:val="1"/>
      <w:marLeft w:val="0"/>
      <w:marRight w:val="0"/>
      <w:marTop w:val="0"/>
      <w:marBottom w:val="0"/>
      <w:divBdr>
        <w:top w:val="none" w:sz="0" w:space="0" w:color="auto"/>
        <w:left w:val="none" w:sz="0" w:space="0" w:color="auto"/>
        <w:bottom w:val="none" w:sz="0" w:space="0" w:color="auto"/>
        <w:right w:val="none" w:sz="0" w:space="0" w:color="auto"/>
      </w:divBdr>
    </w:div>
    <w:div w:id="104690790">
      <w:bodyDiv w:val="1"/>
      <w:marLeft w:val="0"/>
      <w:marRight w:val="0"/>
      <w:marTop w:val="0"/>
      <w:marBottom w:val="0"/>
      <w:divBdr>
        <w:top w:val="none" w:sz="0" w:space="0" w:color="auto"/>
        <w:left w:val="none" w:sz="0" w:space="0" w:color="auto"/>
        <w:bottom w:val="none" w:sz="0" w:space="0" w:color="auto"/>
        <w:right w:val="none" w:sz="0" w:space="0" w:color="auto"/>
      </w:divBdr>
    </w:div>
    <w:div w:id="104693041">
      <w:bodyDiv w:val="1"/>
      <w:marLeft w:val="0"/>
      <w:marRight w:val="0"/>
      <w:marTop w:val="0"/>
      <w:marBottom w:val="0"/>
      <w:divBdr>
        <w:top w:val="none" w:sz="0" w:space="0" w:color="auto"/>
        <w:left w:val="none" w:sz="0" w:space="0" w:color="auto"/>
        <w:bottom w:val="none" w:sz="0" w:space="0" w:color="auto"/>
        <w:right w:val="none" w:sz="0" w:space="0" w:color="auto"/>
      </w:divBdr>
    </w:div>
    <w:div w:id="106122891">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6706795">
      <w:bodyDiv w:val="1"/>
      <w:marLeft w:val="0"/>
      <w:marRight w:val="0"/>
      <w:marTop w:val="0"/>
      <w:marBottom w:val="0"/>
      <w:divBdr>
        <w:top w:val="none" w:sz="0" w:space="0" w:color="auto"/>
        <w:left w:val="none" w:sz="0" w:space="0" w:color="auto"/>
        <w:bottom w:val="none" w:sz="0" w:space="0" w:color="auto"/>
        <w:right w:val="none" w:sz="0" w:space="0" w:color="auto"/>
      </w:divBdr>
    </w:div>
    <w:div w:id="106779294">
      <w:bodyDiv w:val="1"/>
      <w:marLeft w:val="0"/>
      <w:marRight w:val="0"/>
      <w:marTop w:val="0"/>
      <w:marBottom w:val="0"/>
      <w:divBdr>
        <w:top w:val="none" w:sz="0" w:space="0" w:color="auto"/>
        <w:left w:val="none" w:sz="0" w:space="0" w:color="auto"/>
        <w:bottom w:val="none" w:sz="0" w:space="0" w:color="auto"/>
        <w:right w:val="none" w:sz="0" w:space="0" w:color="auto"/>
      </w:divBdr>
    </w:div>
    <w:div w:id="107166187">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07891667">
      <w:bodyDiv w:val="1"/>
      <w:marLeft w:val="0"/>
      <w:marRight w:val="0"/>
      <w:marTop w:val="0"/>
      <w:marBottom w:val="0"/>
      <w:divBdr>
        <w:top w:val="none" w:sz="0" w:space="0" w:color="auto"/>
        <w:left w:val="none" w:sz="0" w:space="0" w:color="auto"/>
        <w:bottom w:val="none" w:sz="0" w:space="0" w:color="auto"/>
        <w:right w:val="none" w:sz="0" w:space="0" w:color="auto"/>
      </w:divBdr>
    </w:div>
    <w:div w:id="107893280">
      <w:bodyDiv w:val="1"/>
      <w:marLeft w:val="0"/>
      <w:marRight w:val="0"/>
      <w:marTop w:val="0"/>
      <w:marBottom w:val="0"/>
      <w:divBdr>
        <w:top w:val="none" w:sz="0" w:space="0" w:color="auto"/>
        <w:left w:val="none" w:sz="0" w:space="0" w:color="auto"/>
        <w:bottom w:val="none" w:sz="0" w:space="0" w:color="auto"/>
        <w:right w:val="none" w:sz="0" w:space="0" w:color="auto"/>
      </w:divBdr>
    </w:div>
    <w:div w:id="108014971">
      <w:bodyDiv w:val="1"/>
      <w:marLeft w:val="0"/>
      <w:marRight w:val="0"/>
      <w:marTop w:val="0"/>
      <w:marBottom w:val="0"/>
      <w:divBdr>
        <w:top w:val="none" w:sz="0" w:space="0" w:color="auto"/>
        <w:left w:val="none" w:sz="0" w:space="0" w:color="auto"/>
        <w:bottom w:val="none" w:sz="0" w:space="0" w:color="auto"/>
        <w:right w:val="none" w:sz="0" w:space="0" w:color="auto"/>
      </w:divBdr>
    </w:div>
    <w:div w:id="108664531">
      <w:bodyDiv w:val="1"/>
      <w:marLeft w:val="0"/>
      <w:marRight w:val="0"/>
      <w:marTop w:val="0"/>
      <w:marBottom w:val="0"/>
      <w:divBdr>
        <w:top w:val="none" w:sz="0" w:space="0" w:color="auto"/>
        <w:left w:val="none" w:sz="0" w:space="0" w:color="auto"/>
        <w:bottom w:val="none" w:sz="0" w:space="0" w:color="auto"/>
        <w:right w:val="none" w:sz="0" w:space="0" w:color="auto"/>
      </w:divBdr>
    </w:div>
    <w:div w:id="108668054">
      <w:bodyDiv w:val="1"/>
      <w:marLeft w:val="0"/>
      <w:marRight w:val="0"/>
      <w:marTop w:val="0"/>
      <w:marBottom w:val="0"/>
      <w:divBdr>
        <w:top w:val="none" w:sz="0" w:space="0" w:color="auto"/>
        <w:left w:val="none" w:sz="0" w:space="0" w:color="auto"/>
        <w:bottom w:val="none" w:sz="0" w:space="0" w:color="auto"/>
        <w:right w:val="none" w:sz="0" w:space="0" w:color="auto"/>
      </w:divBdr>
    </w:div>
    <w:div w:id="108673031">
      <w:bodyDiv w:val="1"/>
      <w:marLeft w:val="0"/>
      <w:marRight w:val="0"/>
      <w:marTop w:val="0"/>
      <w:marBottom w:val="0"/>
      <w:divBdr>
        <w:top w:val="none" w:sz="0" w:space="0" w:color="auto"/>
        <w:left w:val="none" w:sz="0" w:space="0" w:color="auto"/>
        <w:bottom w:val="none" w:sz="0" w:space="0" w:color="auto"/>
        <w:right w:val="none" w:sz="0" w:space="0" w:color="auto"/>
      </w:divBdr>
    </w:div>
    <w:div w:id="109320269">
      <w:bodyDiv w:val="1"/>
      <w:marLeft w:val="0"/>
      <w:marRight w:val="0"/>
      <w:marTop w:val="0"/>
      <w:marBottom w:val="0"/>
      <w:divBdr>
        <w:top w:val="none" w:sz="0" w:space="0" w:color="auto"/>
        <w:left w:val="none" w:sz="0" w:space="0" w:color="auto"/>
        <w:bottom w:val="none" w:sz="0" w:space="0" w:color="auto"/>
        <w:right w:val="none" w:sz="0" w:space="0" w:color="auto"/>
      </w:divBdr>
    </w:div>
    <w:div w:id="109670192">
      <w:bodyDiv w:val="1"/>
      <w:marLeft w:val="0"/>
      <w:marRight w:val="0"/>
      <w:marTop w:val="0"/>
      <w:marBottom w:val="0"/>
      <w:divBdr>
        <w:top w:val="none" w:sz="0" w:space="0" w:color="auto"/>
        <w:left w:val="none" w:sz="0" w:space="0" w:color="auto"/>
        <w:bottom w:val="none" w:sz="0" w:space="0" w:color="auto"/>
        <w:right w:val="none" w:sz="0" w:space="0" w:color="auto"/>
      </w:divBdr>
    </w:div>
    <w:div w:id="109782213">
      <w:bodyDiv w:val="1"/>
      <w:marLeft w:val="0"/>
      <w:marRight w:val="0"/>
      <w:marTop w:val="0"/>
      <w:marBottom w:val="0"/>
      <w:divBdr>
        <w:top w:val="none" w:sz="0" w:space="0" w:color="auto"/>
        <w:left w:val="none" w:sz="0" w:space="0" w:color="auto"/>
        <w:bottom w:val="none" w:sz="0" w:space="0" w:color="auto"/>
        <w:right w:val="none" w:sz="0" w:space="0" w:color="auto"/>
      </w:divBdr>
    </w:div>
    <w:div w:id="110101756">
      <w:bodyDiv w:val="1"/>
      <w:marLeft w:val="0"/>
      <w:marRight w:val="0"/>
      <w:marTop w:val="0"/>
      <w:marBottom w:val="0"/>
      <w:divBdr>
        <w:top w:val="none" w:sz="0" w:space="0" w:color="auto"/>
        <w:left w:val="none" w:sz="0" w:space="0" w:color="auto"/>
        <w:bottom w:val="none" w:sz="0" w:space="0" w:color="auto"/>
        <w:right w:val="none" w:sz="0" w:space="0" w:color="auto"/>
      </w:divBdr>
    </w:div>
    <w:div w:id="110904739">
      <w:bodyDiv w:val="1"/>
      <w:marLeft w:val="0"/>
      <w:marRight w:val="0"/>
      <w:marTop w:val="0"/>
      <w:marBottom w:val="0"/>
      <w:divBdr>
        <w:top w:val="none" w:sz="0" w:space="0" w:color="auto"/>
        <w:left w:val="none" w:sz="0" w:space="0" w:color="auto"/>
        <w:bottom w:val="none" w:sz="0" w:space="0" w:color="auto"/>
        <w:right w:val="none" w:sz="0" w:space="0" w:color="auto"/>
      </w:divBdr>
    </w:div>
    <w:div w:id="111169324">
      <w:bodyDiv w:val="1"/>
      <w:marLeft w:val="0"/>
      <w:marRight w:val="0"/>
      <w:marTop w:val="0"/>
      <w:marBottom w:val="0"/>
      <w:divBdr>
        <w:top w:val="none" w:sz="0" w:space="0" w:color="auto"/>
        <w:left w:val="none" w:sz="0" w:space="0" w:color="auto"/>
        <w:bottom w:val="none" w:sz="0" w:space="0" w:color="auto"/>
        <w:right w:val="none" w:sz="0" w:space="0" w:color="auto"/>
      </w:divBdr>
    </w:div>
    <w:div w:id="111170682">
      <w:bodyDiv w:val="1"/>
      <w:marLeft w:val="0"/>
      <w:marRight w:val="0"/>
      <w:marTop w:val="0"/>
      <w:marBottom w:val="0"/>
      <w:divBdr>
        <w:top w:val="none" w:sz="0" w:space="0" w:color="auto"/>
        <w:left w:val="none" w:sz="0" w:space="0" w:color="auto"/>
        <w:bottom w:val="none" w:sz="0" w:space="0" w:color="auto"/>
        <w:right w:val="none" w:sz="0" w:space="0" w:color="auto"/>
      </w:divBdr>
    </w:div>
    <w:div w:id="112210097">
      <w:bodyDiv w:val="1"/>
      <w:marLeft w:val="0"/>
      <w:marRight w:val="0"/>
      <w:marTop w:val="0"/>
      <w:marBottom w:val="0"/>
      <w:divBdr>
        <w:top w:val="none" w:sz="0" w:space="0" w:color="auto"/>
        <w:left w:val="none" w:sz="0" w:space="0" w:color="auto"/>
        <w:bottom w:val="none" w:sz="0" w:space="0" w:color="auto"/>
        <w:right w:val="none" w:sz="0" w:space="0" w:color="auto"/>
      </w:divBdr>
      <w:divsChild>
        <w:div w:id="450519396">
          <w:marLeft w:val="0"/>
          <w:marRight w:val="0"/>
          <w:marTop w:val="0"/>
          <w:marBottom w:val="0"/>
          <w:divBdr>
            <w:top w:val="none" w:sz="0" w:space="0" w:color="auto"/>
            <w:left w:val="none" w:sz="0" w:space="0" w:color="auto"/>
            <w:bottom w:val="none" w:sz="0" w:space="0" w:color="auto"/>
            <w:right w:val="none" w:sz="0" w:space="0" w:color="auto"/>
          </w:divBdr>
        </w:div>
        <w:div w:id="1895776670">
          <w:marLeft w:val="0"/>
          <w:marRight w:val="0"/>
          <w:marTop w:val="0"/>
          <w:marBottom w:val="0"/>
          <w:divBdr>
            <w:top w:val="none" w:sz="0" w:space="0" w:color="auto"/>
            <w:left w:val="none" w:sz="0" w:space="0" w:color="auto"/>
            <w:bottom w:val="none" w:sz="0" w:space="0" w:color="auto"/>
            <w:right w:val="none" w:sz="0" w:space="0" w:color="auto"/>
          </w:divBdr>
        </w:div>
        <w:div w:id="1682658213">
          <w:marLeft w:val="0"/>
          <w:marRight w:val="0"/>
          <w:marTop w:val="0"/>
          <w:marBottom w:val="0"/>
          <w:divBdr>
            <w:top w:val="none" w:sz="0" w:space="0" w:color="auto"/>
            <w:left w:val="none" w:sz="0" w:space="0" w:color="auto"/>
            <w:bottom w:val="none" w:sz="0" w:space="0" w:color="auto"/>
            <w:right w:val="none" w:sz="0" w:space="0" w:color="auto"/>
          </w:divBdr>
        </w:div>
        <w:div w:id="85421285">
          <w:marLeft w:val="0"/>
          <w:marRight w:val="0"/>
          <w:marTop w:val="0"/>
          <w:marBottom w:val="0"/>
          <w:divBdr>
            <w:top w:val="none" w:sz="0" w:space="0" w:color="auto"/>
            <w:left w:val="none" w:sz="0" w:space="0" w:color="auto"/>
            <w:bottom w:val="none" w:sz="0" w:space="0" w:color="auto"/>
            <w:right w:val="none" w:sz="0" w:space="0" w:color="auto"/>
          </w:divBdr>
        </w:div>
        <w:div w:id="911892822">
          <w:marLeft w:val="0"/>
          <w:marRight w:val="0"/>
          <w:marTop w:val="0"/>
          <w:marBottom w:val="0"/>
          <w:divBdr>
            <w:top w:val="none" w:sz="0" w:space="0" w:color="auto"/>
            <w:left w:val="none" w:sz="0" w:space="0" w:color="auto"/>
            <w:bottom w:val="none" w:sz="0" w:space="0" w:color="auto"/>
            <w:right w:val="none" w:sz="0" w:space="0" w:color="auto"/>
          </w:divBdr>
        </w:div>
        <w:div w:id="1224411908">
          <w:marLeft w:val="0"/>
          <w:marRight w:val="0"/>
          <w:marTop w:val="0"/>
          <w:marBottom w:val="0"/>
          <w:divBdr>
            <w:top w:val="none" w:sz="0" w:space="0" w:color="auto"/>
            <w:left w:val="none" w:sz="0" w:space="0" w:color="auto"/>
            <w:bottom w:val="none" w:sz="0" w:space="0" w:color="auto"/>
            <w:right w:val="none" w:sz="0" w:space="0" w:color="auto"/>
          </w:divBdr>
        </w:div>
        <w:div w:id="816146217">
          <w:marLeft w:val="0"/>
          <w:marRight w:val="0"/>
          <w:marTop w:val="0"/>
          <w:marBottom w:val="0"/>
          <w:divBdr>
            <w:top w:val="none" w:sz="0" w:space="0" w:color="auto"/>
            <w:left w:val="none" w:sz="0" w:space="0" w:color="auto"/>
            <w:bottom w:val="none" w:sz="0" w:space="0" w:color="auto"/>
            <w:right w:val="none" w:sz="0" w:space="0" w:color="auto"/>
          </w:divBdr>
        </w:div>
        <w:div w:id="964502899">
          <w:marLeft w:val="0"/>
          <w:marRight w:val="0"/>
          <w:marTop w:val="0"/>
          <w:marBottom w:val="0"/>
          <w:divBdr>
            <w:top w:val="none" w:sz="0" w:space="0" w:color="auto"/>
            <w:left w:val="none" w:sz="0" w:space="0" w:color="auto"/>
            <w:bottom w:val="none" w:sz="0" w:space="0" w:color="auto"/>
            <w:right w:val="none" w:sz="0" w:space="0" w:color="auto"/>
          </w:divBdr>
        </w:div>
        <w:div w:id="1326085048">
          <w:marLeft w:val="0"/>
          <w:marRight w:val="0"/>
          <w:marTop w:val="0"/>
          <w:marBottom w:val="0"/>
          <w:divBdr>
            <w:top w:val="none" w:sz="0" w:space="0" w:color="auto"/>
            <w:left w:val="none" w:sz="0" w:space="0" w:color="auto"/>
            <w:bottom w:val="none" w:sz="0" w:space="0" w:color="auto"/>
            <w:right w:val="none" w:sz="0" w:space="0" w:color="auto"/>
          </w:divBdr>
        </w:div>
        <w:div w:id="2018605729">
          <w:marLeft w:val="0"/>
          <w:marRight w:val="0"/>
          <w:marTop w:val="0"/>
          <w:marBottom w:val="0"/>
          <w:divBdr>
            <w:top w:val="none" w:sz="0" w:space="0" w:color="auto"/>
            <w:left w:val="none" w:sz="0" w:space="0" w:color="auto"/>
            <w:bottom w:val="none" w:sz="0" w:space="0" w:color="auto"/>
            <w:right w:val="none" w:sz="0" w:space="0" w:color="auto"/>
          </w:divBdr>
        </w:div>
        <w:div w:id="317266592">
          <w:marLeft w:val="0"/>
          <w:marRight w:val="0"/>
          <w:marTop w:val="0"/>
          <w:marBottom w:val="0"/>
          <w:divBdr>
            <w:top w:val="none" w:sz="0" w:space="0" w:color="auto"/>
            <w:left w:val="none" w:sz="0" w:space="0" w:color="auto"/>
            <w:bottom w:val="none" w:sz="0" w:space="0" w:color="auto"/>
            <w:right w:val="none" w:sz="0" w:space="0" w:color="auto"/>
          </w:divBdr>
        </w:div>
        <w:div w:id="1867479193">
          <w:marLeft w:val="0"/>
          <w:marRight w:val="0"/>
          <w:marTop w:val="0"/>
          <w:marBottom w:val="0"/>
          <w:divBdr>
            <w:top w:val="none" w:sz="0" w:space="0" w:color="auto"/>
            <w:left w:val="none" w:sz="0" w:space="0" w:color="auto"/>
            <w:bottom w:val="none" w:sz="0" w:space="0" w:color="auto"/>
            <w:right w:val="none" w:sz="0" w:space="0" w:color="auto"/>
          </w:divBdr>
        </w:div>
        <w:div w:id="1021471189">
          <w:marLeft w:val="0"/>
          <w:marRight w:val="0"/>
          <w:marTop w:val="0"/>
          <w:marBottom w:val="0"/>
          <w:divBdr>
            <w:top w:val="none" w:sz="0" w:space="0" w:color="auto"/>
            <w:left w:val="none" w:sz="0" w:space="0" w:color="auto"/>
            <w:bottom w:val="none" w:sz="0" w:space="0" w:color="auto"/>
            <w:right w:val="none" w:sz="0" w:space="0" w:color="auto"/>
          </w:divBdr>
        </w:div>
        <w:div w:id="1252929865">
          <w:marLeft w:val="0"/>
          <w:marRight w:val="0"/>
          <w:marTop w:val="0"/>
          <w:marBottom w:val="0"/>
          <w:divBdr>
            <w:top w:val="none" w:sz="0" w:space="0" w:color="auto"/>
            <w:left w:val="none" w:sz="0" w:space="0" w:color="auto"/>
            <w:bottom w:val="none" w:sz="0" w:space="0" w:color="auto"/>
            <w:right w:val="none" w:sz="0" w:space="0" w:color="auto"/>
          </w:divBdr>
        </w:div>
        <w:div w:id="1189609691">
          <w:marLeft w:val="0"/>
          <w:marRight w:val="0"/>
          <w:marTop w:val="0"/>
          <w:marBottom w:val="0"/>
          <w:divBdr>
            <w:top w:val="none" w:sz="0" w:space="0" w:color="auto"/>
            <w:left w:val="none" w:sz="0" w:space="0" w:color="auto"/>
            <w:bottom w:val="none" w:sz="0" w:space="0" w:color="auto"/>
            <w:right w:val="none" w:sz="0" w:space="0" w:color="auto"/>
          </w:divBdr>
        </w:div>
        <w:div w:id="1417092444">
          <w:marLeft w:val="0"/>
          <w:marRight w:val="0"/>
          <w:marTop w:val="0"/>
          <w:marBottom w:val="0"/>
          <w:divBdr>
            <w:top w:val="none" w:sz="0" w:space="0" w:color="auto"/>
            <w:left w:val="none" w:sz="0" w:space="0" w:color="auto"/>
            <w:bottom w:val="none" w:sz="0" w:space="0" w:color="auto"/>
            <w:right w:val="none" w:sz="0" w:space="0" w:color="auto"/>
          </w:divBdr>
        </w:div>
        <w:div w:id="1847398996">
          <w:marLeft w:val="0"/>
          <w:marRight w:val="0"/>
          <w:marTop w:val="0"/>
          <w:marBottom w:val="0"/>
          <w:divBdr>
            <w:top w:val="none" w:sz="0" w:space="0" w:color="auto"/>
            <w:left w:val="none" w:sz="0" w:space="0" w:color="auto"/>
            <w:bottom w:val="none" w:sz="0" w:space="0" w:color="auto"/>
            <w:right w:val="none" w:sz="0" w:space="0" w:color="auto"/>
          </w:divBdr>
        </w:div>
        <w:div w:id="495194317">
          <w:marLeft w:val="0"/>
          <w:marRight w:val="0"/>
          <w:marTop w:val="0"/>
          <w:marBottom w:val="0"/>
          <w:divBdr>
            <w:top w:val="none" w:sz="0" w:space="0" w:color="auto"/>
            <w:left w:val="none" w:sz="0" w:space="0" w:color="auto"/>
            <w:bottom w:val="none" w:sz="0" w:space="0" w:color="auto"/>
            <w:right w:val="none" w:sz="0" w:space="0" w:color="auto"/>
          </w:divBdr>
        </w:div>
        <w:div w:id="621300286">
          <w:marLeft w:val="0"/>
          <w:marRight w:val="0"/>
          <w:marTop w:val="0"/>
          <w:marBottom w:val="0"/>
          <w:divBdr>
            <w:top w:val="none" w:sz="0" w:space="0" w:color="auto"/>
            <w:left w:val="none" w:sz="0" w:space="0" w:color="auto"/>
            <w:bottom w:val="none" w:sz="0" w:space="0" w:color="auto"/>
            <w:right w:val="none" w:sz="0" w:space="0" w:color="auto"/>
          </w:divBdr>
        </w:div>
        <w:div w:id="956838550">
          <w:marLeft w:val="0"/>
          <w:marRight w:val="0"/>
          <w:marTop w:val="0"/>
          <w:marBottom w:val="0"/>
          <w:divBdr>
            <w:top w:val="none" w:sz="0" w:space="0" w:color="auto"/>
            <w:left w:val="none" w:sz="0" w:space="0" w:color="auto"/>
            <w:bottom w:val="none" w:sz="0" w:space="0" w:color="auto"/>
            <w:right w:val="none" w:sz="0" w:space="0" w:color="auto"/>
          </w:divBdr>
        </w:div>
        <w:div w:id="969898269">
          <w:marLeft w:val="0"/>
          <w:marRight w:val="0"/>
          <w:marTop w:val="0"/>
          <w:marBottom w:val="0"/>
          <w:divBdr>
            <w:top w:val="none" w:sz="0" w:space="0" w:color="auto"/>
            <w:left w:val="none" w:sz="0" w:space="0" w:color="auto"/>
            <w:bottom w:val="none" w:sz="0" w:space="0" w:color="auto"/>
            <w:right w:val="none" w:sz="0" w:space="0" w:color="auto"/>
          </w:divBdr>
        </w:div>
        <w:div w:id="1761366287">
          <w:marLeft w:val="0"/>
          <w:marRight w:val="0"/>
          <w:marTop w:val="0"/>
          <w:marBottom w:val="0"/>
          <w:divBdr>
            <w:top w:val="none" w:sz="0" w:space="0" w:color="auto"/>
            <w:left w:val="none" w:sz="0" w:space="0" w:color="auto"/>
            <w:bottom w:val="none" w:sz="0" w:space="0" w:color="auto"/>
            <w:right w:val="none" w:sz="0" w:space="0" w:color="auto"/>
          </w:divBdr>
        </w:div>
        <w:div w:id="975142466">
          <w:marLeft w:val="0"/>
          <w:marRight w:val="0"/>
          <w:marTop w:val="0"/>
          <w:marBottom w:val="0"/>
          <w:divBdr>
            <w:top w:val="none" w:sz="0" w:space="0" w:color="auto"/>
            <w:left w:val="none" w:sz="0" w:space="0" w:color="auto"/>
            <w:bottom w:val="none" w:sz="0" w:space="0" w:color="auto"/>
            <w:right w:val="none" w:sz="0" w:space="0" w:color="auto"/>
          </w:divBdr>
        </w:div>
        <w:div w:id="1347707996">
          <w:marLeft w:val="0"/>
          <w:marRight w:val="0"/>
          <w:marTop w:val="0"/>
          <w:marBottom w:val="0"/>
          <w:divBdr>
            <w:top w:val="none" w:sz="0" w:space="0" w:color="auto"/>
            <w:left w:val="none" w:sz="0" w:space="0" w:color="auto"/>
            <w:bottom w:val="none" w:sz="0" w:space="0" w:color="auto"/>
            <w:right w:val="none" w:sz="0" w:space="0" w:color="auto"/>
          </w:divBdr>
        </w:div>
        <w:div w:id="1345131476">
          <w:marLeft w:val="0"/>
          <w:marRight w:val="0"/>
          <w:marTop w:val="0"/>
          <w:marBottom w:val="0"/>
          <w:divBdr>
            <w:top w:val="none" w:sz="0" w:space="0" w:color="auto"/>
            <w:left w:val="none" w:sz="0" w:space="0" w:color="auto"/>
            <w:bottom w:val="none" w:sz="0" w:space="0" w:color="auto"/>
            <w:right w:val="none" w:sz="0" w:space="0" w:color="auto"/>
          </w:divBdr>
        </w:div>
        <w:div w:id="1185435103">
          <w:marLeft w:val="0"/>
          <w:marRight w:val="0"/>
          <w:marTop w:val="0"/>
          <w:marBottom w:val="0"/>
          <w:divBdr>
            <w:top w:val="none" w:sz="0" w:space="0" w:color="auto"/>
            <w:left w:val="none" w:sz="0" w:space="0" w:color="auto"/>
            <w:bottom w:val="none" w:sz="0" w:space="0" w:color="auto"/>
            <w:right w:val="none" w:sz="0" w:space="0" w:color="auto"/>
          </w:divBdr>
        </w:div>
        <w:div w:id="78912883">
          <w:marLeft w:val="0"/>
          <w:marRight w:val="0"/>
          <w:marTop w:val="0"/>
          <w:marBottom w:val="0"/>
          <w:divBdr>
            <w:top w:val="none" w:sz="0" w:space="0" w:color="auto"/>
            <w:left w:val="none" w:sz="0" w:space="0" w:color="auto"/>
            <w:bottom w:val="none" w:sz="0" w:space="0" w:color="auto"/>
            <w:right w:val="none" w:sz="0" w:space="0" w:color="auto"/>
          </w:divBdr>
        </w:div>
        <w:div w:id="1257253360">
          <w:marLeft w:val="0"/>
          <w:marRight w:val="0"/>
          <w:marTop w:val="0"/>
          <w:marBottom w:val="0"/>
          <w:divBdr>
            <w:top w:val="none" w:sz="0" w:space="0" w:color="auto"/>
            <w:left w:val="none" w:sz="0" w:space="0" w:color="auto"/>
            <w:bottom w:val="none" w:sz="0" w:space="0" w:color="auto"/>
            <w:right w:val="none" w:sz="0" w:space="0" w:color="auto"/>
          </w:divBdr>
        </w:div>
        <w:div w:id="1804107081">
          <w:marLeft w:val="0"/>
          <w:marRight w:val="0"/>
          <w:marTop w:val="0"/>
          <w:marBottom w:val="0"/>
          <w:divBdr>
            <w:top w:val="none" w:sz="0" w:space="0" w:color="auto"/>
            <w:left w:val="none" w:sz="0" w:space="0" w:color="auto"/>
            <w:bottom w:val="none" w:sz="0" w:space="0" w:color="auto"/>
            <w:right w:val="none" w:sz="0" w:space="0" w:color="auto"/>
          </w:divBdr>
        </w:div>
        <w:div w:id="145361367">
          <w:marLeft w:val="0"/>
          <w:marRight w:val="0"/>
          <w:marTop w:val="0"/>
          <w:marBottom w:val="0"/>
          <w:divBdr>
            <w:top w:val="none" w:sz="0" w:space="0" w:color="auto"/>
            <w:left w:val="none" w:sz="0" w:space="0" w:color="auto"/>
            <w:bottom w:val="none" w:sz="0" w:space="0" w:color="auto"/>
            <w:right w:val="none" w:sz="0" w:space="0" w:color="auto"/>
          </w:divBdr>
        </w:div>
        <w:div w:id="248855934">
          <w:marLeft w:val="0"/>
          <w:marRight w:val="0"/>
          <w:marTop w:val="0"/>
          <w:marBottom w:val="0"/>
          <w:divBdr>
            <w:top w:val="none" w:sz="0" w:space="0" w:color="auto"/>
            <w:left w:val="none" w:sz="0" w:space="0" w:color="auto"/>
            <w:bottom w:val="none" w:sz="0" w:space="0" w:color="auto"/>
            <w:right w:val="none" w:sz="0" w:space="0" w:color="auto"/>
          </w:divBdr>
        </w:div>
        <w:div w:id="924916634">
          <w:marLeft w:val="0"/>
          <w:marRight w:val="0"/>
          <w:marTop w:val="0"/>
          <w:marBottom w:val="0"/>
          <w:divBdr>
            <w:top w:val="none" w:sz="0" w:space="0" w:color="auto"/>
            <w:left w:val="none" w:sz="0" w:space="0" w:color="auto"/>
            <w:bottom w:val="none" w:sz="0" w:space="0" w:color="auto"/>
            <w:right w:val="none" w:sz="0" w:space="0" w:color="auto"/>
          </w:divBdr>
        </w:div>
        <w:div w:id="1919752186">
          <w:marLeft w:val="0"/>
          <w:marRight w:val="0"/>
          <w:marTop w:val="0"/>
          <w:marBottom w:val="0"/>
          <w:divBdr>
            <w:top w:val="none" w:sz="0" w:space="0" w:color="auto"/>
            <w:left w:val="none" w:sz="0" w:space="0" w:color="auto"/>
            <w:bottom w:val="none" w:sz="0" w:space="0" w:color="auto"/>
            <w:right w:val="none" w:sz="0" w:space="0" w:color="auto"/>
          </w:divBdr>
        </w:div>
        <w:div w:id="1908104864">
          <w:marLeft w:val="0"/>
          <w:marRight w:val="0"/>
          <w:marTop w:val="0"/>
          <w:marBottom w:val="0"/>
          <w:divBdr>
            <w:top w:val="none" w:sz="0" w:space="0" w:color="auto"/>
            <w:left w:val="none" w:sz="0" w:space="0" w:color="auto"/>
            <w:bottom w:val="none" w:sz="0" w:space="0" w:color="auto"/>
            <w:right w:val="none" w:sz="0" w:space="0" w:color="auto"/>
          </w:divBdr>
        </w:div>
        <w:div w:id="855270080">
          <w:marLeft w:val="0"/>
          <w:marRight w:val="0"/>
          <w:marTop w:val="0"/>
          <w:marBottom w:val="0"/>
          <w:divBdr>
            <w:top w:val="none" w:sz="0" w:space="0" w:color="auto"/>
            <w:left w:val="none" w:sz="0" w:space="0" w:color="auto"/>
            <w:bottom w:val="none" w:sz="0" w:space="0" w:color="auto"/>
            <w:right w:val="none" w:sz="0" w:space="0" w:color="auto"/>
          </w:divBdr>
        </w:div>
        <w:div w:id="381104555">
          <w:marLeft w:val="0"/>
          <w:marRight w:val="0"/>
          <w:marTop w:val="0"/>
          <w:marBottom w:val="0"/>
          <w:divBdr>
            <w:top w:val="none" w:sz="0" w:space="0" w:color="auto"/>
            <w:left w:val="none" w:sz="0" w:space="0" w:color="auto"/>
            <w:bottom w:val="none" w:sz="0" w:space="0" w:color="auto"/>
            <w:right w:val="none" w:sz="0" w:space="0" w:color="auto"/>
          </w:divBdr>
        </w:div>
        <w:div w:id="1907833347">
          <w:marLeft w:val="0"/>
          <w:marRight w:val="0"/>
          <w:marTop w:val="0"/>
          <w:marBottom w:val="0"/>
          <w:divBdr>
            <w:top w:val="none" w:sz="0" w:space="0" w:color="auto"/>
            <w:left w:val="none" w:sz="0" w:space="0" w:color="auto"/>
            <w:bottom w:val="none" w:sz="0" w:space="0" w:color="auto"/>
            <w:right w:val="none" w:sz="0" w:space="0" w:color="auto"/>
          </w:divBdr>
        </w:div>
        <w:div w:id="650982715">
          <w:marLeft w:val="0"/>
          <w:marRight w:val="0"/>
          <w:marTop w:val="0"/>
          <w:marBottom w:val="0"/>
          <w:divBdr>
            <w:top w:val="none" w:sz="0" w:space="0" w:color="auto"/>
            <w:left w:val="none" w:sz="0" w:space="0" w:color="auto"/>
            <w:bottom w:val="none" w:sz="0" w:space="0" w:color="auto"/>
            <w:right w:val="none" w:sz="0" w:space="0" w:color="auto"/>
          </w:divBdr>
        </w:div>
        <w:div w:id="802115656">
          <w:marLeft w:val="0"/>
          <w:marRight w:val="0"/>
          <w:marTop w:val="0"/>
          <w:marBottom w:val="0"/>
          <w:divBdr>
            <w:top w:val="none" w:sz="0" w:space="0" w:color="auto"/>
            <w:left w:val="none" w:sz="0" w:space="0" w:color="auto"/>
            <w:bottom w:val="none" w:sz="0" w:space="0" w:color="auto"/>
            <w:right w:val="none" w:sz="0" w:space="0" w:color="auto"/>
          </w:divBdr>
        </w:div>
        <w:div w:id="2106874038">
          <w:marLeft w:val="0"/>
          <w:marRight w:val="0"/>
          <w:marTop w:val="0"/>
          <w:marBottom w:val="0"/>
          <w:divBdr>
            <w:top w:val="none" w:sz="0" w:space="0" w:color="auto"/>
            <w:left w:val="none" w:sz="0" w:space="0" w:color="auto"/>
            <w:bottom w:val="none" w:sz="0" w:space="0" w:color="auto"/>
            <w:right w:val="none" w:sz="0" w:space="0" w:color="auto"/>
          </w:divBdr>
        </w:div>
        <w:div w:id="1853102923">
          <w:marLeft w:val="0"/>
          <w:marRight w:val="0"/>
          <w:marTop w:val="0"/>
          <w:marBottom w:val="0"/>
          <w:divBdr>
            <w:top w:val="none" w:sz="0" w:space="0" w:color="auto"/>
            <w:left w:val="none" w:sz="0" w:space="0" w:color="auto"/>
            <w:bottom w:val="none" w:sz="0" w:space="0" w:color="auto"/>
            <w:right w:val="none" w:sz="0" w:space="0" w:color="auto"/>
          </w:divBdr>
        </w:div>
        <w:div w:id="569342124">
          <w:marLeft w:val="0"/>
          <w:marRight w:val="0"/>
          <w:marTop w:val="0"/>
          <w:marBottom w:val="0"/>
          <w:divBdr>
            <w:top w:val="none" w:sz="0" w:space="0" w:color="auto"/>
            <w:left w:val="none" w:sz="0" w:space="0" w:color="auto"/>
            <w:bottom w:val="none" w:sz="0" w:space="0" w:color="auto"/>
            <w:right w:val="none" w:sz="0" w:space="0" w:color="auto"/>
          </w:divBdr>
        </w:div>
        <w:div w:id="16199971">
          <w:marLeft w:val="0"/>
          <w:marRight w:val="0"/>
          <w:marTop w:val="0"/>
          <w:marBottom w:val="0"/>
          <w:divBdr>
            <w:top w:val="none" w:sz="0" w:space="0" w:color="auto"/>
            <w:left w:val="none" w:sz="0" w:space="0" w:color="auto"/>
            <w:bottom w:val="none" w:sz="0" w:space="0" w:color="auto"/>
            <w:right w:val="none" w:sz="0" w:space="0" w:color="auto"/>
          </w:divBdr>
        </w:div>
        <w:div w:id="775365918">
          <w:marLeft w:val="0"/>
          <w:marRight w:val="0"/>
          <w:marTop w:val="0"/>
          <w:marBottom w:val="0"/>
          <w:divBdr>
            <w:top w:val="none" w:sz="0" w:space="0" w:color="auto"/>
            <w:left w:val="none" w:sz="0" w:space="0" w:color="auto"/>
            <w:bottom w:val="none" w:sz="0" w:space="0" w:color="auto"/>
            <w:right w:val="none" w:sz="0" w:space="0" w:color="auto"/>
          </w:divBdr>
        </w:div>
        <w:div w:id="2051878043">
          <w:marLeft w:val="0"/>
          <w:marRight w:val="0"/>
          <w:marTop w:val="0"/>
          <w:marBottom w:val="0"/>
          <w:divBdr>
            <w:top w:val="none" w:sz="0" w:space="0" w:color="auto"/>
            <w:left w:val="none" w:sz="0" w:space="0" w:color="auto"/>
            <w:bottom w:val="none" w:sz="0" w:space="0" w:color="auto"/>
            <w:right w:val="none" w:sz="0" w:space="0" w:color="auto"/>
          </w:divBdr>
        </w:div>
        <w:div w:id="1095784551">
          <w:marLeft w:val="0"/>
          <w:marRight w:val="0"/>
          <w:marTop w:val="0"/>
          <w:marBottom w:val="0"/>
          <w:divBdr>
            <w:top w:val="none" w:sz="0" w:space="0" w:color="auto"/>
            <w:left w:val="none" w:sz="0" w:space="0" w:color="auto"/>
            <w:bottom w:val="none" w:sz="0" w:space="0" w:color="auto"/>
            <w:right w:val="none" w:sz="0" w:space="0" w:color="auto"/>
          </w:divBdr>
        </w:div>
        <w:div w:id="146872308">
          <w:marLeft w:val="0"/>
          <w:marRight w:val="0"/>
          <w:marTop w:val="0"/>
          <w:marBottom w:val="0"/>
          <w:divBdr>
            <w:top w:val="none" w:sz="0" w:space="0" w:color="auto"/>
            <w:left w:val="none" w:sz="0" w:space="0" w:color="auto"/>
            <w:bottom w:val="none" w:sz="0" w:space="0" w:color="auto"/>
            <w:right w:val="none" w:sz="0" w:space="0" w:color="auto"/>
          </w:divBdr>
        </w:div>
        <w:div w:id="209613090">
          <w:marLeft w:val="0"/>
          <w:marRight w:val="0"/>
          <w:marTop w:val="0"/>
          <w:marBottom w:val="0"/>
          <w:divBdr>
            <w:top w:val="none" w:sz="0" w:space="0" w:color="auto"/>
            <w:left w:val="none" w:sz="0" w:space="0" w:color="auto"/>
            <w:bottom w:val="none" w:sz="0" w:space="0" w:color="auto"/>
            <w:right w:val="none" w:sz="0" w:space="0" w:color="auto"/>
          </w:divBdr>
        </w:div>
        <w:div w:id="1509102259">
          <w:marLeft w:val="0"/>
          <w:marRight w:val="0"/>
          <w:marTop w:val="0"/>
          <w:marBottom w:val="0"/>
          <w:divBdr>
            <w:top w:val="none" w:sz="0" w:space="0" w:color="auto"/>
            <w:left w:val="none" w:sz="0" w:space="0" w:color="auto"/>
            <w:bottom w:val="none" w:sz="0" w:space="0" w:color="auto"/>
            <w:right w:val="none" w:sz="0" w:space="0" w:color="auto"/>
          </w:divBdr>
        </w:div>
        <w:div w:id="2058041750">
          <w:marLeft w:val="0"/>
          <w:marRight w:val="0"/>
          <w:marTop w:val="0"/>
          <w:marBottom w:val="0"/>
          <w:divBdr>
            <w:top w:val="none" w:sz="0" w:space="0" w:color="auto"/>
            <w:left w:val="none" w:sz="0" w:space="0" w:color="auto"/>
            <w:bottom w:val="none" w:sz="0" w:space="0" w:color="auto"/>
            <w:right w:val="none" w:sz="0" w:space="0" w:color="auto"/>
          </w:divBdr>
        </w:div>
        <w:div w:id="1511026730">
          <w:marLeft w:val="0"/>
          <w:marRight w:val="0"/>
          <w:marTop w:val="0"/>
          <w:marBottom w:val="0"/>
          <w:divBdr>
            <w:top w:val="none" w:sz="0" w:space="0" w:color="auto"/>
            <w:left w:val="none" w:sz="0" w:space="0" w:color="auto"/>
            <w:bottom w:val="none" w:sz="0" w:space="0" w:color="auto"/>
            <w:right w:val="none" w:sz="0" w:space="0" w:color="auto"/>
          </w:divBdr>
        </w:div>
        <w:div w:id="519392593">
          <w:marLeft w:val="0"/>
          <w:marRight w:val="0"/>
          <w:marTop w:val="0"/>
          <w:marBottom w:val="0"/>
          <w:divBdr>
            <w:top w:val="none" w:sz="0" w:space="0" w:color="auto"/>
            <w:left w:val="none" w:sz="0" w:space="0" w:color="auto"/>
            <w:bottom w:val="none" w:sz="0" w:space="0" w:color="auto"/>
            <w:right w:val="none" w:sz="0" w:space="0" w:color="auto"/>
          </w:divBdr>
        </w:div>
        <w:div w:id="803894079">
          <w:marLeft w:val="0"/>
          <w:marRight w:val="0"/>
          <w:marTop w:val="0"/>
          <w:marBottom w:val="0"/>
          <w:divBdr>
            <w:top w:val="none" w:sz="0" w:space="0" w:color="auto"/>
            <w:left w:val="none" w:sz="0" w:space="0" w:color="auto"/>
            <w:bottom w:val="none" w:sz="0" w:space="0" w:color="auto"/>
            <w:right w:val="none" w:sz="0" w:space="0" w:color="auto"/>
          </w:divBdr>
        </w:div>
        <w:div w:id="1659651693">
          <w:marLeft w:val="0"/>
          <w:marRight w:val="0"/>
          <w:marTop w:val="0"/>
          <w:marBottom w:val="0"/>
          <w:divBdr>
            <w:top w:val="none" w:sz="0" w:space="0" w:color="auto"/>
            <w:left w:val="none" w:sz="0" w:space="0" w:color="auto"/>
            <w:bottom w:val="none" w:sz="0" w:space="0" w:color="auto"/>
            <w:right w:val="none" w:sz="0" w:space="0" w:color="auto"/>
          </w:divBdr>
        </w:div>
        <w:div w:id="1518159729">
          <w:marLeft w:val="0"/>
          <w:marRight w:val="0"/>
          <w:marTop w:val="0"/>
          <w:marBottom w:val="0"/>
          <w:divBdr>
            <w:top w:val="none" w:sz="0" w:space="0" w:color="auto"/>
            <w:left w:val="none" w:sz="0" w:space="0" w:color="auto"/>
            <w:bottom w:val="none" w:sz="0" w:space="0" w:color="auto"/>
            <w:right w:val="none" w:sz="0" w:space="0" w:color="auto"/>
          </w:divBdr>
        </w:div>
        <w:div w:id="1485201599">
          <w:marLeft w:val="0"/>
          <w:marRight w:val="0"/>
          <w:marTop w:val="0"/>
          <w:marBottom w:val="0"/>
          <w:divBdr>
            <w:top w:val="none" w:sz="0" w:space="0" w:color="auto"/>
            <w:left w:val="none" w:sz="0" w:space="0" w:color="auto"/>
            <w:bottom w:val="none" w:sz="0" w:space="0" w:color="auto"/>
            <w:right w:val="none" w:sz="0" w:space="0" w:color="auto"/>
          </w:divBdr>
        </w:div>
        <w:div w:id="411858678">
          <w:marLeft w:val="0"/>
          <w:marRight w:val="0"/>
          <w:marTop w:val="0"/>
          <w:marBottom w:val="0"/>
          <w:divBdr>
            <w:top w:val="none" w:sz="0" w:space="0" w:color="auto"/>
            <w:left w:val="none" w:sz="0" w:space="0" w:color="auto"/>
            <w:bottom w:val="none" w:sz="0" w:space="0" w:color="auto"/>
            <w:right w:val="none" w:sz="0" w:space="0" w:color="auto"/>
          </w:divBdr>
        </w:div>
        <w:div w:id="1947036936">
          <w:marLeft w:val="0"/>
          <w:marRight w:val="0"/>
          <w:marTop w:val="0"/>
          <w:marBottom w:val="0"/>
          <w:divBdr>
            <w:top w:val="none" w:sz="0" w:space="0" w:color="auto"/>
            <w:left w:val="none" w:sz="0" w:space="0" w:color="auto"/>
            <w:bottom w:val="none" w:sz="0" w:space="0" w:color="auto"/>
            <w:right w:val="none" w:sz="0" w:space="0" w:color="auto"/>
          </w:divBdr>
        </w:div>
        <w:div w:id="1676684227">
          <w:marLeft w:val="0"/>
          <w:marRight w:val="0"/>
          <w:marTop w:val="0"/>
          <w:marBottom w:val="0"/>
          <w:divBdr>
            <w:top w:val="none" w:sz="0" w:space="0" w:color="auto"/>
            <w:left w:val="none" w:sz="0" w:space="0" w:color="auto"/>
            <w:bottom w:val="none" w:sz="0" w:space="0" w:color="auto"/>
            <w:right w:val="none" w:sz="0" w:space="0" w:color="auto"/>
          </w:divBdr>
        </w:div>
        <w:div w:id="2091150733">
          <w:marLeft w:val="0"/>
          <w:marRight w:val="0"/>
          <w:marTop w:val="0"/>
          <w:marBottom w:val="0"/>
          <w:divBdr>
            <w:top w:val="none" w:sz="0" w:space="0" w:color="auto"/>
            <w:left w:val="none" w:sz="0" w:space="0" w:color="auto"/>
            <w:bottom w:val="none" w:sz="0" w:space="0" w:color="auto"/>
            <w:right w:val="none" w:sz="0" w:space="0" w:color="auto"/>
          </w:divBdr>
        </w:div>
        <w:div w:id="1663925503">
          <w:marLeft w:val="0"/>
          <w:marRight w:val="0"/>
          <w:marTop w:val="0"/>
          <w:marBottom w:val="0"/>
          <w:divBdr>
            <w:top w:val="none" w:sz="0" w:space="0" w:color="auto"/>
            <w:left w:val="none" w:sz="0" w:space="0" w:color="auto"/>
            <w:bottom w:val="none" w:sz="0" w:space="0" w:color="auto"/>
            <w:right w:val="none" w:sz="0" w:space="0" w:color="auto"/>
          </w:divBdr>
        </w:div>
        <w:div w:id="1918857541">
          <w:marLeft w:val="0"/>
          <w:marRight w:val="0"/>
          <w:marTop w:val="0"/>
          <w:marBottom w:val="0"/>
          <w:divBdr>
            <w:top w:val="none" w:sz="0" w:space="0" w:color="auto"/>
            <w:left w:val="none" w:sz="0" w:space="0" w:color="auto"/>
            <w:bottom w:val="none" w:sz="0" w:space="0" w:color="auto"/>
            <w:right w:val="none" w:sz="0" w:space="0" w:color="auto"/>
          </w:divBdr>
        </w:div>
        <w:div w:id="111484314">
          <w:marLeft w:val="0"/>
          <w:marRight w:val="0"/>
          <w:marTop w:val="0"/>
          <w:marBottom w:val="0"/>
          <w:divBdr>
            <w:top w:val="none" w:sz="0" w:space="0" w:color="auto"/>
            <w:left w:val="none" w:sz="0" w:space="0" w:color="auto"/>
            <w:bottom w:val="none" w:sz="0" w:space="0" w:color="auto"/>
            <w:right w:val="none" w:sz="0" w:space="0" w:color="auto"/>
          </w:divBdr>
        </w:div>
        <w:div w:id="889850941">
          <w:marLeft w:val="0"/>
          <w:marRight w:val="0"/>
          <w:marTop w:val="0"/>
          <w:marBottom w:val="0"/>
          <w:divBdr>
            <w:top w:val="none" w:sz="0" w:space="0" w:color="auto"/>
            <w:left w:val="none" w:sz="0" w:space="0" w:color="auto"/>
            <w:bottom w:val="none" w:sz="0" w:space="0" w:color="auto"/>
            <w:right w:val="none" w:sz="0" w:space="0" w:color="auto"/>
          </w:divBdr>
        </w:div>
        <w:div w:id="219562411">
          <w:marLeft w:val="0"/>
          <w:marRight w:val="0"/>
          <w:marTop w:val="0"/>
          <w:marBottom w:val="0"/>
          <w:divBdr>
            <w:top w:val="none" w:sz="0" w:space="0" w:color="auto"/>
            <w:left w:val="none" w:sz="0" w:space="0" w:color="auto"/>
            <w:bottom w:val="none" w:sz="0" w:space="0" w:color="auto"/>
            <w:right w:val="none" w:sz="0" w:space="0" w:color="auto"/>
          </w:divBdr>
        </w:div>
        <w:div w:id="1269509206">
          <w:marLeft w:val="0"/>
          <w:marRight w:val="0"/>
          <w:marTop w:val="0"/>
          <w:marBottom w:val="0"/>
          <w:divBdr>
            <w:top w:val="none" w:sz="0" w:space="0" w:color="auto"/>
            <w:left w:val="none" w:sz="0" w:space="0" w:color="auto"/>
            <w:bottom w:val="none" w:sz="0" w:space="0" w:color="auto"/>
            <w:right w:val="none" w:sz="0" w:space="0" w:color="auto"/>
          </w:divBdr>
        </w:div>
        <w:div w:id="1660385598">
          <w:marLeft w:val="0"/>
          <w:marRight w:val="0"/>
          <w:marTop w:val="0"/>
          <w:marBottom w:val="0"/>
          <w:divBdr>
            <w:top w:val="none" w:sz="0" w:space="0" w:color="auto"/>
            <w:left w:val="none" w:sz="0" w:space="0" w:color="auto"/>
            <w:bottom w:val="none" w:sz="0" w:space="0" w:color="auto"/>
            <w:right w:val="none" w:sz="0" w:space="0" w:color="auto"/>
          </w:divBdr>
        </w:div>
        <w:div w:id="1668702483">
          <w:marLeft w:val="0"/>
          <w:marRight w:val="0"/>
          <w:marTop w:val="0"/>
          <w:marBottom w:val="0"/>
          <w:divBdr>
            <w:top w:val="none" w:sz="0" w:space="0" w:color="auto"/>
            <w:left w:val="none" w:sz="0" w:space="0" w:color="auto"/>
            <w:bottom w:val="none" w:sz="0" w:space="0" w:color="auto"/>
            <w:right w:val="none" w:sz="0" w:space="0" w:color="auto"/>
          </w:divBdr>
        </w:div>
        <w:div w:id="919362732">
          <w:marLeft w:val="0"/>
          <w:marRight w:val="0"/>
          <w:marTop w:val="0"/>
          <w:marBottom w:val="0"/>
          <w:divBdr>
            <w:top w:val="none" w:sz="0" w:space="0" w:color="auto"/>
            <w:left w:val="none" w:sz="0" w:space="0" w:color="auto"/>
            <w:bottom w:val="none" w:sz="0" w:space="0" w:color="auto"/>
            <w:right w:val="none" w:sz="0" w:space="0" w:color="auto"/>
          </w:divBdr>
        </w:div>
        <w:div w:id="1211310031">
          <w:marLeft w:val="0"/>
          <w:marRight w:val="0"/>
          <w:marTop w:val="0"/>
          <w:marBottom w:val="0"/>
          <w:divBdr>
            <w:top w:val="none" w:sz="0" w:space="0" w:color="auto"/>
            <w:left w:val="none" w:sz="0" w:space="0" w:color="auto"/>
            <w:bottom w:val="none" w:sz="0" w:space="0" w:color="auto"/>
            <w:right w:val="none" w:sz="0" w:space="0" w:color="auto"/>
          </w:divBdr>
        </w:div>
        <w:div w:id="1451170333">
          <w:marLeft w:val="0"/>
          <w:marRight w:val="0"/>
          <w:marTop w:val="0"/>
          <w:marBottom w:val="0"/>
          <w:divBdr>
            <w:top w:val="none" w:sz="0" w:space="0" w:color="auto"/>
            <w:left w:val="none" w:sz="0" w:space="0" w:color="auto"/>
            <w:bottom w:val="none" w:sz="0" w:space="0" w:color="auto"/>
            <w:right w:val="none" w:sz="0" w:space="0" w:color="auto"/>
          </w:divBdr>
        </w:div>
        <w:div w:id="1737359670">
          <w:marLeft w:val="0"/>
          <w:marRight w:val="0"/>
          <w:marTop w:val="0"/>
          <w:marBottom w:val="0"/>
          <w:divBdr>
            <w:top w:val="none" w:sz="0" w:space="0" w:color="auto"/>
            <w:left w:val="none" w:sz="0" w:space="0" w:color="auto"/>
            <w:bottom w:val="none" w:sz="0" w:space="0" w:color="auto"/>
            <w:right w:val="none" w:sz="0" w:space="0" w:color="auto"/>
          </w:divBdr>
        </w:div>
      </w:divsChild>
    </w:div>
    <w:div w:id="112292498">
      <w:bodyDiv w:val="1"/>
      <w:marLeft w:val="0"/>
      <w:marRight w:val="0"/>
      <w:marTop w:val="0"/>
      <w:marBottom w:val="0"/>
      <w:divBdr>
        <w:top w:val="none" w:sz="0" w:space="0" w:color="auto"/>
        <w:left w:val="none" w:sz="0" w:space="0" w:color="auto"/>
        <w:bottom w:val="none" w:sz="0" w:space="0" w:color="auto"/>
        <w:right w:val="none" w:sz="0" w:space="0" w:color="auto"/>
      </w:divBdr>
    </w:div>
    <w:div w:id="112332403">
      <w:bodyDiv w:val="1"/>
      <w:marLeft w:val="0"/>
      <w:marRight w:val="0"/>
      <w:marTop w:val="0"/>
      <w:marBottom w:val="0"/>
      <w:divBdr>
        <w:top w:val="none" w:sz="0" w:space="0" w:color="auto"/>
        <w:left w:val="none" w:sz="0" w:space="0" w:color="auto"/>
        <w:bottom w:val="none" w:sz="0" w:space="0" w:color="auto"/>
        <w:right w:val="none" w:sz="0" w:space="0" w:color="auto"/>
      </w:divBdr>
    </w:div>
    <w:div w:id="112746764">
      <w:bodyDiv w:val="1"/>
      <w:marLeft w:val="0"/>
      <w:marRight w:val="0"/>
      <w:marTop w:val="0"/>
      <w:marBottom w:val="0"/>
      <w:divBdr>
        <w:top w:val="none" w:sz="0" w:space="0" w:color="auto"/>
        <w:left w:val="none" w:sz="0" w:space="0" w:color="auto"/>
        <w:bottom w:val="none" w:sz="0" w:space="0" w:color="auto"/>
        <w:right w:val="none" w:sz="0" w:space="0" w:color="auto"/>
      </w:divBdr>
    </w:div>
    <w:div w:id="113404997">
      <w:bodyDiv w:val="1"/>
      <w:marLeft w:val="0"/>
      <w:marRight w:val="0"/>
      <w:marTop w:val="0"/>
      <w:marBottom w:val="0"/>
      <w:divBdr>
        <w:top w:val="none" w:sz="0" w:space="0" w:color="auto"/>
        <w:left w:val="none" w:sz="0" w:space="0" w:color="auto"/>
        <w:bottom w:val="none" w:sz="0" w:space="0" w:color="auto"/>
        <w:right w:val="none" w:sz="0" w:space="0" w:color="auto"/>
      </w:divBdr>
    </w:div>
    <w:div w:id="113836143">
      <w:bodyDiv w:val="1"/>
      <w:marLeft w:val="0"/>
      <w:marRight w:val="0"/>
      <w:marTop w:val="0"/>
      <w:marBottom w:val="0"/>
      <w:divBdr>
        <w:top w:val="none" w:sz="0" w:space="0" w:color="auto"/>
        <w:left w:val="none" w:sz="0" w:space="0" w:color="auto"/>
        <w:bottom w:val="none" w:sz="0" w:space="0" w:color="auto"/>
        <w:right w:val="none" w:sz="0" w:space="0" w:color="auto"/>
      </w:divBdr>
    </w:div>
    <w:div w:id="114176988">
      <w:bodyDiv w:val="1"/>
      <w:marLeft w:val="0"/>
      <w:marRight w:val="0"/>
      <w:marTop w:val="0"/>
      <w:marBottom w:val="0"/>
      <w:divBdr>
        <w:top w:val="none" w:sz="0" w:space="0" w:color="auto"/>
        <w:left w:val="none" w:sz="0" w:space="0" w:color="auto"/>
        <w:bottom w:val="none" w:sz="0" w:space="0" w:color="auto"/>
        <w:right w:val="none" w:sz="0" w:space="0" w:color="auto"/>
      </w:divBdr>
    </w:div>
    <w:div w:id="114376793">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4713949">
      <w:bodyDiv w:val="1"/>
      <w:marLeft w:val="0"/>
      <w:marRight w:val="0"/>
      <w:marTop w:val="0"/>
      <w:marBottom w:val="0"/>
      <w:divBdr>
        <w:top w:val="none" w:sz="0" w:space="0" w:color="auto"/>
        <w:left w:val="none" w:sz="0" w:space="0" w:color="auto"/>
        <w:bottom w:val="none" w:sz="0" w:space="0" w:color="auto"/>
        <w:right w:val="none" w:sz="0" w:space="0" w:color="auto"/>
      </w:divBdr>
    </w:div>
    <w:div w:id="11483096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5492329">
      <w:bodyDiv w:val="1"/>
      <w:marLeft w:val="0"/>
      <w:marRight w:val="0"/>
      <w:marTop w:val="0"/>
      <w:marBottom w:val="0"/>
      <w:divBdr>
        <w:top w:val="none" w:sz="0" w:space="0" w:color="auto"/>
        <w:left w:val="none" w:sz="0" w:space="0" w:color="auto"/>
        <w:bottom w:val="none" w:sz="0" w:space="0" w:color="auto"/>
        <w:right w:val="none" w:sz="0" w:space="0" w:color="auto"/>
      </w:divBdr>
    </w:div>
    <w:div w:id="116023798">
      <w:bodyDiv w:val="1"/>
      <w:marLeft w:val="0"/>
      <w:marRight w:val="0"/>
      <w:marTop w:val="0"/>
      <w:marBottom w:val="0"/>
      <w:divBdr>
        <w:top w:val="none" w:sz="0" w:space="0" w:color="auto"/>
        <w:left w:val="none" w:sz="0" w:space="0" w:color="auto"/>
        <w:bottom w:val="none" w:sz="0" w:space="0" w:color="auto"/>
        <w:right w:val="none" w:sz="0" w:space="0" w:color="auto"/>
      </w:divBdr>
      <w:divsChild>
        <w:div w:id="1898319075">
          <w:marLeft w:val="0"/>
          <w:marRight w:val="0"/>
          <w:marTop w:val="0"/>
          <w:marBottom w:val="0"/>
          <w:divBdr>
            <w:top w:val="none" w:sz="0" w:space="0" w:color="auto"/>
            <w:left w:val="none" w:sz="0" w:space="0" w:color="auto"/>
            <w:bottom w:val="none" w:sz="0" w:space="0" w:color="auto"/>
            <w:right w:val="none" w:sz="0" w:space="0" w:color="auto"/>
          </w:divBdr>
        </w:div>
        <w:div w:id="1748334819">
          <w:marLeft w:val="0"/>
          <w:marRight w:val="0"/>
          <w:marTop w:val="0"/>
          <w:marBottom w:val="0"/>
          <w:divBdr>
            <w:top w:val="none" w:sz="0" w:space="0" w:color="auto"/>
            <w:left w:val="none" w:sz="0" w:space="0" w:color="auto"/>
            <w:bottom w:val="none" w:sz="0" w:space="0" w:color="auto"/>
            <w:right w:val="none" w:sz="0" w:space="0" w:color="auto"/>
          </w:divBdr>
        </w:div>
        <w:div w:id="1292905622">
          <w:marLeft w:val="0"/>
          <w:marRight w:val="0"/>
          <w:marTop w:val="0"/>
          <w:marBottom w:val="0"/>
          <w:divBdr>
            <w:top w:val="none" w:sz="0" w:space="0" w:color="auto"/>
            <w:left w:val="none" w:sz="0" w:space="0" w:color="auto"/>
            <w:bottom w:val="none" w:sz="0" w:space="0" w:color="auto"/>
            <w:right w:val="none" w:sz="0" w:space="0" w:color="auto"/>
          </w:divBdr>
        </w:div>
        <w:div w:id="2114131215">
          <w:marLeft w:val="0"/>
          <w:marRight w:val="0"/>
          <w:marTop w:val="0"/>
          <w:marBottom w:val="0"/>
          <w:divBdr>
            <w:top w:val="none" w:sz="0" w:space="0" w:color="auto"/>
            <w:left w:val="none" w:sz="0" w:space="0" w:color="auto"/>
            <w:bottom w:val="none" w:sz="0" w:space="0" w:color="auto"/>
            <w:right w:val="none" w:sz="0" w:space="0" w:color="auto"/>
          </w:divBdr>
        </w:div>
        <w:div w:id="1778327626">
          <w:marLeft w:val="0"/>
          <w:marRight w:val="0"/>
          <w:marTop w:val="0"/>
          <w:marBottom w:val="0"/>
          <w:divBdr>
            <w:top w:val="none" w:sz="0" w:space="0" w:color="auto"/>
            <w:left w:val="none" w:sz="0" w:space="0" w:color="auto"/>
            <w:bottom w:val="none" w:sz="0" w:space="0" w:color="auto"/>
            <w:right w:val="none" w:sz="0" w:space="0" w:color="auto"/>
          </w:divBdr>
        </w:div>
        <w:div w:id="1005324664">
          <w:marLeft w:val="0"/>
          <w:marRight w:val="0"/>
          <w:marTop w:val="0"/>
          <w:marBottom w:val="0"/>
          <w:divBdr>
            <w:top w:val="none" w:sz="0" w:space="0" w:color="auto"/>
            <w:left w:val="none" w:sz="0" w:space="0" w:color="auto"/>
            <w:bottom w:val="none" w:sz="0" w:space="0" w:color="auto"/>
            <w:right w:val="none" w:sz="0" w:space="0" w:color="auto"/>
          </w:divBdr>
        </w:div>
        <w:div w:id="1106971227">
          <w:marLeft w:val="0"/>
          <w:marRight w:val="0"/>
          <w:marTop w:val="0"/>
          <w:marBottom w:val="0"/>
          <w:divBdr>
            <w:top w:val="none" w:sz="0" w:space="0" w:color="auto"/>
            <w:left w:val="none" w:sz="0" w:space="0" w:color="auto"/>
            <w:bottom w:val="none" w:sz="0" w:space="0" w:color="auto"/>
            <w:right w:val="none" w:sz="0" w:space="0" w:color="auto"/>
          </w:divBdr>
        </w:div>
        <w:div w:id="1620185614">
          <w:marLeft w:val="0"/>
          <w:marRight w:val="0"/>
          <w:marTop w:val="0"/>
          <w:marBottom w:val="0"/>
          <w:divBdr>
            <w:top w:val="none" w:sz="0" w:space="0" w:color="auto"/>
            <w:left w:val="none" w:sz="0" w:space="0" w:color="auto"/>
            <w:bottom w:val="none" w:sz="0" w:space="0" w:color="auto"/>
            <w:right w:val="none" w:sz="0" w:space="0" w:color="auto"/>
          </w:divBdr>
        </w:div>
        <w:div w:id="571083962">
          <w:marLeft w:val="0"/>
          <w:marRight w:val="0"/>
          <w:marTop w:val="0"/>
          <w:marBottom w:val="0"/>
          <w:divBdr>
            <w:top w:val="none" w:sz="0" w:space="0" w:color="auto"/>
            <w:left w:val="none" w:sz="0" w:space="0" w:color="auto"/>
            <w:bottom w:val="none" w:sz="0" w:space="0" w:color="auto"/>
            <w:right w:val="none" w:sz="0" w:space="0" w:color="auto"/>
          </w:divBdr>
        </w:div>
        <w:div w:id="884023969">
          <w:marLeft w:val="0"/>
          <w:marRight w:val="0"/>
          <w:marTop w:val="0"/>
          <w:marBottom w:val="0"/>
          <w:divBdr>
            <w:top w:val="none" w:sz="0" w:space="0" w:color="auto"/>
            <w:left w:val="none" w:sz="0" w:space="0" w:color="auto"/>
            <w:bottom w:val="none" w:sz="0" w:space="0" w:color="auto"/>
            <w:right w:val="none" w:sz="0" w:space="0" w:color="auto"/>
          </w:divBdr>
        </w:div>
        <w:div w:id="65929413">
          <w:marLeft w:val="0"/>
          <w:marRight w:val="0"/>
          <w:marTop w:val="0"/>
          <w:marBottom w:val="0"/>
          <w:divBdr>
            <w:top w:val="none" w:sz="0" w:space="0" w:color="auto"/>
            <w:left w:val="none" w:sz="0" w:space="0" w:color="auto"/>
            <w:bottom w:val="none" w:sz="0" w:space="0" w:color="auto"/>
            <w:right w:val="none" w:sz="0" w:space="0" w:color="auto"/>
          </w:divBdr>
        </w:div>
        <w:div w:id="398214848">
          <w:marLeft w:val="0"/>
          <w:marRight w:val="0"/>
          <w:marTop w:val="0"/>
          <w:marBottom w:val="0"/>
          <w:divBdr>
            <w:top w:val="none" w:sz="0" w:space="0" w:color="auto"/>
            <w:left w:val="none" w:sz="0" w:space="0" w:color="auto"/>
            <w:bottom w:val="none" w:sz="0" w:space="0" w:color="auto"/>
            <w:right w:val="none" w:sz="0" w:space="0" w:color="auto"/>
          </w:divBdr>
        </w:div>
        <w:div w:id="1089351669">
          <w:marLeft w:val="0"/>
          <w:marRight w:val="0"/>
          <w:marTop w:val="0"/>
          <w:marBottom w:val="0"/>
          <w:divBdr>
            <w:top w:val="none" w:sz="0" w:space="0" w:color="auto"/>
            <w:left w:val="none" w:sz="0" w:space="0" w:color="auto"/>
            <w:bottom w:val="none" w:sz="0" w:space="0" w:color="auto"/>
            <w:right w:val="none" w:sz="0" w:space="0" w:color="auto"/>
          </w:divBdr>
        </w:div>
        <w:div w:id="1389843087">
          <w:marLeft w:val="0"/>
          <w:marRight w:val="0"/>
          <w:marTop w:val="0"/>
          <w:marBottom w:val="0"/>
          <w:divBdr>
            <w:top w:val="none" w:sz="0" w:space="0" w:color="auto"/>
            <w:left w:val="none" w:sz="0" w:space="0" w:color="auto"/>
            <w:bottom w:val="none" w:sz="0" w:space="0" w:color="auto"/>
            <w:right w:val="none" w:sz="0" w:space="0" w:color="auto"/>
          </w:divBdr>
        </w:div>
        <w:div w:id="1570310259">
          <w:marLeft w:val="0"/>
          <w:marRight w:val="0"/>
          <w:marTop w:val="0"/>
          <w:marBottom w:val="0"/>
          <w:divBdr>
            <w:top w:val="none" w:sz="0" w:space="0" w:color="auto"/>
            <w:left w:val="none" w:sz="0" w:space="0" w:color="auto"/>
            <w:bottom w:val="none" w:sz="0" w:space="0" w:color="auto"/>
            <w:right w:val="none" w:sz="0" w:space="0" w:color="auto"/>
          </w:divBdr>
        </w:div>
        <w:div w:id="1067800325">
          <w:marLeft w:val="0"/>
          <w:marRight w:val="0"/>
          <w:marTop w:val="0"/>
          <w:marBottom w:val="0"/>
          <w:divBdr>
            <w:top w:val="none" w:sz="0" w:space="0" w:color="auto"/>
            <w:left w:val="none" w:sz="0" w:space="0" w:color="auto"/>
            <w:bottom w:val="none" w:sz="0" w:space="0" w:color="auto"/>
            <w:right w:val="none" w:sz="0" w:space="0" w:color="auto"/>
          </w:divBdr>
        </w:div>
        <w:div w:id="1806195583">
          <w:marLeft w:val="0"/>
          <w:marRight w:val="0"/>
          <w:marTop w:val="0"/>
          <w:marBottom w:val="0"/>
          <w:divBdr>
            <w:top w:val="none" w:sz="0" w:space="0" w:color="auto"/>
            <w:left w:val="none" w:sz="0" w:space="0" w:color="auto"/>
            <w:bottom w:val="none" w:sz="0" w:space="0" w:color="auto"/>
            <w:right w:val="none" w:sz="0" w:space="0" w:color="auto"/>
          </w:divBdr>
        </w:div>
        <w:div w:id="846137066">
          <w:marLeft w:val="0"/>
          <w:marRight w:val="0"/>
          <w:marTop w:val="0"/>
          <w:marBottom w:val="0"/>
          <w:divBdr>
            <w:top w:val="none" w:sz="0" w:space="0" w:color="auto"/>
            <w:left w:val="none" w:sz="0" w:space="0" w:color="auto"/>
            <w:bottom w:val="none" w:sz="0" w:space="0" w:color="auto"/>
            <w:right w:val="none" w:sz="0" w:space="0" w:color="auto"/>
          </w:divBdr>
        </w:div>
        <w:div w:id="1482694956">
          <w:marLeft w:val="0"/>
          <w:marRight w:val="0"/>
          <w:marTop w:val="0"/>
          <w:marBottom w:val="0"/>
          <w:divBdr>
            <w:top w:val="none" w:sz="0" w:space="0" w:color="auto"/>
            <w:left w:val="none" w:sz="0" w:space="0" w:color="auto"/>
            <w:bottom w:val="none" w:sz="0" w:space="0" w:color="auto"/>
            <w:right w:val="none" w:sz="0" w:space="0" w:color="auto"/>
          </w:divBdr>
        </w:div>
        <w:div w:id="690768383">
          <w:marLeft w:val="0"/>
          <w:marRight w:val="0"/>
          <w:marTop w:val="0"/>
          <w:marBottom w:val="0"/>
          <w:divBdr>
            <w:top w:val="none" w:sz="0" w:space="0" w:color="auto"/>
            <w:left w:val="none" w:sz="0" w:space="0" w:color="auto"/>
            <w:bottom w:val="none" w:sz="0" w:space="0" w:color="auto"/>
            <w:right w:val="none" w:sz="0" w:space="0" w:color="auto"/>
          </w:divBdr>
        </w:div>
        <w:div w:id="1415006662">
          <w:marLeft w:val="0"/>
          <w:marRight w:val="0"/>
          <w:marTop w:val="0"/>
          <w:marBottom w:val="0"/>
          <w:divBdr>
            <w:top w:val="none" w:sz="0" w:space="0" w:color="auto"/>
            <w:left w:val="none" w:sz="0" w:space="0" w:color="auto"/>
            <w:bottom w:val="none" w:sz="0" w:space="0" w:color="auto"/>
            <w:right w:val="none" w:sz="0" w:space="0" w:color="auto"/>
          </w:divBdr>
        </w:div>
        <w:div w:id="1400900075">
          <w:marLeft w:val="0"/>
          <w:marRight w:val="0"/>
          <w:marTop w:val="0"/>
          <w:marBottom w:val="0"/>
          <w:divBdr>
            <w:top w:val="none" w:sz="0" w:space="0" w:color="auto"/>
            <w:left w:val="none" w:sz="0" w:space="0" w:color="auto"/>
            <w:bottom w:val="none" w:sz="0" w:space="0" w:color="auto"/>
            <w:right w:val="none" w:sz="0" w:space="0" w:color="auto"/>
          </w:divBdr>
        </w:div>
        <w:div w:id="26562632">
          <w:marLeft w:val="0"/>
          <w:marRight w:val="0"/>
          <w:marTop w:val="0"/>
          <w:marBottom w:val="0"/>
          <w:divBdr>
            <w:top w:val="none" w:sz="0" w:space="0" w:color="auto"/>
            <w:left w:val="none" w:sz="0" w:space="0" w:color="auto"/>
            <w:bottom w:val="none" w:sz="0" w:space="0" w:color="auto"/>
            <w:right w:val="none" w:sz="0" w:space="0" w:color="auto"/>
          </w:divBdr>
        </w:div>
        <w:div w:id="1784961484">
          <w:marLeft w:val="0"/>
          <w:marRight w:val="0"/>
          <w:marTop w:val="0"/>
          <w:marBottom w:val="0"/>
          <w:divBdr>
            <w:top w:val="none" w:sz="0" w:space="0" w:color="auto"/>
            <w:left w:val="none" w:sz="0" w:space="0" w:color="auto"/>
            <w:bottom w:val="none" w:sz="0" w:space="0" w:color="auto"/>
            <w:right w:val="none" w:sz="0" w:space="0" w:color="auto"/>
          </w:divBdr>
        </w:div>
        <w:div w:id="62263621">
          <w:marLeft w:val="0"/>
          <w:marRight w:val="0"/>
          <w:marTop w:val="0"/>
          <w:marBottom w:val="0"/>
          <w:divBdr>
            <w:top w:val="none" w:sz="0" w:space="0" w:color="auto"/>
            <w:left w:val="none" w:sz="0" w:space="0" w:color="auto"/>
            <w:bottom w:val="none" w:sz="0" w:space="0" w:color="auto"/>
            <w:right w:val="none" w:sz="0" w:space="0" w:color="auto"/>
          </w:divBdr>
        </w:div>
        <w:div w:id="128478432">
          <w:marLeft w:val="0"/>
          <w:marRight w:val="0"/>
          <w:marTop w:val="0"/>
          <w:marBottom w:val="0"/>
          <w:divBdr>
            <w:top w:val="none" w:sz="0" w:space="0" w:color="auto"/>
            <w:left w:val="none" w:sz="0" w:space="0" w:color="auto"/>
            <w:bottom w:val="none" w:sz="0" w:space="0" w:color="auto"/>
            <w:right w:val="none" w:sz="0" w:space="0" w:color="auto"/>
          </w:divBdr>
        </w:div>
        <w:div w:id="26149426">
          <w:marLeft w:val="0"/>
          <w:marRight w:val="0"/>
          <w:marTop w:val="0"/>
          <w:marBottom w:val="0"/>
          <w:divBdr>
            <w:top w:val="none" w:sz="0" w:space="0" w:color="auto"/>
            <w:left w:val="none" w:sz="0" w:space="0" w:color="auto"/>
            <w:bottom w:val="none" w:sz="0" w:space="0" w:color="auto"/>
            <w:right w:val="none" w:sz="0" w:space="0" w:color="auto"/>
          </w:divBdr>
        </w:div>
        <w:div w:id="1342047639">
          <w:marLeft w:val="0"/>
          <w:marRight w:val="0"/>
          <w:marTop w:val="0"/>
          <w:marBottom w:val="0"/>
          <w:divBdr>
            <w:top w:val="none" w:sz="0" w:space="0" w:color="auto"/>
            <w:left w:val="none" w:sz="0" w:space="0" w:color="auto"/>
            <w:bottom w:val="none" w:sz="0" w:space="0" w:color="auto"/>
            <w:right w:val="none" w:sz="0" w:space="0" w:color="auto"/>
          </w:divBdr>
        </w:div>
        <w:div w:id="192305668">
          <w:marLeft w:val="0"/>
          <w:marRight w:val="0"/>
          <w:marTop w:val="0"/>
          <w:marBottom w:val="0"/>
          <w:divBdr>
            <w:top w:val="none" w:sz="0" w:space="0" w:color="auto"/>
            <w:left w:val="none" w:sz="0" w:space="0" w:color="auto"/>
            <w:bottom w:val="none" w:sz="0" w:space="0" w:color="auto"/>
            <w:right w:val="none" w:sz="0" w:space="0" w:color="auto"/>
          </w:divBdr>
        </w:div>
        <w:div w:id="1856066976">
          <w:marLeft w:val="0"/>
          <w:marRight w:val="0"/>
          <w:marTop w:val="0"/>
          <w:marBottom w:val="0"/>
          <w:divBdr>
            <w:top w:val="none" w:sz="0" w:space="0" w:color="auto"/>
            <w:left w:val="none" w:sz="0" w:space="0" w:color="auto"/>
            <w:bottom w:val="none" w:sz="0" w:space="0" w:color="auto"/>
            <w:right w:val="none" w:sz="0" w:space="0" w:color="auto"/>
          </w:divBdr>
        </w:div>
        <w:div w:id="104884909">
          <w:marLeft w:val="0"/>
          <w:marRight w:val="0"/>
          <w:marTop w:val="0"/>
          <w:marBottom w:val="0"/>
          <w:divBdr>
            <w:top w:val="none" w:sz="0" w:space="0" w:color="auto"/>
            <w:left w:val="none" w:sz="0" w:space="0" w:color="auto"/>
            <w:bottom w:val="none" w:sz="0" w:space="0" w:color="auto"/>
            <w:right w:val="none" w:sz="0" w:space="0" w:color="auto"/>
          </w:divBdr>
        </w:div>
        <w:div w:id="600648274">
          <w:marLeft w:val="0"/>
          <w:marRight w:val="0"/>
          <w:marTop w:val="0"/>
          <w:marBottom w:val="0"/>
          <w:divBdr>
            <w:top w:val="none" w:sz="0" w:space="0" w:color="auto"/>
            <w:left w:val="none" w:sz="0" w:space="0" w:color="auto"/>
            <w:bottom w:val="none" w:sz="0" w:space="0" w:color="auto"/>
            <w:right w:val="none" w:sz="0" w:space="0" w:color="auto"/>
          </w:divBdr>
        </w:div>
        <w:div w:id="559826547">
          <w:marLeft w:val="0"/>
          <w:marRight w:val="0"/>
          <w:marTop w:val="0"/>
          <w:marBottom w:val="0"/>
          <w:divBdr>
            <w:top w:val="none" w:sz="0" w:space="0" w:color="auto"/>
            <w:left w:val="none" w:sz="0" w:space="0" w:color="auto"/>
            <w:bottom w:val="none" w:sz="0" w:space="0" w:color="auto"/>
            <w:right w:val="none" w:sz="0" w:space="0" w:color="auto"/>
          </w:divBdr>
        </w:div>
        <w:div w:id="1245577652">
          <w:marLeft w:val="0"/>
          <w:marRight w:val="0"/>
          <w:marTop w:val="0"/>
          <w:marBottom w:val="0"/>
          <w:divBdr>
            <w:top w:val="none" w:sz="0" w:space="0" w:color="auto"/>
            <w:left w:val="none" w:sz="0" w:space="0" w:color="auto"/>
            <w:bottom w:val="none" w:sz="0" w:space="0" w:color="auto"/>
            <w:right w:val="none" w:sz="0" w:space="0" w:color="auto"/>
          </w:divBdr>
        </w:div>
        <w:div w:id="1271350561">
          <w:marLeft w:val="0"/>
          <w:marRight w:val="0"/>
          <w:marTop w:val="0"/>
          <w:marBottom w:val="0"/>
          <w:divBdr>
            <w:top w:val="none" w:sz="0" w:space="0" w:color="auto"/>
            <w:left w:val="none" w:sz="0" w:space="0" w:color="auto"/>
            <w:bottom w:val="none" w:sz="0" w:space="0" w:color="auto"/>
            <w:right w:val="none" w:sz="0" w:space="0" w:color="auto"/>
          </w:divBdr>
        </w:div>
        <w:div w:id="210924011">
          <w:marLeft w:val="0"/>
          <w:marRight w:val="0"/>
          <w:marTop w:val="0"/>
          <w:marBottom w:val="0"/>
          <w:divBdr>
            <w:top w:val="none" w:sz="0" w:space="0" w:color="auto"/>
            <w:left w:val="none" w:sz="0" w:space="0" w:color="auto"/>
            <w:bottom w:val="none" w:sz="0" w:space="0" w:color="auto"/>
            <w:right w:val="none" w:sz="0" w:space="0" w:color="auto"/>
          </w:divBdr>
        </w:div>
        <w:div w:id="1907758303">
          <w:marLeft w:val="0"/>
          <w:marRight w:val="0"/>
          <w:marTop w:val="0"/>
          <w:marBottom w:val="0"/>
          <w:divBdr>
            <w:top w:val="none" w:sz="0" w:space="0" w:color="auto"/>
            <w:left w:val="none" w:sz="0" w:space="0" w:color="auto"/>
            <w:bottom w:val="none" w:sz="0" w:space="0" w:color="auto"/>
            <w:right w:val="none" w:sz="0" w:space="0" w:color="auto"/>
          </w:divBdr>
        </w:div>
        <w:div w:id="1169902280">
          <w:marLeft w:val="0"/>
          <w:marRight w:val="0"/>
          <w:marTop w:val="0"/>
          <w:marBottom w:val="0"/>
          <w:divBdr>
            <w:top w:val="none" w:sz="0" w:space="0" w:color="auto"/>
            <w:left w:val="none" w:sz="0" w:space="0" w:color="auto"/>
            <w:bottom w:val="none" w:sz="0" w:space="0" w:color="auto"/>
            <w:right w:val="none" w:sz="0" w:space="0" w:color="auto"/>
          </w:divBdr>
        </w:div>
        <w:div w:id="2055814602">
          <w:marLeft w:val="0"/>
          <w:marRight w:val="0"/>
          <w:marTop w:val="0"/>
          <w:marBottom w:val="0"/>
          <w:divBdr>
            <w:top w:val="none" w:sz="0" w:space="0" w:color="auto"/>
            <w:left w:val="none" w:sz="0" w:space="0" w:color="auto"/>
            <w:bottom w:val="none" w:sz="0" w:space="0" w:color="auto"/>
            <w:right w:val="none" w:sz="0" w:space="0" w:color="auto"/>
          </w:divBdr>
        </w:div>
        <w:div w:id="318965493">
          <w:marLeft w:val="0"/>
          <w:marRight w:val="0"/>
          <w:marTop w:val="0"/>
          <w:marBottom w:val="0"/>
          <w:divBdr>
            <w:top w:val="none" w:sz="0" w:space="0" w:color="auto"/>
            <w:left w:val="none" w:sz="0" w:space="0" w:color="auto"/>
            <w:bottom w:val="none" w:sz="0" w:space="0" w:color="auto"/>
            <w:right w:val="none" w:sz="0" w:space="0" w:color="auto"/>
          </w:divBdr>
        </w:div>
        <w:div w:id="1936477290">
          <w:marLeft w:val="0"/>
          <w:marRight w:val="0"/>
          <w:marTop w:val="0"/>
          <w:marBottom w:val="0"/>
          <w:divBdr>
            <w:top w:val="none" w:sz="0" w:space="0" w:color="auto"/>
            <w:left w:val="none" w:sz="0" w:space="0" w:color="auto"/>
            <w:bottom w:val="none" w:sz="0" w:space="0" w:color="auto"/>
            <w:right w:val="none" w:sz="0" w:space="0" w:color="auto"/>
          </w:divBdr>
        </w:div>
        <w:div w:id="796528076">
          <w:marLeft w:val="0"/>
          <w:marRight w:val="0"/>
          <w:marTop w:val="0"/>
          <w:marBottom w:val="0"/>
          <w:divBdr>
            <w:top w:val="none" w:sz="0" w:space="0" w:color="auto"/>
            <w:left w:val="none" w:sz="0" w:space="0" w:color="auto"/>
            <w:bottom w:val="none" w:sz="0" w:space="0" w:color="auto"/>
            <w:right w:val="none" w:sz="0" w:space="0" w:color="auto"/>
          </w:divBdr>
        </w:div>
        <w:div w:id="1391685205">
          <w:marLeft w:val="0"/>
          <w:marRight w:val="0"/>
          <w:marTop w:val="0"/>
          <w:marBottom w:val="0"/>
          <w:divBdr>
            <w:top w:val="none" w:sz="0" w:space="0" w:color="auto"/>
            <w:left w:val="none" w:sz="0" w:space="0" w:color="auto"/>
            <w:bottom w:val="none" w:sz="0" w:space="0" w:color="auto"/>
            <w:right w:val="none" w:sz="0" w:space="0" w:color="auto"/>
          </w:divBdr>
        </w:div>
        <w:div w:id="1251356099">
          <w:marLeft w:val="0"/>
          <w:marRight w:val="0"/>
          <w:marTop w:val="0"/>
          <w:marBottom w:val="0"/>
          <w:divBdr>
            <w:top w:val="none" w:sz="0" w:space="0" w:color="auto"/>
            <w:left w:val="none" w:sz="0" w:space="0" w:color="auto"/>
            <w:bottom w:val="none" w:sz="0" w:space="0" w:color="auto"/>
            <w:right w:val="none" w:sz="0" w:space="0" w:color="auto"/>
          </w:divBdr>
        </w:div>
        <w:div w:id="512306437">
          <w:marLeft w:val="0"/>
          <w:marRight w:val="0"/>
          <w:marTop w:val="0"/>
          <w:marBottom w:val="0"/>
          <w:divBdr>
            <w:top w:val="none" w:sz="0" w:space="0" w:color="auto"/>
            <w:left w:val="none" w:sz="0" w:space="0" w:color="auto"/>
            <w:bottom w:val="none" w:sz="0" w:space="0" w:color="auto"/>
            <w:right w:val="none" w:sz="0" w:space="0" w:color="auto"/>
          </w:divBdr>
        </w:div>
        <w:div w:id="961571978">
          <w:marLeft w:val="0"/>
          <w:marRight w:val="0"/>
          <w:marTop w:val="0"/>
          <w:marBottom w:val="0"/>
          <w:divBdr>
            <w:top w:val="none" w:sz="0" w:space="0" w:color="auto"/>
            <w:left w:val="none" w:sz="0" w:space="0" w:color="auto"/>
            <w:bottom w:val="none" w:sz="0" w:space="0" w:color="auto"/>
            <w:right w:val="none" w:sz="0" w:space="0" w:color="auto"/>
          </w:divBdr>
        </w:div>
        <w:div w:id="110444641">
          <w:marLeft w:val="0"/>
          <w:marRight w:val="0"/>
          <w:marTop w:val="0"/>
          <w:marBottom w:val="0"/>
          <w:divBdr>
            <w:top w:val="none" w:sz="0" w:space="0" w:color="auto"/>
            <w:left w:val="none" w:sz="0" w:space="0" w:color="auto"/>
            <w:bottom w:val="none" w:sz="0" w:space="0" w:color="auto"/>
            <w:right w:val="none" w:sz="0" w:space="0" w:color="auto"/>
          </w:divBdr>
        </w:div>
        <w:div w:id="1520662467">
          <w:marLeft w:val="0"/>
          <w:marRight w:val="0"/>
          <w:marTop w:val="0"/>
          <w:marBottom w:val="0"/>
          <w:divBdr>
            <w:top w:val="none" w:sz="0" w:space="0" w:color="auto"/>
            <w:left w:val="none" w:sz="0" w:space="0" w:color="auto"/>
            <w:bottom w:val="none" w:sz="0" w:space="0" w:color="auto"/>
            <w:right w:val="none" w:sz="0" w:space="0" w:color="auto"/>
          </w:divBdr>
        </w:div>
        <w:div w:id="832528508">
          <w:marLeft w:val="0"/>
          <w:marRight w:val="0"/>
          <w:marTop w:val="0"/>
          <w:marBottom w:val="0"/>
          <w:divBdr>
            <w:top w:val="none" w:sz="0" w:space="0" w:color="auto"/>
            <w:left w:val="none" w:sz="0" w:space="0" w:color="auto"/>
            <w:bottom w:val="none" w:sz="0" w:space="0" w:color="auto"/>
            <w:right w:val="none" w:sz="0" w:space="0" w:color="auto"/>
          </w:divBdr>
        </w:div>
        <w:div w:id="278805687">
          <w:marLeft w:val="0"/>
          <w:marRight w:val="0"/>
          <w:marTop w:val="0"/>
          <w:marBottom w:val="0"/>
          <w:divBdr>
            <w:top w:val="none" w:sz="0" w:space="0" w:color="auto"/>
            <w:left w:val="none" w:sz="0" w:space="0" w:color="auto"/>
            <w:bottom w:val="none" w:sz="0" w:space="0" w:color="auto"/>
            <w:right w:val="none" w:sz="0" w:space="0" w:color="auto"/>
          </w:divBdr>
        </w:div>
        <w:div w:id="1432819489">
          <w:marLeft w:val="0"/>
          <w:marRight w:val="0"/>
          <w:marTop w:val="0"/>
          <w:marBottom w:val="0"/>
          <w:divBdr>
            <w:top w:val="none" w:sz="0" w:space="0" w:color="auto"/>
            <w:left w:val="none" w:sz="0" w:space="0" w:color="auto"/>
            <w:bottom w:val="none" w:sz="0" w:space="0" w:color="auto"/>
            <w:right w:val="none" w:sz="0" w:space="0" w:color="auto"/>
          </w:divBdr>
        </w:div>
        <w:div w:id="1276864037">
          <w:marLeft w:val="0"/>
          <w:marRight w:val="0"/>
          <w:marTop w:val="0"/>
          <w:marBottom w:val="0"/>
          <w:divBdr>
            <w:top w:val="none" w:sz="0" w:space="0" w:color="auto"/>
            <w:left w:val="none" w:sz="0" w:space="0" w:color="auto"/>
            <w:bottom w:val="none" w:sz="0" w:space="0" w:color="auto"/>
            <w:right w:val="none" w:sz="0" w:space="0" w:color="auto"/>
          </w:divBdr>
        </w:div>
        <w:div w:id="1358694430">
          <w:marLeft w:val="0"/>
          <w:marRight w:val="0"/>
          <w:marTop w:val="0"/>
          <w:marBottom w:val="0"/>
          <w:divBdr>
            <w:top w:val="none" w:sz="0" w:space="0" w:color="auto"/>
            <w:left w:val="none" w:sz="0" w:space="0" w:color="auto"/>
            <w:bottom w:val="none" w:sz="0" w:space="0" w:color="auto"/>
            <w:right w:val="none" w:sz="0" w:space="0" w:color="auto"/>
          </w:divBdr>
        </w:div>
        <w:div w:id="2134982903">
          <w:marLeft w:val="0"/>
          <w:marRight w:val="0"/>
          <w:marTop w:val="0"/>
          <w:marBottom w:val="0"/>
          <w:divBdr>
            <w:top w:val="none" w:sz="0" w:space="0" w:color="auto"/>
            <w:left w:val="none" w:sz="0" w:space="0" w:color="auto"/>
            <w:bottom w:val="none" w:sz="0" w:space="0" w:color="auto"/>
            <w:right w:val="none" w:sz="0" w:space="0" w:color="auto"/>
          </w:divBdr>
        </w:div>
        <w:div w:id="1626620089">
          <w:marLeft w:val="0"/>
          <w:marRight w:val="0"/>
          <w:marTop w:val="0"/>
          <w:marBottom w:val="0"/>
          <w:divBdr>
            <w:top w:val="none" w:sz="0" w:space="0" w:color="auto"/>
            <w:left w:val="none" w:sz="0" w:space="0" w:color="auto"/>
            <w:bottom w:val="none" w:sz="0" w:space="0" w:color="auto"/>
            <w:right w:val="none" w:sz="0" w:space="0" w:color="auto"/>
          </w:divBdr>
        </w:div>
        <w:div w:id="226306444">
          <w:marLeft w:val="0"/>
          <w:marRight w:val="0"/>
          <w:marTop w:val="0"/>
          <w:marBottom w:val="0"/>
          <w:divBdr>
            <w:top w:val="none" w:sz="0" w:space="0" w:color="auto"/>
            <w:left w:val="none" w:sz="0" w:space="0" w:color="auto"/>
            <w:bottom w:val="none" w:sz="0" w:space="0" w:color="auto"/>
            <w:right w:val="none" w:sz="0" w:space="0" w:color="auto"/>
          </w:divBdr>
        </w:div>
        <w:div w:id="1797605538">
          <w:marLeft w:val="0"/>
          <w:marRight w:val="0"/>
          <w:marTop w:val="0"/>
          <w:marBottom w:val="0"/>
          <w:divBdr>
            <w:top w:val="none" w:sz="0" w:space="0" w:color="auto"/>
            <w:left w:val="none" w:sz="0" w:space="0" w:color="auto"/>
            <w:bottom w:val="none" w:sz="0" w:space="0" w:color="auto"/>
            <w:right w:val="none" w:sz="0" w:space="0" w:color="auto"/>
          </w:divBdr>
        </w:div>
        <w:div w:id="461656122">
          <w:marLeft w:val="0"/>
          <w:marRight w:val="0"/>
          <w:marTop w:val="0"/>
          <w:marBottom w:val="0"/>
          <w:divBdr>
            <w:top w:val="none" w:sz="0" w:space="0" w:color="auto"/>
            <w:left w:val="none" w:sz="0" w:space="0" w:color="auto"/>
            <w:bottom w:val="none" w:sz="0" w:space="0" w:color="auto"/>
            <w:right w:val="none" w:sz="0" w:space="0" w:color="auto"/>
          </w:divBdr>
        </w:div>
        <w:div w:id="1700084405">
          <w:marLeft w:val="0"/>
          <w:marRight w:val="0"/>
          <w:marTop w:val="0"/>
          <w:marBottom w:val="0"/>
          <w:divBdr>
            <w:top w:val="none" w:sz="0" w:space="0" w:color="auto"/>
            <w:left w:val="none" w:sz="0" w:space="0" w:color="auto"/>
            <w:bottom w:val="none" w:sz="0" w:space="0" w:color="auto"/>
            <w:right w:val="none" w:sz="0" w:space="0" w:color="auto"/>
          </w:divBdr>
        </w:div>
        <w:div w:id="1112474326">
          <w:marLeft w:val="0"/>
          <w:marRight w:val="0"/>
          <w:marTop w:val="0"/>
          <w:marBottom w:val="0"/>
          <w:divBdr>
            <w:top w:val="none" w:sz="0" w:space="0" w:color="auto"/>
            <w:left w:val="none" w:sz="0" w:space="0" w:color="auto"/>
            <w:bottom w:val="none" w:sz="0" w:space="0" w:color="auto"/>
            <w:right w:val="none" w:sz="0" w:space="0" w:color="auto"/>
          </w:divBdr>
        </w:div>
        <w:div w:id="1289312647">
          <w:marLeft w:val="0"/>
          <w:marRight w:val="0"/>
          <w:marTop w:val="0"/>
          <w:marBottom w:val="0"/>
          <w:divBdr>
            <w:top w:val="none" w:sz="0" w:space="0" w:color="auto"/>
            <w:left w:val="none" w:sz="0" w:space="0" w:color="auto"/>
            <w:bottom w:val="none" w:sz="0" w:space="0" w:color="auto"/>
            <w:right w:val="none" w:sz="0" w:space="0" w:color="auto"/>
          </w:divBdr>
        </w:div>
        <w:div w:id="780884250">
          <w:marLeft w:val="0"/>
          <w:marRight w:val="0"/>
          <w:marTop w:val="0"/>
          <w:marBottom w:val="0"/>
          <w:divBdr>
            <w:top w:val="none" w:sz="0" w:space="0" w:color="auto"/>
            <w:left w:val="none" w:sz="0" w:space="0" w:color="auto"/>
            <w:bottom w:val="none" w:sz="0" w:space="0" w:color="auto"/>
            <w:right w:val="none" w:sz="0" w:space="0" w:color="auto"/>
          </w:divBdr>
        </w:div>
        <w:div w:id="1668902753">
          <w:marLeft w:val="0"/>
          <w:marRight w:val="0"/>
          <w:marTop w:val="0"/>
          <w:marBottom w:val="0"/>
          <w:divBdr>
            <w:top w:val="none" w:sz="0" w:space="0" w:color="auto"/>
            <w:left w:val="none" w:sz="0" w:space="0" w:color="auto"/>
            <w:bottom w:val="none" w:sz="0" w:space="0" w:color="auto"/>
            <w:right w:val="none" w:sz="0" w:space="0" w:color="auto"/>
          </w:divBdr>
        </w:div>
        <w:div w:id="2133479549">
          <w:marLeft w:val="0"/>
          <w:marRight w:val="0"/>
          <w:marTop w:val="0"/>
          <w:marBottom w:val="0"/>
          <w:divBdr>
            <w:top w:val="none" w:sz="0" w:space="0" w:color="auto"/>
            <w:left w:val="none" w:sz="0" w:space="0" w:color="auto"/>
            <w:bottom w:val="none" w:sz="0" w:space="0" w:color="auto"/>
            <w:right w:val="none" w:sz="0" w:space="0" w:color="auto"/>
          </w:divBdr>
        </w:div>
        <w:div w:id="1995330770">
          <w:marLeft w:val="0"/>
          <w:marRight w:val="0"/>
          <w:marTop w:val="0"/>
          <w:marBottom w:val="0"/>
          <w:divBdr>
            <w:top w:val="none" w:sz="0" w:space="0" w:color="auto"/>
            <w:left w:val="none" w:sz="0" w:space="0" w:color="auto"/>
            <w:bottom w:val="none" w:sz="0" w:space="0" w:color="auto"/>
            <w:right w:val="none" w:sz="0" w:space="0" w:color="auto"/>
          </w:divBdr>
        </w:div>
        <w:div w:id="776486993">
          <w:marLeft w:val="0"/>
          <w:marRight w:val="0"/>
          <w:marTop w:val="0"/>
          <w:marBottom w:val="0"/>
          <w:divBdr>
            <w:top w:val="none" w:sz="0" w:space="0" w:color="auto"/>
            <w:left w:val="none" w:sz="0" w:space="0" w:color="auto"/>
            <w:bottom w:val="none" w:sz="0" w:space="0" w:color="auto"/>
            <w:right w:val="none" w:sz="0" w:space="0" w:color="auto"/>
          </w:divBdr>
        </w:div>
        <w:div w:id="1911306614">
          <w:marLeft w:val="0"/>
          <w:marRight w:val="0"/>
          <w:marTop w:val="0"/>
          <w:marBottom w:val="0"/>
          <w:divBdr>
            <w:top w:val="none" w:sz="0" w:space="0" w:color="auto"/>
            <w:left w:val="none" w:sz="0" w:space="0" w:color="auto"/>
            <w:bottom w:val="none" w:sz="0" w:space="0" w:color="auto"/>
            <w:right w:val="none" w:sz="0" w:space="0" w:color="auto"/>
          </w:divBdr>
        </w:div>
        <w:div w:id="2056465831">
          <w:marLeft w:val="0"/>
          <w:marRight w:val="0"/>
          <w:marTop w:val="0"/>
          <w:marBottom w:val="0"/>
          <w:divBdr>
            <w:top w:val="none" w:sz="0" w:space="0" w:color="auto"/>
            <w:left w:val="none" w:sz="0" w:space="0" w:color="auto"/>
            <w:bottom w:val="none" w:sz="0" w:space="0" w:color="auto"/>
            <w:right w:val="none" w:sz="0" w:space="0" w:color="auto"/>
          </w:divBdr>
        </w:div>
        <w:div w:id="134184675">
          <w:marLeft w:val="0"/>
          <w:marRight w:val="0"/>
          <w:marTop w:val="0"/>
          <w:marBottom w:val="0"/>
          <w:divBdr>
            <w:top w:val="none" w:sz="0" w:space="0" w:color="auto"/>
            <w:left w:val="none" w:sz="0" w:space="0" w:color="auto"/>
            <w:bottom w:val="none" w:sz="0" w:space="0" w:color="auto"/>
            <w:right w:val="none" w:sz="0" w:space="0" w:color="auto"/>
          </w:divBdr>
        </w:div>
        <w:div w:id="145240752">
          <w:marLeft w:val="0"/>
          <w:marRight w:val="0"/>
          <w:marTop w:val="0"/>
          <w:marBottom w:val="0"/>
          <w:divBdr>
            <w:top w:val="none" w:sz="0" w:space="0" w:color="auto"/>
            <w:left w:val="none" w:sz="0" w:space="0" w:color="auto"/>
            <w:bottom w:val="none" w:sz="0" w:space="0" w:color="auto"/>
            <w:right w:val="none" w:sz="0" w:space="0" w:color="auto"/>
          </w:divBdr>
        </w:div>
        <w:div w:id="422381451">
          <w:marLeft w:val="0"/>
          <w:marRight w:val="0"/>
          <w:marTop w:val="0"/>
          <w:marBottom w:val="0"/>
          <w:divBdr>
            <w:top w:val="none" w:sz="0" w:space="0" w:color="auto"/>
            <w:left w:val="none" w:sz="0" w:space="0" w:color="auto"/>
            <w:bottom w:val="none" w:sz="0" w:space="0" w:color="auto"/>
            <w:right w:val="none" w:sz="0" w:space="0" w:color="auto"/>
          </w:divBdr>
        </w:div>
        <w:div w:id="1583874773">
          <w:marLeft w:val="0"/>
          <w:marRight w:val="0"/>
          <w:marTop w:val="0"/>
          <w:marBottom w:val="0"/>
          <w:divBdr>
            <w:top w:val="none" w:sz="0" w:space="0" w:color="auto"/>
            <w:left w:val="none" w:sz="0" w:space="0" w:color="auto"/>
            <w:bottom w:val="none" w:sz="0" w:space="0" w:color="auto"/>
            <w:right w:val="none" w:sz="0" w:space="0" w:color="auto"/>
          </w:divBdr>
        </w:div>
        <w:div w:id="970592320">
          <w:marLeft w:val="0"/>
          <w:marRight w:val="0"/>
          <w:marTop w:val="0"/>
          <w:marBottom w:val="0"/>
          <w:divBdr>
            <w:top w:val="none" w:sz="0" w:space="0" w:color="auto"/>
            <w:left w:val="none" w:sz="0" w:space="0" w:color="auto"/>
            <w:bottom w:val="none" w:sz="0" w:space="0" w:color="auto"/>
            <w:right w:val="none" w:sz="0" w:space="0" w:color="auto"/>
          </w:divBdr>
        </w:div>
        <w:div w:id="115148497">
          <w:marLeft w:val="0"/>
          <w:marRight w:val="0"/>
          <w:marTop w:val="0"/>
          <w:marBottom w:val="0"/>
          <w:divBdr>
            <w:top w:val="none" w:sz="0" w:space="0" w:color="auto"/>
            <w:left w:val="none" w:sz="0" w:space="0" w:color="auto"/>
            <w:bottom w:val="none" w:sz="0" w:space="0" w:color="auto"/>
            <w:right w:val="none" w:sz="0" w:space="0" w:color="auto"/>
          </w:divBdr>
        </w:div>
        <w:div w:id="120538996">
          <w:marLeft w:val="0"/>
          <w:marRight w:val="0"/>
          <w:marTop w:val="0"/>
          <w:marBottom w:val="0"/>
          <w:divBdr>
            <w:top w:val="none" w:sz="0" w:space="0" w:color="auto"/>
            <w:left w:val="none" w:sz="0" w:space="0" w:color="auto"/>
            <w:bottom w:val="none" w:sz="0" w:space="0" w:color="auto"/>
            <w:right w:val="none" w:sz="0" w:space="0" w:color="auto"/>
          </w:divBdr>
        </w:div>
        <w:div w:id="1356925789">
          <w:marLeft w:val="0"/>
          <w:marRight w:val="0"/>
          <w:marTop w:val="0"/>
          <w:marBottom w:val="0"/>
          <w:divBdr>
            <w:top w:val="none" w:sz="0" w:space="0" w:color="auto"/>
            <w:left w:val="none" w:sz="0" w:space="0" w:color="auto"/>
            <w:bottom w:val="none" w:sz="0" w:space="0" w:color="auto"/>
            <w:right w:val="none" w:sz="0" w:space="0" w:color="auto"/>
          </w:divBdr>
        </w:div>
      </w:divsChild>
    </w:div>
    <w:div w:id="116067401">
      <w:bodyDiv w:val="1"/>
      <w:marLeft w:val="0"/>
      <w:marRight w:val="0"/>
      <w:marTop w:val="0"/>
      <w:marBottom w:val="0"/>
      <w:divBdr>
        <w:top w:val="none" w:sz="0" w:space="0" w:color="auto"/>
        <w:left w:val="none" w:sz="0" w:space="0" w:color="auto"/>
        <w:bottom w:val="none" w:sz="0" w:space="0" w:color="auto"/>
        <w:right w:val="none" w:sz="0" w:space="0" w:color="auto"/>
      </w:divBdr>
    </w:div>
    <w:div w:id="116459421">
      <w:bodyDiv w:val="1"/>
      <w:marLeft w:val="0"/>
      <w:marRight w:val="0"/>
      <w:marTop w:val="0"/>
      <w:marBottom w:val="0"/>
      <w:divBdr>
        <w:top w:val="none" w:sz="0" w:space="0" w:color="auto"/>
        <w:left w:val="none" w:sz="0" w:space="0" w:color="auto"/>
        <w:bottom w:val="none" w:sz="0" w:space="0" w:color="auto"/>
        <w:right w:val="none" w:sz="0" w:space="0" w:color="auto"/>
      </w:divBdr>
    </w:div>
    <w:div w:id="116531197">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7139720">
      <w:bodyDiv w:val="1"/>
      <w:marLeft w:val="0"/>
      <w:marRight w:val="0"/>
      <w:marTop w:val="0"/>
      <w:marBottom w:val="0"/>
      <w:divBdr>
        <w:top w:val="none" w:sz="0" w:space="0" w:color="auto"/>
        <w:left w:val="none" w:sz="0" w:space="0" w:color="auto"/>
        <w:bottom w:val="none" w:sz="0" w:space="0" w:color="auto"/>
        <w:right w:val="none" w:sz="0" w:space="0" w:color="auto"/>
      </w:divBdr>
    </w:div>
    <w:div w:id="117333028">
      <w:bodyDiv w:val="1"/>
      <w:marLeft w:val="0"/>
      <w:marRight w:val="0"/>
      <w:marTop w:val="0"/>
      <w:marBottom w:val="0"/>
      <w:divBdr>
        <w:top w:val="none" w:sz="0" w:space="0" w:color="auto"/>
        <w:left w:val="none" w:sz="0" w:space="0" w:color="auto"/>
        <w:bottom w:val="none" w:sz="0" w:space="0" w:color="auto"/>
        <w:right w:val="none" w:sz="0" w:space="0" w:color="auto"/>
      </w:divBdr>
    </w:div>
    <w:div w:id="117528943">
      <w:bodyDiv w:val="1"/>
      <w:marLeft w:val="0"/>
      <w:marRight w:val="0"/>
      <w:marTop w:val="0"/>
      <w:marBottom w:val="0"/>
      <w:divBdr>
        <w:top w:val="none" w:sz="0" w:space="0" w:color="auto"/>
        <w:left w:val="none" w:sz="0" w:space="0" w:color="auto"/>
        <w:bottom w:val="none" w:sz="0" w:space="0" w:color="auto"/>
        <w:right w:val="none" w:sz="0" w:space="0" w:color="auto"/>
      </w:divBdr>
    </w:div>
    <w:div w:id="117646101">
      <w:bodyDiv w:val="1"/>
      <w:marLeft w:val="0"/>
      <w:marRight w:val="0"/>
      <w:marTop w:val="0"/>
      <w:marBottom w:val="0"/>
      <w:divBdr>
        <w:top w:val="none" w:sz="0" w:space="0" w:color="auto"/>
        <w:left w:val="none" w:sz="0" w:space="0" w:color="auto"/>
        <w:bottom w:val="none" w:sz="0" w:space="0" w:color="auto"/>
        <w:right w:val="none" w:sz="0" w:space="0" w:color="auto"/>
      </w:divBdr>
    </w:div>
    <w:div w:id="118109288">
      <w:bodyDiv w:val="1"/>
      <w:marLeft w:val="0"/>
      <w:marRight w:val="0"/>
      <w:marTop w:val="0"/>
      <w:marBottom w:val="0"/>
      <w:divBdr>
        <w:top w:val="none" w:sz="0" w:space="0" w:color="auto"/>
        <w:left w:val="none" w:sz="0" w:space="0" w:color="auto"/>
        <w:bottom w:val="none" w:sz="0" w:space="0" w:color="auto"/>
        <w:right w:val="none" w:sz="0" w:space="0" w:color="auto"/>
      </w:divBdr>
    </w:div>
    <w:div w:id="119351035">
      <w:bodyDiv w:val="1"/>
      <w:marLeft w:val="0"/>
      <w:marRight w:val="0"/>
      <w:marTop w:val="0"/>
      <w:marBottom w:val="0"/>
      <w:divBdr>
        <w:top w:val="none" w:sz="0" w:space="0" w:color="auto"/>
        <w:left w:val="none" w:sz="0" w:space="0" w:color="auto"/>
        <w:bottom w:val="none" w:sz="0" w:space="0" w:color="auto"/>
        <w:right w:val="none" w:sz="0" w:space="0" w:color="auto"/>
      </w:divBdr>
    </w:div>
    <w:div w:id="119611925">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19805130">
      <w:bodyDiv w:val="1"/>
      <w:marLeft w:val="0"/>
      <w:marRight w:val="0"/>
      <w:marTop w:val="0"/>
      <w:marBottom w:val="0"/>
      <w:divBdr>
        <w:top w:val="none" w:sz="0" w:space="0" w:color="auto"/>
        <w:left w:val="none" w:sz="0" w:space="0" w:color="auto"/>
        <w:bottom w:val="none" w:sz="0" w:space="0" w:color="auto"/>
        <w:right w:val="none" w:sz="0" w:space="0" w:color="auto"/>
      </w:divBdr>
    </w:div>
    <w:div w:id="121004719">
      <w:bodyDiv w:val="1"/>
      <w:marLeft w:val="0"/>
      <w:marRight w:val="0"/>
      <w:marTop w:val="0"/>
      <w:marBottom w:val="0"/>
      <w:divBdr>
        <w:top w:val="none" w:sz="0" w:space="0" w:color="auto"/>
        <w:left w:val="none" w:sz="0" w:space="0" w:color="auto"/>
        <w:bottom w:val="none" w:sz="0" w:space="0" w:color="auto"/>
        <w:right w:val="none" w:sz="0" w:space="0" w:color="auto"/>
      </w:divBdr>
    </w:div>
    <w:div w:id="121192552">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2037814">
      <w:bodyDiv w:val="1"/>
      <w:marLeft w:val="0"/>
      <w:marRight w:val="0"/>
      <w:marTop w:val="0"/>
      <w:marBottom w:val="0"/>
      <w:divBdr>
        <w:top w:val="none" w:sz="0" w:space="0" w:color="auto"/>
        <w:left w:val="none" w:sz="0" w:space="0" w:color="auto"/>
        <w:bottom w:val="none" w:sz="0" w:space="0" w:color="auto"/>
        <w:right w:val="none" w:sz="0" w:space="0" w:color="auto"/>
      </w:divBdr>
    </w:div>
    <w:div w:id="122238170">
      <w:bodyDiv w:val="1"/>
      <w:marLeft w:val="0"/>
      <w:marRight w:val="0"/>
      <w:marTop w:val="0"/>
      <w:marBottom w:val="0"/>
      <w:divBdr>
        <w:top w:val="none" w:sz="0" w:space="0" w:color="auto"/>
        <w:left w:val="none" w:sz="0" w:space="0" w:color="auto"/>
        <w:bottom w:val="none" w:sz="0" w:space="0" w:color="auto"/>
        <w:right w:val="none" w:sz="0" w:space="0" w:color="auto"/>
      </w:divBdr>
    </w:div>
    <w:div w:id="122240104">
      <w:bodyDiv w:val="1"/>
      <w:marLeft w:val="0"/>
      <w:marRight w:val="0"/>
      <w:marTop w:val="0"/>
      <w:marBottom w:val="0"/>
      <w:divBdr>
        <w:top w:val="none" w:sz="0" w:space="0" w:color="auto"/>
        <w:left w:val="none" w:sz="0" w:space="0" w:color="auto"/>
        <w:bottom w:val="none" w:sz="0" w:space="0" w:color="auto"/>
        <w:right w:val="none" w:sz="0" w:space="0" w:color="auto"/>
      </w:divBdr>
    </w:div>
    <w:div w:id="122695598">
      <w:bodyDiv w:val="1"/>
      <w:marLeft w:val="0"/>
      <w:marRight w:val="0"/>
      <w:marTop w:val="0"/>
      <w:marBottom w:val="0"/>
      <w:divBdr>
        <w:top w:val="none" w:sz="0" w:space="0" w:color="auto"/>
        <w:left w:val="none" w:sz="0" w:space="0" w:color="auto"/>
        <w:bottom w:val="none" w:sz="0" w:space="0" w:color="auto"/>
        <w:right w:val="none" w:sz="0" w:space="0" w:color="auto"/>
      </w:divBdr>
    </w:div>
    <w:div w:id="122774105">
      <w:bodyDiv w:val="1"/>
      <w:marLeft w:val="0"/>
      <w:marRight w:val="0"/>
      <w:marTop w:val="0"/>
      <w:marBottom w:val="0"/>
      <w:divBdr>
        <w:top w:val="none" w:sz="0" w:space="0" w:color="auto"/>
        <w:left w:val="none" w:sz="0" w:space="0" w:color="auto"/>
        <w:bottom w:val="none" w:sz="0" w:space="0" w:color="auto"/>
        <w:right w:val="none" w:sz="0" w:space="0" w:color="auto"/>
      </w:divBdr>
    </w:div>
    <w:div w:id="122820628">
      <w:bodyDiv w:val="1"/>
      <w:marLeft w:val="0"/>
      <w:marRight w:val="0"/>
      <w:marTop w:val="0"/>
      <w:marBottom w:val="0"/>
      <w:divBdr>
        <w:top w:val="none" w:sz="0" w:space="0" w:color="auto"/>
        <w:left w:val="none" w:sz="0" w:space="0" w:color="auto"/>
        <w:bottom w:val="none" w:sz="0" w:space="0" w:color="auto"/>
        <w:right w:val="none" w:sz="0" w:space="0" w:color="auto"/>
      </w:divBdr>
    </w:div>
    <w:div w:id="123620251">
      <w:bodyDiv w:val="1"/>
      <w:marLeft w:val="0"/>
      <w:marRight w:val="0"/>
      <w:marTop w:val="0"/>
      <w:marBottom w:val="0"/>
      <w:divBdr>
        <w:top w:val="none" w:sz="0" w:space="0" w:color="auto"/>
        <w:left w:val="none" w:sz="0" w:space="0" w:color="auto"/>
        <w:bottom w:val="none" w:sz="0" w:space="0" w:color="auto"/>
        <w:right w:val="none" w:sz="0" w:space="0" w:color="auto"/>
      </w:divBdr>
    </w:div>
    <w:div w:id="123625064">
      <w:bodyDiv w:val="1"/>
      <w:marLeft w:val="0"/>
      <w:marRight w:val="0"/>
      <w:marTop w:val="0"/>
      <w:marBottom w:val="0"/>
      <w:divBdr>
        <w:top w:val="none" w:sz="0" w:space="0" w:color="auto"/>
        <w:left w:val="none" w:sz="0" w:space="0" w:color="auto"/>
        <w:bottom w:val="none" w:sz="0" w:space="0" w:color="auto"/>
        <w:right w:val="none" w:sz="0" w:space="0" w:color="auto"/>
      </w:divBdr>
    </w:div>
    <w:div w:id="123744426">
      <w:bodyDiv w:val="1"/>
      <w:marLeft w:val="0"/>
      <w:marRight w:val="0"/>
      <w:marTop w:val="0"/>
      <w:marBottom w:val="0"/>
      <w:divBdr>
        <w:top w:val="none" w:sz="0" w:space="0" w:color="auto"/>
        <w:left w:val="none" w:sz="0" w:space="0" w:color="auto"/>
        <w:bottom w:val="none" w:sz="0" w:space="0" w:color="auto"/>
        <w:right w:val="none" w:sz="0" w:space="0" w:color="auto"/>
      </w:divBdr>
    </w:div>
    <w:div w:id="124129272">
      <w:bodyDiv w:val="1"/>
      <w:marLeft w:val="0"/>
      <w:marRight w:val="0"/>
      <w:marTop w:val="0"/>
      <w:marBottom w:val="0"/>
      <w:divBdr>
        <w:top w:val="none" w:sz="0" w:space="0" w:color="auto"/>
        <w:left w:val="none" w:sz="0" w:space="0" w:color="auto"/>
        <w:bottom w:val="none" w:sz="0" w:space="0" w:color="auto"/>
        <w:right w:val="none" w:sz="0" w:space="0" w:color="auto"/>
      </w:divBdr>
    </w:div>
    <w:div w:id="124197360">
      <w:bodyDiv w:val="1"/>
      <w:marLeft w:val="0"/>
      <w:marRight w:val="0"/>
      <w:marTop w:val="0"/>
      <w:marBottom w:val="0"/>
      <w:divBdr>
        <w:top w:val="none" w:sz="0" w:space="0" w:color="auto"/>
        <w:left w:val="none" w:sz="0" w:space="0" w:color="auto"/>
        <w:bottom w:val="none" w:sz="0" w:space="0" w:color="auto"/>
        <w:right w:val="none" w:sz="0" w:space="0" w:color="auto"/>
      </w:divBdr>
    </w:div>
    <w:div w:id="124393139">
      <w:bodyDiv w:val="1"/>
      <w:marLeft w:val="0"/>
      <w:marRight w:val="0"/>
      <w:marTop w:val="0"/>
      <w:marBottom w:val="0"/>
      <w:divBdr>
        <w:top w:val="none" w:sz="0" w:space="0" w:color="auto"/>
        <w:left w:val="none" w:sz="0" w:space="0" w:color="auto"/>
        <w:bottom w:val="none" w:sz="0" w:space="0" w:color="auto"/>
        <w:right w:val="none" w:sz="0" w:space="0" w:color="auto"/>
      </w:divBdr>
    </w:div>
    <w:div w:id="124741319">
      <w:bodyDiv w:val="1"/>
      <w:marLeft w:val="0"/>
      <w:marRight w:val="0"/>
      <w:marTop w:val="0"/>
      <w:marBottom w:val="0"/>
      <w:divBdr>
        <w:top w:val="none" w:sz="0" w:space="0" w:color="auto"/>
        <w:left w:val="none" w:sz="0" w:space="0" w:color="auto"/>
        <w:bottom w:val="none" w:sz="0" w:space="0" w:color="auto"/>
        <w:right w:val="none" w:sz="0" w:space="0" w:color="auto"/>
      </w:divBdr>
    </w:div>
    <w:div w:id="124811562">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5397546">
      <w:bodyDiv w:val="1"/>
      <w:marLeft w:val="0"/>
      <w:marRight w:val="0"/>
      <w:marTop w:val="0"/>
      <w:marBottom w:val="0"/>
      <w:divBdr>
        <w:top w:val="none" w:sz="0" w:space="0" w:color="auto"/>
        <w:left w:val="none" w:sz="0" w:space="0" w:color="auto"/>
        <w:bottom w:val="none" w:sz="0" w:space="0" w:color="auto"/>
        <w:right w:val="none" w:sz="0" w:space="0" w:color="auto"/>
      </w:divBdr>
    </w:div>
    <w:div w:id="125776153">
      <w:bodyDiv w:val="1"/>
      <w:marLeft w:val="0"/>
      <w:marRight w:val="0"/>
      <w:marTop w:val="0"/>
      <w:marBottom w:val="0"/>
      <w:divBdr>
        <w:top w:val="none" w:sz="0" w:space="0" w:color="auto"/>
        <w:left w:val="none" w:sz="0" w:space="0" w:color="auto"/>
        <w:bottom w:val="none" w:sz="0" w:space="0" w:color="auto"/>
        <w:right w:val="none" w:sz="0" w:space="0" w:color="auto"/>
      </w:divBdr>
    </w:div>
    <w:div w:id="125896031">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27280660">
      <w:bodyDiv w:val="1"/>
      <w:marLeft w:val="0"/>
      <w:marRight w:val="0"/>
      <w:marTop w:val="0"/>
      <w:marBottom w:val="0"/>
      <w:divBdr>
        <w:top w:val="none" w:sz="0" w:space="0" w:color="auto"/>
        <w:left w:val="none" w:sz="0" w:space="0" w:color="auto"/>
        <w:bottom w:val="none" w:sz="0" w:space="0" w:color="auto"/>
        <w:right w:val="none" w:sz="0" w:space="0" w:color="auto"/>
      </w:divBdr>
    </w:div>
    <w:div w:id="127281395">
      <w:bodyDiv w:val="1"/>
      <w:marLeft w:val="0"/>
      <w:marRight w:val="0"/>
      <w:marTop w:val="0"/>
      <w:marBottom w:val="0"/>
      <w:divBdr>
        <w:top w:val="none" w:sz="0" w:space="0" w:color="auto"/>
        <w:left w:val="none" w:sz="0" w:space="0" w:color="auto"/>
        <w:bottom w:val="none" w:sz="0" w:space="0" w:color="auto"/>
        <w:right w:val="none" w:sz="0" w:space="0" w:color="auto"/>
      </w:divBdr>
    </w:div>
    <w:div w:id="127474945">
      <w:bodyDiv w:val="1"/>
      <w:marLeft w:val="0"/>
      <w:marRight w:val="0"/>
      <w:marTop w:val="0"/>
      <w:marBottom w:val="0"/>
      <w:divBdr>
        <w:top w:val="none" w:sz="0" w:space="0" w:color="auto"/>
        <w:left w:val="none" w:sz="0" w:space="0" w:color="auto"/>
        <w:bottom w:val="none" w:sz="0" w:space="0" w:color="auto"/>
        <w:right w:val="none" w:sz="0" w:space="0" w:color="auto"/>
      </w:divBdr>
    </w:div>
    <w:div w:id="128255823">
      <w:bodyDiv w:val="1"/>
      <w:marLeft w:val="0"/>
      <w:marRight w:val="0"/>
      <w:marTop w:val="0"/>
      <w:marBottom w:val="0"/>
      <w:divBdr>
        <w:top w:val="none" w:sz="0" w:space="0" w:color="auto"/>
        <w:left w:val="none" w:sz="0" w:space="0" w:color="auto"/>
        <w:bottom w:val="none" w:sz="0" w:space="0" w:color="auto"/>
        <w:right w:val="none" w:sz="0" w:space="0" w:color="auto"/>
      </w:divBdr>
    </w:div>
    <w:div w:id="128787391">
      <w:bodyDiv w:val="1"/>
      <w:marLeft w:val="0"/>
      <w:marRight w:val="0"/>
      <w:marTop w:val="0"/>
      <w:marBottom w:val="0"/>
      <w:divBdr>
        <w:top w:val="none" w:sz="0" w:space="0" w:color="auto"/>
        <w:left w:val="none" w:sz="0" w:space="0" w:color="auto"/>
        <w:bottom w:val="none" w:sz="0" w:space="0" w:color="auto"/>
        <w:right w:val="none" w:sz="0" w:space="0" w:color="auto"/>
      </w:divBdr>
    </w:div>
    <w:div w:id="129130619">
      <w:bodyDiv w:val="1"/>
      <w:marLeft w:val="0"/>
      <w:marRight w:val="0"/>
      <w:marTop w:val="0"/>
      <w:marBottom w:val="0"/>
      <w:divBdr>
        <w:top w:val="none" w:sz="0" w:space="0" w:color="auto"/>
        <w:left w:val="none" w:sz="0" w:space="0" w:color="auto"/>
        <w:bottom w:val="none" w:sz="0" w:space="0" w:color="auto"/>
        <w:right w:val="none" w:sz="0" w:space="0" w:color="auto"/>
      </w:divBdr>
    </w:div>
    <w:div w:id="129909610">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0944588">
      <w:bodyDiv w:val="1"/>
      <w:marLeft w:val="0"/>
      <w:marRight w:val="0"/>
      <w:marTop w:val="0"/>
      <w:marBottom w:val="0"/>
      <w:divBdr>
        <w:top w:val="none" w:sz="0" w:space="0" w:color="auto"/>
        <w:left w:val="none" w:sz="0" w:space="0" w:color="auto"/>
        <w:bottom w:val="none" w:sz="0" w:space="0" w:color="auto"/>
        <w:right w:val="none" w:sz="0" w:space="0" w:color="auto"/>
      </w:divBdr>
    </w:div>
    <w:div w:id="132674831">
      <w:bodyDiv w:val="1"/>
      <w:marLeft w:val="0"/>
      <w:marRight w:val="0"/>
      <w:marTop w:val="0"/>
      <w:marBottom w:val="0"/>
      <w:divBdr>
        <w:top w:val="none" w:sz="0" w:space="0" w:color="auto"/>
        <w:left w:val="none" w:sz="0" w:space="0" w:color="auto"/>
        <w:bottom w:val="none" w:sz="0" w:space="0" w:color="auto"/>
        <w:right w:val="none" w:sz="0" w:space="0" w:color="auto"/>
      </w:divBdr>
    </w:div>
    <w:div w:id="132991380">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3185953">
      <w:bodyDiv w:val="1"/>
      <w:marLeft w:val="0"/>
      <w:marRight w:val="0"/>
      <w:marTop w:val="0"/>
      <w:marBottom w:val="0"/>
      <w:divBdr>
        <w:top w:val="none" w:sz="0" w:space="0" w:color="auto"/>
        <w:left w:val="none" w:sz="0" w:space="0" w:color="auto"/>
        <w:bottom w:val="none" w:sz="0" w:space="0" w:color="auto"/>
        <w:right w:val="none" w:sz="0" w:space="0" w:color="auto"/>
      </w:divBdr>
    </w:div>
    <w:div w:id="133186538">
      <w:bodyDiv w:val="1"/>
      <w:marLeft w:val="0"/>
      <w:marRight w:val="0"/>
      <w:marTop w:val="0"/>
      <w:marBottom w:val="0"/>
      <w:divBdr>
        <w:top w:val="none" w:sz="0" w:space="0" w:color="auto"/>
        <w:left w:val="none" w:sz="0" w:space="0" w:color="auto"/>
        <w:bottom w:val="none" w:sz="0" w:space="0" w:color="auto"/>
        <w:right w:val="none" w:sz="0" w:space="0" w:color="auto"/>
      </w:divBdr>
    </w:div>
    <w:div w:id="133567801">
      <w:bodyDiv w:val="1"/>
      <w:marLeft w:val="0"/>
      <w:marRight w:val="0"/>
      <w:marTop w:val="0"/>
      <w:marBottom w:val="0"/>
      <w:divBdr>
        <w:top w:val="none" w:sz="0" w:space="0" w:color="auto"/>
        <w:left w:val="none" w:sz="0" w:space="0" w:color="auto"/>
        <w:bottom w:val="none" w:sz="0" w:space="0" w:color="auto"/>
        <w:right w:val="none" w:sz="0" w:space="0" w:color="auto"/>
      </w:divBdr>
    </w:div>
    <w:div w:id="133571506">
      <w:bodyDiv w:val="1"/>
      <w:marLeft w:val="0"/>
      <w:marRight w:val="0"/>
      <w:marTop w:val="0"/>
      <w:marBottom w:val="0"/>
      <w:divBdr>
        <w:top w:val="none" w:sz="0" w:space="0" w:color="auto"/>
        <w:left w:val="none" w:sz="0" w:space="0" w:color="auto"/>
        <w:bottom w:val="none" w:sz="0" w:space="0" w:color="auto"/>
        <w:right w:val="none" w:sz="0" w:space="0" w:color="auto"/>
      </w:divBdr>
    </w:div>
    <w:div w:id="134031702">
      <w:bodyDiv w:val="1"/>
      <w:marLeft w:val="0"/>
      <w:marRight w:val="0"/>
      <w:marTop w:val="0"/>
      <w:marBottom w:val="0"/>
      <w:divBdr>
        <w:top w:val="none" w:sz="0" w:space="0" w:color="auto"/>
        <w:left w:val="none" w:sz="0" w:space="0" w:color="auto"/>
        <w:bottom w:val="none" w:sz="0" w:space="0" w:color="auto"/>
        <w:right w:val="none" w:sz="0" w:space="0" w:color="auto"/>
      </w:divBdr>
    </w:div>
    <w:div w:id="134415398">
      <w:bodyDiv w:val="1"/>
      <w:marLeft w:val="0"/>
      <w:marRight w:val="0"/>
      <w:marTop w:val="0"/>
      <w:marBottom w:val="0"/>
      <w:divBdr>
        <w:top w:val="none" w:sz="0" w:space="0" w:color="auto"/>
        <w:left w:val="none" w:sz="0" w:space="0" w:color="auto"/>
        <w:bottom w:val="none" w:sz="0" w:space="0" w:color="auto"/>
        <w:right w:val="none" w:sz="0" w:space="0" w:color="auto"/>
      </w:divBdr>
    </w:div>
    <w:div w:id="134489804">
      <w:bodyDiv w:val="1"/>
      <w:marLeft w:val="0"/>
      <w:marRight w:val="0"/>
      <w:marTop w:val="0"/>
      <w:marBottom w:val="0"/>
      <w:divBdr>
        <w:top w:val="none" w:sz="0" w:space="0" w:color="auto"/>
        <w:left w:val="none" w:sz="0" w:space="0" w:color="auto"/>
        <w:bottom w:val="none" w:sz="0" w:space="0" w:color="auto"/>
        <w:right w:val="none" w:sz="0" w:space="0" w:color="auto"/>
      </w:divBdr>
    </w:div>
    <w:div w:id="134566227">
      <w:bodyDiv w:val="1"/>
      <w:marLeft w:val="0"/>
      <w:marRight w:val="0"/>
      <w:marTop w:val="0"/>
      <w:marBottom w:val="0"/>
      <w:divBdr>
        <w:top w:val="none" w:sz="0" w:space="0" w:color="auto"/>
        <w:left w:val="none" w:sz="0" w:space="0" w:color="auto"/>
        <w:bottom w:val="none" w:sz="0" w:space="0" w:color="auto"/>
        <w:right w:val="none" w:sz="0" w:space="0" w:color="auto"/>
      </w:divBdr>
    </w:div>
    <w:div w:id="134835364">
      <w:bodyDiv w:val="1"/>
      <w:marLeft w:val="0"/>
      <w:marRight w:val="0"/>
      <w:marTop w:val="0"/>
      <w:marBottom w:val="0"/>
      <w:divBdr>
        <w:top w:val="none" w:sz="0" w:space="0" w:color="auto"/>
        <w:left w:val="none" w:sz="0" w:space="0" w:color="auto"/>
        <w:bottom w:val="none" w:sz="0" w:space="0" w:color="auto"/>
        <w:right w:val="none" w:sz="0" w:space="0" w:color="auto"/>
      </w:divBdr>
    </w:div>
    <w:div w:id="134958520">
      <w:bodyDiv w:val="1"/>
      <w:marLeft w:val="0"/>
      <w:marRight w:val="0"/>
      <w:marTop w:val="0"/>
      <w:marBottom w:val="0"/>
      <w:divBdr>
        <w:top w:val="none" w:sz="0" w:space="0" w:color="auto"/>
        <w:left w:val="none" w:sz="0" w:space="0" w:color="auto"/>
        <w:bottom w:val="none" w:sz="0" w:space="0" w:color="auto"/>
        <w:right w:val="none" w:sz="0" w:space="0" w:color="auto"/>
      </w:divBdr>
    </w:div>
    <w:div w:id="135495575">
      <w:bodyDiv w:val="1"/>
      <w:marLeft w:val="0"/>
      <w:marRight w:val="0"/>
      <w:marTop w:val="0"/>
      <w:marBottom w:val="0"/>
      <w:divBdr>
        <w:top w:val="none" w:sz="0" w:space="0" w:color="auto"/>
        <w:left w:val="none" w:sz="0" w:space="0" w:color="auto"/>
        <w:bottom w:val="none" w:sz="0" w:space="0" w:color="auto"/>
        <w:right w:val="none" w:sz="0" w:space="0" w:color="auto"/>
      </w:divBdr>
    </w:div>
    <w:div w:id="135804694">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6342248">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264987">
      <w:bodyDiv w:val="1"/>
      <w:marLeft w:val="0"/>
      <w:marRight w:val="0"/>
      <w:marTop w:val="0"/>
      <w:marBottom w:val="0"/>
      <w:divBdr>
        <w:top w:val="none" w:sz="0" w:space="0" w:color="auto"/>
        <w:left w:val="none" w:sz="0" w:space="0" w:color="auto"/>
        <w:bottom w:val="none" w:sz="0" w:space="0" w:color="auto"/>
        <w:right w:val="none" w:sz="0" w:space="0" w:color="auto"/>
      </w:divBdr>
    </w:div>
    <w:div w:id="137379356">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613408">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39925032">
      <w:bodyDiv w:val="1"/>
      <w:marLeft w:val="0"/>
      <w:marRight w:val="0"/>
      <w:marTop w:val="0"/>
      <w:marBottom w:val="0"/>
      <w:divBdr>
        <w:top w:val="none" w:sz="0" w:space="0" w:color="auto"/>
        <w:left w:val="none" w:sz="0" w:space="0" w:color="auto"/>
        <w:bottom w:val="none" w:sz="0" w:space="0" w:color="auto"/>
        <w:right w:val="none" w:sz="0" w:space="0" w:color="auto"/>
      </w:divBdr>
    </w:div>
    <w:div w:id="140277023">
      <w:bodyDiv w:val="1"/>
      <w:marLeft w:val="0"/>
      <w:marRight w:val="0"/>
      <w:marTop w:val="0"/>
      <w:marBottom w:val="0"/>
      <w:divBdr>
        <w:top w:val="none" w:sz="0" w:space="0" w:color="auto"/>
        <w:left w:val="none" w:sz="0" w:space="0" w:color="auto"/>
        <w:bottom w:val="none" w:sz="0" w:space="0" w:color="auto"/>
        <w:right w:val="none" w:sz="0" w:space="0" w:color="auto"/>
      </w:divBdr>
    </w:div>
    <w:div w:id="140580325">
      <w:bodyDiv w:val="1"/>
      <w:marLeft w:val="0"/>
      <w:marRight w:val="0"/>
      <w:marTop w:val="0"/>
      <w:marBottom w:val="0"/>
      <w:divBdr>
        <w:top w:val="none" w:sz="0" w:space="0" w:color="auto"/>
        <w:left w:val="none" w:sz="0" w:space="0" w:color="auto"/>
        <w:bottom w:val="none" w:sz="0" w:space="0" w:color="auto"/>
        <w:right w:val="none" w:sz="0" w:space="0" w:color="auto"/>
      </w:divBdr>
    </w:div>
    <w:div w:id="140581215">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234452">
      <w:bodyDiv w:val="1"/>
      <w:marLeft w:val="0"/>
      <w:marRight w:val="0"/>
      <w:marTop w:val="0"/>
      <w:marBottom w:val="0"/>
      <w:divBdr>
        <w:top w:val="none" w:sz="0" w:space="0" w:color="auto"/>
        <w:left w:val="none" w:sz="0" w:space="0" w:color="auto"/>
        <w:bottom w:val="none" w:sz="0" w:space="0" w:color="auto"/>
        <w:right w:val="none" w:sz="0" w:space="0" w:color="auto"/>
      </w:divBdr>
    </w:div>
    <w:div w:id="142507119">
      <w:bodyDiv w:val="1"/>
      <w:marLeft w:val="0"/>
      <w:marRight w:val="0"/>
      <w:marTop w:val="0"/>
      <w:marBottom w:val="0"/>
      <w:divBdr>
        <w:top w:val="none" w:sz="0" w:space="0" w:color="auto"/>
        <w:left w:val="none" w:sz="0" w:space="0" w:color="auto"/>
        <w:bottom w:val="none" w:sz="0" w:space="0" w:color="auto"/>
        <w:right w:val="none" w:sz="0" w:space="0" w:color="auto"/>
      </w:divBdr>
    </w:div>
    <w:div w:id="142701880">
      <w:bodyDiv w:val="1"/>
      <w:marLeft w:val="0"/>
      <w:marRight w:val="0"/>
      <w:marTop w:val="0"/>
      <w:marBottom w:val="0"/>
      <w:divBdr>
        <w:top w:val="none" w:sz="0" w:space="0" w:color="auto"/>
        <w:left w:val="none" w:sz="0" w:space="0" w:color="auto"/>
        <w:bottom w:val="none" w:sz="0" w:space="0" w:color="auto"/>
        <w:right w:val="none" w:sz="0" w:space="0" w:color="auto"/>
      </w:divBdr>
    </w:div>
    <w:div w:id="142703075">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43014031">
      <w:bodyDiv w:val="1"/>
      <w:marLeft w:val="0"/>
      <w:marRight w:val="0"/>
      <w:marTop w:val="0"/>
      <w:marBottom w:val="0"/>
      <w:divBdr>
        <w:top w:val="none" w:sz="0" w:space="0" w:color="auto"/>
        <w:left w:val="none" w:sz="0" w:space="0" w:color="auto"/>
        <w:bottom w:val="none" w:sz="0" w:space="0" w:color="auto"/>
        <w:right w:val="none" w:sz="0" w:space="0" w:color="auto"/>
      </w:divBdr>
    </w:div>
    <w:div w:id="143161466">
      <w:bodyDiv w:val="1"/>
      <w:marLeft w:val="0"/>
      <w:marRight w:val="0"/>
      <w:marTop w:val="0"/>
      <w:marBottom w:val="0"/>
      <w:divBdr>
        <w:top w:val="none" w:sz="0" w:space="0" w:color="auto"/>
        <w:left w:val="none" w:sz="0" w:space="0" w:color="auto"/>
        <w:bottom w:val="none" w:sz="0" w:space="0" w:color="auto"/>
        <w:right w:val="none" w:sz="0" w:space="0" w:color="auto"/>
      </w:divBdr>
    </w:div>
    <w:div w:id="143746424">
      <w:bodyDiv w:val="1"/>
      <w:marLeft w:val="0"/>
      <w:marRight w:val="0"/>
      <w:marTop w:val="0"/>
      <w:marBottom w:val="0"/>
      <w:divBdr>
        <w:top w:val="none" w:sz="0" w:space="0" w:color="auto"/>
        <w:left w:val="none" w:sz="0" w:space="0" w:color="auto"/>
        <w:bottom w:val="none" w:sz="0" w:space="0" w:color="auto"/>
        <w:right w:val="none" w:sz="0" w:space="0" w:color="auto"/>
      </w:divBdr>
    </w:div>
    <w:div w:id="143934782">
      <w:bodyDiv w:val="1"/>
      <w:marLeft w:val="0"/>
      <w:marRight w:val="0"/>
      <w:marTop w:val="0"/>
      <w:marBottom w:val="0"/>
      <w:divBdr>
        <w:top w:val="none" w:sz="0" w:space="0" w:color="auto"/>
        <w:left w:val="none" w:sz="0" w:space="0" w:color="auto"/>
        <w:bottom w:val="none" w:sz="0" w:space="0" w:color="auto"/>
        <w:right w:val="none" w:sz="0" w:space="0" w:color="auto"/>
      </w:divBdr>
    </w:div>
    <w:div w:id="144855200">
      <w:bodyDiv w:val="1"/>
      <w:marLeft w:val="0"/>
      <w:marRight w:val="0"/>
      <w:marTop w:val="0"/>
      <w:marBottom w:val="0"/>
      <w:divBdr>
        <w:top w:val="none" w:sz="0" w:space="0" w:color="auto"/>
        <w:left w:val="none" w:sz="0" w:space="0" w:color="auto"/>
        <w:bottom w:val="none" w:sz="0" w:space="0" w:color="auto"/>
        <w:right w:val="none" w:sz="0" w:space="0" w:color="auto"/>
      </w:divBdr>
    </w:div>
    <w:div w:id="145780030">
      <w:bodyDiv w:val="1"/>
      <w:marLeft w:val="0"/>
      <w:marRight w:val="0"/>
      <w:marTop w:val="0"/>
      <w:marBottom w:val="0"/>
      <w:divBdr>
        <w:top w:val="none" w:sz="0" w:space="0" w:color="auto"/>
        <w:left w:val="none" w:sz="0" w:space="0" w:color="auto"/>
        <w:bottom w:val="none" w:sz="0" w:space="0" w:color="auto"/>
        <w:right w:val="none" w:sz="0" w:space="0" w:color="auto"/>
      </w:divBdr>
    </w:div>
    <w:div w:id="145898586">
      <w:bodyDiv w:val="1"/>
      <w:marLeft w:val="0"/>
      <w:marRight w:val="0"/>
      <w:marTop w:val="0"/>
      <w:marBottom w:val="0"/>
      <w:divBdr>
        <w:top w:val="none" w:sz="0" w:space="0" w:color="auto"/>
        <w:left w:val="none" w:sz="0" w:space="0" w:color="auto"/>
        <w:bottom w:val="none" w:sz="0" w:space="0" w:color="auto"/>
        <w:right w:val="none" w:sz="0" w:space="0" w:color="auto"/>
      </w:divBdr>
    </w:div>
    <w:div w:id="146242599">
      <w:bodyDiv w:val="1"/>
      <w:marLeft w:val="0"/>
      <w:marRight w:val="0"/>
      <w:marTop w:val="0"/>
      <w:marBottom w:val="0"/>
      <w:divBdr>
        <w:top w:val="none" w:sz="0" w:space="0" w:color="auto"/>
        <w:left w:val="none" w:sz="0" w:space="0" w:color="auto"/>
        <w:bottom w:val="none" w:sz="0" w:space="0" w:color="auto"/>
        <w:right w:val="none" w:sz="0" w:space="0" w:color="auto"/>
      </w:divBdr>
    </w:div>
    <w:div w:id="146284855">
      <w:bodyDiv w:val="1"/>
      <w:marLeft w:val="0"/>
      <w:marRight w:val="0"/>
      <w:marTop w:val="0"/>
      <w:marBottom w:val="0"/>
      <w:divBdr>
        <w:top w:val="none" w:sz="0" w:space="0" w:color="auto"/>
        <w:left w:val="none" w:sz="0" w:space="0" w:color="auto"/>
        <w:bottom w:val="none" w:sz="0" w:space="0" w:color="auto"/>
        <w:right w:val="none" w:sz="0" w:space="0" w:color="auto"/>
      </w:divBdr>
    </w:div>
    <w:div w:id="146286521">
      <w:bodyDiv w:val="1"/>
      <w:marLeft w:val="0"/>
      <w:marRight w:val="0"/>
      <w:marTop w:val="0"/>
      <w:marBottom w:val="0"/>
      <w:divBdr>
        <w:top w:val="none" w:sz="0" w:space="0" w:color="auto"/>
        <w:left w:val="none" w:sz="0" w:space="0" w:color="auto"/>
        <w:bottom w:val="none" w:sz="0" w:space="0" w:color="auto"/>
        <w:right w:val="none" w:sz="0" w:space="0" w:color="auto"/>
      </w:divBdr>
    </w:div>
    <w:div w:id="146365103">
      <w:bodyDiv w:val="1"/>
      <w:marLeft w:val="0"/>
      <w:marRight w:val="0"/>
      <w:marTop w:val="0"/>
      <w:marBottom w:val="0"/>
      <w:divBdr>
        <w:top w:val="none" w:sz="0" w:space="0" w:color="auto"/>
        <w:left w:val="none" w:sz="0" w:space="0" w:color="auto"/>
        <w:bottom w:val="none" w:sz="0" w:space="0" w:color="auto"/>
        <w:right w:val="none" w:sz="0" w:space="0" w:color="auto"/>
      </w:divBdr>
    </w:div>
    <w:div w:id="146481262">
      <w:bodyDiv w:val="1"/>
      <w:marLeft w:val="0"/>
      <w:marRight w:val="0"/>
      <w:marTop w:val="0"/>
      <w:marBottom w:val="0"/>
      <w:divBdr>
        <w:top w:val="none" w:sz="0" w:space="0" w:color="auto"/>
        <w:left w:val="none" w:sz="0" w:space="0" w:color="auto"/>
        <w:bottom w:val="none" w:sz="0" w:space="0" w:color="auto"/>
        <w:right w:val="none" w:sz="0" w:space="0" w:color="auto"/>
      </w:divBdr>
    </w:div>
    <w:div w:id="146629782">
      <w:bodyDiv w:val="1"/>
      <w:marLeft w:val="0"/>
      <w:marRight w:val="0"/>
      <w:marTop w:val="0"/>
      <w:marBottom w:val="0"/>
      <w:divBdr>
        <w:top w:val="none" w:sz="0" w:space="0" w:color="auto"/>
        <w:left w:val="none" w:sz="0" w:space="0" w:color="auto"/>
        <w:bottom w:val="none" w:sz="0" w:space="0" w:color="auto"/>
        <w:right w:val="none" w:sz="0" w:space="0" w:color="auto"/>
      </w:divBdr>
    </w:div>
    <w:div w:id="146867399">
      <w:bodyDiv w:val="1"/>
      <w:marLeft w:val="0"/>
      <w:marRight w:val="0"/>
      <w:marTop w:val="0"/>
      <w:marBottom w:val="0"/>
      <w:divBdr>
        <w:top w:val="none" w:sz="0" w:space="0" w:color="auto"/>
        <w:left w:val="none" w:sz="0" w:space="0" w:color="auto"/>
        <w:bottom w:val="none" w:sz="0" w:space="0" w:color="auto"/>
        <w:right w:val="none" w:sz="0" w:space="0" w:color="auto"/>
      </w:divBdr>
    </w:div>
    <w:div w:id="147207594">
      <w:bodyDiv w:val="1"/>
      <w:marLeft w:val="0"/>
      <w:marRight w:val="0"/>
      <w:marTop w:val="0"/>
      <w:marBottom w:val="0"/>
      <w:divBdr>
        <w:top w:val="none" w:sz="0" w:space="0" w:color="auto"/>
        <w:left w:val="none" w:sz="0" w:space="0" w:color="auto"/>
        <w:bottom w:val="none" w:sz="0" w:space="0" w:color="auto"/>
        <w:right w:val="none" w:sz="0" w:space="0" w:color="auto"/>
      </w:divBdr>
    </w:div>
    <w:div w:id="148063386">
      <w:bodyDiv w:val="1"/>
      <w:marLeft w:val="0"/>
      <w:marRight w:val="0"/>
      <w:marTop w:val="0"/>
      <w:marBottom w:val="0"/>
      <w:divBdr>
        <w:top w:val="none" w:sz="0" w:space="0" w:color="auto"/>
        <w:left w:val="none" w:sz="0" w:space="0" w:color="auto"/>
        <w:bottom w:val="none" w:sz="0" w:space="0" w:color="auto"/>
        <w:right w:val="none" w:sz="0" w:space="0" w:color="auto"/>
      </w:divBdr>
    </w:div>
    <w:div w:id="148179537">
      <w:bodyDiv w:val="1"/>
      <w:marLeft w:val="0"/>
      <w:marRight w:val="0"/>
      <w:marTop w:val="0"/>
      <w:marBottom w:val="0"/>
      <w:divBdr>
        <w:top w:val="none" w:sz="0" w:space="0" w:color="auto"/>
        <w:left w:val="none" w:sz="0" w:space="0" w:color="auto"/>
        <w:bottom w:val="none" w:sz="0" w:space="0" w:color="auto"/>
        <w:right w:val="none" w:sz="0" w:space="0" w:color="auto"/>
      </w:divBdr>
    </w:div>
    <w:div w:id="148253115">
      <w:bodyDiv w:val="1"/>
      <w:marLeft w:val="0"/>
      <w:marRight w:val="0"/>
      <w:marTop w:val="0"/>
      <w:marBottom w:val="0"/>
      <w:divBdr>
        <w:top w:val="none" w:sz="0" w:space="0" w:color="auto"/>
        <w:left w:val="none" w:sz="0" w:space="0" w:color="auto"/>
        <w:bottom w:val="none" w:sz="0" w:space="0" w:color="auto"/>
        <w:right w:val="none" w:sz="0" w:space="0" w:color="auto"/>
      </w:divBdr>
    </w:div>
    <w:div w:id="148333047">
      <w:bodyDiv w:val="1"/>
      <w:marLeft w:val="0"/>
      <w:marRight w:val="0"/>
      <w:marTop w:val="0"/>
      <w:marBottom w:val="0"/>
      <w:divBdr>
        <w:top w:val="none" w:sz="0" w:space="0" w:color="auto"/>
        <w:left w:val="none" w:sz="0" w:space="0" w:color="auto"/>
        <w:bottom w:val="none" w:sz="0" w:space="0" w:color="auto"/>
        <w:right w:val="none" w:sz="0" w:space="0" w:color="auto"/>
      </w:divBdr>
    </w:div>
    <w:div w:id="148711415">
      <w:bodyDiv w:val="1"/>
      <w:marLeft w:val="0"/>
      <w:marRight w:val="0"/>
      <w:marTop w:val="0"/>
      <w:marBottom w:val="0"/>
      <w:divBdr>
        <w:top w:val="none" w:sz="0" w:space="0" w:color="auto"/>
        <w:left w:val="none" w:sz="0" w:space="0" w:color="auto"/>
        <w:bottom w:val="none" w:sz="0" w:space="0" w:color="auto"/>
        <w:right w:val="none" w:sz="0" w:space="0" w:color="auto"/>
      </w:divBdr>
    </w:div>
    <w:div w:id="148836902">
      <w:bodyDiv w:val="1"/>
      <w:marLeft w:val="0"/>
      <w:marRight w:val="0"/>
      <w:marTop w:val="0"/>
      <w:marBottom w:val="0"/>
      <w:divBdr>
        <w:top w:val="none" w:sz="0" w:space="0" w:color="auto"/>
        <w:left w:val="none" w:sz="0" w:space="0" w:color="auto"/>
        <w:bottom w:val="none" w:sz="0" w:space="0" w:color="auto"/>
        <w:right w:val="none" w:sz="0" w:space="0" w:color="auto"/>
      </w:divBdr>
    </w:div>
    <w:div w:id="149098098">
      <w:bodyDiv w:val="1"/>
      <w:marLeft w:val="0"/>
      <w:marRight w:val="0"/>
      <w:marTop w:val="0"/>
      <w:marBottom w:val="0"/>
      <w:divBdr>
        <w:top w:val="none" w:sz="0" w:space="0" w:color="auto"/>
        <w:left w:val="none" w:sz="0" w:space="0" w:color="auto"/>
        <w:bottom w:val="none" w:sz="0" w:space="0" w:color="auto"/>
        <w:right w:val="none" w:sz="0" w:space="0" w:color="auto"/>
      </w:divBdr>
    </w:div>
    <w:div w:id="149292525">
      <w:bodyDiv w:val="1"/>
      <w:marLeft w:val="0"/>
      <w:marRight w:val="0"/>
      <w:marTop w:val="0"/>
      <w:marBottom w:val="0"/>
      <w:divBdr>
        <w:top w:val="none" w:sz="0" w:space="0" w:color="auto"/>
        <w:left w:val="none" w:sz="0" w:space="0" w:color="auto"/>
        <w:bottom w:val="none" w:sz="0" w:space="0" w:color="auto"/>
        <w:right w:val="none" w:sz="0" w:space="0" w:color="auto"/>
      </w:divBdr>
    </w:div>
    <w:div w:id="149443888">
      <w:bodyDiv w:val="1"/>
      <w:marLeft w:val="0"/>
      <w:marRight w:val="0"/>
      <w:marTop w:val="0"/>
      <w:marBottom w:val="0"/>
      <w:divBdr>
        <w:top w:val="none" w:sz="0" w:space="0" w:color="auto"/>
        <w:left w:val="none" w:sz="0" w:space="0" w:color="auto"/>
        <w:bottom w:val="none" w:sz="0" w:space="0" w:color="auto"/>
        <w:right w:val="none" w:sz="0" w:space="0" w:color="auto"/>
      </w:divBdr>
    </w:div>
    <w:div w:id="149490393">
      <w:bodyDiv w:val="1"/>
      <w:marLeft w:val="0"/>
      <w:marRight w:val="0"/>
      <w:marTop w:val="0"/>
      <w:marBottom w:val="0"/>
      <w:divBdr>
        <w:top w:val="none" w:sz="0" w:space="0" w:color="auto"/>
        <w:left w:val="none" w:sz="0" w:space="0" w:color="auto"/>
        <w:bottom w:val="none" w:sz="0" w:space="0" w:color="auto"/>
        <w:right w:val="none" w:sz="0" w:space="0" w:color="auto"/>
      </w:divBdr>
    </w:div>
    <w:div w:id="149561439">
      <w:bodyDiv w:val="1"/>
      <w:marLeft w:val="0"/>
      <w:marRight w:val="0"/>
      <w:marTop w:val="0"/>
      <w:marBottom w:val="0"/>
      <w:divBdr>
        <w:top w:val="none" w:sz="0" w:space="0" w:color="auto"/>
        <w:left w:val="none" w:sz="0" w:space="0" w:color="auto"/>
        <w:bottom w:val="none" w:sz="0" w:space="0" w:color="auto"/>
        <w:right w:val="none" w:sz="0" w:space="0" w:color="auto"/>
      </w:divBdr>
    </w:div>
    <w:div w:id="150566894">
      <w:bodyDiv w:val="1"/>
      <w:marLeft w:val="0"/>
      <w:marRight w:val="0"/>
      <w:marTop w:val="0"/>
      <w:marBottom w:val="0"/>
      <w:divBdr>
        <w:top w:val="none" w:sz="0" w:space="0" w:color="auto"/>
        <w:left w:val="none" w:sz="0" w:space="0" w:color="auto"/>
        <w:bottom w:val="none" w:sz="0" w:space="0" w:color="auto"/>
        <w:right w:val="none" w:sz="0" w:space="0" w:color="auto"/>
      </w:divBdr>
    </w:div>
    <w:div w:id="150608446">
      <w:bodyDiv w:val="1"/>
      <w:marLeft w:val="0"/>
      <w:marRight w:val="0"/>
      <w:marTop w:val="0"/>
      <w:marBottom w:val="0"/>
      <w:divBdr>
        <w:top w:val="none" w:sz="0" w:space="0" w:color="auto"/>
        <w:left w:val="none" w:sz="0" w:space="0" w:color="auto"/>
        <w:bottom w:val="none" w:sz="0" w:space="0" w:color="auto"/>
        <w:right w:val="none" w:sz="0" w:space="0" w:color="auto"/>
      </w:divBdr>
    </w:div>
    <w:div w:id="150878812">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2573109">
      <w:bodyDiv w:val="1"/>
      <w:marLeft w:val="0"/>
      <w:marRight w:val="0"/>
      <w:marTop w:val="0"/>
      <w:marBottom w:val="0"/>
      <w:divBdr>
        <w:top w:val="none" w:sz="0" w:space="0" w:color="auto"/>
        <w:left w:val="none" w:sz="0" w:space="0" w:color="auto"/>
        <w:bottom w:val="none" w:sz="0" w:space="0" w:color="auto"/>
        <w:right w:val="none" w:sz="0" w:space="0" w:color="auto"/>
      </w:divBdr>
    </w:div>
    <w:div w:id="152838192">
      <w:bodyDiv w:val="1"/>
      <w:marLeft w:val="0"/>
      <w:marRight w:val="0"/>
      <w:marTop w:val="0"/>
      <w:marBottom w:val="0"/>
      <w:divBdr>
        <w:top w:val="none" w:sz="0" w:space="0" w:color="auto"/>
        <w:left w:val="none" w:sz="0" w:space="0" w:color="auto"/>
        <w:bottom w:val="none" w:sz="0" w:space="0" w:color="auto"/>
        <w:right w:val="none" w:sz="0" w:space="0" w:color="auto"/>
      </w:divBdr>
    </w:div>
    <w:div w:id="152912314">
      <w:bodyDiv w:val="1"/>
      <w:marLeft w:val="0"/>
      <w:marRight w:val="0"/>
      <w:marTop w:val="0"/>
      <w:marBottom w:val="0"/>
      <w:divBdr>
        <w:top w:val="none" w:sz="0" w:space="0" w:color="auto"/>
        <w:left w:val="none" w:sz="0" w:space="0" w:color="auto"/>
        <w:bottom w:val="none" w:sz="0" w:space="0" w:color="auto"/>
        <w:right w:val="none" w:sz="0" w:space="0" w:color="auto"/>
      </w:divBdr>
    </w:div>
    <w:div w:id="152912947">
      <w:bodyDiv w:val="1"/>
      <w:marLeft w:val="0"/>
      <w:marRight w:val="0"/>
      <w:marTop w:val="0"/>
      <w:marBottom w:val="0"/>
      <w:divBdr>
        <w:top w:val="none" w:sz="0" w:space="0" w:color="auto"/>
        <w:left w:val="none" w:sz="0" w:space="0" w:color="auto"/>
        <w:bottom w:val="none" w:sz="0" w:space="0" w:color="auto"/>
        <w:right w:val="none" w:sz="0" w:space="0" w:color="auto"/>
      </w:divBdr>
    </w:div>
    <w:div w:id="153880571">
      <w:bodyDiv w:val="1"/>
      <w:marLeft w:val="0"/>
      <w:marRight w:val="0"/>
      <w:marTop w:val="0"/>
      <w:marBottom w:val="0"/>
      <w:divBdr>
        <w:top w:val="none" w:sz="0" w:space="0" w:color="auto"/>
        <w:left w:val="none" w:sz="0" w:space="0" w:color="auto"/>
        <w:bottom w:val="none" w:sz="0" w:space="0" w:color="auto"/>
        <w:right w:val="none" w:sz="0" w:space="0" w:color="auto"/>
      </w:divBdr>
    </w:div>
    <w:div w:id="154145924">
      <w:bodyDiv w:val="1"/>
      <w:marLeft w:val="0"/>
      <w:marRight w:val="0"/>
      <w:marTop w:val="0"/>
      <w:marBottom w:val="0"/>
      <w:divBdr>
        <w:top w:val="none" w:sz="0" w:space="0" w:color="auto"/>
        <w:left w:val="none" w:sz="0" w:space="0" w:color="auto"/>
        <w:bottom w:val="none" w:sz="0" w:space="0" w:color="auto"/>
        <w:right w:val="none" w:sz="0" w:space="0" w:color="auto"/>
      </w:divBdr>
    </w:div>
    <w:div w:id="15414684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5232">
      <w:bodyDiv w:val="1"/>
      <w:marLeft w:val="0"/>
      <w:marRight w:val="0"/>
      <w:marTop w:val="0"/>
      <w:marBottom w:val="0"/>
      <w:divBdr>
        <w:top w:val="none" w:sz="0" w:space="0" w:color="auto"/>
        <w:left w:val="none" w:sz="0" w:space="0" w:color="auto"/>
        <w:bottom w:val="none" w:sz="0" w:space="0" w:color="auto"/>
        <w:right w:val="none" w:sz="0" w:space="0" w:color="auto"/>
      </w:divBdr>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01028">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56307244">
      <w:bodyDiv w:val="1"/>
      <w:marLeft w:val="0"/>
      <w:marRight w:val="0"/>
      <w:marTop w:val="0"/>
      <w:marBottom w:val="0"/>
      <w:divBdr>
        <w:top w:val="none" w:sz="0" w:space="0" w:color="auto"/>
        <w:left w:val="none" w:sz="0" w:space="0" w:color="auto"/>
        <w:bottom w:val="none" w:sz="0" w:space="0" w:color="auto"/>
        <w:right w:val="none" w:sz="0" w:space="0" w:color="auto"/>
      </w:divBdr>
    </w:div>
    <w:div w:id="156458422">
      <w:bodyDiv w:val="1"/>
      <w:marLeft w:val="0"/>
      <w:marRight w:val="0"/>
      <w:marTop w:val="0"/>
      <w:marBottom w:val="0"/>
      <w:divBdr>
        <w:top w:val="none" w:sz="0" w:space="0" w:color="auto"/>
        <w:left w:val="none" w:sz="0" w:space="0" w:color="auto"/>
        <w:bottom w:val="none" w:sz="0" w:space="0" w:color="auto"/>
        <w:right w:val="none" w:sz="0" w:space="0" w:color="auto"/>
      </w:divBdr>
    </w:div>
    <w:div w:id="157308072">
      <w:bodyDiv w:val="1"/>
      <w:marLeft w:val="0"/>
      <w:marRight w:val="0"/>
      <w:marTop w:val="0"/>
      <w:marBottom w:val="0"/>
      <w:divBdr>
        <w:top w:val="none" w:sz="0" w:space="0" w:color="auto"/>
        <w:left w:val="none" w:sz="0" w:space="0" w:color="auto"/>
        <w:bottom w:val="none" w:sz="0" w:space="0" w:color="auto"/>
        <w:right w:val="none" w:sz="0" w:space="0" w:color="auto"/>
      </w:divBdr>
    </w:div>
    <w:div w:id="157842538">
      <w:bodyDiv w:val="1"/>
      <w:marLeft w:val="0"/>
      <w:marRight w:val="0"/>
      <w:marTop w:val="0"/>
      <w:marBottom w:val="0"/>
      <w:divBdr>
        <w:top w:val="none" w:sz="0" w:space="0" w:color="auto"/>
        <w:left w:val="none" w:sz="0" w:space="0" w:color="auto"/>
        <w:bottom w:val="none" w:sz="0" w:space="0" w:color="auto"/>
        <w:right w:val="none" w:sz="0" w:space="0" w:color="auto"/>
      </w:divBdr>
    </w:div>
    <w:div w:id="158157973">
      <w:bodyDiv w:val="1"/>
      <w:marLeft w:val="0"/>
      <w:marRight w:val="0"/>
      <w:marTop w:val="0"/>
      <w:marBottom w:val="0"/>
      <w:divBdr>
        <w:top w:val="none" w:sz="0" w:space="0" w:color="auto"/>
        <w:left w:val="none" w:sz="0" w:space="0" w:color="auto"/>
        <w:bottom w:val="none" w:sz="0" w:space="0" w:color="auto"/>
        <w:right w:val="none" w:sz="0" w:space="0" w:color="auto"/>
      </w:divBdr>
    </w:div>
    <w:div w:id="158423620">
      <w:bodyDiv w:val="1"/>
      <w:marLeft w:val="0"/>
      <w:marRight w:val="0"/>
      <w:marTop w:val="0"/>
      <w:marBottom w:val="0"/>
      <w:divBdr>
        <w:top w:val="none" w:sz="0" w:space="0" w:color="auto"/>
        <w:left w:val="none" w:sz="0" w:space="0" w:color="auto"/>
        <w:bottom w:val="none" w:sz="0" w:space="0" w:color="auto"/>
        <w:right w:val="none" w:sz="0" w:space="0" w:color="auto"/>
      </w:divBdr>
    </w:div>
    <w:div w:id="158469795">
      <w:bodyDiv w:val="1"/>
      <w:marLeft w:val="0"/>
      <w:marRight w:val="0"/>
      <w:marTop w:val="0"/>
      <w:marBottom w:val="0"/>
      <w:divBdr>
        <w:top w:val="none" w:sz="0" w:space="0" w:color="auto"/>
        <w:left w:val="none" w:sz="0" w:space="0" w:color="auto"/>
        <w:bottom w:val="none" w:sz="0" w:space="0" w:color="auto"/>
        <w:right w:val="none" w:sz="0" w:space="0" w:color="auto"/>
      </w:divBdr>
    </w:div>
    <w:div w:id="160004192">
      <w:bodyDiv w:val="1"/>
      <w:marLeft w:val="0"/>
      <w:marRight w:val="0"/>
      <w:marTop w:val="0"/>
      <w:marBottom w:val="0"/>
      <w:divBdr>
        <w:top w:val="none" w:sz="0" w:space="0" w:color="auto"/>
        <w:left w:val="none" w:sz="0" w:space="0" w:color="auto"/>
        <w:bottom w:val="none" w:sz="0" w:space="0" w:color="auto"/>
        <w:right w:val="none" w:sz="0" w:space="0" w:color="auto"/>
      </w:divBdr>
    </w:div>
    <w:div w:id="160005136">
      <w:bodyDiv w:val="1"/>
      <w:marLeft w:val="0"/>
      <w:marRight w:val="0"/>
      <w:marTop w:val="0"/>
      <w:marBottom w:val="0"/>
      <w:divBdr>
        <w:top w:val="none" w:sz="0" w:space="0" w:color="auto"/>
        <w:left w:val="none" w:sz="0" w:space="0" w:color="auto"/>
        <w:bottom w:val="none" w:sz="0" w:space="0" w:color="auto"/>
        <w:right w:val="none" w:sz="0" w:space="0" w:color="auto"/>
      </w:divBdr>
    </w:div>
    <w:div w:id="160393731">
      <w:bodyDiv w:val="1"/>
      <w:marLeft w:val="0"/>
      <w:marRight w:val="0"/>
      <w:marTop w:val="0"/>
      <w:marBottom w:val="0"/>
      <w:divBdr>
        <w:top w:val="none" w:sz="0" w:space="0" w:color="auto"/>
        <w:left w:val="none" w:sz="0" w:space="0" w:color="auto"/>
        <w:bottom w:val="none" w:sz="0" w:space="0" w:color="auto"/>
        <w:right w:val="none" w:sz="0" w:space="0" w:color="auto"/>
      </w:divBdr>
    </w:div>
    <w:div w:id="160584651">
      <w:bodyDiv w:val="1"/>
      <w:marLeft w:val="0"/>
      <w:marRight w:val="0"/>
      <w:marTop w:val="0"/>
      <w:marBottom w:val="0"/>
      <w:divBdr>
        <w:top w:val="none" w:sz="0" w:space="0" w:color="auto"/>
        <w:left w:val="none" w:sz="0" w:space="0" w:color="auto"/>
        <w:bottom w:val="none" w:sz="0" w:space="0" w:color="auto"/>
        <w:right w:val="none" w:sz="0" w:space="0" w:color="auto"/>
      </w:divBdr>
    </w:div>
    <w:div w:id="160896878">
      <w:bodyDiv w:val="1"/>
      <w:marLeft w:val="0"/>
      <w:marRight w:val="0"/>
      <w:marTop w:val="0"/>
      <w:marBottom w:val="0"/>
      <w:divBdr>
        <w:top w:val="none" w:sz="0" w:space="0" w:color="auto"/>
        <w:left w:val="none" w:sz="0" w:space="0" w:color="auto"/>
        <w:bottom w:val="none" w:sz="0" w:space="0" w:color="auto"/>
        <w:right w:val="none" w:sz="0" w:space="0" w:color="auto"/>
      </w:divBdr>
    </w:div>
    <w:div w:id="160967661">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2671696">
      <w:bodyDiv w:val="1"/>
      <w:marLeft w:val="0"/>
      <w:marRight w:val="0"/>
      <w:marTop w:val="0"/>
      <w:marBottom w:val="0"/>
      <w:divBdr>
        <w:top w:val="none" w:sz="0" w:space="0" w:color="auto"/>
        <w:left w:val="none" w:sz="0" w:space="0" w:color="auto"/>
        <w:bottom w:val="none" w:sz="0" w:space="0" w:color="auto"/>
        <w:right w:val="none" w:sz="0" w:space="0" w:color="auto"/>
      </w:divBdr>
      <w:divsChild>
        <w:div w:id="372116637">
          <w:marLeft w:val="0"/>
          <w:marRight w:val="0"/>
          <w:marTop w:val="0"/>
          <w:marBottom w:val="0"/>
          <w:divBdr>
            <w:top w:val="none" w:sz="0" w:space="0" w:color="auto"/>
            <w:left w:val="none" w:sz="0" w:space="0" w:color="auto"/>
            <w:bottom w:val="none" w:sz="0" w:space="0" w:color="auto"/>
            <w:right w:val="none" w:sz="0" w:space="0" w:color="auto"/>
          </w:divBdr>
        </w:div>
        <w:div w:id="2048605747">
          <w:marLeft w:val="0"/>
          <w:marRight w:val="0"/>
          <w:marTop w:val="0"/>
          <w:marBottom w:val="0"/>
          <w:divBdr>
            <w:top w:val="none" w:sz="0" w:space="0" w:color="auto"/>
            <w:left w:val="none" w:sz="0" w:space="0" w:color="auto"/>
            <w:bottom w:val="none" w:sz="0" w:space="0" w:color="auto"/>
            <w:right w:val="none" w:sz="0" w:space="0" w:color="auto"/>
          </w:divBdr>
        </w:div>
        <w:div w:id="1268584210">
          <w:marLeft w:val="0"/>
          <w:marRight w:val="0"/>
          <w:marTop w:val="0"/>
          <w:marBottom w:val="0"/>
          <w:divBdr>
            <w:top w:val="none" w:sz="0" w:space="0" w:color="auto"/>
            <w:left w:val="none" w:sz="0" w:space="0" w:color="auto"/>
            <w:bottom w:val="none" w:sz="0" w:space="0" w:color="auto"/>
            <w:right w:val="none" w:sz="0" w:space="0" w:color="auto"/>
          </w:divBdr>
        </w:div>
        <w:div w:id="685441927">
          <w:marLeft w:val="0"/>
          <w:marRight w:val="0"/>
          <w:marTop w:val="0"/>
          <w:marBottom w:val="0"/>
          <w:divBdr>
            <w:top w:val="none" w:sz="0" w:space="0" w:color="auto"/>
            <w:left w:val="none" w:sz="0" w:space="0" w:color="auto"/>
            <w:bottom w:val="none" w:sz="0" w:space="0" w:color="auto"/>
            <w:right w:val="none" w:sz="0" w:space="0" w:color="auto"/>
          </w:divBdr>
        </w:div>
        <w:div w:id="1405028812">
          <w:marLeft w:val="0"/>
          <w:marRight w:val="0"/>
          <w:marTop w:val="0"/>
          <w:marBottom w:val="0"/>
          <w:divBdr>
            <w:top w:val="none" w:sz="0" w:space="0" w:color="auto"/>
            <w:left w:val="none" w:sz="0" w:space="0" w:color="auto"/>
            <w:bottom w:val="none" w:sz="0" w:space="0" w:color="auto"/>
            <w:right w:val="none" w:sz="0" w:space="0" w:color="auto"/>
          </w:divBdr>
        </w:div>
        <w:div w:id="1774090166">
          <w:marLeft w:val="0"/>
          <w:marRight w:val="0"/>
          <w:marTop w:val="0"/>
          <w:marBottom w:val="0"/>
          <w:divBdr>
            <w:top w:val="none" w:sz="0" w:space="0" w:color="auto"/>
            <w:left w:val="none" w:sz="0" w:space="0" w:color="auto"/>
            <w:bottom w:val="none" w:sz="0" w:space="0" w:color="auto"/>
            <w:right w:val="none" w:sz="0" w:space="0" w:color="auto"/>
          </w:divBdr>
        </w:div>
        <w:div w:id="514225695">
          <w:marLeft w:val="0"/>
          <w:marRight w:val="0"/>
          <w:marTop w:val="0"/>
          <w:marBottom w:val="0"/>
          <w:divBdr>
            <w:top w:val="none" w:sz="0" w:space="0" w:color="auto"/>
            <w:left w:val="none" w:sz="0" w:space="0" w:color="auto"/>
            <w:bottom w:val="none" w:sz="0" w:space="0" w:color="auto"/>
            <w:right w:val="none" w:sz="0" w:space="0" w:color="auto"/>
          </w:divBdr>
        </w:div>
        <w:div w:id="619147382">
          <w:marLeft w:val="0"/>
          <w:marRight w:val="0"/>
          <w:marTop w:val="0"/>
          <w:marBottom w:val="0"/>
          <w:divBdr>
            <w:top w:val="none" w:sz="0" w:space="0" w:color="auto"/>
            <w:left w:val="none" w:sz="0" w:space="0" w:color="auto"/>
            <w:bottom w:val="none" w:sz="0" w:space="0" w:color="auto"/>
            <w:right w:val="none" w:sz="0" w:space="0" w:color="auto"/>
          </w:divBdr>
        </w:div>
        <w:div w:id="1972982538">
          <w:marLeft w:val="0"/>
          <w:marRight w:val="0"/>
          <w:marTop w:val="0"/>
          <w:marBottom w:val="0"/>
          <w:divBdr>
            <w:top w:val="none" w:sz="0" w:space="0" w:color="auto"/>
            <w:left w:val="none" w:sz="0" w:space="0" w:color="auto"/>
            <w:bottom w:val="none" w:sz="0" w:space="0" w:color="auto"/>
            <w:right w:val="none" w:sz="0" w:space="0" w:color="auto"/>
          </w:divBdr>
        </w:div>
        <w:div w:id="1350792348">
          <w:marLeft w:val="0"/>
          <w:marRight w:val="0"/>
          <w:marTop w:val="0"/>
          <w:marBottom w:val="0"/>
          <w:divBdr>
            <w:top w:val="none" w:sz="0" w:space="0" w:color="auto"/>
            <w:left w:val="none" w:sz="0" w:space="0" w:color="auto"/>
            <w:bottom w:val="none" w:sz="0" w:space="0" w:color="auto"/>
            <w:right w:val="none" w:sz="0" w:space="0" w:color="auto"/>
          </w:divBdr>
        </w:div>
        <w:div w:id="813060342">
          <w:marLeft w:val="0"/>
          <w:marRight w:val="0"/>
          <w:marTop w:val="0"/>
          <w:marBottom w:val="0"/>
          <w:divBdr>
            <w:top w:val="none" w:sz="0" w:space="0" w:color="auto"/>
            <w:left w:val="none" w:sz="0" w:space="0" w:color="auto"/>
            <w:bottom w:val="none" w:sz="0" w:space="0" w:color="auto"/>
            <w:right w:val="none" w:sz="0" w:space="0" w:color="auto"/>
          </w:divBdr>
        </w:div>
        <w:div w:id="100346093">
          <w:marLeft w:val="0"/>
          <w:marRight w:val="0"/>
          <w:marTop w:val="0"/>
          <w:marBottom w:val="0"/>
          <w:divBdr>
            <w:top w:val="none" w:sz="0" w:space="0" w:color="auto"/>
            <w:left w:val="none" w:sz="0" w:space="0" w:color="auto"/>
            <w:bottom w:val="none" w:sz="0" w:space="0" w:color="auto"/>
            <w:right w:val="none" w:sz="0" w:space="0" w:color="auto"/>
          </w:divBdr>
        </w:div>
        <w:div w:id="388502659">
          <w:marLeft w:val="0"/>
          <w:marRight w:val="0"/>
          <w:marTop w:val="0"/>
          <w:marBottom w:val="0"/>
          <w:divBdr>
            <w:top w:val="none" w:sz="0" w:space="0" w:color="auto"/>
            <w:left w:val="none" w:sz="0" w:space="0" w:color="auto"/>
            <w:bottom w:val="none" w:sz="0" w:space="0" w:color="auto"/>
            <w:right w:val="none" w:sz="0" w:space="0" w:color="auto"/>
          </w:divBdr>
        </w:div>
        <w:div w:id="1853257069">
          <w:marLeft w:val="0"/>
          <w:marRight w:val="0"/>
          <w:marTop w:val="0"/>
          <w:marBottom w:val="0"/>
          <w:divBdr>
            <w:top w:val="none" w:sz="0" w:space="0" w:color="auto"/>
            <w:left w:val="none" w:sz="0" w:space="0" w:color="auto"/>
            <w:bottom w:val="none" w:sz="0" w:space="0" w:color="auto"/>
            <w:right w:val="none" w:sz="0" w:space="0" w:color="auto"/>
          </w:divBdr>
        </w:div>
        <w:div w:id="314378397">
          <w:marLeft w:val="0"/>
          <w:marRight w:val="0"/>
          <w:marTop w:val="0"/>
          <w:marBottom w:val="0"/>
          <w:divBdr>
            <w:top w:val="none" w:sz="0" w:space="0" w:color="auto"/>
            <w:left w:val="none" w:sz="0" w:space="0" w:color="auto"/>
            <w:bottom w:val="none" w:sz="0" w:space="0" w:color="auto"/>
            <w:right w:val="none" w:sz="0" w:space="0" w:color="auto"/>
          </w:divBdr>
        </w:div>
        <w:div w:id="1960407398">
          <w:marLeft w:val="0"/>
          <w:marRight w:val="0"/>
          <w:marTop w:val="0"/>
          <w:marBottom w:val="0"/>
          <w:divBdr>
            <w:top w:val="none" w:sz="0" w:space="0" w:color="auto"/>
            <w:left w:val="none" w:sz="0" w:space="0" w:color="auto"/>
            <w:bottom w:val="none" w:sz="0" w:space="0" w:color="auto"/>
            <w:right w:val="none" w:sz="0" w:space="0" w:color="auto"/>
          </w:divBdr>
        </w:div>
        <w:div w:id="24641610">
          <w:marLeft w:val="0"/>
          <w:marRight w:val="0"/>
          <w:marTop w:val="0"/>
          <w:marBottom w:val="0"/>
          <w:divBdr>
            <w:top w:val="none" w:sz="0" w:space="0" w:color="auto"/>
            <w:left w:val="none" w:sz="0" w:space="0" w:color="auto"/>
            <w:bottom w:val="none" w:sz="0" w:space="0" w:color="auto"/>
            <w:right w:val="none" w:sz="0" w:space="0" w:color="auto"/>
          </w:divBdr>
        </w:div>
        <w:div w:id="258491695">
          <w:marLeft w:val="0"/>
          <w:marRight w:val="0"/>
          <w:marTop w:val="0"/>
          <w:marBottom w:val="0"/>
          <w:divBdr>
            <w:top w:val="none" w:sz="0" w:space="0" w:color="auto"/>
            <w:left w:val="none" w:sz="0" w:space="0" w:color="auto"/>
            <w:bottom w:val="none" w:sz="0" w:space="0" w:color="auto"/>
            <w:right w:val="none" w:sz="0" w:space="0" w:color="auto"/>
          </w:divBdr>
        </w:div>
        <w:div w:id="670565013">
          <w:marLeft w:val="0"/>
          <w:marRight w:val="0"/>
          <w:marTop w:val="0"/>
          <w:marBottom w:val="0"/>
          <w:divBdr>
            <w:top w:val="none" w:sz="0" w:space="0" w:color="auto"/>
            <w:left w:val="none" w:sz="0" w:space="0" w:color="auto"/>
            <w:bottom w:val="none" w:sz="0" w:space="0" w:color="auto"/>
            <w:right w:val="none" w:sz="0" w:space="0" w:color="auto"/>
          </w:divBdr>
        </w:div>
        <w:div w:id="623390676">
          <w:marLeft w:val="0"/>
          <w:marRight w:val="0"/>
          <w:marTop w:val="0"/>
          <w:marBottom w:val="0"/>
          <w:divBdr>
            <w:top w:val="none" w:sz="0" w:space="0" w:color="auto"/>
            <w:left w:val="none" w:sz="0" w:space="0" w:color="auto"/>
            <w:bottom w:val="none" w:sz="0" w:space="0" w:color="auto"/>
            <w:right w:val="none" w:sz="0" w:space="0" w:color="auto"/>
          </w:divBdr>
        </w:div>
        <w:div w:id="1745299343">
          <w:marLeft w:val="0"/>
          <w:marRight w:val="0"/>
          <w:marTop w:val="0"/>
          <w:marBottom w:val="0"/>
          <w:divBdr>
            <w:top w:val="none" w:sz="0" w:space="0" w:color="auto"/>
            <w:left w:val="none" w:sz="0" w:space="0" w:color="auto"/>
            <w:bottom w:val="none" w:sz="0" w:space="0" w:color="auto"/>
            <w:right w:val="none" w:sz="0" w:space="0" w:color="auto"/>
          </w:divBdr>
        </w:div>
        <w:div w:id="957831031">
          <w:marLeft w:val="0"/>
          <w:marRight w:val="0"/>
          <w:marTop w:val="0"/>
          <w:marBottom w:val="0"/>
          <w:divBdr>
            <w:top w:val="none" w:sz="0" w:space="0" w:color="auto"/>
            <w:left w:val="none" w:sz="0" w:space="0" w:color="auto"/>
            <w:bottom w:val="none" w:sz="0" w:space="0" w:color="auto"/>
            <w:right w:val="none" w:sz="0" w:space="0" w:color="auto"/>
          </w:divBdr>
        </w:div>
        <w:div w:id="72508851">
          <w:marLeft w:val="0"/>
          <w:marRight w:val="0"/>
          <w:marTop w:val="0"/>
          <w:marBottom w:val="0"/>
          <w:divBdr>
            <w:top w:val="none" w:sz="0" w:space="0" w:color="auto"/>
            <w:left w:val="none" w:sz="0" w:space="0" w:color="auto"/>
            <w:bottom w:val="none" w:sz="0" w:space="0" w:color="auto"/>
            <w:right w:val="none" w:sz="0" w:space="0" w:color="auto"/>
          </w:divBdr>
        </w:div>
        <w:div w:id="928730618">
          <w:marLeft w:val="0"/>
          <w:marRight w:val="0"/>
          <w:marTop w:val="0"/>
          <w:marBottom w:val="0"/>
          <w:divBdr>
            <w:top w:val="none" w:sz="0" w:space="0" w:color="auto"/>
            <w:left w:val="none" w:sz="0" w:space="0" w:color="auto"/>
            <w:bottom w:val="none" w:sz="0" w:space="0" w:color="auto"/>
            <w:right w:val="none" w:sz="0" w:space="0" w:color="auto"/>
          </w:divBdr>
        </w:div>
        <w:div w:id="335617969">
          <w:marLeft w:val="0"/>
          <w:marRight w:val="0"/>
          <w:marTop w:val="0"/>
          <w:marBottom w:val="0"/>
          <w:divBdr>
            <w:top w:val="none" w:sz="0" w:space="0" w:color="auto"/>
            <w:left w:val="none" w:sz="0" w:space="0" w:color="auto"/>
            <w:bottom w:val="none" w:sz="0" w:space="0" w:color="auto"/>
            <w:right w:val="none" w:sz="0" w:space="0" w:color="auto"/>
          </w:divBdr>
        </w:div>
        <w:div w:id="1315839994">
          <w:marLeft w:val="0"/>
          <w:marRight w:val="0"/>
          <w:marTop w:val="0"/>
          <w:marBottom w:val="0"/>
          <w:divBdr>
            <w:top w:val="none" w:sz="0" w:space="0" w:color="auto"/>
            <w:left w:val="none" w:sz="0" w:space="0" w:color="auto"/>
            <w:bottom w:val="none" w:sz="0" w:space="0" w:color="auto"/>
            <w:right w:val="none" w:sz="0" w:space="0" w:color="auto"/>
          </w:divBdr>
        </w:div>
        <w:div w:id="1250506091">
          <w:marLeft w:val="0"/>
          <w:marRight w:val="0"/>
          <w:marTop w:val="0"/>
          <w:marBottom w:val="0"/>
          <w:divBdr>
            <w:top w:val="none" w:sz="0" w:space="0" w:color="auto"/>
            <w:left w:val="none" w:sz="0" w:space="0" w:color="auto"/>
            <w:bottom w:val="none" w:sz="0" w:space="0" w:color="auto"/>
            <w:right w:val="none" w:sz="0" w:space="0" w:color="auto"/>
          </w:divBdr>
        </w:div>
        <w:div w:id="1876574238">
          <w:marLeft w:val="0"/>
          <w:marRight w:val="0"/>
          <w:marTop w:val="0"/>
          <w:marBottom w:val="0"/>
          <w:divBdr>
            <w:top w:val="none" w:sz="0" w:space="0" w:color="auto"/>
            <w:left w:val="none" w:sz="0" w:space="0" w:color="auto"/>
            <w:bottom w:val="none" w:sz="0" w:space="0" w:color="auto"/>
            <w:right w:val="none" w:sz="0" w:space="0" w:color="auto"/>
          </w:divBdr>
        </w:div>
        <w:div w:id="1608200578">
          <w:marLeft w:val="0"/>
          <w:marRight w:val="0"/>
          <w:marTop w:val="0"/>
          <w:marBottom w:val="0"/>
          <w:divBdr>
            <w:top w:val="none" w:sz="0" w:space="0" w:color="auto"/>
            <w:left w:val="none" w:sz="0" w:space="0" w:color="auto"/>
            <w:bottom w:val="none" w:sz="0" w:space="0" w:color="auto"/>
            <w:right w:val="none" w:sz="0" w:space="0" w:color="auto"/>
          </w:divBdr>
        </w:div>
        <w:div w:id="1789816362">
          <w:marLeft w:val="0"/>
          <w:marRight w:val="0"/>
          <w:marTop w:val="0"/>
          <w:marBottom w:val="0"/>
          <w:divBdr>
            <w:top w:val="none" w:sz="0" w:space="0" w:color="auto"/>
            <w:left w:val="none" w:sz="0" w:space="0" w:color="auto"/>
            <w:bottom w:val="none" w:sz="0" w:space="0" w:color="auto"/>
            <w:right w:val="none" w:sz="0" w:space="0" w:color="auto"/>
          </w:divBdr>
        </w:div>
        <w:div w:id="1591545920">
          <w:marLeft w:val="0"/>
          <w:marRight w:val="0"/>
          <w:marTop w:val="0"/>
          <w:marBottom w:val="0"/>
          <w:divBdr>
            <w:top w:val="none" w:sz="0" w:space="0" w:color="auto"/>
            <w:left w:val="none" w:sz="0" w:space="0" w:color="auto"/>
            <w:bottom w:val="none" w:sz="0" w:space="0" w:color="auto"/>
            <w:right w:val="none" w:sz="0" w:space="0" w:color="auto"/>
          </w:divBdr>
        </w:div>
        <w:div w:id="1775201684">
          <w:marLeft w:val="0"/>
          <w:marRight w:val="0"/>
          <w:marTop w:val="0"/>
          <w:marBottom w:val="0"/>
          <w:divBdr>
            <w:top w:val="none" w:sz="0" w:space="0" w:color="auto"/>
            <w:left w:val="none" w:sz="0" w:space="0" w:color="auto"/>
            <w:bottom w:val="none" w:sz="0" w:space="0" w:color="auto"/>
            <w:right w:val="none" w:sz="0" w:space="0" w:color="auto"/>
          </w:divBdr>
        </w:div>
        <w:div w:id="2068409370">
          <w:marLeft w:val="0"/>
          <w:marRight w:val="0"/>
          <w:marTop w:val="0"/>
          <w:marBottom w:val="0"/>
          <w:divBdr>
            <w:top w:val="none" w:sz="0" w:space="0" w:color="auto"/>
            <w:left w:val="none" w:sz="0" w:space="0" w:color="auto"/>
            <w:bottom w:val="none" w:sz="0" w:space="0" w:color="auto"/>
            <w:right w:val="none" w:sz="0" w:space="0" w:color="auto"/>
          </w:divBdr>
        </w:div>
        <w:div w:id="1349873847">
          <w:marLeft w:val="0"/>
          <w:marRight w:val="0"/>
          <w:marTop w:val="0"/>
          <w:marBottom w:val="0"/>
          <w:divBdr>
            <w:top w:val="none" w:sz="0" w:space="0" w:color="auto"/>
            <w:left w:val="none" w:sz="0" w:space="0" w:color="auto"/>
            <w:bottom w:val="none" w:sz="0" w:space="0" w:color="auto"/>
            <w:right w:val="none" w:sz="0" w:space="0" w:color="auto"/>
          </w:divBdr>
        </w:div>
        <w:div w:id="948008045">
          <w:marLeft w:val="0"/>
          <w:marRight w:val="0"/>
          <w:marTop w:val="0"/>
          <w:marBottom w:val="0"/>
          <w:divBdr>
            <w:top w:val="none" w:sz="0" w:space="0" w:color="auto"/>
            <w:left w:val="none" w:sz="0" w:space="0" w:color="auto"/>
            <w:bottom w:val="none" w:sz="0" w:space="0" w:color="auto"/>
            <w:right w:val="none" w:sz="0" w:space="0" w:color="auto"/>
          </w:divBdr>
        </w:div>
        <w:div w:id="322590708">
          <w:marLeft w:val="0"/>
          <w:marRight w:val="0"/>
          <w:marTop w:val="0"/>
          <w:marBottom w:val="0"/>
          <w:divBdr>
            <w:top w:val="none" w:sz="0" w:space="0" w:color="auto"/>
            <w:left w:val="none" w:sz="0" w:space="0" w:color="auto"/>
            <w:bottom w:val="none" w:sz="0" w:space="0" w:color="auto"/>
            <w:right w:val="none" w:sz="0" w:space="0" w:color="auto"/>
          </w:divBdr>
        </w:div>
        <w:div w:id="1085343405">
          <w:marLeft w:val="0"/>
          <w:marRight w:val="0"/>
          <w:marTop w:val="0"/>
          <w:marBottom w:val="0"/>
          <w:divBdr>
            <w:top w:val="none" w:sz="0" w:space="0" w:color="auto"/>
            <w:left w:val="none" w:sz="0" w:space="0" w:color="auto"/>
            <w:bottom w:val="none" w:sz="0" w:space="0" w:color="auto"/>
            <w:right w:val="none" w:sz="0" w:space="0" w:color="auto"/>
          </w:divBdr>
        </w:div>
        <w:div w:id="381365647">
          <w:marLeft w:val="0"/>
          <w:marRight w:val="0"/>
          <w:marTop w:val="0"/>
          <w:marBottom w:val="0"/>
          <w:divBdr>
            <w:top w:val="none" w:sz="0" w:space="0" w:color="auto"/>
            <w:left w:val="none" w:sz="0" w:space="0" w:color="auto"/>
            <w:bottom w:val="none" w:sz="0" w:space="0" w:color="auto"/>
            <w:right w:val="none" w:sz="0" w:space="0" w:color="auto"/>
          </w:divBdr>
        </w:div>
        <w:div w:id="1353796690">
          <w:marLeft w:val="0"/>
          <w:marRight w:val="0"/>
          <w:marTop w:val="0"/>
          <w:marBottom w:val="0"/>
          <w:divBdr>
            <w:top w:val="none" w:sz="0" w:space="0" w:color="auto"/>
            <w:left w:val="none" w:sz="0" w:space="0" w:color="auto"/>
            <w:bottom w:val="none" w:sz="0" w:space="0" w:color="auto"/>
            <w:right w:val="none" w:sz="0" w:space="0" w:color="auto"/>
          </w:divBdr>
        </w:div>
        <w:div w:id="2103449283">
          <w:marLeft w:val="0"/>
          <w:marRight w:val="0"/>
          <w:marTop w:val="0"/>
          <w:marBottom w:val="0"/>
          <w:divBdr>
            <w:top w:val="none" w:sz="0" w:space="0" w:color="auto"/>
            <w:left w:val="none" w:sz="0" w:space="0" w:color="auto"/>
            <w:bottom w:val="none" w:sz="0" w:space="0" w:color="auto"/>
            <w:right w:val="none" w:sz="0" w:space="0" w:color="auto"/>
          </w:divBdr>
        </w:div>
        <w:div w:id="1241017818">
          <w:marLeft w:val="0"/>
          <w:marRight w:val="0"/>
          <w:marTop w:val="0"/>
          <w:marBottom w:val="0"/>
          <w:divBdr>
            <w:top w:val="none" w:sz="0" w:space="0" w:color="auto"/>
            <w:left w:val="none" w:sz="0" w:space="0" w:color="auto"/>
            <w:bottom w:val="none" w:sz="0" w:space="0" w:color="auto"/>
            <w:right w:val="none" w:sz="0" w:space="0" w:color="auto"/>
          </w:divBdr>
        </w:div>
        <w:div w:id="1806968675">
          <w:marLeft w:val="0"/>
          <w:marRight w:val="0"/>
          <w:marTop w:val="0"/>
          <w:marBottom w:val="0"/>
          <w:divBdr>
            <w:top w:val="none" w:sz="0" w:space="0" w:color="auto"/>
            <w:left w:val="none" w:sz="0" w:space="0" w:color="auto"/>
            <w:bottom w:val="none" w:sz="0" w:space="0" w:color="auto"/>
            <w:right w:val="none" w:sz="0" w:space="0" w:color="auto"/>
          </w:divBdr>
        </w:div>
        <w:div w:id="358704868">
          <w:marLeft w:val="0"/>
          <w:marRight w:val="0"/>
          <w:marTop w:val="0"/>
          <w:marBottom w:val="0"/>
          <w:divBdr>
            <w:top w:val="none" w:sz="0" w:space="0" w:color="auto"/>
            <w:left w:val="none" w:sz="0" w:space="0" w:color="auto"/>
            <w:bottom w:val="none" w:sz="0" w:space="0" w:color="auto"/>
            <w:right w:val="none" w:sz="0" w:space="0" w:color="auto"/>
          </w:divBdr>
        </w:div>
        <w:div w:id="1611280768">
          <w:marLeft w:val="0"/>
          <w:marRight w:val="0"/>
          <w:marTop w:val="0"/>
          <w:marBottom w:val="0"/>
          <w:divBdr>
            <w:top w:val="none" w:sz="0" w:space="0" w:color="auto"/>
            <w:left w:val="none" w:sz="0" w:space="0" w:color="auto"/>
            <w:bottom w:val="none" w:sz="0" w:space="0" w:color="auto"/>
            <w:right w:val="none" w:sz="0" w:space="0" w:color="auto"/>
          </w:divBdr>
        </w:div>
        <w:div w:id="135877927">
          <w:marLeft w:val="0"/>
          <w:marRight w:val="0"/>
          <w:marTop w:val="0"/>
          <w:marBottom w:val="0"/>
          <w:divBdr>
            <w:top w:val="none" w:sz="0" w:space="0" w:color="auto"/>
            <w:left w:val="none" w:sz="0" w:space="0" w:color="auto"/>
            <w:bottom w:val="none" w:sz="0" w:space="0" w:color="auto"/>
            <w:right w:val="none" w:sz="0" w:space="0" w:color="auto"/>
          </w:divBdr>
        </w:div>
        <w:div w:id="1535075236">
          <w:marLeft w:val="0"/>
          <w:marRight w:val="0"/>
          <w:marTop w:val="0"/>
          <w:marBottom w:val="0"/>
          <w:divBdr>
            <w:top w:val="none" w:sz="0" w:space="0" w:color="auto"/>
            <w:left w:val="none" w:sz="0" w:space="0" w:color="auto"/>
            <w:bottom w:val="none" w:sz="0" w:space="0" w:color="auto"/>
            <w:right w:val="none" w:sz="0" w:space="0" w:color="auto"/>
          </w:divBdr>
        </w:div>
        <w:div w:id="540359404">
          <w:marLeft w:val="0"/>
          <w:marRight w:val="0"/>
          <w:marTop w:val="0"/>
          <w:marBottom w:val="0"/>
          <w:divBdr>
            <w:top w:val="none" w:sz="0" w:space="0" w:color="auto"/>
            <w:left w:val="none" w:sz="0" w:space="0" w:color="auto"/>
            <w:bottom w:val="none" w:sz="0" w:space="0" w:color="auto"/>
            <w:right w:val="none" w:sz="0" w:space="0" w:color="auto"/>
          </w:divBdr>
        </w:div>
        <w:div w:id="429815355">
          <w:marLeft w:val="0"/>
          <w:marRight w:val="0"/>
          <w:marTop w:val="0"/>
          <w:marBottom w:val="0"/>
          <w:divBdr>
            <w:top w:val="none" w:sz="0" w:space="0" w:color="auto"/>
            <w:left w:val="none" w:sz="0" w:space="0" w:color="auto"/>
            <w:bottom w:val="none" w:sz="0" w:space="0" w:color="auto"/>
            <w:right w:val="none" w:sz="0" w:space="0" w:color="auto"/>
          </w:divBdr>
        </w:div>
        <w:div w:id="1603610047">
          <w:marLeft w:val="0"/>
          <w:marRight w:val="0"/>
          <w:marTop w:val="0"/>
          <w:marBottom w:val="0"/>
          <w:divBdr>
            <w:top w:val="none" w:sz="0" w:space="0" w:color="auto"/>
            <w:left w:val="none" w:sz="0" w:space="0" w:color="auto"/>
            <w:bottom w:val="none" w:sz="0" w:space="0" w:color="auto"/>
            <w:right w:val="none" w:sz="0" w:space="0" w:color="auto"/>
          </w:divBdr>
        </w:div>
        <w:div w:id="452863610">
          <w:marLeft w:val="0"/>
          <w:marRight w:val="0"/>
          <w:marTop w:val="0"/>
          <w:marBottom w:val="0"/>
          <w:divBdr>
            <w:top w:val="none" w:sz="0" w:space="0" w:color="auto"/>
            <w:left w:val="none" w:sz="0" w:space="0" w:color="auto"/>
            <w:bottom w:val="none" w:sz="0" w:space="0" w:color="auto"/>
            <w:right w:val="none" w:sz="0" w:space="0" w:color="auto"/>
          </w:divBdr>
        </w:div>
        <w:div w:id="838813703">
          <w:marLeft w:val="0"/>
          <w:marRight w:val="0"/>
          <w:marTop w:val="0"/>
          <w:marBottom w:val="0"/>
          <w:divBdr>
            <w:top w:val="none" w:sz="0" w:space="0" w:color="auto"/>
            <w:left w:val="none" w:sz="0" w:space="0" w:color="auto"/>
            <w:bottom w:val="none" w:sz="0" w:space="0" w:color="auto"/>
            <w:right w:val="none" w:sz="0" w:space="0" w:color="auto"/>
          </w:divBdr>
        </w:div>
        <w:div w:id="1154298689">
          <w:marLeft w:val="0"/>
          <w:marRight w:val="0"/>
          <w:marTop w:val="0"/>
          <w:marBottom w:val="0"/>
          <w:divBdr>
            <w:top w:val="none" w:sz="0" w:space="0" w:color="auto"/>
            <w:left w:val="none" w:sz="0" w:space="0" w:color="auto"/>
            <w:bottom w:val="none" w:sz="0" w:space="0" w:color="auto"/>
            <w:right w:val="none" w:sz="0" w:space="0" w:color="auto"/>
          </w:divBdr>
        </w:div>
        <w:div w:id="1248076223">
          <w:marLeft w:val="0"/>
          <w:marRight w:val="0"/>
          <w:marTop w:val="0"/>
          <w:marBottom w:val="0"/>
          <w:divBdr>
            <w:top w:val="none" w:sz="0" w:space="0" w:color="auto"/>
            <w:left w:val="none" w:sz="0" w:space="0" w:color="auto"/>
            <w:bottom w:val="none" w:sz="0" w:space="0" w:color="auto"/>
            <w:right w:val="none" w:sz="0" w:space="0" w:color="auto"/>
          </w:divBdr>
        </w:div>
        <w:div w:id="1053768985">
          <w:marLeft w:val="0"/>
          <w:marRight w:val="0"/>
          <w:marTop w:val="0"/>
          <w:marBottom w:val="0"/>
          <w:divBdr>
            <w:top w:val="none" w:sz="0" w:space="0" w:color="auto"/>
            <w:left w:val="none" w:sz="0" w:space="0" w:color="auto"/>
            <w:bottom w:val="none" w:sz="0" w:space="0" w:color="auto"/>
            <w:right w:val="none" w:sz="0" w:space="0" w:color="auto"/>
          </w:divBdr>
        </w:div>
        <w:div w:id="56904531">
          <w:marLeft w:val="0"/>
          <w:marRight w:val="0"/>
          <w:marTop w:val="0"/>
          <w:marBottom w:val="0"/>
          <w:divBdr>
            <w:top w:val="none" w:sz="0" w:space="0" w:color="auto"/>
            <w:left w:val="none" w:sz="0" w:space="0" w:color="auto"/>
            <w:bottom w:val="none" w:sz="0" w:space="0" w:color="auto"/>
            <w:right w:val="none" w:sz="0" w:space="0" w:color="auto"/>
          </w:divBdr>
        </w:div>
        <w:div w:id="1579440524">
          <w:marLeft w:val="0"/>
          <w:marRight w:val="0"/>
          <w:marTop w:val="0"/>
          <w:marBottom w:val="0"/>
          <w:divBdr>
            <w:top w:val="none" w:sz="0" w:space="0" w:color="auto"/>
            <w:left w:val="none" w:sz="0" w:space="0" w:color="auto"/>
            <w:bottom w:val="none" w:sz="0" w:space="0" w:color="auto"/>
            <w:right w:val="none" w:sz="0" w:space="0" w:color="auto"/>
          </w:divBdr>
        </w:div>
        <w:div w:id="93088821">
          <w:marLeft w:val="0"/>
          <w:marRight w:val="0"/>
          <w:marTop w:val="0"/>
          <w:marBottom w:val="0"/>
          <w:divBdr>
            <w:top w:val="none" w:sz="0" w:space="0" w:color="auto"/>
            <w:left w:val="none" w:sz="0" w:space="0" w:color="auto"/>
            <w:bottom w:val="none" w:sz="0" w:space="0" w:color="auto"/>
            <w:right w:val="none" w:sz="0" w:space="0" w:color="auto"/>
          </w:divBdr>
        </w:div>
        <w:div w:id="1494565405">
          <w:marLeft w:val="0"/>
          <w:marRight w:val="0"/>
          <w:marTop w:val="0"/>
          <w:marBottom w:val="0"/>
          <w:divBdr>
            <w:top w:val="none" w:sz="0" w:space="0" w:color="auto"/>
            <w:left w:val="none" w:sz="0" w:space="0" w:color="auto"/>
            <w:bottom w:val="none" w:sz="0" w:space="0" w:color="auto"/>
            <w:right w:val="none" w:sz="0" w:space="0" w:color="auto"/>
          </w:divBdr>
        </w:div>
        <w:div w:id="1734812488">
          <w:marLeft w:val="0"/>
          <w:marRight w:val="0"/>
          <w:marTop w:val="0"/>
          <w:marBottom w:val="0"/>
          <w:divBdr>
            <w:top w:val="none" w:sz="0" w:space="0" w:color="auto"/>
            <w:left w:val="none" w:sz="0" w:space="0" w:color="auto"/>
            <w:bottom w:val="none" w:sz="0" w:space="0" w:color="auto"/>
            <w:right w:val="none" w:sz="0" w:space="0" w:color="auto"/>
          </w:divBdr>
        </w:div>
        <w:div w:id="426462384">
          <w:marLeft w:val="0"/>
          <w:marRight w:val="0"/>
          <w:marTop w:val="0"/>
          <w:marBottom w:val="0"/>
          <w:divBdr>
            <w:top w:val="none" w:sz="0" w:space="0" w:color="auto"/>
            <w:left w:val="none" w:sz="0" w:space="0" w:color="auto"/>
            <w:bottom w:val="none" w:sz="0" w:space="0" w:color="auto"/>
            <w:right w:val="none" w:sz="0" w:space="0" w:color="auto"/>
          </w:divBdr>
        </w:div>
        <w:div w:id="359405385">
          <w:marLeft w:val="0"/>
          <w:marRight w:val="0"/>
          <w:marTop w:val="0"/>
          <w:marBottom w:val="0"/>
          <w:divBdr>
            <w:top w:val="none" w:sz="0" w:space="0" w:color="auto"/>
            <w:left w:val="none" w:sz="0" w:space="0" w:color="auto"/>
            <w:bottom w:val="none" w:sz="0" w:space="0" w:color="auto"/>
            <w:right w:val="none" w:sz="0" w:space="0" w:color="auto"/>
          </w:divBdr>
        </w:div>
        <w:div w:id="1323386918">
          <w:marLeft w:val="0"/>
          <w:marRight w:val="0"/>
          <w:marTop w:val="0"/>
          <w:marBottom w:val="0"/>
          <w:divBdr>
            <w:top w:val="none" w:sz="0" w:space="0" w:color="auto"/>
            <w:left w:val="none" w:sz="0" w:space="0" w:color="auto"/>
            <w:bottom w:val="none" w:sz="0" w:space="0" w:color="auto"/>
            <w:right w:val="none" w:sz="0" w:space="0" w:color="auto"/>
          </w:divBdr>
        </w:div>
        <w:div w:id="1792240784">
          <w:marLeft w:val="0"/>
          <w:marRight w:val="0"/>
          <w:marTop w:val="0"/>
          <w:marBottom w:val="0"/>
          <w:divBdr>
            <w:top w:val="none" w:sz="0" w:space="0" w:color="auto"/>
            <w:left w:val="none" w:sz="0" w:space="0" w:color="auto"/>
            <w:bottom w:val="none" w:sz="0" w:space="0" w:color="auto"/>
            <w:right w:val="none" w:sz="0" w:space="0" w:color="auto"/>
          </w:divBdr>
        </w:div>
        <w:div w:id="1734040255">
          <w:marLeft w:val="0"/>
          <w:marRight w:val="0"/>
          <w:marTop w:val="0"/>
          <w:marBottom w:val="0"/>
          <w:divBdr>
            <w:top w:val="none" w:sz="0" w:space="0" w:color="auto"/>
            <w:left w:val="none" w:sz="0" w:space="0" w:color="auto"/>
            <w:bottom w:val="none" w:sz="0" w:space="0" w:color="auto"/>
            <w:right w:val="none" w:sz="0" w:space="0" w:color="auto"/>
          </w:divBdr>
        </w:div>
        <w:div w:id="1819958841">
          <w:marLeft w:val="0"/>
          <w:marRight w:val="0"/>
          <w:marTop w:val="0"/>
          <w:marBottom w:val="0"/>
          <w:divBdr>
            <w:top w:val="none" w:sz="0" w:space="0" w:color="auto"/>
            <w:left w:val="none" w:sz="0" w:space="0" w:color="auto"/>
            <w:bottom w:val="none" w:sz="0" w:space="0" w:color="auto"/>
            <w:right w:val="none" w:sz="0" w:space="0" w:color="auto"/>
          </w:divBdr>
        </w:div>
        <w:div w:id="1528450841">
          <w:marLeft w:val="0"/>
          <w:marRight w:val="0"/>
          <w:marTop w:val="0"/>
          <w:marBottom w:val="0"/>
          <w:divBdr>
            <w:top w:val="none" w:sz="0" w:space="0" w:color="auto"/>
            <w:left w:val="none" w:sz="0" w:space="0" w:color="auto"/>
            <w:bottom w:val="none" w:sz="0" w:space="0" w:color="auto"/>
            <w:right w:val="none" w:sz="0" w:space="0" w:color="auto"/>
          </w:divBdr>
        </w:div>
        <w:div w:id="568929972">
          <w:marLeft w:val="0"/>
          <w:marRight w:val="0"/>
          <w:marTop w:val="0"/>
          <w:marBottom w:val="0"/>
          <w:divBdr>
            <w:top w:val="none" w:sz="0" w:space="0" w:color="auto"/>
            <w:left w:val="none" w:sz="0" w:space="0" w:color="auto"/>
            <w:bottom w:val="none" w:sz="0" w:space="0" w:color="auto"/>
            <w:right w:val="none" w:sz="0" w:space="0" w:color="auto"/>
          </w:divBdr>
        </w:div>
        <w:div w:id="1450853183">
          <w:marLeft w:val="0"/>
          <w:marRight w:val="0"/>
          <w:marTop w:val="0"/>
          <w:marBottom w:val="0"/>
          <w:divBdr>
            <w:top w:val="none" w:sz="0" w:space="0" w:color="auto"/>
            <w:left w:val="none" w:sz="0" w:space="0" w:color="auto"/>
            <w:bottom w:val="none" w:sz="0" w:space="0" w:color="auto"/>
            <w:right w:val="none" w:sz="0" w:space="0" w:color="auto"/>
          </w:divBdr>
        </w:div>
        <w:div w:id="1851135635">
          <w:marLeft w:val="0"/>
          <w:marRight w:val="0"/>
          <w:marTop w:val="0"/>
          <w:marBottom w:val="0"/>
          <w:divBdr>
            <w:top w:val="none" w:sz="0" w:space="0" w:color="auto"/>
            <w:left w:val="none" w:sz="0" w:space="0" w:color="auto"/>
            <w:bottom w:val="none" w:sz="0" w:space="0" w:color="auto"/>
            <w:right w:val="none" w:sz="0" w:space="0" w:color="auto"/>
          </w:divBdr>
        </w:div>
        <w:div w:id="136578247">
          <w:marLeft w:val="0"/>
          <w:marRight w:val="0"/>
          <w:marTop w:val="0"/>
          <w:marBottom w:val="0"/>
          <w:divBdr>
            <w:top w:val="none" w:sz="0" w:space="0" w:color="auto"/>
            <w:left w:val="none" w:sz="0" w:space="0" w:color="auto"/>
            <w:bottom w:val="none" w:sz="0" w:space="0" w:color="auto"/>
            <w:right w:val="none" w:sz="0" w:space="0" w:color="auto"/>
          </w:divBdr>
        </w:div>
        <w:div w:id="1259100145">
          <w:marLeft w:val="0"/>
          <w:marRight w:val="0"/>
          <w:marTop w:val="0"/>
          <w:marBottom w:val="0"/>
          <w:divBdr>
            <w:top w:val="none" w:sz="0" w:space="0" w:color="auto"/>
            <w:left w:val="none" w:sz="0" w:space="0" w:color="auto"/>
            <w:bottom w:val="none" w:sz="0" w:space="0" w:color="auto"/>
            <w:right w:val="none" w:sz="0" w:space="0" w:color="auto"/>
          </w:divBdr>
        </w:div>
        <w:div w:id="1798723303">
          <w:marLeft w:val="0"/>
          <w:marRight w:val="0"/>
          <w:marTop w:val="0"/>
          <w:marBottom w:val="0"/>
          <w:divBdr>
            <w:top w:val="none" w:sz="0" w:space="0" w:color="auto"/>
            <w:left w:val="none" w:sz="0" w:space="0" w:color="auto"/>
            <w:bottom w:val="none" w:sz="0" w:space="0" w:color="auto"/>
            <w:right w:val="none" w:sz="0" w:space="0" w:color="auto"/>
          </w:divBdr>
        </w:div>
        <w:div w:id="223180952">
          <w:marLeft w:val="0"/>
          <w:marRight w:val="0"/>
          <w:marTop w:val="0"/>
          <w:marBottom w:val="0"/>
          <w:divBdr>
            <w:top w:val="none" w:sz="0" w:space="0" w:color="auto"/>
            <w:left w:val="none" w:sz="0" w:space="0" w:color="auto"/>
            <w:bottom w:val="none" w:sz="0" w:space="0" w:color="auto"/>
            <w:right w:val="none" w:sz="0" w:space="0" w:color="auto"/>
          </w:divBdr>
        </w:div>
      </w:divsChild>
    </w:div>
    <w:div w:id="163015213">
      <w:bodyDiv w:val="1"/>
      <w:marLeft w:val="0"/>
      <w:marRight w:val="0"/>
      <w:marTop w:val="0"/>
      <w:marBottom w:val="0"/>
      <w:divBdr>
        <w:top w:val="none" w:sz="0" w:space="0" w:color="auto"/>
        <w:left w:val="none" w:sz="0" w:space="0" w:color="auto"/>
        <w:bottom w:val="none" w:sz="0" w:space="0" w:color="auto"/>
        <w:right w:val="none" w:sz="0" w:space="0" w:color="auto"/>
      </w:divBdr>
    </w:div>
    <w:div w:id="163057106">
      <w:bodyDiv w:val="1"/>
      <w:marLeft w:val="0"/>
      <w:marRight w:val="0"/>
      <w:marTop w:val="0"/>
      <w:marBottom w:val="0"/>
      <w:divBdr>
        <w:top w:val="none" w:sz="0" w:space="0" w:color="auto"/>
        <w:left w:val="none" w:sz="0" w:space="0" w:color="auto"/>
        <w:bottom w:val="none" w:sz="0" w:space="0" w:color="auto"/>
        <w:right w:val="none" w:sz="0" w:space="0" w:color="auto"/>
      </w:divBdr>
    </w:div>
    <w:div w:id="163472859">
      <w:bodyDiv w:val="1"/>
      <w:marLeft w:val="0"/>
      <w:marRight w:val="0"/>
      <w:marTop w:val="0"/>
      <w:marBottom w:val="0"/>
      <w:divBdr>
        <w:top w:val="none" w:sz="0" w:space="0" w:color="auto"/>
        <w:left w:val="none" w:sz="0" w:space="0" w:color="auto"/>
        <w:bottom w:val="none" w:sz="0" w:space="0" w:color="auto"/>
        <w:right w:val="none" w:sz="0" w:space="0" w:color="auto"/>
      </w:divBdr>
    </w:div>
    <w:div w:id="163479048">
      <w:bodyDiv w:val="1"/>
      <w:marLeft w:val="0"/>
      <w:marRight w:val="0"/>
      <w:marTop w:val="0"/>
      <w:marBottom w:val="0"/>
      <w:divBdr>
        <w:top w:val="none" w:sz="0" w:space="0" w:color="auto"/>
        <w:left w:val="none" w:sz="0" w:space="0" w:color="auto"/>
        <w:bottom w:val="none" w:sz="0" w:space="0" w:color="auto"/>
        <w:right w:val="none" w:sz="0" w:space="0" w:color="auto"/>
      </w:divBdr>
    </w:div>
    <w:div w:id="164057508">
      <w:bodyDiv w:val="1"/>
      <w:marLeft w:val="0"/>
      <w:marRight w:val="0"/>
      <w:marTop w:val="0"/>
      <w:marBottom w:val="0"/>
      <w:divBdr>
        <w:top w:val="none" w:sz="0" w:space="0" w:color="auto"/>
        <w:left w:val="none" w:sz="0" w:space="0" w:color="auto"/>
        <w:bottom w:val="none" w:sz="0" w:space="0" w:color="auto"/>
        <w:right w:val="none" w:sz="0" w:space="0" w:color="auto"/>
      </w:divBdr>
    </w:div>
    <w:div w:id="164177191">
      <w:bodyDiv w:val="1"/>
      <w:marLeft w:val="0"/>
      <w:marRight w:val="0"/>
      <w:marTop w:val="0"/>
      <w:marBottom w:val="0"/>
      <w:divBdr>
        <w:top w:val="none" w:sz="0" w:space="0" w:color="auto"/>
        <w:left w:val="none" w:sz="0" w:space="0" w:color="auto"/>
        <w:bottom w:val="none" w:sz="0" w:space="0" w:color="auto"/>
        <w:right w:val="none" w:sz="0" w:space="0" w:color="auto"/>
      </w:divBdr>
    </w:div>
    <w:div w:id="164638425">
      <w:bodyDiv w:val="1"/>
      <w:marLeft w:val="0"/>
      <w:marRight w:val="0"/>
      <w:marTop w:val="0"/>
      <w:marBottom w:val="0"/>
      <w:divBdr>
        <w:top w:val="none" w:sz="0" w:space="0" w:color="auto"/>
        <w:left w:val="none" w:sz="0" w:space="0" w:color="auto"/>
        <w:bottom w:val="none" w:sz="0" w:space="0" w:color="auto"/>
        <w:right w:val="none" w:sz="0" w:space="0" w:color="auto"/>
      </w:divBdr>
    </w:div>
    <w:div w:id="165021095">
      <w:bodyDiv w:val="1"/>
      <w:marLeft w:val="0"/>
      <w:marRight w:val="0"/>
      <w:marTop w:val="0"/>
      <w:marBottom w:val="0"/>
      <w:divBdr>
        <w:top w:val="none" w:sz="0" w:space="0" w:color="auto"/>
        <w:left w:val="none" w:sz="0" w:space="0" w:color="auto"/>
        <w:bottom w:val="none" w:sz="0" w:space="0" w:color="auto"/>
        <w:right w:val="none" w:sz="0" w:space="0" w:color="auto"/>
      </w:divBdr>
    </w:div>
    <w:div w:id="166136180">
      <w:bodyDiv w:val="1"/>
      <w:marLeft w:val="0"/>
      <w:marRight w:val="0"/>
      <w:marTop w:val="0"/>
      <w:marBottom w:val="0"/>
      <w:divBdr>
        <w:top w:val="none" w:sz="0" w:space="0" w:color="auto"/>
        <w:left w:val="none" w:sz="0" w:space="0" w:color="auto"/>
        <w:bottom w:val="none" w:sz="0" w:space="0" w:color="auto"/>
        <w:right w:val="none" w:sz="0" w:space="0" w:color="auto"/>
      </w:divBdr>
    </w:div>
    <w:div w:id="166291285">
      <w:bodyDiv w:val="1"/>
      <w:marLeft w:val="0"/>
      <w:marRight w:val="0"/>
      <w:marTop w:val="0"/>
      <w:marBottom w:val="0"/>
      <w:divBdr>
        <w:top w:val="none" w:sz="0" w:space="0" w:color="auto"/>
        <w:left w:val="none" w:sz="0" w:space="0" w:color="auto"/>
        <w:bottom w:val="none" w:sz="0" w:space="0" w:color="auto"/>
        <w:right w:val="none" w:sz="0" w:space="0" w:color="auto"/>
      </w:divBdr>
    </w:div>
    <w:div w:id="166333804">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6487023">
      <w:bodyDiv w:val="1"/>
      <w:marLeft w:val="0"/>
      <w:marRight w:val="0"/>
      <w:marTop w:val="0"/>
      <w:marBottom w:val="0"/>
      <w:divBdr>
        <w:top w:val="none" w:sz="0" w:space="0" w:color="auto"/>
        <w:left w:val="none" w:sz="0" w:space="0" w:color="auto"/>
        <w:bottom w:val="none" w:sz="0" w:space="0" w:color="auto"/>
        <w:right w:val="none" w:sz="0" w:space="0" w:color="auto"/>
      </w:divBdr>
    </w:div>
    <w:div w:id="166600298">
      <w:bodyDiv w:val="1"/>
      <w:marLeft w:val="0"/>
      <w:marRight w:val="0"/>
      <w:marTop w:val="0"/>
      <w:marBottom w:val="0"/>
      <w:divBdr>
        <w:top w:val="none" w:sz="0" w:space="0" w:color="auto"/>
        <w:left w:val="none" w:sz="0" w:space="0" w:color="auto"/>
        <w:bottom w:val="none" w:sz="0" w:space="0" w:color="auto"/>
        <w:right w:val="none" w:sz="0" w:space="0" w:color="auto"/>
      </w:divBdr>
    </w:div>
    <w:div w:id="167061960">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061307">
      <w:bodyDiv w:val="1"/>
      <w:marLeft w:val="0"/>
      <w:marRight w:val="0"/>
      <w:marTop w:val="0"/>
      <w:marBottom w:val="0"/>
      <w:divBdr>
        <w:top w:val="none" w:sz="0" w:space="0" w:color="auto"/>
        <w:left w:val="none" w:sz="0" w:space="0" w:color="auto"/>
        <w:bottom w:val="none" w:sz="0" w:space="0" w:color="auto"/>
        <w:right w:val="none" w:sz="0" w:space="0" w:color="auto"/>
      </w:divBdr>
    </w:div>
    <w:div w:id="168102499">
      <w:bodyDiv w:val="1"/>
      <w:marLeft w:val="0"/>
      <w:marRight w:val="0"/>
      <w:marTop w:val="0"/>
      <w:marBottom w:val="0"/>
      <w:divBdr>
        <w:top w:val="none" w:sz="0" w:space="0" w:color="auto"/>
        <w:left w:val="none" w:sz="0" w:space="0" w:color="auto"/>
        <w:bottom w:val="none" w:sz="0" w:space="0" w:color="auto"/>
        <w:right w:val="none" w:sz="0" w:space="0" w:color="auto"/>
      </w:divBdr>
    </w:div>
    <w:div w:id="168256234">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8644481">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69680724">
      <w:bodyDiv w:val="1"/>
      <w:marLeft w:val="0"/>
      <w:marRight w:val="0"/>
      <w:marTop w:val="0"/>
      <w:marBottom w:val="0"/>
      <w:divBdr>
        <w:top w:val="none" w:sz="0" w:space="0" w:color="auto"/>
        <w:left w:val="none" w:sz="0" w:space="0" w:color="auto"/>
        <w:bottom w:val="none" w:sz="0" w:space="0" w:color="auto"/>
        <w:right w:val="none" w:sz="0" w:space="0" w:color="auto"/>
      </w:divBdr>
    </w:div>
    <w:div w:id="170073623">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0801019">
      <w:bodyDiv w:val="1"/>
      <w:marLeft w:val="0"/>
      <w:marRight w:val="0"/>
      <w:marTop w:val="0"/>
      <w:marBottom w:val="0"/>
      <w:divBdr>
        <w:top w:val="none" w:sz="0" w:space="0" w:color="auto"/>
        <w:left w:val="none" w:sz="0" w:space="0" w:color="auto"/>
        <w:bottom w:val="none" w:sz="0" w:space="0" w:color="auto"/>
        <w:right w:val="none" w:sz="0" w:space="0" w:color="auto"/>
      </w:divBdr>
    </w:div>
    <w:div w:id="170922168">
      <w:bodyDiv w:val="1"/>
      <w:marLeft w:val="0"/>
      <w:marRight w:val="0"/>
      <w:marTop w:val="0"/>
      <w:marBottom w:val="0"/>
      <w:divBdr>
        <w:top w:val="none" w:sz="0" w:space="0" w:color="auto"/>
        <w:left w:val="none" w:sz="0" w:space="0" w:color="auto"/>
        <w:bottom w:val="none" w:sz="0" w:space="0" w:color="auto"/>
        <w:right w:val="none" w:sz="0" w:space="0" w:color="auto"/>
      </w:divBdr>
    </w:div>
    <w:div w:id="170950147">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1725124">
      <w:bodyDiv w:val="1"/>
      <w:marLeft w:val="0"/>
      <w:marRight w:val="0"/>
      <w:marTop w:val="0"/>
      <w:marBottom w:val="0"/>
      <w:divBdr>
        <w:top w:val="none" w:sz="0" w:space="0" w:color="auto"/>
        <w:left w:val="none" w:sz="0" w:space="0" w:color="auto"/>
        <w:bottom w:val="none" w:sz="0" w:space="0" w:color="auto"/>
        <w:right w:val="none" w:sz="0" w:space="0" w:color="auto"/>
      </w:divBdr>
    </w:div>
    <w:div w:id="171798145">
      <w:bodyDiv w:val="1"/>
      <w:marLeft w:val="0"/>
      <w:marRight w:val="0"/>
      <w:marTop w:val="0"/>
      <w:marBottom w:val="0"/>
      <w:divBdr>
        <w:top w:val="none" w:sz="0" w:space="0" w:color="auto"/>
        <w:left w:val="none" w:sz="0" w:space="0" w:color="auto"/>
        <w:bottom w:val="none" w:sz="0" w:space="0" w:color="auto"/>
        <w:right w:val="none" w:sz="0" w:space="0" w:color="auto"/>
      </w:divBdr>
    </w:div>
    <w:div w:id="171799912">
      <w:bodyDiv w:val="1"/>
      <w:marLeft w:val="0"/>
      <w:marRight w:val="0"/>
      <w:marTop w:val="0"/>
      <w:marBottom w:val="0"/>
      <w:divBdr>
        <w:top w:val="none" w:sz="0" w:space="0" w:color="auto"/>
        <w:left w:val="none" w:sz="0" w:space="0" w:color="auto"/>
        <w:bottom w:val="none" w:sz="0" w:space="0" w:color="auto"/>
        <w:right w:val="none" w:sz="0" w:space="0" w:color="auto"/>
      </w:divBdr>
    </w:div>
    <w:div w:id="171921248">
      <w:bodyDiv w:val="1"/>
      <w:marLeft w:val="0"/>
      <w:marRight w:val="0"/>
      <w:marTop w:val="0"/>
      <w:marBottom w:val="0"/>
      <w:divBdr>
        <w:top w:val="none" w:sz="0" w:space="0" w:color="auto"/>
        <w:left w:val="none" w:sz="0" w:space="0" w:color="auto"/>
        <w:bottom w:val="none" w:sz="0" w:space="0" w:color="auto"/>
        <w:right w:val="none" w:sz="0" w:space="0" w:color="auto"/>
      </w:divBdr>
    </w:div>
    <w:div w:id="172034812">
      <w:bodyDiv w:val="1"/>
      <w:marLeft w:val="0"/>
      <w:marRight w:val="0"/>
      <w:marTop w:val="0"/>
      <w:marBottom w:val="0"/>
      <w:divBdr>
        <w:top w:val="none" w:sz="0" w:space="0" w:color="auto"/>
        <w:left w:val="none" w:sz="0" w:space="0" w:color="auto"/>
        <w:bottom w:val="none" w:sz="0" w:space="0" w:color="auto"/>
        <w:right w:val="none" w:sz="0" w:space="0" w:color="auto"/>
      </w:divBdr>
    </w:div>
    <w:div w:id="172377320">
      <w:bodyDiv w:val="1"/>
      <w:marLeft w:val="0"/>
      <w:marRight w:val="0"/>
      <w:marTop w:val="0"/>
      <w:marBottom w:val="0"/>
      <w:divBdr>
        <w:top w:val="none" w:sz="0" w:space="0" w:color="auto"/>
        <w:left w:val="none" w:sz="0" w:space="0" w:color="auto"/>
        <w:bottom w:val="none" w:sz="0" w:space="0" w:color="auto"/>
        <w:right w:val="none" w:sz="0" w:space="0" w:color="auto"/>
      </w:divBdr>
    </w:div>
    <w:div w:id="172962011">
      <w:bodyDiv w:val="1"/>
      <w:marLeft w:val="0"/>
      <w:marRight w:val="0"/>
      <w:marTop w:val="0"/>
      <w:marBottom w:val="0"/>
      <w:divBdr>
        <w:top w:val="none" w:sz="0" w:space="0" w:color="auto"/>
        <w:left w:val="none" w:sz="0" w:space="0" w:color="auto"/>
        <w:bottom w:val="none" w:sz="0" w:space="0" w:color="auto"/>
        <w:right w:val="none" w:sz="0" w:space="0" w:color="auto"/>
      </w:divBdr>
    </w:div>
    <w:div w:id="173039065">
      <w:bodyDiv w:val="1"/>
      <w:marLeft w:val="0"/>
      <w:marRight w:val="0"/>
      <w:marTop w:val="0"/>
      <w:marBottom w:val="0"/>
      <w:divBdr>
        <w:top w:val="none" w:sz="0" w:space="0" w:color="auto"/>
        <w:left w:val="none" w:sz="0" w:space="0" w:color="auto"/>
        <w:bottom w:val="none" w:sz="0" w:space="0" w:color="auto"/>
        <w:right w:val="none" w:sz="0" w:space="0" w:color="auto"/>
      </w:divBdr>
    </w:div>
    <w:div w:id="173111275">
      <w:bodyDiv w:val="1"/>
      <w:marLeft w:val="0"/>
      <w:marRight w:val="0"/>
      <w:marTop w:val="0"/>
      <w:marBottom w:val="0"/>
      <w:divBdr>
        <w:top w:val="none" w:sz="0" w:space="0" w:color="auto"/>
        <w:left w:val="none" w:sz="0" w:space="0" w:color="auto"/>
        <w:bottom w:val="none" w:sz="0" w:space="0" w:color="auto"/>
        <w:right w:val="none" w:sz="0" w:space="0" w:color="auto"/>
      </w:divBdr>
    </w:div>
    <w:div w:id="173152123">
      <w:bodyDiv w:val="1"/>
      <w:marLeft w:val="0"/>
      <w:marRight w:val="0"/>
      <w:marTop w:val="0"/>
      <w:marBottom w:val="0"/>
      <w:divBdr>
        <w:top w:val="none" w:sz="0" w:space="0" w:color="auto"/>
        <w:left w:val="none" w:sz="0" w:space="0" w:color="auto"/>
        <w:bottom w:val="none" w:sz="0" w:space="0" w:color="auto"/>
        <w:right w:val="none" w:sz="0" w:space="0" w:color="auto"/>
      </w:divBdr>
    </w:div>
    <w:div w:id="173419135">
      <w:bodyDiv w:val="1"/>
      <w:marLeft w:val="0"/>
      <w:marRight w:val="0"/>
      <w:marTop w:val="0"/>
      <w:marBottom w:val="0"/>
      <w:divBdr>
        <w:top w:val="none" w:sz="0" w:space="0" w:color="auto"/>
        <w:left w:val="none" w:sz="0" w:space="0" w:color="auto"/>
        <w:bottom w:val="none" w:sz="0" w:space="0" w:color="auto"/>
        <w:right w:val="none" w:sz="0" w:space="0" w:color="auto"/>
      </w:divBdr>
    </w:div>
    <w:div w:id="173570245">
      <w:bodyDiv w:val="1"/>
      <w:marLeft w:val="0"/>
      <w:marRight w:val="0"/>
      <w:marTop w:val="0"/>
      <w:marBottom w:val="0"/>
      <w:divBdr>
        <w:top w:val="none" w:sz="0" w:space="0" w:color="auto"/>
        <w:left w:val="none" w:sz="0" w:space="0" w:color="auto"/>
        <w:bottom w:val="none" w:sz="0" w:space="0" w:color="auto"/>
        <w:right w:val="none" w:sz="0" w:space="0" w:color="auto"/>
      </w:divBdr>
    </w:div>
    <w:div w:id="173693223">
      <w:bodyDiv w:val="1"/>
      <w:marLeft w:val="0"/>
      <w:marRight w:val="0"/>
      <w:marTop w:val="0"/>
      <w:marBottom w:val="0"/>
      <w:divBdr>
        <w:top w:val="none" w:sz="0" w:space="0" w:color="auto"/>
        <w:left w:val="none" w:sz="0" w:space="0" w:color="auto"/>
        <w:bottom w:val="none" w:sz="0" w:space="0" w:color="auto"/>
        <w:right w:val="none" w:sz="0" w:space="0" w:color="auto"/>
      </w:divBdr>
    </w:div>
    <w:div w:id="173693620">
      <w:bodyDiv w:val="1"/>
      <w:marLeft w:val="0"/>
      <w:marRight w:val="0"/>
      <w:marTop w:val="0"/>
      <w:marBottom w:val="0"/>
      <w:divBdr>
        <w:top w:val="none" w:sz="0" w:space="0" w:color="auto"/>
        <w:left w:val="none" w:sz="0" w:space="0" w:color="auto"/>
        <w:bottom w:val="none" w:sz="0" w:space="0" w:color="auto"/>
        <w:right w:val="none" w:sz="0" w:space="0" w:color="auto"/>
      </w:divBdr>
    </w:div>
    <w:div w:id="174462119">
      <w:bodyDiv w:val="1"/>
      <w:marLeft w:val="0"/>
      <w:marRight w:val="0"/>
      <w:marTop w:val="0"/>
      <w:marBottom w:val="0"/>
      <w:divBdr>
        <w:top w:val="none" w:sz="0" w:space="0" w:color="auto"/>
        <w:left w:val="none" w:sz="0" w:space="0" w:color="auto"/>
        <w:bottom w:val="none" w:sz="0" w:space="0" w:color="auto"/>
        <w:right w:val="none" w:sz="0" w:space="0" w:color="auto"/>
      </w:divBdr>
    </w:div>
    <w:div w:id="174735620">
      <w:bodyDiv w:val="1"/>
      <w:marLeft w:val="0"/>
      <w:marRight w:val="0"/>
      <w:marTop w:val="0"/>
      <w:marBottom w:val="0"/>
      <w:divBdr>
        <w:top w:val="none" w:sz="0" w:space="0" w:color="auto"/>
        <w:left w:val="none" w:sz="0" w:space="0" w:color="auto"/>
        <w:bottom w:val="none" w:sz="0" w:space="0" w:color="auto"/>
        <w:right w:val="none" w:sz="0" w:space="0" w:color="auto"/>
      </w:divBdr>
    </w:div>
    <w:div w:id="174998066">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5583299">
      <w:bodyDiv w:val="1"/>
      <w:marLeft w:val="0"/>
      <w:marRight w:val="0"/>
      <w:marTop w:val="0"/>
      <w:marBottom w:val="0"/>
      <w:divBdr>
        <w:top w:val="none" w:sz="0" w:space="0" w:color="auto"/>
        <w:left w:val="none" w:sz="0" w:space="0" w:color="auto"/>
        <w:bottom w:val="none" w:sz="0" w:space="0" w:color="auto"/>
        <w:right w:val="none" w:sz="0" w:space="0" w:color="auto"/>
      </w:divBdr>
    </w:div>
    <w:div w:id="176818144">
      <w:bodyDiv w:val="1"/>
      <w:marLeft w:val="0"/>
      <w:marRight w:val="0"/>
      <w:marTop w:val="0"/>
      <w:marBottom w:val="0"/>
      <w:divBdr>
        <w:top w:val="none" w:sz="0" w:space="0" w:color="auto"/>
        <w:left w:val="none" w:sz="0" w:space="0" w:color="auto"/>
        <w:bottom w:val="none" w:sz="0" w:space="0" w:color="auto"/>
        <w:right w:val="none" w:sz="0" w:space="0" w:color="auto"/>
      </w:divBdr>
    </w:div>
    <w:div w:id="177084937">
      <w:bodyDiv w:val="1"/>
      <w:marLeft w:val="0"/>
      <w:marRight w:val="0"/>
      <w:marTop w:val="0"/>
      <w:marBottom w:val="0"/>
      <w:divBdr>
        <w:top w:val="none" w:sz="0" w:space="0" w:color="auto"/>
        <w:left w:val="none" w:sz="0" w:space="0" w:color="auto"/>
        <w:bottom w:val="none" w:sz="0" w:space="0" w:color="auto"/>
        <w:right w:val="none" w:sz="0" w:space="0" w:color="auto"/>
      </w:divBdr>
    </w:div>
    <w:div w:id="177164348">
      <w:bodyDiv w:val="1"/>
      <w:marLeft w:val="0"/>
      <w:marRight w:val="0"/>
      <w:marTop w:val="0"/>
      <w:marBottom w:val="0"/>
      <w:divBdr>
        <w:top w:val="none" w:sz="0" w:space="0" w:color="auto"/>
        <w:left w:val="none" w:sz="0" w:space="0" w:color="auto"/>
        <w:bottom w:val="none" w:sz="0" w:space="0" w:color="auto"/>
        <w:right w:val="none" w:sz="0" w:space="0" w:color="auto"/>
      </w:divBdr>
    </w:div>
    <w:div w:id="177235207">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197764">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79705080">
      <w:bodyDiv w:val="1"/>
      <w:marLeft w:val="0"/>
      <w:marRight w:val="0"/>
      <w:marTop w:val="0"/>
      <w:marBottom w:val="0"/>
      <w:divBdr>
        <w:top w:val="none" w:sz="0" w:space="0" w:color="auto"/>
        <w:left w:val="none" w:sz="0" w:space="0" w:color="auto"/>
        <w:bottom w:val="none" w:sz="0" w:space="0" w:color="auto"/>
        <w:right w:val="none" w:sz="0" w:space="0" w:color="auto"/>
      </w:divBdr>
    </w:div>
    <w:div w:id="179857038">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1747997">
      <w:bodyDiv w:val="1"/>
      <w:marLeft w:val="0"/>
      <w:marRight w:val="0"/>
      <w:marTop w:val="0"/>
      <w:marBottom w:val="0"/>
      <w:divBdr>
        <w:top w:val="none" w:sz="0" w:space="0" w:color="auto"/>
        <w:left w:val="none" w:sz="0" w:space="0" w:color="auto"/>
        <w:bottom w:val="none" w:sz="0" w:space="0" w:color="auto"/>
        <w:right w:val="none" w:sz="0" w:space="0" w:color="auto"/>
      </w:divBdr>
    </w:div>
    <w:div w:id="181827345">
      <w:bodyDiv w:val="1"/>
      <w:marLeft w:val="0"/>
      <w:marRight w:val="0"/>
      <w:marTop w:val="0"/>
      <w:marBottom w:val="0"/>
      <w:divBdr>
        <w:top w:val="none" w:sz="0" w:space="0" w:color="auto"/>
        <w:left w:val="none" w:sz="0" w:space="0" w:color="auto"/>
        <w:bottom w:val="none" w:sz="0" w:space="0" w:color="auto"/>
        <w:right w:val="none" w:sz="0" w:space="0" w:color="auto"/>
      </w:divBdr>
    </w:div>
    <w:div w:id="182019427">
      <w:bodyDiv w:val="1"/>
      <w:marLeft w:val="0"/>
      <w:marRight w:val="0"/>
      <w:marTop w:val="0"/>
      <w:marBottom w:val="0"/>
      <w:divBdr>
        <w:top w:val="none" w:sz="0" w:space="0" w:color="auto"/>
        <w:left w:val="none" w:sz="0" w:space="0" w:color="auto"/>
        <w:bottom w:val="none" w:sz="0" w:space="0" w:color="auto"/>
        <w:right w:val="none" w:sz="0" w:space="0" w:color="auto"/>
      </w:divBdr>
    </w:div>
    <w:div w:id="182284241">
      <w:bodyDiv w:val="1"/>
      <w:marLeft w:val="0"/>
      <w:marRight w:val="0"/>
      <w:marTop w:val="0"/>
      <w:marBottom w:val="0"/>
      <w:divBdr>
        <w:top w:val="none" w:sz="0" w:space="0" w:color="auto"/>
        <w:left w:val="none" w:sz="0" w:space="0" w:color="auto"/>
        <w:bottom w:val="none" w:sz="0" w:space="0" w:color="auto"/>
        <w:right w:val="none" w:sz="0" w:space="0" w:color="auto"/>
      </w:divBdr>
    </w:div>
    <w:div w:id="182406330">
      <w:bodyDiv w:val="1"/>
      <w:marLeft w:val="0"/>
      <w:marRight w:val="0"/>
      <w:marTop w:val="0"/>
      <w:marBottom w:val="0"/>
      <w:divBdr>
        <w:top w:val="none" w:sz="0" w:space="0" w:color="auto"/>
        <w:left w:val="none" w:sz="0" w:space="0" w:color="auto"/>
        <w:bottom w:val="none" w:sz="0" w:space="0" w:color="auto"/>
        <w:right w:val="none" w:sz="0" w:space="0" w:color="auto"/>
      </w:divBdr>
    </w:div>
    <w:div w:id="182522608">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743962">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253676">
      <w:bodyDiv w:val="1"/>
      <w:marLeft w:val="0"/>
      <w:marRight w:val="0"/>
      <w:marTop w:val="0"/>
      <w:marBottom w:val="0"/>
      <w:divBdr>
        <w:top w:val="none" w:sz="0" w:space="0" w:color="auto"/>
        <w:left w:val="none" w:sz="0" w:space="0" w:color="auto"/>
        <w:bottom w:val="none" w:sz="0" w:space="0" w:color="auto"/>
        <w:right w:val="none" w:sz="0" w:space="0" w:color="auto"/>
      </w:divBdr>
    </w:div>
    <w:div w:id="1842917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4827773">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6792493">
      <w:bodyDiv w:val="1"/>
      <w:marLeft w:val="0"/>
      <w:marRight w:val="0"/>
      <w:marTop w:val="0"/>
      <w:marBottom w:val="0"/>
      <w:divBdr>
        <w:top w:val="none" w:sz="0" w:space="0" w:color="auto"/>
        <w:left w:val="none" w:sz="0" w:space="0" w:color="auto"/>
        <w:bottom w:val="none" w:sz="0" w:space="0" w:color="auto"/>
        <w:right w:val="none" w:sz="0" w:space="0" w:color="auto"/>
      </w:divBdr>
    </w:div>
    <w:div w:id="186800682">
      <w:bodyDiv w:val="1"/>
      <w:marLeft w:val="0"/>
      <w:marRight w:val="0"/>
      <w:marTop w:val="0"/>
      <w:marBottom w:val="0"/>
      <w:divBdr>
        <w:top w:val="none" w:sz="0" w:space="0" w:color="auto"/>
        <w:left w:val="none" w:sz="0" w:space="0" w:color="auto"/>
        <w:bottom w:val="none" w:sz="0" w:space="0" w:color="auto"/>
        <w:right w:val="none" w:sz="0" w:space="0" w:color="auto"/>
      </w:divBdr>
      <w:divsChild>
        <w:div w:id="1408768561">
          <w:marLeft w:val="0"/>
          <w:marRight w:val="0"/>
          <w:marTop w:val="0"/>
          <w:marBottom w:val="0"/>
          <w:divBdr>
            <w:top w:val="none" w:sz="0" w:space="0" w:color="auto"/>
            <w:left w:val="none" w:sz="0" w:space="0" w:color="auto"/>
            <w:bottom w:val="none" w:sz="0" w:space="0" w:color="auto"/>
            <w:right w:val="none" w:sz="0" w:space="0" w:color="auto"/>
          </w:divBdr>
        </w:div>
        <w:div w:id="1468664989">
          <w:marLeft w:val="0"/>
          <w:marRight w:val="0"/>
          <w:marTop w:val="0"/>
          <w:marBottom w:val="0"/>
          <w:divBdr>
            <w:top w:val="none" w:sz="0" w:space="0" w:color="auto"/>
            <w:left w:val="none" w:sz="0" w:space="0" w:color="auto"/>
            <w:bottom w:val="none" w:sz="0" w:space="0" w:color="auto"/>
            <w:right w:val="none" w:sz="0" w:space="0" w:color="auto"/>
          </w:divBdr>
        </w:div>
        <w:div w:id="2106263294">
          <w:marLeft w:val="0"/>
          <w:marRight w:val="0"/>
          <w:marTop w:val="0"/>
          <w:marBottom w:val="0"/>
          <w:divBdr>
            <w:top w:val="none" w:sz="0" w:space="0" w:color="auto"/>
            <w:left w:val="none" w:sz="0" w:space="0" w:color="auto"/>
            <w:bottom w:val="none" w:sz="0" w:space="0" w:color="auto"/>
            <w:right w:val="none" w:sz="0" w:space="0" w:color="auto"/>
          </w:divBdr>
        </w:div>
        <w:div w:id="975111287">
          <w:marLeft w:val="0"/>
          <w:marRight w:val="0"/>
          <w:marTop w:val="0"/>
          <w:marBottom w:val="0"/>
          <w:divBdr>
            <w:top w:val="none" w:sz="0" w:space="0" w:color="auto"/>
            <w:left w:val="none" w:sz="0" w:space="0" w:color="auto"/>
            <w:bottom w:val="none" w:sz="0" w:space="0" w:color="auto"/>
            <w:right w:val="none" w:sz="0" w:space="0" w:color="auto"/>
          </w:divBdr>
        </w:div>
        <w:div w:id="1107775638">
          <w:marLeft w:val="0"/>
          <w:marRight w:val="0"/>
          <w:marTop w:val="0"/>
          <w:marBottom w:val="0"/>
          <w:divBdr>
            <w:top w:val="none" w:sz="0" w:space="0" w:color="auto"/>
            <w:left w:val="none" w:sz="0" w:space="0" w:color="auto"/>
            <w:bottom w:val="none" w:sz="0" w:space="0" w:color="auto"/>
            <w:right w:val="none" w:sz="0" w:space="0" w:color="auto"/>
          </w:divBdr>
        </w:div>
        <w:div w:id="630865205">
          <w:marLeft w:val="0"/>
          <w:marRight w:val="0"/>
          <w:marTop w:val="0"/>
          <w:marBottom w:val="0"/>
          <w:divBdr>
            <w:top w:val="none" w:sz="0" w:space="0" w:color="auto"/>
            <w:left w:val="none" w:sz="0" w:space="0" w:color="auto"/>
            <w:bottom w:val="none" w:sz="0" w:space="0" w:color="auto"/>
            <w:right w:val="none" w:sz="0" w:space="0" w:color="auto"/>
          </w:divBdr>
        </w:div>
        <w:div w:id="1157300464">
          <w:marLeft w:val="0"/>
          <w:marRight w:val="0"/>
          <w:marTop w:val="0"/>
          <w:marBottom w:val="0"/>
          <w:divBdr>
            <w:top w:val="none" w:sz="0" w:space="0" w:color="auto"/>
            <w:left w:val="none" w:sz="0" w:space="0" w:color="auto"/>
            <w:bottom w:val="none" w:sz="0" w:space="0" w:color="auto"/>
            <w:right w:val="none" w:sz="0" w:space="0" w:color="auto"/>
          </w:divBdr>
        </w:div>
        <w:div w:id="1817792659">
          <w:marLeft w:val="0"/>
          <w:marRight w:val="0"/>
          <w:marTop w:val="0"/>
          <w:marBottom w:val="0"/>
          <w:divBdr>
            <w:top w:val="none" w:sz="0" w:space="0" w:color="auto"/>
            <w:left w:val="none" w:sz="0" w:space="0" w:color="auto"/>
            <w:bottom w:val="none" w:sz="0" w:space="0" w:color="auto"/>
            <w:right w:val="none" w:sz="0" w:space="0" w:color="auto"/>
          </w:divBdr>
        </w:div>
        <w:div w:id="643198047">
          <w:marLeft w:val="0"/>
          <w:marRight w:val="0"/>
          <w:marTop w:val="0"/>
          <w:marBottom w:val="0"/>
          <w:divBdr>
            <w:top w:val="none" w:sz="0" w:space="0" w:color="auto"/>
            <w:left w:val="none" w:sz="0" w:space="0" w:color="auto"/>
            <w:bottom w:val="none" w:sz="0" w:space="0" w:color="auto"/>
            <w:right w:val="none" w:sz="0" w:space="0" w:color="auto"/>
          </w:divBdr>
        </w:div>
        <w:div w:id="461464970">
          <w:marLeft w:val="0"/>
          <w:marRight w:val="0"/>
          <w:marTop w:val="0"/>
          <w:marBottom w:val="0"/>
          <w:divBdr>
            <w:top w:val="none" w:sz="0" w:space="0" w:color="auto"/>
            <w:left w:val="none" w:sz="0" w:space="0" w:color="auto"/>
            <w:bottom w:val="none" w:sz="0" w:space="0" w:color="auto"/>
            <w:right w:val="none" w:sz="0" w:space="0" w:color="auto"/>
          </w:divBdr>
        </w:div>
        <w:div w:id="337973988">
          <w:marLeft w:val="0"/>
          <w:marRight w:val="0"/>
          <w:marTop w:val="0"/>
          <w:marBottom w:val="0"/>
          <w:divBdr>
            <w:top w:val="none" w:sz="0" w:space="0" w:color="auto"/>
            <w:left w:val="none" w:sz="0" w:space="0" w:color="auto"/>
            <w:bottom w:val="none" w:sz="0" w:space="0" w:color="auto"/>
            <w:right w:val="none" w:sz="0" w:space="0" w:color="auto"/>
          </w:divBdr>
        </w:div>
        <w:div w:id="1150557820">
          <w:marLeft w:val="0"/>
          <w:marRight w:val="0"/>
          <w:marTop w:val="0"/>
          <w:marBottom w:val="0"/>
          <w:divBdr>
            <w:top w:val="none" w:sz="0" w:space="0" w:color="auto"/>
            <w:left w:val="none" w:sz="0" w:space="0" w:color="auto"/>
            <w:bottom w:val="none" w:sz="0" w:space="0" w:color="auto"/>
            <w:right w:val="none" w:sz="0" w:space="0" w:color="auto"/>
          </w:divBdr>
        </w:div>
        <w:div w:id="388461340">
          <w:marLeft w:val="0"/>
          <w:marRight w:val="0"/>
          <w:marTop w:val="0"/>
          <w:marBottom w:val="0"/>
          <w:divBdr>
            <w:top w:val="none" w:sz="0" w:space="0" w:color="auto"/>
            <w:left w:val="none" w:sz="0" w:space="0" w:color="auto"/>
            <w:bottom w:val="none" w:sz="0" w:space="0" w:color="auto"/>
            <w:right w:val="none" w:sz="0" w:space="0" w:color="auto"/>
          </w:divBdr>
        </w:div>
        <w:div w:id="538392606">
          <w:marLeft w:val="0"/>
          <w:marRight w:val="0"/>
          <w:marTop w:val="0"/>
          <w:marBottom w:val="0"/>
          <w:divBdr>
            <w:top w:val="none" w:sz="0" w:space="0" w:color="auto"/>
            <w:left w:val="none" w:sz="0" w:space="0" w:color="auto"/>
            <w:bottom w:val="none" w:sz="0" w:space="0" w:color="auto"/>
            <w:right w:val="none" w:sz="0" w:space="0" w:color="auto"/>
          </w:divBdr>
        </w:div>
        <w:div w:id="1707562794">
          <w:marLeft w:val="0"/>
          <w:marRight w:val="0"/>
          <w:marTop w:val="0"/>
          <w:marBottom w:val="0"/>
          <w:divBdr>
            <w:top w:val="none" w:sz="0" w:space="0" w:color="auto"/>
            <w:left w:val="none" w:sz="0" w:space="0" w:color="auto"/>
            <w:bottom w:val="none" w:sz="0" w:space="0" w:color="auto"/>
            <w:right w:val="none" w:sz="0" w:space="0" w:color="auto"/>
          </w:divBdr>
        </w:div>
        <w:div w:id="2094006803">
          <w:marLeft w:val="0"/>
          <w:marRight w:val="0"/>
          <w:marTop w:val="0"/>
          <w:marBottom w:val="0"/>
          <w:divBdr>
            <w:top w:val="none" w:sz="0" w:space="0" w:color="auto"/>
            <w:left w:val="none" w:sz="0" w:space="0" w:color="auto"/>
            <w:bottom w:val="none" w:sz="0" w:space="0" w:color="auto"/>
            <w:right w:val="none" w:sz="0" w:space="0" w:color="auto"/>
          </w:divBdr>
        </w:div>
        <w:div w:id="431904336">
          <w:marLeft w:val="0"/>
          <w:marRight w:val="0"/>
          <w:marTop w:val="0"/>
          <w:marBottom w:val="0"/>
          <w:divBdr>
            <w:top w:val="none" w:sz="0" w:space="0" w:color="auto"/>
            <w:left w:val="none" w:sz="0" w:space="0" w:color="auto"/>
            <w:bottom w:val="none" w:sz="0" w:space="0" w:color="auto"/>
            <w:right w:val="none" w:sz="0" w:space="0" w:color="auto"/>
          </w:divBdr>
        </w:div>
        <w:div w:id="1365785612">
          <w:marLeft w:val="0"/>
          <w:marRight w:val="0"/>
          <w:marTop w:val="0"/>
          <w:marBottom w:val="0"/>
          <w:divBdr>
            <w:top w:val="none" w:sz="0" w:space="0" w:color="auto"/>
            <w:left w:val="none" w:sz="0" w:space="0" w:color="auto"/>
            <w:bottom w:val="none" w:sz="0" w:space="0" w:color="auto"/>
            <w:right w:val="none" w:sz="0" w:space="0" w:color="auto"/>
          </w:divBdr>
        </w:div>
        <w:div w:id="1153908329">
          <w:marLeft w:val="0"/>
          <w:marRight w:val="0"/>
          <w:marTop w:val="0"/>
          <w:marBottom w:val="0"/>
          <w:divBdr>
            <w:top w:val="none" w:sz="0" w:space="0" w:color="auto"/>
            <w:left w:val="none" w:sz="0" w:space="0" w:color="auto"/>
            <w:bottom w:val="none" w:sz="0" w:space="0" w:color="auto"/>
            <w:right w:val="none" w:sz="0" w:space="0" w:color="auto"/>
          </w:divBdr>
        </w:div>
        <w:div w:id="1341470712">
          <w:marLeft w:val="0"/>
          <w:marRight w:val="0"/>
          <w:marTop w:val="0"/>
          <w:marBottom w:val="0"/>
          <w:divBdr>
            <w:top w:val="none" w:sz="0" w:space="0" w:color="auto"/>
            <w:left w:val="none" w:sz="0" w:space="0" w:color="auto"/>
            <w:bottom w:val="none" w:sz="0" w:space="0" w:color="auto"/>
            <w:right w:val="none" w:sz="0" w:space="0" w:color="auto"/>
          </w:divBdr>
        </w:div>
        <w:div w:id="815757623">
          <w:marLeft w:val="0"/>
          <w:marRight w:val="0"/>
          <w:marTop w:val="0"/>
          <w:marBottom w:val="0"/>
          <w:divBdr>
            <w:top w:val="none" w:sz="0" w:space="0" w:color="auto"/>
            <w:left w:val="none" w:sz="0" w:space="0" w:color="auto"/>
            <w:bottom w:val="none" w:sz="0" w:space="0" w:color="auto"/>
            <w:right w:val="none" w:sz="0" w:space="0" w:color="auto"/>
          </w:divBdr>
        </w:div>
        <w:div w:id="1409111518">
          <w:marLeft w:val="0"/>
          <w:marRight w:val="0"/>
          <w:marTop w:val="0"/>
          <w:marBottom w:val="0"/>
          <w:divBdr>
            <w:top w:val="none" w:sz="0" w:space="0" w:color="auto"/>
            <w:left w:val="none" w:sz="0" w:space="0" w:color="auto"/>
            <w:bottom w:val="none" w:sz="0" w:space="0" w:color="auto"/>
            <w:right w:val="none" w:sz="0" w:space="0" w:color="auto"/>
          </w:divBdr>
        </w:div>
        <w:div w:id="1059474149">
          <w:marLeft w:val="0"/>
          <w:marRight w:val="0"/>
          <w:marTop w:val="0"/>
          <w:marBottom w:val="0"/>
          <w:divBdr>
            <w:top w:val="none" w:sz="0" w:space="0" w:color="auto"/>
            <w:left w:val="none" w:sz="0" w:space="0" w:color="auto"/>
            <w:bottom w:val="none" w:sz="0" w:space="0" w:color="auto"/>
            <w:right w:val="none" w:sz="0" w:space="0" w:color="auto"/>
          </w:divBdr>
        </w:div>
        <w:div w:id="1146315876">
          <w:marLeft w:val="0"/>
          <w:marRight w:val="0"/>
          <w:marTop w:val="0"/>
          <w:marBottom w:val="0"/>
          <w:divBdr>
            <w:top w:val="none" w:sz="0" w:space="0" w:color="auto"/>
            <w:left w:val="none" w:sz="0" w:space="0" w:color="auto"/>
            <w:bottom w:val="none" w:sz="0" w:space="0" w:color="auto"/>
            <w:right w:val="none" w:sz="0" w:space="0" w:color="auto"/>
          </w:divBdr>
        </w:div>
        <w:div w:id="1876691423">
          <w:marLeft w:val="0"/>
          <w:marRight w:val="0"/>
          <w:marTop w:val="0"/>
          <w:marBottom w:val="0"/>
          <w:divBdr>
            <w:top w:val="none" w:sz="0" w:space="0" w:color="auto"/>
            <w:left w:val="none" w:sz="0" w:space="0" w:color="auto"/>
            <w:bottom w:val="none" w:sz="0" w:space="0" w:color="auto"/>
            <w:right w:val="none" w:sz="0" w:space="0" w:color="auto"/>
          </w:divBdr>
        </w:div>
        <w:div w:id="1198927108">
          <w:marLeft w:val="0"/>
          <w:marRight w:val="0"/>
          <w:marTop w:val="0"/>
          <w:marBottom w:val="0"/>
          <w:divBdr>
            <w:top w:val="none" w:sz="0" w:space="0" w:color="auto"/>
            <w:left w:val="none" w:sz="0" w:space="0" w:color="auto"/>
            <w:bottom w:val="none" w:sz="0" w:space="0" w:color="auto"/>
            <w:right w:val="none" w:sz="0" w:space="0" w:color="auto"/>
          </w:divBdr>
        </w:div>
        <w:div w:id="320739027">
          <w:marLeft w:val="0"/>
          <w:marRight w:val="0"/>
          <w:marTop w:val="0"/>
          <w:marBottom w:val="0"/>
          <w:divBdr>
            <w:top w:val="none" w:sz="0" w:space="0" w:color="auto"/>
            <w:left w:val="none" w:sz="0" w:space="0" w:color="auto"/>
            <w:bottom w:val="none" w:sz="0" w:space="0" w:color="auto"/>
            <w:right w:val="none" w:sz="0" w:space="0" w:color="auto"/>
          </w:divBdr>
        </w:div>
        <w:div w:id="531307204">
          <w:marLeft w:val="0"/>
          <w:marRight w:val="0"/>
          <w:marTop w:val="0"/>
          <w:marBottom w:val="0"/>
          <w:divBdr>
            <w:top w:val="none" w:sz="0" w:space="0" w:color="auto"/>
            <w:left w:val="none" w:sz="0" w:space="0" w:color="auto"/>
            <w:bottom w:val="none" w:sz="0" w:space="0" w:color="auto"/>
            <w:right w:val="none" w:sz="0" w:space="0" w:color="auto"/>
          </w:divBdr>
        </w:div>
        <w:div w:id="1896967478">
          <w:marLeft w:val="0"/>
          <w:marRight w:val="0"/>
          <w:marTop w:val="0"/>
          <w:marBottom w:val="0"/>
          <w:divBdr>
            <w:top w:val="none" w:sz="0" w:space="0" w:color="auto"/>
            <w:left w:val="none" w:sz="0" w:space="0" w:color="auto"/>
            <w:bottom w:val="none" w:sz="0" w:space="0" w:color="auto"/>
            <w:right w:val="none" w:sz="0" w:space="0" w:color="auto"/>
          </w:divBdr>
        </w:div>
        <w:div w:id="1348554599">
          <w:marLeft w:val="0"/>
          <w:marRight w:val="0"/>
          <w:marTop w:val="0"/>
          <w:marBottom w:val="0"/>
          <w:divBdr>
            <w:top w:val="none" w:sz="0" w:space="0" w:color="auto"/>
            <w:left w:val="none" w:sz="0" w:space="0" w:color="auto"/>
            <w:bottom w:val="none" w:sz="0" w:space="0" w:color="auto"/>
            <w:right w:val="none" w:sz="0" w:space="0" w:color="auto"/>
          </w:divBdr>
        </w:div>
        <w:div w:id="930166034">
          <w:marLeft w:val="0"/>
          <w:marRight w:val="0"/>
          <w:marTop w:val="0"/>
          <w:marBottom w:val="0"/>
          <w:divBdr>
            <w:top w:val="none" w:sz="0" w:space="0" w:color="auto"/>
            <w:left w:val="none" w:sz="0" w:space="0" w:color="auto"/>
            <w:bottom w:val="none" w:sz="0" w:space="0" w:color="auto"/>
            <w:right w:val="none" w:sz="0" w:space="0" w:color="auto"/>
          </w:divBdr>
        </w:div>
        <w:div w:id="109908150">
          <w:marLeft w:val="0"/>
          <w:marRight w:val="0"/>
          <w:marTop w:val="0"/>
          <w:marBottom w:val="0"/>
          <w:divBdr>
            <w:top w:val="none" w:sz="0" w:space="0" w:color="auto"/>
            <w:left w:val="none" w:sz="0" w:space="0" w:color="auto"/>
            <w:bottom w:val="none" w:sz="0" w:space="0" w:color="auto"/>
            <w:right w:val="none" w:sz="0" w:space="0" w:color="auto"/>
          </w:divBdr>
        </w:div>
        <w:div w:id="732778442">
          <w:marLeft w:val="0"/>
          <w:marRight w:val="0"/>
          <w:marTop w:val="0"/>
          <w:marBottom w:val="0"/>
          <w:divBdr>
            <w:top w:val="none" w:sz="0" w:space="0" w:color="auto"/>
            <w:left w:val="none" w:sz="0" w:space="0" w:color="auto"/>
            <w:bottom w:val="none" w:sz="0" w:space="0" w:color="auto"/>
            <w:right w:val="none" w:sz="0" w:space="0" w:color="auto"/>
          </w:divBdr>
        </w:div>
        <w:div w:id="421025715">
          <w:marLeft w:val="0"/>
          <w:marRight w:val="0"/>
          <w:marTop w:val="0"/>
          <w:marBottom w:val="0"/>
          <w:divBdr>
            <w:top w:val="none" w:sz="0" w:space="0" w:color="auto"/>
            <w:left w:val="none" w:sz="0" w:space="0" w:color="auto"/>
            <w:bottom w:val="none" w:sz="0" w:space="0" w:color="auto"/>
            <w:right w:val="none" w:sz="0" w:space="0" w:color="auto"/>
          </w:divBdr>
        </w:div>
        <w:div w:id="376857841">
          <w:marLeft w:val="0"/>
          <w:marRight w:val="0"/>
          <w:marTop w:val="0"/>
          <w:marBottom w:val="0"/>
          <w:divBdr>
            <w:top w:val="none" w:sz="0" w:space="0" w:color="auto"/>
            <w:left w:val="none" w:sz="0" w:space="0" w:color="auto"/>
            <w:bottom w:val="none" w:sz="0" w:space="0" w:color="auto"/>
            <w:right w:val="none" w:sz="0" w:space="0" w:color="auto"/>
          </w:divBdr>
        </w:div>
        <w:div w:id="322198804">
          <w:marLeft w:val="0"/>
          <w:marRight w:val="0"/>
          <w:marTop w:val="0"/>
          <w:marBottom w:val="0"/>
          <w:divBdr>
            <w:top w:val="none" w:sz="0" w:space="0" w:color="auto"/>
            <w:left w:val="none" w:sz="0" w:space="0" w:color="auto"/>
            <w:bottom w:val="none" w:sz="0" w:space="0" w:color="auto"/>
            <w:right w:val="none" w:sz="0" w:space="0" w:color="auto"/>
          </w:divBdr>
        </w:div>
        <w:div w:id="1556694407">
          <w:marLeft w:val="0"/>
          <w:marRight w:val="0"/>
          <w:marTop w:val="0"/>
          <w:marBottom w:val="0"/>
          <w:divBdr>
            <w:top w:val="none" w:sz="0" w:space="0" w:color="auto"/>
            <w:left w:val="none" w:sz="0" w:space="0" w:color="auto"/>
            <w:bottom w:val="none" w:sz="0" w:space="0" w:color="auto"/>
            <w:right w:val="none" w:sz="0" w:space="0" w:color="auto"/>
          </w:divBdr>
        </w:div>
        <w:div w:id="1527986965">
          <w:marLeft w:val="0"/>
          <w:marRight w:val="0"/>
          <w:marTop w:val="0"/>
          <w:marBottom w:val="0"/>
          <w:divBdr>
            <w:top w:val="none" w:sz="0" w:space="0" w:color="auto"/>
            <w:left w:val="none" w:sz="0" w:space="0" w:color="auto"/>
            <w:bottom w:val="none" w:sz="0" w:space="0" w:color="auto"/>
            <w:right w:val="none" w:sz="0" w:space="0" w:color="auto"/>
          </w:divBdr>
        </w:div>
        <w:div w:id="1025249378">
          <w:marLeft w:val="0"/>
          <w:marRight w:val="0"/>
          <w:marTop w:val="0"/>
          <w:marBottom w:val="0"/>
          <w:divBdr>
            <w:top w:val="none" w:sz="0" w:space="0" w:color="auto"/>
            <w:left w:val="none" w:sz="0" w:space="0" w:color="auto"/>
            <w:bottom w:val="none" w:sz="0" w:space="0" w:color="auto"/>
            <w:right w:val="none" w:sz="0" w:space="0" w:color="auto"/>
          </w:divBdr>
        </w:div>
        <w:div w:id="182671314">
          <w:marLeft w:val="0"/>
          <w:marRight w:val="0"/>
          <w:marTop w:val="0"/>
          <w:marBottom w:val="0"/>
          <w:divBdr>
            <w:top w:val="none" w:sz="0" w:space="0" w:color="auto"/>
            <w:left w:val="none" w:sz="0" w:space="0" w:color="auto"/>
            <w:bottom w:val="none" w:sz="0" w:space="0" w:color="auto"/>
            <w:right w:val="none" w:sz="0" w:space="0" w:color="auto"/>
          </w:divBdr>
        </w:div>
        <w:div w:id="1164471713">
          <w:marLeft w:val="0"/>
          <w:marRight w:val="0"/>
          <w:marTop w:val="0"/>
          <w:marBottom w:val="0"/>
          <w:divBdr>
            <w:top w:val="none" w:sz="0" w:space="0" w:color="auto"/>
            <w:left w:val="none" w:sz="0" w:space="0" w:color="auto"/>
            <w:bottom w:val="none" w:sz="0" w:space="0" w:color="auto"/>
            <w:right w:val="none" w:sz="0" w:space="0" w:color="auto"/>
          </w:divBdr>
        </w:div>
        <w:div w:id="1588880017">
          <w:marLeft w:val="0"/>
          <w:marRight w:val="0"/>
          <w:marTop w:val="0"/>
          <w:marBottom w:val="0"/>
          <w:divBdr>
            <w:top w:val="none" w:sz="0" w:space="0" w:color="auto"/>
            <w:left w:val="none" w:sz="0" w:space="0" w:color="auto"/>
            <w:bottom w:val="none" w:sz="0" w:space="0" w:color="auto"/>
            <w:right w:val="none" w:sz="0" w:space="0" w:color="auto"/>
          </w:divBdr>
        </w:div>
        <w:div w:id="1966307307">
          <w:marLeft w:val="0"/>
          <w:marRight w:val="0"/>
          <w:marTop w:val="0"/>
          <w:marBottom w:val="0"/>
          <w:divBdr>
            <w:top w:val="none" w:sz="0" w:space="0" w:color="auto"/>
            <w:left w:val="none" w:sz="0" w:space="0" w:color="auto"/>
            <w:bottom w:val="none" w:sz="0" w:space="0" w:color="auto"/>
            <w:right w:val="none" w:sz="0" w:space="0" w:color="auto"/>
          </w:divBdr>
        </w:div>
        <w:div w:id="307976695">
          <w:marLeft w:val="0"/>
          <w:marRight w:val="0"/>
          <w:marTop w:val="0"/>
          <w:marBottom w:val="0"/>
          <w:divBdr>
            <w:top w:val="none" w:sz="0" w:space="0" w:color="auto"/>
            <w:left w:val="none" w:sz="0" w:space="0" w:color="auto"/>
            <w:bottom w:val="none" w:sz="0" w:space="0" w:color="auto"/>
            <w:right w:val="none" w:sz="0" w:space="0" w:color="auto"/>
          </w:divBdr>
        </w:div>
        <w:div w:id="198974401">
          <w:marLeft w:val="0"/>
          <w:marRight w:val="0"/>
          <w:marTop w:val="0"/>
          <w:marBottom w:val="0"/>
          <w:divBdr>
            <w:top w:val="none" w:sz="0" w:space="0" w:color="auto"/>
            <w:left w:val="none" w:sz="0" w:space="0" w:color="auto"/>
            <w:bottom w:val="none" w:sz="0" w:space="0" w:color="auto"/>
            <w:right w:val="none" w:sz="0" w:space="0" w:color="auto"/>
          </w:divBdr>
        </w:div>
        <w:div w:id="1453741097">
          <w:marLeft w:val="0"/>
          <w:marRight w:val="0"/>
          <w:marTop w:val="0"/>
          <w:marBottom w:val="0"/>
          <w:divBdr>
            <w:top w:val="none" w:sz="0" w:space="0" w:color="auto"/>
            <w:left w:val="none" w:sz="0" w:space="0" w:color="auto"/>
            <w:bottom w:val="none" w:sz="0" w:space="0" w:color="auto"/>
            <w:right w:val="none" w:sz="0" w:space="0" w:color="auto"/>
          </w:divBdr>
        </w:div>
        <w:div w:id="1145388012">
          <w:marLeft w:val="0"/>
          <w:marRight w:val="0"/>
          <w:marTop w:val="0"/>
          <w:marBottom w:val="0"/>
          <w:divBdr>
            <w:top w:val="none" w:sz="0" w:space="0" w:color="auto"/>
            <w:left w:val="none" w:sz="0" w:space="0" w:color="auto"/>
            <w:bottom w:val="none" w:sz="0" w:space="0" w:color="auto"/>
            <w:right w:val="none" w:sz="0" w:space="0" w:color="auto"/>
          </w:divBdr>
        </w:div>
        <w:div w:id="1579824178">
          <w:marLeft w:val="0"/>
          <w:marRight w:val="0"/>
          <w:marTop w:val="0"/>
          <w:marBottom w:val="0"/>
          <w:divBdr>
            <w:top w:val="none" w:sz="0" w:space="0" w:color="auto"/>
            <w:left w:val="none" w:sz="0" w:space="0" w:color="auto"/>
            <w:bottom w:val="none" w:sz="0" w:space="0" w:color="auto"/>
            <w:right w:val="none" w:sz="0" w:space="0" w:color="auto"/>
          </w:divBdr>
        </w:div>
        <w:div w:id="2145583120">
          <w:marLeft w:val="0"/>
          <w:marRight w:val="0"/>
          <w:marTop w:val="0"/>
          <w:marBottom w:val="0"/>
          <w:divBdr>
            <w:top w:val="none" w:sz="0" w:space="0" w:color="auto"/>
            <w:left w:val="none" w:sz="0" w:space="0" w:color="auto"/>
            <w:bottom w:val="none" w:sz="0" w:space="0" w:color="auto"/>
            <w:right w:val="none" w:sz="0" w:space="0" w:color="auto"/>
          </w:divBdr>
        </w:div>
        <w:div w:id="1607230141">
          <w:marLeft w:val="0"/>
          <w:marRight w:val="0"/>
          <w:marTop w:val="0"/>
          <w:marBottom w:val="0"/>
          <w:divBdr>
            <w:top w:val="none" w:sz="0" w:space="0" w:color="auto"/>
            <w:left w:val="none" w:sz="0" w:space="0" w:color="auto"/>
            <w:bottom w:val="none" w:sz="0" w:space="0" w:color="auto"/>
            <w:right w:val="none" w:sz="0" w:space="0" w:color="auto"/>
          </w:divBdr>
        </w:div>
        <w:div w:id="378825389">
          <w:marLeft w:val="0"/>
          <w:marRight w:val="0"/>
          <w:marTop w:val="0"/>
          <w:marBottom w:val="0"/>
          <w:divBdr>
            <w:top w:val="none" w:sz="0" w:space="0" w:color="auto"/>
            <w:left w:val="none" w:sz="0" w:space="0" w:color="auto"/>
            <w:bottom w:val="none" w:sz="0" w:space="0" w:color="auto"/>
            <w:right w:val="none" w:sz="0" w:space="0" w:color="auto"/>
          </w:divBdr>
        </w:div>
        <w:div w:id="398596822">
          <w:marLeft w:val="0"/>
          <w:marRight w:val="0"/>
          <w:marTop w:val="0"/>
          <w:marBottom w:val="0"/>
          <w:divBdr>
            <w:top w:val="none" w:sz="0" w:space="0" w:color="auto"/>
            <w:left w:val="none" w:sz="0" w:space="0" w:color="auto"/>
            <w:bottom w:val="none" w:sz="0" w:space="0" w:color="auto"/>
            <w:right w:val="none" w:sz="0" w:space="0" w:color="auto"/>
          </w:divBdr>
        </w:div>
        <w:div w:id="650326227">
          <w:marLeft w:val="0"/>
          <w:marRight w:val="0"/>
          <w:marTop w:val="0"/>
          <w:marBottom w:val="0"/>
          <w:divBdr>
            <w:top w:val="none" w:sz="0" w:space="0" w:color="auto"/>
            <w:left w:val="none" w:sz="0" w:space="0" w:color="auto"/>
            <w:bottom w:val="none" w:sz="0" w:space="0" w:color="auto"/>
            <w:right w:val="none" w:sz="0" w:space="0" w:color="auto"/>
          </w:divBdr>
        </w:div>
        <w:div w:id="642081564">
          <w:marLeft w:val="0"/>
          <w:marRight w:val="0"/>
          <w:marTop w:val="0"/>
          <w:marBottom w:val="0"/>
          <w:divBdr>
            <w:top w:val="none" w:sz="0" w:space="0" w:color="auto"/>
            <w:left w:val="none" w:sz="0" w:space="0" w:color="auto"/>
            <w:bottom w:val="none" w:sz="0" w:space="0" w:color="auto"/>
            <w:right w:val="none" w:sz="0" w:space="0" w:color="auto"/>
          </w:divBdr>
        </w:div>
        <w:div w:id="1104955409">
          <w:marLeft w:val="0"/>
          <w:marRight w:val="0"/>
          <w:marTop w:val="0"/>
          <w:marBottom w:val="0"/>
          <w:divBdr>
            <w:top w:val="none" w:sz="0" w:space="0" w:color="auto"/>
            <w:left w:val="none" w:sz="0" w:space="0" w:color="auto"/>
            <w:bottom w:val="none" w:sz="0" w:space="0" w:color="auto"/>
            <w:right w:val="none" w:sz="0" w:space="0" w:color="auto"/>
          </w:divBdr>
        </w:div>
        <w:div w:id="1493912090">
          <w:marLeft w:val="0"/>
          <w:marRight w:val="0"/>
          <w:marTop w:val="0"/>
          <w:marBottom w:val="0"/>
          <w:divBdr>
            <w:top w:val="none" w:sz="0" w:space="0" w:color="auto"/>
            <w:left w:val="none" w:sz="0" w:space="0" w:color="auto"/>
            <w:bottom w:val="none" w:sz="0" w:space="0" w:color="auto"/>
            <w:right w:val="none" w:sz="0" w:space="0" w:color="auto"/>
          </w:divBdr>
        </w:div>
        <w:div w:id="1713311731">
          <w:marLeft w:val="0"/>
          <w:marRight w:val="0"/>
          <w:marTop w:val="0"/>
          <w:marBottom w:val="0"/>
          <w:divBdr>
            <w:top w:val="none" w:sz="0" w:space="0" w:color="auto"/>
            <w:left w:val="none" w:sz="0" w:space="0" w:color="auto"/>
            <w:bottom w:val="none" w:sz="0" w:space="0" w:color="auto"/>
            <w:right w:val="none" w:sz="0" w:space="0" w:color="auto"/>
          </w:divBdr>
        </w:div>
        <w:div w:id="1977640192">
          <w:marLeft w:val="0"/>
          <w:marRight w:val="0"/>
          <w:marTop w:val="0"/>
          <w:marBottom w:val="0"/>
          <w:divBdr>
            <w:top w:val="none" w:sz="0" w:space="0" w:color="auto"/>
            <w:left w:val="none" w:sz="0" w:space="0" w:color="auto"/>
            <w:bottom w:val="none" w:sz="0" w:space="0" w:color="auto"/>
            <w:right w:val="none" w:sz="0" w:space="0" w:color="auto"/>
          </w:divBdr>
        </w:div>
        <w:div w:id="1782719309">
          <w:marLeft w:val="0"/>
          <w:marRight w:val="0"/>
          <w:marTop w:val="0"/>
          <w:marBottom w:val="0"/>
          <w:divBdr>
            <w:top w:val="none" w:sz="0" w:space="0" w:color="auto"/>
            <w:left w:val="none" w:sz="0" w:space="0" w:color="auto"/>
            <w:bottom w:val="none" w:sz="0" w:space="0" w:color="auto"/>
            <w:right w:val="none" w:sz="0" w:space="0" w:color="auto"/>
          </w:divBdr>
        </w:div>
        <w:div w:id="1189368521">
          <w:marLeft w:val="0"/>
          <w:marRight w:val="0"/>
          <w:marTop w:val="0"/>
          <w:marBottom w:val="0"/>
          <w:divBdr>
            <w:top w:val="none" w:sz="0" w:space="0" w:color="auto"/>
            <w:left w:val="none" w:sz="0" w:space="0" w:color="auto"/>
            <w:bottom w:val="none" w:sz="0" w:space="0" w:color="auto"/>
            <w:right w:val="none" w:sz="0" w:space="0" w:color="auto"/>
          </w:divBdr>
        </w:div>
        <w:div w:id="137185831">
          <w:marLeft w:val="0"/>
          <w:marRight w:val="0"/>
          <w:marTop w:val="0"/>
          <w:marBottom w:val="0"/>
          <w:divBdr>
            <w:top w:val="none" w:sz="0" w:space="0" w:color="auto"/>
            <w:left w:val="none" w:sz="0" w:space="0" w:color="auto"/>
            <w:bottom w:val="none" w:sz="0" w:space="0" w:color="auto"/>
            <w:right w:val="none" w:sz="0" w:space="0" w:color="auto"/>
          </w:divBdr>
        </w:div>
        <w:div w:id="1557082199">
          <w:marLeft w:val="0"/>
          <w:marRight w:val="0"/>
          <w:marTop w:val="0"/>
          <w:marBottom w:val="0"/>
          <w:divBdr>
            <w:top w:val="none" w:sz="0" w:space="0" w:color="auto"/>
            <w:left w:val="none" w:sz="0" w:space="0" w:color="auto"/>
            <w:bottom w:val="none" w:sz="0" w:space="0" w:color="auto"/>
            <w:right w:val="none" w:sz="0" w:space="0" w:color="auto"/>
          </w:divBdr>
        </w:div>
        <w:div w:id="430391791">
          <w:marLeft w:val="0"/>
          <w:marRight w:val="0"/>
          <w:marTop w:val="0"/>
          <w:marBottom w:val="0"/>
          <w:divBdr>
            <w:top w:val="none" w:sz="0" w:space="0" w:color="auto"/>
            <w:left w:val="none" w:sz="0" w:space="0" w:color="auto"/>
            <w:bottom w:val="none" w:sz="0" w:space="0" w:color="auto"/>
            <w:right w:val="none" w:sz="0" w:space="0" w:color="auto"/>
          </w:divBdr>
        </w:div>
        <w:div w:id="187717387">
          <w:marLeft w:val="0"/>
          <w:marRight w:val="0"/>
          <w:marTop w:val="0"/>
          <w:marBottom w:val="0"/>
          <w:divBdr>
            <w:top w:val="none" w:sz="0" w:space="0" w:color="auto"/>
            <w:left w:val="none" w:sz="0" w:space="0" w:color="auto"/>
            <w:bottom w:val="none" w:sz="0" w:space="0" w:color="auto"/>
            <w:right w:val="none" w:sz="0" w:space="0" w:color="auto"/>
          </w:divBdr>
        </w:div>
        <w:div w:id="1900626021">
          <w:marLeft w:val="0"/>
          <w:marRight w:val="0"/>
          <w:marTop w:val="0"/>
          <w:marBottom w:val="0"/>
          <w:divBdr>
            <w:top w:val="none" w:sz="0" w:space="0" w:color="auto"/>
            <w:left w:val="none" w:sz="0" w:space="0" w:color="auto"/>
            <w:bottom w:val="none" w:sz="0" w:space="0" w:color="auto"/>
            <w:right w:val="none" w:sz="0" w:space="0" w:color="auto"/>
          </w:divBdr>
        </w:div>
        <w:div w:id="1842235869">
          <w:marLeft w:val="0"/>
          <w:marRight w:val="0"/>
          <w:marTop w:val="0"/>
          <w:marBottom w:val="0"/>
          <w:divBdr>
            <w:top w:val="none" w:sz="0" w:space="0" w:color="auto"/>
            <w:left w:val="none" w:sz="0" w:space="0" w:color="auto"/>
            <w:bottom w:val="none" w:sz="0" w:space="0" w:color="auto"/>
            <w:right w:val="none" w:sz="0" w:space="0" w:color="auto"/>
          </w:divBdr>
        </w:div>
        <w:div w:id="852956181">
          <w:marLeft w:val="0"/>
          <w:marRight w:val="0"/>
          <w:marTop w:val="0"/>
          <w:marBottom w:val="0"/>
          <w:divBdr>
            <w:top w:val="none" w:sz="0" w:space="0" w:color="auto"/>
            <w:left w:val="none" w:sz="0" w:space="0" w:color="auto"/>
            <w:bottom w:val="none" w:sz="0" w:space="0" w:color="auto"/>
            <w:right w:val="none" w:sz="0" w:space="0" w:color="auto"/>
          </w:divBdr>
        </w:div>
        <w:div w:id="1701861606">
          <w:marLeft w:val="0"/>
          <w:marRight w:val="0"/>
          <w:marTop w:val="0"/>
          <w:marBottom w:val="0"/>
          <w:divBdr>
            <w:top w:val="none" w:sz="0" w:space="0" w:color="auto"/>
            <w:left w:val="none" w:sz="0" w:space="0" w:color="auto"/>
            <w:bottom w:val="none" w:sz="0" w:space="0" w:color="auto"/>
            <w:right w:val="none" w:sz="0" w:space="0" w:color="auto"/>
          </w:divBdr>
        </w:div>
        <w:div w:id="53625004">
          <w:marLeft w:val="0"/>
          <w:marRight w:val="0"/>
          <w:marTop w:val="0"/>
          <w:marBottom w:val="0"/>
          <w:divBdr>
            <w:top w:val="none" w:sz="0" w:space="0" w:color="auto"/>
            <w:left w:val="none" w:sz="0" w:space="0" w:color="auto"/>
            <w:bottom w:val="none" w:sz="0" w:space="0" w:color="auto"/>
            <w:right w:val="none" w:sz="0" w:space="0" w:color="auto"/>
          </w:divBdr>
        </w:div>
        <w:div w:id="295916874">
          <w:marLeft w:val="0"/>
          <w:marRight w:val="0"/>
          <w:marTop w:val="0"/>
          <w:marBottom w:val="0"/>
          <w:divBdr>
            <w:top w:val="none" w:sz="0" w:space="0" w:color="auto"/>
            <w:left w:val="none" w:sz="0" w:space="0" w:color="auto"/>
            <w:bottom w:val="none" w:sz="0" w:space="0" w:color="auto"/>
            <w:right w:val="none" w:sz="0" w:space="0" w:color="auto"/>
          </w:divBdr>
        </w:div>
        <w:div w:id="519009022">
          <w:marLeft w:val="0"/>
          <w:marRight w:val="0"/>
          <w:marTop w:val="0"/>
          <w:marBottom w:val="0"/>
          <w:divBdr>
            <w:top w:val="none" w:sz="0" w:space="0" w:color="auto"/>
            <w:left w:val="none" w:sz="0" w:space="0" w:color="auto"/>
            <w:bottom w:val="none" w:sz="0" w:space="0" w:color="auto"/>
            <w:right w:val="none" w:sz="0" w:space="0" w:color="auto"/>
          </w:divBdr>
        </w:div>
        <w:div w:id="351497093">
          <w:marLeft w:val="0"/>
          <w:marRight w:val="0"/>
          <w:marTop w:val="0"/>
          <w:marBottom w:val="0"/>
          <w:divBdr>
            <w:top w:val="none" w:sz="0" w:space="0" w:color="auto"/>
            <w:left w:val="none" w:sz="0" w:space="0" w:color="auto"/>
            <w:bottom w:val="none" w:sz="0" w:space="0" w:color="auto"/>
            <w:right w:val="none" w:sz="0" w:space="0" w:color="auto"/>
          </w:divBdr>
        </w:div>
        <w:div w:id="18631504">
          <w:marLeft w:val="0"/>
          <w:marRight w:val="0"/>
          <w:marTop w:val="0"/>
          <w:marBottom w:val="0"/>
          <w:divBdr>
            <w:top w:val="none" w:sz="0" w:space="0" w:color="auto"/>
            <w:left w:val="none" w:sz="0" w:space="0" w:color="auto"/>
            <w:bottom w:val="none" w:sz="0" w:space="0" w:color="auto"/>
            <w:right w:val="none" w:sz="0" w:space="0" w:color="auto"/>
          </w:divBdr>
        </w:div>
        <w:div w:id="1651523285">
          <w:marLeft w:val="0"/>
          <w:marRight w:val="0"/>
          <w:marTop w:val="0"/>
          <w:marBottom w:val="0"/>
          <w:divBdr>
            <w:top w:val="none" w:sz="0" w:space="0" w:color="auto"/>
            <w:left w:val="none" w:sz="0" w:space="0" w:color="auto"/>
            <w:bottom w:val="none" w:sz="0" w:space="0" w:color="auto"/>
            <w:right w:val="none" w:sz="0" w:space="0" w:color="auto"/>
          </w:divBdr>
        </w:div>
        <w:div w:id="333144995">
          <w:marLeft w:val="0"/>
          <w:marRight w:val="0"/>
          <w:marTop w:val="0"/>
          <w:marBottom w:val="0"/>
          <w:divBdr>
            <w:top w:val="none" w:sz="0" w:space="0" w:color="auto"/>
            <w:left w:val="none" w:sz="0" w:space="0" w:color="auto"/>
            <w:bottom w:val="none" w:sz="0" w:space="0" w:color="auto"/>
            <w:right w:val="none" w:sz="0" w:space="0" w:color="auto"/>
          </w:divBdr>
        </w:div>
        <w:div w:id="3558657">
          <w:marLeft w:val="0"/>
          <w:marRight w:val="0"/>
          <w:marTop w:val="0"/>
          <w:marBottom w:val="0"/>
          <w:divBdr>
            <w:top w:val="none" w:sz="0" w:space="0" w:color="auto"/>
            <w:left w:val="none" w:sz="0" w:space="0" w:color="auto"/>
            <w:bottom w:val="none" w:sz="0" w:space="0" w:color="auto"/>
            <w:right w:val="none" w:sz="0" w:space="0" w:color="auto"/>
          </w:divBdr>
        </w:div>
        <w:div w:id="810830111">
          <w:marLeft w:val="0"/>
          <w:marRight w:val="0"/>
          <w:marTop w:val="0"/>
          <w:marBottom w:val="0"/>
          <w:divBdr>
            <w:top w:val="none" w:sz="0" w:space="0" w:color="auto"/>
            <w:left w:val="none" w:sz="0" w:space="0" w:color="auto"/>
            <w:bottom w:val="none" w:sz="0" w:space="0" w:color="auto"/>
            <w:right w:val="none" w:sz="0" w:space="0" w:color="auto"/>
          </w:divBdr>
        </w:div>
        <w:div w:id="1265384077">
          <w:marLeft w:val="0"/>
          <w:marRight w:val="0"/>
          <w:marTop w:val="0"/>
          <w:marBottom w:val="0"/>
          <w:divBdr>
            <w:top w:val="none" w:sz="0" w:space="0" w:color="auto"/>
            <w:left w:val="none" w:sz="0" w:space="0" w:color="auto"/>
            <w:bottom w:val="none" w:sz="0" w:space="0" w:color="auto"/>
            <w:right w:val="none" w:sz="0" w:space="0" w:color="auto"/>
          </w:divBdr>
        </w:div>
        <w:div w:id="1596094623">
          <w:marLeft w:val="0"/>
          <w:marRight w:val="0"/>
          <w:marTop w:val="0"/>
          <w:marBottom w:val="0"/>
          <w:divBdr>
            <w:top w:val="none" w:sz="0" w:space="0" w:color="auto"/>
            <w:left w:val="none" w:sz="0" w:space="0" w:color="auto"/>
            <w:bottom w:val="none" w:sz="0" w:space="0" w:color="auto"/>
            <w:right w:val="none" w:sz="0" w:space="0" w:color="auto"/>
          </w:divBdr>
        </w:div>
        <w:div w:id="428235450">
          <w:marLeft w:val="0"/>
          <w:marRight w:val="0"/>
          <w:marTop w:val="0"/>
          <w:marBottom w:val="0"/>
          <w:divBdr>
            <w:top w:val="none" w:sz="0" w:space="0" w:color="auto"/>
            <w:left w:val="none" w:sz="0" w:space="0" w:color="auto"/>
            <w:bottom w:val="none" w:sz="0" w:space="0" w:color="auto"/>
            <w:right w:val="none" w:sz="0" w:space="0" w:color="auto"/>
          </w:divBdr>
        </w:div>
        <w:div w:id="816801087">
          <w:marLeft w:val="0"/>
          <w:marRight w:val="0"/>
          <w:marTop w:val="0"/>
          <w:marBottom w:val="0"/>
          <w:divBdr>
            <w:top w:val="none" w:sz="0" w:space="0" w:color="auto"/>
            <w:left w:val="none" w:sz="0" w:space="0" w:color="auto"/>
            <w:bottom w:val="none" w:sz="0" w:space="0" w:color="auto"/>
            <w:right w:val="none" w:sz="0" w:space="0" w:color="auto"/>
          </w:divBdr>
        </w:div>
        <w:div w:id="1173640808">
          <w:marLeft w:val="0"/>
          <w:marRight w:val="0"/>
          <w:marTop w:val="0"/>
          <w:marBottom w:val="0"/>
          <w:divBdr>
            <w:top w:val="none" w:sz="0" w:space="0" w:color="auto"/>
            <w:left w:val="none" w:sz="0" w:space="0" w:color="auto"/>
            <w:bottom w:val="none" w:sz="0" w:space="0" w:color="auto"/>
            <w:right w:val="none" w:sz="0" w:space="0" w:color="auto"/>
          </w:divBdr>
        </w:div>
        <w:div w:id="1688091871">
          <w:marLeft w:val="0"/>
          <w:marRight w:val="0"/>
          <w:marTop w:val="0"/>
          <w:marBottom w:val="0"/>
          <w:divBdr>
            <w:top w:val="none" w:sz="0" w:space="0" w:color="auto"/>
            <w:left w:val="none" w:sz="0" w:space="0" w:color="auto"/>
            <w:bottom w:val="none" w:sz="0" w:space="0" w:color="auto"/>
            <w:right w:val="none" w:sz="0" w:space="0" w:color="auto"/>
          </w:divBdr>
        </w:div>
        <w:div w:id="1542088575">
          <w:marLeft w:val="0"/>
          <w:marRight w:val="0"/>
          <w:marTop w:val="0"/>
          <w:marBottom w:val="0"/>
          <w:divBdr>
            <w:top w:val="none" w:sz="0" w:space="0" w:color="auto"/>
            <w:left w:val="none" w:sz="0" w:space="0" w:color="auto"/>
            <w:bottom w:val="none" w:sz="0" w:space="0" w:color="auto"/>
            <w:right w:val="none" w:sz="0" w:space="0" w:color="auto"/>
          </w:divBdr>
        </w:div>
        <w:div w:id="256325442">
          <w:marLeft w:val="0"/>
          <w:marRight w:val="0"/>
          <w:marTop w:val="0"/>
          <w:marBottom w:val="0"/>
          <w:divBdr>
            <w:top w:val="none" w:sz="0" w:space="0" w:color="auto"/>
            <w:left w:val="none" w:sz="0" w:space="0" w:color="auto"/>
            <w:bottom w:val="none" w:sz="0" w:space="0" w:color="auto"/>
            <w:right w:val="none" w:sz="0" w:space="0" w:color="auto"/>
          </w:divBdr>
        </w:div>
        <w:div w:id="2009600316">
          <w:marLeft w:val="0"/>
          <w:marRight w:val="0"/>
          <w:marTop w:val="0"/>
          <w:marBottom w:val="0"/>
          <w:divBdr>
            <w:top w:val="none" w:sz="0" w:space="0" w:color="auto"/>
            <w:left w:val="none" w:sz="0" w:space="0" w:color="auto"/>
            <w:bottom w:val="none" w:sz="0" w:space="0" w:color="auto"/>
            <w:right w:val="none" w:sz="0" w:space="0" w:color="auto"/>
          </w:divBdr>
        </w:div>
        <w:div w:id="1134524206">
          <w:marLeft w:val="0"/>
          <w:marRight w:val="0"/>
          <w:marTop w:val="0"/>
          <w:marBottom w:val="0"/>
          <w:divBdr>
            <w:top w:val="none" w:sz="0" w:space="0" w:color="auto"/>
            <w:left w:val="none" w:sz="0" w:space="0" w:color="auto"/>
            <w:bottom w:val="none" w:sz="0" w:space="0" w:color="auto"/>
            <w:right w:val="none" w:sz="0" w:space="0" w:color="auto"/>
          </w:divBdr>
        </w:div>
        <w:div w:id="1442146355">
          <w:marLeft w:val="0"/>
          <w:marRight w:val="0"/>
          <w:marTop w:val="0"/>
          <w:marBottom w:val="0"/>
          <w:divBdr>
            <w:top w:val="none" w:sz="0" w:space="0" w:color="auto"/>
            <w:left w:val="none" w:sz="0" w:space="0" w:color="auto"/>
            <w:bottom w:val="none" w:sz="0" w:space="0" w:color="auto"/>
            <w:right w:val="none" w:sz="0" w:space="0" w:color="auto"/>
          </w:divBdr>
        </w:div>
      </w:divsChild>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87718750">
      <w:bodyDiv w:val="1"/>
      <w:marLeft w:val="0"/>
      <w:marRight w:val="0"/>
      <w:marTop w:val="0"/>
      <w:marBottom w:val="0"/>
      <w:divBdr>
        <w:top w:val="none" w:sz="0" w:space="0" w:color="auto"/>
        <w:left w:val="none" w:sz="0" w:space="0" w:color="auto"/>
        <w:bottom w:val="none" w:sz="0" w:space="0" w:color="auto"/>
        <w:right w:val="none" w:sz="0" w:space="0" w:color="auto"/>
      </w:divBdr>
    </w:div>
    <w:div w:id="187763688">
      <w:bodyDiv w:val="1"/>
      <w:marLeft w:val="0"/>
      <w:marRight w:val="0"/>
      <w:marTop w:val="0"/>
      <w:marBottom w:val="0"/>
      <w:divBdr>
        <w:top w:val="none" w:sz="0" w:space="0" w:color="auto"/>
        <w:left w:val="none" w:sz="0" w:space="0" w:color="auto"/>
        <w:bottom w:val="none" w:sz="0" w:space="0" w:color="auto"/>
        <w:right w:val="none" w:sz="0" w:space="0" w:color="auto"/>
      </w:divBdr>
    </w:div>
    <w:div w:id="187791423">
      <w:bodyDiv w:val="1"/>
      <w:marLeft w:val="0"/>
      <w:marRight w:val="0"/>
      <w:marTop w:val="0"/>
      <w:marBottom w:val="0"/>
      <w:divBdr>
        <w:top w:val="none" w:sz="0" w:space="0" w:color="auto"/>
        <w:left w:val="none" w:sz="0" w:space="0" w:color="auto"/>
        <w:bottom w:val="none" w:sz="0" w:space="0" w:color="auto"/>
        <w:right w:val="none" w:sz="0" w:space="0" w:color="auto"/>
      </w:divBdr>
    </w:div>
    <w:div w:id="188108906">
      <w:bodyDiv w:val="1"/>
      <w:marLeft w:val="0"/>
      <w:marRight w:val="0"/>
      <w:marTop w:val="0"/>
      <w:marBottom w:val="0"/>
      <w:divBdr>
        <w:top w:val="none" w:sz="0" w:space="0" w:color="auto"/>
        <w:left w:val="none" w:sz="0" w:space="0" w:color="auto"/>
        <w:bottom w:val="none" w:sz="0" w:space="0" w:color="auto"/>
        <w:right w:val="none" w:sz="0" w:space="0" w:color="auto"/>
      </w:divBdr>
    </w:div>
    <w:div w:id="188181635">
      <w:bodyDiv w:val="1"/>
      <w:marLeft w:val="0"/>
      <w:marRight w:val="0"/>
      <w:marTop w:val="0"/>
      <w:marBottom w:val="0"/>
      <w:divBdr>
        <w:top w:val="none" w:sz="0" w:space="0" w:color="auto"/>
        <w:left w:val="none" w:sz="0" w:space="0" w:color="auto"/>
        <w:bottom w:val="none" w:sz="0" w:space="0" w:color="auto"/>
        <w:right w:val="none" w:sz="0" w:space="0" w:color="auto"/>
      </w:divBdr>
    </w:div>
    <w:div w:id="188226626">
      <w:bodyDiv w:val="1"/>
      <w:marLeft w:val="0"/>
      <w:marRight w:val="0"/>
      <w:marTop w:val="0"/>
      <w:marBottom w:val="0"/>
      <w:divBdr>
        <w:top w:val="none" w:sz="0" w:space="0" w:color="auto"/>
        <w:left w:val="none" w:sz="0" w:space="0" w:color="auto"/>
        <w:bottom w:val="none" w:sz="0" w:space="0" w:color="auto"/>
        <w:right w:val="none" w:sz="0" w:space="0" w:color="auto"/>
      </w:divBdr>
    </w:div>
    <w:div w:id="188884269">
      <w:bodyDiv w:val="1"/>
      <w:marLeft w:val="0"/>
      <w:marRight w:val="0"/>
      <w:marTop w:val="0"/>
      <w:marBottom w:val="0"/>
      <w:divBdr>
        <w:top w:val="none" w:sz="0" w:space="0" w:color="auto"/>
        <w:left w:val="none" w:sz="0" w:space="0" w:color="auto"/>
        <w:bottom w:val="none" w:sz="0" w:space="0" w:color="auto"/>
        <w:right w:val="none" w:sz="0" w:space="0" w:color="auto"/>
      </w:divBdr>
    </w:div>
    <w:div w:id="189077571">
      <w:bodyDiv w:val="1"/>
      <w:marLeft w:val="0"/>
      <w:marRight w:val="0"/>
      <w:marTop w:val="0"/>
      <w:marBottom w:val="0"/>
      <w:divBdr>
        <w:top w:val="none" w:sz="0" w:space="0" w:color="auto"/>
        <w:left w:val="none" w:sz="0" w:space="0" w:color="auto"/>
        <w:bottom w:val="none" w:sz="0" w:space="0" w:color="auto"/>
        <w:right w:val="none" w:sz="0" w:space="0" w:color="auto"/>
      </w:divBdr>
    </w:div>
    <w:div w:id="189295887">
      <w:bodyDiv w:val="1"/>
      <w:marLeft w:val="0"/>
      <w:marRight w:val="0"/>
      <w:marTop w:val="0"/>
      <w:marBottom w:val="0"/>
      <w:divBdr>
        <w:top w:val="none" w:sz="0" w:space="0" w:color="auto"/>
        <w:left w:val="none" w:sz="0" w:space="0" w:color="auto"/>
        <w:bottom w:val="none" w:sz="0" w:space="0" w:color="auto"/>
        <w:right w:val="none" w:sz="0" w:space="0" w:color="auto"/>
      </w:divBdr>
    </w:div>
    <w:div w:id="189801809">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0846477">
      <w:bodyDiv w:val="1"/>
      <w:marLeft w:val="0"/>
      <w:marRight w:val="0"/>
      <w:marTop w:val="0"/>
      <w:marBottom w:val="0"/>
      <w:divBdr>
        <w:top w:val="none" w:sz="0" w:space="0" w:color="auto"/>
        <w:left w:val="none" w:sz="0" w:space="0" w:color="auto"/>
        <w:bottom w:val="none" w:sz="0" w:space="0" w:color="auto"/>
        <w:right w:val="none" w:sz="0" w:space="0" w:color="auto"/>
      </w:divBdr>
    </w:div>
    <w:div w:id="191237170">
      <w:bodyDiv w:val="1"/>
      <w:marLeft w:val="0"/>
      <w:marRight w:val="0"/>
      <w:marTop w:val="0"/>
      <w:marBottom w:val="0"/>
      <w:divBdr>
        <w:top w:val="none" w:sz="0" w:space="0" w:color="auto"/>
        <w:left w:val="none" w:sz="0" w:space="0" w:color="auto"/>
        <w:bottom w:val="none" w:sz="0" w:space="0" w:color="auto"/>
        <w:right w:val="none" w:sz="0" w:space="0" w:color="auto"/>
      </w:divBdr>
    </w:div>
    <w:div w:id="191453633">
      <w:bodyDiv w:val="1"/>
      <w:marLeft w:val="0"/>
      <w:marRight w:val="0"/>
      <w:marTop w:val="0"/>
      <w:marBottom w:val="0"/>
      <w:divBdr>
        <w:top w:val="none" w:sz="0" w:space="0" w:color="auto"/>
        <w:left w:val="none" w:sz="0" w:space="0" w:color="auto"/>
        <w:bottom w:val="none" w:sz="0" w:space="0" w:color="auto"/>
        <w:right w:val="none" w:sz="0" w:space="0" w:color="auto"/>
      </w:divBdr>
    </w:div>
    <w:div w:id="192773706">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3541286">
      <w:bodyDiv w:val="1"/>
      <w:marLeft w:val="0"/>
      <w:marRight w:val="0"/>
      <w:marTop w:val="0"/>
      <w:marBottom w:val="0"/>
      <w:divBdr>
        <w:top w:val="none" w:sz="0" w:space="0" w:color="auto"/>
        <w:left w:val="none" w:sz="0" w:space="0" w:color="auto"/>
        <w:bottom w:val="none" w:sz="0" w:space="0" w:color="auto"/>
        <w:right w:val="none" w:sz="0" w:space="0" w:color="auto"/>
      </w:divBdr>
      <w:divsChild>
        <w:div w:id="776606103">
          <w:marLeft w:val="0"/>
          <w:marRight w:val="0"/>
          <w:marTop w:val="0"/>
          <w:marBottom w:val="0"/>
          <w:divBdr>
            <w:top w:val="none" w:sz="0" w:space="0" w:color="auto"/>
            <w:left w:val="none" w:sz="0" w:space="0" w:color="auto"/>
            <w:bottom w:val="none" w:sz="0" w:space="0" w:color="auto"/>
            <w:right w:val="none" w:sz="0" w:space="0" w:color="auto"/>
          </w:divBdr>
        </w:div>
        <w:div w:id="1666980040">
          <w:marLeft w:val="0"/>
          <w:marRight w:val="0"/>
          <w:marTop w:val="0"/>
          <w:marBottom w:val="0"/>
          <w:divBdr>
            <w:top w:val="none" w:sz="0" w:space="0" w:color="auto"/>
            <w:left w:val="none" w:sz="0" w:space="0" w:color="auto"/>
            <w:bottom w:val="none" w:sz="0" w:space="0" w:color="auto"/>
            <w:right w:val="none" w:sz="0" w:space="0" w:color="auto"/>
          </w:divBdr>
        </w:div>
        <w:div w:id="1362053036">
          <w:marLeft w:val="0"/>
          <w:marRight w:val="0"/>
          <w:marTop w:val="0"/>
          <w:marBottom w:val="0"/>
          <w:divBdr>
            <w:top w:val="none" w:sz="0" w:space="0" w:color="auto"/>
            <w:left w:val="none" w:sz="0" w:space="0" w:color="auto"/>
            <w:bottom w:val="none" w:sz="0" w:space="0" w:color="auto"/>
            <w:right w:val="none" w:sz="0" w:space="0" w:color="auto"/>
          </w:divBdr>
        </w:div>
        <w:div w:id="1087114813">
          <w:marLeft w:val="0"/>
          <w:marRight w:val="0"/>
          <w:marTop w:val="0"/>
          <w:marBottom w:val="0"/>
          <w:divBdr>
            <w:top w:val="none" w:sz="0" w:space="0" w:color="auto"/>
            <w:left w:val="none" w:sz="0" w:space="0" w:color="auto"/>
            <w:bottom w:val="none" w:sz="0" w:space="0" w:color="auto"/>
            <w:right w:val="none" w:sz="0" w:space="0" w:color="auto"/>
          </w:divBdr>
        </w:div>
        <w:div w:id="954603274">
          <w:marLeft w:val="0"/>
          <w:marRight w:val="0"/>
          <w:marTop w:val="0"/>
          <w:marBottom w:val="0"/>
          <w:divBdr>
            <w:top w:val="none" w:sz="0" w:space="0" w:color="auto"/>
            <w:left w:val="none" w:sz="0" w:space="0" w:color="auto"/>
            <w:bottom w:val="none" w:sz="0" w:space="0" w:color="auto"/>
            <w:right w:val="none" w:sz="0" w:space="0" w:color="auto"/>
          </w:divBdr>
        </w:div>
        <w:div w:id="1493526453">
          <w:marLeft w:val="0"/>
          <w:marRight w:val="0"/>
          <w:marTop w:val="0"/>
          <w:marBottom w:val="0"/>
          <w:divBdr>
            <w:top w:val="none" w:sz="0" w:space="0" w:color="auto"/>
            <w:left w:val="none" w:sz="0" w:space="0" w:color="auto"/>
            <w:bottom w:val="none" w:sz="0" w:space="0" w:color="auto"/>
            <w:right w:val="none" w:sz="0" w:space="0" w:color="auto"/>
          </w:divBdr>
        </w:div>
        <w:div w:id="524363609">
          <w:marLeft w:val="0"/>
          <w:marRight w:val="0"/>
          <w:marTop w:val="0"/>
          <w:marBottom w:val="0"/>
          <w:divBdr>
            <w:top w:val="none" w:sz="0" w:space="0" w:color="auto"/>
            <w:left w:val="none" w:sz="0" w:space="0" w:color="auto"/>
            <w:bottom w:val="none" w:sz="0" w:space="0" w:color="auto"/>
            <w:right w:val="none" w:sz="0" w:space="0" w:color="auto"/>
          </w:divBdr>
        </w:div>
        <w:div w:id="287205926">
          <w:marLeft w:val="0"/>
          <w:marRight w:val="0"/>
          <w:marTop w:val="0"/>
          <w:marBottom w:val="0"/>
          <w:divBdr>
            <w:top w:val="none" w:sz="0" w:space="0" w:color="auto"/>
            <w:left w:val="none" w:sz="0" w:space="0" w:color="auto"/>
            <w:bottom w:val="none" w:sz="0" w:space="0" w:color="auto"/>
            <w:right w:val="none" w:sz="0" w:space="0" w:color="auto"/>
          </w:divBdr>
        </w:div>
        <w:div w:id="1757094582">
          <w:marLeft w:val="0"/>
          <w:marRight w:val="0"/>
          <w:marTop w:val="0"/>
          <w:marBottom w:val="0"/>
          <w:divBdr>
            <w:top w:val="none" w:sz="0" w:space="0" w:color="auto"/>
            <w:left w:val="none" w:sz="0" w:space="0" w:color="auto"/>
            <w:bottom w:val="none" w:sz="0" w:space="0" w:color="auto"/>
            <w:right w:val="none" w:sz="0" w:space="0" w:color="auto"/>
          </w:divBdr>
        </w:div>
        <w:div w:id="765929783">
          <w:marLeft w:val="0"/>
          <w:marRight w:val="0"/>
          <w:marTop w:val="0"/>
          <w:marBottom w:val="0"/>
          <w:divBdr>
            <w:top w:val="none" w:sz="0" w:space="0" w:color="auto"/>
            <w:left w:val="none" w:sz="0" w:space="0" w:color="auto"/>
            <w:bottom w:val="none" w:sz="0" w:space="0" w:color="auto"/>
            <w:right w:val="none" w:sz="0" w:space="0" w:color="auto"/>
          </w:divBdr>
        </w:div>
        <w:div w:id="937563499">
          <w:marLeft w:val="0"/>
          <w:marRight w:val="0"/>
          <w:marTop w:val="0"/>
          <w:marBottom w:val="0"/>
          <w:divBdr>
            <w:top w:val="none" w:sz="0" w:space="0" w:color="auto"/>
            <w:left w:val="none" w:sz="0" w:space="0" w:color="auto"/>
            <w:bottom w:val="none" w:sz="0" w:space="0" w:color="auto"/>
            <w:right w:val="none" w:sz="0" w:space="0" w:color="auto"/>
          </w:divBdr>
        </w:div>
        <w:div w:id="1129132078">
          <w:marLeft w:val="0"/>
          <w:marRight w:val="0"/>
          <w:marTop w:val="0"/>
          <w:marBottom w:val="0"/>
          <w:divBdr>
            <w:top w:val="none" w:sz="0" w:space="0" w:color="auto"/>
            <w:left w:val="none" w:sz="0" w:space="0" w:color="auto"/>
            <w:bottom w:val="none" w:sz="0" w:space="0" w:color="auto"/>
            <w:right w:val="none" w:sz="0" w:space="0" w:color="auto"/>
          </w:divBdr>
        </w:div>
        <w:div w:id="1507788179">
          <w:marLeft w:val="0"/>
          <w:marRight w:val="0"/>
          <w:marTop w:val="0"/>
          <w:marBottom w:val="0"/>
          <w:divBdr>
            <w:top w:val="none" w:sz="0" w:space="0" w:color="auto"/>
            <w:left w:val="none" w:sz="0" w:space="0" w:color="auto"/>
            <w:bottom w:val="none" w:sz="0" w:space="0" w:color="auto"/>
            <w:right w:val="none" w:sz="0" w:space="0" w:color="auto"/>
          </w:divBdr>
        </w:div>
        <w:div w:id="1810130415">
          <w:marLeft w:val="0"/>
          <w:marRight w:val="0"/>
          <w:marTop w:val="0"/>
          <w:marBottom w:val="0"/>
          <w:divBdr>
            <w:top w:val="none" w:sz="0" w:space="0" w:color="auto"/>
            <w:left w:val="none" w:sz="0" w:space="0" w:color="auto"/>
            <w:bottom w:val="none" w:sz="0" w:space="0" w:color="auto"/>
            <w:right w:val="none" w:sz="0" w:space="0" w:color="auto"/>
          </w:divBdr>
        </w:div>
        <w:div w:id="862717425">
          <w:marLeft w:val="0"/>
          <w:marRight w:val="0"/>
          <w:marTop w:val="0"/>
          <w:marBottom w:val="0"/>
          <w:divBdr>
            <w:top w:val="none" w:sz="0" w:space="0" w:color="auto"/>
            <w:left w:val="none" w:sz="0" w:space="0" w:color="auto"/>
            <w:bottom w:val="none" w:sz="0" w:space="0" w:color="auto"/>
            <w:right w:val="none" w:sz="0" w:space="0" w:color="auto"/>
          </w:divBdr>
        </w:div>
        <w:div w:id="31654647">
          <w:marLeft w:val="0"/>
          <w:marRight w:val="0"/>
          <w:marTop w:val="0"/>
          <w:marBottom w:val="0"/>
          <w:divBdr>
            <w:top w:val="none" w:sz="0" w:space="0" w:color="auto"/>
            <w:left w:val="none" w:sz="0" w:space="0" w:color="auto"/>
            <w:bottom w:val="none" w:sz="0" w:space="0" w:color="auto"/>
            <w:right w:val="none" w:sz="0" w:space="0" w:color="auto"/>
          </w:divBdr>
        </w:div>
        <w:div w:id="1433747155">
          <w:marLeft w:val="0"/>
          <w:marRight w:val="0"/>
          <w:marTop w:val="0"/>
          <w:marBottom w:val="0"/>
          <w:divBdr>
            <w:top w:val="none" w:sz="0" w:space="0" w:color="auto"/>
            <w:left w:val="none" w:sz="0" w:space="0" w:color="auto"/>
            <w:bottom w:val="none" w:sz="0" w:space="0" w:color="auto"/>
            <w:right w:val="none" w:sz="0" w:space="0" w:color="auto"/>
          </w:divBdr>
        </w:div>
        <w:div w:id="1328167062">
          <w:marLeft w:val="0"/>
          <w:marRight w:val="0"/>
          <w:marTop w:val="0"/>
          <w:marBottom w:val="0"/>
          <w:divBdr>
            <w:top w:val="none" w:sz="0" w:space="0" w:color="auto"/>
            <w:left w:val="none" w:sz="0" w:space="0" w:color="auto"/>
            <w:bottom w:val="none" w:sz="0" w:space="0" w:color="auto"/>
            <w:right w:val="none" w:sz="0" w:space="0" w:color="auto"/>
          </w:divBdr>
        </w:div>
        <w:div w:id="1735617468">
          <w:marLeft w:val="0"/>
          <w:marRight w:val="0"/>
          <w:marTop w:val="0"/>
          <w:marBottom w:val="0"/>
          <w:divBdr>
            <w:top w:val="none" w:sz="0" w:space="0" w:color="auto"/>
            <w:left w:val="none" w:sz="0" w:space="0" w:color="auto"/>
            <w:bottom w:val="none" w:sz="0" w:space="0" w:color="auto"/>
            <w:right w:val="none" w:sz="0" w:space="0" w:color="auto"/>
          </w:divBdr>
        </w:div>
        <w:div w:id="743185391">
          <w:marLeft w:val="0"/>
          <w:marRight w:val="0"/>
          <w:marTop w:val="0"/>
          <w:marBottom w:val="0"/>
          <w:divBdr>
            <w:top w:val="none" w:sz="0" w:space="0" w:color="auto"/>
            <w:left w:val="none" w:sz="0" w:space="0" w:color="auto"/>
            <w:bottom w:val="none" w:sz="0" w:space="0" w:color="auto"/>
            <w:right w:val="none" w:sz="0" w:space="0" w:color="auto"/>
          </w:divBdr>
        </w:div>
        <w:div w:id="1020279009">
          <w:marLeft w:val="0"/>
          <w:marRight w:val="0"/>
          <w:marTop w:val="0"/>
          <w:marBottom w:val="0"/>
          <w:divBdr>
            <w:top w:val="none" w:sz="0" w:space="0" w:color="auto"/>
            <w:left w:val="none" w:sz="0" w:space="0" w:color="auto"/>
            <w:bottom w:val="none" w:sz="0" w:space="0" w:color="auto"/>
            <w:right w:val="none" w:sz="0" w:space="0" w:color="auto"/>
          </w:divBdr>
        </w:div>
        <w:div w:id="668025844">
          <w:marLeft w:val="0"/>
          <w:marRight w:val="0"/>
          <w:marTop w:val="0"/>
          <w:marBottom w:val="0"/>
          <w:divBdr>
            <w:top w:val="none" w:sz="0" w:space="0" w:color="auto"/>
            <w:left w:val="none" w:sz="0" w:space="0" w:color="auto"/>
            <w:bottom w:val="none" w:sz="0" w:space="0" w:color="auto"/>
            <w:right w:val="none" w:sz="0" w:space="0" w:color="auto"/>
          </w:divBdr>
        </w:div>
        <w:div w:id="39863856">
          <w:marLeft w:val="0"/>
          <w:marRight w:val="0"/>
          <w:marTop w:val="0"/>
          <w:marBottom w:val="0"/>
          <w:divBdr>
            <w:top w:val="none" w:sz="0" w:space="0" w:color="auto"/>
            <w:left w:val="none" w:sz="0" w:space="0" w:color="auto"/>
            <w:bottom w:val="none" w:sz="0" w:space="0" w:color="auto"/>
            <w:right w:val="none" w:sz="0" w:space="0" w:color="auto"/>
          </w:divBdr>
        </w:div>
        <w:div w:id="1239826506">
          <w:marLeft w:val="0"/>
          <w:marRight w:val="0"/>
          <w:marTop w:val="0"/>
          <w:marBottom w:val="0"/>
          <w:divBdr>
            <w:top w:val="none" w:sz="0" w:space="0" w:color="auto"/>
            <w:left w:val="none" w:sz="0" w:space="0" w:color="auto"/>
            <w:bottom w:val="none" w:sz="0" w:space="0" w:color="auto"/>
            <w:right w:val="none" w:sz="0" w:space="0" w:color="auto"/>
          </w:divBdr>
        </w:div>
        <w:div w:id="2037459854">
          <w:marLeft w:val="0"/>
          <w:marRight w:val="0"/>
          <w:marTop w:val="0"/>
          <w:marBottom w:val="0"/>
          <w:divBdr>
            <w:top w:val="none" w:sz="0" w:space="0" w:color="auto"/>
            <w:left w:val="none" w:sz="0" w:space="0" w:color="auto"/>
            <w:bottom w:val="none" w:sz="0" w:space="0" w:color="auto"/>
            <w:right w:val="none" w:sz="0" w:space="0" w:color="auto"/>
          </w:divBdr>
        </w:div>
        <w:div w:id="1853032270">
          <w:marLeft w:val="0"/>
          <w:marRight w:val="0"/>
          <w:marTop w:val="0"/>
          <w:marBottom w:val="0"/>
          <w:divBdr>
            <w:top w:val="none" w:sz="0" w:space="0" w:color="auto"/>
            <w:left w:val="none" w:sz="0" w:space="0" w:color="auto"/>
            <w:bottom w:val="none" w:sz="0" w:space="0" w:color="auto"/>
            <w:right w:val="none" w:sz="0" w:space="0" w:color="auto"/>
          </w:divBdr>
        </w:div>
        <w:div w:id="851453271">
          <w:marLeft w:val="0"/>
          <w:marRight w:val="0"/>
          <w:marTop w:val="0"/>
          <w:marBottom w:val="0"/>
          <w:divBdr>
            <w:top w:val="none" w:sz="0" w:space="0" w:color="auto"/>
            <w:left w:val="none" w:sz="0" w:space="0" w:color="auto"/>
            <w:bottom w:val="none" w:sz="0" w:space="0" w:color="auto"/>
            <w:right w:val="none" w:sz="0" w:space="0" w:color="auto"/>
          </w:divBdr>
        </w:div>
        <w:div w:id="475343683">
          <w:marLeft w:val="0"/>
          <w:marRight w:val="0"/>
          <w:marTop w:val="0"/>
          <w:marBottom w:val="0"/>
          <w:divBdr>
            <w:top w:val="none" w:sz="0" w:space="0" w:color="auto"/>
            <w:left w:val="none" w:sz="0" w:space="0" w:color="auto"/>
            <w:bottom w:val="none" w:sz="0" w:space="0" w:color="auto"/>
            <w:right w:val="none" w:sz="0" w:space="0" w:color="auto"/>
          </w:divBdr>
        </w:div>
        <w:div w:id="740249793">
          <w:marLeft w:val="0"/>
          <w:marRight w:val="0"/>
          <w:marTop w:val="0"/>
          <w:marBottom w:val="0"/>
          <w:divBdr>
            <w:top w:val="none" w:sz="0" w:space="0" w:color="auto"/>
            <w:left w:val="none" w:sz="0" w:space="0" w:color="auto"/>
            <w:bottom w:val="none" w:sz="0" w:space="0" w:color="auto"/>
            <w:right w:val="none" w:sz="0" w:space="0" w:color="auto"/>
          </w:divBdr>
        </w:div>
        <w:div w:id="583029035">
          <w:marLeft w:val="0"/>
          <w:marRight w:val="0"/>
          <w:marTop w:val="0"/>
          <w:marBottom w:val="0"/>
          <w:divBdr>
            <w:top w:val="none" w:sz="0" w:space="0" w:color="auto"/>
            <w:left w:val="none" w:sz="0" w:space="0" w:color="auto"/>
            <w:bottom w:val="none" w:sz="0" w:space="0" w:color="auto"/>
            <w:right w:val="none" w:sz="0" w:space="0" w:color="auto"/>
          </w:divBdr>
        </w:div>
        <w:div w:id="2076277998">
          <w:marLeft w:val="0"/>
          <w:marRight w:val="0"/>
          <w:marTop w:val="0"/>
          <w:marBottom w:val="0"/>
          <w:divBdr>
            <w:top w:val="none" w:sz="0" w:space="0" w:color="auto"/>
            <w:left w:val="none" w:sz="0" w:space="0" w:color="auto"/>
            <w:bottom w:val="none" w:sz="0" w:space="0" w:color="auto"/>
            <w:right w:val="none" w:sz="0" w:space="0" w:color="auto"/>
          </w:divBdr>
        </w:div>
        <w:div w:id="1993951185">
          <w:marLeft w:val="0"/>
          <w:marRight w:val="0"/>
          <w:marTop w:val="0"/>
          <w:marBottom w:val="0"/>
          <w:divBdr>
            <w:top w:val="none" w:sz="0" w:space="0" w:color="auto"/>
            <w:left w:val="none" w:sz="0" w:space="0" w:color="auto"/>
            <w:bottom w:val="none" w:sz="0" w:space="0" w:color="auto"/>
            <w:right w:val="none" w:sz="0" w:space="0" w:color="auto"/>
          </w:divBdr>
        </w:div>
        <w:div w:id="1082989440">
          <w:marLeft w:val="0"/>
          <w:marRight w:val="0"/>
          <w:marTop w:val="0"/>
          <w:marBottom w:val="0"/>
          <w:divBdr>
            <w:top w:val="none" w:sz="0" w:space="0" w:color="auto"/>
            <w:left w:val="none" w:sz="0" w:space="0" w:color="auto"/>
            <w:bottom w:val="none" w:sz="0" w:space="0" w:color="auto"/>
            <w:right w:val="none" w:sz="0" w:space="0" w:color="auto"/>
          </w:divBdr>
        </w:div>
        <w:div w:id="185557668">
          <w:marLeft w:val="0"/>
          <w:marRight w:val="0"/>
          <w:marTop w:val="0"/>
          <w:marBottom w:val="0"/>
          <w:divBdr>
            <w:top w:val="none" w:sz="0" w:space="0" w:color="auto"/>
            <w:left w:val="none" w:sz="0" w:space="0" w:color="auto"/>
            <w:bottom w:val="none" w:sz="0" w:space="0" w:color="auto"/>
            <w:right w:val="none" w:sz="0" w:space="0" w:color="auto"/>
          </w:divBdr>
        </w:div>
        <w:div w:id="1565603477">
          <w:marLeft w:val="0"/>
          <w:marRight w:val="0"/>
          <w:marTop w:val="0"/>
          <w:marBottom w:val="0"/>
          <w:divBdr>
            <w:top w:val="none" w:sz="0" w:space="0" w:color="auto"/>
            <w:left w:val="none" w:sz="0" w:space="0" w:color="auto"/>
            <w:bottom w:val="none" w:sz="0" w:space="0" w:color="auto"/>
            <w:right w:val="none" w:sz="0" w:space="0" w:color="auto"/>
          </w:divBdr>
        </w:div>
        <w:div w:id="299847630">
          <w:marLeft w:val="0"/>
          <w:marRight w:val="0"/>
          <w:marTop w:val="0"/>
          <w:marBottom w:val="0"/>
          <w:divBdr>
            <w:top w:val="none" w:sz="0" w:space="0" w:color="auto"/>
            <w:left w:val="none" w:sz="0" w:space="0" w:color="auto"/>
            <w:bottom w:val="none" w:sz="0" w:space="0" w:color="auto"/>
            <w:right w:val="none" w:sz="0" w:space="0" w:color="auto"/>
          </w:divBdr>
        </w:div>
        <w:div w:id="527380264">
          <w:marLeft w:val="0"/>
          <w:marRight w:val="0"/>
          <w:marTop w:val="0"/>
          <w:marBottom w:val="0"/>
          <w:divBdr>
            <w:top w:val="none" w:sz="0" w:space="0" w:color="auto"/>
            <w:left w:val="none" w:sz="0" w:space="0" w:color="auto"/>
            <w:bottom w:val="none" w:sz="0" w:space="0" w:color="auto"/>
            <w:right w:val="none" w:sz="0" w:space="0" w:color="auto"/>
          </w:divBdr>
        </w:div>
        <w:div w:id="642393685">
          <w:marLeft w:val="0"/>
          <w:marRight w:val="0"/>
          <w:marTop w:val="0"/>
          <w:marBottom w:val="0"/>
          <w:divBdr>
            <w:top w:val="none" w:sz="0" w:space="0" w:color="auto"/>
            <w:left w:val="none" w:sz="0" w:space="0" w:color="auto"/>
            <w:bottom w:val="none" w:sz="0" w:space="0" w:color="auto"/>
            <w:right w:val="none" w:sz="0" w:space="0" w:color="auto"/>
          </w:divBdr>
        </w:div>
        <w:div w:id="773867085">
          <w:marLeft w:val="0"/>
          <w:marRight w:val="0"/>
          <w:marTop w:val="0"/>
          <w:marBottom w:val="0"/>
          <w:divBdr>
            <w:top w:val="none" w:sz="0" w:space="0" w:color="auto"/>
            <w:left w:val="none" w:sz="0" w:space="0" w:color="auto"/>
            <w:bottom w:val="none" w:sz="0" w:space="0" w:color="auto"/>
            <w:right w:val="none" w:sz="0" w:space="0" w:color="auto"/>
          </w:divBdr>
        </w:div>
        <w:div w:id="384792454">
          <w:marLeft w:val="0"/>
          <w:marRight w:val="0"/>
          <w:marTop w:val="0"/>
          <w:marBottom w:val="0"/>
          <w:divBdr>
            <w:top w:val="none" w:sz="0" w:space="0" w:color="auto"/>
            <w:left w:val="none" w:sz="0" w:space="0" w:color="auto"/>
            <w:bottom w:val="none" w:sz="0" w:space="0" w:color="auto"/>
            <w:right w:val="none" w:sz="0" w:space="0" w:color="auto"/>
          </w:divBdr>
        </w:div>
        <w:div w:id="2130010844">
          <w:marLeft w:val="0"/>
          <w:marRight w:val="0"/>
          <w:marTop w:val="0"/>
          <w:marBottom w:val="0"/>
          <w:divBdr>
            <w:top w:val="none" w:sz="0" w:space="0" w:color="auto"/>
            <w:left w:val="none" w:sz="0" w:space="0" w:color="auto"/>
            <w:bottom w:val="none" w:sz="0" w:space="0" w:color="auto"/>
            <w:right w:val="none" w:sz="0" w:space="0" w:color="auto"/>
          </w:divBdr>
        </w:div>
        <w:div w:id="782698188">
          <w:marLeft w:val="0"/>
          <w:marRight w:val="0"/>
          <w:marTop w:val="0"/>
          <w:marBottom w:val="0"/>
          <w:divBdr>
            <w:top w:val="none" w:sz="0" w:space="0" w:color="auto"/>
            <w:left w:val="none" w:sz="0" w:space="0" w:color="auto"/>
            <w:bottom w:val="none" w:sz="0" w:space="0" w:color="auto"/>
            <w:right w:val="none" w:sz="0" w:space="0" w:color="auto"/>
          </w:divBdr>
        </w:div>
        <w:div w:id="1089734493">
          <w:marLeft w:val="0"/>
          <w:marRight w:val="0"/>
          <w:marTop w:val="0"/>
          <w:marBottom w:val="0"/>
          <w:divBdr>
            <w:top w:val="none" w:sz="0" w:space="0" w:color="auto"/>
            <w:left w:val="none" w:sz="0" w:space="0" w:color="auto"/>
            <w:bottom w:val="none" w:sz="0" w:space="0" w:color="auto"/>
            <w:right w:val="none" w:sz="0" w:space="0" w:color="auto"/>
          </w:divBdr>
        </w:div>
        <w:div w:id="250816675">
          <w:marLeft w:val="0"/>
          <w:marRight w:val="0"/>
          <w:marTop w:val="0"/>
          <w:marBottom w:val="0"/>
          <w:divBdr>
            <w:top w:val="none" w:sz="0" w:space="0" w:color="auto"/>
            <w:left w:val="none" w:sz="0" w:space="0" w:color="auto"/>
            <w:bottom w:val="none" w:sz="0" w:space="0" w:color="auto"/>
            <w:right w:val="none" w:sz="0" w:space="0" w:color="auto"/>
          </w:divBdr>
        </w:div>
        <w:div w:id="2062436034">
          <w:marLeft w:val="0"/>
          <w:marRight w:val="0"/>
          <w:marTop w:val="0"/>
          <w:marBottom w:val="0"/>
          <w:divBdr>
            <w:top w:val="none" w:sz="0" w:space="0" w:color="auto"/>
            <w:left w:val="none" w:sz="0" w:space="0" w:color="auto"/>
            <w:bottom w:val="none" w:sz="0" w:space="0" w:color="auto"/>
            <w:right w:val="none" w:sz="0" w:space="0" w:color="auto"/>
          </w:divBdr>
        </w:div>
        <w:div w:id="541401081">
          <w:marLeft w:val="0"/>
          <w:marRight w:val="0"/>
          <w:marTop w:val="0"/>
          <w:marBottom w:val="0"/>
          <w:divBdr>
            <w:top w:val="none" w:sz="0" w:space="0" w:color="auto"/>
            <w:left w:val="none" w:sz="0" w:space="0" w:color="auto"/>
            <w:bottom w:val="none" w:sz="0" w:space="0" w:color="auto"/>
            <w:right w:val="none" w:sz="0" w:space="0" w:color="auto"/>
          </w:divBdr>
        </w:div>
        <w:div w:id="542908921">
          <w:marLeft w:val="0"/>
          <w:marRight w:val="0"/>
          <w:marTop w:val="0"/>
          <w:marBottom w:val="0"/>
          <w:divBdr>
            <w:top w:val="none" w:sz="0" w:space="0" w:color="auto"/>
            <w:left w:val="none" w:sz="0" w:space="0" w:color="auto"/>
            <w:bottom w:val="none" w:sz="0" w:space="0" w:color="auto"/>
            <w:right w:val="none" w:sz="0" w:space="0" w:color="auto"/>
          </w:divBdr>
        </w:div>
        <w:div w:id="1489901412">
          <w:marLeft w:val="0"/>
          <w:marRight w:val="0"/>
          <w:marTop w:val="0"/>
          <w:marBottom w:val="0"/>
          <w:divBdr>
            <w:top w:val="none" w:sz="0" w:space="0" w:color="auto"/>
            <w:left w:val="none" w:sz="0" w:space="0" w:color="auto"/>
            <w:bottom w:val="none" w:sz="0" w:space="0" w:color="auto"/>
            <w:right w:val="none" w:sz="0" w:space="0" w:color="auto"/>
          </w:divBdr>
        </w:div>
        <w:div w:id="1871724315">
          <w:marLeft w:val="0"/>
          <w:marRight w:val="0"/>
          <w:marTop w:val="0"/>
          <w:marBottom w:val="0"/>
          <w:divBdr>
            <w:top w:val="none" w:sz="0" w:space="0" w:color="auto"/>
            <w:left w:val="none" w:sz="0" w:space="0" w:color="auto"/>
            <w:bottom w:val="none" w:sz="0" w:space="0" w:color="auto"/>
            <w:right w:val="none" w:sz="0" w:space="0" w:color="auto"/>
          </w:divBdr>
        </w:div>
        <w:div w:id="2037844883">
          <w:marLeft w:val="0"/>
          <w:marRight w:val="0"/>
          <w:marTop w:val="0"/>
          <w:marBottom w:val="0"/>
          <w:divBdr>
            <w:top w:val="none" w:sz="0" w:space="0" w:color="auto"/>
            <w:left w:val="none" w:sz="0" w:space="0" w:color="auto"/>
            <w:bottom w:val="none" w:sz="0" w:space="0" w:color="auto"/>
            <w:right w:val="none" w:sz="0" w:space="0" w:color="auto"/>
          </w:divBdr>
        </w:div>
        <w:div w:id="491988757">
          <w:marLeft w:val="0"/>
          <w:marRight w:val="0"/>
          <w:marTop w:val="0"/>
          <w:marBottom w:val="0"/>
          <w:divBdr>
            <w:top w:val="none" w:sz="0" w:space="0" w:color="auto"/>
            <w:left w:val="none" w:sz="0" w:space="0" w:color="auto"/>
            <w:bottom w:val="none" w:sz="0" w:space="0" w:color="auto"/>
            <w:right w:val="none" w:sz="0" w:space="0" w:color="auto"/>
          </w:divBdr>
        </w:div>
        <w:div w:id="1575167686">
          <w:marLeft w:val="0"/>
          <w:marRight w:val="0"/>
          <w:marTop w:val="0"/>
          <w:marBottom w:val="0"/>
          <w:divBdr>
            <w:top w:val="none" w:sz="0" w:space="0" w:color="auto"/>
            <w:left w:val="none" w:sz="0" w:space="0" w:color="auto"/>
            <w:bottom w:val="none" w:sz="0" w:space="0" w:color="auto"/>
            <w:right w:val="none" w:sz="0" w:space="0" w:color="auto"/>
          </w:divBdr>
        </w:div>
        <w:div w:id="63259904">
          <w:marLeft w:val="0"/>
          <w:marRight w:val="0"/>
          <w:marTop w:val="0"/>
          <w:marBottom w:val="0"/>
          <w:divBdr>
            <w:top w:val="none" w:sz="0" w:space="0" w:color="auto"/>
            <w:left w:val="none" w:sz="0" w:space="0" w:color="auto"/>
            <w:bottom w:val="none" w:sz="0" w:space="0" w:color="auto"/>
            <w:right w:val="none" w:sz="0" w:space="0" w:color="auto"/>
          </w:divBdr>
        </w:div>
        <w:div w:id="575668755">
          <w:marLeft w:val="0"/>
          <w:marRight w:val="0"/>
          <w:marTop w:val="0"/>
          <w:marBottom w:val="0"/>
          <w:divBdr>
            <w:top w:val="none" w:sz="0" w:space="0" w:color="auto"/>
            <w:left w:val="none" w:sz="0" w:space="0" w:color="auto"/>
            <w:bottom w:val="none" w:sz="0" w:space="0" w:color="auto"/>
            <w:right w:val="none" w:sz="0" w:space="0" w:color="auto"/>
          </w:divBdr>
        </w:div>
        <w:div w:id="482082972">
          <w:marLeft w:val="0"/>
          <w:marRight w:val="0"/>
          <w:marTop w:val="0"/>
          <w:marBottom w:val="0"/>
          <w:divBdr>
            <w:top w:val="none" w:sz="0" w:space="0" w:color="auto"/>
            <w:left w:val="none" w:sz="0" w:space="0" w:color="auto"/>
            <w:bottom w:val="none" w:sz="0" w:space="0" w:color="auto"/>
            <w:right w:val="none" w:sz="0" w:space="0" w:color="auto"/>
          </w:divBdr>
        </w:div>
        <w:div w:id="1884905010">
          <w:marLeft w:val="0"/>
          <w:marRight w:val="0"/>
          <w:marTop w:val="0"/>
          <w:marBottom w:val="0"/>
          <w:divBdr>
            <w:top w:val="none" w:sz="0" w:space="0" w:color="auto"/>
            <w:left w:val="none" w:sz="0" w:space="0" w:color="auto"/>
            <w:bottom w:val="none" w:sz="0" w:space="0" w:color="auto"/>
            <w:right w:val="none" w:sz="0" w:space="0" w:color="auto"/>
          </w:divBdr>
        </w:div>
        <w:div w:id="964191101">
          <w:marLeft w:val="0"/>
          <w:marRight w:val="0"/>
          <w:marTop w:val="0"/>
          <w:marBottom w:val="0"/>
          <w:divBdr>
            <w:top w:val="none" w:sz="0" w:space="0" w:color="auto"/>
            <w:left w:val="none" w:sz="0" w:space="0" w:color="auto"/>
            <w:bottom w:val="none" w:sz="0" w:space="0" w:color="auto"/>
            <w:right w:val="none" w:sz="0" w:space="0" w:color="auto"/>
          </w:divBdr>
        </w:div>
        <w:div w:id="1768773872">
          <w:marLeft w:val="0"/>
          <w:marRight w:val="0"/>
          <w:marTop w:val="0"/>
          <w:marBottom w:val="0"/>
          <w:divBdr>
            <w:top w:val="none" w:sz="0" w:space="0" w:color="auto"/>
            <w:left w:val="none" w:sz="0" w:space="0" w:color="auto"/>
            <w:bottom w:val="none" w:sz="0" w:space="0" w:color="auto"/>
            <w:right w:val="none" w:sz="0" w:space="0" w:color="auto"/>
          </w:divBdr>
        </w:div>
        <w:div w:id="290793562">
          <w:marLeft w:val="0"/>
          <w:marRight w:val="0"/>
          <w:marTop w:val="0"/>
          <w:marBottom w:val="0"/>
          <w:divBdr>
            <w:top w:val="none" w:sz="0" w:space="0" w:color="auto"/>
            <w:left w:val="none" w:sz="0" w:space="0" w:color="auto"/>
            <w:bottom w:val="none" w:sz="0" w:space="0" w:color="auto"/>
            <w:right w:val="none" w:sz="0" w:space="0" w:color="auto"/>
          </w:divBdr>
        </w:div>
        <w:div w:id="121851313">
          <w:marLeft w:val="0"/>
          <w:marRight w:val="0"/>
          <w:marTop w:val="0"/>
          <w:marBottom w:val="0"/>
          <w:divBdr>
            <w:top w:val="none" w:sz="0" w:space="0" w:color="auto"/>
            <w:left w:val="none" w:sz="0" w:space="0" w:color="auto"/>
            <w:bottom w:val="none" w:sz="0" w:space="0" w:color="auto"/>
            <w:right w:val="none" w:sz="0" w:space="0" w:color="auto"/>
          </w:divBdr>
        </w:div>
        <w:div w:id="656568449">
          <w:marLeft w:val="0"/>
          <w:marRight w:val="0"/>
          <w:marTop w:val="0"/>
          <w:marBottom w:val="0"/>
          <w:divBdr>
            <w:top w:val="none" w:sz="0" w:space="0" w:color="auto"/>
            <w:left w:val="none" w:sz="0" w:space="0" w:color="auto"/>
            <w:bottom w:val="none" w:sz="0" w:space="0" w:color="auto"/>
            <w:right w:val="none" w:sz="0" w:space="0" w:color="auto"/>
          </w:divBdr>
        </w:div>
        <w:div w:id="916211692">
          <w:marLeft w:val="0"/>
          <w:marRight w:val="0"/>
          <w:marTop w:val="0"/>
          <w:marBottom w:val="0"/>
          <w:divBdr>
            <w:top w:val="none" w:sz="0" w:space="0" w:color="auto"/>
            <w:left w:val="none" w:sz="0" w:space="0" w:color="auto"/>
            <w:bottom w:val="none" w:sz="0" w:space="0" w:color="auto"/>
            <w:right w:val="none" w:sz="0" w:space="0" w:color="auto"/>
          </w:divBdr>
        </w:div>
        <w:div w:id="1460145023">
          <w:marLeft w:val="0"/>
          <w:marRight w:val="0"/>
          <w:marTop w:val="0"/>
          <w:marBottom w:val="0"/>
          <w:divBdr>
            <w:top w:val="none" w:sz="0" w:space="0" w:color="auto"/>
            <w:left w:val="none" w:sz="0" w:space="0" w:color="auto"/>
            <w:bottom w:val="none" w:sz="0" w:space="0" w:color="auto"/>
            <w:right w:val="none" w:sz="0" w:space="0" w:color="auto"/>
          </w:divBdr>
        </w:div>
        <w:div w:id="61955611">
          <w:marLeft w:val="0"/>
          <w:marRight w:val="0"/>
          <w:marTop w:val="0"/>
          <w:marBottom w:val="0"/>
          <w:divBdr>
            <w:top w:val="none" w:sz="0" w:space="0" w:color="auto"/>
            <w:left w:val="none" w:sz="0" w:space="0" w:color="auto"/>
            <w:bottom w:val="none" w:sz="0" w:space="0" w:color="auto"/>
            <w:right w:val="none" w:sz="0" w:space="0" w:color="auto"/>
          </w:divBdr>
        </w:div>
        <w:div w:id="1697854615">
          <w:marLeft w:val="0"/>
          <w:marRight w:val="0"/>
          <w:marTop w:val="0"/>
          <w:marBottom w:val="0"/>
          <w:divBdr>
            <w:top w:val="none" w:sz="0" w:space="0" w:color="auto"/>
            <w:left w:val="none" w:sz="0" w:space="0" w:color="auto"/>
            <w:bottom w:val="none" w:sz="0" w:space="0" w:color="auto"/>
            <w:right w:val="none" w:sz="0" w:space="0" w:color="auto"/>
          </w:divBdr>
        </w:div>
        <w:div w:id="214245346">
          <w:marLeft w:val="0"/>
          <w:marRight w:val="0"/>
          <w:marTop w:val="0"/>
          <w:marBottom w:val="0"/>
          <w:divBdr>
            <w:top w:val="none" w:sz="0" w:space="0" w:color="auto"/>
            <w:left w:val="none" w:sz="0" w:space="0" w:color="auto"/>
            <w:bottom w:val="none" w:sz="0" w:space="0" w:color="auto"/>
            <w:right w:val="none" w:sz="0" w:space="0" w:color="auto"/>
          </w:divBdr>
        </w:div>
        <w:div w:id="1042824154">
          <w:marLeft w:val="0"/>
          <w:marRight w:val="0"/>
          <w:marTop w:val="0"/>
          <w:marBottom w:val="0"/>
          <w:divBdr>
            <w:top w:val="none" w:sz="0" w:space="0" w:color="auto"/>
            <w:left w:val="none" w:sz="0" w:space="0" w:color="auto"/>
            <w:bottom w:val="none" w:sz="0" w:space="0" w:color="auto"/>
            <w:right w:val="none" w:sz="0" w:space="0" w:color="auto"/>
          </w:divBdr>
        </w:div>
        <w:div w:id="912855861">
          <w:marLeft w:val="0"/>
          <w:marRight w:val="0"/>
          <w:marTop w:val="0"/>
          <w:marBottom w:val="0"/>
          <w:divBdr>
            <w:top w:val="none" w:sz="0" w:space="0" w:color="auto"/>
            <w:left w:val="none" w:sz="0" w:space="0" w:color="auto"/>
            <w:bottom w:val="none" w:sz="0" w:space="0" w:color="auto"/>
            <w:right w:val="none" w:sz="0" w:space="0" w:color="auto"/>
          </w:divBdr>
        </w:div>
        <w:div w:id="1799952063">
          <w:marLeft w:val="0"/>
          <w:marRight w:val="0"/>
          <w:marTop w:val="0"/>
          <w:marBottom w:val="0"/>
          <w:divBdr>
            <w:top w:val="none" w:sz="0" w:space="0" w:color="auto"/>
            <w:left w:val="none" w:sz="0" w:space="0" w:color="auto"/>
            <w:bottom w:val="none" w:sz="0" w:space="0" w:color="auto"/>
            <w:right w:val="none" w:sz="0" w:space="0" w:color="auto"/>
          </w:divBdr>
        </w:div>
        <w:div w:id="765880864">
          <w:marLeft w:val="0"/>
          <w:marRight w:val="0"/>
          <w:marTop w:val="0"/>
          <w:marBottom w:val="0"/>
          <w:divBdr>
            <w:top w:val="none" w:sz="0" w:space="0" w:color="auto"/>
            <w:left w:val="none" w:sz="0" w:space="0" w:color="auto"/>
            <w:bottom w:val="none" w:sz="0" w:space="0" w:color="auto"/>
            <w:right w:val="none" w:sz="0" w:space="0" w:color="auto"/>
          </w:divBdr>
        </w:div>
        <w:div w:id="1809203325">
          <w:marLeft w:val="0"/>
          <w:marRight w:val="0"/>
          <w:marTop w:val="0"/>
          <w:marBottom w:val="0"/>
          <w:divBdr>
            <w:top w:val="none" w:sz="0" w:space="0" w:color="auto"/>
            <w:left w:val="none" w:sz="0" w:space="0" w:color="auto"/>
            <w:bottom w:val="none" w:sz="0" w:space="0" w:color="auto"/>
            <w:right w:val="none" w:sz="0" w:space="0" w:color="auto"/>
          </w:divBdr>
        </w:div>
        <w:div w:id="320085171">
          <w:marLeft w:val="0"/>
          <w:marRight w:val="0"/>
          <w:marTop w:val="0"/>
          <w:marBottom w:val="0"/>
          <w:divBdr>
            <w:top w:val="none" w:sz="0" w:space="0" w:color="auto"/>
            <w:left w:val="none" w:sz="0" w:space="0" w:color="auto"/>
            <w:bottom w:val="none" w:sz="0" w:space="0" w:color="auto"/>
            <w:right w:val="none" w:sz="0" w:space="0" w:color="auto"/>
          </w:divBdr>
        </w:div>
        <w:div w:id="175535130">
          <w:marLeft w:val="0"/>
          <w:marRight w:val="0"/>
          <w:marTop w:val="0"/>
          <w:marBottom w:val="0"/>
          <w:divBdr>
            <w:top w:val="none" w:sz="0" w:space="0" w:color="auto"/>
            <w:left w:val="none" w:sz="0" w:space="0" w:color="auto"/>
            <w:bottom w:val="none" w:sz="0" w:space="0" w:color="auto"/>
            <w:right w:val="none" w:sz="0" w:space="0" w:color="auto"/>
          </w:divBdr>
        </w:div>
        <w:div w:id="627704120">
          <w:marLeft w:val="0"/>
          <w:marRight w:val="0"/>
          <w:marTop w:val="0"/>
          <w:marBottom w:val="0"/>
          <w:divBdr>
            <w:top w:val="none" w:sz="0" w:space="0" w:color="auto"/>
            <w:left w:val="none" w:sz="0" w:space="0" w:color="auto"/>
            <w:bottom w:val="none" w:sz="0" w:space="0" w:color="auto"/>
            <w:right w:val="none" w:sz="0" w:space="0" w:color="auto"/>
          </w:divBdr>
        </w:div>
        <w:div w:id="1012603986">
          <w:marLeft w:val="0"/>
          <w:marRight w:val="0"/>
          <w:marTop w:val="0"/>
          <w:marBottom w:val="0"/>
          <w:divBdr>
            <w:top w:val="none" w:sz="0" w:space="0" w:color="auto"/>
            <w:left w:val="none" w:sz="0" w:space="0" w:color="auto"/>
            <w:bottom w:val="none" w:sz="0" w:space="0" w:color="auto"/>
            <w:right w:val="none" w:sz="0" w:space="0" w:color="auto"/>
          </w:divBdr>
        </w:div>
        <w:div w:id="2128885512">
          <w:marLeft w:val="0"/>
          <w:marRight w:val="0"/>
          <w:marTop w:val="0"/>
          <w:marBottom w:val="0"/>
          <w:divBdr>
            <w:top w:val="none" w:sz="0" w:space="0" w:color="auto"/>
            <w:left w:val="none" w:sz="0" w:space="0" w:color="auto"/>
            <w:bottom w:val="none" w:sz="0" w:space="0" w:color="auto"/>
            <w:right w:val="none" w:sz="0" w:space="0" w:color="auto"/>
          </w:divBdr>
        </w:div>
        <w:div w:id="1461996597">
          <w:marLeft w:val="0"/>
          <w:marRight w:val="0"/>
          <w:marTop w:val="0"/>
          <w:marBottom w:val="0"/>
          <w:divBdr>
            <w:top w:val="none" w:sz="0" w:space="0" w:color="auto"/>
            <w:left w:val="none" w:sz="0" w:space="0" w:color="auto"/>
            <w:bottom w:val="none" w:sz="0" w:space="0" w:color="auto"/>
            <w:right w:val="none" w:sz="0" w:space="0" w:color="auto"/>
          </w:divBdr>
        </w:div>
        <w:div w:id="557667627">
          <w:marLeft w:val="0"/>
          <w:marRight w:val="0"/>
          <w:marTop w:val="0"/>
          <w:marBottom w:val="0"/>
          <w:divBdr>
            <w:top w:val="none" w:sz="0" w:space="0" w:color="auto"/>
            <w:left w:val="none" w:sz="0" w:space="0" w:color="auto"/>
            <w:bottom w:val="none" w:sz="0" w:space="0" w:color="auto"/>
            <w:right w:val="none" w:sz="0" w:space="0" w:color="auto"/>
          </w:divBdr>
        </w:div>
        <w:div w:id="1882160161">
          <w:marLeft w:val="0"/>
          <w:marRight w:val="0"/>
          <w:marTop w:val="0"/>
          <w:marBottom w:val="0"/>
          <w:divBdr>
            <w:top w:val="none" w:sz="0" w:space="0" w:color="auto"/>
            <w:left w:val="none" w:sz="0" w:space="0" w:color="auto"/>
            <w:bottom w:val="none" w:sz="0" w:space="0" w:color="auto"/>
            <w:right w:val="none" w:sz="0" w:space="0" w:color="auto"/>
          </w:divBdr>
        </w:div>
        <w:div w:id="476728126">
          <w:marLeft w:val="0"/>
          <w:marRight w:val="0"/>
          <w:marTop w:val="0"/>
          <w:marBottom w:val="0"/>
          <w:divBdr>
            <w:top w:val="none" w:sz="0" w:space="0" w:color="auto"/>
            <w:left w:val="none" w:sz="0" w:space="0" w:color="auto"/>
            <w:bottom w:val="none" w:sz="0" w:space="0" w:color="auto"/>
            <w:right w:val="none" w:sz="0" w:space="0" w:color="auto"/>
          </w:divBdr>
        </w:div>
        <w:div w:id="830947513">
          <w:marLeft w:val="0"/>
          <w:marRight w:val="0"/>
          <w:marTop w:val="0"/>
          <w:marBottom w:val="0"/>
          <w:divBdr>
            <w:top w:val="none" w:sz="0" w:space="0" w:color="auto"/>
            <w:left w:val="none" w:sz="0" w:space="0" w:color="auto"/>
            <w:bottom w:val="none" w:sz="0" w:space="0" w:color="auto"/>
            <w:right w:val="none" w:sz="0" w:space="0" w:color="auto"/>
          </w:divBdr>
        </w:div>
        <w:div w:id="664435040">
          <w:marLeft w:val="0"/>
          <w:marRight w:val="0"/>
          <w:marTop w:val="0"/>
          <w:marBottom w:val="0"/>
          <w:divBdr>
            <w:top w:val="none" w:sz="0" w:space="0" w:color="auto"/>
            <w:left w:val="none" w:sz="0" w:space="0" w:color="auto"/>
            <w:bottom w:val="none" w:sz="0" w:space="0" w:color="auto"/>
            <w:right w:val="none" w:sz="0" w:space="0" w:color="auto"/>
          </w:divBdr>
        </w:div>
        <w:div w:id="68502736">
          <w:marLeft w:val="0"/>
          <w:marRight w:val="0"/>
          <w:marTop w:val="0"/>
          <w:marBottom w:val="0"/>
          <w:divBdr>
            <w:top w:val="none" w:sz="0" w:space="0" w:color="auto"/>
            <w:left w:val="none" w:sz="0" w:space="0" w:color="auto"/>
            <w:bottom w:val="none" w:sz="0" w:space="0" w:color="auto"/>
            <w:right w:val="none" w:sz="0" w:space="0" w:color="auto"/>
          </w:divBdr>
        </w:div>
      </w:divsChild>
    </w:div>
    <w:div w:id="194005228">
      <w:bodyDiv w:val="1"/>
      <w:marLeft w:val="0"/>
      <w:marRight w:val="0"/>
      <w:marTop w:val="0"/>
      <w:marBottom w:val="0"/>
      <w:divBdr>
        <w:top w:val="none" w:sz="0" w:space="0" w:color="auto"/>
        <w:left w:val="none" w:sz="0" w:space="0" w:color="auto"/>
        <w:bottom w:val="none" w:sz="0" w:space="0" w:color="auto"/>
        <w:right w:val="none" w:sz="0" w:space="0" w:color="auto"/>
      </w:divBdr>
    </w:div>
    <w:div w:id="19431682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5243193">
      <w:bodyDiv w:val="1"/>
      <w:marLeft w:val="0"/>
      <w:marRight w:val="0"/>
      <w:marTop w:val="0"/>
      <w:marBottom w:val="0"/>
      <w:divBdr>
        <w:top w:val="none" w:sz="0" w:space="0" w:color="auto"/>
        <w:left w:val="none" w:sz="0" w:space="0" w:color="auto"/>
        <w:bottom w:val="none" w:sz="0" w:space="0" w:color="auto"/>
        <w:right w:val="none" w:sz="0" w:space="0" w:color="auto"/>
      </w:divBdr>
    </w:div>
    <w:div w:id="196434277">
      <w:bodyDiv w:val="1"/>
      <w:marLeft w:val="0"/>
      <w:marRight w:val="0"/>
      <w:marTop w:val="0"/>
      <w:marBottom w:val="0"/>
      <w:divBdr>
        <w:top w:val="none" w:sz="0" w:space="0" w:color="auto"/>
        <w:left w:val="none" w:sz="0" w:space="0" w:color="auto"/>
        <w:bottom w:val="none" w:sz="0" w:space="0" w:color="auto"/>
        <w:right w:val="none" w:sz="0" w:space="0" w:color="auto"/>
      </w:divBdr>
    </w:div>
    <w:div w:id="196509481">
      <w:bodyDiv w:val="1"/>
      <w:marLeft w:val="0"/>
      <w:marRight w:val="0"/>
      <w:marTop w:val="0"/>
      <w:marBottom w:val="0"/>
      <w:divBdr>
        <w:top w:val="none" w:sz="0" w:space="0" w:color="auto"/>
        <w:left w:val="none" w:sz="0" w:space="0" w:color="auto"/>
        <w:bottom w:val="none" w:sz="0" w:space="0" w:color="auto"/>
        <w:right w:val="none" w:sz="0" w:space="0" w:color="auto"/>
      </w:divBdr>
    </w:div>
    <w:div w:id="197014447">
      <w:bodyDiv w:val="1"/>
      <w:marLeft w:val="0"/>
      <w:marRight w:val="0"/>
      <w:marTop w:val="0"/>
      <w:marBottom w:val="0"/>
      <w:divBdr>
        <w:top w:val="none" w:sz="0" w:space="0" w:color="auto"/>
        <w:left w:val="none" w:sz="0" w:space="0" w:color="auto"/>
        <w:bottom w:val="none" w:sz="0" w:space="0" w:color="auto"/>
        <w:right w:val="none" w:sz="0" w:space="0" w:color="auto"/>
      </w:divBdr>
    </w:div>
    <w:div w:id="197132311">
      <w:bodyDiv w:val="1"/>
      <w:marLeft w:val="0"/>
      <w:marRight w:val="0"/>
      <w:marTop w:val="0"/>
      <w:marBottom w:val="0"/>
      <w:divBdr>
        <w:top w:val="none" w:sz="0" w:space="0" w:color="auto"/>
        <w:left w:val="none" w:sz="0" w:space="0" w:color="auto"/>
        <w:bottom w:val="none" w:sz="0" w:space="0" w:color="auto"/>
        <w:right w:val="none" w:sz="0" w:space="0" w:color="auto"/>
      </w:divBdr>
    </w:div>
    <w:div w:id="197162390">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198012721">
      <w:bodyDiv w:val="1"/>
      <w:marLeft w:val="0"/>
      <w:marRight w:val="0"/>
      <w:marTop w:val="0"/>
      <w:marBottom w:val="0"/>
      <w:divBdr>
        <w:top w:val="none" w:sz="0" w:space="0" w:color="auto"/>
        <w:left w:val="none" w:sz="0" w:space="0" w:color="auto"/>
        <w:bottom w:val="none" w:sz="0" w:space="0" w:color="auto"/>
        <w:right w:val="none" w:sz="0" w:space="0" w:color="auto"/>
      </w:divBdr>
    </w:div>
    <w:div w:id="198015097">
      <w:bodyDiv w:val="1"/>
      <w:marLeft w:val="0"/>
      <w:marRight w:val="0"/>
      <w:marTop w:val="0"/>
      <w:marBottom w:val="0"/>
      <w:divBdr>
        <w:top w:val="none" w:sz="0" w:space="0" w:color="auto"/>
        <w:left w:val="none" w:sz="0" w:space="0" w:color="auto"/>
        <w:bottom w:val="none" w:sz="0" w:space="0" w:color="auto"/>
        <w:right w:val="none" w:sz="0" w:space="0" w:color="auto"/>
      </w:divBdr>
    </w:div>
    <w:div w:id="198511002">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0359742">
      <w:bodyDiv w:val="1"/>
      <w:marLeft w:val="0"/>
      <w:marRight w:val="0"/>
      <w:marTop w:val="0"/>
      <w:marBottom w:val="0"/>
      <w:divBdr>
        <w:top w:val="none" w:sz="0" w:space="0" w:color="auto"/>
        <w:left w:val="none" w:sz="0" w:space="0" w:color="auto"/>
        <w:bottom w:val="none" w:sz="0" w:space="0" w:color="auto"/>
        <w:right w:val="none" w:sz="0" w:space="0" w:color="auto"/>
      </w:divBdr>
    </w:div>
    <w:div w:id="200482376">
      <w:bodyDiv w:val="1"/>
      <w:marLeft w:val="0"/>
      <w:marRight w:val="0"/>
      <w:marTop w:val="0"/>
      <w:marBottom w:val="0"/>
      <w:divBdr>
        <w:top w:val="none" w:sz="0" w:space="0" w:color="auto"/>
        <w:left w:val="none" w:sz="0" w:space="0" w:color="auto"/>
        <w:bottom w:val="none" w:sz="0" w:space="0" w:color="auto"/>
        <w:right w:val="none" w:sz="0" w:space="0" w:color="auto"/>
      </w:divBdr>
    </w:div>
    <w:div w:id="200825563">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2325037">
      <w:bodyDiv w:val="1"/>
      <w:marLeft w:val="0"/>
      <w:marRight w:val="0"/>
      <w:marTop w:val="0"/>
      <w:marBottom w:val="0"/>
      <w:divBdr>
        <w:top w:val="none" w:sz="0" w:space="0" w:color="auto"/>
        <w:left w:val="none" w:sz="0" w:space="0" w:color="auto"/>
        <w:bottom w:val="none" w:sz="0" w:space="0" w:color="auto"/>
        <w:right w:val="none" w:sz="0" w:space="0" w:color="auto"/>
      </w:divBdr>
    </w:div>
    <w:div w:id="202376855">
      <w:bodyDiv w:val="1"/>
      <w:marLeft w:val="0"/>
      <w:marRight w:val="0"/>
      <w:marTop w:val="0"/>
      <w:marBottom w:val="0"/>
      <w:divBdr>
        <w:top w:val="none" w:sz="0" w:space="0" w:color="auto"/>
        <w:left w:val="none" w:sz="0" w:space="0" w:color="auto"/>
        <w:bottom w:val="none" w:sz="0" w:space="0" w:color="auto"/>
        <w:right w:val="none" w:sz="0" w:space="0" w:color="auto"/>
      </w:divBdr>
    </w:div>
    <w:div w:id="202597759">
      <w:bodyDiv w:val="1"/>
      <w:marLeft w:val="0"/>
      <w:marRight w:val="0"/>
      <w:marTop w:val="0"/>
      <w:marBottom w:val="0"/>
      <w:divBdr>
        <w:top w:val="none" w:sz="0" w:space="0" w:color="auto"/>
        <w:left w:val="none" w:sz="0" w:space="0" w:color="auto"/>
        <w:bottom w:val="none" w:sz="0" w:space="0" w:color="auto"/>
        <w:right w:val="none" w:sz="0" w:space="0" w:color="auto"/>
      </w:divBdr>
      <w:divsChild>
        <w:div w:id="556824832">
          <w:marLeft w:val="0"/>
          <w:marRight w:val="0"/>
          <w:marTop w:val="0"/>
          <w:marBottom w:val="0"/>
          <w:divBdr>
            <w:top w:val="none" w:sz="0" w:space="0" w:color="auto"/>
            <w:left w:val="none" w:sz="0" w:space="0" w:color="auto"/>
            <w:bottom w:val="none" w:sz="0" w:space="0" w:color="auto"/>
            <w:right w:val="none" w:sz="0" w:space="0" w:color="auto"/>
          </w:divBdr>
        </w:div>
        <w:div w:id="330254049">
          <w:marLeft w:val="0"/>
          <w:marRight w:val="0"/>
          <w:marTop w:val="0"/>
          <w:marBottom w:val="0"/>
          <w:divBdr>
            <w:top w:val="none" w:sz="0" w:space="0" w:color="auto"/>
            <w:left w:val="none" w:sz="0" w:space="0" w:color="auto"/>
            <w:bottom w:val="none" w:sz="0" w:space="0" w:color="auto"/>
            <w:right w:val="none" w:sz="0" w:space="0" w:color="auto"/>
          </w:divBdr>
        </w:div>
        <w:div w:id="1203522117">
          <w:marLeft w:val="0"/>
          <w:marRight w:val="0"/>
          <w:marTop w:val="0"/>
          <w:marBottom w:val="0"/>
          <w:divBdr>
            <w:top w:val="none" w:sz="0" w:space="0" w:color="auto"/>
            <w:left w:val="none" w:sz="0" w:space="0" w:color="auto"/>
            <w:bottom w:val="none" w:sz="0" w:space="0" w:color="auto"/>
            <w:right w:val="none" w:sz="0" w:space="0" w:color="auto"/>
          </w:divBdr>
        </w:div>
        <w:div w:id="1187408207">
          <w:marLeft w:val="0"/>
          <w:marRight w:val="0"/>
          <w:marTop w:val="0"/>
          <w:marBottom w:val="0"/>
          <w:divBdr>
            <w:top w:val="none" w:sz="0" w:space="0" w:color="auto"/>
            <w:left w:val="none" w:sz="0" w:space="0" w:color="auto"/>
            <w:bottom w:val="none" w:sz="0" w:space="0" w:color="auto"/>
            <w:right w:val="none" w:sz="0" w:space="0" w:color="auto"/>
          </w:divBdr>
        </w:div>
        <w:div w:id="628512862">
          <w:marLeft w:val="0"/>
          <w:marRight w:val="0"/>
          <w:marTop w:val="0"/>
          <w:marBottom w:val="0"/>
          <w:divBdr>
            <w:top w:val="none" w:sz="0" w:space="0" w:color="auto"/>
            <w:left w:val="none" w:sz="0" w:space="0" w:color="auto"/>
            <w:bottom w:val="none" w:sz="0" w:space="0" w:color="auto"/>
            <w:right w:val="none" w:sz="0" w:space="0" w:color="auto"/>
          </w:divBdr>
        </w:div>
        <w:div w:id="732704626">
          <w:marLeft w:val="0"/>
          <w:marRight w:val="0"/>
          <w:marTop w:val="0"/>
          <w:marBottom w:val="0"/>
          <w:divBdr>
            <w:top w:val="none" w:sz="0" w:space="0" w:color="auto"/>
            <w:left w:val="none" w:sz="0" w:space="0" w:color="auto"/>
            <w:bottom w:val="none" w:sz="0" w:space="0" w:color="auto"/>
            <w:right w:val="none" w:sz="0" w:space="0" w:color="auto"/>
          </w:divBdr>
        </w:div>
        <w:div w:id="856652136">
          <w:marLeft w:val="0"/>
          <w:marRight w:val="0"/>
          <w:marTop w:val="0"/>
          <w:marBottom w:val="0"/>
          <w:divBdr>
            <w:top w:val="none" w:sz="0" w:space="0" w:color="auto"/>
            <w:left w:val="none" w:sz="0" w:space="0" w:color="auto"/>
            <w:bottom w:val="none" w:sz="0" w:space="0" w:color="auto"/>
            <w:right w:val="none" w:sz="0" w:space="0" w:color="auto"/>
          </w:divBdr>
        </w:div>
        <w:div w:id="694309045">
          <w:marLeft w:val="0"/>
          <w:marRight w:val="0"/>
          <w:marTop w:val="0"/>
          <w:marBottom w:val="0"/>
          <w:divBdr>
            <w:top w:val="none" w:sz="0" w:space="0" w:color="auto"/>
            <w:left w:val="none" w:sz="0" w:space="0" w:color="auto"/>
            <w:bottom w:val="none" w:sz="0" w:space="0" w:color="auto"/>
            <w:right w:val="none" w:sz="0" w:space="0" w:color="auto"/>
          </w:divBdr>
        </w:div>
        <w:div w:id="1461915409">
          <w:marLeft w:val="0"/>
          <w:marRight w:val="0"/>
          <w:marTop w:val="0"/>
          <w:marBottom w:val="0"/>
          <w:divBdr>
            <w:top w:val="none" w:sz="0" w:space="0" w:color="auto"/>
            <w:left w:val="none" w:sz="0" w:space="0" w:color="auto"/>
            <w:bottom w:val="none" w:sz="0" w:space="0" w:color="auto"/>
            <w:right w:val="none" w:sz="0" w:space="0" w:color="auto"/>
          </w:divBdr>
        </w:div>
        <w:div w:id="496194842">
          <w:marLeft w:val="0"/>
          <w:marRight w:val="0"/>
          <w:marTop w:val="0"/>
          <w:marBottom w:val="0"/>
          <w:divBdr>
            <w:top w:val="none" w:sz="0" w:space="0" w:color="auto"/>
            <w:left w:val="none" w:sz="0" w:space="0" w:color="auto"/>
            <w:bottom w:val="none" w:sz="0" w:space="0" w:color="auto"/>
            <w:right w:val="none" w:sz="0" w:space="0" w:color="auto"/>
          </w:divBdr>
        </w:div>
        <w:div w:id="1594514792">
          <w:marLeft w:val="0"/>
          <w:marRight w:val="0"/>
          <w:marTop w:val="0"/>
          <w:marBottom w:val="0"/>
          <w:divBdr>
            <w:top w:val="none" w:sz="0" w:space="0" w:color="auto"/>
            <w:left w:val="none" w:sz="0" w:space="0" w:color="auto"/>
            <w:bottom w:val="none" w:sz="0" w:space="0" w:color="auto"/>
            <w:right w:val="none" w:sz="0" w:space="0" w:color="auto"/>
          </w:divBdr>
        </w:div>
        <w:div w:id="232398325">
          <w:marLeft w:val="0"/>
          <w:marRight w:val="0"/>
          <w:marTop w:val="0"/>
          <w:marBottom w:val="0"/>
          <w:divBdr>
            <w:top w:val="none" w:sz="0" w:space="0" w:color="auto"/>
            <w:left w:val="none" w:sz="0" w:space="0" w:color="auto"/>
            <w:bottom w:val="none" w:sz="0" w:space="0" w:color="auto"/>
            <w:right w:val="none" w:sz="0" w:space="0" w:color="auto"/>
          </w:divBdr>
        </w:div>
        <w:div w:id="1128741031">
          <w:marLeft w:val="0"/>
          <w:marRight w:val="0"/>
          <w:marTop w:val="0"/>
          <w:marBottom w:val="0"/>
          <w:divBdr>
            <w:top w:val="none" w:sz="0" w:space="0" w:color="auto"/>
            <w:left w:val="none" w:sz="0" w:space="0" w:color="auto"/>
            <w:bottom w:val="none" w:sz="0" w:space="0" w:color="auto"/>
            <w:right w:val="none" w:sz="0" w:space="0" w:color="auto"/>
          </w:divBdr>
        </w:div>
        <w:div w:id="1916742120">
          <w:marLeft w:val="0"/>
          <w:marRight w:val="0"/>
          <w:marTop w:val="0"/>
          <w:marBottom w:val="0"/>
          <w:divBdr>
            <w:top w:val="none" w:sz="0" w:space="0" w:color="auto"/>
            <w:left w:val="none" w:sz="0" w:space="0" w:color="auto"/>
            <w:bottom w:val="none" w:sz="0" w:space="0" w:color="auto"/>
            <w:right w:val="none" w:sz="0" w:space="0" w:color="auto"/>
          </w:divBdr>
        </w:div>
        <w:div w:id="810951395">
          <w:marLeft w:val="0"/>
          <w:marRight w:val="0"/>
          <w:marTop w:val="0"/>
          <w:marBottom w:val="0"/>
          <w:divBdr>
            <w:top w:val="none" w:sz="0" w:space="0" w:color="auto"/>
            <w:left w:val="none" w:sz="0" w:space="0" w:color="auto"/>
            <w:bottom w:val="none" w:sz="0" w:space="0" w:color="auto"/>
            <w:right w:val="none" w:sz="0" w:space="0" w:color="auto"/>
          </w:divBdr>
        </w:div>
        <w:div w:id="1791970404">
          <w:marLeft w:val="0"/>
          <w:marRight w:val="0"/>
          <w:marTop w:val="0"/>
          <w:marBottom w:val="0"/>
          <w:divBdr>
            <w:top w:val="none" w:sz="0" w:space="0" w:color="auto"/>
            <w:left w:val="none" w:sz="0" w:space="0" w:color="auto"/>
            <w:bottom w:val="none" w:sz="0" w:space="0" w:color="auto"/>
            <w:right w:val="none" w:sz="0" w:space="0" w:color="auto"/>
          </w:divBdr>
        </w:div>
        <w:div w:id="758528708">
          <w:marLeft w:val="0"/>
          <w:marRight w:val="0"/>
          <w:marTop w:val="0"/>
          <w:marBottom w:val="0"/>
          <w:divBdr>
            <w:top w:val="none" w:sz="0" w:space="0" w:color="auto"/>
            <w:left w:val="none" w:sz="0" w:space="0" w:color="auto"/>
            <w:bottom w:val="none" w:sz="0" w:space="0" w:color="auto"/>
            <w:right w:val="none" w:sz="0" w:space="0" w:color="auto"/>
          </w:divBdr>
        </w:div>
        <w:div w:id="424692928">
          <w:marLeft w:val="0"/>
          <w:marRight w:val="0"/>
          <w:marTop w:val="0"/>
          <w:marBottom w:val="0"/>
          <w:divBdr>
            <w:top w:val="none" w:sz="0" w:space="0" w:color="auto"/>
            <w:left w:val="none" w:sz="0" w:space="0" w:color="auto"/>
            <w:bottom w:val="none" w:sz="0" w:space="0" w:color="auto"/>
            <w:right w:val="none" w:sz="0" w:space="0" w:color="auto"/>
          </w:divBdr>
        </w:div>
        <w:div w:id="227619111">
          <w:marLeft w:val="0"/>
          <w:marRight w:val="0"/>
          <w:marTop w:val="0"/>
          <w:marBottom w:val="0"/>
          <w:divBdr>
            <w:top w:val="none" w:sz="0" w:space="0" w:color="auto"/>
            <w:left w:val="none" w:sz="0" w:space="0" w:color="auto"/>
            <w:bottom w:val="none" w:sz="0" w:space="0" w:color="auto"/>
            <w:right w:val="none" w:sz="0" w:space="0" w:color="auto"/>
          </w:divBdr>
        </w:div>
        <w:div w:id="1136679332">
          <w:marLeft w:val="0"/>
          <w:marRight w:val="0"/>
          <w:marTop w:val="0"/>
          <w:marBottom w:val="0"/>
          <w:divBdr>
            <w:top w:val="none" w:sz="0" w:space="0" w:color="auto"/>
            <w:left w:val="none" w:sz="0" w:space="0" w:color="auto"/>
            <w:bottom w:val="none" w:sz="0" w:space="0" w:color="auto"/>
            <w:right w:val="none" w:sz="0" w:space="0" w:color="auto"/>
          </w:divBdr>
        </w:div>
        <w:div w:id="408772581">
          <w:marLeft w:val="0"/>
          <w:marRight w:val="0"/>
          <w:marTop w:val="0"/>
          <w:marBottom w:val="0"/>
          <w:divBdr>
            <w:top w:val="none" w:sz="0" w:space="0" w:color="auto"/>
            <w:left w:val="none" w:sz="0" w:space="0" w:color="auto"/>
            <w:bottom w:val="none" w:sz="0" w:space="0" w:color="auto"/>
            <w:right w:val="none" w:sz="0" w:space="0" w:color="auto"/>
          </w:divBdr>
        </w:div>
        <w:div w:id="2009363842">
          <w:marLeft w:val="0"/>
          <w:marRight w:val="0"/>
          <w:marTop w:val="0"/>
          <w:marBottom w:val="0"/>
          <w:divBdr>
            <w:top w:val="none" w:sz="0" w:space="0" w:color="auto"/>
            <w:left w:val="none" w:sz="0" w:space="0" w:color="auto"/>
            <w:bottom w:val="none" w:sz="0" w:space="0" w:color="auto"/>
            <w:right w:val="none" w:sz="0" w:space="0" w:color="auto"/>
          </w:divBdr>
        </w:div>
        <w:div w:id="937641375">
          <w:marLeft w:val="0"/>
          <w:marRight w:val="0"/>
          <w:marTop w:val="0"/>
          <w:marBottom w:val="0"/>
          <w:divBdr>
            <w:top w:val="none" w:sz="0" w:space="0" w:color="auto"/>
            <w:left w:val="none" w:sz="0" w:space="0" w:color="auto"/>
            <w:bottom w:val="none" w:sz="0" w:space="0" w:color="auto"/>
            <w:right w:val="none" w:sz="0" w:space="0" w:color="auto"/>
          </w:divBdr>
        </w:div>
        <w:div w:id="38631340">
          <w:marLeft w:val="0"/>
          <w:marRight w:val="0"/>
          <w:marTop w:val="0"/>
          <w:marBottom w:val="0"/>
          <w:divBdr>
            <w:top w:val="none" w:sz="0" w:space="0" w:color="auto"/>
            <w:left w:val="none" w:sz="0" w:space="0" w:color="auto"/>
            <w:bottom w:val="none" w:sz="0" w:space="0" w:color="auto"/>
            <w:right w:val="none" w:sz="0" w:space="0" w:color="auto"/>
          </w:divBdr>
        </w:div>
        <w:div w:id="588077429">
          <w:marLeft w:val="0"/>
          <w:marRight w:val="0"/>
          <w:marTop w:val="0"/>
          <w:marBottom w:val="0"/>
          <w:divBdr>
            <w:top w:val="none" w:sz="0" w:space="0" w:color="auto"/>
            <w:left w:val="none" w:sz="0" w:space="0" w:color="auto"/>
            <w:bottom w:val="none" w:sz="0" w:space="0" w:color="auto"/>
            <w:right w:val="none" w:sz="0" w:space="0" w:color="auto"/>
          </w:divBdr>
        </w:div>
        <w:div w:id="317346827">
          <w:marLeft w:val="0"/>
          <w:marRight w:val="0"/>
          <w:marTop w:val="0"/>
          <w:marBottom w:val="0"/>
          <w:divBdr>
            <w:top w:val="none" w:sz="0" w:space="0" w:color="auto"/>
            <w:left w:val="none" w:sz="0" w:space="0" w:color="auto"/>
            <w:bottom w:val="none" w:sz="0" w:space="0" w:color="auto"/>
            <w:right w:val="none" w:sz="0" w:space="0" w:color="auto"/>
          </w:divBdr>
        </w:div>
        <w:div w:id="1398018393">
          <w:marLeft w:val="0"/>
          <w:marRight w:val="0"/>
          <w:marTop w:val="0"/>
          <w:marBottom w:val="0"/>
          <w:divBdr>
            <w:top w:val="none" w:sz="0" w:space="0" w:color="auto"/>
            <w:left w:val="none" w:sz="0" w:space="0" w:color="auto"/>
            <w:bottom w:val="none" w:sz="0" w:space="0" w:color="auto"/>
            <w:right w:val="none" w:sz="0" w:space="0" w:color="auto"/>
          </w:divBdr>
        </w:div>
        <w:div w:id="313031480">
          <w:marLeft w:val="0"/>
          <w:marRight w:val="0"/>
          <w:marTop w:val="0"/>
          <w:marBottom w:val="0"/>
          <w:divBdr>
            <w:top w:val="none" w:sz="0" w:space="0" w:color="auto"/>
            <w:left w:val="none" w:sz="0" w:space="0" w:color="auto"/>
            <w:bottom w:val="none" w:sz="0" w:space="0" w:color="auto"/>
            <w:right w:val="none" w:sz="0" w:space="0" w:color="auto"/>
          </w:divBdr>
        </w:div>
        <w:div w:id="1309213489">
          <w:marLeft w:val="0"/>
          <w:marRight w:val="0"/>
          <w:marTop w:val="0"/>
          <w:marBottom w:val="0"/>
          <w:divBdr>
            <w:top w:val="none" w:sz="0" w:space="0" w:color="auto"/>
            <w:left w:val="none" w:sz="0" w:space="0" w:color="auto"/>
            <w:bottom w:val="none" w:sz="0" w:space="0" w:color="auto"/>
            <w:right w:val="none" w:sz="0" w:space="0" w:color="auto"/>
          </w:divBdr>
        </w:div>
        <w:div w:id="79761735">
          <w:marLeft w:val="0"/>
          <w:marRight w:val="0"/>
          <w:marTop w:val="0"/>
          <w:marBottom w:val="0"/>
          <w:divBdr>
            <w:top w:val="none" w:sz="0" w:space="0" w:color="auto"/>
            <w:left w:val="none" w:sz="0" w:space="0" w:color="auto"/>
            <w:bottom w:val="none" w:sz="0" w:space="0" w:color="auto"/>
            <w:right w:val="none" w:sz="0" w:space="0" w:color="auto"/>
          </w:divBdr>
        </w:div>
        <w:div w:id="1273131746">
          <w:marLeft w:val="0"/>
          <w:marRight w:val="0"/>
          <w:marTop w:val="0"/>
          <w:marBottom w:val="0"/>
          <w:divBdr>
            <w:top w:val="none" w:sz="0" w:space="0" w:color="auto"/>
            <w:left w:val="none" w:sz="0" w:space="0" w:color="auto"/>
            <w:bottom w:val="none" w:sz="0" w:space="0" w:color="auto"/>
            <w:right w:val="none" w:sz="0" w:space="0" w:color="auto"/>
          </w:divBdr>
        </w:div>
        <w:div w:id="1795320950">
          <w:marLeft w:val="0"/>
          <w:marRight w:val="0"/>
          <w:marTop w:val="0"/>
          <w:marBottom w:val="0"/>
          <w:divBdr>
            <w:top w:val="none" w:sz="0" w:space="0" w:color="auto"/>
            <w:left w:val="none" w:sz="0" w:space="0" w:color="auto"/>
            <w:bottom w:val="none" w:sz="0" w:space="0" w:color="auto"/>
            <w:right w:val="none" w:sz="0" w:space="0" w:color="auto"/>
          </w:divBdr>
        </w:div>
        <w:div w:id="624310256">
          <w:marLeft w:val="0"/>
          <w:marRight w:val="0"/>
          <w:marTop w:val="0"/>
          <w:marBottom w:val="0"/>
          <w:divBdr>
            <w:top w:val="none" w:sz="0" w:space="0" w:color="auto"/>
            <w:left w:val="none" w:sz="0" w:space="0" w:color="auto"/>
            <w:bottom w:val="none" w:sz="0" w:space="0" w:color="auto"/>
            <w:right w:val="none" w:sz="0" w:space="0" w:color="auto"/>
          </w:divBdr>
        </w:div>
        <w:div w:id="384723296">
          <w:marLeft w:val="0"/>
          <w:marRight w:val="0"/>
          <w:marTop w:val="0"/>
          <w:marBottom w:val="0"/>
          <w:divBdr>
            <w:top w:val="none" w:sz="0" w:space="0" w:color="auto"/>
            <w:left w:val="none" w:sz="0" w:space="0" w:color="auto"/>
            <w:bottom w:val="none" w:sz="0" w:space="0" w:color="auto"/>
            <w:right w:val="none" w:sz="0" w:space="0" w:color="auto"/>
          </w:divBdr>
        </w:div>
        <w:div w:id="804736197">
          <w:marLeft w:val="0"/>
          <w:marRight w:val="0"/>
          <w:marTop w:val="0"/>
          <w:marBottom w:val="0"/>
          <w:divBdr>
            <w:top w:val="none" w:sz="0" w:space="0" w:color="auto"/>
            <w:left w:val="none" w:sz="0" w:space="0" w:color="auto"/>
            <w:bottom w:val="none" w:sz="0" w:space="0" w:color="auto"/>
            <w:right w:val="none" w:sz="0" w:space="0" w:color="auto"/>
          </w:divBdr>
        </w:div>
        <w:div w:id="1275140014">
          <w:marLeft w:val="0"/>
          <w:marRight w:val="0"/>
          <w:marTop w:val="0"/>
          <w:marBottom w:val="0"/>
          <w:divBdr>
            <w:top w:val="none" w:sz="0" w:space="0" w:color="auto"/>
            <w:left w:val="none" w:sz="0" w:space="0" w:color="auto"/>
            <w:bottom w:val="none" w:sz="0" w:space="0" w:color="auto"/>
            <w:right w:val="none" w:sz="0" w:space="0" w:color="auto"/>
          </w:divBdr>
        </w:div>
        <w:div w:id="1930187150">
          <w:marLeft w:val="0"/>
          <w:marRight w:val="0"/>
          <w:marTop w:val="0"/>
          <w:marBottom w:val="0"/>
          <w:divBdr>
            <w:top w:val="none" w:sz="0" w:space="0" w:color="auto"/>
            <w:left w:val="none" w:sz="0" w:space="0" w:color="auto"/>
            <w:bottom w:val="none" w:sz="0" w:space="0" w:color="auto"/>
            <w:right w:val="none" w:sz="0" w:space="0" w:color="auto"/>
          </w:divBdr>
        </w:div>
        <w:div w:id="1105661347">
          <w:marLeft w:val="0"/>
          <w:marRight w:val="0"/>
          <w:marTop w:val="0"/>
          <w:marBottom w:val="0"/>
          <w:divBdr>
            <w:top w:val="none" w:sz="0" w:space="0" w:color="auto"/>
            <w:left w:val="none" w:sz="0" w:space="0" w:color="auto"/>
            <w:bottom w:val="none" w:sz="0" w:space="0" w:color="auto"/>
            <w:right w:val="none" w:sz="0" w:space="0" w:color="auto"/>
          </w:divBdr>
        </w:div>
        <w:div w:id="585191697">
          <w:marLeft w:val="0"/>
          <w:marRight w:val="0"/>
          <w:marTop w:val="0"/>
          <w:marBottom w:val="0"/>
          <w:divBdr>
            <w:top w:val="none" w:sz="0" w:space="0" w:color="auto"/>
            <w:left w:val="none" w:sz="0" w:space="0" w:color="auto"/>
            <w:bottom w:val="none" w:sz="0" w:space="0" w:color="auto"/>
            <w:right w:val="none" w:sz="0" w:space="0" w:color="auto"/>
          </w:divBdr>
        </w:div>
        <w:div w:id="177354048">
          <w:marLeft w:val="0"/>
          <w:marRight w:val="0"/>
          <w:marTop w:val="0"/>
          <w:marBottom w:val="0"/>
          <w:divBdr>
            <w:top w:val="none" w:sz="0" w:space="0" w:color="auto"/>
            <w:left w:val="none" w:sz="0" w:space="0" w:color="auto"/>
            <w:bottom w:val="none" w:sz="0" w:space="0" w:color="auto"/>
            <w:right w:val="none" w:sz="0" w:space="0" w:color="auto"/>
          </w:divBdr>
        </w:div>
        <w:div w:id="2083213020">
          <w:marLeft w:val="0"/>
          <w:marRight w:val="0"/>
          <w:marTop w:val="0"/>
          <w:marBottom w:val="0"/>
          <w:divBdr>
            <w:top w:val="none" w:sz="0" w:space="0" w:color="auto"/>
            <w:left w:val="none" w:sz="0" w:space="0" w:color="auto"/>
            <w:bottom w:val="none" w:sz="0" w:space="0" w:color="auto"/>
            <w:right w:val="none" w:sz="0" w:space="0" w:color="auto"/>
          </w:divBdr>
        </w:div>
        <w:div w:id="1706786099">
          <w:marLeft w:val="0"/>
          <w:marRight w:val="0"/>
          <w:marTop w:val="0"/>
          <w:marBottom w:val="0"/>
          <w:divBdr>
            <w:top w:val="none" w:sz="0" w:space="0" w:color="auto"/>
            <w:left w:val="none" w:sz="0" w:space="0" w:color="auto"/>
            <w:bottom w:val="none" w:sz="0" w:space="0" w:color="auto"/>
            <w:right w:val="none" w:sz="0" w:space="0" w:color="auto"/>
          </w:divBdr>
        </w:div>
        <w:div w:id="1159999113">
          <w:marLeft w:val="0"/>
          <w:marRight w:val="0"/>
          <w:marTop w:val="0"/>
          <w:marBottom w:val="0"/>
          <w:divBdr>
            <w:top w:val="none" w:sz="0" w:space="0" w:color="auto"/>
            <w:left w:val="none" w:sz="0" w:space="0" w:color="auto"/>
            <w:bottom w:val="none" w:sz="0" w:space="0" w:color="auto"/>
            <w:right w:val="none" w:sz="0" w:space="0" w:color="auto"/>
          </w:divBdr>
        </w:div>
        <w:div w:id="1530291863">
          <w:marLeft w:val="0"/>
          <w:marRight w:val="0"/>
          <w:marTop w:val="0"/>
          <w:marBottom w:val="0"/>
          <w:divBdr>
            <w:top w:val="none" w:sz="0" w:space="0" w:color="auto"/>
            <w:left w:val="none" w:sz="0" w:space="0" w:color="auto"/>
            <w:bottom w:val="none" w:sz="0" w:space="0" w:color="auto"/>
            <w:right w:val="none" w:sz="0" w:space="0" w:color="auto"/>
          </w:divBdr>
        </w:div>
        <w:div w:id="1251233846">
          <w:marLeft w:val="0"/>
          <w:marRight w:val="0"/>
          <w:marTop w:val="0"/>
          <w:marBottom w:val="0"/>
          <w:divBdr>
            <w:top w:val="none" w:sz="0" w:space="0" w:color="auto"/>
            <w:left w:val="none" w:sz="0" w:space="0" w:color="auto"/>
            <w:bottom w:val="none" w:sz="0" w:space="0" w:color="auto"/>
            <w:right w:val="none" w:sz="0" w:space="0" w:color="auto"/>
          </w:divBdr>
        </w:div>
        <w:div w:id="1237082892">
          <w:marLeft w:val="0"/>
          <w:marRight w:val="0"/>
          <w:marTop w:val="0"/>
          <w:marBottom w:val="0"/>
          <w:divBdr>
            <w:top w:val="none" w:sz="0" w:space="0" w:color="auto"/>
            <w:left w:val="none" w:sz="0" w:space="0" w:color="auto"/>
            <w:bottom w:val="none" w:sz="0" w:space="0" w:color="auto"/>
            <w:right w:val="none" w:sz="0" w:space="0" w:color="auto"/>
          </w:divBdr>
        </w:div>
        <w:div w:id="1674650052">
          <w:marLeft w:val="0"/>
          <w:marRight w:val="0"/>
          <w:marTop w:val="0"/>
          <w:marBottom w:val="0"/>
          <w:divBdr>
            <w:top w:val="none" w:sz="0" w:space="0" w:color="auto"/>
            <w:left w:val="none" w:sz="0" w:space="0" w:color="auto"/>
            <w:bottom w:val="none" w:sz="0" w:space="0" w:color="auto"/>
            <w:right w:val="none" w:sz="0" w:space="0" w:color="auto"/>
          </w:divBdr>
        </w:div>
        <w:div w:id="1795053647">
          <w:marLeft w:val="0"/>
          <w:marRight w:val="0"/>
          <w:marTop w:val="0"/>
          <w:marBottom w:val="0"/>
          <w:divBdr>
            <w:top w:val="none" w:sz="0" w:space="0" w:color="auto"/>
            <w:left w:val="none" w:sz="0" w:space="0" w:color="auto"/>
            <w:bottom w:val="none" w:sz="0" w:space="0" w:color="auto"/>
            <w:right w:val="none" w:sz="0" w:space="0" w:color="auto"/>
          </w:divBdr>
        </w:div>
        <w:div w:id="1744063014">
          <w:marLeft w:val="0"/>
          <w:marRight w:val="0"/>
          <w:marTop w:val="0"/>
          <w:marBottom w:val="0"/>
          <w:divBdr>
            <w:top w:val="none" w:sz="0" w:space="0" w:color="auto"/>
            <w:left w:val="none" w:sz="0" w:space="0" w:color="auto"/>
            <w:bottom w:val="none" w:sz="0" w:space="0" w:color="auto"/>
            <w:right w:val="none" w:sz="0" w:space="0" w:color="auto"/>
          </w:divBdr>
        </w:div>
        <w:div w:id="950554736">
          <w:marLeft w:val="0"/>
          <w:marRight w:val="0"/>
          <w:marTop w:val="0"/>
          <w:marBottom w:val="0"/>
          <w:divBdr>
            <w:top w:val="none" w:sz="0" w:space="0" w:color="auto"/>
            <w:left w:val="none" w:sz="0" w:space="0" w:color="auto"/>
            <w:bottom w:val="none" w:sz="0" w:space="0" w:color="auto"/>
            <w:right w:val="none" w:sz="0" w:space="0" w:color="auto"/>
          </w:divBdr>
        </w:div>
        <w:div w:id="1726178791">
          <w:marLeft w:val="0"/>
          <w:marRight w:val="0"/>
          <w:marTop w:val="0"/>
          <w:marBottom w:val="0"/>
          <w:divBdr>
            <w:top w:val="none" w:sz="0" w:space="0" w:color="auto"/>
            <w:left w:val="none" w:sz="0" w:space="0" w:color="auto"/>
            <w:bottom w:val="none" w:sz="0" w:space="0" w:color="auto"/>
            <w:right w:val="none" w:sz="0" w:space="0" w:color="auto"/>
          </w:divBdr>
        </w:div>
        <w:div w:id="1842508347">
          <w:marLeft w:val="0"/>
          <w:marRight w:val="0"/>
          <w:marTop w:val="0"/>
          <w:marBottom w:val="0"/>
          <w:divBdr>
            <w:top w:val="none" w:sz="0" w:space="0" w:color="auto"/>
            <w:left w:val="none" w:sz="0" w:space="0" w:color="auto"/>
            <w:bottom w:val="none" w:sz="0" w:space="0" w:color="auto"/>
            <w:right w:val="none" w:sz="0" w:space="0" w:color="auto"/>
          </w:divBdr>
        </w:div>
        <w:div w:id="2122411391">
          <w:marLeft w:val="0"/>
          <w:marRight w:val="0"/>
          <w:marTop w:val="0"/>
          <w:marBottom w:val="0"/>
          <w:divBdr>
            <w:top w:val="none" w:sz="0" w:space="0" w:color="auto"/>
            <w:left w:val="none" w:sz="0" w:space="0" w:color="auto"/>
            <w:bottom w:val="none" w:sz="0" w:space="0" w:color="auto"/>
            <w:right w:val="none" w:sz="0" w:space="0" w:color="auto"/>
          </w:divBdr>
        </w:div>
        <w:div w:id="1279530465">
          <w:marLeft w:val="0"/>
          <w:marRight w:val="0"/>
          <w:marTop w:val="0"/>
          <w:marBottom w:val="0"/>
          <w:divBdr>
            <w:top w:val="none" w:sz="0" w:space="0" w:color="auto"/>
            <w:left w:val="none" w:sz="0" w:space="0" w:color="auto"/>
            <w:bottom w:val="none" w:sz="0" w:space="0" w:color="auto"/>
            <w:right w:val="none" w:sz="0" w:space="0" w:color="auto"/>
          </w:divBdr>
        </w:div>
        <w:div w:id="1518622235">
          <w:marLeft w:val="0"/>
          <w:marRight w:val="0"/>
          <w:marTop w:val="0"/>
          <w:marBottom w:val="0"/>
          <w:divBdr>
            <w:top w:val="none" w:sz="0" w:space="0" w:color="auto"/>
            <w:left w:val="none" w:sz="0" w:space="0" w:color="auto"/>
            <w:bottom w:val="none" w:sz="0" w:space="0" w:color="auto"/>
            <w:right w:val="none" w:sz="0" w:space="0" w:color="auto"/>
          </w:divBdr>
        </w:div>
        <w:div w:id="1691180616">
          <w:marLeft w:val="0"/>
          <w:marRight w:val="0"/>
          <w:marTop w:val="0"/>
          <w:marBottom w:val="0"/>
          <w:divBdr>
            <w:top w:val="none" w:sz="0" w:space="0" w:color="auto"/>
            <w:left w:val="none" w:sz="0" w:space="0" w:color="auto"/>
            <w:bottom w:val="none" w:sz="0" w:space="0" w:color="auto"/>
            <w:right w:val="none" w:sz="0" w:space="0" w:color="auto"/>
          </w:divBdr>
        </w:div>
        <w:div w:id="132797481">
          <w:marLeft w:val="0"/>
          <w:marRight w:val="0"/>
          <w:marTop w:val="0"/>
          <w:marBottom w:val="0"/>
          <w:divBdr>
            <w:top w:val="none" w:sz="0" w:space="0" w:color="auto"/>
            <w:left w:val="none" w:sz="0" w:space="0" w:color="auto"/>
            <w:bottom w:val="none" w:sz="0" w:space="0" w:color="auto"/>
            <w:right w:val="none" w:sz="0" w:space="0" w:color="auto"/>
          </w:divBdr>
        </w:div>
        <w:div w:id="1102991268">
          <w:marLeft w:val="0"/>
          <w:marRight w:val="0"/>
          <w:marTop w:val="0"/>
          <w:marBottom w:val="0"/>
          <w:divBdr>
            <w:top w:val="none" w:sz="0" w:space="0" w:color="auto"/>
            <w:left w:val="none" w:sz="0" w:space="0" w:color="auto"/>
            <w:bottom w:val="none" w:sz="0" w:space="0" w:color="auto"/>
            <w:right w:val="none" w:sz="0" w:space="0" w:color="auto"/>
          </w:divBdr>
        </w:div>
        <w:div w:id="1685548389">
          <w:marLeft w:val="0"/>
          <w:marRight w:val="0"/>
          <w:marTop w:val="0"/>
          <w:marBottom w:val="0"/>
          <w:divBdr>
            <w:top w:val="none" w:sz="0" w:space="0" w:color="auto"/>
            <w:left w:val="none" w:sz="0" w:space="0" w:color="auto"/>
            <w:bottom w:val="none" w:sz="0" w:space="0" w:color="auto"/>
            <w:right w:val="none" w:sz="0" w:space="0" w:color="auto"/>
          </w:divBdr>
        </w:div>
        <w:div w:id="1980067031">
          <w:marLeft w:val="0"/>
          <w:marRight w:val="0"/>
          <w:marTop w:val="0"/>
          <w:marBottom w:val="0"/>
          <w:divBdr>
            <w:top w:val="none" w:sz="0" w:space="0" w:color="auto"/>
            <w:left w:val="none" w:sz="0" w:space="0" w:color="auto"/>
            <w:bottom w:val="none" w:sz="0" w:space="0" w:color="auto"/>
            <w:right w:val="none" w:sz="0" w:space="0" w:color="auto"/>
          </w:divBdr>
        </w:div>
        <w:div w:id="321861107">
          <w:marLeft w:val="0"/>
          <w:marRight w:val="0"/>
          <w:marTop w:val="0"/>
          <w:marBottom w:val="0"/>
          <w:divBdr>
            <w:top w:val="none" w:sz="0" w:space="0" w:color="auto"/>
            <w:left w:val="none" w:sz="0" w:space="0" w:color="auto"/>
            <w:bottom w:val="none" w:sz="0" w:space="0" w:color="auto"/>
            <w:right w:val="none" w:sz="0" w:space="0" w:color="auto"/>
          </w:divBdr>
        </w:div>
        <w:div w:id="1035303866">
          <w:marLeft w:val="0"/>
          <w:marRight w:val="0"/>
          <w:marTop w:val="0"/>
          <w:marBottom w:val="0"/>
          <w:divBdr>
            <w:top w:val="none" w:sz="0" w:space="0" w:color="auto"/>
            <w:left w:val="none" w:sz="0" w:space="0" w:color="auto"/>
            <w:bottom w:val="none" w:sz="0" w:space="0" w:color="auto"/>
            <w:right w:val="none" w:sz="0" w:space="0" w:color="auto"/>
          </w:divBdr>
        </w:div>
        <w:div w:id="977103101">
          <w:marLeft w:val="0"/>
          <w:marRight w:val="0"/>
          <w:marTop w:val="0"/>
          <w:marBottom w:val="0"/>
          <w:divBdr>
            <w:top w:val="none" w:sz="0" w:space="0" w:color="auto"/>
            <w:left w:val="none" w:sz="0" w:space="0" w:color="auto"/>
            <w:bottom w:val="none" w:sz="0" w:space="0" w:color="auto"/>
            <w:right w:val="none" w:sz="0" w:space="0" w:color="auto"/>
          </w:divBdr>
        </w:div>
        <w:div w:id="1634824110">
          <w:marLeft w:val="0"/>
          <w:marRight w:val="0"/>
          <w:marTop w:val="0"/>
          <w:marBottom w:val="0"/>
          <w:divBdr>
            <w:top w:val="none" w:sz="0" w:space="0" w:color="auto"/>
            <w:left w:val="none" w:sz="0" w:space="0" w:color="auto"/>
            <w:bottom w:val="none" w:sz="0" w:space="0" w:color="auto"/>
            <w:right w:val="none" w:sz="0" w:space="0" w:color="auto"/>
          </w:divBdr>
        </w:div>
        <w:div w:id="355036553">
          <w:marLeft w:val="0"/>
          <w:marRight w:val="0"/>
          <w:marTop w:val="0"/>
          <w:marBottom w:val="0"/>
          <w:divBdr>
            <w:top w:val="none" w:sz="0" w:space="0" w:color="auto"/>
            <w:left w:val="none" w:sz="0" w:space="0" w:color="auto"/>
            <w:bottom w:val="none" w:sz="0" w:space="0" w:color="auto"/>
            <w:right w:val="none" w:sz="0" w:space="0" w:color="auto"/>
          </w:divBdr>
        </w:div>
        <w:div w:id="1454866389">
          <w:marLeft w:val="0"/>
          <w:marRight w:val="0"/>
          <w:marTop w:val="0"/>
          <w:marBottom w:val="0"/>
          <w:divBdr>
            <w:top w:val="none" w:sz="0" w:space="0" w:color="auto"/>
            <w:left w:val="none" w:sz="0" w:space="0" w:color="auto"/>
            <w:bottom w:val="none" w:sz="0" w:space="0" w:color="auto"/>
            <w:right w:val="none" w:sz="0" w:space="0" w:color="auto"/>
          </w:divBdr>
        </w:div>
        <w:div w:id="783689300">
          <w:marLeft w:val="0"/>
          <w:marRight w:val="0"/>
          <w:marTop w:val="0"/>
          <w:marBottom w:val="0"/>
          <w:divBdr>
            <w:top w:val="none" w:sz="0" w:space="0" w:color="auto"/>
            <w:left w:val="none" w:sz="0" w:space="0" w:color="auto"/>
            <w:bottom w:val="none" w:sz="0" w:space="0" w:color="auto"/>
            <w:right w:val="none" w:sz="0" w:space="0" w:color="auto"/>
          </w:divBdr>
        </w:div>
        <w:div w:id="1825311364">
          <w:marLeft w:val="0"/>
          <w:marRight w:val="0"/>
          <w:marTop w:val="0"/>
          <w:marBottom w:val="0"/>
          <w:divBdr>
            <w:top w:val="none" w:sz="0" w:space="0" w:color="auto"/>
            <w:left w:val="none" w:sz="0" w:space="0" w:color="auto"/>
            <w:bottom w:val="none" w:sz="0" w:space="0" w:color="auto"/>
            <w:right w:val="none" w:sz="0" w:space="0" w:color="auto"/>
          </w:divBdr>
        </w:div>
        <w:div w:id="1680933606">
          <w:marLeft w:val="0"/>
          <w:marRight w:val="0"/>
          <w:marTop w:val="0"/>
          <w:marBottom w:val="0"/>
          <w:divBdr>
            <w:top w:val="none" w:sz="0" w:space="0" w:color="auto"/>
            <w:left w:val="none" w:sz="0" w:space="0" w:color="auto"/>
            <w:bottom w:val="none" w:sz="0" w:space="0" w:color="auto"/>
            <w:right w:val="none" w:sz="0" w:space="0" w:color="auto"/>
          </w:divBdr>
        </w:div>
        <w:div w:id="977539102">
          <w:marLeft w:val="0"/>
          <w:marRight w:val="0"/>
          <w:marTop w:val="0"/>
          <w:marBottom w:val="0"/>
          <w:divBdr>
            <w:top w:val="none" w:sz="0" w:space="0" w:color="auto"/>
            <w:left w:val="none" w:sz="0" w:space="0" w:color="auto"/>
            <w:bottom w:val="none" w:sz="0" w:space="0" w:color="auto"/>
            <w:right w:val="none" w:sz="0" w:space="0" w:color="auto"/>
          </w:divBdr>
        </w:div>
        <w:div w:id="1709912941">
          <w:marLeft w:val="0"/>
          <w:marRight w:val="0"/>
          <w:marTop w:val="0"/>
          <w:marBottom w:val="0"/>
          <w:divBdr>
            <w:top w:val="none" w:sz="0" w:space="0" w:color="auto"/>
            <w:left w:val="none" w:sz="0" w:space="0" w:color="auto"/>
            <w:bottom w:val="none" w:sz="0" w:space="0" w:color="auto"/>
            <w:right w:val="none" w:sz="0" w:space="0" w:color="auto"/>
          </w:divBdr>
        </w:div>
        <w:div w:id="2042896289">
          <w:marLeft w:val="0"/>
          <w:marRight w:val="0"/>
          <w:marTop w:val="0"/>
          <w:marBottom w:val="0"/>
          <w:divBdr>
            <w:top w:val="none" w:sz="0" w:space="0" w:color="auto"/>
            <w:left w:val="none" w:sz="0" w:space="0" w:color="auto"/>
            <w:bottom w:val="none" w:sz="0" w:space="0" w:color="auto"/>
            <w:right w:val="none" w:sz="0" w:space="0" w:color="auto"/>
          </w:divBdr>
        </w:div>
        <w:div w:id="21824134">
          <w:marLeft w:val="0"/>
          <w:marRight w:val="0"/>
          <w:marTop w:val="0"/>
          <w:marBottom w:val="0"/>
          <w:divBdr>
            <w:top w:val="none" w:sz="0" w:space="0" w:color="auto"/>
            <w:left w:val="none" w:sz="0" w:space="0" w:color="auto"/>
            <w:bottom w:val="none" w:sz="0" w:space="0" w:color="auto"/>
            <w:right w:val="none" w:sz="0" w:space="0" w:color="auto"/>
          </w:divBdr>
        </w:div>
        <w:div w:id="1170020554">
          <w:marLeft w:val="0"/>
          <w:marRight w:val="0"/>
          <w:marTop w:val="0"/>
          <w:marBottom w:val="0"/>
          <w:divBdr>
            <w:top w:val="none" w:sz="0" w:space="0" w:color="auto"/>
            <w:left w:val="none" w:sz="0" w:space="0" w:color="auto"/>
            <w:bottom w:val="none" w:sz="0" w:space="0" w:color="auto"/>
            <w:right w:val="none" w:sz="0" w:space="0" w:color="auto"/>
          </w:divBdr>
        </w:div>
        <w:div w:id="2110347607">
          <w:marLeft w:val="0"/>
          <w:marRight w:val="0"/>
          <w:marTop w:val="0"/>
          <w:marBottom w:val="0"/>
          <w:divBdr>
            <w:top w:val="none" w:sz="0" w:space="0" w:color="auto"/>
            <w:left w:val="none" w:sz="0" w:space="0" w:color="auto"/>
            <w:bottom w:val="none" w:sz="0" w:space="0" w:color="auto"/>
            <w:right w:val="none" w:sz="0" w:space="0" w:color="auto"/>
          </w:divBdr>
        </w:div>
        <w:div w:id="2064329579">
          <w:marLeft w:val="0"/>
          <w:marRight w:val="0"/>
          <w:marTop w:val="0"/>
          <w:marBottom w:val="0"/>
          <w:divBdr>
            <w:top w:val="none" w:sz="0" w:space="0" w:color="auto"/>
            <w:left w:val="none" w:sz="0" w:space="0" w:color="auto"/>
            <w:bottom w:val="none" w:sz="0" w:space="0" w:color="auto"/>
            <w:right w:val="none" w:sz="0" w:space="0" w:color="auto"/>
          </w:divBdr>
        </w:div>
        <w:div w:id="1099176160">
          <w:marLeft w:val="0"/>
          <w:marRight w:val="0"/>
          <w:marTop w:val="0"/>
          <w:marBottom w:val="0"/>
          <w:divBdr>
            <w:top w:val="none" w:sz="0" w:space="0" w:color="auto"/>
            <w:left w:val="none" w:sz="0" w:space="0" w:color="auto"/>
            <w:bottom w:val="none" w:sz="0" w:space="0" w:color="auto"/>
            <w:right w:val="none" w:sz="0" w:space="0" w:color="auto"/>
          </w:divBdr>
        </w:div>
        <w:div w:id="1267931349">
          <w:marLeft w:val="0"/>
          <w:marRight w:val="0"/>
          <w:marTop w:val="0"/>
          <w:marBottom w:val="0"/>
          <w:divBdr>
            <w:top w:val="none" w:sz="0" w:space="0" w:color="auto"/>
            <w:left w:val="none" w:sz="0" w:space="0" w:color="auto"/>
            <w:bottom w:val="none" w:sz="0" w:space="0" w:color="auto"/>
            <w:right w:val="none" w:sz="0" w:space="0" w:color="auto"/>
          </w:divBdr>
        </w:div>
        <w:div w:id="1146163375">
          <w:marLeft w:val="0"/>
          <w:marRight w:val="0"/>
          <w:marTop w:val="0"/>
          <w:marBottom w:val="0"/>
          <w:divBdr>
            <w:top w:val="none" w:sz="0" w:space="0" w:color="auto"/>
            <w:left w:val="none" w:sz="0" w:space="0" w:color="auto"/>
            <w:bottom w:val="none" w:sz="0" w:space="0" w:color="auto"/>
            <w:right w:val="none" w:sz="0" w:space="0" w:color="auto"/>
          </w:divBdr>
        </w:div>
        <w:div w:id="86078077">
          <w:marLeft w:val="0"/>
          <w:marRight w:val="0"/>
          <w:marTop w:val="0"/>
          <w:marBottom w:val="0"/>
          <w:divBdr>
            <w:top w:val="none" w:sz="0" w:space="0" w:color="auto"/>
            <w:left w:val="none" w:sz="0" w:space="0" w:color="auto"/>
            <w:bottom w:val="none" w:sz="0" w:space="0" w:color="auto"/>
            <w:right w:val="none" w:sz="0" w:space="0" w:color="auto"/>
          </w:divBdr>
        </w:div>
        <w:div w:id="1173494859">
          <w:marLeft w:val="0"/>
          <w:marRight w:val="0"/>
          <w:marTop w:val="0"/>
          <w:marBottom w:val="0"/>
          <w:divBdr>
            <w:top w:val="none" w:sz="0" w:space="0" w:color="auto"/>
            <w:left w:val="none" w:sz="0" w:space="0" w:color="auto"/>
            <w:bottom w:val="none" w:sz="0" w:space="0" w:color="auto"/>
            <w:right w:val="none" w:sz="0" w:space="0" w:color="auto"/>
          </w:divBdr>
        </w:div>
        <w:div w:id="2104567291">
          <w:marLeft w:val="0"/>
          <w:marRight w:val="0"/>
          <w:marTop w:val="0"/>
          <w:marBottom w:val="0"/>
          <w:divBdr>
            <w:top w:val="none" w:sz="0" w:space="0" w:color="auto"/>
            <w:left w:val="none" w:sz="0" w:space="0" w:color="auto"/>
            <w:bottom w:val="none" w:sz="0" w:space="0" w:color="auto"/>
            <w:right w:val="none" w:sz="0" w:space="0" w:color="auto"/>
          </w:divBdr>
        </w:div>
        <w:div w:id="737172850">
          <w:marLeft w:val="0"/>
          <w:marRight w:val="0"/>
          <w:marTop w:val="0"/>
          <w:marBottom w:val="0"/>
          <w:divBdr>
            <w:top w:val="none" w:sz="0" w:space="0" w:color="auto"/>
            <w:left w:val="none" w:sz="0" w:space="0" w:color="auto"/>
            <w:bottom w:val="none" w:sz="0" w:space="0" w:color="auto"/>
            <w:right w:val="none" w:sz="0" w:space="0" w:color="auto"/>
          </w:divBdr>
        </w:div>
      </w:divsChild>
    </w:div>
    <w:div w:id="202787754">
      <w:bodyDiv w:val="1"/>
      <w:marLeft w:val="0"/>
      <w:marRight w:val="0"/>
      <w:marTop w:val="0"/>
      <w:marBottom w:val="0"/>
      <w:divBdr>
        <w:top w:val="none" w:sz="0" w:space="0" w:color="auto"/>
        <w:left w:val="none" w:sz="0" w:space="0" w:color="auto"/>
        <w:bottom w:val="none" w:sz="0" w:space="0" w:color="auto"/>
        <w:right w:val="none" w:sz="0" w:space="0" w:color="auto"/>
      </w:divBdr>
    </w:div>
    <w:div w:id="203106153">
      <w:bodyDiv w:val="1"/>
      <w:marLeft w:val="0"/>
      <w:marRight w:val="0"/>
      <w:marTop w:val="0"/>
      <w:marBottom w:val="0"/>
      <w:divBdr>
        <w:top w:val="none" w:sz="0" w:space="0" w:color="auto"/>
        <w:left w:val="none" w:sz="0" w:space="0" w:color="auto"/>
        <w:bottom w:val="none" w:sz="0" w:space="0" w:color="auto"/>
        <w:right w:val="none" w:sz="0" w:space="0" w:color="auto"/>
      </w:divBdr>
    </w:div>
    <w:div w:id="203562138">
      <w:bodyDiv w:val="1"/>
      <w:marLeft w:val="0"/>
      <w:marRight w:val="0"/>
      <w:marTop w:val="0"/>
      <w:marBottom w:val="0"/>
      <w:divBdr>
        <w:top w:val="none" w:sz="0" w:space="0" w:color="auto"/>
        <w:left w:val="none" w:sz="0" w:space="0" w:color="auto"/>
        <w:bottom w:val="none" w:sz="0" w:space="0" w:color="auto"/>
        <w:right w:val="none" w:sz="0" w:space="0" w:color="auto"/>
      </w:divBdr>
    </w:div>
    <w:div w:id="203642265">
      <w:bodyDiv w:val="1"/>
      <w:marLeft w:val="0"/>
      <w:marRight w:val="0"/>
      <w:marTop w:val="0"/>
      <w:marBottom w:val="0"/>
      <w:divBdr>
        <w:top w:val="none" w:sz="0" w:space="0" w:color="auto"/>
        <w:left w:val="none" w:sz="0" w:space="0" w:color="auto"/>
        <w:bottom w:val="none" w:sz="0" w:space="0" w:color="auto"/>
        <w:right w:val="none" w:sz="0" w:space="0" w:color="auto"/>
      </w:divBdr>
    </w:div>
    <w:div w:id="204176568">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4562955">
      <w:bodyDiv w:val="1"/>
      <w:marLeft w:val="0"/>
      <w:marRight w:val="0"/>
      <w:marTop w:val="0"/>
      <w:marBottom w:val="0"/>
      <w:divBdr>
        <w:top w:val="none" w:sz="0" w:space="0" w:color="auto"/>
        <w:left w:val="none" w:sz="0" w:space="0" w:color="auto"/>
        <w:bottom w:val="none" w:sz="0" w:space="0" w:color="auto"/>
        <w:right w:val="none" w:sz="0" w:space="0" w:color="auto"/>
      </w:divBdr>
    </w:div>
    <w:div w:id="204946903">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110948">
      <w:bodyDiv w:val="1"/>
      <w:marLeft w:val="0"/>
      <w:marRight w:val="0"/>
      <w:marTop w:val="0"/>
      <w:marBottom w:val="0"/>
      <w:divBdr>
        <w:top w:val="none" w:sz="0" w:space="0" w:color="auto"/>
        <w:left w:val="none" w:sz="0" w:space="0" w:color="auto"/>
        <w:bottom w:val="none" w:sz="0" w:space="0" w:color="auto"/>
        <w:right w:val="none" w:sz="0" w:space="0" w:color="auto"/>
      </w:divBdr>
    </w:div>
    <w:div w:id="20645528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6796082">
      <w:bodyDiv w:val="1"/>
      <w:marLeft w:val="0"/>
      <w:marRight w:val="0"/>
      <w:marTop w:val="0"/>
      <w:marBottom w:val="0"/>
      <w:divBdr>
        <w:top w:val="none" w:sz="0" w:space="0" w:color="auto"/>
        <w:left w:val="none" w:sz="0" w:space="0" w:color="auto"/>
        <w:bottom w:val="none" w:sz="0" w:space="0" w:color="auto"/>
        <w:right w:val="none" w:sz="0" w:space="0" w:color="auto"/>
      </w:divBdr>
    </w:div>
    <w:div w:id="20691516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257100">
      <w:bodyDiv w:val="1"/>
      <w:marLeft w:val="0"/>
      <w:marRight w:val="0"/>
      <w:marTop w:val="0"/>
      <w:marBottom w:val="0"/>
      <w:divBdr>
        <w:top w:val="none" w:sz="0" w:space="0" w:color="auto"/>
        <w:left w:val="none" w:sz="0" w:space="0" w:color="auto"/>
        <w:bottom w:val="none" w:sz="0" w:space="0" w:color="auto"/>
        <w:right w:val="none" w:sz="0" w:space="0" w:color="auto"/>
      </w:divBdr>
    </w:div>
    <w:div w:id="207301131">
      <w:bodyDiv w:val="1"/>
      <w:marLeft w:val="0"/>
      <w:marRight w:val="0"/>
      <w:marTop w:val="0"/>
      <w:marBottom w:val="0"/>
      <w:divBdr>
        <w:top w:val="none" w:sz="0" w:space="0" w:color="auto"/>
        <w:left w:val="none" w:sz="0" w:space="0" w:color="auto"/>
        <w:bottom w:val="none" w:sz="0" w:space="0" w:color="auto"/>
        <w:right w:val="none" w:sz="0" w:space="0" w:color="auto"/>
      </w:divBdr>
    </w:div>
    <w:div w:id="207575455">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08924">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8304381">
      <w:bodyDiv w:val="1"/>
      <w:marLeft w:val="0"/>
      <w:marRight w:val="0"/>
      <w:marTop w:val="0"/>
      <w:marBottom w:val="0"/>
      <w:divBdr>
        <w:top w:val="none" w:sz="0" w:space="0" w:color="auto"/>
        <w:left w:val="none" w:sz="0" w:space="0" w:color="auto"/>
        <w:bottom w:val="none" w:sz="0" w:space="0" w:color="auto"/>
        <w:right w:val="none" w:sz="0" w:space="0" w:color="auto"/>
      </w:divBdr>
    </w:div>
    <w:div w:id="208419409">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09416035">
      <w:bodyDiv w:val="1"/>
      <w:marLeft w:val="0"/>
      <w:marRight w:val="0"/>
      <w:marTop w:val="0"/>
      <w:marBottom w:val="0"/>
      <w:divBdr>
        <w:top w:val="none" w:sz="0" w:space="0" w:color="auto"/>
        <w:left w:val="none" w:sz="0" w:space="0" w:color="auto"/>
        <w:bottom w:val="none" w:sz="0" w:space="0" w:color="auto"/>
        <w:right w:val="none" w:sz="0" w:space="0" w:color="auto"/>
      </w:divBdr>
    </w:div>
    <w:div w:id="211354669">
      <w:bodyDiv w:val="1"/>
      <w:marLeft w:val="0"/>
      <w:marRight w:val="0"/>
      <w:marTop w:val="0"/>
      <w:marBottom w:val="0"/>
      <w:divBdr>
        <w:top w:val="none" w:sz="0" w:space="0" w:color="auto"/>
        <w:left w:val="none" w:sz="0" w:space="0" w:color="auto"/>
        <w:bottom w:val="none" w:sz="0" w:space="0" w:color="auto"/>
        <w:right w:val="none" w:sz="0" w:space="0" w:color="auto"/>
      </w:divBdr>
    </w:div>
    <w:div w:id="211619098">
      <w:bodyDiv w:val="1"/>
      <w:marLeft w:val="0"/>
      <w:marRight w:val="0"/>
      <w:marTop w:val="0"/>
      <w:marBottom w:val="0"/>
      <w:divBdr>
        <w:top w:val="none" w:sz="0" w:space="0" w:color="auto"/>
        <w:left w:val="none" w:sz="0" w:space="0" w:color="auto"/>
        <w:bottom w:val="none" w:sz="0" w:space="0" w:color="auto"/>
        <w:right w:val="none" w:sz="0" w:space="0" w:color="auto"/>
      </w:divBdr>
    </w:div>
    <w:div w:id="212278050">
      <w:bodyDiv w:val="1"/>
      <w:marLeft w:val="0"/>
      <w:marRight w:val="0"/>
      <w:marTop w:val="0"/>
      <w:marBottom w:val="0"/>
      <w:divBdr>
        <w:top w:val="none" w:sz="0" w:space="0" w:color="auto"/>
        <w:left w:val="none" w:sz="0" w:space="0" w:color="auto"/>
        <w:bottom w:val="none" w:sz="0" w:space="0" w:color="auto"/>
        <w:right w:val="none" w:sz="0" w:space="0" w:color="auto"/>
      </w:divBdr>
    </w:div>
    <w:div w:id="213199128">
      <w:bodyDiv w:val="1"/>
      <w:marLeft w:val="0"/>
      <w:marRight w:val="0"/>
      <w:marTop w:val="0"/>
      <w:marBottom w:val="0"/>
      <w:divBdr>
        <w:top w:val="none" w:sz="0" w:space="0" w:color="auto"/>
        <w:left w:val="none" w:sz="0" w:space="0" w:color="auto"/>
        <w:bottom w:val="none" w:sz="0" w:space="0" w:color="auto"/>
        <w:right w:val="none" w:sz="0" w:space="0" w:color="auto"/>
      </w:divBdr>
    </w:div>
    <w:div w:id="213200007">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3547340">
      <w:bodyDiv w:val="1"/>
      <w:marLeft w:val="0"/>
      <w:marRight w:val="0"/>
      <w:marTop w:val="0"/>
      <w:marBottom w:val="0"/>
      <w:divBdr>
        <w:top w:val="none" w:sz="0" w:space="0" w:color="auto"/>
        <w:left w:val="none" w:sz="0" w:space="0" w:color="auto"/>
        <w:bottom w:val="none" w:sz="0" w:space="0" w:color="auto"/>
        <w:right w:val="none" w:sz="0" w:space="0" w:color="auto"/>
      </w:divBdr>
    </w:div>
    <w:div w:id="213735561">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659824">
      <w:bodyDiv w:val="1"/>
      <w:marLeft w:val="0"/>
      <w:marRight w:val="0"/>
      <w:marTop w:val="0"/>
      <w:marBottom w:val="0"/>
      <w:divBdr>
        <w:top w:val="none" w:sz="0" w:space="0" w:color="auto"/>
        <w:left w:val="none" w:sz="0" w:space="0" w:color="auto"/>
        <w:bottom w:val="none" w:sz="0" w:space="0" w:color="auto"/>
        <w:right w:val="none" w:sz="0" w:space="0" w:color="auto"/>
      </w:divBdr>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5120909">
      <w:bodyDiv w:val="1"/>
      <w:marLeft w:val="0"/>
      <w:marRight w:val="0"/>
      <w:marTop w:val="0"/>
      <w:marBottom w:val="0"/>
      <w:divBdr>
        <w:top w:val="none" w:sz="0" w:space="0" w:color="auto"/>
        <w:left w:val="none" w:sz="0" w:space="0" w:color="auto"/>
        <w:bottom w:val="none" w:sz="0" w:space="0" w:color="auto"/>
        <w:right w:val="none" w:sz="0" w:space="0" w:color="auto"/>
      </w:divBdr>
      <w:divsChild>
        <w:div w:id="399063098">
          <w:marLeft w:val="0"/>
          <w:marRight w:val="0"/>
          <w:marTop w:val="0"/>
          <w:marBottom w:val="0"/>
          <w:divBdr>
            <w:top w:val="none" w:sz="0" w:space="0" w:color="auto"/>
            <w:left w:val="none" w:sz="0" w:space="0" w:color="auto"/>
            <w:bottom w:val="none" w:sz="0" w:space="0" w:color="auto"/>
            <w:right w:val="none" w:sz="0" w:space="0" w:color="auto"/>
          </w:divBdr>
        </w:div>
        <w:div w:id="430127642">
          <w:marLeft w:val="0"/>
          <w:marRight w:val="0"/>
          <w:marTop w:val="0"/>
          <w:marBottom w:val="0"/>
          <w:divBdr>
            <w:top w:val="none" w:sz="0" w:space="0" w:color="auto"/>
            <w:left w:val="none" w:sz="0" w:space="0" w:color="auto"/>
            <w:bottom w:val="none" w:sz="0" w:space="0" w:color="auto"/>
            <w:right w:val="none" w:sz="0" w:space="0" w:color="auto"/>
          </w:divBdr>
        </w:div>
        <w:div w:id="76708927">
          <w:marLeft w:val="0"/>
          <w:marRight w:val="0"/>
          <w:marTop w:val="0"/>
          <w:marBottom w:val="0"/>
          <w:divBdr>
            <w:top w:val="none" w:sz="0" w:space="0" w:color="auto"/>
            <w:left w:val="none" w:sz="0" w:space="0" w:color="auto"/>
            <w:bottom w:val="none" w:sz="0" w:space="0" w:color="auto"/>
            <w:right w:val="none" w:sz="0" w:space="0" w:color="auto"/>
          </w:divBdr>
        </w:div>
        <w:div w:id="877281950">
          <w:marLeft w:val="0"/>
          <w:marRight w:val="0"/>
          <w:marTop w:val="0"/>
          <w:marBottom w:val="0"/>
          <w:divBdr>
            <w:top w:val="none" w:sz="0" w:space="0" w:color="auto"/>
            <w:left w:val="none" w:sz="0" w:space="0" w:color="auto"/>
            <w:bottom w:val="none" w:sz="0" w:space="0" w:color="auto"/>
            <w:right w:val="none" w:sz="0" w:space="0" w:color="auto"/>
          </w:divBdr>
        </w:div>
        <w:div w:id="843780804">
          <w:marLeft w:val="0"/>
          <w:marRight w:val="0"/>
          <w:marTop w:val="0"/>
          <w:marBottom w:val="0"/>
          <w:divBdr>
            <w:top w:val="none" w:sz="0" w:space="0" w:color="auto"/>
            <w:left w:val="none" w:sz="0" w:space="0" w:color="auto"/>
            <w:bottom w:val="none" w:sz="0" w:space="0" w:color="auto"/>
            <w:right w:val="none" w:sz="0" w:space="0" w:color="auto"/>
          </w:divBdr>
        </w:div>
        <w:div w:id="47920427">
          <w:marLeft w:val="0"/>
          <w:marRight w:val="0"/>
          <w:marTop w:val="0"/>
          <w:marBottom w:val="0"/>
          <w:divBdr>
            <w:top w:val="none" w:sz="0" w:space="0" w:color="auto"/>
            <w:left w:val="none" w:sz="0" w:space="0" w:color="auto"/>
            <w:bottom w:val="none" w:sz="0" w:space="0" w:color="auto"/>
            <w:right w:val="none" w:sz="0" w:space="0" w:color="auto"/>
          </w:divBdr>
        </w:div>
        <w:div w:id="1296137151">
          <w:marLeft w:val="0"/>
          <w:marRight w:val="0"/>
          <w:marTop w:val="0"/>
          <w:marBottom w:val="0"/>
          <w:divBdr>
            <w:top w:val="none" w:sz="0" w:space="0" w:color="auto"/>
            <w:left w:val="none" w:sz="0" w:space="0" w:color="auto"/>
            <w:bottom w:val="none" w:sz="0" w:space="0" w:color="auto"/>
            <w:right w:val="none" w:sz="0" w:space="0" w:color="auto"/>
          </w:divBdr>
        </w:div>
        <w:div w:id="2004355484">
          <w:marLeft w:val="0"/>
          <w:marRight w:val="0"/>
          <w:marTop w:val="0"/>
          <w:marBottom w:val="0"/>
          <w:divBdr>
            <w:top w:val="none" w:sz="0" w:space="0" w:color="auto"/>
            <w:left w:val="none" w:sz="0" w:space="0" w:color="auto"/>
            <w:bottom w:val="none" w:sz="0" w:space="0" w:color="auto"/>
            <w:right w:val="none" w:sz="0" w:space="0" w:color="auto"/>
          </w:divBdr>
        </w:div>
        <w:div w:id="1130905042">
          <w:marLeft w:val="0"/>
          <w:marRight w:val="0"/>
          <w:marTop w:val="0"/>
          <w:marBottom w:val="0"/>
          <w:divBdr>
            <w:top w:val="none" w:sz="0" w:space="0" w:color="auto"/>
            <w:left w:val="none" w:sz="0" w:space="0" w:color="auto"/>
            <w:bottom w:val="none" w:sz="0" w:space="0" w:color="auto"/>
            <w:right w:val="none" w:sz="0" w:space="0" w:color="auto"/>
          </w:divBdr>
        </w:div>
        <w:div w:id="1125000745">
          <w:marLeft w:val="0"/>
          <w:marRight w:val="0"/>
          <w:marTop w:val="0"/>
          <w:marBottom w:val="0"/>
          <w:divBdr>
            <w:top w:val="none" w:sz="0" w:space="0" w:color="auto"/>
            <w:left w:val="none" w:sz="0" w:space="0" w:color="auto"/>
            <w:bottom w:val="none" w:sz="0" w:space="0" w:color="auto"/>
            <w:right w:val="none" w:sz="0" w:space="0" w:color="auto"/>
          </w:divBdr>
        </w:div>
        <w:div w:id="176772685">
          <w:marLeft w:val="0"/>
          <w:marRight w:val="0"/>
          <w:marTop w:val="0"/>
          <w:marBottom w:val="0"/>
          <w:divBdr>
            <w:top w:val="none" w:sz="0" w:space="0" w:color="auto"/>
            <w:left w:val="none" w:sz="0" w:space="0" w:color="auto"/>
            <w:bottom w:val="none" w:sz="0" w:space="0" w:color="auto"/>
            <w:right w:val="none" w:sz="0" w:space="0" w:color="auto"/>
          </w:divBdr>
        </w:div>
        <w:div w:id="1577856837">
          <w:marLeft w:val="0"/>
          <w:marRight w:val="0"/>
          <w:marTop w:val="0"/>
          <w:marBottom w:val="0"/>
          <w:divBdr>
            <w:top w:val="none" w:sz="0" w:space="0" w:color="auto"/>
            <w:left w:val="none" w:sz="0" w:space="0" w:color="auto"/>
            <w:bottom w:val="none" w:sz="0" w:space="0" w:color="auto"/>
            <w:right w:val="none" w:sz="0" w:space="0" w:color="auto"/>
          </w:divBdr>
        </w:div>
        <w:div w:id="90705215">
          <w:marLeft w:val="0"/>
          <w:marRight w:val="0"/>
          <w:marTop w:val="0"/>
          <w:marBottom w:val="0"/>
          <w:divBdr>
            <w:top w:val="none" w:sz="0" w:space="0" w:color="auto"/>
            <w:left w:val="none" w:sz="0" w:space="0" w:color="auto"/>
            <w:bottom w:val="none" w:sz="0" w:space="0" w:color="auto"/>
            <w:right w:val="none" w:sz="0" w:space="0" w:color="auto"/>
          </w:divBdr>
        </w:div>
        <w:div w:id="593905350">
          <w:marLeft w:val="0"/>
          <w:marRight w:val="0"/>
          <w:marTop w:val="0"/>
          <w:marBottom w:val="0"/>
          <w:divBdr>
            <w:top w:val="none" w:sz="0" w:space="0" w:color="auto"/>
            <w:left w:val="none" w:sz="0" w:space="0" w:color="auto"/>
            <w:bottom w:val="none" w:sz="0" w:space="0" w:color="auto"/>
            <w:right w:val="none" w:sz="0" w:space="0" w:color="auto"/>
          </w:divBdr>
        </w:div>
        <w:div w:id="1238900979">
          <w:marLeft w:val="0"/>
          <w:marRight w:val="0"/>
          <w:marTop w:val="0"/>
          <w:marBottom w:val="0"/>
          <w:divBdr>
            <w:top w:val="none" w:sz="0" w:space="0" w:color="auto"/>
            <w:left w:val="none" w:sz="0" w:space="0" w:color="auto"/>
            <w:bottom w:val="none" w:sz="0" w:space="0" w:color="auto"/>
            <w:right w:val="none" w:sz="0" w:space="0" w:color="auto"/>
          </w:divBdr>
        </w:div>
        <w:div w:id="480080589">
          <w:marLeft w:val="0"/>
          <w:marRight w:val="0"/>
          <w:marTop w:val="0"/>
          <w:marBottom w:val="0"/>
          <w:divBdr>
            <w:top w:val="none" w:sz="0" w:space="0" w:color="auto"/>
            <w:left w:val="none" w:sz="0" w:space="0" w:color="auto"/>
            <w:bottom w:val="none" w:sz="0" w:space="0" w:color="auto"/>
            <w:right w:val="none" w:sz="0" w:space="0" w:color="auto"/>
          </w:divBdr>
        </w:div>
        <w:div w:id="1454639877">
          <w:marLeft w:val="0"/>
          <w:marRight w:val="0"/>
          <w:marTop w:val="0"/>
          <w:marBottom w:val="0"/>
          <w:divBdr>
            <w:top w:val="none" w:sz="0" w:space="0" w:color="auto"/>
            <w:left w:val="none" w:sz="0" w:space="0" w:color="auto"/>
            <w:bottom w:val="none" w:sz="0" w:space="0" w:color="auto"/>
            <w:right w:val="none" w:sz="0" w:space="0" w:color="auto"/>
          </w:divBdr>
        </w:div>
        <w:div w:id="1541016871">
          <w:marLeft w:val="0"/>
          <w:marRight w:val="0"/>
          <w:marTop w:val="0"/>
          <w:marBottom w:val="0"/>
          <w:divBdr>
            <w:top w:val="none" w:sz="0" w:space="0" w:color="auto"/>
            <w:left w:val="none" w:sz="0" w:space="0" w:color="auto"/>
            <w:bottom w:val="none" w:sz="0" w:space="0" w:color="auto"/>
            <w:right w:val="none" w:sz="0" w:space="0" w:color="auto"/>
          </w:divBdr>
        </w:div>
        <w:div w:id="205799163">
          <w:marLeft w:val="0"/>
          <w:marRight w:val="0"/>
          <w:marTop w:val="0"/>
          <w:marBottom w:val="0"/>
          <w:divBdr>
            <w:top w:val="none" w:sz="0" w:space="0" w:color="auto"/>
            <w:left w:val="none" w:sz="0" w:space="0" w:color="auto"/>
            <w:bottom w:val="none" w:sz="0" w:space="0" w:color="auto"/>
            <w:right w:val="none" w:sz="0" w:space="0" w:color="auto"/>
          </w:divBdr>
        </w:div>
        <w:div w:id="937638984">
          <w:marLeft w:val="0"/>
          <w:marRight w:val="0"/>
          <w:marTop w:val="0"/>
          <w:marBottom w:val="0"/>
          <w:divBdr>
            <w:top w:val="none" w:sz="0" w:space="0" w:color="auto"/>
            <w:left w:val="none" w:sz="0" w:space="0" w:color="auto"/>
            <w:bottom w:val="none" w:sz="0" w:space="0" w:color="auto"/>
            <w:right w:val="none" w:sz="0" w:space="0" w:color="auto"/>
          </w:divBdr>
        </w:div>
        <w:div w:id="961350090">
          <w:marLeft w:val="0"/>
          <w:marRight w:val="0"/>
          <w:marTop w:val="0"/>
          <w:marBottom w:val="0"/>
          <w:divBdr>
            <w:top w:val="none" w:sz="0" w:space="0" w:color="auto"/>
            <w:left w:val="none" w:sz="0" w:space="0" w:color="auto"/>
            <w:bottom w:val="none" w:sz="0" w:space="0" w:color="auto"/>
            <w:right w:val="none" w:sz="0" w:space="0" w:color="auto"/>
          </w:divBdr>
        </w:div>
        <w:div w:id="194659139">
          <w:marLeft w:val="0"/>
          <w:marRight w:val="0"/>
          <w:marTop w:val="0"/>
          <w:marBottom w:val="0"/>
          <w:divBdr>
            <w:top w:val="none" w:sz="0" w:space="0" w:color="auto"/>
            <w:left w:val="none" w:sz="0" w:space="0" w:color="auto"/>
            <w:bottom w:val="none" w:sz="0" w:space="0" w:color="auto"/>
            <w:right w:val="none" w:sz="0" w:space="0" w:color="auto"/>
          </w:divBdr>
        </w:div>
        <w:div w:id="1789660520">
          <w:marLeft w:val="0"/>
          <w:marRight w:val="0"/>
          <w:marTop w:val="0"/>
          <w:marBottom w:val="0"/>
          <w:divBdr>
            <w:top w:val="none" w:sz="0" w:space="0" w:color="auto"/>
            <w:left w:val="none" w:sz="0" w:space="0" w:color="auto"/>
            <w:bottom w:val="none" w:sz="0" w:space="0" w:color="auto"/>
            <w:right w:val="none" w:sz="0" w:space="0" w:color="auto"/>
          </w:divBdr>
        </w:div>
        <w:div w:id="1433670000">
          <w:marLeft w:val="0"/>
          <w:marRight w:val="0"/>
          <w:marTop w:val="0"/>
          <w:marBottom w:val="0"/>
          <w:divBdr>
            <w:top w:val="none" w:sz="0" w:space="0" w:color="auto"/>
            <w:left w:val="none" w:sz="0" w:space="0" w:color="auto"/>
            <w:bottom w:val="none" w:sz="0" w:space="0" w:color="auto"/>
            <w:right w:val="none" w:sz="0" w:space="0" w:color="auto"/>
          </w:divBdr>
        </w:div>
        <w:div w:id="1913345943">
          <w:marLeft w:val="0"/>
          <w:marRight w:val="0"/>
          <w:marTop w:val="0"/>
          <w:marBottom w:val="0"/>
          <w:divBdr>
            <w:top w:val="none" w:sz="0" w:space="0" w:color="auto"/>
            <w:left w:val="none" w:sz="0" w:space="0" w:color="auto"/>
            <w:bottom w:val="none" w:sz="0" w:space="0" w:color="auto"/>
            <w:right w:val="none" w:sz="0" w:space="0" w:color="auto"/>
          </w:divBdr>
        </w:div>
        <w:div w:id="1847358689">
          <w:marLeft w:val="0"/>
          <w:marRight w:val="0"/>
          <w:marTop w:val="0"/>
          <w:marBottom w:val="0"/>
          <w:divBdr>
            <w:top w:val="none" w:sz="0" w:space="0" w:color="auto"/>
            <w:left w:val="none" w:sz="0" w:space="0" w:color="auto"/>
            <w:bottom w:val="none" w:sz="0" w:space="0" w:color="auto"/>
            <w:right w:val="none" w:sz="0" w:space="0" w:color="auto"/>
          </w:divBdr>
        </w:div>
        <w:div w:id="306595061">
          <w:marLeft w:val="0"/>
          <w:marRight w:val="0"/>
          <w:marTop w:val="0"/>
          <w:marBottom w:val="0"/>
          <w:divBdr>
            <w:top w:val="none" w:sz="0" w:space="0" w:color="auto"/>
            <w:left w:val="none" w:sz="0" w:space="0" w:color="auto"/>
            <w:bottom w:val="none" w:sz="0" w:space="0" w:color="auto"/>
            <w:right w:val="none" w:sz="0" w:space="0" w:color="auto"/>
          </w:divBdr>
        </w:div>
        <w:div w:id="396972182">
          <w:marLeft w:val="0"/>
          <w:marRight w:val="0"/>
          <w:marTop w:val="0"/>
          <w:marBottom w:val="0"/>
          <w:divBdr>
            <w:top w:val="none" w:sz="0" w:space="0" w:color="auto"/>
            <w:left w:val="none" w:sz="0" w:space="0" w:color="auto"/>
            <w:bottom w:val="none" w:sz="0" w:space="0" w:color="auto"/>
            <w:right w:val="none" w:sz="0" w:space="0" w:color="auto"/>
          </w:divBdr>
        </w:div>
        <w:div w:id="537008811">
          <w:marLeft w:val="0"/>
          <w:marRight w:val="0"/>
          <w:marTop w:val="0"/>
          <w:marBottom w:val="0"/>
          <w:divBdr>
            <w:top w:val="none" w:sz="0" w:space="0" w:color="auto"/>
            <w:left w:val="none" w:sz="0" w:space="0" w:color="auto"/>
            <w:bottom w:val="none" w:sz="0" w:space="0" w:color="auto"/>
            <w:right w:val="none" w:sz="0" w:space="0" w:color="auto"/>
          </w:divBdr>
        </w:div>
        <w:div w:id="676343847">
          <w:marLeft w:val="0"/>
          <w:marRight w:val="0"/>
          <w:marTop w:val="0"/>
          <w:marBottom w:val="0"/>
          <w:divBdr>
            <w:top w:val="none" w:sz="0" w:space="0" w:color="auto"/>
            <w:left w:val="none" w:sz="0" w:space="0" w:color="auto"/>
            <w:bottom w:val="none" w:sz="0" w:space="0" w:color="auto"/>
            <w:right w:val="none" w:sz="0" w:space="0" w:color="auto"/>
          </w:divBdr>
        </w:div>
        <w:div w:id="1763917423">
          <w:marLeft w:val="0"/>
          <w:marRight w:val="0"/>
          <w:marTop w:val="0"/>
          <w:marBottom w:val="0"/>
          <w:divBdr>
            <w:top w:val="none" w:sz="0" w:space="0" w:color="auto"/>
            <w:left w:val="none" w:sz="0" w:space="0" w:color="auto"/>
            <w:bottom w:val="none" w:sz="0" w:space="0" w:color="auto"/>
            <w:right w:val="none" w:sz="0" w:space="0" w:color="auto"/>
          </w:divBdr>
        </w:div>
        <w:div w:id="963314100">
          <w:marLeft w:val="0"/>
          <w:marRight w:val="0"/>
          <w:marTop w:val="0"/>
          <w:marBottom w:val="0"/>
          <w:divBdr>
            <w:top w:val="none" w:sz="0" w:space="0" w:color="auto"/>
            <w:left w:val="none" w:sz="0" w:space="0" w:color="auto"/>
            <w:bottom w:val="none" w:sz="0" w:space="0" w:color="auto"/>
            <w:right w:val="none" w:sz="0" w:space="0" w:color="auto"/>
          </w:divBdr>
        </w:div>
        <w:div w:id="1880774677">
          <w:marLeft w:val="0"/>
          <w:marRight w:val="0"/>
          <w:marTop w:val="0"/>
          <w:marBottom w:val="0"/>
          <w:divBdr>
            <w:top w:val="none" w:sz="0" w:space="0" w:color="auto"/>
            <w:left w:val="none" w:sz="0" w:space="0" w:color="auto"/>
            <w:bottom w:val="none" w:sz="0" w:space="0" w:color="auto"/>
            <w:right w:val="none" w:sz="0" w:space="0" w:color="auto"/>
          </w:divBdr>
        </w:div>
        <w:div w:id="1094588636">
          <w:marLeft w:val="0"/>
          <w:marRight w:val="0"/>
          <w:marTop w:val="0"/>
          <w:marBottom w:val="0"/>
          <w:divBdr>
            <w:top w:val="none" w:sz="0" w:space="0" w:color="auto"/>
            <w:left w:val="none" w:sz="0" w:space="0" w:color="auto"/>
            <w:bottom w:val="none" w:sz="0" w:space="0" w:color="auto"/>
            <w:right w:val="none" w:sz="0" w:space="0" w:color="auto"/>
          </w:divBdr>
        </w:div>
        <w:div w:id="1243952988">
          <w:marLeft w:val="0"/>
          <w:marRight w:val="0"/>
          <w:marTop w:val="0"/>
          <w:marBottom w:val="0"/>
          <w:divBdr>
            <w:top w:val="none" w:sz="0" w:space="0" w:color="auto"/>
            <w:left w:val="none" w:sz="0" w:space="0" w:color="auto"/>
            <w:bottom w:val="none" w:sz="0" w:space="0" w:color="auto"/>
            <w:right w:val="none" w:sz="0" w:space="0" w:color="auto"/>
          </w:divBdr>
        </w:div>
        <w:div w:id="1547182286">
          <w:marLeft w:val="0"/>
          <w:marRight w:val="0"/>
          <w:marTop w:val="0"/>
          <w:marBottom w:val="0"/>
          <w:divBdr>
            <w:top w:val="none" w:sz="0" w:space="0" w:color="auto"/>
            <w:left w:val="none" w:sz="0" w:space="0" w:color="auto"/>
            <w:bottom w:val="none" w:sz="0" w:space="0" w:color="auto"/>
            <w:right w:val="none" w:sz="0" w:space="0" w:color="auto"/>
          </w:divBdr>
        </w:div>
        <w:div w:id="572007475">
          <w:marLeft w:val="0"/>
          <w:marRight w:val="0"/>
          <w:marTop w:val="0"/>
          <w:marBottom w:val="0"/>
          <w:divBdr>
            <w:top w:val="none" w:sz="0" w:space="0" w:color="auto"/>
            <w:left w:val="none" w:sz="0" w:space="0" w:color="auto"/>
            <w:bottom w:val="none" w:sz="0" w:space="0" w:color="auto"/>
            <w:right w:val="none" w:sz="0" w:space="0" w:color="auto"/>
          </w:divBdr>
        </w:div>
        <w:div w:id="943728915">
          <w:marLeft w:val="0"/>
          <w:marRight w:val="0"/>
          <w:marTop w:val="0"/>
          <w:marBottom w:val="0"/>
          <w:divBdr>
            <w:top w:val="none" w:sz="0" w:space="0" w:color="auto"/>
            <w:left w:val="none" w:sz="0" w:space="0" w:color="auto"/>
            <w:bottom w:val="none" w:sz="0" w:space="0" w:color="auto"/>
            <w:right w:val="none" w:sz="0" w:space="0" w:color="auto"/>
          </w:divBdr>
        </w:div>
        <w:div w:id="1519082509">
          <w:marLeft w:val="0"/>
          <w:marRight w:val="0"/>
          <w:marTop w:val="0"/>
          <w:marBottom w:val="0"/>
          <w:divBdr>
            <w:top w:val="none" w:sz="0" w:space="0" w:color="auto"/>
            <w:left w:val="none" w:sz="0" w:space="0" w:color="auto"/>
            <w:bottom w:val="none" w:sz="0" w:space="0" w:color="auto"/>
            <w:right w:val="none" w:sz="0" w:space="0" w:color="auto"/>
          </w:divBdr>
        </w:div>
        <w:div w:id="2043360648">
          <w:marLeft w:val="0"/>
          <w:marRight w:val="0"/>
          <w:marTop w:val="0"/>
          <w:marBottom w:val="0"/>
          <w:divBdr>
            <w:top w:val="none" w:sz="0" w:space="0" w:color="auto"/>
            <w:left w:val="none" w:sz="0" w:space="0" w:color="auto"/>
            <w:bottom w:val="none" w:sz="0" w:space="0" w:color="auto"/>
            <w:right w:val="none" w:sz="0" w:space="0" w:color="auto"/>
          </w:divBdr>
        </w:div>
        <w:div w:id="796413034">
          <w:marLeft w:val="0"/>
          <w:marRight w:val="0"/>
          <w:marTop w:val="0"/>
          <w:marBottom w:val="0"/>
          <w:divBdr>
            <w:top w:val="none" w:sz="0" w:space="0" w:color="auto"/>
            <w:left w:val="none" w:sz="0" w:space="0" w:color="auto"/>
            <w:bottom w:val="none" w:sz="0" w:space="0" w:color="auto"/>
            <w:right w:val="none" w:sz="0" w:space="0" w:color="auto"/>
          </w:divBdr>
        </w:div>
        <w:div w:id="324433388">
          <w:marLeft w:val="0"/>
          <w:marRight w:val="0"/>
          <w:marTop w:val="0"/>
          <w:marBottom w:val="0"/>
          <w:divBdr>
            <w:top w:val="none" w:sz="0" w:space="0" w:color="auto"/>
            <w:left w:val="none" w:sz="0" w:space="0" w:color="auto"/>
            <w:bottom w:val="none" w:sz="0" w:space="0" w:color="auto"/>
            <w:right w:val="none" w:sz="0" w:space="0" w:color="auto"/>
          </w:divBdr>
        </w:div>
        <w:div w:id="2123762163">
          <w:marLeft w:val="0"/>
          <w:marRight w:val="0"/>
          <w:marTop w:val="0"/>
          <w:marBottom w:val="0"/>
          <w:divBdr>
            <w:top w:val="none" w:sz="0" w:space="0" w:color="auto"/>
            <w:left w:val="none" w:sz="0" w:space="0" w:color="auto"/>
            <w:bottom w:val="none" w:sz="0" w:space="0" w:color="auto"/>
            <w:right w:val="none" w:sz="0" w:space="0" w:color="auto"/>
          </w:divBdr>
        </w:div>
        <w:div w:id="1103499520">
          <w:marLeft w:val="0"/>
          <w:marRight w:val="0"/>
          <w:marTop w:val="0"/>
          <w:marBottom w:val="0"/>
          <w:divBdr>
            <w:top w:val="none" w:sz="0" w:space="0" w:color="auto"/>
            <w:left w:val="none" w:sz="0" w:space="0" w:color="auto"/>
            <w:bottom w:val="none" w:sz="0" w:space="0" w:color="auto"/>
            <w:right w:val="none" w:sz="0" w:space="0" w:color="auto"/>
          </w:divBdr>
        </w:div>
        <w:div w:id="1219852874">
          <w:marLeft w:val="0"/>
          <w:marRight w:val="0"/>
          <w:marTop w:val="0"/>
          <w:marBottom w:val="0"/>
          <w:divBdr>
            <w:top w:val="none" w:sz="0" w:space="0" w:color="auto"/>
            <w:left w:val="none" w:sz="0" w:space="0" w:color="auto"/>
            <w:bottom w:val="none" w:sz="0" w:space="0" w:color="auto"/>
            <w:right w:val="none" w:sz="0" w:space="0" w:color="auto"/>
          </w:divBdr>
        </w:div>
        <w:div w:id="605961116">
          <w:marLeft w:val="0"/>
          <w:marRight w:val="0"/>
          <w:marTop w:val="0"/>
          <w:marBottom w:val="0"/>
          <w:divBdr>
            <w:top w:val="none" w:sz="0" w:space="0" w:color="auto"/>
            <w:left w:val="none" w:sz="0" w:space="0" w:color="auto"/>
            <w:bottom w:val="none" w:sz="0" w:space="0" w:color="auto"/>
            <w:right w:val="none" w:sz="0" w:space="0" w:color="auto"/>
          </w:divBdr>
        </w:div>
        <w:div w:id="1483618910">
          <w:marLeft w:val="0"/>
          <w:marRight w:val="0"/>
          <w:marTop w:val="0"/>
          <w:marBottom w:val="0"/>
          <w:divBdr>
            <w:top w:val="none" w:sz="0" w:space="0" w:color="auto"/>
            <w:left w:val="none" w:sz="0" w:space="0" w:color="auto"/>
            <w:bottom w:val="none" w:sz="0" w:space="0" w:color="auto"/>
            <w:right w:val="none" w:sz="0" w:space="0" w:color="auto"/>
          </w:divBdr>
        </w:div>
        <w:div w:id="885022542">
          <w:marLeft w:val="0"/>
          <w:marRight w:val="0"/>
          <w:marTop w:val="0"/>
          <w:marBottom w:val="0"/>
          <w:divBdr>
            <w:top w:val="none" w:sz="0" w:space="0" w:color="auto"/>
            <w:left w:val="none" w:sz="0" w:space="0" w:color="auto"/>
            <w:bottom w:val="none" w:sz="0" w:space="0" w:color="auto"/>
            <w:right w:val="none" w:sz="0" w:space="0" w:color="auto"/>
          </w:divBdr>
        </w:div>
        <w:div w:id="1155534085">
          <w:marLeft w:val="0"/>
          <w:marRight w:val="0"/>
          <w:marTop w:val="0"/>
          <w:marBottom w:val="0"/>
          <w:divBdr>
            <w:top w:val="none" w:sz="0" w:space="0" w:color="auto"/>
            <w:left w:val="none" w:sz="0" w:space="0" w:color="auto"/>
            <w:bottom w:val="none" w:sz="0" w:space="0" w:color="auto"/>
            <w:right w:val="none" w:sz="0" w:space="0" w:color="auto"/>
          </w:divBdr>
        </w:div>
        <w:div w:id="352726936">
          <w:marLeft w:val="0"/>
          <w:marRight w:val="0"/>
          <w:marTop w:val="0"/>
          <w:marBottom w:val="0"/>
          <w:divBdr>
            <w:top w:val="none" w:sz="0" w:space="0" w:color="auto"/>
            <w:left w:val="none" w:sz="0" w:space="0" w:color="auto"/>
            <w:bottom w:val="none" w:sz="0" w:space="0" w:color="auto"/>
            <w:right w:val="none" w:sz="0" w:space="0" w:color="auto"/>
          </w:divBdr>
        </w:div>
        <w:div w:id="1640498397">
          <w:marLeft w:val="0"/>
          <w:marRight w:val="0"/>
          <w:marTop w:val="0"/>
          <w:marBottom w:val="0"/>
          <w:divBdr>
            <w:top w:val="none" w:sz="0" w:space="0" w:color="auto"/>
            <w:left w:val="none" w:sz="0" w:space="0" w:color="auto"/>
            <w:bottom w:val="none" w:sz="0" w:space="0" w:color="auto"/>
            <w:right w:val="none" w:sz="0" w:space="0" w:color="auto"/>
          </w:divBdr>
        </w:div>
        <w:div w:id="362900842">
          <w:marLeft w:val="0"/>
          <w:marRight w:val="0"/>
          <w:marTop w:val="0"/>
          <w:marBottom w:val="0"/>
          <w:divBdr>
            <w:top w:val="none" w:sz="0" w:space="0" w:color="auto"/>
            <w:left w:val="none" w:sz="0" w:space="0" w:color="auto"/>
            <w:bottom w:val="none" w:sz="0" w:space="0" w:color="auto"/>
            <w:right w:val="none" w:sz="0" w:space="0" w:color="auto"/>
          </w:divBdr>
        </w:div>
        <w:div w:id="889536518">
          <w:marLeft w:val="0"/>
          <w:marRight w:val="0"/>
          <w:marTop w:val="0"/>
          <w:marBottom w:val="0"/>
          <w:divBdr>
            <w:top w:val="none" w:sz="0" w:space="0" w:color="auto"/>
            <w:left w:val="none" w:sz="0" w:space="0" w:color="auto"/>
            <w:bottom w:val="none" w:sz="0" w:space="0" w:color="auto"/>
            <w:right w:val="none" w:sz="0" w:space="0" w:color="auto"/>
          </w:divBdr>
        </w:div>
        <w:div w:id="1287615600">
          <w:marLeft w:val="0"/>
          <w:marRight w:val="0"/>
          <w:marTop w:val="0"/>
          <w:marBottom w:val="0"/>
          <w:divBdr>
            <w:top w:val="none" w:sz="0" w:space="0" w:color="auto"/>
            <w:left w:val="none" w:sz="0" w:space="0" w:color="auto"/>
            <w:bottom w:val="none" w:sz="0" w:space="0" w:color="auto"/>
            <w:right w:val="none" w:sz="0" w:space="0" w:color="auto"/>
          </w:divBdr>
        </w:div>
        <w:div w:id="228854834">
          <w:marLeft w:val="0"/>
          <w:marRight w:val="0"/>
          <w:marTop w:val="0"/>
          <w:marBottom w:val="0"/>
          <w:divBdr>
            <w:top w:val="none" w:sz="0" w:space="0" w:color="auto"/>
            <w:left w:val="none" w:sz="0" w:space="0" w:color="auto"/>
            <w:bottom w:val="none" w:sz="0" w:space="0" w:color="auto"/>
            <w:right w:val="none" w:sz="0" w:space="0" w:color="auto"/>
          </w:divBdr>
        </w:div>
        <w:div w:id="1878816479">
          <w:marLeft w:val="0"/>
          <w:marRight w:val="0"/>
          <w:marTop w:val="0"/>
          <w:marBottom w:val="0"/>
          <w:divBdr>
            <w:top w:val="none" w:sz="0" w:space="0" w:color="auto"/>
            <w:left w:val="none" w:sz="0" w:space="0" w:color="auto"/>
            <w:bottom w:val="none" w:sz="0" w:space="0" w:color="auto"/>
            <w:right w:val="none" w:sz="0" w:space="0" w:color="auto"/>
          </w:divBdr>
        </w:div>
        <w:div w:id="1826044911">
          <w:marLeft w:val="0"/>
          <w:marRight w:val="0"/>
          <w:marTop w:val="0"/>
          <w:marBottom w:val="0"/>
          <w:divBdr>
            <w:top w:val="none" w:sz="0" w:space="0" w:color="auto"/>
            <w:left w:val="none" w:sz="0" w:space="0" w:color="auto"/>
            <w:bottom w:val="none" w:sz="0" w:space="0" w:color="auto"/>
            <w:right w:val="none" w:sz="0" w:space="0" w:color="auto"/>
          </w:divBdr>
        </w:div>
        <w:div w:id="1226721354">
          <w:marLeft w:val="0"/>
          <w:marRight w:val="0"/>
          <w:marTop w:val="0"/>
          <w:marBottom w:val="0"/>
          <w:divBdr>
            <w:top w:val="none" w:sz="0" w:space="0" w:color="auto"/>
            <w:left w:val="none" w:sz="0" w:space="0" w:color="auto"/>
            <w:bottom w:val="none" w:sz="0" w:space="0" w:color="auto"/>
            <w:right w:val="none" w:sz="0" w:space="0" w:color="auto"/>
          </w:divBdr>
        </w:div>
        <w:div w:id="1751778305">
          <w:marLeft w:val="0"/>
          <w:marRight w:val="0"/>
          <w:marTop w:val="0"/>
          <w:marBottom w:val="0"/>
          <w:divBdr>
            <w:top w:val="none" w:sz="0" w:space="0" w:color="auto"/>
            <w:left w:val="none" w:sz="0" w:space="0" w:color="auto"/>
            <w:bottom w:val="none" w:sz="0" w:space="0" w:color="auto"/>
            <w:right w:val="none" w:sz="0" w:space="0" w:color="auto"/>
          </w:divBdr>
        </w:div>
        <w:div w:id="599266744">
          <w:marLeft w:val="0"/>
          <w:marRight w:val="0"/>
          <w:marTop w:val="0"/>
          <w:marBottom w:val="0"/>
          <w:divBdr>
            <w:top w:val="none" w:sz="0" w:space="0" w:color="auto"/>
            <w:left w:val="none" w:sz="0" w:space="0" w:color="auto"/>
            <w:bottom w:val="none" w:sz="0" w:space="0" w:color="auto"/>
            <w:right w:val="none" w:sz="0" w:space="0" w:color="auto"/>
          </w:divBdr>
        </w:div>
        <w:div w:id="1275360025">
          <w:marLeft w:val="0"/>
          <w:marRight w:val="0"/>
          <w:marTop w:val="0"/>
          <w:marBottom w:val="0"/>
          <w:divBdr>
            <w:top w:val="none" w:sz="0" w:space="0" w:color="auto"/>
            <w:left w:val="none" w:sz="0" w:space="0" w:color="auto"/>
            <w:bottom w:val="none" w:sz="0" w:space="0" w:color="auto"/>
            <w:right w:val="none" w:sz="0" w:space="0" w:color="auto"/>
          </w:divBdr>
        </w:div>
        <w:div w:id="951596623">
          <w:marLeft w:val="0"/>
          <w:marRight w:val="0"/>
          <w:marTop w:val="0"/>
          <w:marBottom w:val="0"/>
          <w:divBdr>
            <w:top w:val="none" w:sz="0" w:space="0" w:color="auto"/>
            <w:left w:val="none" w:sz="0" w:space="0" w:color="auto"/>
            <w:bottom w:val="none" w:sz="0" w:space="0" w:color="auto"/>
            <w:right w:val="none" w:sz="0" w:space="0" w:color="auto"/>
          </w:divBdr>
        </w:div>
        <w:div w:id="344861902">
          <w:marLeft w:val="0"/>
          <w:marRight w:val="0"/>
          <w:marTop w:val="0"/>
          <w:marBottom w:val="0"/>
          <w:divBdr>
            <w:top w:val="none" w:sz="0" w:space="0" w:color="auto"/>
            <w:left w:val="none" w:sz="0" w:space="0" w:color="auto"/>
            <w:bottom w:val="none" w:sz="0" w:space="0" w:color="auto"/>
            <w:right w:val="none" w:sz="0" w:space="0" w:color="auto"/>
          </w:divBdr>
        </w:div>
        <w:div w:id="1807966657">
          <w:marLeft w:val="0"/>
          <w:marRight w:val="0"/>
          <w:marTop w:val="0"/>
          <w:marBottom w:val="0"/>
          <w:divBdr>
            <w:top w:val="none" w:sz="0" w:space="0" w:color="auto"/>
            <w:left w:val="none" w:sz="0" w:space="0" w:color="auto"/>
            <w:bottom w:val="none" w:sz="0" w:space="0" w:color="auto"/>
            <w:right w:val="none" w:sz="0" w:space="0" w:color="auto"/>
          </w:divBdr>
        </w:div>
        <w:div w:id="1406955350">
          <w:marLeft w:val="0"/>
          <w:marRight w:val="0"/>
          <w:marTop w:val="0"/>
          <w:marBottom w:val="0"/>
          <w:divBdr>
            <w:top w:val="none" w:sz="0" w:space="0" w:color="auto"/>
            <w:left w:val="none" w:sz="0" w:space="0" w:color="auto"/>
            <w:bottom w:val="none" w:sz="0" w:space="0" w:color="auto"/>
            <w:right w:val="none" w:sz="0" w:space="0" w:color="auto"/>
          </w:divBdr>
        </w:div>
        <w:div w:id="1307708022">
          <w:marLeft w:val="0"/>
          <w:marRight w:val="0"/>
          <w:marTop w:val="0"/>
          <w:marBottom w:val="0"/>
          <w:divBdr>
            <w:top w:val="none" w:sz="0" w:space="0" w:color="auto"/>
            <w:left w:val="none" w:sz="0" w:space="0" w:color="auto"/>
            <w:bottom w:val="none" w:sz="0" w:space="0" w:color="auto"/>
            <w:right w:val="none" w:sz="0" w:space="0" w:color="auto"/>
          </w:divBdr>
        </w:div>
        <w:div w:id="1822891152">
          <w:marLeft w:val="0"/>
          <w:marRight w:val="0"/>
          <w:marTop w:val="0"/>
          <w:marBottom w:val="0"/>
          <w:divBdr>
            <w:top w:val="none" w:sz="0" w:space="0" w:color="auto"/>
            <w:left w:val="none" w:sz="0" w:space="0" w:color="auto"/>
            <w:bottom w:val="none" w:sz="0" w:space="0" w:color="auto"/>
            <w:right w:val="none" w:sz="0" w:space="0" w:color="auto"/>
          </w:divBdr>
        </w:div>
        <w:div w:id="1483431034">
          <w:marLeft w:val="0"/>
          <w:marRight w:val="0"/>
          <w:marTop w:val="0"/>
          <w:marBottom w:val="0"/>
          <w:divBdr>
            <w:top w:val="none" w:sz="0" w:space="0" w:color="auto"/>
            <w:left w:val="none" w:sz="0" w:space="0" w:color="auto"/>
            <w:bottom w:val="none" w:sz="0" w:space="0" w:color="auto"/>
            <w:right w:val="none" w:sz="0" w:space="0" w:color="auto"/>
          </w:divBdr>
        </w:div>
        <w:div w:id="1562594254">
          <w:marLeft w:val="0"/>
          <w:marRight w:val="0"/>
          <w:marTop w:val="0"/>
          <w:marBottom w:val="0"/>
          <w:divBdr>
            <w:top w:val="none" w:sz="0" w:space="0" w:color="auto"/>
            <w:left w:val="none" w:sz="0" w:space="0" w:color="auto"/>
            <w:bottom w:val="none" w:sz="0" w:space="0" w:color="auto"/>
            <w:right w:val="none" w:sz="0" w:space="0" w:color="auto"/>
          </w:divBdr>
        </w:div>
        <w:div w:id="1185366537">
          <w:marLeft w:val="0"/>
          <w:marRight w:val="0"/>
          <w:marTop w:val="0"/>
          <w:marBottom w:val="0"/>
          <w:divBdr>
            <w:top w:val="none" w:sz="0" w:space="0" w:color="auto"/>
            <w:left w:val="none" w:sz="0" w:space="0" w:color="auto"/>
            <w:bottom w:val="none" w:sz="0" w:space="0" w:color="auto"/>
            <w:right w:val="none" w:sz="0" w:space="0" w:color="auto"/>
          </w:divBdr>
        </w:div>
        <w:div w:id="1652364760">
          <w:marLeft w:val="0"/>
          <w:marRight w:val="0"/>
          <w:marTop w:val="0"/>
          <w:marBottom w:val="0"/>
          <w:divBdr>
            <w:top w:val="none" w:sz="0" w:space="0" w:color="auto"/>
            <w:left w:val="none" w:sz="0" w:space="0" w:color="auto"/>
            <w:bottom w:val="none" w:sz="0" w:space="0" w:color="auto"/>
            <w:right w:val="none" w:sz="0" w:space="0" w:color="auto"/>
          </w:divBdr>
        </w:div>
        <w:div w:id="104353535">
          <w:marLeft w:val="0"/>
          <w:marRight w:val="0"/>
          <w:marTop w:val="0"/>
          <w:marBottom w:val="0"/>
          <w:divBdr>
            <w:top w:val="none" w:sz="0" w:space="0" w:color="auto"/>
            <w:left w:val="none" w:sz="0" w:space="0" w:color="auto"/>
            <w:bottom w:val="none" w:sz="0" w:space="0" w:color="auto"/>
            <w:right w:val="none" w:sz="0" w:space="0" w:color="auto"/>
          </w:divBdr>
        </w:div>
        <w:div w:id="890266471">
          <w:marLeft w:val="0"/>
          <w:marRight w:val="0"/>
          <w:marTop w:val="0"/>
          <w:marBottom w:val="0"/>
          <w:divBdr>
            <w:top w:val="none" w:sz="0" w:space="0" w:color="auto"/>
            <w:left w:val="none" w:sz="0" w:space="0" w:color="auto"/>
            <w:bottom w:val="none" w:sz="0" w:space="0" w:color="auto"/>
            <w:right w:val="none" w:sz="0" w:space="0" w:color="auto"/>
          </w:divBdr>
        </w:div>
      </w:divsChild>
    </w:div>
    <w:div w:id="215703372">
      <w:bodyDiv w:val="1"/>
      <w:marLeft w:val="0"/>
      <w:marRight w:val="0"/>
      <w:marTop w:val="0"/>
      <w:marBottom w:val="0"/>
      <w:divBdr>
        <w:top w:val="none" w:sz="0" w:space="0" w:color="auto"/>
        <w:left w:val="none" w:sz="0" w:space="0" w:color="auto"/>
        <w:bottom w:val="none" w:sz="0" w:space="0" w:color="auto"/>
        <w:right w:val="none" w:sz="0" w:space="0" w:color="auto"/>
      </w:divBdr>
    </w:div>
    <w:div w:id="215749334">
      <w:bodyDiv w:val="1"/>
      <w:marLeft w:val="0"/>
      <w:marRight w:val="0"/>
      <w:marTop w:val="0"/>
      <w:marBottom w:val="0"/>
      <w:divBdr>
        <w:top w:val="none" w:sz="0" w:space="0" w:color="auto"/>
        <w:left w:val="none" w:sz="0" w:space="0" w:color="auto"/>
        <w:bottom w:val="none" w:sz="0" w:space="0" w:color="auto"/>
        <w:right w:val="none" w:sz="0" w:space="0" w:color="auto"/>
      </w:divBdr>
    </w:div>
    <w:div w:id="21640081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6553157">
      <w:bodyDiv w:val="1"/>
      <w:marLeft w:val="0"/>
      <w:marRight w:val="0"/>
      <w:marTop w:val="0"/>
      <w:marBottom w:val="0"/>
      <w:divBdr>
        <w:top w:val="none" w:sz="0" w:space="0" w:color="auto"/>
        <w:left w:val="none" w:sz="0" w:space="0" w:color="auto"/>
        <w:bottom w:val="none" w:sz="0" w:space="0" w:color="auto"/>
        <w:right w:val="none" w:sz="0" w:space="0" w:color="auto"/>
      </w:divBdr>
    </w:div>
    <w:div w:id="216933918">
      <w:bodyDiv w:val="1"/>
      <w:marLeft w:val="0"/>
      <w:marRight w:val="0"/>
      <w:marTop w:val="0"/>
      <w:marBottom w:val="0"/>
      <w:divBdr>
        <w:top w:val="none" w:sz="0" w:space="0" w:color="auto"/>
        <w:left w:val="none" w:sz="0" w:space="0" w:color="auto"/>
        <w:bottom w:val="none" w:sz="0" w:space="0" w:color="auto"/>
        <w:right w:val="none" w:sz="0" w:space="0" w:color="auto"/>
      </w:divBdr>
    </w:div>
    <w:div w:id="217520648">
      <w:bodyDiv w:val="1"/>
      <w:marLeft w:val="0"/>
      <w:marRight w:val="0"/>
      <w:marTop w:val="0"/>
      <w:marBottom w:val="0"/>
      <w:divBdr>
        <w:top w:val="none" w:sz="0" w:space="0" w:color="auto"/>
        <w:left w:val="none" w:sz="0" w:space="0" w:color="auto"/>
        <w:bottom w:val="none" w:sz="0" w:space="0" w:color="auto"/>
        <w:right w:val="none" w:sz="0" w:space="0" w:color="auto"/>
      </w:divBdr>
    </w:div>
    <w:div w:id="21817660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879014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19706569">
      <w:bodyDiv w:val="1"/>
      <w:marLeft w:val="0"/>
      <w:marRight w:val="0"/>
      <w:marTop w:val="0"/>
      <w:marBottom w:val="0"/>
      <w:divBdr>
        <w:top w:val="none" w:sz="0" w:space="0" w:color="auto"/>
        <w:left w:val="none" w:sz="0" w:space="0" w:color="auto"/>
        <w:bottom w:val="none" w:sz="0" w:space="0" w:color="auto"/>
        <w:right w:val="none" w:sz="0" w:space="0" w:color="auto"/>
      </w:divBdr>
    </w:div>
    <w:div w:id="219756830">
      <w:bodyDiv w:val="1"/>
      <w:marLeft w:val="0"/>
      <w:marRight w:val="0"/>
      <w:marTop w:val="0"/>
      <w:marBottom w:val="0"/>
      <w:divBdr>
        <w:top w:val="none" w:sz="0" w:space="0" w:color="auto"/>
        <w:left w:val="none" w:sz="0" w:space="0" w:color="auto"/>
        <w:bottom w:val="none" w:sz="0" w:space="0" w:color="auto"/>
        <w:right w:val="none" w:sz="0" w:space="0" w:color="auto"/>
      </w:divBdr>
    </w:div>
    <w:div w:id="219830341">
      <w:bodyDiv w:val="1"/>
      <w:marLeft w:val="0"/>
      <w:marRight w:val="0"/>
      <w:marTop w:val="0"/>
      <w:marBottom w:val="0"/>
      <w:divBdr>
        <w:top w:val="none" w:sz="0" w:space="0" w:color="auto"/>
        <w:left w:val="none" w:sz="0" w:space="0" w:color="auto"/>
        <w:bottom w:val="none" w:sz="0" w:space="0" w:color="auto"/>
        <w:right w:val="none" w:sz="0" w:space="0" w:color="auto"/>
      </w:divBdr>
    </w:div>
    <w:div w:id="219875664">
      <w:bodyDiv w:val="1"/>
      <w:marLeft w:val="0"/>
      <w:marRight w:val="0"/>
      <w:marTop w:val="0"/>
      <w:marBottom w:val="0"/>
      <w:divBdr>
        <w:top w:val="none" w:sz="0" w:space="0" w:color="auto"/>
        <w:left w:val="none" w:sz="0" w:space="0" w:color="auto"/>
        <w:bottom w:val="none" w:sz="0" w:space="0" w:color="auto"/>
        <w:right w:val="none" w:sz="0" w:space="0" w:color="auto"/>
      </w:divBdr>
    </w:div>
    <w:div w:id="220093718">
      <w:bodyDiv w:val="1"/>
      <w:marLeft w:val="0"/>
      <w:marRight w:val="0"/>
      <w:marTop w:val="0"/>
      <w:marBottom w:val="0"/>
      <w:divBdr>
        <w:top w:val="none" w:sz="0" w:space="0" w:color="auto"/>
        <w:left w:val="none" w:sz="0" w:space="0" w:color="auto"/>
        <w:bottom w:val="none" w:sz="0" w:space="0" w:color="auto"/>
        <w:right w:val="none" w:sz="0" w:space="0" w:color="auto"/>
      </w:divBdr>
    </w:div>
    <w:div w:id="220556578">
      <w:bodyDiv w:val="1"/>
      <w:marLeft w:val="0"/>
      <w:marRight w:val="0"/>
      <w:marTop w:val="0"/>
      <w:marBottom w:val="0"/>
      <w:divBdr>
        <w:top w:val="none" w:sz="0" w:space="0" w:color="auto"/>
        <w:left w:val="none" w:sz="0" w:space="0" w:color="auto"/>
        <w:bottom w:val="none" w:sz="0" w:space="0" w:color="auto"/>
        <w:right w:val="none" w:sz="0" w:space="0" w:color="auto"/>
      </w:divBdr>
    </w:div>
    <w:div w:id="221213843">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1526532">
      <w:bodyDiv w:val="1"/>
      <w:marLeft w:val="0"/>
      <w:marRight w:val="0"/>
      <w:marTop w:val="0"/>
      <w:marBottom w:val="0"/>
      <w:divBdr>
        <w:top w:val="none" w:sz="0" w:space="0" w:color="auto"/>
        <w:left w:val="none" w:sz="0" w:space="0" w:color="auto"/>
        <w:bottom w:val="none" w:sz="0" w:space="0" w:color="auto"/>
        <w:right w:val="none" w:sz="0" w:space="0" w:color="auto"/>
      </w:divBdr>
    </w:div>
    <w:div w:id="221988053">
      <w:bodyDiv w:val="1"/>
      <w:marLeft w:val="0"/>
      <w:marRight w:val="0"/>
      <w:marTop w:val="0"/>
      <w:marBottom w:val="0"/>
      <w:divBdr>
        <w:top w:val="none" w:sz="0" w:space="0" w:color="auto"/>
        <w:left w:val="none" w:sz="0" w:space="0" w:color="auto"/>
        <w:bottom w:val="none" w:sz="0" w:space="0" w:color="auto"/>
        <w:right w:val="none" w:sz="0" w:space="0" w:color="auto"/>
      </w:divBdr>
    </w:div>
    <w:div w:id="221988132">
      <w:bodyDiv w:val="1"/>
      <w:marLeft w:val="0"/>
      <w:marRight w:val="0"/>
      <w:marTop w:val="0"/>
      <w:marBottom w:val="0"/>
      <w:divBdr>
        <w:top w:val="none" w:sz="0" w:space="0" w:color="auto"/>
        <w:left w:val="none" w:sz="0" w:space="0" w:color="auto"/>
        <w:bottom w:val="none" w:sz="0" w:space="0" w:color="auto"/>
        <w:right w:val="none" w:sz="0" w:space="0" w:color="auto"/>
      </w:divBdr>
    </w:div>
    <w:div w:id="222375667">
      <w:bodyDiv w:val="1"/>
      <w:marLeft w:val="0"/>
      <w:marRight w:val="0"/>
      <w:marTop w:val="0"/>
      <w:marBottom w:val="0"/>
      <w:divBdr>
        <w:top w:val="none" w:sz="0" w:space="0" w:color="auto"/>
        <w:left w:val="none" w:sz="0" w:space="0" w:color="auto"/>
        <w:bottom w:val="none" w:sz="0" w:space="0" w:color="auto"/>
        <w:right w:val="none" w:sz="0" w:space="0" w:color="auto"/>
      </w:divBdr>
    </w:div>
    <w:div w:id="222912863">
      <w:bodyDiv w:val="1"/>
      <w:marLeft w:val="0"/>
      <w:marRight w:val="0"/>
      <w:marTop w:val="0"/>
      <w:marBottom w:val="0"/>
      <w:divBdr>
        <w:top w:val="none" w:sz="0" w:space="0" w:color="auto"/>
        <w:left w:val="none" w:sz="0" w:space="0" w:color="auto"/>
        <w:bottom w:val="none" w:sz="0" w:space="0" w:color="auto"/>
        <w:right w:val="none" w:sz="0" w:space="0" w:color="auto"/>
      </w:divBdr>
    </w:div>
    <w:div w:id="223175226">
      <w:bodyDiv w:val="1"/>
      <w:marLeft w:val="0"/>
      <w:marRight w:val="0"/>
      <w:marTop w:val="0"/>
      <w:marBottom w:val="0"/>
      <w:divBdr>
        <w:top w:val="none" w:sz="0" w:space="0" w:color="auto"/>
        <w:left w:val="none" w:sz="0" w:space="0" w:color="auto"/>
        <w:bottom w:val="none" w:sz="0" w:space="0" w:color="auto"/>
        <w:right w:val="none" w:sz="0" w:space="0" w:color="auto"/>
      </w:divBdr>
    </w:div>
    <w:div w:id="223375648">
      <w:bodyDiv w:val="1"/>
      <w:marLeft w:val="0"/>
      <w:marRight w:val="0"/>
      <w:marTop w:val="0"/>
      <w:marBottom w:val="0"/>
      <w:divBdr>
        <w:top w:val="none" w:sz="0" w:space="0" w:color="auto"/>
        <w:left w:val="none" w:sz="0" w:space="0" w:color="auto"/>
        <w:bottom w:val="none" w:sz="0" w:space="0" w:color="auto"/>
        <w:right w:val="none" w:sz="0" w:space="0" w:color="auto"/>
      </w:divBdr>
    </w:div>
    <w:div w:id="223680756">
      <w:bodyDiv w:val="1"/>
      <w:marLeft w:val="0"/>
      <w:marRight w:val="0"/>
      <w:marTop w:val="0"/>
      <w:marBottom w:val="0"/>
      <w:divBdr>
        <w:top w:val="none" w:sz="0" w:space="0" w:color="auto"/>
        <w:left w:val="none" w:sz="0" w:space="0" w:color="auto"/>
        <w:bottom w:val="none" w:sz="0" w:space="0" w:color="auto"/>
        <w:right w:val="none" w:sz="0" w:space="0" w:color="auto"/>
      </w:divBdr>
    </w:div>
    <w:div w:id="223757655">
      <w:bodyDiv w:val="1"/>
      <w:marLeft w:val="0"/>
      <w:marRight w:val="0"/>
      <w:marTop w:val="0"/>
      <w:marBottom w:val="0"/>
      <w:divBdr>
        <w:top w:val="none" w:sz="0" w:space="0" w:color="auto"/>
        <w:left w:val="none" w:sz="0" w:space="0" w:color="auto"/>
        <w:bottom w:val="none" w:sz="0" w:space="0" w:color="auto"/>
        <w:right w:val="none" w:sz="0" w:space="0" w:color="auto"/>
      </w:divBdr>
    </w:div>
    <w:div w:id="224340411">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730653">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25654843">
      <w:bodyDiv w:val="1"/>
      <w:marLeft w:val="0"/>
      <w:marRight w:val="0"/>
      <w:marTop w:val="0"/>
      <w:marBottom w:val="0"/>
      <w:divBdr>
        <w:top w:val="none" w:sz="0" w:space="0" w:color="auto"/>
        <w:left w:val="none" w:sz="0" w:space="0" w:color="auto"/>
        <w:bottom w:val="none" w:sz="0" w:space="0" w:color="auto"/>
        <w:right w:val="none" w:sz="0" w:space="0" w:color="auto"/>
      </w:divBdr>
    </w:div>
    <w:div w:id="226839552">
      <w:bodyDiv w:val="1"/>
      <w:marLeft w:val="0"/>
      <w:marRight w:val="0"/>
      <w:marTop w:val="0"/>
      <w:marBottom w:val="0"/>
      <w:divBdr>
        <w:top w:val="none" w:sz="0" w:space="0" w:color="auto"/>
        <w:left w:val="none" w:sz="0" w:space="0" w:color="auto"/>
        <w:bottom w:val="none" w:sz="0" w:space="0" w:color="auto"/>
        <w:right w:val="none" w:sz="0" w:space="0" w:color="auto"/>
      </w:divBdr>
    </w:div>
    <w:div w:id="227150568">
      <w:bodyDiv w:val="1"/>
      <w:marLeft w:val="0"/>
      <w:marRight w:val="0"/>
      <w:marTop w:val="0"/>
      <w:marBottom w:val="0"/>
      <w:divBdr>
        <w:top w:val="none" w:sz="0" w:space="0" w:color="auto"/>
        <w:left w:val="none" w:sz="0" w:space="0" w:color="auto"/>
        <w:bottom w:val="none" w:sz="0" w:space="0" w:color="auto"/>
        <w:right w:val="none" w:sz="0" w:space="0" w:color="auto"/>
      </w:divBdr>
    </w:div>
    <w:div w:id="227307306">
      <w:bodyDiv w:val="1"/>
      <w:marLeft w:val="0"/>
      <w:marRight w:val="0"/>
      <w:marTop w:val="0"/>
      <w:marBottom w:val="0"/>
      <w:divBdr>
        <w:top w:val="none" w:sz="0" w:space="0" w:color="auto"/>
        <w:left w:val="none" w:sz="0" w:space="0" w:color="auto"/>
        <w:bottom w:val="none" w:sz="0" w:space="0" w:color="auto"/>
        <w:right w:val="none" w:sz="0" w:space="0" w:color="auto"/>
      </w:divBdr>
    </w:div>
    <w:div w:id="228150564">
      <w:bodyDiv w:val="1"/>
      <w:marLeft w:val="0"/>
      <w:marRight w:val="0"/>
      <w:marTop w:val="0"/>
      <w:marBottom w:val="0"/>
      <w:divBdr>
        <w:top w:val="none" w:sz="0" w:space="0" w:color="auto"/>
        <w:left w:val="none" w:sz="0" w:space="0" w:color="auto"/>
        <w:bottom w:val="none" w:sz="0" w:space="0" w:color="auto"/>
        <w:right w:val="none" w:sz="0" w:space="0" w:color="auto"/>
      </w:divBdr>
    </w:div>
    <w:div w:id="228393255">
      <w:bodyDiv w:val="1"/>
      <w:marLeft w:val="0"/>
      <w:marRight w:val="0"/>
      <w:marTop w:val="0"/>
      <w:marBottom w:val="0"/>
      <w:divBdr>
        <w:top w:val="none" w:sz="0" w:space="0" w:color="auto"/>
        <w:left w:val="none" w:sz="0" w:space="0" w:color="auto"/>
        <w:bottom w:val="none" w:sz="0" w:space="0" w:color="auto"/>
        <w:right w:val="none" w:sz="0" w:space="0" w:color="auto"/>
      </w:divBdr>
    </w:div>
    <w:div w:id="228466979">
      <w:bodyDiv w:val="1"/>
      <w:marLeft w:val="0"/>
      <w:marRight w:val="0"/>
      <w:marTop w:val="0"/>
      <w:marBottom w:val="0"/>
      <w:divBdr>
        <w:top w:val="none" w:sz="0" w:space="0" w:color="auto"/>
        <w:left w:val="none" w:sz="0" w:space="0" w:color="auto"/>
        <w:bottom w:val="none" w:sz="0" w:space="0" w:color="auto"/>
        <w:right w:val="none" w:sz="0" w:space="0" w:color="auto"/>
      </w:divBdr>
    </w:div>
    <w:div w:id="228731730">
      <w:bodyDiv w:val="1"/>
      <w:marLeft w:val="0"/>
      <w:marRight w:val="0"/>
      <w:marTop w:val="0"/>
      <w:marBottom w:val="0"/>
      <w:divBdr>
        <w:top w:val="none" w:sz="0" w:space="0" w:color="auto"/>
        <w:left w:val="none" w:sz="0" w:space="0" w:color="auto"/>
        <w:bottom w:val="none" w:sz="0" w:space="0" w:color="auto"/>
        <w:right w:val="none" w:sz="0" w:space="0" w:color="auto"/>
      </w:divBdr>
      <w:divsChild>
        <w:div w:id="1835291923">
          <w:marLeft w:val="0"/>
          <w:marRight w:val="0"/>
          <w:marTop w:val="0"/>
          <w:marBottom w:val="0"/>
          <w:divBdr>
            <w:top w:val="none" w:sz="0" w:space="0" w:color="auto"/>
            <w:left w:val="none" w:sz="0" w:space="0" w:color="auto"/>
            <w:bottom w:val="none" w:sz="0" w:space="0" w:color="auto"/>
            <w:right w:val="none" w:sz="0" w:space="0" w:color="auto"/>
          </w:divBdr>
        </w:div>
        <w:div w:id="1540701657">
          <w:marLeft w:val="0"/>
          <w:marRight w:val="0"/>
          <w:marTop w:val="0"/>
          <w:marBottom w:val="0"/>
          <w:divBdr>
            <w:top w:val="none" w:sz="0" w:space="0" w:color="auto"/>
            <w:left w:val="none" w:sz="0" w:space="0" w:color="auto"/>
            <w:bottom w:val="none" w:sz="0" w:space="0" w:color="auto"/>
            <w:right w:val="none" w:sz="0" w:space="0" w:color="auto"/>
          </w:divBdr>
        </w:div>
        <w:div w:id="943852361">
          <w:marLeft w:val="0"/>
          <w:marRight w:val="0"/>
          <w:marTop w:val="0"/>
          <w:marBottom w:val="0"/>
          <w:divBdr>
            <w:top w:val="none" w:sz="0" w:space="0" w:color="auto"/>
            <w:left w:val="none" w:sz="0" w:space="0" w:color="auto"/>
            <w:bottom w:val="none" w:sz="0" w:space="0" w:color="auto"/>
            <w:right w:val="none" w:sz="0" w:space="0" w:color="auto"/>
          </w:divBdr>
        </w:div>
        <w:div w:id="1744181826">
          <w:marLeft w:val="0"/>
          <w:marRight w:val="0"/>
          <w:marTop w:val="0"/>
          <w:marBottom w:val="0"/>
          <w:divBdr>
            <w:top w:val="none" w:sz="0" w:space="0" w:color="auto"/>
            <w:left w:val="none" w:sz="0" w:space="0" w:color="auto"/>
            <w:bottom w:val="none" w:sz="0" w:space="0" w:color="auto"/>
            <w:right w:val="none" w:sz="0" w:space="0" w:color="auto"/>
          </w:divBdr>
        </w:div>
        <w:div w:id="1390495444">
          <w:marLeft w:val="0"/>
          <w:marRight w:val="0"/>
          <w:marTop w:val="0"/>
          <w:marBottom w:val="0"/>
          <w:divBdr>
            <w:top w:val="none" w:sz="0" w:space="0" w:color="auto"/>
            <w:left w:val="none" w:sz="0" w:space="0" w:color="auto"/>
            <w:bottom w:val="none" w:sz="0" w:space="0" w:color="auto"/>
            <w:right w:val="none" w:sz="0" w:space="0" w:color="auto"/>
          </w:divBdr>
        </w:div>
        <w:div w:id="1601445542">
          <w:marLeft w:val="0"/>
          <w:marRight w:val="0"/>
          <w:marTop w:val="0"/>
          <w:marBottom w:val="0"/>
          <w:divBdr>
            <w:top w:val="none" w:sz="0" w:space="0" w:color="auto"/>
            <w:left w:val="none" w:sz="0" w:space="0" w:color="auto"/>
            <w:bottom w:val="none" w:sz="0" w:space="0" w:color="auto"/>
            <w:right w:val="none" w:sz="0" w:space="0" w:color="auto"/>
          </w:divBdr>
        </w:div>
        <w:div w:id="1689529251">
          <w:marLeft w:val="0"/>
          <w:marRight w:val="0"/>
          <w:marTop w:val="0"/>
          <w:marBottom w:val="0"/>
          <w:divBdr>
            <w:top w:val="none" w:sz="0" w:space="0" w:color="auto"/>
            <w:left w:val="none" w:sz="0" w:space="0" w:color="auto"/>
            <w:bottom w:val="none" w:sz="0" w:space="0" w:color="auto"/>
            <w:right w:val="none" w:sz="0" w:space="0" w:color="auto"/>
          </w:divBdr>
        </w:div>
        <w:div w:id="280188986">
          <w:marLeft w:val="0"/>
          <w:marRight w:val="0"/>
          <w:marTop w:val="0"/>
          <w:marBottom w:val="0"/>
          <w:divBdr>
            <w:top w:val="none" w:sz="0" w:space="0" w:color="auto"/>
            <w:left w:val="none" w:sz="0" w:space="0" w:color="auto"/>
            <w:bottom w:val="none" w:sz="0" w:space="0" w:color="auto"/>
            <w:right w:val="none" w:sz="0" w:space="0" w:color="auto"/>
          </w:divBdr>
        </w:div>
        <w:div w:id="1311053894">
          <w:marLeft w:val="0"/>
          <w:marRight w:val="0"/>
          <w:marTop w:val="0"/>
          <w:marBottom w:val="0"/>
          <w:divBdr>
            <w:top w:val="none" w:sz="0" w:space="0" w:color="auto"/>
            <w:left w:val="none" w:sz="0" w:space="0" w:color="auto"/>
            <w:bottom w:val="none" w:sz="0" w:space="0" w:color="auto"/>
            <w:right w:val="none" w:sz="0" w:space="0" w:color="auto"/>
          </w:divBdr>
        </w:div>
        <w:div w:id="1323780521">
          <w:marLeft w:val="0"/>
          <w:marRight w:val="0"/>
          <w:marTop w:val="0"/>
          <w:marBottom w:val="0"/>
          <w:divBdr>
            <w:top w:val="none" w:sz="0" w:space="0" w:color="auto"/>
            <w:left w:val="none" w:sz="0" w:space="0" w:color="auto"/>
            <w:bottom w:val="none" w:sz="0" w:space="0" w:color="auto"/>
            <w:right w:val="none" w:sz="0" w:space="0" w:color="auto"/>
          </w:divBdr>
        </w:div>
        <w:div w:id="126822223">
          <w:marLeft w:val="0"/>
          <w:marRight w:val="0"/>
          <w:marTop w:val="0"/>
          <w:marBottom w:val="0"/>
          <w:divBdr>
            <w:top w:val="none" w:sz="0" w:space="0" w:color="auto"/>
            <w:left w:val="none" w:sz="0" w:space="0" w:color="auto"/>
            <w:bottom w:val="none" w:sz="0" w:space="0" w:color="auto"/>
            <w:right w:val="none" w:sz="0" w:space="0" w:color="auto"/>
          </w:divBdr>
        </w:div>
        <w:div w:id="221254311">
          <w:marLeft w:val="0"/>
          <w:marRight w:val="0"/>
          <w:marTop w:val="0"/>
          <w:marBottom w:val="0"/>
          <w:divBdr>
            <w:top w:val="none" w:sz="0" w:space="0" w:color="auto"/>
            <w:left w:val="none" w:sz="0" w:space="0" w:color="auto"/>
            <w:bottom w:val="none" w:sz="0" w:space="0" w:color="auto"/>
            <w:right w:val="none" w:sz="0" w:space="0" w:color="auto"/>
          </w:divBdr>
        </w:div>
        <w:div w:id="820928919">
          <w:marLeft w:val="0"/>
          <w:marRight w:val="0"/>
          <w:marTop w:val="0"/>
          <w:marBottom w:val="0"/>
          <w:divBdr>
            <w:top w:val="none" w:sz="0" w:space="0" w:color="auto"/>
            <w:left w:val="none" w:sz="0" w:space="0" w:color="auto"/>
            <w:bottom w:val="none" w:sz="0" w:space="0" w:color="auto"/>
            <w:right w:val="none" w:sz="0" w:space="0" w:color="auto"/>
          </w:divBdr>
        </w:div>
        <w:div w:id="300575624">
          <w:marLeft w:val="0"/>
          <w:marRight w:val="0"/>
          <w:marTop w:val="0"/>
          <w:marBottom w:val="0"/>
          <w:divBdr>
            <w:top w:val="none" w:sz="0" w:space="0" w:color="auto"/>
            <w:left w:val="none" w:sz="0" w:space="0" w:color="auto"/>
            <w:bottom w:val="none" w:sz="0" w:space="0" w:color="auto"/>
            <w:right w:val="none" w:sz="0" w:space="0" w:color="auto"/>
          </w:divBdr>
        </w:div>
        <w:div w:id="1669358297">
          <w:marLeft w:val="0"/>
          <w:marRight w:val="0"/>
          <w:marTop w:val="0"/>
          <w:marBottom w:val="0"/>
          <w:divBdr>
            <w:top w:val="none" w:sz="0" w:space="0" w:color="auto"/>
            <w:left w:val="none" w:sz="0" w:space="0" w:color="auto"/>
            <w:bottom w:val="none" w:sz="0" w:space="0" w:color="auto"/>
            <w:right w:val="none" w:sz="0" w:space="0" w:color="auto"/>
          </w:divBdr>
        </w:div>
        <w:div w:id="1129208322">
          <w:marLeft w:val="0"/>
          <w:marRight w:val="0"/>
          <w:marTop w:val="0"/>
          <w:marBottom w:val="0"/>
          <w:divBdr>
            <w:top w:val="none" w:sz="0" w:space="0" w:color="auto"/>
            <w:left w:val="none" w:sz="0" w:space="0" w:color="auto"/>
            <w:bottom w:val="none" w:sz="0" w:space="0" w:color="auto"/>
            <w:right w:val="none" w:sz="0" w:space="0" w:color="auto"/>
          </w:divBdr>
        </w:div>
        <w:div w:id="519130109">
          <w:marLeft w:val="0"/>
          <w:marRight w:val="0"/>
          <w:marTop w:val="0"/>
          <w:marBottom w:val="0"/>
          <w:divBdr>
            <w:top w:val="none" w:sz="0" w:space="0" w:color="auto"/>
            <w:left w:val="none" w:sz="0" w:space="0" w:color="auto"/>
            <w:bottom w:val="none" w:sz="0" w:space="0" w:color="auto"/>
            <w:right w:val="none" w:sz="0" w:space="0" w:color="auto"/>
          </w:divBdr>
        </w:div>
        <w:div w:id="934286759">
          <w:marLeft w:val="0"/>
          <w:marRight w:val="0"/>
          <w:marTop w:val="0"/>
          <w:marBottom w:val="0"/>
          <w:divBdr>
            <w:top w:val="none" w:sz="0" w:space="0" w:color="auto"/>
            <w:left w:val="none" w:sz="0" w:space="0" w:color="auto"/>
            <w:bottom w:val="none" w:sz="0" w:space="0" w:color="auto"/>
            <w:right w:val="none" w:sz="0" w:space="0" w:color="auto"/>
          </w:divBdr>
        </w:div>
        <w:div w:id="1048913838">
          <w:marLeft w:val="0"/>
          <w:marRight w:val="0"/>
          <w:marTop w:val="0"/>
          <w:marBottom w:val="0"/>
          <w:divBdr>
            <w:top w:val="none" w:sz="0" w:space="0" w:color="auto"/>
            <w:left w:val="none" w:sz="0" w:space="0" w:color="auto"/>
            <w:bottom w:val="none" w:sz="0" w:space="0" w:color="auto"/>
            <w:right w:val="none" w:sz="0" w:space="0" w:color="auto"/>
          </w:divBdr>
        </w:div>
        <w:div w:id="1072192410">
          <w:marLeft w:val="0"/>
          <w:marRight w:val="0"/>
          <w:marTop w:val="0"/>
          <w:marBottom w:val="0"/>
          <w:divBdr>
            <w:top w:val="none" w:sz="0" w:space="0" w:color="auto"/>
            <w:left w:val="none" w:sz="0" w:space="0" w:color="auto"/>
            <w:bottom w:val="none" w:sz="0" w:space="0" w:color="auto"/>
            <w:right w:val="none" w:sz="0" w:space="0" w:color="auto"/>
          </w:divBdr>
        </w:div>
        <w:div w:id="1063605247">
          <w:marLeft w:val="0"/>
          <w:marRight w:val="0"/>
          <w:marTop w:val="0"/>
          <w:marBottom w:val="0"/>
          <w:divBdr>
            <w:top w:val="none" w:sz="0" w:space="0" w:color="auto"/>
            <w:left w:val="none" w:sz="0" w:space="0" w:color="auto"/>
            <w:bottom w:val="none" w:sz="0" w:space="0" w:color="auto"/>
            <w:right w:val="none" w:sz="0" w:space="0" w:color="auto"/>
          </w:divBdr>
        </w:div>
        <w:div w:id="54666127">
          <w:marLeft w:val="0"/>
          <w:marRight w:val="0"/>
          <w:marTop w:val="0"/>
          <w:marBottom w:val="0"/>
          <w:divBdr>
            <w:top w:val="none" w:sz="0" w:space="0" w:color="auto"/>
            <w:left w:val="none" w:sz="0" w:space="0" w:color="auto"/>
            <w:bottom w:val="none" w:sz="0" w:space="0" w:color="auto"/>
            <w:right w:val="none" w:sz="0" w:space="0" w:color="auto"/>
          </w:divBdr>
        </w:div>
        <w:div w:id="1128863492">
          <w:marLeft w:val="0"/>
          <w:marRight w:val="0"/>
          <w:marTop w:val="0"/>
          <w:marBottom w:val="0"/>
          <w:divBdr>
            <w:top w:val="none" w:sz="0" w:space="0" w:color="auto"/>
            <w:left w:val="none" w:sz="0" w:space="0" w:color="auto"/>
            <w:bottom w:val="none" w:sz="0" w:space="0" w:color="auto"/>
            <w:right w:val="none" w:sz="0" w:space="0" w:color="auto"/>
          </w:divBdr>
        </w:div>
        <w:div w:id="360589215">
          <w:marLeft w:val="0"/>
          <w:marRight w:val="0"/>
          <w:marTop w:val="0"/>
          <w:marBottom w:val="0"/>
          <w:divBdr>
            <w:top w:val="none" w:sz="0" w:space="0" w:color="auto"/>
            <w:left w:val="none" w:sz="0" w:space="0" w:color="auto"/>
            <w:bottom w:val="none" w:sz="0" w:space="0" w:color="auto"/>
            <w:right w:val="none" w:sz="0" w:space="0" w:color="auto"/>
          </w:divBdr>
        </w:div>
        <w:div w:id="92824737">
          <w:marLeft w:val="0"/>
          <w:marRight w:val="0"/>
          <w:marTop w:val="0"/>
          <w:marBottom w:val="0"/>
          <w:divBdr>
            <w:top w:val="none" w:sz="0" w:space="0" w:color="auto"/>
            <w:left w:val="none" w:sz="0" w:space="0" w:color="auto"/>
            <w:bottom w:val="none" w:sz="0" w:space="0" w:color="auto"/>
            <w:right w:val="none" w:sz="0" w:space="0" w:color="auto"/>
          </w:divBdr>
        </w:div>
        <w:div w:id="220796252">
          <w:marLeft w:val="0"/>
          <w:marRight w:val="0"/>
          <w:marTop w:val="0"/>
          <w:marBottom w:val="0"/>
          <w:divBdr>
            <w:top w:val="none" w:sz="0" w:space="0" w:color="auto"/>
            <w:left w:val="none" w:sz="0" w:space="0" w:color="auto"/>
            <w:bottom w:val="none" w:sz="0" w:space="0" w:color="auto"/>
            <w:right w:val="none" w:sz="0" w:space="0" w:color="auto"/>
          </w:divBdr>
        </w:div>
        <w:div w:id="1734503766">
          <w:marLeft w:val="0"/>
          <w:marRight w:val="0"/>
          <w:marTop w:val="0"/>
          <w:marBottom w:val="0"/>
          <w:divBdr>
            <w:top w:val="none" w:sz="0" w:space="0" w:color="auto"/>
            <w:left w:val="none" w:sz="0" w:space="0" w:color="auto"/>
            <w:bottom w:val="none" w:sz="0" w:space="0" w:color="auto"/>
            <w:right w:val="none" w:sz="0" w:space="0" w:color="auto"/>
          </w:divBdr>
        </w:div>
        <w:div w:id="358317140">
          <w:marLeft w:val="0"/>
          <w:marRight w:val="0"/>
          <w:marTop w:val="0"/>
          <w:marBottom w:val="0"/>
          <w:divBdr>
            <w:top w:val="none" w:sz="0" w:space="0" w:color="auto"/>
            <w:left w:val="none" w:sz="0" w:space="0" w:color="auto"/>
            <w:bottom w:val="none" w:sz="0" w:space="0" w:color="auto"/>
            <w:right w:val="none" w:sz="0" w:space="0" w:color="auto"/>
          </w:divBdr>
        </w:div>
        <w:div w:id="1446190243">
          <w:marLeft w:val="0"/>
          <w:marRight w:val="0"/>
          <w:marTop w:val="0"/>
          <w:marBottom w:val="0"/>
          <w:divBdr>
            <w:top w:val="none" w:sz="0" w:space="0" w:color="auto"/>
            <w:left w:val="none" w:sz="0" w:space="0" w:color="auto"/>
            <w:bottom w:val="none" w:sz="0" w:space="0" w:color="auto"/>
            <w:right w:val="none" w:sz="0" w:space="0" w:color="auto"/>
          </w:divBdr>
        </w:div>
        <w:div w:id="531961524">
          <w:marLeft w:val="0"/>
          <w:marRight w:val="0"/>
          <w:marTop w:val="0"/>
          <w:marBottom w:val="0"/>
          <w:divBdr>
            <w:top w:val="none" w:sz="0" w:space="0" w:color="auto"/>
            <w:left w:val="none" w:sz="0" w:space="0" w:color="auto"/>
            <w:bottom w:val="none" w:sz="0" w:space="0" w:color="auto"/>
            <w:right w:val="none" w:sz="0" w:space="0" w:color="auto"/>
          </w:divBdr>
        </w:div>
        <w:div w:id="7603206">
          <w:marLeft w:val="0"/>
          <w:marRight w:val="0"/>
          <w:marTop w:val="0"/>
          <w:marBottom w:val="0"/>
          <w:divBdr>
            <w:top w:val="none" w:sz="0" w:space="0" w:color="auto"/>
            <w:left w:val="none" w:sz="0" w:space="0" w:color="auto"/>
            <w:bottom w:val="none" w:sz="0" w:space="0" w:color="auto"/>
            <w:right w:val="none" w:sz="0" w:space="0" w:color="auto"/>
          </w:divBdr>
        </w:div>
        <w:div w:id="1573538821">
          <w:marLeft w:val="0"/>
          <w:marRight w:val="0"/>
          <w:marTop w:val="0"/>
          <w:marBottom w:val="0"/>
          <w:divBdr>
            <w:top w:val="none" w:sz="0" w:space="0" w:color="auto"/>
            <w:left w:val="none" w:sz="0" w:space="0" w:color="auto"/>
            <w:bottom w:val="none" w:sz="0" w:space="0" w:color="auto"/>
            <w:right w:val="none" w:sz="0" w:space="0" w:color="auto"/>
          </w:divBdr>
        </w:div>
        <w:div w:id="120003821">
          <w:marLeft w:val="0"/>
          <w:marRight w:val="0"/>
          <w:marTop w:val="0"/>
          <w:marBottom w:val="0"/>
          <w:divBdr>
            <w:top w:val="none" w:sz="0" w:space="0" w:color="auto"/>
            <w:left w:val="none" w:sz="0" w:space="0" w:color="auto"/>
            <w:bottom w:val="none" w:sz="0" w:space="0" w:color="auto"/>
            <w:right w:val="none" w:sz="0" w:space="0" w:color="auto"/>
          </w:divBdr>
        </w:div>
        <w:div w:id="1377775787">
          <w:marLeft w:val="0"/>
          <w:marRight w:val="0"/>
          <w:marTop w:val="0"/>
          <w:marBottom w:val="0"/>
          <w:divBdr>
            <w:top w:val="none" w:sz="0" w:space="0" w:color="auto"/>
            <w:left w:val="none" w:sz="0" w:space="0" w:color="auto"/>
            <w:bottom w:val="none" w:sz="0" w:space="0" w:color="auto"/>
            <w:right w:val="none" w:sz="0" w:space="0" w:color="auto"/>
          </w:divBdr>
        </w:div>
        <w:div w:id="956331062">
          <w:marLeft w:val="0"/>
          <w:marRight w:val="0"/>
          <w:marTop w:val="0"/>
          <w:marBottom w:val="0"/>
          <w:divBdr>
            <w:top w:val="none" w:sz="0" w:space="0" w:color="auto"/>
            <w:left w:val="none" w:sz="0" w:space="0" w:color="auto"/>
            <w:bottom w:val="none" w:sz="0" w:space="0" w:color="auto"/>
            <w:right w:val="none" w:sz="0" w:space="0" w:color="auto"/>
          </w:divBdr>
        </w:div>
        <w:div w:id="1510367292">
          <w:marLeft w:val="0"/>
          <w:marRight w:val="0"/>
          <w:marTop w:val="0"/>
          <w:marBottom w:val="0"/>
          <w:divBdr>
            <w:top w:val="none" w:sz="0" w:space="0" w:color="auto"/>
            <w:left w:val="none" w:sz="0" w:space="0" w:color="auto"/>
            <w:bottom w:val="none" w:sz="0" w:space="0" w:color="auto"/>
            <w:right w:val="none" w:sz="0" w:space="0" w:color="auto"/>
          </w:divBdr>
        </w:div>
        <w:div w:id="1920021928">
          <w:marLeft w:val="0"/>
          <w:marRight w:val="0"/>
          <w:marTop w:val="0"/>
          <w:marBottom w:val="0"/>
          <w:divBdr>
            <w:top w:val="none" w:sz="0" w:space="0" w:color="auto"/>
            <w:left w:val="none" w:sz="0" w:space="0" w:color="auto"/>
            <w:bottom w:val="none" w:sz="0" w:space="0" w:color="auto"/>
            <w:right w:val="none" w:sz="0" w:space="0" w:color="auto"/>
          </w:divBdr>
        </w:div>
        <w:div w:id="101388165">
          <w:marLeft w:val="0"/>
          <w:marRight w:val="0"/>
          <w:marTop w:val="0"/>
          <w:marBottom w:val="0"/>
          <w:divBdr>
            <w:top w:val="none" w:sz="0" w:space="0" w:color="auto"/>
            <w:left w:val="none" w:sz="0" w:space="0" w:color="auto"/>
            <w:bottom w:val="none" w:sz="0" w:space="0" w:color="auto"/>
            <w:right w:val="none" w:sz="0" w:space="0" w:color="auto"/>
          </w:divBdr>
        </w:div>
        <w:div w:id="1588541678">
          <w:marLeft w:val="0"/>
          <w:marRight w:val="0"/>
          <w:marTop w:val="0"/>
          <w:marBottom w:val="0"/>
          <w:divBdr>
            <w:top w:val="none" w:sz="0" w:space="0" w:color="auto"/>
            <w:left w:val="none" w:sz="0" w:space="0" w:color="auto"/>
            <w:bottom w:val="none" w:sz="0" w:space="0" w:color="auto"/>
            <w:right w:val="none" w:sz="0" w:space="0" w:color="auto"/>
          </w:divBdr>
        </w:div>
        <w:div w:id="268700912">
          <w:marLeft w:val="0"/>
          <w:marRight w:val="0"/>
          <w:marTop w:val="0"/>
          <w:marBottom w:val="0"/>
          <w:divBdr>
            <w:top w:val="none" w:sz="0" w:space="0" w:color="auto"/>
            <w:left w:val="none" w:sz="0" w:space="0" w:color="auto"/>
            <w:bottom w:val="none" w:sz="0" w:space="0" w:color="auto"/>
            <w:right w:val="none" w:sz="0" w:space="0" w:color="auto"/>
          </w:divBdr>
        </w:div>
        <w:div w:id="1397238273">
          <w:marLeft w:val="0"/>
          <w:marRight w:val="0"/>
          <w:marTop w:val="0"/>
          <w:marBottom w:val="0"/>
          <w:divBdr>
            <w:top w:val="none" w:sz="0" w:space="0" w:color="auto"/>
            <w:left w:val="none" w:sz="0" w:space="0" w:color="auto"/>
            <w:bottom w:val="none" w:sz="0" w:space="0" w:color="auto"/>
            <w:right w:val="none" w:sz="0" w:space="0" w:color="auto"/>
          </w:divBdr>
        </w:div>
        <w:div w:id="2118476142">
          <w:marLeft w:val="0"/>
          <w:marRight w:val="0"/>
          <w:marTop w:val="0"/>
          <w:marBottom w:val="0"/>
          <w:divBdr>
            <w:top w:val="none" w:sz="0" w:space="0" w:color="auto"/>
            <w:left w:val="none" w:sz="0" w:space="0" w:color="auto"/>
            <w:bottom w:val="none" w:sz="0" w:space="0" w:color="auto"/>
            <w:right w:val="none" w:sz="0" w:space="0" w:color="auto"/>
          </w:divBdr>
        </w:div>
        <w:div w:id="1499538495">
          <w:marLeft w:val="0"/>
          <w:marRight w:val="0"/>
          <w:marTop w:val="0"/>
          <w:marBottom w:val="0"/>
          <w:divBdr>
            <w:top w:val="none" w:sz="0" w:space="0" w:color="auto"/>
            <w:left w:val="none" w:sz="0" w:space="0" w:color="auto"/>
            <w:bottom w:val="none" w:sz="0" w:space="0" w:color="auto"/>
            <w:right w:val="none" w:sz="0" w:space="0" w:color="auto"/>
          </w:divBdr>
        </w:div>
        <w:div w:id="640429712">
          <w:marLeft w:val="0"/>
          <w:marRight w:val="0"/>
          <w:marTop w:val="0"/>
          <w:marBottom w:val="0"/>
          <w:divBdr>
            <w:top w:val="none" w:sz="0" w:space="0" w:color="auto"/>
            <w:left w:val="none" w:sz="0" w:space="0" w:color="auto"/>
            <w:bottom w:val="none" w:sz="0" w:space="0" w:color="auto"/>
            <w:right w:val="none" w:sz="0" w:space="0" w:color="auto"/>
          </w:divBdr>
        </w:div>
        <w:div w:id="1459911659">
          <w:marLeft w:val="0"/>
          <w:marRight w:val="0"/>
          <w:marTop w:val="0"/>
          <w:marBottom w:val="0"/>
          <w:divBdr>
            <w:top w:val="none" w:sz="0" w:space="0" w:color="auto"/>
            <w:left w:val="none" w:sz="0" w:space="0" w:color="auto"/>
            <w:bottom w:val="none" w:sz="0" w:space="0" w:color="auto"/>
            <w:right w:val="none" w:sz="0" w:space="0" w:color="auto"/>
          </w:divBdr>
        </w:div>
        <w:div w:id="471336198">
          <w:marLeft w:val="0"/>
          <w:marRight w:val="0"/>
          <w:marTop w:val="0"/>
          <w:marBottom w:val="0"/>
          <w:divBdr>
            <w:top w:val="none" w:sz="0" w:space="0" w:color="auto"/>
            <w:left w:val="none" w:sz="0" w:space="0" w:color="auto"/>
            <w:bottom w:val="none" w:sz="0" w:space="0" w:color="auto"/>
            <w:right w:val="none" w:sz="0" w:space="0" w:color="auto"/>
          </w:divBdr>
        </w:div>
        <w:div w:id="794642579">
          <w:marLeft w:val="0"/>
          <w:marRight w:val="0"/>
          <w:marTop w:val="0"/>
          <w:marBottom w:val="0"/>
          <w:divBdr>
            <w:top w:val="none" w:sz="0" w:space="0" w:color="auto"/>
            <w:left w:val="none" w:sz="0" w:space="0" w:color="auto"/>
            <w:bottom w:val="none" w:sz="0" w:space="0" w:color="auto"/>
            <w:right w:val="none" w:sz="0" w:space="0" w:color="auto"/>
          </w:divBdr>
        </w:div>
        <w:div w:id="1441609982">
          <w:marLeft w:val="0"/>
          <w:marRight w:val="0"/>
          <w:marTop w:val="0"/>
          <w:marBottom w:val="0"/>
          <w:divBdr>
            <w:top w:val="none" w:sz="0" w:space="0" w:color="auto"/>
            <w:left w:val="none" w:sz="0" w:space="0" w:color="auto"/>
            <w:bottom w:val="none" w:sz="0" w:space="0" w:color="auto"/>
            <w:right w:val="none" w:sz="0" w:space="0" w:color="auto"/>
          </w:divBdr>
        </w:div>
        <w:div w:id="12148637">
          <w:marLeft w:val="0"/>
          <w:marRight w:val="0"/>
          <w:marTop w:val="0"/>
          <w:marBottom w:val="0"/>
          <w:divBdr>
            <w:top w:val="none" w:sz="0" w:space="0" w:color="auto"/>
            <w:left w:val="none" w:sz="0" w:space="0" w:color="auto"/>
            <w:bottom w:val="none" w:sz="0" w:space="0" w:color="auto"/>
            <w:right w:val="none" w:sz="0" w:space="0" w:color="auto"/>
          </w:divBdr>
        </w:div>
        <w:div w:id="937374439">
          <w:marLeft w:val="0"/>
          <w:marRight w:val="0"/>
          <w:marTop w:val="0"/>
          <w:marBottom w:val="0"/>
          <w:divBdr>
            <w:top w:val="none" w:sz="0" w:space="0" w:color="auto"/>
            <w:left w:val="none" w:sz="0" w:space="0" w:color="auto"/>
            <w:bottom w:val="none" w:sz="0" w:space="0" w:color="auto"/>
            <w:right w:val="none" w:sz="0" w:space="0" w:color="auto"/>
          </w:divBdr>
        </w:div>
        <w:div w:id="1485924810">
          <w:marLeft w:val="0"/>
          <w:marRight w:val="0"/>
          <w:marTop w:val="0"/>
          <w:marBottom w:val="0"/>
          <w:divBdr>
            <w:top w:val="none" w:sz="0" w:space="0" w:color="auto"/>
            <w:left w:val="none" w:sz="0" w:space="0" w:color="auto"/>
            <w:bottom w:val="none" w:sz="0" w:space="0" w:color="auto"/>
            <w:right w:val="none" w:sz="0" w:space="0" w:color="auto"/>
          </w:divBdr>
        </w:div>
        <w:div w:id="365180470">
          <w:marLeft w:val="0"/>
          <w:marRight w:val="0"/>
          <w:marTop w:val="0"/>
          <w:marBottom w:val="0"/>
          <w:divBdr>
            <w:top w:val="none" w:sz="0" w:space="0" w:color="auto"/>
            <w:left w:val="none" w:sz="0" w:space="0" w:color="auto"/>
            <w:bottom w:val="none" w:sz="0" w:space="0" w:color="auto"/>
            <w:right w:val="none" w:sz="0" w:space="0" w:color="auto"/>
          </w:divBdr>
        </w:div>
        <w:div w:id="1040328369">
          <w:marLeft w:val="0"/>
          <w:marRight w:val="0"/>
          <w:marTop w:val="0"/>
          <w:marBottom w:val="0"/>
          <w:divBdr>
            <w:top w:val="none" w:sz="0" w:space="0" w:color="auto"/>
            <w:left w:val="none" w:sz="0" w:space="0" w:color="auto"/>
            <w:bottom w:val="none" w:sz="0" w:space="0" w:color="auto"/>
            <w:right w:val="none" w:sz="0" w:space="0" w:color="auto"/>
          </w:divBdr>
        </w:div>
        <w:div w:id="1470392429">
          <w:marLeft w:val="0"/>
          <w:marRight w:val="0"/>
          <w:marTop w:val="0"/>
          <w:marBottom w:val="0"/>
          <w:divBdr>
            <w:top w:val="none" w:sz="0" w:space="0" w:color="auto"/>
            <w:left w:val="none" w:sz="0" w:space="0" w:color="auto"/>
            <w:bottom w:val="none" w:sz="0" w:space="0" w:color="auto"/>
            <w:right w:val="none" w:sz="0" w:space="0" w:color="auto"/>
          </w:divBdr>
        </w:div>
        <w:div w:id="962534949">
          <w:marLeft w:val="0"/>
          <w:marRight w:val="0"/>
          <w:marTop w:val="0"/>
          <w:marBottom w:val="0"/>
          <w:divBdr>
            <w:top w:val="none" w:sz="0" w:space="0" w:color="auto"/>
            <w:left w:val="none" w:sz="0" w:space="0" w:color="auto"/>
            <w:bottom w:val="none" w:sz="0" w:space="0" w:color="auto"/>
            <w:right w:val="none" w:sz="0" w:space="0" w:color="auto"/>
          </w:divBdr>
        </w:div>
        <w:div w:id="1882552312">
          <w:marLeft w:val="0"/>
          <w:marRight w:val="0"/>
          <w:marTop w:val="0"/>
          <w:marBottom w:val="0"/>
          <w:divBdr>
            <w:top w:val="none" w:sz="0" w:space="0" w:color="auto"/>
            <w:left w:val="none" w:sz="0" w:space="0" w:color="auto"/>
            <w:bottom w:val="none" w:sz="0" w:space="0" w:color="auto"/>
            <w:right w:val="none" w:sz="0" w:space="0" w:color="auto"/>
          </w:divBdr>
        </w:div>
        <w:div w:id="234509564">
          <w:marLeft w:val="0"/>
          <w:marRight w:val="0"/>
          <w:marTop w:val="0"/>
          <w:marBottom w:val="0"/>
          <w:divBdr>
            <w:top w:val="none" w:sz="0" w:space="0" w:color="auto"/>
            <w:left w:val="none" w:sz="0" w:space="0" w:color="auto"/>
            <w:bottom w:val="none" w:sz="0" w:space="0" w:color="auto"/>
            <w:right w:val="none" w:sz="0" w:space="0" w:color="auto"/>
          </w:divBdr>
        </w:div>
        <w:div w:id="1917133155">
          <w:marLeft w:val="0"/>
          <w:marRight w:val="0"/>
          <w:marTop w:val="0"/>
          <w:marBottom w:val="0"/>
          <w:divBdr>
            <w:top w:val="none" w:sz="0" w:space="0" w:color="auto"/>
            <w:left w:val="none" w:sz="0" w:space="0" w:color="auto"/>
            <w:bottom w:val="none" w:sz="0" w:space="0" w:color="auto"/>
            <w:right w:val="none" w:sz="0" w:space="0" w:color="auto"/>
          </w:divBdr>
        </w:div>
        <w:div w:id="1799487750">
          <w:marLeft w:val="0"/>
          <w:marRight w:val="0"/>
          <w:marTop w:val="0"/>
          <w:marBottom w:val="0"/>
          <w:divBdr>
            <w:top w:val="none" w:sz="0" w:space="0" w:color="auto"/>
            <w:left w:val="none" w:sz="0" w:space="0" w:color="auto"/>
            <w:bottom w:val="none" w:sz="0" w:space="0" w:color="auto"/>
            <w:right w:val="none" w:sz="0" w:space="0" w:color="auto"/>
          </w:divBdr>
        </w:div>
        <w:div w:id="1156842364">
          <w:marLeft w:val="0"/>
          <w:marRight w:val="0"/>
          <w:marTop w:val="0"/>
          <w:marBottom w:val="0"/>
          <w:divBdr>
            <w:top w:val="none" w:sz="0" w:space="0" w:color="auto"/>
            <w:left w:val="none" w:sz="0" w:space="0" w:color="auto"/>
            <w:bottom w:val="none" w:sz="0" w:space="0" w:color="auto"/>
            <w:right w:val="none" w:sz="0" w:space="0" w:color="auto"/>
          </w:divBdr>
        </w:div>
        <w:div w:id="818419345">
          <w:marLeft w:val="0"/>
          <w:marRight w:val="0"/>
          <w:marTop w:val="0"/>
          <w:marBottom w:val="0"/>
          <w:divBdr>
            <w:top w:val="none" w:sz="0" w:space="0" w:color="auto"/>
            <w:left w:val="none" w:sz="0" w:space="0" w:color="auto"/>
            <w:bottom w:val="none" w:sz="0" w:space="0" w:color="auto"/>
            <w:right w:val="none" w:sz="0" w:space="0" w:color="auto"/>
          </w:divBdr>
        </w:div>
        <w:div w:id="1083331545">
          <w:marLeft w:val="0"/>
          <w:marRight w:val="0"/>
          <w:marTop w:val="0"/>
          <w:marBottom w:val="0"/>
          <w:divBdr>
            <w:top w:val="none" w:sz="0" w:space="0" w:color="auto"/>
            <w:left w:val="none" w:sz="0" w:space="0" w:color="auto"/>
            <w:bottom w:val="none" w:sz="0" w:space="0" w:color="auto"/>
            <w:right w:val="none" w:sz="0" w:space="0" w:color="auto"/>
          </w:divBdr>
        </w:div>
        <w:div w:id="996148475">
          <w:marLeft w:val="0"/>
          <w:marRight w:val="0"/>
          <w:marTop w:val="0"/>
          <w:marBottom w:val="0"/>
          <w:divBdr>
            <w:top w:val="none" w:sz="0" w:space="0" w:color="auto"/>
            <w:left w:val="none" w:sz="0" w:space="0" w:color="auto"/>
            <w:bottom w:val="none" w:sz="0" w:space="0" w:color="auto"/>
            <w:right w:val="none" w:sz="0" w:space="0" w:color="auto"/>
          </w:divBdr>
        </w:div>
        <w:div w:id="702096186">
          <w:marLeft w:val="0"/>
          <w:marRight w:val="0"/>
          <w:marTop w:val="0"/>
          <w:marBottom w:val="0"/>
          <w:divBdr>
            <w:top w:val="none" w:sz="0" w:space="0" w:color="auto"/>
            <w:left w:val="none" w:sz="0" w:space="0" w:color="auto"/>
            <w:bottom w:val="none" w:sz="0" w:space="0" w:color="auto"/>
            <w:right w:val="none" w:sz="0" w:space="0" w:color="auto"/>
          </w:divBdr>
        </w:div>
        <w:div w:id="184826925">
          <w:marLeft w:val="0"/>
          <w:marRight w:val="0"/>
          <w:marTop w:val="0"/>
          <w:marBottom w:val="0"/>
          <w:divBdr>
            <w:top w:val="none" w:sz="0" w:space="0" w:color="auto"/>
            <w:left w:val="none" w:sz="0" w:space="0" w:color="auto"/>
            <w:bottom w:val="none" w:sz="0" w:space="0" w:color="auto"/>
            <w:right w:val="none" w:sz="0" w:space="0" w:color="auto"/>
          </w:divBdr>
        </w:div>
        <w:div w:id="698972243">
          <w:marLeft w:val="0"/>
          <w:marRight w:val="0"/>
          <w:marTop w:val="0"/>
          <w:marBottom w:val="0"/>
          <w:divBdr>
            <w:top w:val="none" w:sz="0" w:space="0" w:color="auto"/>
            <w:left w:val="none" w:sz="0" w:space="0" w:color="auto"/>
            <w:bottom w:val="none" w:sz="0" w:space="0" w:color="auto"/>
            <w:right w:val="none" w:sz="0" w:space="0" w:color="auto"/>
          </w:divBdr>
        </w:div>
        <w:div w:id="1084647447">
          <w:marLeft w:val="0"/>
          <w:marRight w:val="0"/>
          <w:marTop w:val="0"/>
          <w:marBottom w:val="0"/>
          <w:divBdr>
            <w:top w:val="none" w:sz="0" w:space="0" w:color="auto"/>
            <w:left w:val="none" w:sz="0" w:space="0" w:color="auto"/>
            <w:bottom w:val="none" w:sz="0" w:space="0" w:color="auto"/>
            <w:right w:val="none" w:sz="0" w:space="0" w:color="auto"/>
          </w:divBdr>
        </w:div>
        <w:div w:id="1865947514">
          <w:marLeft w:val="0"/>
          <w:marRight w:val="0"/>
          <w:marTop w:val="0"/>
          <w:marBottom w:val="0"/>
          <w:divBdr>
            <w:top w:val="none" w:sz="0" w:space="0" w:color="auto"/>
            <w:left w:val="none" w:sz="0" w:space="0" w:color="auto"/>
            <w:bottom w:val="none" w:sz="0" w:space="0" w:color="auto"/>
            <w:right w:val="none" w:sz="0" w:space="0" w:color="auto"/>
          </w:divBdr>
        </w:div>
        <w:div w:id="2124153050">
          <w:marLeft w:val="0"/>
          <w:marRight w:val="0"/>
          <w:marTop w:val="0"/>
          <w:marBottom w:val="0"/>
          <w:divBdr>
            <w:top w:val="none" w:sz="0" w:space="0" w:color="auto"/>
            <w:left w:val="none" w:sz="0" w:space="0" w:color="auto"/>
            <w:bottom w:val="none" w:sz="0" w:space="0" w:color="auto"/>
            <w:right w:val="none" w:sz="0" w:space="0" w:color="auto"/>
          </w:divBdr>
        </w:div>
        <w:div w:id="604578768">
          <w:marLeft w:val="0"/>
          <w:marRight w:val="0"/>
          <w:marTop w:val="0"/>
          <w:marBottom w:val="0"/>
          <w:divBdr>
            <w:top w:val="none" w:sz="0" w:space="0" w:color="auto"/>
            <w:left w:val="none" w:sz="0" w:space="0" w:color="auto"/>
            <w:bottom w:val="none" w:sz="0" w:space="0" w:color="auto"/>
            <w:right w:val="none" w:sz="0" w:space="0" w:color="auto"/>
          </w:divBdr>
        </w:div>
        <w:div w:id="51933288">
          <w:marLeft w:val="0"/>
          <w:marRight w:val="0"/>
          <w:marTop w:val="0"/>
          <w:marBottom w:val="0"/>
          <w:divBdr>
            <w:top w:val="none" w:sz="0" w:space="0" w:color="auto"/>
            <w:left w:val="none" w:sz="0" w:space="0" w:color="auto"/>
            <w:bottom w:val="none" w:sz="0" w:space="0" w:color="auto"/>
            <w:right w:val="none" w:sz="0" w:space="0" w:color="auto"/>
          </w:divBdr>
        </w:div>
        <w:div w:id="1567059928">
          <w:marLeft w:val="0"/>
          <w:marRight w:val="0"/>
          <w:marTop w:val="0"/>
          <w:marBottom w:val="0"/>
          <w:divBdr>
            <w:top w:val="none" w:sz="0" w:space="0" w:color="auto"/>
            <w:left w:val="none" w:sz="0" w:space="0" w:color="auto"/>
            <w:bottom w:val="none" w:sz="0" w:space="0" w:color="auto"/>
            <w:right w:val="none" w:sz="0" w:space="0" w:color="auto"/>
          </w:divBdr>
        </w:div>
        <w:div w:id="1710180010">
          <w:marLeft w:val="0"/>
          <w:marRight w:val="0"/>
          <w:marTop w:val="0"/>
          <w:marBottom w:val="0"/>
          <w:divBdr>
            <w:top w:val="none" w:sz="0" w:space="0" w:color="auto"/>
            <w:left w:val="none" w:sz="0" w:space="0" w:color="auto"/>
            <w:bottom w:val="none" w:sz="0" w:space="0" w:color="auto"/>
            <w:right w:val="none" w:sz="0" w:space="0" w:color="auto"/>
          </w:divBdr>
        </w:div>
      </w:divsChild>
    </w:div>
    <w:div w:id="229003255">
      <w:bodyDiv w:val="1"/>
      <w:marLeft w:val="0"/>
      <w:marRight w:val="0"/>
      <w:marTop w:val="0"/>
      <w:marBottom w:val="0"/>
      <w:divBdr>
        <w:top w:val="none" w:sz="0" w:space="0" w:color="auto"/>
        <w:left w:val="none" w:sz="0" w:space="0" w:color="auto"/>
        <w:bottom w:val="none" w:sz="0" w:space="0" w:color="auto"/>
        <w:right w:val="none" w:sz="0" w:space="0" w:color="auto"/>
      </w:divBdr>
    </w:div>
    <w:div w:id="229341684">
      <w:bodyDiv w:val="1"/>
      <w:marLeft w:val="0"/>
      <w:marRight w:val="0"/>
      <w:marTop w:val="0"/>
      <w:marBottom w:val="0"/>
      <w:divBdr>
        <w:top w:val="none" w:sz="0" w:space="0" w:color="auto"/>
        <w:left w:val="none" w:sz="0" w:space="0" w:color="auto"/>
        <w:bottom w:val="none" w:sz="0" w:space="0" w:color="auto"/>
        <w:right w:val="none" w:sz="0" w:space="0" w:color="auto"/>
      </w:divBdr>
    </w:div>
    <w:div w:id="229384189">
      <w:bodyDiv w:val="1"/>
      <w:marLeft w:val="0"/>
      <w:marRight w:val="0"/>
      <w:marTop w:val="0"/>
      <w:marBottom w:val="0"/>
      <w:divBdr>
        <w:top w:val="none" w:sz="0" w:space="0" w:color="auto"/>
        <w:left w:val="none" w:sz="0" w:space="0" w:color="auto"/>
        <w:bottom w:val="none" w:sz="0" w:space="0" w:color="auto"/>
        <w:right w:val="none" w:sz="0" w:space="0" w:color="auto"/>
      </w:divBdr>
    </w:div>
    <w:div w:id="230042532">
      <w:bodyDiv w:val="1"/>
      <w:marLeft w:val="0"/>
      <w:marRight w:val="0"/>
      <w:marTop w:val="0"/>
      <w:marBottom w:val="0"/>
      <w:divBdr>
        <w:top w:val="none" w:sz="0" w:space="0" w:color="auto"/>
        <w:left w:val="none" w:sz="0" w:space="0" w:color="auto"/>
        <w:bottom w:val="none" w:sz="0" w:space="0" w:color="auto"/>
        <w:right w:val="none" w:sz="0" w:space="0" w:color="auto"/>
      </w:divBdr>
    </w:div>
    <w:div w:id="230190970">
      <w:bodyDiv w:val="1"/>
      <w:marLeft w:val="0"/>
      <w:marRight w:val="0"/>
      <w:marTop w:val="0"/>
      <w:marBottom w:val="0"/>
      <w:divBdr>
        <w:top w:val="none" w:sz="0" w:space="0" w:color="auto"/>
        <w:left w:val="none" w:sz="0" w:space="0" w:color="auto"/>
        <w:bottom w:val="none" w:sz="0" w:space="0" w:color="auto"/>
        <w:right w:val="none" w:sz="0" w:space="0" w:color="auto"/>
      </w:divBdr>
    </w:div>
    <w:div w:id="230431508">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0433456">
      <w:bodyDiv w:val="1"/>
      <w:marLeft w:val="0"/>
      <w:marRight w:val="0"/>
      <w:marTop w:val="0"/>
      <w:marBottom w:val="0"/>
      <w:divBdr>
        <w:top w:val="none" w:sz="0" w:space="0" w:color="auto"/>
        <w:left w:val="none" w:sz="0" w:space="0" w:color="auto"/>
        <w:bottom w:val="none" w:sz="0" w:space="0" w:color="auto"/>
        <w:right w:val="none" w:sz="0" w:space="0" w:color="auto"/>
      </w:divBdr>
    </w:div>
    <w:div w:id="231164827">
      <w:bodyDiv w:val="1"/>
      <w:marLeft w:val="0"/>
      <w:marRight w:val="0"/>
      <w:marTop w:val="0"/>
      <w:marBottom w:val="0"/>
      <w:divBdr>
        <w:top w:val="none" w:sz="0" w:space="0" w:color="auto"/>
        <w:left w:val="none" w:sz="0" w:space="0" w:color="auto"/>
        <w:bottom w:val="none" w:sz="0" w:space="0" w:color="auto"/>
        <w:right w:val="none" w:sz="0" w:space="0" w:color="auto"/>
      </w:divBdr>
    </w:div>
    <w:div w:id="231742478">
      <w:bodyDiv w:val="1"/>
      <w:marLeft w:val="0"/>
      <w:marRight w:val="0"/>
      <w:marTop w:val="0"/>
      <w:marBottom w:val="0"/>
      <w:divBdr>
        <w:top w:val="none" w:sz="0" w:space="0" w:color="auto"/>
        <w:left w:val="none" w:sz="0" w:space="0" w:color="auto"/>
        <w:bottom w:val="none" w:sz="0" w:space="0" w:color="auto"/>
        <w:right w:val="none" w:sz="0" w:space="0" w:color="auto"/>
      </w:divBdr>
    </w:div>
    <w:div w:id="231816965">
      <w:bodyDiv w:val="1"/>
      <w:marLeft w:val="0"/>
      <w:marRight w:val="0"/>
      <w:marTop w:val="0"/>
      <w:marBottom w:val="0"/>
      <w:divBdr>
        <w:top w:val="none" w:sz="0" w:space="0" w:color="auto"/>
        <w:left w:val="none" w:sz="0" w:space="0" w:color="auto"/>
        <w:bottom w:val="none" w:sz="0" w:space="0" w:color="auto"/>
        <w:right w:val="none" w:sz="0" w:space="0" w:color="auto"/>
      </w:divBdr>
    </w:div>
    <w:div w:id="232355169">
      <w:bodyDiv w:val="1"/>
      <w:marLeft w:val="0"/>
      <w:marRight w:val="0"/>
      <w:marTop w:val="0"/>
      <w:marBottom w:val="0"/>
      <w:divBdr>
        <w:top w:val="none" w:sz="0" w:space="0" w:color="auto"/>
        <w:left w:val="none" w:sz="0" w:space="0" w:color="auto"/>
        <w:bottom w:val="none" w:sz="0" w:space="0" w:color="auto"/>
        <w:right w:val="none" w:sz="0" w:space="0" w:color="auto"/>
      </w:divBdr>
    </w:div>
    <w:div w:id="233205999">
      <w:bodyDiv w:val="1"/>
      <w:marLeft w:val="0"/>
      <w:marRight w:val="0"/>
      <w:marTop w:val="0"/>
      <w:marBottom w:val="0"/>
      <w:divBdr>
        <w:top w:val="none" w:sz="0" w:space="0" w:color="auto"/>
        <w:left w:val="none" w:sz="0" w:space="0" w:color="auto"/>
        <w:bottom w:val="none" w:sz="0" w:space="0" w:color="auto"/>
        <w:right w:val="none" w:sz="0" w:space="0" w:color="auto"/>
      </w:divBdr>
    </w:div>
    <w:div w:id="234050011">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092776">
      <w:bodyDiv w:val="1"/>
      <w:marLeft w:val="0"/>
      <w:marRight w:val="0"/>
      <w:marTop w:val="0"/>
      <w:marBottom w:val="0"/>
      <w:divBdr>
        <w:top w:val="none" w:sz="0" w:space="0" w:color="auto"/>
        <w:left w:val="none" w:sz="0" w:space="0" w:color="auto"/>
        <w:bottom w:val="none" w:sz="0" w:space="0" w:color="auto"/>
        <w:right w:val="none" w:sz="0" w:space="0" w:color="auto"/>
      </w:divBdr>
    </w:div>
    <w:div w:id="2356020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6401602">
      <w:bodyDiv w:val="1"/>
      <w:marLeft w:val="0"/>
      <w:marRight w:val="0"/>
      <w:marTop w:val="0"/>
      <w:marBottom w:val="0"/>
      <w:divBdr>
        <w:top w:val="none" w:sz="0" w:space="0" w:color="auto"/>
        <w:left w:val="none" w:sz="0" w:space="0" w:color="auto"/>
        <w:bottom w:val="none" w:sz="0" w:space="0" w:color="auto"/>
        <w:right w:val="none" w:sz="0" w:space="0" w:color="auto"/>
      </w:divBdr>
    </w:div>
    <w:div w:id="236524600">
      <w:bodyDiv w:val="1"/>
      <w:marLeft w:val="0"/>
      <w:marRight w:val="0"/>
      <w:marTop w:val="0"/>
      <w:marBottom w:val="0"/>
      <w:divBdr>
        <w:top w:val="none" w:sz="0" w:space="0" w:color="auto"/>
        <w:left w:val="none" w:sz="0" w:space="0" w:color="auto"/>
        <w:bottom w:val="none" w:sz="0" w:space="0" w:color="auto"/>
        <w:right w:val="none" w:sz="0" w:space="0" w:color="auto"/>
      </w:divBdr>
    </w:div>
    <w:div w:id="236865823">
      <w:bodyDiv w:val="1"/>
      <w:marLeft w:val="0"/>
      <w:marRight w:val="0"/>
      <w:marTop w:val="0"/>
      <w:marBottom w:val="0"/>
      <w:divBdr>
        <w:top w:val="none" w:sz="0" w:space="0" w:color="auto"/>
        <w:left w:val="none" w:sz="0" w:space="0" w:color="auto"/>
        <w:bottom w:val="none" w:sz="0" w:space="0" w:color="auto"/>
        <w:right w:val="none" w:sz="0" w:space="0" w:color="auto"/>
      </w:divBdr>
    </w:div>
    <w:div w:id="237135995">
      <w:bodyDiv w:val="1"/>
      <w:marLeft w:val="0"/>
      <w:marRight w:val="0"/>
      <w:marTop w:val="0"/>
      <w:marBottom w:val="0"/>
      <w:divBdr>
        <w:top w:val="none" w:sz="0" w:space="0" w:color="auto"/>
        <w:left w:val="none" w:sz="0" w:space="0" w:color="auto"/>
        <w:bottom w:val="none" w:sz="0" w:space="0" w:color="auto"/>
        <w:right w:val="none" w:sz="0" w:space="0" w:color="auto"/>
      </w:divBdr>
    </w:div>
    <w:div w:id="238254458">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38831278">
      <w:bodyDiv w:val="1"/>
      <w:marLeft w:val="0"/>
      <w:marRight w:val="0"/>
      <w:marTop w:val="0"/>
      <w:marBottom w:val="0"/>
      <w:divBdr>
        <w:top w:val="none" w:sz="0" w:space="0" w:color="auto"/>
        <w:left w:val="none" w:sz="0" w:space="0" w:color="auto"/>
        <w:bottom w:val="none" w:sz="0" w:space="0" w:color="auto"/>
        <w:right w:val="none" w:sz="0" w:space="0" w:color="auto"/>
      </w:divBdr>
    </w:div>
    <w:div w:id="238906336">
      <w:bodyDiv w:val="1"/>
      <w:marLeft w:val="0"/>
      <w:marRight w:val="0"/>
      <w:marTop w:val="0"/>
      <w:marBottom w:val="0"/>
      <w:divBdr>
        <w:top w:val="none" w:sz="0" w:space="0" w:color="auto"/>
        <w:left w:val="none" w:sz="0" w:space="0" w:color="auto"/>
        <w:bottom w:val="none" w:sz="0" w:space="0" w:color="auto"/>
        <w:right w:val="none" w:sz="0" w:space="0" w:color="auto"/>
      </w:divBdr>
    </w:div>
    <w:div w:id="239027240">
      <w:bodyDiv w:val="1"/>
      <w:marLeft w:val="0"/>
      <w:marRight w:val="0"/>
      <w:marTop w:val="0"/>
      <w:marBottom w:val="0"/>
      <w:divBdr>
        <w:top w:val="none" w:sz="0" w:space="0" w:color="auto"/>
        <w:left w:val="none" w:sz="0" w:space="0" w:color="auto"/>
        <w:bottom w:val="none" w:sz="0" w:space="0" w:color="auto"/>
        <w:right w:val="none" w:sz="0" w:space="0" w:color="auto"/>
      </w:divBdr>
    </w:div>
    <w:div w:id="239097376">
      <w:bodyDiv w:val="1"/>
      <w:marLeft w:val="0"/>
      <w:marRight w:val="0"/>
      <w:marTop w:val="0"/>
      <w:marBottom w:val="0"/>
      <w:divBdr>
        <w:top w:val="none" w:sz="0" w:space="0" w:color="auto"/>
        <w:left w:val="none" w:sz="0" w:space="0" w:color="auto"/>
        <w:bottom w:val="none" w:sz="0" w:space="0" w:color="auto"/>
        <w:right w:val="none" w:sz="0" w:space="0" w:color="auto"/>
      </w:divBdr>
    </w:div>
    <w:div w:id="239415100">
      <w:bodyDiv w:val="1"/>
      <w:marLeft w:val="0"/>
      <w:marRight w:val="0"/>
      <w:marTop w:val="0"/>
      <w:marBottom w:val="0"/>
      <w:divBdr>
        <w:top w:val="none" w:sz="0" w:space="0" w:color="auto"/>
        <w:left w:val="none" w:sz="0" w:space="0" w:color="auto"/>
        <w:bottom w:val="none" w:sz="0" w:space="0" w:color="auto"/>
        <w:right w:val="none" w:sz="0" w:space="0" w:color="auto"/>
      </w:divBdr>
      <w:divsChild>
        <w:div w:id="1212226121">
          <w:marLeft w:val="0"/>
          <w:marRight w:val="0"/>
          <w:marTop w:val="0"/>
          <w:marBottom w:val="0"/>
          <w:divBdr>
            <w:top w:val="none" w:sz="0" w:space="0" w:color="auto"/>
            <w:left w:val="none" w:sz="0" w:space="0" w:color="auto"/>
            <w:bottom w:val="none" w:sz="0" w:space="0" w:color="auto"/>
            <w:right w:val="none" w:sz="0" w:space="0" w:color="auto"/>
          </w:divBdr>
        </w:div>
        <w:div w:id="1894921580">
          <w:marLeft w:val="0"/>
          <w:marRight w:val="0"/>
          <w:marTop w:val="0"/>
          <w:marBottom w:val="0"/>
          <w:divBdr>
            <w:top w:val="none" w:sz="0" w:space="0" w:color="auto"/>
            <w:left w:val="none" w:sz="0" w:space="0" w:color="auto"/>
            <w:bottom w:val="none" w:sz="0" w:space="0" w:color="auto"/>
            <w:right w:val="none" w:sz="0" w:space="0" w:color="auto"/>
          </w:divBdr>
        </w:div>
        <w:div w:id="221213051">
          <w:marLeft w:val="0"/>
          <w:marRight w:val="0"/>
          <w:marTop w:val="0"/>
          <w:marBottom w:val="0"/>
          <w:divBdr>
            <w:top w:val="none" w:sz="0" w:space="0" w:color="auto"/>
            <w:left w:val="none" w:sz="0" w:space="0" w:color="auto"/>
            <w:bottom w:val="none" w:sz="0" w:space="0" w:color="auto"/>
            <w:right w:val="none" w:sz="0" w:space="0" w:color="auto"/>
          </w:divBdr>
        </w:div>
        <w:div w:id="673143713">
          <w:marLeft w:val="0"/>
          <w:marRight w:val="0"/>
          <w:marTop w:val="0"/>
          <w:marBottom w:val="0"/>
          <w:divBdr>
            <w:top w:val="none" w:sz="0" w:space="0" w:color="auto"/>
            <w:left w:val="none" w:sz="0" w:space="0" w:color="auto"/>
            <w:bottom w:val="none" w:sz="0" w:space="0" w:color="auto"/>
            <w:right w:val="none" w:sz="0" w:space="0" w:color="auto"/>
          </w:divBdr>
        </w:div>
        <w:div w:id="1629509001">
          <w:marLeft w:val="0"/>
          <w:marRight w:val="0"/>
          <w:marTop w:val="0"/>
          <w:marBottom w:val="0"/>
          <w:divBdr>
            <w:top w:val="none" w:sz="0" w:space="0" w:color="auto"/>
            <w:left w:val="none" w:sz="0" w:space="0" w:color="auto"/>
            <w:bottom w:val="none" w:sz="0" w:space="0" w:color="auto"/>
            <w:right w:val="none" w:sz="0" w:space="0" w:color="auto"/>
          </w:divBdr>
        </w:div>
        <w:div w:id="89664743">
          <w:marLeft w:val="0"/>
          <w:marRight w:val="0"/>
          <w:marTop w:val="0"/>
          <w:marBottom w:val="0"/>
          <w:divBdr>
            <w:top w:val="none" w:sz="0" w:space="0" w:color="auto"/>
            <w:left w:val="none" w:sz="0" w:space="0" w:color="auto"/>
            <w:bottom w:val="none" w:sz="0" w:space="0" w:color="auto"/>
            <w:right w:val="none" w:sz="0" w:space="0" w:color="auto"/>
          </w:divBdr>
        </w:div>
        <w:div w:id="785805731">
          <w:marLeft w:val="0"/>
          <w:marRight w:val="0"/>
          <w:marTop w:val="0"/>
          <w:marBottom w:val="0"/>
          <w:divBdr>
            <w:top w:val="none" w:sz="0" w:space="0" w:color="auto"/>
            <w:left w:val="none" w:sz="0" w:space="0" w:color="auto"/>
            <w:bottom w:val="none" w:sz="0" w:space="0" w:color="auto"/>
            <w:right w:val="none" w:sz="0" w:space="0" w:color="auto"/>
          </w:divBdr>
        </w:div>
        <w:div w:id="763916749">
          <w:marLeft w:val="0"/>
          <w:marRight w:val="0"/>
          <w:marTop w:val="0"/>
          <w:marBottom w:val="0"/>
          <w:divBdr>
            <w:top w:val="none" w:sz="0" w:space="0" w:color="auto"/>
            <w:left w:val="none" w:sz="0" w:space="0" w:color="auto"/>
            <w:bottom w:val="none" w:sz="0" w:space="0" w:color="auto"/>
            <w:right w:val="none" w:sz="0" w:space="0" w:color="auto"/>
          </w:divBdr>
        </w:div>
        <w:div w:id="1671057971">
          <w:marLeft w:val="0"/>
          <w:marRight w:val="0"/>
          <w:marTop w:val="0"/>
          <w:marBottom w:val="0"/>
          <w:divBdr>
            <w:top w:val="none" w:sz="0" w:space="0" w:color="auto"/>
            <w:left w:val="none" w:sz="0" w:space="0" w:color="auto"/>
            <w:bottom w:val="none" w:sz="0" w:space="0" w:color="auto"/>
            <w:right w:val="none" w:sz="0" w:space="0" w:color="auto"/>
          </w:divBdr>
        </w:div>
        <w:div w:id="2092777423">
          <w:marLeft w:val="0"/>
          <w:marRight w:val="0"/>
          <w:marTop w:val="0"/>
          <w:marBottom w:val="0"/>
          <w:divBdr>
            <w:top w:val="none" w:sz="0" w:space="0" w:color="auto"/>
            <w:left w:val="none" w:sz="0" w:space="0" w:color="auto"/>
            <w:bottom w:val="none" w:sz="0" w:space="0" w:color="auto"/>
            <w:right w:val="none" w:sz="0" w:space="0" w:color="auto"/>
          </w:divBdr>
        </w:div>
        <w:div w:id="331685872">
          <w:marLeft w:val="0"/>
          <w:marRight w:val="0"/>
          <w:marTop w:val="0"/>
          <w:marBottom w:val="0"/>
          <w:divBdr>
            <w:top w:val="none" w:sz="0" w:space="0" w:color="auto"/>
            <w:left w:val="none" w:sz="0" w:space="0" w:color="auto"/>
            <w:bottom w:val="none" w:sz="0" w:space="0" w:color="auto"/>
            <w:right w:val="none" w:sz="0" w:space="0" w:color="auto"/>
          </w:divBdr>
        </w:div>
        <w:div w:id="1130441479">
          <w:marLeft w:val="0"/>
          <w:marRight w:val="0"/>
          <w:marTop w:val="0"/>
          <w:marBottom w:val="0"/>
          <w:divBdr>
            <w:top w:val="none" w:sz="0" w:space="0" w:color="auto"/>
            <w:left w:val="none" w:sz="0" w:space="0" w:color="auto"/>
            <w:bottom w:val="none" w:sz="0" w:space="0" w:color="auto"/>
            <w:right w:val="none" w:sz="0" w:space="0" w:color="auto"/>
          </w:divBdr>
        </w:div>
        <w:div w:id="1001355013">
          <w:marLeft w:val="0"/>
          <w:marRight w:val="0"/>
          <w:marTop w:val="0"/>
          <w:marBottom w:val="0"/>
          <w:divBdr>
            <w:top w:val="none" w:sz="0" w:space="0" w:color="auto"/>
            <w:left w:val="none" w:sz="0" w:space="0" w:color="auto"/>
            <w:bottom w:val="none" w:sz="0" w:space="0" w:color="auto"/>
            <w:right w:val="none" w:sz="0" w:space="0" w:color="auto"/>
          </w:divBdr>
        </w:div>
        <w:div w:id="853033169">
          <w:marLeft w:val="0"/>
          <w:marRight w:val="0"/>
          <w:marTop w:val="0"/>
          <w:marBottom w:val="0"/>
          <w:divBdr>
            <w:top w:val="none" w:sz="0" w:space="0" w:color="auto"/>
            <w:left w:val="none" w:sz="0" w:space="0" w:color="auto"/>
            <w:bottom w:val="none" w:sz="0" w:space="0" w:color="auto"/>
            <w:right w:val="none" w:sz="0" w:space="0" w:color="auto"/>
          </w:divBdr>
        </w:div>
        <w:div w:id="987398019">
          <w:marLeft w:val="0"/>
          <w:marRight w:val="0"/>
          <w:marTop w:val="0"/>
          <w:marBottom w:val="0"/>
          <w:divBdr>
            <w:top w:val="none" w:sz="0" w:space="0" w:color="auto"/>
            <w:left w:val="none" w:sz="0" w:space="0" w:color="auto"/>
            <w:bottom w:val="none" w:sz="0" w:space="0" w:color="auto"/>
            <w:right w:val="none" w:sz="0" w:space="0" w:color="auto"/>
          </w:divBdr>
        </w:div>
        <w:div w:id="2078088598">
          <w:marLeft w:val="0"/>
          <w:marRight w:val="0"/>
          <w:marTop w:val="0"/>
          <w:marBottom w:val="0"/>
          <w:divBdr>
            <w:top w:val="none" w:sz="0" w:space="0" w:color="auto"/>
            <w:left w:val="none" w:sz="0" w:space="0" w:color="auto"/>
            <w:bottom w:val="none" w:sz="0" w:space="0" w:color="auto"/>
            <w:right w:val="none" w:sz="0" w:space="0" w:color="auto"/>
          </w:divBdr>
        </w:div>
        <w:div w:id="46494060">
          <w:marLeft w:val="0"/>
          <w:marRight w:val="0"/>
          <w:marTop w:val="0"/>
          <w:marBottom w:val="0"/>
          <w:divBdr>
            <w:top w:val="none" w:sz="0" w:space="0" w:color="auto"/>
            <w:left w:val="none" w:sz="0" w:space="0" w:color="auto"/>
            <w:bottom w:val="none" w:sz="0" w:space="0" w:color="auto"/>
            <w:right w:val="none" w:sz="0" w:space="0" w:color="auto"/>
          </w:divBdr>
        </w:div>
        <w:div w:id="1730493985">
          <w:marLeft w:val="0"/>
          <w:marRight w:val="0"/>
          <w:marTop w:val="0"/>
          <w:marBottom w:val="0"/>
          <w:divBdr>
            <w:top w:val="none" w:sz="0" w:space="0" w:color="auto"/>
            <w:left w:val="none" w:sz="0" w:space="0" w:color="auto"/>
            <w:bottom w:val="none" w:sz="0" w:space="0" w:color="auto"/>
            <w:right w:val="none" w:sz="0" w:space="0" w:color="auto"/>
          </w:divBdr>
        </w:div>
        <w:div w:id="257298731">
          <w:marLeft w:val="0"/>
          <w:marRight w:val="0"/>
          <w:marTop w:val="0"/>
          <w:marBottom w:val="0"/>
          <w:divBdr>
            <w:top w:val="none" w:sz="0" w:space="0" w:color="auto"/>
            <w:left w:val="none" w:sz="0" w:space="0" w:color="auto"/>
            <w:bottom w:val="none" w:sz="0" w:space="0" w:color="auto"/>
            <w:right w:val="none" w:sz="0" w:space="0" w:color="auto"/>
          </w:divBdr>
        </w:div>
        <w:div w:id="998001555">
          <w:marLeft w:val="0"/>
          <w:marRight w:val="0"/>
          <w:marTop w:val="0"/>
          <w:marBottom w:val="0"/>
          <w:divBdr>
            <w:top w:val="none" w:sz="0" w:space="0" w:color="auto"/>
            <w:left w:val="none" w:sz="0" w:space="0" w:color="auto"/>
            <w:bottom w:val="none" w:sz="0" w:space="0" w:color="auto"/>
            <w:right w:val="none" w:sz="0" w:space="0" w:color="auto"/>
          </w:divBdr>
        </w:div>
        <w:div w:id="1715352921">
          <w:marLeft w:val="0"/>
          <w:marRight w:val="0"/>
          <w:marTop w:val="0"/>
          <w:marBottom w:val="0"/>
          <w:divBdr>
            <w:top w:val="none" w:sz="0" w:space="0" w:color="auto"/>
            <w:left w:val="none" w:sz="0" w:space="0" w:color="auto"/>
            <w:bottom w:val="none" w:sz="0" w:space="0" w:color="auto"/>
            <w:right w:val="none" w:sz="0" w:space="0" w:color="auto"/>
          </w:divBdr>
        </w:div>
        <w:div w:id="657616067">
          <w:marLeft w:val="0"/>
          <w:marRight w:val="0"/>
          <w:marTop w:val="0"/>
          <w:marBottom w:val="0"/>
          <w:divBdr>
            <w:top w:val="none" w:sz="0" w:space="0" w:color="auto"/>
            <w:left w:val="none" w:sz="0" w:space="0" w:color="auto"/>
            <w:bottom w:val="none" w:sz="0" w:space="0" w:color="auto"/>
            <w:right w:val="none" w:sz="0" w:space="0" w:color="auto"/>
          </w:divBdr>
        </w:div>
        <w:div w:id="211355723">
          <w:marLeft w:val="0"/>
          <w:marRight w:val="0"/>
          <w:marTop w:val="0"/>
          <w:marBottom w:val="0"/>
          <w:divBdr>
            <w:top w:val="none" w:sz="0" w:space="0" w:color="auto"/>
            <w:left w:val="none" w:sz="0" w:space="0" w:color="auto"/>
            <w:bottom w:val="none" w:sz="0" w:space="0" w:color="auto"/>
            <w:right w:val="none" w:sz="0" w:space="0" w:color="auto"/>
          </w:divBdr>
        </w:div>
        <w:div w:id="852230579">
          <w:marLeft w:val="0"/>
          <w:marRight w:val="0"/>
          <w:marTop w:val="0"/>
          <w:marBottom w:val="0"/>
          <w:divBdr>
            <w:top w:val="none" w:sz="0" w:space="0" w:color="auto"/>
            <w:left w:val="none" w:sz="0" w:space="0" w:color="auto"/>
            <w:bottom w:val="none" w:sz="0" w:space="0" w:color="auto"/>
            <w:right w:val="none" w:sz="0" w:space="0" w:color="auto"/>
          </w:divBdr>
        </w:div>
        <w:div w:id="1171946995">
          <w:marLeft w:val="0"/>
          <w:marRight w:val="0"/>
          <w:marTop w:val="0"/>
          <w:marBottom w:val="0"/>
          <w:divBdr>
            <w:top w:val="none" w:sz="0" w:space="0" w:color="auto"/>
            <w:left w:val="none" w:sz="0" w:space="0" w:color="auto"/>
            <w:bottom w:val="none" w:sz="0" w:space="0" w:color="auto"/>
            <w:right w:val="none" w:sz="0" w:space="0" w:color="auto"/>
          </w:divBdr>
        </w:div>
        <w:div w:id="1933510033">
          <w:marLeft w:val="0"/>
          <w:marRight w:val="0"/>
          <w:marTop w:val="0"/>
          <w:marBottom w:val="0"/>
          <w:divBdr>
            <w:top w:val="none" w:sz="0" w:space="0" w:color="auto"/>
            <w:left w:val="none" w:sz="0" w:space="0" w:color="auto"/>
            <w:bottom w:val="none" w:sz="0" w:space="0" w:color="auto"/>
            <w:right w:val="none" w:sz="0" w:space="0" w:color="auto"/>
          </w:divBdr>
        </w:div>
        <w:div w:id="364791893">
          <w:marLeft w:val="0"/>
          <w:marRight w:val="0"/>
          <w:marTop w:val="0"/>
          <w:marBottom w:val="0"/>
          <w:divBdr>
            <w:top w:val="none" w:sz="0" w:space="0" w:color="auto"/>
            <w:left w:val="none" w:sz="0" w:space="0" w:color="auto"/>
            <w:bottom w:val="none" w:sz="0" w:space="0" w:color="auto"/>
            <w:right w:val="none" w:sz="0" w:space="0" w:color="auto"/>
          </w:divBdr>
        </w:div>
        <w:div w:id="1904363740">
          <w:marLeft w:val="0"/>
          <w:marRight w:val="0"/>
          <w:marTop w:val="0"/>
          <w:marBottom w:val="0"/>
          <w:divBdr>
            <w:top w:val="none" w:sz="0" w:space="0" w:color="auto"/>
            <w:left w:val="none" w:sz="0" w:space="0" w:color="auto"/>
            <w:bottom w:val="none" w:sz="0" w:space="0" w:color="auto"/>
            <w:right w:val="none" w:sz="0" w:space="0" w:color="auto"/>
          </w:divBdr>
        </w:div>
        <w:div w:id="1180313920">
          <w:marLeft w:val="0"/>
          <w:marRight w:val="0"/>
          <w:marTop w:val="0"/>
          <w:marBottom w:val="0"/>
          <w:divBdr>
            <w:top w:val="none" w:sz="0" w:space="0" w:color="auto"/>
            <w:left w:val="none" w:sz="0" w:space="0" w:color="auto"/>
            <w:bottom w:val="none" w:sz="0" w:space="0" w:color="auto"/>
            <w:right w:val="none" w:sz="0" w:space="0" w:color="auto"/>
          </w:divBdr>
        </w:div>
        <w:div w:id="192157446">
          <w:marLeft w:val="0"/>
          <w:marRight w:val="0"/>
          <w:marTop w:val="0"/>
          <w:marBottom w:val="0"/>
          <w:divBdr>
            <w:top w:val="none" w:sz="0" w:space="0" w:color="auto"/>
            <w:left w:val="none" w:sz="0" w:space="0" w:color="auto"/>
            <w:bottom w:val="none" w:sz="0" w:space="0" w:color="auto"/>
            <w:right w:val="none" w:sz="0" w:space="0" w:color="auto"/>
          </w:divBdr>
        </w:div>
        <w:div w:id="1289553887">
          <w:marLeft w:val="0"/>
          <w:marRight w:val="0"/>
          <w:marTop w:val="0"/>
          <w:marBottom w:val="0"/>
          <w:divBdr>
            <w:top w:val="none" w:sz="0" w:space="0" w:color="auto"/>
            <w:left w:val="none" w:sz="0" w:space="0" w:color="auto"/>
            <w:bottom w:val="none" w:sz="0" w:space="0" w:color="auto"/>
            <w:right w:val="none" w:sz="0" w:space="0" w:color="auto"/>
          </w:divBdr>
        </w:div>
        <w:div w:id="2050714953">
          <w:marLeft w:val="0"/>
          <w:marRight w:val="0"/>
          <w:marTop w:val="0"/>
          <w:marBottom w:val="0"/>
          <w:divBdr>
            <w:top w:val="none" w:sz="0" w:space="0" w:color="auto"/>
            <w:left w:val="none" w:sz="0" w:space="0" w:color="auto"/>
            <w:bottom w:val="none" w:sz="0" w:space="0" w:color="auto"/>
            <w:right w:val="none" w:sz="0" w:space="0" w:color="auto"/>
          </w:divBdr>
        </w:div>
        <w:div w:id="594097480">
          <w:marLeft w:val="0"/>
          <w:marRight w:val="0"/>
          <w:marTop w:val="0"/>
          <w:marBottom w:val="0"/>
          <w:divBdr>
            <w:top w:val="none" w:sz="0" w:space="0" w:color="auto"/>
            <w:left w:val="none" w:sz="0" w:space="0" w:color="auto"/>
            <w:bottom w:val="none" w:sz="0" w:space="0" w:color="auto"/>
            <w:right w:val="none" w:sz="0" w:space="0" w:color="auto"/>
          </w:divBdr>
        </w:div>
        <w:div w:id="625114449">
          <w:marLeft w:val="0"/>
          <w:marRight w:val="0"/>
          <w:marTop w:val="0"/>
          <w:marBottom w:val="0"/>
          <w:divBdr>
            <w:top w:val="none" w:sz="0" w:space="0" w:color="auto"/>
            <w:left w:val="none" w:sz="0" w:space="0" w:color="auto"/>
            <w:bottom w:val="none" w:sz="0" w:space="0" w:color="auto"/>
            <w:right w:val="none" w:sz="0" w:space="0" w:color="auto"/>
          </w:divBdr>
        </w:div>
        <w:div w:id="698891655">
          <w:marLeft w:val="0"/>
          <w:marRight w:val="0"/>
          <w:marTop w:val="0"/>
          <w:marBottom w:val="0"/>
          <w:divBdr>
            <w:top w:val="none" w:sz="0" w:space="0" w:color="auto"/>
            <w:left w:val="none" w:sz="0" w:space="0" w:color="auto"/>
            <w:bottom w:val="none" w:sz="0" w:space="0" w:color="auto"/>
            <w:right w:val="none" w:sz="0" w:space="0" w:color="auto"/>
          </w:divBdr>
        </w:div>
        <w:div w:id="76559290">
          <w:marLeft w:val="0"/>
          <w:marRight w:val="0"/>
          <w:marTop w:val="0"/>
          <w:marBottom w:val="0"/>
          <w:divBdr>
            <w:top w:val="none" w:sz="0" w:space="0" w:color="auto"/>
            <w:left w:val="none" w:sz="0" w:space="0" w:color="auto"/>
            <w:bottom w:val="none" w:sz="0" w:space="0" w:color="auto"/>
            <w:right w:val="none" w:sz="0" w:space="0" w:color="auto"/>
          </w:divBdr>
        </w:div>
        <w:div w:id="1922521469">
          <w:marLeft w:val="0"/>
          <w:marRight w:val="0"/>
          <w:marTop w:val="0"/>
          <w:marBottom w:val="0"/>
          <w:divBdr>
            <w:top w:val="none" w:sz="0" w:space="0" w:color="auto"/>
            <w:left w:val="none" w:sz="0" w:space="0" w:color="auto"/>
            <w:bottom w:val="none" w:sz="0" w:space="0" w:color="auto"/>
            <w:right w:val="none" w:sz="0" w:space="0" w:color="auto"/>
          </w:divBdr>
        </w:div>
        <w:div w:id="598568127">
          <w:marLeft w:val="0"/>
          <w:marRight w:val="0"/>
          <w:marTop w:val="0"/>
          <w:marBottom w:val="0"/>
          <w:divBdr>
            <w:top w:val="none" w:sz="0" w:space="0" w:color="auto"/>
            <w:left w:val="none" w:sz="0" w:space="0" w:color="auto"/>
            <w:bottom w:val="none" w:sz="0" w:space="0" w:color="auto"/>
            <w:right w:val="none" w:sz="0" w:space="0" w:color="auto"/>
          </w:divBdr>
        </w:div>
        <w:div w:id="1960456032">
          <w:marLeft w:val="0"/>
          <w:marRight w:val="0"/>
          <w:marTop w:val="0"/>
          <w:marBottom w:val="0"/>
          <w:divBdr>
            <w:top w:val="none" w:sz="0" w:space="0" w:color="auto"/>
            <w:left w:val="none" w:sz="0" w:space="0" w:color="auto"/>
            <w:bottom w:val="none" w:sz="0" w:space="0" w:color="auto"/>
            <w:right w:val="none" w:sz="0" w:space="0" w:color="auto"/>
          </w:divBdr>
        </w:div>
        <w:div w:id="2114202471">
          <w:marLeft w:val="0"/>
          <w:marRight w:val="0"/>
          <w:marTop w:val="0"/>
          <w:marBottom w:val="0"/>
          <w:divBdr>
            <w:top w:val="none" w:sz="0" w:space="0" w:color="auto"/>
            <w:left w:val="none" w:sz="0" w:space="0" w:color="auto"/>
            <w:bottom w:val="none" w:sz="0" w:space="0" w:color="auto"/>
            <w:right w:val="none" w:sz="0" w:space="0" w:color="auto"/>
          </w:divBdr>
        </w:div>
        <w:div w:id="828405246">
          <w:marLeft w:val="0"/>
          <w:marRight w:val="0"/>
          <w:marTop w:val="0"/>
          <w:marBottom w:val="0"/>
          <w:divBdr>
            <w:top w:val="none" w:sz="0" w:space="0" w:color="auto"/>
            <w:left w:val="none" w:sz="0" w:space="0" w:color="auto"/>
            <w:bottom w:val="none" w:sz="0" w:space="0" w:color="auto"/>
            <w:right w:val="none" w:sz="0" w:space="0" w:color="auto"/>
          </w:divBdr>
        </w:div>
        <w:div w:id="911426472">
          <w:marLeft w:val="0"/>
          <w:marRight w:val="0"/>
          <w:marTop w:val="0"/>
          <w:marBottom w:val="0"/>
          <w:divBdr>
            <w:top w:val="none" w:sz="0" w:space="0" w:color="auto"/>
            <w:left w:val="none" w:sz="0" w:space="0" w:color="auto"/>
            <w:bottom w:val="none" w:sz="0" w:space="0" w:color="auto"/>
            <w:right w:val="none" w:sz="0" w:space="0" w:color="auto"/>
          </w:divBdr>
        </w:div>
        <w:div w:id="280117440">
          <w:marLeft w:val="0"/>
          <w:marRight w:val="0"/>
          <w:marTop w:val="0"/>
          <w:marBottom w:val="0"/>
          <w:divBdr>
            <w:top w:val="none" w:sz="0" w:space="0" w:color="auto"/>
            <w:left w:val="none" w:sz="0" w:space="0" w:color="auto"/>
            <w:bottom w:val="none" w:sz="0" w:space="0" w:color="auto"/>
            <w:right w:val="none" w:sz="0" w:space="0" w:color="auto"/>
          </w:divBdr>
        </w:div>
        <w:div w:id="860707339">
          <w:marLeft w:val="0"/>
          <w:marRight w:val="0"/>
          <w:marTop w:val="0"/>
          <w:marBottom w:val="0"/>
          <w:divBdr>
            <w:top w:val="none" w:sz="0" w:space="0" w:color="auto"/>
            <w:left w:val="none" w:sz="0" w:space="0" w:color="auto"/>
            <w:bottom w:val="none" w:sz="0" w:space="0" w:color="auto"/>
            <w:right w:val="none" w:sz="0" w:space="0" w:color="auto"/>
          </w:divBdr>
        </w:div>
        <w:div w:id="1835878787">
          <w:marLeft w:val="0"/>
          <w:marRight w:val="0"/>
          <w:marTop w:val="0"/>
          <w:marBottom w:val="0"/>
          <w:divBdr>
            <w:top w:val="none" w:sz="0" w:space="0" w:color="auto"/>
            <w:left w:val="none" w:sz="0" w:space="0" w:color="auto"/>
            <w:bottom w:val="none" w:sz="0" w:space="0" w:color="auto"/>
            <w:right w:val="none" w:sz="0" w:space="0" w:color="auto"/>
          </w:divBdr>
        </w:div>
        <w:div w:id="986593017">
          <w:marLeft w:val="0"/>
          <w:marRight w:val="0"/>
          <w:marTop w:val="0"/>
          <w:marBottom w:val="0"/>
          <w:divBdr>
            <w:top w:val="none" w:sz="0" w:space="0" w:color="auto"/>
            <w:left w:val="none" w:sz="0" w:space="0" w:color="auto"/>
            <w:bottom w:val="none" w:sz="0" w:space="0" w:color="auto"/>
            <w:right w:val="none" w:sz="0" w:space="0" w:color="auto"/>
          </w:divBdr>
        </w:div>
        <w:div w:id="266499250">
          <w:marLeft w:val="0"/>
          <w:marRight w:val="0"/>
          <w:marTop w:val="0"/>
          <w:marBottom w:val="0"/>
          <w:divBdr>
            <w:top w:val="none" w:sz="0" w:space="0" w:color="auto"/>
            <w:left w:val="none" w:sz="0" w:space="0" w:color="auto"/>
            <w:bottom w:val="none" w:sz="0" w:space="0" w:color="auto"/>
            <w:right w:val="none" w:sz="0" w:space="0" w:color="auto"/>
          </w:divBdr>
        </w:div>
        <w:div w:id="1906329444">
          <w:marLeft w:val="0"/>
          <w:marRight w:val="0"/>
          <w:marTop w:val="0"/>
          <w:marBottom w:val="0"/>
          <w:divBdr>
            <w:top w:val="none" w:sz="0" w:space="0" w:color="auto"/>
            <w:left w:val="none" w:sz="0" w:space="0" w:color="auto"/>
            <w:bottom w:val="none" w:sz="0" w:space="0" w:color="auto"/>
            <w:right w:val="none" w:sz="0" w:space="0" w:color="auto"/>
          </w:divBdr>
        </w:div>
        <w:div w:id="1655599165">
          <w:marLeft w:val="0"/>
          <w:marRight w:val="0"/>
          <w:marTop w:val="0"/>
          <w:marBottom w:val="0"/>
          <w:divBdr>
            <w:top w:val="none" w:sz="0" w:space="0" w:color="auto"/>
            <w:left w:val="none" w:sz="0" w:space="0" w:color="auto"/>
            <w:bottom w:val="none" w:sz="0" w:space="0" w:color="auto"/>
            <w:right w:val="none" w:sz="0" w:space="0" w:color="auto"/>
          </w:divBdr>
        </w:div>
        <w:div w:id="2131313910">
          <w:marLeft w:val="0"/>
          <w:marRight w:val="0"/>
          <w:marTop w:val="0"/>
          <w:marBottom w:val="0"/>
          <w:divBdr>
            <w:top w:val="none" w:sz="0" w:space="0" w:color="auto"/>
            <w:left w:val="none" w:sz="0" w:space="0" w:color="auto"/>
            <w:bottom w:val="none" w:sz="0" w:space="0" w:color="auto"/>
            <w:right w:val="none" w:sz="0" w:space="0" w:color="auto"/>
          </w:divBdr>
        </w:div>
        <w:div w:id="618225903">
          <w:marLeft w:val="0"/>
          <w:marRight w:val="0"/>
          <w:marTop w:val="0"/>
          <w:marBottom w:val="0"/>
          <w:divBdr>
            <w:top w:val="none" w:sz="0" w:space="0" w:color="auto"/>
            <w:left w:val="none" w:sz="0" w:space="0" w:color="auto"/>
            <w:bottom w:val="none" w:sz="0" w:space="0" w:color="auto"/>
            <w:right w:val="none" w:sz="0" w:space="0" w:color="auto"/>
          </w:divBdr>
        </w:div>
        <w:div w:id="1153834402">
          <w:marLeft w:val="0"/>
          <w:marRight w:val="0"/>
          <w:marTop w:val="0"/>
          <w:marBottom w:val="0"/>
          <w:divBdr>
            <w:top w:val="none" w:sz="0" w:space="0" w:color="auto"/>
            <w:left w:val="none" w:sz="0" w:space="0" w:color="auto"/>
            <w:bottom w:val="none" w:sz="0" w:space="0" w:color="auto"/>
            <w:right w:val="none" w:sz="0" w:space="0" w:color="auto"/>
          </w:divBdr>
        </w:div>
        <w:div w:id="1737701120">
          <w:marLeft w:val="0"/>
          <w:marRight w:val="0"/>
          <w:marTop w:val="0"/>
          <w:marBottom w:val="0"/>
          <w:divBdr>
            <w:top w:val="none" w:sz="0" w:space="0" w:color="auto"/>
            <w:left w:val="none" w:sz="0" w:space="0" w:color="auto"/>
            <w:bottom w:val="none" w:sz="0" w:space="0" w:color="auto"/>
            <w:right w:val="none" w:sz="0" w:space="0" w:color="auto"/>
          </w:divBdr>
        </w:div>
        <w:div w:id="396779308">
          <w:marLeft w:val="0"/>
          <w:marRight w:val="0"/>
          <w:marTop w:val="0"/>
          <w:marBottom w:val="0"/>
          <w:divBdr>
            <w:top w:val="none" w:sz="0" w:space="0" w:color="auto"/>
            <w:left w:val="none" w:sz="0" w:space="0" w:color="auto"/>
            <w:bottom w:val="none" w:sz="0" w:space="0" w:color="auto"/>
            <w:right w:val="none" w:sz="0" w:space="0" w:color="auto"/>
          </w:divBdr>
        </w:div>
        <w:div w:id="767653079">
          <w:marLeft w:val="0"/>
          <w:marRight w:val="0"/>
          <w:marTop w:val="0"/>
          <w:marBottom w:val="0"/>
          <w:divBdr>
            <w:top w:val="none" w:sz="0" w:space="0" w:color="auto"/>
            <w:left w:val="none" w:sz="0" w:space="0" w:color="auto"/>
            <w:bottom w:val="none" w:sz="0" w:space="0" w:color="auto"/>
            <w:right w:val="none" w:sz="0" w:space="0" w:color="auto"/>
          </w:divBdr>
        </w:div>
        <w:div w:id="2026519156">
          <w:marLeft w:val="0"/>
          <w:marRight w:val="0"/>
          <w:marTop w:val="0"/>
          <w:marBottom w:val="0"/>
          <w:divBdr>
            <w:top w:val="none" w:sz="0" w:space="0" w:color="auto"/>
            <w:left w:val="none" w:sz="0" w:space="0" w:color="auto"/>
            <w:bottom w:val="none" w:sz="0" w:space="0" w:color="auto"/>
            <w:right w:val="none" w:sz="0" w:space="0" w:color="auto"/>
          </w:divBdr>
        </w:div>
        <w:div w:id="368650677">
          <w:marLeft w:val="0"/>
          <w:marRight w:val="0"/>
          <w:marTop w:val="0"/>
          <w:marBottom w:val="0"/>
          <w:divBdr>
            <w:top w:val="none" w:sz="0" w:space="0" w:color="auto"/>
            <w:left w:val="none" w:sz="0" w:space="0" w:color="auto"/>
            <w:bottom w:val="none" w:sz="0" w:space="0" w:color="auto"/>
            <w:right w:val="none" w:sz="0" w:space="0" w:color="auto"/>
          </w:divBdr>
        </w:div>
        <w:div w:id="515116177">
          <w:marLeft w:val="0"/>
          <w:marRight w:val="0"/>
          <w:marTop w:val="0"/>
          <w:marBottom w:val="0"/>
          <w:divBdr>
            <w:top w:val="none" w:sz="0" w:space="0" w:color="auto"/>
            <w:left w:val="none" w:sz="0" w:space="0" w:color="auto"/>
            <w:bottom w:val="none" w:sz="0" w:space="0" w:color="auto"/>
            <w:right w:val="none" w:sz="0" w:space="0" w:color="auto"/>
          </w:divBdr>
        </w:div>
        <w:div w:id="369691118">
          <w:marLeft w:val="0"/>
          <w:marRight w:val="0"/>
          <w:marTop w:val="0"/>
          <w:marBottom w:val="0"/>
          <w:divBdr>
            <w:top w:val="none" w:sz="0" w:space="0" w:color="auto"/>
            <w:left w:val="none" w:sz="0" w:space="0" w:color="auto"/>
            <w:bottom w:val="none" w:sz="0" w:space="0" w:color="auto"/>
            <w:right w:val="none" w:sz="0" w:space="0" w:color="auto"/>
          </w:divBdr>
        </w:div>
        <w:div w:id="2086607745">
          <w:marLeft w:val="0"/>
          <w:marRight w:val="0"/>
          <w:marTop w:val="0"/>
          <w:marBottom w:val="0"/>
          <w:divBdr>
            <w:top w:val="none" w:sz="0" w:space="0" w:color="auto"/>
            <w:left w:val="none" w:sz="0" w:space="0" w:color="auto"/>
            <w:bottom w:val="none" w:sz="0" w:space="0" w:color="auto"/>
            <w:right w:val="none" w:sz="0" w:space="0" w:color="auto"/>
          </w:divBdr>
        </w:div>
        <w:div w:id="700975704">
          <w:marLeft w:val="0"/>
          <w:marRight w:val="0"/>
          <w:marTop w:val="0"/>
          <w:marBottom w:val="0"/>
          <w:divBdr>
            <w:top w:val="none" w:sz="0" w:space="0" w:color="auto"/>
            <w:left w:val="none" w:sz="0" w:space="0" w:color="auto"/>
            <w:bottom w:val="none" w:sz="0" w:space="0" w:color="auto"/>
            <w:right w:val="none" w:sz="0" w:space="0" w:color="auto"/>
          </w:divBdr>
        </w:div>
        <w:div w:id="1477647937">
          <w:marLeft w:val="0"/>
          <w:marRight w:val="0"/>
          <w:marTop w:val="0"/>
          <w:marBottom w:val="0"/>
          <w:divBdr>
            <w:top w:val="none" w:sz="0" w:space="0" w:color="auto"/>
            <w:left w:val="none" w:sz="0" w:space="0" w:color="auto"/>
            <w:bottom w:val="none" w:sz="0" w:space="0" w:color="auto"/>
            <w:right w:val="none" w:sz="0" w:space="0" w:color="auto"/>
          </w:divBdr>
        </w:div>
        <w:div w:id="978412866">
          <w:marLeft w:val="0"/>
          <w:marRight w:val="0"/>
          <w:marTop w:val="0"/>
          <w:marBottom w:val="0"/>
          <w:divBdr>
            <w:top w:val="none" w:sz="0" w:space="0" w:color="auto"/>
            <w:left w:val="none" w:sz="0" w:space="0" w:color="auto"/>
            <w:bottom w:val="none" w:sz="0" w:space="0" w:color="auto"/>
            <w:right w:val="none" w:sz="0" w:space="0" w:color="auto"/>
          </w:divBdr>
        </w:div>
        <w:div w:id="941303875">
          <w:marLeft w:val="0"/>
          <w:marRight w:val="0"/>
          <w:marTop w:val="0"/>
          <w:marBottom w:val="0"/>
          <w:divBdr>
            <w:top w:val="none" w:sz="0" w:space="0" w:color="auto"/>
            <w:left w:val="none" w:sz="0" w:space="0" w:color="auto"/>
            <w:bottom w:val="none" w:sz="0" w:space="0" w:color="auto"/>
            <w:right w:val="none" w:sz="0" w:space="0" w:color="auto"/>
          </w:divBdr>
        </w:div>
        <w:div w:id="531066757">
          <w:marLeft w:val="0"/>
          <w:marRight w:val="0"/>
          <w:marTop w:val="0"/>
          <w:marBottom w:val="0"/>
          <w:divBdr>
            <w:top w:val="none" w:sz="0" w:space="0" w:color="auto"/>
            <w:left w:val="none" w:sz="0" w:space="0" w:color="auto"/>
            <w:bottom w:val="none" w:sz="0" w:space="0" w:color="auto"/>
            <w:right w:val="none" w:sz="0" w:space="0" w:color="auto"/>
          </w:divBdr>
        </w:div>
        <w:div w:id="1840803923">
          <w:marLeft w:val="0"/>
          <w:marRight w:val="0"/>
          <w:marTop w:val="0"/>
          <w:marBottom w:val="0"/>
          <w:divBdr>
            <w:top w:val="none" w:sz="0" w:space="0" w:color="auto"/>
            <w:left w:val="none" w:sz="0" w:space="0" w:color="auto"/>
            <w:bottom w:val="none" w:sz="0" w:space="0" w:color="auto"/>
            <w:right w:val="none" w:sz="0" w:space="0" w:color="auto"/>
          </w:divBdr>
        </w:div>
        <w:div w:id="1397389933">
          <w:marLeft w:val="0"/>
          <w:marRight w:val="0"/>
          <w:marTop w:val="0"/>
          <w:marBottom w:val="0"/>
          <w:divBdr>
            <w:top w:val="none" w:sz="0" w:space="0" w:color="auto"/>
            <w:left w:val="none" w:sz="0" w:space="0" w:color="auto"/>
            <w:bottom w:val="none" w:sz="0" w:space="0" w:color="auto"/>
            <w:right w:val="none" w:sz="0" w:space="0" w:color="auto"/>
          </w:divBdr>
        </w:div>
        <w:div w:id="1355695370">
          <w:marLeft w:val="0"/>
          <w:marRight w:val="0"/>
          <w:marTop w:val="0"/>
          <w:marBottom w:val="0"/>
          <w:divBdr>
            <w:top w:val="none" w:sz="0" w:space="0" w:color="auto"/>
            <w:left w:val="none" w:sz="0" w:space="0" w:color="auto"/>
            <w:bottom w:val="none" w:sz="0" w:space="0" w:color="auto"/>
            <w:right w:val="none" w:sz="0" w:space="0" w:color="auto"/>
          </w:divBdr>
        </w:div>
        <w:div w:id="616722096">
          <w:marLeft w:val="0"/>
          <w:marRight w:val="0"/>
          <w:marTop w:val="0"/>
          <w:marBottom w:val="0"/>
          <w:divBdr>
            <w:top w:val="none" w:sz="0" w:space="0" w:color="auto"/>
            <w:left w:val="none" w:sz="0" w:space="0" w:color="auto"/>
            <w:bottom w:val="none" w:sz="0" w:space="0" w:color="auto"/>
            <w:right w:val="none" w:sz="0" w:space="0" w:color="auto"/>
          </w:divBdr>
        </w:div>
        <w:div w:id="2825692">
          <w:marLeft w:val="0"/>
          <w:marRight w:val="0"/>
          <w:marTop w:val="0"/>
          <w:marBottom w:val="0"/>
          <w:divBdr>
            <w:top w:val="none" w:sz="0" w:space="0" w:color="auto"/>
            <w:left w:val="none" w:sz="0" w:space="0" w:color="auto"/>
            <w:bottom w:val="none" w:sz="0" w:space="0" w:color="auto"/>
            <w:right w:val="none" w:sz="0" w:space="0" w:color="auto"/>
          </w:divBdr>
        </w:div>
        <w:div w:id="467209020">
          <w:marLeft w:val="0"/>
          <w:marRight w:val="0"/>
          <w:marTop w:val="0"/>
          <w:marBottom w:val="0"/>
          <w:divBdr>
            <w:top w:val="none" w:sz="0" w:space="0" w:color="auto"/>
            <w:left w:val="none" w:sz="0" w:space="0" w:color="auto"/>
            <w:bottom w:val="none" w:sz="0" w:space="0" w:color="auto"/>
            <w:right w:val="none" w:sz="0" w:space="0" w:color="auto"/>
          </w:divBdr>
        </w:div>
      </w:divsChild>
    </w:div>
    <w:div w:id="239487571">
      <w:bodyDiv w:val="1"/>
      <w:marLeft w:val="0"/>
      <w:marRight w:val="0"/>
      <w:marTop w:val="0"/>
      <w:marBottom w:val="0"/>
      <w:divBdr>
        <w:top w:val="none" w:sz="0" w:space="0" w:color="auto"/>
        <w:left w:val="none" w:sz="0" w:space="0" w:color="auto"/>
        <w:bottom w:val="none" w:sz="0" w:space="0" w:color="auto"/>
        <w:right w:val="none" w:sz="0" w:space="0" w:color="auto"/>
      </w:divBdr>
    </w:div>
    <w:div w:id="239798227">
      <w:bodyDiv w:val="1"/>
      <w:marLeft w:val="0"/>
      <w:marRight w:val="0"/>
      <w:marTop w:val="0"/>
      <w:marBottom w:val="0"/>
      <w:divBdr>
        <w:top w:val="none" w:sz="0" w:space="0" w:color="auto"/>
        <w:left w:val="none" w:sz="0" w:space="0" w:color="auto"/>
        <w:bottom w:val="none" w:sz="0" w:space="0" w:color="auto"/>
        <w:right w:val="none" w:sz="0" w:space="0" w:color="auto"/>
      </w:divBdr>
    </w:div>
    <w:div w:id="240144404">
      <w:bodyDiv w:val="1"/>
      <w:marLeft w:val="0"/>
      <w:marRight w:val="0"/>
      <w:marTop w:val="0"/>
      <w:marBottom w:val="0"/>
      <w:divBdr>
        <w:top w:val="none" w:sz="0" w:space="0" w:color="auto"/>
        <w:left w:val="none" w:sz="0" w:space="0" w:color="auto"/>
        <w:bottom w:val="none" w:sz="0" w:space="0" w:color="auto"/>
        <w:right w:val="none" w:sz="0" w:space="0" w:color="auto"/>
      </w:divBdr>
    </w:div>
    <w:div w:id="240675567">
      <w:bodyDiv w:val="1"/>
      <w:marLeft w:val="0"/>
      <w:marRight w:val="0"/>
      <w:marTop w:val="0"/>
      <w:marBottom w:val="0"/>
      <w:divBdr>
        <w:top w:val="none" w:sz="0" w:space="0" w:color="auto"/>
        <w:left w:val="none" w:sz="0" w:space="0" w:color="auto"/>
        <w:bottom w:val="none" w:sz="0" w:space="0" w:color="auto"/>
        <w:right w:val="none" w:sz="0" w:space="0" w:color="auto"/>
      </w:divBdr>
    </w:div>
    <w:div w:id="240801880">
      <w:bodyDiv w:val="1"/>
      <w:marLeft w:val="0"/>
      <w:marRight w:val="0"/>
      <w:marTop w:val="0"/>
      <w:marBottom w:val="0"/>
      <w:divBdr>
        <w:top w:val="none" w:sz="0" w:space="0" w:color="auto"/>
        <w:left w:val="none" w:sz="0" w:space="0" w:color="auto"/>
        <w:bottom w:val="none" w:sz="0" w:space="0" w:color="auto"/>
        <w:right w:val="none" w:sz="0" w:space="0" w:color="auto"/>
      </w:divBdr>
    </w:div>
    <w:div w:id="240913758">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566295">
      <w:bodyDiv w:val="1"/>
      <w:marLeft w:val="0"/>
      <w:marRight w:val="0"/>
      <w:marTop w:val="0"/>
      <w:marBottom w:val="0"/>
      <w:divBdr>
        <w:top w:val="none" w:sz="0" w:space="0" w:color="auto"/>
        <w:left w:val="none" w:sz="0" w:space="0" w:color="auto"/>
        <w:bottom w:val="none" w:sz="0" w:space="0" w:color="auto"/>
        <w:right w:val="none" w:sz="0" w:space="0" w:color="auto"/>
      </w:divBdr>
    </w:div>
    <w:div w:id="241718370">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1763616">
      <w:bodyDiv w:val="1"/>
      <w:marLeft w:val="0"/>
      <w:marRight w:val="0"/>
      <w:marTop w:val="0"/>
      <w:marBottom w:val="0"/>
      <w:divBdr>
        <w:top w:val="none" w:sz="0" w:space="0" w:color="auto"/>
        <w:left w:val="none" w:sz="0" w:space="0" w:color="auto"/>
        <w:bottom w:val="none" w:sz="0" w:space="0" w:color="auto"/>
        <w:right w:val="none" w:sz="0" w:space="0" w:color="auto"/>
      </w:divBdr>
    </w:div>
    <w:div w:id="242572428">
      <w:bodyDiv w:val="1"/>
      <w:marLeft w:val="0"/>
      <w:marRight w:val="0"/>
      <w:marTop w:val="0"/>
      <w:marBottom w:val="0"/>
      <w:divBdr>
        <w:top w:val="none" w:sz="0" w:space="0" w:color="auto"/>
        <w:left w:val="none" w:sz="0" w:space="0" w:color="auto"/>
        <w:bottom w:val="none" w:sz="0" w:space="0" w:color="auto"/>
        <w:right w:val="none" w:sz="0" w:space="0" w:color="auto"/>
      </w:divBdr>
    </w:div>
    <w:div w:id="242877917">
      <w:bodyDiv w:val="1"/>
      <w:marLeft w:val="0"/>
      <w:marRight w:val="0"/>
      <w:marTop w:val="0"/>
      <w:marBottom w:val="0"/>
      <w:divBdr>
        <w:top w:val="none" w:sz="0" w:space="0" w:color="auto"/>
        <w:left w:val="none" w:sz="0" w:space="0" w:color="auto"/>
        <w:bottom w:val="none" w:sz="0" w:space="0" w:color="auto"/>
        <w:right w:val="none" w:sz="0" w:space="0" w:color="auto"/>
      </w:divBdr>
    </w:div>
    <w:div w:id="242884753">
      <w:bodyDiv w:val="1"/>
      <w:marLeft w:val="0"/>
      <w:marRight w:val="0"/>
      <w:marTop w:val="0"/>
      <w:marBottom w:val="0"/>
      <w:divBdr>
        <w:top w:val="none" w:sz="0" w:space="0" w:color="auto"/>
        <w:left w:val="none" w:sz="0" w:space="0" w:color="auto"/>
        <w:bottom w:val="none" w:sz="0" w:space="0" w:color="auto"/>
        <w:right w:val="none" w:sz="0" w:space="0" w:color="auto"/>
      </w:divBdr>
    </w:div>
    <w:div w:id="243029566">
      <w:bodyDiv w:val="1"/>
      <w:marLeft w:val="0"/>
      <w:marRight w:val="0"/>
      <w:marTop w:val="0"/>
      <w:marBottom w:val="0"/>
      <w:divBdr>
        <w:top w:val="none" w:sz="0" w:space="0" w:color="auto"/>
        <w:left w:val="none" w:sz="0" w:space="0" w:color="auto"/>
        <w:bottom w:val="none" w:sz="0" w:space="0" w:color="auto"/>
        <w:right w:val="none" w:sz="0" w:space="0" w:color="auto"/>
      </w:divBdr>
    </w:div>
    <w:div w:id="243537321">
      <w:bodyDiv w:val="1"/>
      <w:marLeft w:val="0"/>
      <w:marRight w:val="0"/>
      <w:marTop w:val="0"/>
      <w:marBottom w:val="0"/>
      <w:divBdr>
        <w:top w:val="none" w:sz="0" w:space="0" w:color="auto"/>
        <w:left w:val="none" w:sz="0" w:space="0" w:color="auto"/>
        <w:bottom w:val="none" w:sz="0" w:space="0" w:color="auto"/>
        <w:right w:val="none" w:sz="0" w:space="0" w:color="auto"/>
      </w:divBdr>
    </w:div>
    <w:div w:id="244150894">
      <w:bodyDiv w:val="1"/>
      <w:marLeft w:val="0"/>
      <w:marRight w:val="0"/>
      <w:marTop w:val="0"/>
      <w:marBottom w:val="0"/>
      <w:divBdr>
        <w:top w:val="none" w:sz="0" w:space="0" w:color="auto"/>
        <w:left w:val="none" w:sz="0" w:space="0" w:color="auto"/>
        <w:bottom w:val="none" w:sz="0" w:space="0" w:color="auto"/>
        <w:right w:val="none" w:sz="0" w:space="0" w:color="auto"/>
      </w:divBdr>
    </w:div>
    <w:div w:id="245118439">
      <w:bodyDiv w:val="1"/>
      <w:marLeft w:val="0"/>
      <w:marRight w:val="0"/>
      <w:marTop w:val="0"/>
      <w:marBottom w:val="0"/>
      <w:divBdr>
        <w:top w:val="none" w:sz="0" w:space="0" w:color="auto"/>
        <w:left w:val="none" w:sz="0" w:space="0" w:color="auto"/>
        <w:bottom w:val="none" w:sz="0" w:space="0" w:color="auto"/>
        <w:right w:val="none" w:sz="0" w:space="0" w:color="auto"/>
      </w:divBdr>
    </w:div>
    <w:div w:id="245503708">
      <w:bodyDiv w:val="1"/>
      <w:marLeft w:val="0"/>
      <w:marRight w:val="0"/>
      <w:marTop w:val="0"/>
      <w:marBottom w:val="0"/>
      <w:divBdr>
        <w:top w:val="none" w:sz="0" w:space="0" w:color="auto"/>
        <w:left w:val="none" w:sz="0" w:space="0" w:color="auto"/>
        <w:bottom w:val="none" w:sz="0" w:space="0" w:color="auto"/>
        <w:right w:val="none" w:sz="0" w:space="0" w:color="auto"/>
      </w:divBdr>
    </w:div>
    <w:div w:id="245963583">
      <w:bodyDiv w:val="1"/>
      <w:marLeft w:val="0"/>
      <w:marRight w:val="0"/>
      <w:marTop w:val="0"/>
      <w:marBottom w:val="0"/>
      <w:divBdr>
        <w:top w:val="none" w:sz="0" w:space="0" w:color="auto"/>
        <w:left w:val="none" w:sz="0" w:space="0" w:color="auto"/>
        <w:bottom w:val="none" w:sz="0" w:space="0" w:color="auto"/>
        <w:right w:val="none" w:sz="0" w:space="0" w:color="auto"/>
      </w:divBdr>
    </w:div>
    <w:div w:id="246623507">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319037">
      <w:bodyDiv w:val="1"/>
      <w:marLeft w:val="0"/>
      <w:marRight w:val="0"/>
      <w:marTop w:val="0"/>
      <w:marBottom w:val="0"/>
      <w:divBdr>
        <w:top w:val="none" w:sz="0" w:space="0" w:color="auto"/>
        <w:left w:val="none" w:sz="0" w:space="0" w:color="auto"/>
        <w:bottom w:val="none" w:sz="0" w:space="0" w:color="auto"/>
        <w:right w:val="none" w:sz="0" w:space="0" w:color="auto"/>
      </w:divBdr>
    </w:div>
    <w:div w:id="249504815">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0480056">
      <w:bodyDiv w:val="1"/>
      <w:marLeft w:val="0"/>
      <w:marRight w:val="0"/>
      <w:marTop w:val="0"/>
      <w:marBottom w:val="0"/>
      <w:divBdr>
        <w:top w:val="none" w:sz="0" w:space="0" w:color="auto"/>
        <w:left w:val="none" w:sz="0" w:space="0" w:color="auto"/>
        <w:bottom w:val="none" w:sz="0" w:space="0" w:color="auto"/>
        <w:right w:val="none" w:sz="0" w:space="0" w:color="auto"/>
      </w:divBdr>
    </w:div>
    <w:div w:id="250627486">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1209682">
      <w:bodyDiv w:val="1"/>
      <w:marLeft w:val="0"/>
      <w:marRight w:val="0"/>
      <w:marTop w:val="0"/>
      <w:marBottom w:val="0"/>
      <w:divBdr>
        <w:top w:val="none" w:sz="0" w:space="0" w:color="auto"/>
        <w:left w:val="none" w:sz="0" w:space="0" w:color="auto"/>
        <w:bottom w:val="none" w:sz="0" w:space="0" w:color="auto"/>
        <w:right w:val="none" w:sz="0" w:space="0" w:color="auto"/>
      </w:divBdr>
    </w:div>
    <w:div w:id="251818927">
      <w:bodyDiv w:val="1"/>
      <w:marLeft w:val="0"/>
      <w:marRight w:val="0"/>
      <w:marTop w:val="0"/>
      <w:marBottom w:val="0"/>
      <w:divBdr>
        <w:top w:val="none" w:sz="0" w:space="0" w:color="auto"/>
        <w:left w:val="none" w:sz="0" w:space="0" w:color="auto"/>
        <w:bottom w:val="none" w:sz="0" w:space="0" w:color="auto"/>
        <w:right w:val="none" w:sz="0" w:space="0" w:color="auto"/>
      </w:divBdr>
    </w:div>
    <w:div w:id="252082723">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050913">
      <w:bodyDiv w:val="1"/>
      <w:marLeft w:val="0"/>
      <w:marRight w:val="0"/>
      <w:marTop w:val="0"/>
      <w:marBottom w:val="0"/>
      <w:divBdr>
        <w:top w:val="none" w:sz="0" w:space="0" w:color="auto"/>
        <w:left w:val="none" w:sz="0" w:space="0" w:color="auto"/>
        <w:bottom w:val="none" w:sz="0" w:space="0" w:color="auto"/>
        <w:right w:val="none" w:sz="0" w:space="0" w:color="auto"/>
      </w:divBdr>
    </w:div>
    <w:div w:id="253168036">
      <w:bodyDiv w:val="1"/>
      <w:marLeft w:val="0"/>
      <w:marRight w:val="0"/>
      <w:marTop w:val="0"/>
      <w:marBottom w:val="0"/>
      <w:divBdr>
        <w:top w:val="none" w:sz="0" w:space="0" w:color="auto"/>
        <w:left w:val="none" w:sz="0" w:space="0" w:color="auto"/>
        <w:bottom w:val="none" w:sz="0" w:space="0" w:color="auto"/>
        <w:right w:val="none" w:sz="0" w:space="0" w:color="auto"/>
      </w:divBdr>
    </w:div>
    <w:div w:id="253176400">
      <w:bodyDiv w:val="1"/>
      <w:marLeft w:val="0"/>
      <w:marRight w:val="0"/>
      <w:marTop w:val="0"/>
      <w:marBottom w:val="0"/>
      <w:divBdr>
        <w:top w:val="none" w:sz="0" w:space="0" w:color="auto"/>
        <w:left w:val="none" w:sz="0" w:space="0" w:color="auto"/>
        <w:bottom w:val="none" w:sz="0" w:space="0" w:color="auto"/>
        <w:right w:val="none" w:sz="0" w:space="0" w:color="auto"/>
      </w:divBdr>
    </w:div>
    <w:div w:id="253249436">
      <w:bodyDiv w:val="1"/>
      <w:marLeft w:val="0"/>
      <w:marRight w:val="0"/>
      <w:marTop w:val="0"/>
      <w:marBottom w:val="0"/>
      <w:divBdr>
        <w:top w:val="none" w:sz="0" w:space="0" w:color="auto"/>
        <w:left w:val="none" w:sz="0" w:space="0" w:color="auto"/>
        <w:bottom w:val="none" w:sz="0" w:space="0" w:color="auto"/>
        <w:right w:val="none" w:sz="0" w:space="0" w:color="auto"/>
      </w:divBdr>
    </w:div>
    <w:div w:id="253755653">
      <w:bodyDiv w:val="1"/>
      <w:marLeft w:val="0"/>
      <w:marRight w:val="0"/>
      <w:marTop w:val="0"/>
      <w:marBottom w:val="0"/>
      <w:divBdr>
        <w:top w:val="none" w:sz="0" w:space="0" w:color="auto"/>
        <w:left w:val="none" w:sz="0" w:space="0" w:color="auto"/>
        <w:bottom w:val="none" w:sz="0" w:space="0" w:color="auto"/>
        <w:right w:val="none" w:sz="0" w:space="0" w:color="auto"/>
      </w:divBdr>
    </w:div>
    <w:div w:id="253901228">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4293033">
      <w:bodyDiv w:val="1"/>
      <w:marLeft w:val="0"/>
      <w:marRight w:val="0"/>
      <w:marTop w:val="0"/>
      <w:marBottom w:val="0"/>
      <w:divBdr>
        <w:top w:val="none" w:sz="0" w:space="0" w:color="auto"/>
        <w:left w:val="none" w:sz="0" w:space="0" w:color="auto"/>
        <w:bottom w:val="none" w:sz="0" w:space="0" w:color="auto"/>
        <w:right w:val="none" w:sz="0" w:space="0" w:color="auto"/>
      </w:divBdr>
    </w:div>
    <w:div w:id="254750755">
      <w:bodyDiv w:val="1"/>
      <w:marLeft w:val="0"/>
      <w:marRight w:val="0"/>
      <w:marTop w:val="0"/>
      <w:marBottom w:val="0"/>
      <w:divBdr>
        <w:top w:val="none" w:sz="0" w:space="0" w:color="auto"/>
        <w:left w:val="none" w:sz="0" w:space="0" w:color="auto"/>
        <w:bottom w:val="none" w:sz="0" w:space="0" w:color="auto"/>
        <w:right w:val="none" w:sz="0" w:space="0" w:color="auto"/>
      </w:divBdr>
    </w:div>
    <w:div w:id="254821972">
      <w:bodyDiv w:val="1"/>
      <w:marLeft w:val="0"/>
      <w:marRight w:val="0"/>
      <w:marTop w:val="0"/>
      <w:marBottom w:val="0"/>
      <w:divBdr>
        <w:top w:val="none" w:sz="0" w:space="0" w:color="auto"/>
        <w:left w:val="none" w:sz="0" w:space="0" w:color="auto"/>
        <w:bottom w:val="none" w:sz="0" w:space="0" w:color="auto"/>
        <w:right w:val="none" w:sz="0" w:space="0" w:color="auto"/>
      </w:divBdr>
    </w:div>
    <w:div w:id="254825706">
      <w:bodyDiv w:val="1"/>
      <w:marLeft w:val="0"/>
      <w:marRight w:val="0"/>
      <w:marTop w:val="0"/>
      <w:marBottom w:val="0"/>
      <w:divBdr>
        <w:top w:val="none" w:sz="0" w:space="0" w:color="auto"/>
        <w:left w:val="none" w:sz="0" w:space="0" w:color="auto"/>
        <w:bottom w:val="none" w:sz="0" w:space="0" w:color="auto"/>
        <w:right w:val="none" w:sz="0" w:space="0" w:color="auto"/>
      </w:divBdr>
    </w:div>
    <w:div w:id="255095323">
      <w:bodyDiv w:val="1"/>
      <w:marLeft w:val="0"/>
      <w:marRight w:val="0"/>
      <w:marTop w:val="0"/>
      <w:marBottom w:val="0"/>
      <w:divBdr>
        <w:top w:val="none" w:sz="0" w:space="0" w:color="auto"/>
        <w:left w:val="none" w:sz="0" w:space="0" w:color="auto"/>
        <w:bottom w:val="none" w:sz="0" w:space="0" w:color="auto"/>
        <w:right w:val="none" w:sz="0" w:space="0" w:color="auto"/>
      </w:divBdr>
    </w:div>
    <w:div w:id="256065725">
      <w:bodyDiv w:val="1"/>
      <w:marLeft w:val="0"/>
      <w:marRight w:val="0"/>
      <w:marTop w:val="0"/>
      <w:marBottom w:val="0"/>
      <w:divBdr>
        <w:top w:val="none" w:sz="0" w:space="0" w:color="auto"/>
        <w:left w:val="none" w:sz="0" w:space="0" w:color="auto"/>
        <w:bottom w:val="none" w:sz="0" w:space="0" w:color="auto"/>
        <w:right w:val="none" w:sz="0" w:space="0" w:color="auto"/>
      </w:divBdr>
    </w:div>
    <w:div w:id="256643495">
      <w:bodyDiv w:val="1"/>
      <w:marLeft w:val="0"/>
      <w:marRight w:val="0"/>
      <w:marTop w:val="0"/>
      <w:marBottom w:val="0"/>
      <w:divBdr>
        <w:top w:val="none" w:sz="0" w:space="0" w:color="auto"/>
        <w:left w:val="none" w:sz="0" w:space="0" w:color="auto"/>
        <w:bottom w:val="none" w:sz="0" w:space="0" w:color="auto"/>
        <w:right w:val="none" w:sz="0" w:space="0" w:color="auto"/>
      </w:divBdr>
    </w:div>
    <w:div w:id="2567154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57249378">
      <w:bodyDiv w:val="1"/>
      <w:marLeft w:val="0"/>
      <w:marRight w:val="0"/>
      <w:marTop w:val="0"/>
      <w:marBottom w:val="0"/>
      <w:divBdr>
        <w:top w:val="none" w:sz="0" w:space="0" w:color="auto"/>
        <w:left w:val="none" w:sz="0" w:space="0" w:color="auto"/>
        <w:bottom w:val="none" w:sz="0" w:space="0" w:color="auto"/>
        <w:right w:val="none" w:sz="0" w:space="0" w:color="auto"/>
      </w:divBdr>
    </w:div>
    <w:div w:id="257638616">
      <w:bodyDiv w:val="1"/>
      <w:marLeft w:val="0"/>
      <w:marRight w:val="0"/>
      <w:marTop w:val="0"/>
      <w:marBottom w:val="0"/>
      <w:divBdr>
        <w:top w:val="none" w:sz="0" w:space="0" w:color="auto"/>
        <w:left w:val="none" w:sz="0" w:space="0" w:color="auto"/>
        <w:bottom w:val="none" w:sz="0" w:space="0" w:color="auto"/>
        <w:right w:val="none" w:sz="0" w:space="0" w:color="auto"/>
      </w:divBdr>
      <w:divsChild>
        <w:div w:id="1783376632">
          <w:marLeft w:val="0"/>
          <w:marRight w:val="0"/>
          <w:marTop w:val="0"/>
          <w:marBottom w:val="0"/>
          <w:divBdr>
            <w:top w:val="none" w:sz="0" w:space="0" w:color="auto"/>
            <w:left w:val="none" w:sz="0" w:space="0" w:color="auto"/>
            <w:bottom w:val="none" w:sz="0" w:space="0" w:color="auto"/>
            <w:right w:val="none" w:sz="0" w:space="0" w:color="auto"/>
          </w:divBdr>
        </w:div>
        <w:div w:id="151339602">
          <w:marLeft w:val="0"/>
          <w:marRight w:val="0"/>
          <w:marTop w:val="0"/>
          <w:marBottom w:val="0"/>
          <w:divBdr>
            <w:top w:val="none" w:sz="0" w:space="0" w:color="auto"/>
            <w:left w:val="none" w:sz="0" w:space="0" w:color="auto"/>
            <w:bottom w:val="none" w:sz="0" w:space="0" w:color="auto"/>
            <w:right w:val="none" w:sz="0" w:space="0" w:color="auto"/>
          </w:divBdr>
        </w:div>
        <w:div w:id="1806697825">
          <w:marLeft w:val="0"/>
          <w:marRight w:val="0"/>
          <w:marTop w:val="0"/>
          <w:marBottom w:val="0"/>
          <w:divBdr>
            <w:top w:val="none" w:sz="0" w:space="0" w:color="auto"/>
            <w:left w:val="none" w:sz="0" w:space="0" w:color="auto"/>
            <w:bottom w:val="none" w:sz="0" w:space="0" w:color="auto"/>
            <w:right w:val="none" w:sz="0" w:space="0" w:color="auto"/>
          </w:divBdr>
        </w:div>
        <w:div w:id="1557205474">
          <w:marLeft w:val="0"/>
          <w:marRight w:val="0"/>
          <w:marTop w:val="0"/>
          <w:marBottom w:val="0"/>
          <w:divBdr>
            <w:top w:val="none" w:sz="0" w:space="0" w:color="auto"/>
            <w:left w:val="none" w:sz="0" w:space="0" w:color="auto"/>
            <w:bottom w:val="none" w:sz="0" w:space="0" w:color="auto"/>
            <w:right w:val="none" w:sz="0" w:space="0" w:color="auto"/>
          </w:divBdr>
        </w:div>
        <w:div w:id="262499446">
          <w:marLeft w:val="0"/>
          <w:marRight w:val="0"/>
          <w:marTop w:val="0"/>
          <w:marBottom w:val="0"/>
          <w:divBdr>
            <w:top w:val="none" w:sz="0" w:space="0" w:color="auto"/>
            <w:left w:val="none" w:sz="0" w:space="0" w:color="auto"/>
            <w:bottom w:val="none" w:sz="0" w:space="0" w:color="auto"/>
            <w:right w:val="none" w:sz="0" w:space="0" w:color="auto"/>
          </w:divBdr>
        </w:div>
        <w:div w:id="39518701">
          <w:marLeft w:val="0"/>
          <w:marRight w:val="0"/>
          <w:marTop w:val="0"/>
          <w:marBottom w:val="0"/>
          <w:divBdr>
            <w:top w:val="none" w:sz="0" w:space="0" w:color="auto"/>
            <w:left w:val="none" w:sz="0" w:space="0" w:color="auto"/>
            <w:bottom w:val="none" w:sz="0" w:space="0" w:color="auto"/>
            <w:right w:val="none" w:sz="0" w:space="0" w:color="auto"/>
          </w:divBdr>
        </w:div>
        <w:div w:id="1940720394">
          <w:marLeft w:val="0"/>
          <w:marRight w:val="0"/>
          <w:marTop w:val="0"/>
          <w:marBottom w:val="0"/>
          <w:divBdr>
            <w:top w:val="none" w:sz="0" w:space="0" w:color="auto"/>
            <w:left w:val="none" w:sz="0" w:space="0" w:color="auto"/>
            <w:bottom w:val="none" w:sz="0" w:space="0" w:color="auto"/>
            <w:right w:val="none" w:sz="0" w:space="0" w:color="auto"/>
          </w:divBdr>
        </w:div>
        <w:div w:id="2131586430">
          <w:marLeft w:val="0"/>
          <w:marRight w:val="0"/>
          <w:marTop w:val="0"/>
          <w:marBottom w:val="0"/>
          <w:divBdr>
            <w:top w:val="none" w:sz="0" w:space="0" w:color="auto"/>
            <w:left w:val="none" w:sz="0" w:space="0" w:color="auto"/>
            <w:bottom w:val="none" w:sz="0" w:space="0" w:color="auto"/>
            <w:right w:val="none" w:sz="0" w:space="0" w:color="auto"/>
          </w:divBdr>
        </w:div>
        <w:div w:id="827599336">
          <w:marLeft w:val="0"/>
          <w:marRight w:val="0"/>
          <w:marTop w:val="0"/>
          <w:marBottom w:val="0"/>
          <w:divBdr>
            <w:top w:val="none" w:sz="0" w:space="0" w:color="auto"/>
            <w:left w:val="none" w:sz="0" w:space="0" w:color="auto"/>
            <w:bottom w:val="none" w:sz="0" w:space="0" w:color="auto"/>
            <w:right w:val="none" w:sz="0" w:space="0" w:color="auto"/>
          </w:divBdr>
        </w:div>
        <w:div w:id="779760482">
          <w:marLeft w:val="0"/>
          <w:marRight w:val="0"/>
          <w:marTop w:val="0"/>
          <w:marBottom w:val="0"/>
          <w:divBdr>
            <w:top w:val="none" w:sz="0" w:space="0" w:color="auto"/>
            <w:left w:val="none" w:sz="0" w:space="0" w:color="auto"/>
            <w:bottom w:val="none" w:sz="0" w:space="0" w:color="auto"/>
            <w:right w:val="none" w:sz="0" w:space="0" w:color="auto"/>
          </w:divBdr>
        </w:div>
        <w:div w:id="1377195295">
          <w:marLeft w:val="0"/>
          <w:marRight w:val="0"/>
          <w:marTop w:val="0"/>
          <w:marBottom w:val="0"/>
          <w:divBdr>
            <w:top w:val="none" w:sz="0" w:space="0" w:color="auto"/>
            <w:left w:val="none" w:sz="0" w:space="0" w:color="auto"/>
            <w:bottom w:val="none" w:sz="0" w:space="0" w:color="auto"/>
            <w:right w:val="none" w:sz="0" w:space="0" w:color="auto"/>
          </w:divBdr>
        </w:div>
        <w:div w:id="416823612">
          <w:marLeft w:val="0"/>
          <w:marRight w:val="0"/>
          <w:marTop w:val="0"/>
          <w:marBottom w:val="0"/>
          <w:divBdr>
            <w:top w:val="none" w:sz="0" w:space="0" w:color="auto"/>
            <w:left w:val="none" w:sz="0" w:space="0" w:color="auto"/>
            <w:bottom w:val="none" w:sz="0" w:space="0" w:color="auto"/>
            <w:right w:val="none" w:sz="0" w:space="0" w:color="auto"/>
          </w:divBdr>
        </w:div>
        <w:div w:id="1530338951">
          <w:marLeft w:val="0"/>
          <w:marRight w:val="0"/>
          <w:marTop w:val="0"/>
          <w:marBottom w:val="0"/>
          <w:divBdr>
            <w:top w:val="none" w:sz="0" w:space="0" w:color="auto"/>
            <w:left w:val="none" w:sz="0" w:space="0" w:color="auto"/>
            <w:bottom w:val="none" w:sz="0" w:space="0" w:color="auto"/>
            <w:right w:val="none" w:sz="0" w:space="0" w:color="auto"/>
          </w:divBdr>
        </w:div>
        <w:div w:id="802309426">
          <w:marLeft w:val="0"/>
          <w:marRight w:val="0"/>
          <w:marTop w:val="0"/>
          <w:marBottom w:val="0"/>
          <w:divBdr>
            <w:top w:val="none" w:sz="0" w:space="0" w:color="auto"/>
            <w:left w:val="none" w:sz="0" w:space="0" w:color="auto"/>
            <w:bottom w:val="none" w:sz="0" w:space="0" w:color="auto"/>
            <w:right w:val="none" w:sz="0" w:space="0" w:color="auto"/>
          </w:divBdr>
        </w:div>
        <w:div w:id="661201633">
          <w:marLeft w:val="0"/>
          <w:marRight w:val="0"/>
          <w:marTop w:val="0"/>
          <w:marBottom w:val="0"/>
          <w:divBdr>
            <w:top w:val="none" w:sz="0" w:space="0" w:color="auto"/>
            <w:left w:val="none" w:sz="0" w:space="0" w:color="auto"/>
            <w:bottom w:val="none" w:sz="0" w:space="0" w:color="auto"/>
            <w:right w:val="none" w:sz="0" w:space="0" w:color="auto"/>
          </w:divBdr>
        </w:div>
        <w:div w:id="611135057">
          <w:marLeft w:val="0"/>
          <w:marRight w:val="0"/>
          <w:marTop w:val="0"/>
          <w:marBottom w:val="0"/>
          <w:divBdr>
            <w:top w:val="none" w:sz="0" w:space="0" w:color="auto"/>
            <w:left w:val="none" w:sz="0" w:space="0" w:color="auto"/>
            <w:bottom w:val="none" w:sz="0" w:space="0" w:color="auto"/>
            <w:right w:val="none" w:sz="0" w:space="0" w:color="auto"/>
          </w:divBdr>
        </w:div>
        <w:div w:id="2095124577">
          <w:marLeft w:val="0"/>
          <w:marRight w:val="0"/>
          <w:marTop w:val="0"/>
          <w:marBottom w:val="0"/>
          <w:divBdr>
            <w:top w:val="none" w:sz="0" w:space="0" w:color="auto"/>
            <w:left w:val="none" w:sz="0" w:space="0" w:color="auto"/>
            <w:bottom w:val="none" w:sz="0" w:space="0" w:color="auto"/>
            <w:right w:val="none" w:sz="0" w:space="0" w:color="auto"/>
          </w:divBdr>
        </w:div>
        <w:div w:id="1719821914">
          <w:marLeft w:val="0"/>
          <w:marRight w:val="0"/>
          <w:marTop w:val="0"/>
          <w:marBottom w:val="0"/>
          <w:divBdr>
            <w:top w:val="none" w:sz="0" w:space="0" w:color="auto"/>
            <w:left w:val="none" w:sz="0" w:space="0" w:color="auto"/>
            <w:bottom w:val="none" w:sz="0" w:space="0" w:color="auto"/>
            <w:right w:val="none" w:sz="0" w:space="0" w:color="auto"/>
          </w:divBdr>
        </w:div>
        <w:div w:id="923877098">
          <w:marLeft w:val="0"/>
          <w:marRight w:val="0"/>
          <w:marTop w:val="0"/>
          <w:marBottom w:val="0"/>
          <w:divBdr>
            <w:top w:val="none" w:sz="0" w:space="0" w:color="auto"/>
            <w:left w:val="none" w:sz="0" w:space="0" w:color="auto"/>
            <w:bottom w:val="none" w:sz="0" w:space="0" w:color="auto"/>
            <w:right w:val="none" w:sz="0" w:space="0" w:color="auto"/>
          </w:divBdr>
        </w:div>
        <w:div w:id="523829443">
          <w:marLeft w:val="0"/>
          <w:marRight w:val="0"/>
          <w:marTop w:val="0"/>
          <w:marBottom w:val="0"/>
          <w:divBdr>
            <w:top w:val="none" w:sz="0" w:space="0" w:color="auto"/>
            <w:left w:val="none" w:sz="0" w:space="0" w:color="auto"/>
            <w:bottom w:val="none" w:sz="0" w:space="0" w:color="auto"/>
            <w:right w:val="none" w:sz="0" w:space="0" w:color="auto"/>
          </w:divBdr>
        </w:div>
        <w:div w:id="945581019">
          <w:marLeft w:val="0"/>
          <w:marRight w:val="0"/>
          <w:marTop w:val="0"/>
          <w:marBottom w:val="0"/>
          <w:divBdr>
            <w:top w:val="none" w:sz="0" w:space="0" w:color="auto"/>
            <w:left w:val="none" w:sz="0" w:space="0" w:color="auto"/>
            <w:bottom w:val="none" w:sz="0" w:space="0" w:color="auto"/>
            <w:right w:val="none" w:sz="0" w:space="0" w:color="auto"/>
          </w:divBdr>
        </w:div>
        <w:div w:id="1298140952">
          <w:marLeft w:val="0"/>
          <w:marRight w:val="0"/>
          <w:marTop w:val="0"/>
          <w:marBottom w:val="0"/>
          <w:divBdr>
            <w:top w:val="none" w:sz="0" w:space="0" w:color="auto"/>
            <w:left w:val="none" w:sz="0" w:space="0" w:color="auto"/>
            <w:bottom w:val="none" w:sz="0" w:space="0" w:color="auto"/>
            <w:right w:val="none" w:sz="0" w:space="0" w:color="auto"/>
          </w:divBdr>
        </w:div>
        <w:div w:id="489950726">
          <w:marLeft w:val="0"/>
          <w:marRight w:val="0"/>
          <w:marTop w:val="0"/>
          <w:marBottom w:val="0"/>
          <w:divBdr>
            <w:top w:val="none" w:sz="0" w:space="0" w:color="auto"/>
            <w:left w:val="none" w:sz="0" w:space="0" w:color="auto"/>
            <w:bottom w:val="none" w:sz="0" w:space="0" w:color="auto"/>
            <w:right w:val="none" w:sz="0" w:space="0" w:color="auto"/>
          </w:divBdr>
        </w:div>
        <w:div w:id="2087992303">
          <w:marLeft w:val="0"/>
          <w:marRight w:val="0"/>
          <w:marTop w:val="0"/>
          <w:marBottom w:val="0"/>
          <w:divBdr>
            <w:top w:val="none" w:sz="0" w:space="0" w:color="auto"/>
            <w:left w:val="none" w:sz="0" w:space="0" w:color="auto"/>
            <w:bottom w:val="none" w:sz="0" w:space="0" w:color="auto"/>
            <w:right w:val="none" w:sz="0" w:space="0" w:color="auto"/>
          </w:divBdr>
        </w:div>
        <w:div w:id="1462070209">
          <w:marLeft w:val="0"/>
          <w:marRight w:val="0"/>
          <w:marTop w:val="0"/>
          <w:marBottom w:val="0"/>
          <w:divBdr>
            <w:top w:val="none" w:sz="0" w:space="0" w:color="auto"/>
            <w:left w:val="none" w:sz="0" w:space="0" w:color="auto"/>
            <w:bottom w:val="none" w:sz="0" w:space="0" w:color="auto"/>
            <w:right w:val="none" w:sz="0" w:space="0" w:color="auto"/>
          </w:divBdr>
        </w:div>
        <w:div w:id="2059546666">
          <w:marLeft w:val="0"/>
          <w:marRight w:val="0"/>
          <w:marTop w:val="0"/>
          <w:marBottom w:val="0"/>
          <w:divBdr>
            <w:top w:val="none" w:sz="0" w:space="0" w:color="auto"/>
            <w:left w:val="none" w:sz="0" w:space="0" w:color="auto"/>
            <w:bottom w:val="none" w:sz="0" w:space="0" w:color="auto"/>
            <w:right w:val="none" w:sz="0" w:space="0" w:color="auto"/>
          </w:divBdr>
        </w:div>
        <w:div w:id="1594438861">
          <w:marLeft w:val="0"/>
          <w:marRight w:val="0"/>
          <w:marTop w:val="0"/>
          <w:marBottom w:val="0"/>
          <w:divBdr>
            <w:top w:val="none" w:sz="0" w:space="0" w:color="auto"/>
            <w:left w:val="none" w:sz="0" w:space="0" w:color="auto"/>
            <w:bottom w:val="none" w:sz="0" w:space="0" w:color="auto"/>
            <w:right w:val="none" w:sz="0" w:space="0" w:color="auto"/>
          </w:divBdr>
        </w:div>
        <w:div w:id="1075200115">
          <w:marLeft w:val="0"/>
          <w:marRight w:val="0"/>
          <w:marTop w:val="0"/>
          <w:marBottom w:val="0"/>
          <w:divBdr>
            <w:top w:val="none" w:sz="0" w:space="0" w:color="auto"/>
            <w:left w:val="none" w:sz="0" w:space="0" w:color="auto"/>
            <w:bottom w:val="none" w:sz="0" w:space="0" w:color="auto"/>
            <w:right w:val="none" w:sz="0" w:space="0" w:color="auto"/>
          </w:divBdr>
        </w:div>
        <w:div w:id="439682675">
          <w:marLeft w:val="0"/>
          <w:marRight w:val="0"/>
          <w:marTop w:val="0"/>
          <w:marBottom w:val="0"/>
          <w:divBdr>
            <w:top w:val="none" w:sz="0" w:space="0" w:color="auto"/>
            <w:left w:val="none" w:sz="0" w:space="0" w:color="auto"/>
            <w:bottom w:val="none" w:sz="0" w:space="0" w:color="auto"/>
            <w:right w:val="none" w:sz="0" w:space="0" w:color="auto"/>
          </w:divBdr>
        </w:div>
        <w:div w:id="87772627">
          <w:marLeft w:val="0"/>
          <w:marRight w:val="0"/>
          <w:marTop w:val="0"/>
          <w:marBottom w:val="0"/>
          <w:divBdr>
            <w:top w:val="none" w:sz="0" w:space="0" w:color="auto"/>
            <w:left w:val="none" w:sz="0" w:space="0" w:color="auto"/>
            <w:bottom w:val="none" w:sz="0" w:space="0" w:color="auto"/>
            <w:right w:val="none" w:sz="0" w:space="0" w:color="auto"/>
          </w:divBdr>
        </w:div>
        <w:div w:id="767047408">
          <w:marLeft w:val="0"/>
          <w:marRight w:val="0"/>
          <w:marTop w:val="0"/>
          <w:marBottom w:val="0"/>
          <w:divBdr>
            <w:top w:val="none" w:sz="0" w:space="0" w:color="auto"/>
            <w:left w:val="none" w:sz="0" w:space="0" w:color="auto"/>
            <w:bottom w:val="none" w:sz="0" w:space="0" w:color="auto"/>
            <w:right w:val="none" w:sz="0" w:space="0" w:color="auto"/>
          </w:divBdr>
        </w:div>
        <w:div w:id="855198011">
          <w:marLeft w:val="0"/>
          <w:marRight w:val="0"/>
          <w:marTop w:val="0"/>
          <w:marBottom w:val="0"/>
          <w:divBdr>
            <w:top w:val="none" w:sz="0" w:space="0" w:color="auto"/>
            <w:left w:val="none" w:sz="0" w:space="0" w:color="auto"/>
            <w:bottom w:val="none" w:sz="0" w:space="0" w:color="auto"/>
            <w:right w:val="none" w:sz="0" w:space="0" w:color="auto"/>
          </w:divBdr>
        </w:div>
        <w:div w:id="2061898209">
          <w:marLeft w:val="0"/>
          <w:marRight w:val="0"/>
          <w:marTop w:val="0"/>
          <w:marBottom w:val="0"/>
          <w:divBdr>
            <w:top w:val="none" w:sz="0" w:space="0" w:color="auto"/>
            <w:left w:val="none" w:sz="0" w:space="0" w:color="auto"/>
            <w:bottom w:val="none" w:sz="0" w:space="0" w:color="auto"/>
            <w:right w:val="none" w:sz="0" w:space="0" w:color="auto"/>
          </w:divBdr>
        </w:div>
        <w:div w:id="2019111208">
          <w:marLeft w:val="0"/>
          <w:marRight w:val="0"/>
          <w:marTop w:val="0"/>
          <w:marBottom w:val="0"/>
          <w:divBdr>
            <w:top w:val="none" w:sz="0" w:space="0" w:color="auto"/>
            <w:left w:val="none" w:sz="0" w:space="0" w:color="auto"/>
            <w:bottom w:val="none" w:sz="0" w:space="0" w:color="auto"/>
            <w:right w:val="none" w:sz="0" w:space="0" w:color="auto"/>
          </w:divBdr>
        </w:div>
        <w:div w:id="1942713970">
          <w:marLeft w:val="0"/>
          <w:marRight w:val="0"/>
          <w:marTop w:val="0"/>
          <w:marBottom w:val="0"/>
          <w:divBdr>
            <w:top w:val="none" w:sz="0" w:space="0" w:color="auto"/>
            <w:left w:val="none" w:sz="0" w:space="0" w:color="auto"/>
            <w:bottom w:val="none" w:sz="0" w:space="0" w:color="auto"/>
            <w:right w:val="none" w:sz="0" w:space="0" w:color="auto"/>
          </w:divBdr>
        </w:div>
        <w:div w:id="543757046">
          <w:marLeft w:val="0"/>
          <w:marRight w:val="0"/>
          <w:marTop w:val="0"/>
          <w:marBottom w:val="0"/>
          <w:divBdr>
            <w:top w:val="none" w:sz="0" w:space="0" w:color="auto"/>
            <w:left w:val="none" w:sz="0" w:space="0" w:color="auto"/>
            <w:bottom w:val="none" w:sz="0" w:space="0" w:color="auto"/>
            <w:right w:val="none" w:sz="0" w:space="0" w:color="auto"/>
          </w:divBdr>
        </w:div>
        <w:div w:id="1957255598">
          <w:marLeft w:val="0"/>
          <w:marRight w:val="0"/>
          <w:marTop w:val="0"/>
          <w:marBottom w:val="0"/>
          <w:divBdr>
            <w:top w:val="none" w:sz="0" w:space="0" w:color="auto"/>
            <w:left w:val="none" w:sz="0" w:space="0" w:color="auto"/>
            <w:bottom w:val="none" w:sz="0" w:space="0" w:color="auto"/>
            <w:right w:val="none" w:sz="0" w:space="0" w:color="auto"/>
          </w:divBdr>
        </w:div>
        <w:div w:id="47338092">
          <w:marLeft w:val="0"/>
          <w:marRight w:val="0"/>
          <w:marTop w:val="0"/>
          <w:marBottom w:val="0"/>
          <w:divBdr>
            <w:top w:val="none" w:sz="0" w:space="0" w:color="auto"/>
            <w:left w:val="none" w:sz="0" w:space="0" w:color="auto"/>
            <w:bottom w:val="none" w:sz="0" w:space="0" w:color="auto"/>
            <w:right w:val="none" w:sz="0" w:space="0" w:color="auto"/>
          </w:divBdr>
        </w:div>
        <w:div w:id="129056987">
          <w:marLeft w:val="0"/>
          <w:marRight w:val="0"/>
          <w:marTop w:val="0"/>
          <w:marBottom w:val="0"/>
          <w:divBdr>
            <w:top w:val="none" w:sz="0" w:space="0" w:color="auto"/>
            <w:left w:val="none" w:sz="0" w:space="0" w:color="auto"/>
            <w:bottom w:val="none" w:sz="0" w:space="0" w:color="auto"/>
            <w:right w:val="none" w:sz="0" w:space="0" w:color="auto"/>
          </w:divBdr>
        </w:div>
        <w:div w:id="998777542">
          <w:marLeft w:val="0"/>
          <w:marRight w:val="0"/>
          <w:marTop w:val="0"/>
          <w:marBottom w:val="0"/>
          <w:divBdr>
            <w:top w:val="none" w:sz="0" w:space="0" w:color="auto"/>
            <w:left w:val="none" w:sz="0" w:space="0" w:color="auto"/>
            <w:bottom w:val="none" w:sz="0" w:space="0" w:color="auto"/>
            <w:right w:val="none" w:sz="0" w:space="0" w:color="auto"/>
          </w:divBdr>
        </w:div>
        <w:div w:id="358355353">
          <w:marLeft w:val="0"/>
          <w:marRight w:val="0"/>
          <w:marTop w:val="0"/>
          <w:marBottom w:val="0"/>
          <w:divBdr>
            <w:top w:val="none" w:sz="0" w:space="0" w:color="auto"/>
            <w:left w:val="none" w:sz="0" w:space="0" w:color="auto"/>
            <w:bottom w:val="none" w:sz="0" w:space="0" w:color="auto"/>
            <w:right w:val="none" w:sz="0" w:space="0" w:color="auto"/>
          </w:divBdr>
        </w:div>
        <w:div w:id="596328681">
          <w:marLeft w:val="0"/>
          <w:marRight w:val="0"/>
          <w:marTop w:val="0"/>
          <w:marBottom w:val="0"/>
          <w:divBdr>
            <w:top w:val="none" w:sz="0" w:space="0" w:color="auto"/>
            <w:left w:val="none" w:sz="0" w:space="0" w:color="auto"/>
            <w:bottom w:val="none" w:sz="0" w:space="0" w:color="auto"/>
            <w:right w:val="none" w:sz="0" w:space="0" w:color="auto"/>
          </w:divBdr>
        </w:div>
        <w:div w:id="1095974389">
          <w:marLeft w:val="0"/>
          <w:marRight w:val="0"/>
          <w:marTop w:val="0"/>
          <w:marBottom w:val="0"/>
          <w:divBdr>
            <w:top w:val="none" w:sz="0" w:space="0" w:color="auto"/>
            <w:left w:val="none" w:sz="0" w:space="0" w:color="auto"/>
            <w:bottom w:val="none" w:sz="0" w:space="0" w:color="auto"/>
            <w:right w:val="none" w:sz="0" w:space="0" w:color="auto"/>
          </w:divBdr>
        </w:div>
        <w:div w:id="12193620">
          <w:marLeft w:val="0"/>
          <w:marRight w:val="0"/>
          <w:marTop w:val="0"/>
          <w:marBottom w:val="0"/>
          <w:divBdr>
            <w:top w:val="none" w:sz="0" w:space="0" w:color="auto"/>
            <w:left w:val="none" w:sz="0" w:space="0" w:color="auto"/>
            <w:bottom w:val="none" w:sz="0" w:space="0" w:color="auto"/>
            <w:right w:val="none" w:sz="0" w:space="0" w:color="auto"/>
          </w:divBdr>
        </w:div>
        <w:div w:id="234508232">
          <w:marLeft w:val="0"/>
          <w:marRight w:val="0"/>
          <w:marTop w:val="0"/>
          <w:marBottom w:val="0"/>
          <w:divBdr>
            <w:top w:val="none" w:sz="0" w:space="0" w:color="auto"/>
            <w:left w:val="none" w:sz="0" w:space="0" w:color="auto"/>
            <w:bottom w:val="none" w:sz="0" w:space="0" w:color="auto"/>
            <w:right w:val="none" w:sz="0" w:space="0" w:color="auto"/>
          </w:divBdr>
        </w:div>
        <w:div w:id="1503353412">
          <w:marLeft w:val="0"/>
          <w:marRight w:val="0"/>
          <w:marTop w:val="0"/>
          <w:marBottom w:val="0"/>
          <w:divBdr>
            <w:top w:val="none" w:sz="0" w:space="0" w:color="auto"/>
            <w:left w:val="none" w:sz="0" w:space="0" w:color="auto"/>
            <w:bottom w:val="none" w:sz="0" w:space="0" w:color="auto"/>
            <w:right w:val="none" w:sz="0" w:space="0" w:color="auto"/>
          </w:divBdr>
        </w:div>
        <w:div w:id="303050747">
          <w:marLeft w:val="0"/>
          <w:marRight w:val="0"/>
          <w:marTop w:val="0"/>
          <w:marBottom w:val="0"/>
          <w:divBdr>
            <w:top w:val="none" w:sz="0" w:space="0" w:color="auto"/>
            <w:left w:val="none" w:sz="0" w:space="0" w:color="auto"/>
            <w:bottom w:val="none" w:sz="0" w:space="0" w:color="auto"/>
            <w:right w:val="none" w:sz="0" w:space="0" w:color="auto"/>
          </w:divBdr>
        </w:div>
        <w:div w:id="936133427">
          <w:marLeft w:val="0"/>
          <w:marRight w:val="0"/>
          <w:marTop w:val="0"/>
          <w:marBottom w:val="0"/>
          <w:divBdr>
            <w:top w:val="none" w:sz="0" w:space="0" w:color="auto"/>
            <w:left w:val="none" w:sz="0" w:space="0" w:color="auto"/>
            <w:bottom w:val="none" w:sz="0" w:space="0" w:color="auto"/>
            <w:right w:val="none" w:sz="0" w:space="0" w:color="auto"/>
          </w:divBdr>
        </w:div>
        <w:div w:id="185170368">
          <w:marLeft w:val="0"/>
          <w:marRight w:val="0"/>
          <w:marTop w:val="0"/>
          <w:marBottom w:val="0"/>
          <w:divBdr>
            <w:top w:val="none" w:sz="0" w:space="0" w:color="auto"/>
            <w:left w:val="none" w:sz="0" w:space="0" w:color="auto"/>
            <w:bottom w:val="none" w:sz="0" w:space="0" w:color="auto"/>
            <w:right w:val="none" w:sz="0" w:space="0" w:color="auto"/>
          </w:divBdr>
        </w:div>
        <w:div w:id="1529373299">
          <w:marLeft w:val="0"/>
          <w:marRight w:val="0"/>
          <w:marTop w:val="0"/>
          <w:marBottom w:val="0"/>
          <w:divBdr>
            <w:top w:val="none" w:sz="0" w:space="0" w:color="auto"/>
            <w:left w:val="none" w:sz="0" w:space="0" w:color="auto"/>
            <w:bottom w:val="none" w:sz="0" w:space="0" w:color="auto"/>
            <w:right w:val="none" w:sz="0" w:space="0" w:color="auto"/>
          </w:divBdr>
        </w:div>
        <w:div w:id="1841431589">
          <w:marLeft w:val="0"/>
          <w:marRight w:val="0"/>
          <w:marTop w:val="0"/>
          <w:marBottom w:val="0"/>
          <w:divBdr>
            <w:top w:val="none" w:sz="0" w:space="0" w:color="auto"/>
            <w:left w:val="none" w:sz="0" w:space="0" w:color="auto"/>
            <w:bottom w:val="none" w:sz="0" w:space="0" w:color="auto"/>
            <w:right w:val="none" w:sz="0" w:space="0" w:color="auto"/>
          </w:divBdr>
        </w:div>
        <w:div w:id="346637978">
          <w:marLeft w:val="0"/>
          <w:marRight w:val="0"/>
          <w:marTop w:val="0"/>
          <w:marBottom w:val="0"/>
          <w:divBdr>
            <w:top w:val="none" w:sz="0" w:space="0" w:color="auto"/>
            <w:left w:val="none" w:sz="0" w:space="0" w:color="auto"/>
            <w:bottom w:val="none" w:sz="0" w:space="0" w:color="auto"/>
            <w:right w:val="none" w:sz="0" w:space="0" w:color="auto"/>
          </w:divBdr>
        </w:div>
        <w:div w:id="240025255">
          <w:marLeft w:val="0"/>
          <w:marRight w:val="0"/>
          <w:marTop w:val="0"/>
          <w:marBottom w:val="0"/>
          <w:divBdr>
            <w:top w:val="none" w:sz="0" w:space="0" w:color="auto"/>
            <w:left w:val="none" w:sz="0" w:space="0" w:color="auto"/>
            <w:bottom w:val="none" w:sz="0" w:space="0" w:color="auto"/>
            <w:right w:val="none" w:sz="0" w:space="0" w:color="auto"/>
          </w:divBdr>
        </w:div>
        <w:div w:id="2071154782">
          <w:marLeft w:val="0"/>
          <w:marRight w:val="0"/>
          <w:marTop w:val="0"/>
          <w:marBottom w:val="0"/>
          <w:divBdr>
            <w:top w:val="none" w:sz="0" w:space="0" w:color="auto"/>
            <w:left w:val="none" w:sz="0" w:space="0" w:color="auto"/>
            <w:bottom w:val="none" w:sz="0" w:space="0" w:color="auto"/>
            <w:right w:val="none" w:sz="0" w:space="0" w:color="auto"/>
          </w:divBdr>
        </w:div>
        <w:div w:id="937636129">
          <w:marLeft w:val="0"/>
          <w:marRight w:val="0"/>
          <w:marTop w:val="0"/>
          <w:marBottom w:val="0"/>
          <w:divBdr>
            <w:top w:val="none" w:sz="0" w:space="0" w:color="auto"/>
            <w:left w:val="none" w:sz="0" w:space="0" w:color="auto"/>
            <w:bottom w:val="none" w:sz="0" w:space="0" w:color="auto"/>
            <w:right w:val="none" w:sz="0" w:space="0" w:color="auto"/>
          </w:divBdr>
        </w:div>
        <w:div w:id="1425805261">
          <w:marLeft w:val="0"/>
          <w:marRight w:val="0"/>
          <w:marTop w:val="0"/>
          <w:marBottom w:val="0"/>
          <w:divBdr>
            <w:top w:val="none" w:sz="0" w:space="0" w:color="auto"/>
            <w:left w:val="none" w:sz="0" w:space="0" w:color="auto"/>
            <w:bottom w:val="none" w:sz="0" w:space="0" w:color="auto"/>
            <w:right w:val="none" w:sz="0" w:space="0" w:color="auto"/>
          </w:divBdr>
        </w:div>
        <w:div w:id="711536055">
          <w:marLeft w:val="0"/>
          <w:marRight w:val="0"/>
          <w:marTop w:val="0"/>
          <w:marBottom w:val="0"/>
          <w:divBdr>
            <w:top w:val="none" w:sz="0" w:space="0" w:color="auto"/>
            <w:left w:val="none" w:sz="0" w:space="0" w:color="auto"/>
            <w:bottom w:val="none" w:sz="0" w:space="0" w:color="auto"/>
            <w:right w:val="none" w:sz="0" w:space="0" w:color="auto"/>
          </w:divBdr>
        </w:div>
        <w:div w:id="1412237604">
          <w:marLeft w:val="0"/>
          <w:marRight w:val="0"/>
          <w:marTop w:val="0"/>
          <w:marBottom w:val="0"/>
          <w:divBdr>
            <w:top w:val="none" w:sz="0" w:space="0" w:color="auto"/>
            <w:left w:val="none" w:sz="0" w:space="0" w:color="auto"/>
            <w:bottom w:val="none" w:sz="0" w:space="0" w:color="auto"/>
            <w:right w:val="none" w:sz="0" w:space="0" w:color="auto"/>
          </w:divBdr>
        </w:div>
        <w:div w:id="978339838">
          <w:marLeft w:val="0"/>
          <w:marRight w:val="0"/>
          <w:marTop w:val="0"/>
          <w:marBottom w:val="0"/>
          <w:divBdr>
            <w:top w:val="none" w:sz="0" w:space="0" w:color="auto"/>
            <w:left w:val="none" w:sz="0" w:space="0" w:color="auto"/>
            <w:bottom w:val="none" w:sz="0" w:space="0" w:color="auto"/>
            <w:right w:val="none" w:sz="0" w:space="0" w:color="auto"/>
          </w:divBdr>
        </w:div>
        <w:div w:id="2017032151">
          <w:marLeft w:val="0"/>
          <w:marRight w:val="0"/>
          <w:marTop w:val="0"/>
          <w:marBottom w:val="0"/>
          <w:divBdr>
            <w:top w:val="none" w:sz="0" w:space="0" w:color="auto"/>
            <w:left w:val="none" w:sz="0" w:space="0" w:color="auto"/>
            <w:bottom w:val="none" w:sz="0" w:space="0" w:color="auto"/>
            <w:right w:val="none" w:sz="0" w:space="0" w:color="auto"/>
          </w:divBdr>
        </w:div>
        <w:div w:id="505173888">
          <w:marLeft w:val="0"/>
          <w:marRight w:val="0"/>
          <w:marTop w:val="0"/>
          <w:marBottom w:val="0"/>
          <w:divBdr>
            <w:top w:val="none" w:sz="0" w:space="0" w:color="auto"/>
            <w:left w:val="none" w:sz="0" w:space="0" w:color="auto"/>
            <w:bottom w:val="none" w:sz="0" w:space="0" w:color="auto"/>
            <w:right w:val="none" w:sz="0" w:space="0" w:color="auto"/>
          </w:divBdr>
        </w:div>
        <w:div w:id="1697274643">
          <w:marLeft w:val="0"/>
          <w:marRight w:val="0"/>
          <w:marTop w:val="0"/>
          <w:marBottom w:val="0"/>
          <w:divBdr>
            <w:top w:val="none" w:sz="0" w:space="0" w:color="auto"/>
            <w:left w:val="none" w:sz="0" w:space="0" w:color="auto"/>
            <w:bottom w:val="none" w:sz="0" w:space="0" w:color="auto"/>
            <w:right w:val="none" w:sz="0" w:space="0" w:color="auto"/>
          </w:divBdr>
        </w:div>
        <w:div w:id="504981852">
          <w:marLeft w:val="0"/>
          <w:marRight w:val="0"/>
          <w:marTop w:val="0"/>
          <w:marBottom w:val="0"/>
          <w:divBdr>
            <w:top w:val="none" w:sz="0" w:space="0" w:color="auto"/>
            <w:left w:val="none" w:sz="0" w:space="0" w:color="auto"/>
            <w:bottom w:val="none" w:sz="0" w:space="0" w:color="auto"/>
            <w:right w:val="none" w:sz="0" w:space="0" w:color="auto"/>
          </w:divBdr>
        </w:div>
        <w:div w:id="603928886">
          <w:marLeft w:val="0"/>
          <w:marRight w:val="0"/>
          <w:marTop w:val="0"/>
          <w:marBottom w:val="0"/>
          <w:divBdr>
            <w:top w:val="none" w:sz="0" w:space="0" w:color="auto"/>
            <w:left w:val="none" w:sz="0" w:space="0" w:color="auto"/>
            <w:bottom w:val="none" w:sz="0" w:space="0" w:color="auto"/>
            <w:right w:val="none" w:sz="0" w:space="0" w:color="auto"/>
          </w:divBdr>
        </w:div>
        <w:div w:id="1447458401">
          <w:marLeft w:val="0"/>
          <w:marRight w:val="0"/>
          <w:marTop w:val="0"/>
          <w:marBottom w:val="0"/>
          <w:divBdr>
            <w:top w:val="none" w:sz="0" w:space="0" w:color="auto"/>
            <w:left w:val="none" w:sz="0" w:space="0" w:color="auto"/>
            <w:bottom w:val="none" w:sz="0" w:space="0" w:color="auto"/>
            <w:right w:val="none" w:sz="0" w:space="0" w:color="auto"/>
          </w:divBdr>
        </w:div>
        <w:div w:id="302126431">
          <w:marLeft w:val="0"/>
          <w:marRight w:val="0"/>
          <w:marTop w:val="0"/>
          <w:marBottom w:val="0"/>
          <w:divBdr>
            <w:top w:val="none" w:sz="0" w:space="0" w:color="auto"/>
            <w:left w:val="none" w:sz="0" w:space="0" w:color="auto"/>
            <w:bottom w:val="none" w:sz="0" w:space="0" w:color="auto"/>
            <w:right w:val="none" w:sz="0" w:space="0" w:color="auto"/>
          </w:divBdr>
        </w:div>
        <w:div w:id="1850102725">
          <w:marLeft w:val="0"/>
          <w:marRight w:val="0"/>
          <w:marTop w:val="0"/>
          <w:marBottom w:val="0"/>
          <w:divBdr>
            <w:top w:val="none" w:sz="0" w:space="0" w:color="auto"/>
            <w:left w:val="none" w:sz="0" w:space="0" w:color="auto"/>
            <w:bottom w:val="none" w:sz="0" w:space="0" w:color="auto"/>
            <w:right w:val="none" w:sz="0" w:space="0" w:color="auto"/>
          </w:divBdr>
        </w:div>
        <w:div w:id="1453861820">
          <w:marLeft w:val="0"/>
          <w:marRight w:val="0"/>
          <w:marTop w:val="0"/>
          <w:marBottom w:val="0"/>
          <w:divBdr>
            <w:top w:val="none" w:sz="0" w:space="0" w:color="auto"/>
            <w:left w:val="none" w:sz="0" w:space="0" w:color="auto"/>
            <w:bottom w:val="none" w:sz="0" w:space="0" w:color="auto"/>
            <w:right w:val="none" w:sz="0" w:space="0" w:color="auto"/>
          </w:divBdr>
        </w:div>
        <w:div w:id="1772971329">
          <w:marLeft w:val="0"/>
          <w:marRight w:val="0"/>
          <w:marTop w:val="0"/>
          <w:marBottom w:val="0"/>
          <w:divBdr>
            <w:top w:val="none" w:sz="0" w:space="0" w:color="auto"/>
            <w:left w:val="none" w:sz="0" w:space="0" w:color="auto"/>
            <w:bottom w:val="none" w:sz="0" w:space="0" w:color="auto"/>
            <w:right w:val="none" w:sz="0" w:space="0" w:color="auto"/>
          </w:divBdr>
        </w:div>
        <w:div w:id="502816026">
          <w:marLeft w:val="0"/>
          <w:marRight w:val="0"/>
          <w:marTop w:val="0"/>
          <w:marBottom w:val="0"/>
          <w:divBdr>
            <w:top w:val="none" w:sz="0" w:space="0" w:color="auto"/>
            <w:left w:val="none" w:sz="0" w:space="0" w:color="auto"/>
            <w:bottom w:val="none" w:sz="0" w:space="0" w:color="auto"/>
            <w:right w:val="none" w:sz="0" w:space="0" w:color="auto"/>
          </w:divBdr>
        </w:div>
        <w:div w:id="1211307519">
          <w:marLeft w:val="0"/>
          <w:marRight w:val="0"/>
          <w:marTop w:val="0"/>
          <w:marBottom w:val="0"/>
          <w:divBdr>
            <w:top w:val="none" w:sz="0" w:space="0" w:color="auto"/>
            <w:left w:val="none" w:sz="0" w:space="0" w:color="auto"/>
            <w:bottom w:val="none" w:sz="0" w:space="0" w:color="auto"/>
            <w:right w:val="none" w:sz="0" w:space="0" w:color="auto"/>
          </w:divBdr>
        </w:div>
        <w:div w:id="1959412576">
          <w:marLeft w:val="0"/>
          <w:marRight w:val="0"/>
          <w:marTop w:val="0"/>
          <w:marBottom w:val="0"/>
          <w:divBdr>
            <w:top w:val="none" w:sz="0" w:space="0" w:color="auto"/>
            <w:left w:val="none" w:sz="0" w:space="0" w:color="auto"/>
            <w:bottom w:val="none" w:sz="0" w:space="0" w:color="auto"/>
            <w:right w:val="none" w:sz="0" w:space="0" w:color="auto"/>
          </w:divBdr>
        </w:div>
        <w:div w:id="1711497093">
          <w:marLeft w:val="0"/>
          <w:marRight w:val="0"/>
          <w:marTop w:val="0"/>
          <w:marBottom w:val="0"/>
          <w:divBdr>
            <w:top w:val="none" w:sz="0" w:space="0" w:color="auto"/>
            <w:left w:val="none" w:sz="0" w:space="0" w:color="auto"/>
            <w:bottom w:val="none" w:sz="0" w:space="0" w:color="auto"/>
            <w:right w:val="none" w:sz="0" w:space="0" w:color="auto"/>
          </w:divBdr>
        </w:div>
      </w:divsChild>
    </w:div>
    <w:div w:id="258374250">
      <w:bodyDiv w:val="1"/>
      <w:marLeft w:val="0"/>
      <w:marRight w:val="0"/>
      <w:marTop w:val="0"/>
      <w:marBottom w:val="0"/>
      <w:divBdr>
        <w:top w:val="none" w:sz="0" w:space="0" w:color="auto"/>
        <w:left w:val="none" w:sz="0" w:space="0" w:color="auto"/>
        <w:bottom w:val="none" w:sz="0" w:space="0" w:color="auto"/>
        <w:right w:val="none" w:sz="0" w:space="0" w:color="auto"/>
      </w:divBdr>
    </w:div>
    <w:div w:id="258872710">
      <w:bodyDiv w:val="1"/>
      <w:marLeft w:val="0"/>
      <w:marRight w:val="0"/>
      <w:marTop w:val="0"/>
      <w:marBottom w:val="0"/>
      <w:divBdr>
        <w:top w:val="none" w:sz="0" w:space="0" w:color="auto"/>
        <w:left w:val="none" w:sz="0" w:space="0" w:color="auto"/>
        <w:bottom w:val="none" w:sz="0" w:space="0" w:color="auto"/>
        <w:right w:val="none" w:sz="0" w:space="0" w:color="auto"/>
      </w:divBdr>
    </w:div>
    <w:div w:id="258873895">
      <w:bodyDiv w:val="1"/>
      <w:marLeft w:val="0"/>
      <w:marRight w:val="0"/>
      <w:marTop w:val="0"/>
      <w:marBottom w:val="0"/>
      <w:divBdr>
        <w:top w:val="none" w:sz="0" w:space="0" w:color="auto"/>
        <w:left w:val="none" w:sz="0" w:space="0" w:color="auto"/>
        <w:bottom w:val="none" w:sz="0" w:space="0" w:color="auto"/>
        <w:right w:val="none" w:sz="0" w:space="0" w:color="auto"/>
      </w:divBdr>
    </w:div>
    <w:div w:id="259797171">
      <w:bodyDiv w:val="1"/>
      <w:marLeft w:val="0"/>
      <w:marRight w:val="0"/>
      <w:marTop w:val="0"/>
      <w:marBottom w:val="0"/>
      <w:divBdr>
        <w:top w:val="none" w:sz="0" w:space="0" w:color="auto"/>
        <w:left w:val="none" w:sz="0" w:space="0" w:color="auto"/>
        <w:bottom w:val="none" w:sz="0" w:space="0" w:color="auto"/>
        <w:right w:val="none" w:sz="0" w:space="0" w:color="auto"/>
      </w:divBdr>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0770003">
      <w:bodyDiv w:val="1"/>
      <w:marLeft w:val="0"/>
      <w:marRight w:val="0"/>
      <w:marTop w:val="0"/>
      <w:marBottom w:val="0"/>
      <w:divBdr>
        <w:top w:val="none" w:sz="0" w:space="0" w:color="auto"/>
        <w:left w:val="none" w:sz="0" w:space="0" w:color="auto"/>
        <w:bottom w:val="none" w:sz="0" w:space="0" w:color="auto"/>
        <w:right w:val="none" w:sz="0" w:space="0" w:color="auto"/>
      </w:divBdr>
    </w:div>
    <w:div w:id="260914546">
      <w:bodyDiv w:val="1"/>
      <w:marLeft w:val="0"/>
      <w:marRight w:val="0"/>
      <w:marTop w:val="0"/>
      <w:marBottom w:val="0"/>
      <w:divBdr>
        <w:top w:val="none" w:sz="0" w:space="0" w:color="auto"/>
        <w:left w:val="none" w:sz="0" w:space="0" w:color="auto"/>
        <w:bottom w:val="none" w:sz="0" w:space="0" w:color="auto"/>
        <w:right w:val="none" w:sz="0" w:space="0" w:color="auto"/>
      </w:divBdr>
    </w:div>
    <w:div w:id="260914566">
      <w:bodyDiv w:val="1"/>
      <w:marLeft w:val="0"/>
      <w:marRight w:val="0"/>
      <w:marTop w:val="0"/>
      <w:marBottom w:val="0"/>
      <w:divBdr>
        <w:top w:val="none" w:sz="0" w:space="0" w:color="auto"/>
        <w:left w:val="none" w:sz="0" w:space="0" w:color="auto"/>
        <w:bottom w:val="none" w:sz="0" w:space="0" w:color="auto"/>
        <w:right w:val="none" w:sz="0" w:space="0" w:color="auto"/>
      </w:divBdr>
    </w:div>
    <w:div w:id="260989579">
      <w:bodyDiv w:val="1"/>
      <w:marLeft w:val="0"/>
      <w:marRight w:val="0"/>
      <w:marTop w:val="0"/>
      <w:marBottom w:val="0"/>
      <w:divBdr>
        <w:top w:val="none" w:sz="0" w:space="0" w:color="auto"/>
        <w:left w:val="none" w:sz="0" w:space="0" w:color="auto"/>
        <w:bottom w:val="none" w:sz="0" w:space="0" w:color="auto"/>
        <w:right w:val="none" w:sz="0" w:space="0" w:color="auto"/>
      </w:divBdr>
    </w:div>
    <w:div w:id="261841593">
      <w:bodyDiv w:val="1"/>
      <w:marLeft w:val="0"/>
      <w:marRight w:val="0"/>
      <w:marTop w:val="0"/>
      <w:marBottom w:val="0"/>
      <w:divBdr>
        <w:top w:val="none" w:sz="0" w:space="0" w:color="auto"/>
        <w:left w:val="none" w:sz="0" w:space="0" w:color="auto"/>
        <w:bottom w:val="none" w:sz="0" w:space="0" w:color="auto"/>
        <w:right w:val="none" w:sz="0" w:space="0" w:color="auto"/>
      </w:divBdr>
    </w:div>
    <w:div w:id="261883238">
      <w:bodyDiv w:val="1"/>
      <w:marLeft w:val="0"/>
      <w:marRight w:val="0"/>
      <w:marTop w:val="0"/>
      <w:marBottom w:val="0"/>
      <w:divBdr>
        <w:top w:val="none" w:sz="0" w:space="0" w:color="auto"/>
        <w:left w:val="none" w:sz="0" w:space="0" w:color="auto"/>
        <w:bottom w:val="none" w:sz="0" w:space="0" w:color="auto"/>
        <w:right w:val="none" w:sz="0" w:space="0" w:color="auto"/>
      </w:divBdr>
    </w:div>
    <w:div w:id="262542071">
      <w:bodyDiv w:val="1"/>
      <w:marLeft w:val="0"/>
      <w:marRight w:val="0"/>
      <w:marTop w:val="0"/>
      <w:marBottom w:val="0"/>
      <w:divBdr>
        <w:top w:val="none" w:sz="0" w:space="0" w:color="auto"/>
        <w:left w:val="none" w:sz="0" w:space="0" w:color="auto"/>
        <w:bottom w:val="none" w:sz="0" w:space="0" w:color="auto"/>
        <w:right w:val="none" w:sz="0" w:space="0" w:color="auto"/>
      </w:divBdr>
    </w:div>
    <w:div w:id="262568130">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2806751">
      <w:bodyDiv w:val="1"/>
      <w:marLeft w:val="0"/>
      <w:marRight w:val="0"/>
      <w:marTop w:val="0"/>
      <w:marBottom w:val="0"/>
      <w:divBdr>
        <w:top w:val="none" w:sz="0" w:space="0" w:color="auto"/>
        <w:left w:val="none" w:sz="0" w:space="0" w:color="auto"/>
        <w:bottom w:val="none" w:sz="0" w:space="0" w:color="auto"/>
        <w:right w:val="none" w:sz="0" w:space="0" w:color="auto"/>
      </w:divBdr>
    </w:div>
    <w:div w:id="263080906">
      <w:bodyDiv w:val="1"/>
      <w:marLeft w:val="0"/>
      <w:marRight w:val="0"/>
      <w:marTop w:val="0"/>
      <w:marBottom w:val="0"/>
      <w:divBdr>
        <w:top w:val="none" w:sz="0" w:space="0" w:color="auto"/>
        <w:left w:val="none" w:sz="0" w:space="0" w:color="auto"/>
        <w:bottom w:val="none" w:sz="0" w:space="0" w:color="auto"/>
        <w:right w:val="none" w:sz="0" w:space="0" w:color="auto"/>
      </w:divBdr>
    </w:div>
    <w:div w:id="263270186">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3617229">
      <w:bodyDiv w:val="1"/>
      <w:marLeft w:val="0"/>
      <w:marRight w:val="0"/>
      <w:marTop w:val="0"/>
      <w:marBottom w:val="0"/>
      <w:divBdr>
        <w:top w:val="none" w:sz="0" w:space="0" w:color="auto"/>
        <w:left w:val="none" w:sz="0" w:space="0" w:color="auto"/>
        <w:bottom w:val="none" w:sz="0" w:space="0" w:color="auto"/>
        <w:right w:val="none" w:sz="0" w:space="0" w:color="auto"/>
      </w:divBdr>
    </w:div>
    <w:div w:id="26385106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4382471">
      <w:bodyDiv w:val="1"/>
      <w:marLeft w:val="0"/>
      <w:marRight w:val="0"/>
      <w:marTop w:val="0"/>
      <w:marBottom w:val="0"/>
      <w:divBdr>
        <w:top w:val="none" w:sz="0" w:space="0" w:color="auto"/>
        <w:left w:val="none" w:sz="0" w:space="0" w:color="auto"/>
        <w:bottom w:val="none" w:sz="0" w:space="0" w:color="auto"/>
        <w:right w:val="none" w:sz="0" w:space="0" w:color="auto"/>
      </w:divBdr>
    </w:div>
    <w:div w:id="264966420">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5046783">
      <w:bodyDiv w:val="1"/>
      <w:marLeft w:val="0"/>
      <w:marRight w:val="0"/>
      <w:marTop w:val="0"/>
      <w:marBottom w:val="0"/>
      <w:divBdr>
        <w:top w:val="none" w:sz="0" w:space="0" w:color="auto"/>
        <w:left w:val="none" w:sz="0" w:space="0" w:color="auto"/>
        <w:bottom w:val="none" w:sz="0" w:space="0" w:color="auto"/>
        <w:right w:val="none" w:sz="0" w:space="0" w:color="auto"/>
      </w:divBdr>
    </w:div>
    <w:div w:id="265844537">
      <w:bodyDiv w:val="1"/>
      <w:marLeft w:val="0"/>
      <w:marRight w:val="0"/>
      <w:marTop w:val="0"/>
      <w:marBottom w:val="0"/>
      <w:divBdr>
        <w:top w:val="none" w:sz="0" w:space="0" w:color="auto"/>
        <w:left w:val="none" w:sz="0" w:space="0" w:color="auto"/>
        <w:bottom w:val="none" w:sz="0" w:space="0" w:color="auto"/>
        <w:right w:val="none" w:sz="0" w:space="0" w:color="auto"/>
      </w:divBdr>
    </w:div>
    <w:div w:id="265885736">
      <w:bodyDiv w:val="1"/>
      <w:marLeft w:val="0"/>
      <w:marRight w:val="0"/>
      <w:marTop w:val="0"/>
      <w:marBottom w:val="0"/>
      <w:divBdr>
        <w:top w:val="none" w:sz="0" w:space="0" w:color="auto"/>
        <w:left w:val="none" w:sz="0" w:space="0" w:color="auto"/>
        <w:bottom w:val="none" w:sz="0" w:space="0" w:color="auto"/>
        <w:right w:val="none" w:sz="0" w:space="0" w:color="auto"/>
      </w:divBdr>
    </w:div>
    <w:div w:id="266235086">
      <w:bodyDiv w:val="1"/>
      <w:marLeft w:val="0"/>
      <w:marRight w:val="0"/>
      <w:marTop w:val="0"/>
      <w:marBottom w:val="0"/>
      <w:divBdr>
        <w:top w:val="none" w:sz="0" w:space="0" w:color="auto"/>
        <w:left w:val="none" w:sz="0" w:space="0" w:color="auto"/>
        <w:bottom w:val="none" w:sz="0" w:space="0" w:color="auto"/>
        <w:right w:val="none" w:sz="0" w:space="0" w:color="auto"/>
      </w:divBdr>
    </w:div>
    <w:div w:id="266278562">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6932694">
      <w:bodyDiv w:val="1"/>
      <w:marLeft w:val="0"/>
      <w:marRight w:val="0"/>
      <w:marTop w:val="0"/>
      <w:marBottom w:val="0"/>
      <w:divBdr>
        <w:top w:val="none" w:sz="0" w:space="0" w:color="auto"/>
        <w:left w:val="none" w:sz="0" w:space="0" w:color="auto"/>
        <w:bottom w:val="none" w:sz="0" w:space="0" w:color="auto"/>
        <w:right w:val="none" w:sz="0" w:space="0" w:color="auto"/>
      </w:divBdr>
    </w:div>
    <w:div w:id="266934542">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67547814">
      <w:bodyDiv w:val="1"/>
      <w:marLeft w:val="0"/>
      <w:marRight w:val="0"/>
      <w:marTop w:val="0"/>
      <w:marBottom w:val="0"/>
      <w:divBdr>
        <w:top w:val="none" w:sz="0" w:space="0" w:color="auto"/>
        <w:left w:val="none" w:sz="0" w:space="0" w:color="auto"/>
        <w:bottom w:val="none" w:sz="0" w:space="0" w:color="auto"/>
        <w:right w:val="none" w:sz="0" w:space="0" w:color="auto"/>
      </w:divBdr>
    </w:div>
    <w:div w:id="267978922">
      <w:bodyDiv w:val="1"/>
      <w:marLeft w:val="0"/>
      <w:marRight w:val="0"/>
      <w:marTop w:val="0"/>
      <w:marBottom w:val="0"/>
      <w:divBdr>
        <w:top w:val="none" w:sz="0" w:space="0" w:color="auto"/>
        <w:left w:val="none" w:sz="0" w:space="0" w:color="auto"/>
        <w:bottom w:val="none" w:sz="0" w:space="0" w:color="auto"/>
        <w:right w:val="none" w:sz="0" w:space="0" w:color="auto"/>
      </w:divBdr>
    </w:div>
    <w:div w:id="268851773">
      <w:bodyDiv w:val="1"/>
      <w:marLeft w:val="0"/>
      <w:marRight w:val="0"/>
      <w:marTop w:val="0"/>
      <w:marBottom w:val="0"/>
      <w:divBdr>
        <w:top w:val="none" w:sz="0" w:space="0" w:color="auto"/>
        <w:left w:val="none" w:sz="0" w:space="0" w:color="auto"/>
        <w:bottom w:val="none" w:sz="0" w:space="0" w:color="auto"/>
        <w:right w:val="none" w:sz="0" w:space="0" w:color="auto"/>
      </w:divBdr>
    </w:div>
    <w:div w:id="269169412">
      <w:bodyDiv w:val="1"/>
      <w:marLeft w:val="0"/>
      <w:marRight w:val="0"/>
      <w:marTop w:val="0"/>
      <w:marBottom w:val="0"/>
      <w:divBdr>
        <w:top w:val="none" w:sz="0" w:space="0" w:color="auto"/>
        <w:left w:val="none" w:sz="0" w:space="0" w:color="auto"/>
        <w:bottom w:val="none" w:sz="0" w:space="0" w:color="auto"/>
        <w:right w:val="none" w:sz="0" w:space="0" w:color="auto"/>
      </w:divBdr>
    </w:div>
    <w:div w:id="269246832">
      <w:bodyDiv w:val="1"/>
      <w:marLeft w:val="0"/>
      <w:marRight w:val="0"/>
      <w:marTop w:val="0"/>
      <w:marBottom w:val="0"/>
      <w:divBdr>
        <w:top w:val="none" w:sz="0" w:space="0" w:color="auto"/>
        <w:left w:val="none" w:sz="0" w:space="0" w:color="auto"/>
        <w:bottom w:val="none" w:sz="0" w:space="0" w:color="auto"/>
        <w:right w:val="none" w:sz="0" w:space="0" w:color="auto"/>
      </w:divBdr>
    </w:div>
    <w:div w:id="269436588">
      <w:bodyDiv w:val="1"/>
      <w:marLeft w:val="0"/>
      <w:marRight w:val="0"/>
      <w:marTop w:val="0"/>
      <w:marBottom w:val="0"/>
      <w:divBdr>
        <w:top w:val="none" w:sz="0" w:space="0" w:color="auto"/>
        <w:left w:val="none" w:sz="0" w:space="0" w:color="auto"/>
        <w:bottom w:val="none" w:sz="0" w:space="0" w:color="auto"/>
        <w:right w:val="none" w:sz="0" w:space="0" w:color="auto"/>
      </w:divBdr>
    </w:div>
    <w:div w:id="269514814">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0361040">
      <w:bodyDiv w:val="1"/>
      <w:marLeft w:val="0"/>
      <w:marRight w:val="0"/>
      <w:marTop w:val="0"/>
      <w:marBottom w:val="0"/>
      <w:divBdr>
        <w:top w:val="none" w:sz="0" w:space="0" w:color="auto"/>
        <w:left w:val="none" w:sz="0" w:space="0" w:color="auto"/>
        <w:bottom w:val="none" w:sz="0" w:space="0" w:color="auto"/>
        <w:right w:val="none" w:sz="0" w:space="0" w:color="auto"/>
      </w:divBdr>
    </w:div>
    <w:div w:id="270937963">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2371216">
      <w:bodyDiv w:val="1"/>
      <w:marLeft w:val="0"/>
      <w:marRight w:val="0"/>
      <w:marTop w:val="0"/>
      <w:marBottom w:val="0"/>
      <w:divBdr>
        <w:top w:val="none" w:sz="0" w:space="0" w:color="auto"/>
        <w:left w:val="none" w:sz="0" w:space="0" w:color="auto"/>
        <w:bottom w:val="none" w:sz="0" w:space="0" w:color="auto"/>
        <w:right w:val="none" w:sz="0" w:space="0" w:color="auto"/>
      </w:divBdr>
    </w:div>
    <w:div w:id="272564556">
      <w:bodyDiv w:val="1"/>
      <w:marLeft w:val="0"/>
      <w:marRight w:val="0"/>
      <w:marTop w:val="0"/>
      <w:marBottom w:val="0"/>
      <w:divBdr>
        <w:top w:val="none" w:sz="0" w:space="0" w:color="auto"/>
        <w:left w:val="none" w:sz="0" w:space="0" w:color="auto"/>
        <w:bottom w:val="none" w:sz="0" w:space="0" w:color="auto"/>
        <w:right w:val="none" w:sz="0" w:space="0" w:color="auto"/>
      </w:divBdr>
    </w:div>
    <w:div w:id="273054990">
      <w:bodyDiv w:val="1"/>
      <w:marLeft w:val="0"/>
      <w:marRight w:val="0"/>
      <w:marTop w:val="0"/>
      <w:marBottom w:val="0"/>
      <w:divBdr>
        <w:top w:val="none" w:sz="0" w:space="0" w:color="auto"/>
        <w:left w:val="none" w:sz="0" w:space="0" w:color="auto"/>
        <w:bottom w:val="none" w:sz="0" w:space="0" w:color="auto"/>
        <w:right w:val="none" w:sz="0" w:space="0" w:color="auto"/>
      </w:divBdr>
    </w:div>
    <w:div w:id="273290575">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37517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4605656">
      <w:bodyDiv w:val="1"/>
      <w:marLeft w:val="0"/>
      <w:marRight w:val="0"/>
      <w:marTop w:val="0"/>
      <w:marBottom w:val="0"/>
      <w:divBdr>
        <w:top w:val="none" w:sz="0" w:space="0" w:color="auto"/>
        <w:left w:val="none" w:sz="0" w:space="0" w:color="auto"/>
        <w:bottom w:val="none" w:sz="0" w:space="0" w:color="auto"/>
        <w:right w:val="none" w:sz="0" w:space="0" w:color="auto"/>
      </w:divBdr>
    </w:div>
    <w:div w:id="274605751">
      <w:bodyDiv w:val="1"/>
      <w:marLeft w:val="0"/>
      <w:marRight w:val="0"/>
      <w:marTop w:val="0"/>
      <w:marBottom w:val="0"/>
      <w:divBdr>
        <w:top w:val="none" w:sz="0" w:space="0" w:color="auto"/>
        <w:left w:val="none" w:sz="0" w:space="0" w:color="auto"/>
        <w:bottom w:val="none" w:sz="0" w:space="0" w:color="auto"/>
        <w:right w:val="none" w:sz="0" w:space="0" w:color="auto"/>
      </w:divBdr>
    </w:div>
    <w:div w:id="274678833">
      <w:bodyDiv w:val="1"/>
      <w:marLeft w:val="0"/>
      <w:marRight w:val="0"/>
      <w:marTop w:val="0"/>
      <w:marBottom w:val="0"/>
      <w:divBdr>
        <w:top w:val="none" w:sz="0" w:space="0" w:color="auto"/>
        <w:left w:val="none" w:sz="0" w:space="0" w:color="auto"/>
        <w:bottom w:val="none" w:sz="0" w:space="0" w:color="auto"/>
        <w:right w:val="none" w:sz="0" w:space="0" w:color="auto"/>
      </w:divBdr>
      <w:divsChild>
        <w:div w:id="105151682">
          <w:marLeft w:val="0"/>
          <w:marRight w:val="0"/>
          <w:marTop w:val="0"/>
          <w:marBottom w:val="0"/>
          <w:divBdr>
            <w:top w:val="none" w:sz="0" w:space="0" w:color="auto"/>
            <w:left w:val="none" w:sz="0" w:space="0" w:color="auto"/>
            <w:bottom w:val="none" w:sz="0" w:space="0" w:color="auto"/>
            <w:right w:val="none" w:sz="0" w:space="0" w:color="auto"/>
          </w:divBdr>
        </w:div>
        <w:div w:id="1282306117">
          <w:marLeft w:val="0"/>
          <w:marRight w:val="0"/>
          <w:marTop w:val="0"/>
          <w:marBottom w:val="0"/>
          <w:divBdr>
            <w:top w:val="none" w:sz="0" w:space="0" w:color="auto"/>
            <w:left w:val="none" w:sz="0" w:space="0" w:color="auto"/>
            <w:bottom w:val="none" w:sz="0" w:space="0" w:color="auto"/>
            <w:right w:val="none" w:sz="0" w:space="0" w:color="auto"/>
          </w:divBdr>
        </w:div>
        <w:div w:id="582564067">
          <w:marLeft w:val="0"/>
          <w:marRight w:val="0"/>
          <w:marTop w:val="0"/>
          <w:marBottom w:val="0"/>
          <w:divBdr>
            <w:top w:val="none" w:sz="0" w:space="0" w:color="auto"/>
            <w:left w:val="none" w:sz="0" w:space="0" w:color="auto"/>
            <w:bottom w:val="none" w:sz="0" w:space="0" w:color="auto"/>
            <w:right w:val="none" w:sz="0" w:space="0" w:color="auto"/>
          </w:divBdr>
        </w:div>
        <w:div w:id="1992445251">
          <w:marLeft w:val="0"/>
          <w:marRight w:val="0"/>
          <w:marTop w:val="0"/>
          <w:marBottom w:val="0"/>
          <w:divBdr>
            <w:top w:val="none" w:sz="0" w:space="0" w:color="auto"/>
            <w:left w:val="none" w:sz="0" w:space="0" w:color="auto"/>
            <w:bottom w:val="none" w:sz="0" w:space="0" w:color="auto"/>
            <w:right w:val="none" w:sz="0" w:space="0" w:color="auto"/>
          </w:divBdr>
        </w:div>
        <w:div w:id="267586078">
          <w:marLeft w:val="0"/>
          <w:marRight w:val="0"/>
          <w:marTop w:val="0"/>
          <w:marBottom w:val="0"/>
          <w:divBdr>
            <w:top w:val="none" w:sz="0" w:space="0" w:color="auto"/>
            <w:left w:val="none" w:sz="0" w:space="0" w:color="auto"/>
            <w:bottom w:val="none" w:sz="0" w:space="0" w:color="auto"/>
            <w:right w:val="none" w:sz="0" w:space="0" w:color="auto"/>
          </w:divBdr>
        </w:div>
        <w:div w:id="727262608">
          <w:marLeft w:val="0"/>
          <w:marRight w:val="0"/>
          <w:marTop w:val="0"/>
          <w:marBottom w:val="0"/>
          <w:divBdr>
            <w:top w:val="none" w:sz="0" w:space="0" w:color="auto"/>
            <w:left w:val="none" w:sz="0" w:space="0" w:color="auto"/>
            <w:bottom w:val="none" w:sz="0" w:space="0" w:color="auto"/>
            <w:right w:val="none" w:sz="0" w:space="0" w:color="auto"/>
          </w:divBdr>
        </w:div>
        <w:div w:id="311300986">
          <w:marLeft w:val="0"/>
          <w:marRight w:val="0"/>
          <w:marTop w:val="0"/>
          <w:marBottom w:val="0"/>
          <w:divBdr>
            <w:top w:val="none" w:sz="0" w:space="0" w:color="auto"/>
            <w:left w:val="none" w:sz="0" w:space="0" w:color="auto"/>
            <w:bottom w:val="none" w:sz="0" w:space="0" w:color="auto"/>
            <w:right w:val="none" w:sz="0" w:space="0" w:color="auto"/>
          </w:divBdr>
        </w:div>
        <w:div w:id="931665092">
          <w:marLeft w:val="0"/>
          <w:marRight w:val="0"/>
          <w:marTop w:val="0"/>
          <w:marBottom w:val="0"/>
          <w:divBdr>
            <w:top w:val="none" w:sz="0" w:space="0" w:color="auto"/>
            <w:left w:val="none" w:sz="0" w:space="0" w:color="auto"/>
            <w:bottom w:val="none" w:sz="0" w:space="0" w:color="auto"/>
            <w:right w:val="none" w:sz="0" w:space="0" w:color="auto"/>
          </w:divBdr>
        </w:div>
        <w:div w:id="896235472">
          <w:marLeft w:val="0"/>
          <w:marRight w:val="0"/>
          <w:marTop w:val="0"/>
          <w:marBottom w:val="0"/>
          <w:divBdr>
            <w:top w:val="none" w:sz="0" w:space="0" w:color="auto"/>
            <w:left w:val="none" w:sz="0" w:space="0" w:color="auto"/>
            <w:bottom w:val="none" w:sz="0" w:space="0" w:color="auto"/>
            <w:right w:val="none" w:sz="0" w:space="0" w:color="auto"/>
          </w:divBdr>
        </w:div>
        <w:div w:id="486750063">
          <w:marLeft w:val="0"/>
          <w:marRight w:val="0"/>
          <w:marTop w:val="0"/>
          <w:marBottom w:val="0"/>
          <w:divBdr>
            <w:top w:val="none" w:sz="0" w:space="0" w:color="auto"/>
            <w:left w:val="none" w:sz="0" w:space="0" w:color="auto"/>
            <w:bottom w:val="none" w:sz="0" w:space="0" w:color="auto"/>
            <w:right w:val="none" w:sz="0" w:space="0" w:color="auto"/>
          </w:divBdr>
        </w:div>
        <w:div w:id="642809339">
          <w:marLeft w:val="0"/>
          <w:marRight w:val="0"/>
          <w:marTop w:val="0"/>
          <w:marBottom w:val="0"/>
          <w:divBdr>
            <w:top w:val="none" w:sz="0" w:space="0" w:color="auto"/>
            <w:left w:val="none" w:sz="0" w:space="0" w:color="auto"/>
            <w:bottom w:val="none" w:sz="0" w:space="0" w:color="auto"/>
            <w:right w:val="none" w:sz="0" w:space="0" w:color="auto"/>
          </w:divBdr>
        </w:div>
        <w:div w:id="664632530">
          <w:marLeft w:val="0"/>
          <w:marRight w:val="0"/>
          <w:marTop w:val="0"/>
          <w:marBottom w:val="0"/>
          <w:divBdr>
            <w:top w:val="none" w:sz="0" w:space="0" w:color="auto"/>
            <w:left w:val="none" w:sz="0" w:space="0" w:color="auto"/>
            <w:bottom w:val="none" w:sz="0" w:space="0" w:color="auto"/>
            <w:right w:val="none" w:sz="0" w:space="0" w:color="auto"/>
          </w:divBdr>
        </w:div>
        <w:div w:id="712313342">
          <w:marLeft w:val="0"/>
          <w:marRight w:val="0"/>
          <w:marTop w:val="0"/>
          <w:marBottom w:val="0"/>
          <w:divBdr>
            <w:top w:val="none" w:sz="0" w:space="0" w:color="auto"/>
            <w:left w:val="none" w:sz="0" w:space="0" w:color="auto"/>
            <w:bottom w:val="none" w:sz="0" w:space="0" w:color="auto"/>
            <w:right w:val="none" w:sz="0" w:space="0" w:color="auto"/>
          </w:divBdr>
        </w:div>
        <w:div w:id="1830636738">
          <w:marLeft w:val="0"/>
          <w:marRight w:val="0"/>
          <w:marTop w:val="0"/>
          <w:marBottom w:val="0"/>
          <w:divBdr>
            <w:top w:val="none" w:sz="0" w:space="0" w:color="auto"/>
            <w:left w:val="none" w:sz="0" w:space="0" w:color="auto"/>
            <w:bottom w:val="none" w:sz="0" w:space="0" w:color="auto"/>
            <w:right w:val="none" w:sz="0" w:space="0" w:color="auto"/>
          </w:divBdr>
        </w:div>
        <w:div w:id="1310019710">
          <w:marLeft w:val="0"/>
          <w:marRight w:val="0"/>
          <w:marTop w:val="0"/>
          <w:marBottom w:val="0"/>
          <w:divBdr>
            <w:top w:val="none" w:sz="0" w:space="0" w:color="auto"/>
            <w:left w:val="none" w:sz="0" w:space="0" w:color="auto"/>
            <w:bottom w:val="none" w:sz="0" w:space="0" w:color="auto"/>
            <w:right w:val="none" w:sz="0" w:space="0" w:color="auto"/>
          </w:divBdr>
        </w:div>
        <w:div w:id="55126456">
          <w:marLeft w:val="0"/>
          <w:marRight w:val="0"/>
          <w:marTop w:val="0"/>
          <w:marBottom w:val="0"/>
          <w:divBdr>
            <w:top w:val="none" w:sz="0" w:space="0" w:color="auto"/>
            <w:left w:val="none" w:sz="0" w:space="0" w:color="auto"/>
            <w:bottom w:val="none" w:sz="0" w:space="0" w:color="auto"/>
            <w:right w:val="none" w:sz="0" w:space="0" w:color="auto"/>
          </w:divBdr>
        </w:div>
        <w:div w:id="427578186">
          <w:marLeft w:val="0"/>
          <w:marRight w:val="0"/>
          <w:marTop w:val="0"/>
          <w:marBottom w:val="0"/>
          <w:divBdr>
            <w:top w:val="none" w:sz="0" w:space="0" w:color="auto"/>
            <w:left w:val="none" w:sz="0" w:space="0" w:color="auto"/>
            <w:bottom w:val="none" w:sz="0" w:space="0" w:color="auto"/>
            <w:right w:val="none" w:sz="0" w:space="0" w:color="auto"/>
          </w:divBdr>
        </w:div>
        <w:div w:id="1530753881">
          <w:marLeft w:val="0"/>
          <w:marRight w:val="0"/>
          <w:marTop w:val="0"/>
          <w:marBottom w:val="0"/>
          <w:divBdr>
            <w:top w:val="none" w:sz="0" w:space="0" w:color="auto"/>
            <w:left w:val="none" w:sz="0" w:space="0" w:color="auto"/>
            <w:bottom w:val="none" w:sz="0" w:space="0" w:color="auto"/>
            <w:right w:val="none" w:sz="0" w:space="0" w:color="auto"/>
          </w:divBdr>
        </w:div>
        <w:div w:id="1093818840">
          <w:marLeft w:val="0"/>
          <w:marRight w:val="0"/>
          <w:marTop w:val="0"/>
          <w:marBottom w:val="0"/>
          <w:divBdr>
            <w:top w:val="none" w:sz="0" w:space="0" w:color="auto"/>
            <w:left w:val="none" w:sz="0" w:space="0" w:color="auto"/>
            <w:bottom w:val="none" w:sz="0" w:space="0" w:color="auto"/>
            <w:right w:val="none" w:sz="0" w:space="0" w:color="auto"/>
          </w:divBdr>
        </w:div>
        <w:div w:id="1664432178">
          <w:marLeft w:val="0"/>
          <w:marRight w:val="0"/>
          <w:marTop w:val="0"/>
          <w:marBottom w:val="0"/>
          <w:divBdr>
            <w:top w:val="none" w:sz="0" w:space="0" w:color="auto"/>
            <w:left w:val="none" w:sz="0" w:space="0" w:color="auto"/>
            <w:bottom w:val="none" w:sz="0" w:space="0" w:color="auto"/>
            <w:right w:val="none" w:sz="0" w:space="0" w:color="auto"/>
          </w:divBdr>
        </w:div>
        <w:div w:id="1569337287">
          <w:marLeft w:val="0"/>
          <w:marRight w:val="0"/>
          <w:marTop w:val="0"/>
          <w:marBottom w:val="0"/>
          <w:divBdr>
            <w:top w:val="none" w:sz="0" w:space="0" w:color="auto"/>
            <w:left w:val="none" w:sz="0" w:space="0" w:color="auto"/>
            <w:bottom w:val="none" w:sz="0" w:space="0" w:color="auto"/>
            <w:right w:val="none" w:sz="0" w:space="0" w:color="auto"/>
          </w:divBdr>
        </w:div>
        <w:div w:id="2439412">
          <w:marLeft w:val="0"/>
          <w:marRight w:val="0"/>
          <w:marTop w:val="0"/>
          <w:marBottom w:val="0"/>
          <w:divBdr>
            <w:top w:val="none" w:sz="0" w:space="0" w:color="auto"/>
            <w:left w:val="none" w:sz="0" w:space="0" w:color="auto"/>
            <w:bottom w:val="none" w:sz="0" w:space="0" w:color="auto"/>
            <w:right w:val="none" w:sz="0" w:space="0" w:color="auto"/>
          </w:divBdr>
        </w:div>
        <w:div w:id="340622994">
          <w:marLeft w:val="0"/>
          <w:marRight w:val="0"/>
          <w:marTop w:val="0"/>
          <w:marBottom w:val="0"/>
          <w:divBdr>
            <w:top w:val="none" w:sz="0" w:space="0" w:color="auto"/>
            <w:left w:val="none" w:sz="0" w:space="0" w:color="auto"/>
            <w:bottom w:val="none" w:sz="0" w:space="0" w:color="auto"/>
            <w:right w:val="none" w:sz="0" w:space="0" w:color="auto"/>
          </w:divBdr>
        </w:div>
        <w:div w:id="1200512669">
          <w:marLeft w:val="0"/>
          <w:marRight w:val="0"/>
          <w:marTop w:val="0"/>
          <w:marBottom w:val="0"/>
          <w:divBdr>
            <w:top w:val="none" w:sz="0" w:space="0" w:color="auto"/>
            <w:left w:val="none" w:sz="0" w:space="0" w:color="auto"/>
            <w:bottom w:val="none" w:sz="0" w:space="0" w:color="auto"/>
            <w:right w:val="none" w:sz="0" w:space="0" w:color="auto"/>
          </w:divBdr>
        </w:div>
        <w:div w:id="1124082788">
          <w:marLeft w:val="0"/>
          <w:marRight w:val="0"/>
          <w:marTop w:val="0"/>
          <w:marBottom w:val="0"/>
          <w:divBdr>
            <w:top w:val="none" w:sz="0" w:space="0" w:color="auto"/>
            <w:left w:val="none" w:sz="0" w:space="0" w:color="auto"/>
            <w:bottom w:val="none" w:sz="0" w:space="0" w:color="auto"/>
            <w:right w:val="none" w:sz="0" w:space="0" w:color="auto"/>
          </w:divBdr>
        </w:div>
        <w:div w:id="868644747">
          <w:marLeft w:val="0"/>
          <w:marRight w:val="0"/>
          <w:marTop w:val="0"/>
          <w:marBottom w:val="0"/>
          <w:divBdr>
            <w:top w:val="none" w:sz="0" w:space="0" w:color="auto"/>
            <w:left w:val="none" w:sz="0" w:space="0" w:color="auto"/>
            <w:bottom w:val="none" w:sz="0" w:space="0" w:color="auto"/>
            <w:right w:val="none" w:sz="0" w:space="0" w:color="auto"/>
          </w:divBdr>
        </w:div>
        <w:div w:id="684208846">
          <w:marLeft w:val="0"/>
          <w:marRight w:val="0"/>
          <w:marTop w:val="0"/>
          <w:marBottom w:val="0"/>
          <w:divBdr>
            <w:top w:val="none" w:sz="0" w:space="0" w:color="auto"/>
            <w:left w:val="none" w:sz="0" w:space="0" w:color="auto"/>
            <w:bottom w:val="none" w:sz="0" w:space="0" w:color="auto"/>
            <w:right w:val="none" w:sz="0" w:space="0" w:color="auto"/>
          </w:divBdr>
        </w:div>
        <w:div w:id="504981736">
          <w:marLeft w:val="0"/>
          <w:marRight w:val="0"/>
          <w:marTop w:val="0"/>
          <w:marBottom w:val="0"/>
          <w:divBdr>
            <w:top w:val="none" w:sz="0" w:space="0" w:color="auto"/>
            <w:left w:val="none" w:sz="0" w:space="0" w:color="auto"/>
            <w:bottom w:val="none" w:sz="0" w:space="0" w:color="auto"/>
            <w:right w:val="none" w:sz="0" w:space="0" w:color="auto"/>
          </w:divBdr>
        </w:div>
        <w:div w:id="871263586">
          <w:marLeft w:val="0"/>
          <w:marRight w:val="0"/>
          <w:marTop w:val="0"/>
          <w:marBottom w:val="0"/>
          <w:divBdr>
            <w:top w:val="none" w:sz="0" w:space="0" w:color="auto"/>
            <w:left w:val="none" w:sz="0" w:space="0" w:color="auto"/>
            <w:bottom w:val="none" w:sz="0" w:space="0" w:color="auto"/>
            <w:right w:val="none" w:sz="0" w:space="0" w:color="auto"/>
          </w:divBdr>
        </w:div>
        <w:div w:id="1783843103">
          <w:marLeft w:val="0"/>
          <w:marRight w:val="0"/>
          <w:marTop w:val="0"/>
          <w:marBottom w:val="0"/>
          <w:divBdr>
            <w:top w:val="none" w:sz="0" w:space="0" w:color="auto"/>
            <w:left w:val="none" w:sz="0" w:space="0" w:color="auto"/>
            <w:bottom w:val="none" w:sz="0" w:space="0" w:color="auto"/>
            <w:right w:val="none" w:sz="0" w:space="0" w:color="auto"/>
          </w:divBdr>
        </w:div>
        <w:div w:id="1190266470">
          <w:marLeft w:val="0"/>
          <w:marRight w:val="0"/>
          <w:marTop w:val="0"/>
          <w:marBottom w:val="0"/>
          <w:divBdr>
            <w:top w:val="none" w:sz="0" w:space="0" w:color="auto"/>
            <w:left w:val="none" w:sz="0" w:space="0" w:color="auto"/>
            <w:bottom w:val="none" w:sz="0" w:space="0" w:color="auto"/>
            <w:right w:val="none" w:sz="0" w:space="0" w:color="auto"/>
          </w:divBdr>
        </w:div>
        <w:div w:id="1928537896">
          <w:marLeft w:val="0"/>
          <w:marRight w:val="0"/>
          <w:marTop w:val="0"/>
          <w:marBottom w:val="0"/>
          <w:divBdr>
            <w:top w:val="none" w:sz="0" w:space="0" w:color="auto"/>
            <w:left w:val="none" w:sz="0" w:space="0" w:color="auto"/>
            <w:bottom w:val="none" w:sz="0" w:space="0" w:color="auto"/>
            <w:right w:val="none" w:sz="0" w:space="0" w:color="auto"/>
          </w:divBdr>
        </w:div>
        <w:div w:id="1160078360">
          <w:marLeft w:val="0"/>
          <w:marRight w:val="0"/>
          <w:marTop w:val="0"/>
          <w:marBottom w:val="0"/>
          <w:divBdr>
            <w:top w:val="none" w:sz="0" w:space="0" w:color="auto"/>
            <w:left w:val="none" w:sz="0" w:space="0" w:color="auto"/>
            <w:bottom w:val="none" w:sz="0" w:space="0" w:color="auto"/>
            <w:right w:val="none" w:sz="0" w:space="0" w:color="auto"/>
          </w:divBdr>
        </w:div>
        <w:div w:id="170802479">
          <w:marLeft w:val="0"/>
          <w:marRight w:val="0"/>
          <w:marTop w:val="0"/>
          <w:marBottom w:val="0"/>
          <w:divBdr>
            <w:top w:val="none" w:sz="0" w:space="0" w:color="auto"/>
            <w:left w:val="none" w:sz="0" w:space="0" w:color="auto"/>
            <w:bottom w:val="none" w:sz="0" w:space="0" w:color="auto"/>
            <w:right w:val="none" w:sz="0" w:space="0" w:color="auto"/>
          </w:divBdr>
        </w:div>
        <w:div w:id="1449738800">
          <w:marLeft w:val="0"/>
          <w:marRight w:val="0"/>
          <w:marTop w:val="0"/>
          <w:marBottom w:val="0"/>
          <w:divBdr>
            <w:top w:val="none" w:sz="0" w:space="0" w:color="auto"/>
            <w:left w:val="none" w:sz="0" w:space="0" w:color="auto"/>
            <w:bottom w:val="none" w:sz="0" w:space="0" w:color="auto"/>
            <w:right w:val="none" w:sz="0" w:space="0" w:color="auto"/>
          </w:divBdr>
        </w:div>
        <w:div w:id="1251625989">
          <w:marLeft w:val="0"/>
          <w:marRight w:val="0"/>
          <w:marTop w:val="0"/>
          <w:marBottom w:val="0"/>
          <w:divBdr>
            <w:top w:val="none" w:sz="0" w:space="0" w:color="auto"/>
            <w:left w:val="none" w:sz="0" w:space="0" w:color="auto"/>
            <w:bottom w:val="none" w:sz="0" w:space="0" w:color="auto"/>
            <w:right w:val="none" w:sz="0" w:space="0" w:color="auto"/>
          </w:divBdr>
        </w:div>
        <w:div w:id="1823230445">
          <w:marLeft w:val="0"/>
          <w:marRight w:val="0"/>
          <w:marTop w:val="0"/>
          <w:marBottom w:val="0"/>
          <w:divBdr>
            <w:top w:val="none" w:sz="0" w:space="0" w:color="auto"/>
            <w:left w:val="none" w:sz="0" w:space="0" w:color="auto"/>
            <w:bottom w:val="none" w:sz="0" w:space="0" w:color="auto"/>
            <w:right w:val="none" w:sz="0" w:space="0" w:color="auto"/>
          </w:divBdr>
        </w:div>
        <w:div w:id="904685795">
          <w:marLeft w:val="0"/>
          <w:marRight w:val="0"/>
          <w:marTop w:val="0"/>
          <w:marBottom w:val="0"/>
          <w:divBdr>
            <w:top w:val="none" w:sz="0" w:space="0" w:color="auto"/>
            <w:left w:val="none" w:sz="0" w:space="0" w:color="auto"/>
            <w:bottom w:val="none" w:sz="0" w:space="0" w:color="auto"/>
            <w:right w:val="none" w:sz="0" w:space="0" w:color="auto"/>
          </w:divBdr>
        </w:div>
        <w:div w:id="49349621">
          <w:marLeft w:val="0"/>
          <w:marRight w:val="0"/>
          <w:marTop w:val="0"/>
          <w:marBottom w:val="0"/>
          <w:divBdr>
            <w:top w:val="none" w:sz="0" w:space="0" w:color="auto"/>
            <w:left w:val="none" w:sz="0" w:space="0" w:color="auto"/>
            <w:bottom w:val="none" w:sz="0" w:space="0" w:color="auto"/>
            <w:right w:val="none" w:sz="0" w:space="0" w:color="auto"/>
          </w:divBdr>
        </w:div>
        <w:div w:id="1678114836">
          <w:marLeft w:val="0"/>
          <w:marRight w:val="0"/>
          <w:marTop w:val="0"/>
          <w:marBottom w:val="0"/>
          <w:divBdr>
            <w:top w:val="none" w:sz="0" w:space="0" w:color="auto"/>
            <w:left w:val="none" w:sz="0" w:space="0" w:color="auto"/>
            <w:bottom w:val="none" w:sz="0" w:space="0" w:color="auto"/>
            <w:right w:val="none" w:sz="0" w:space="0" w:color="auto"/>
          </w:divBdr>
        </w:div>
        <w:div w:id="349450207">
          <w:marLeft w:val="0"/>
          <w:marRight w:val="0"/>
          <w:marTop w:val="0"/>
          <w:marBottom w:val="0"/>
          <w:divBdr>
            <w:top w:val="none" w:sz="0" w:space="0" w:color="auto"/>
            <w:left w:val="none" w:sz="0" w:space="0" w:color="auto"/>
            <w:bottom w:val="none" w:sz="0" w:space="0" w:color="auto"/>
            <w:right w:val="none" w:sz="0" w:space="0" w:color="auto"/>
          </w:divBdr>
        </w:div>
        <w:div w:id="85998520">
          <w:marLeft w:val="0"/>
          <w:marRight w:val="0"/>
          <w:marTop w:val="0"/>
          <w:marBottom w:val="0"/>
          <w:divBdr>
            <w:top w:val="none" w:sz="0" w:space="0" w:color="auto"/>
            <w:left w:val="none" w:sz="0" w:space="0" w:color="auto"/>
            <w:bottom w:val="none" w:sz="0" w:space="0" w:color="auto"/>
            <w:right w:val="none" w:sz="0" w:space="0" w:color="auto"/>
          </w:divBdr>
        </w:div>
        <w:div w:id="487791766">
          <w:marLeft w:val="0"/>
          <w:marRight w:val="0"/>
          <w:marTop w:val="0"/>
          <w:marBottom w:val="0"/>
          <w:divBdr>
            <w:top w:val="none" w:sz="0" w:space="0" w:color="auto"/>
            <w:left w:val="none" w:sz="0" w:space="0" w:color="auto"/>
            <w:bottom w:val="none" w:sz="0" w:space="0" w:color="auto"/>
            <w:right w:val="none" w:sz="0" w:space="0" w:color="auto"/>
          </w:divBdr>
        </w:div>
        <w:div w:id="806121706">
          <w:marLeft w:val="0"/>
          <w:marRight w:val="0"/>
          <w:marTop w:val="0"/>
          <w:marBottom w:val="0"/>
          <w:divBdr>
            <w:top w:val="none" w:sz="0" w:space="0" w:color="auto"/>
            <w:left w:val="none" w:sz="0" w:space="0" w:color="auto"/>
            <w:bottom w:val="none" w:sz="0" w:space="0" w:color="auto"/>
            <w:right w:val="none" w:sz="0" w:space="0" w:color="auto"/>
          </w:divBdr>
        </w:div>
        <w:div w:id="1993871722">
          <w:marLeft w:val="0"/>
          <w:marRight w:val="0"/>
          <w:marTop w:val="0"/>
          <w:marBottom w:val="0"/>
          <w:divBdr>
            <w:top w:val="none" w:sz="0" w:space="0" w:color="auto"/>
            <w:left w:val="none" w:sz="0" w:space="0" w:color="auto"/>
            <w:bottom w:val="none" w:sz="0" w:space="0" w:color="auto"/>
            <w:right w:val="none" w:sz="0" w:space="0" w:color="auto"/>
          </w:divBdr>
        </w:div>
        <w:div w:id="783815143">
          <w:marLeft w:val="0"/>
          <w:marRight w:val="0"/>
          <w:marTop w:val="0"/>
          <w:marBottom w:val="0"/>
          <w:divBdr>
            <w:top w:val="none" w:sz="0" w:space="0" w:color="auto"/>
            <w:left w:val="none" w:sz="0" w:space="0" w:color="auto"/>
            <w:bottom w:val="none" w:sz="0" w:space="0" w:color="auto"/>
            <w:right w:val="none" w:sz="0" w:space="0" w:color="auto"/>
          </w:divBdr>
        </w:div>
        <w:div w:id="1458377353">
          <w:marLeft w:val="0"/>
          <w:marRight w:val="0"/>
          <w:marTop w:val="0"/>
          <w:marBottom w:val="0"/>
          <w:divBdr>
            <w:top w:val="none" w:sz="0" w:space="0" w:color="auto"/>
            <w:left w:val="none" w:sz="0" w:space="0" w:color="auto"/>
            <w:bottom w:val="none" w:sz="0" w:space="0" w:color="auto"/>
            <w:right w:val="none" w:sz="0" w:space="0" w:color="auto"/>
          </w:divBdr>
        </w:div>
        <w:div w:id="764112884">
          <w:marLeft w:val="0"/>
          <w:marRight w:val="0"/>
          <w:marTop w:val="0"/>
          <w:marBottom w:val="0"/>
          <w:divBdr>
            <w:top w:val="none" w:sz="0" w:space="0" w:color="auto"/>
            <w:left w:val="none" w:sz="0" w:space="0" w:color="auto"/>
            <w:bottom w:val="none" w:sz="0" w:space="0" w:color="auto"/>
            <w:right w:val="none" w:sz="0" w:space="0" w:color="auto"/>
          </w:divBdr>
        </w:div>
        <w:div w:id="158738518">
          <w:marLeft w:val="0"/>
          <w:marRight w:val="0"/>
          <w:marTop w:val="0"/>
          <w:marBottom w:val="0"/>
          <w:divBdr>
            <w:top w:val="none" w:sz="0" w:space="0" w:color="auto"/>
            <w:left w:val="none" w:sz="0" w:space="0" w:color="auto"/>
            <w:bottom w:val="none" w:sz="0" w:space="0" w:color="auto"/>
            <w:right w:val="none" w:sz="0" w:space="0" w:color="auto"/>
          </w:divBdr>
        </w:div>
        <w:div w:id="1867212933">
          <w:marLeft w:val="0"/>
          <w:marRight w:val="0"/>
          <w:marTop w:val="0"/>
          <w:marBottom w:val="0"/>
          <w:divBdr>
            <w:top w:val="none" w:sz="0" w:space="0" w:color="auto"/>
            <w:left w:val="none" w:sz="0" w:space="0" w:color="auto"/>
            <w:bottom w:val="none" w:sz="0" w:space="0" w:color="auto"/>
            <w:right w:val="none" w:sz="0" w:space="0" w:color="auto"/>
          </w:divBdr>
        </w:div>
        <w:div w:id="1457606093">
          <w:marLeft w:val="0"/>
          <w:marRight w:val="0"/>
          <w:marTop w:val="0"/>
          <w:marBottom w:val="0"/>
          <w:divBdr>
            <w:top w:val="none" w:sz="0" w:space="0" w:color="auto"/>
            <w:left w:val="none" w:sz="0" w:space="0" w:color="auto"/>
            <w:bottom w:val="none" w:sz="0" w:space="0" w:color="auto"/>
            <w:right w:val="none" w:sz="0" w:space="0" w:color="auto"/>
          </w:divBdr>
        </w:div>
        <w:div w:id="1115557515">
          <w:marLeft w:val="0"/>
          <w:marRight w:val="0"/>
          <w:marTop w:val="0"/>
          <w:marBottom w:val="0"/>
          <w:divBdr>
            <w:top w:val="none" w:sz="0" w:space="0" w:color="auto"/>
            <w:left w:val="none" w:sz="0" w:space="0" w:color="auto"/>
            <w:bottom w:val="none" w:sz="0" w:space="0" w:color="auto"/>
            <w:right w:val="none" w:sz="0" w:space="0" w:color="auto"/>
          </w:divBdr>
        </w:div>
        <w:div w:id="29839522">
          <w:marLeft w:val="0"/>
          <w:marRight w:val="0"/>
          <w:marTop w:val="0"/>
          <w:marBottom w:val="0"/>
          <w:divBdr>
            <w:top w:val="none" w:sz="0" w:space="0" w:color="auto"/>
            <w:left w:val="none" w:sz="0" w:space="0" w:color="auto"/>
            <w:bottom w:val="none" w:sz="0" w:space="0" w:color="auto"/>
            <w:right w:val="none" w:sz="0" w:space="0" w:color="auto"/>
          </w:divBdr>
        </w:div>
        <w:div w:id="1695576978">
          <w:marLeft w:val="0"/>
          <w:marRight w:val="0"/>
          <w:marTop w:val="0"/>
          <w:marBottom w:val="0"/>
          <w:divBdr>
            <w:top w:val="none" w:sz="0" w:space="0" w:color="auto"/>
            <w:left w:val="none" w:sz="0" w:space="0" w:color="auto"/>
            <w:bottom w:val="none" w:sz="0" w:space="0" w:color="auto"/>
            <w:right w:val="none" w:sz="0" w:space="0" w:color="auto"/>
          </w:divBdr>
        </w:div>
        <w:div w:id="1507210862">
          <w:marLeft w:val="0"/>
          <w:marRight w:val="0"/>
          <w:marTop w:val="0"/>
          <w:marBottom w:val="0"/>
          <w:divBdr>
            <w:top w:val="none" w:sz="0" w:space="0" w:color="auto"/>
            <w:left w:val="none" w:sz="0" w:space="0" w:color="auto"/>
            <w:bottom w:val="none" w:sz="0" w:space="0" w:color="auto"/>
            <w:right w:val="none" w:sz="0" w:space="0" w:color="auto"/>
          </w:divBdr>
        </w:div>
        <w:div w:id="985206596">
          <w:marLeft w:val="0"/>
          <w:marRight w:val="0"/>
          <w:marTop w:val="0"/>
          <w:marBottom w:val="0"/>
          <w:divBdr>
            <w:top w:val="none" w:sz="0" w:space="0" w:color="auto"/>
            <w:left w:val="none" w:sz="0" w:space="0" w:color="auto"/>
            <w:bottom w:val="none" w:sz="0" w:space="0" w:color="auto"/>
            <w:right w:val="none" w:sz="0" w:space="0" w:color="auto"/>
          </w:divBdr>
        </w:div>
        <w:div w:id="723144544">
          <w:marLeft w:val="0"/>
          <w:marRight w:val="0"/>
          <w:marTop w:val="0"/>
          <w:marBottom w:val="0"/>
          <w:divBdr>
            <w:top w:val="none" w:sz="0" w:space="0" w:color="auto"/>
            <w:left w:val="none" w:sz="0" w:space="0" w:color="auto"/>
            <w:bottom w:val="none" w:sz="0" w:space="0" w:color="auto"/>
            <w:right w:val="none" w:sz="0" w:space="0" w:color="auto"/>
          </w:divBdr>
        </w:div>
        <w:div w:id="702554363">
          <w:marLeft w:val="0"/>
          <w:marRight w:val="0"/>
          <w:marTop w:val="0"/>
          <w:marBottom w:val="0"/>
          <w:divBdr>
            <w:top w:val="none" w:sz="0" w:space="0" w:color="auto"/>
            <w:left w:val="none" w:sz="0" w:space="0" w:color="auto"/>
            <w:bottom w:val="none" w:sz="0" w:space="0" w:color="auto"/>
            <w:right w:val="none" w:sz="0" w:space="0" w:color="auto"/>
          </w:divBdr>
        </w:div>
        <w:div w:id="1454253708">
          <w:marLeft w:val="0"/>
          <w:marRight w:val="0"/>
          <w:marTop w:val="0"/>
          <w:marBottom w:val="0"/>
          <w:divBdr>
            <w:top w:val="none" w:sz="0" w:space="0" w:color="auto"/>
            <w:left w:val="none" w:sz="0" w:space="0" w:color="auto"/>
            <w:bottom w:val="none" w:sz="0" w:space="0" w:color="auto"/>
            <w:right w:val="none" w:sz="0" w:space="0" w:color="auto"/>
          </w:divBdr>
        </w:div>
        <w:div w:id="1233270547">
          <w:marLeft w:val="0"/>
          <w:marRight w:val="0"/>
          <w:marTop w:val="0"/>
          <w:marBottom w:val="0"/>
          <w:divBdr>
            <w:top w:val="none" w:sz="0" w:space="0" w:color="auto"/>
            <w:left w:val="none" w:sz="0" w:space="0" w:color="auto"/>
            <w:bottom w:val="none" w:sz="0" w:space="0" w:color="auto"/>
            <w:right w:val="none" w:sz="0" w:space="0" w:color="auto"/>
          </w:divBdr>
        </w:div>
        <w:div w:id="1532961394">
          <w:marLeft w:val="0"/>
          <w:marRight w:val="0"/>
          <w:marTop w:val="0"/>
          <w:marBottom w:val="0"/>
          <w:divBdr>
            <w:top w:val="none" w:sz="0" w:space="0" w:color="auto"/>
            <w:left w:val="none" w:sz="0" w:space="0" w:color="auto"/>
            <w:bottom w:val="none" w:sz="0" w:space="0" w:color="auto"/>
            <w:right w:val="none" w:sz="0" w:space="0" w:color="auto"/>
          </w:divBdr>
        </w:div>
        <w:div w:id="309558636">
          <w:marLeft w:val="0"/>
          <w:marRight w:val="0"/>
          <w:marTop w:val="0"/>
          <w:marBottom w:val="0"/>
          <w:divBdr>
            <w:top w:val="none" w:sz="0" w:space="0" w:color="auto"/>
            <w:left w:val="none" w:sz="0" w:space="0" w:color="auto"/>
            <w:bottom w:val="none" w:sz="0" w:space="0" w:color="auto"/>
            <w:right w:val="none" w:sz="0" w:space="0" w:color="auto"/>
          </w:divBdr>
        </w:div>
        <w:div w:id="871308051">
          <w:marLeft w:val="0"/>
          <w:marRight w:val="0"/>
          <w:marTop w:val="0"/>
          <w:marBottom w:val="0"/>
          <w:divBdr>
            <w:top w:val="none" w:sz="0" w:space="0" w:color="auto"/>
            <w:left w:val="none" w:sz="0" w:space="0" w:color="auto"/>
            <w:bottom w:val="none" w:sz="0" w:space="0" w:color="auto"/>
            <w:right w:val="none" w:sz="0" w:space="0" w:color="auto"/>
          </w:divBdr>
        </w:div>
        <w:div w:id="907106161">
          <w:marLeft w:val="0"/>
          <w:marRight w:val="0"/>
          <w:marTop w:val="0"/>
          <w:marBottom w:val="0"/>
          <w:divBdr>
            <w:top w:val="none" w:sz="0" w:space="0" w:color="auto"/>
            <w:left w:val="none" w:sz="0" w:space="0" w:color="auto"/>
            <w:bottom w:val="none" w:sz="0" w:space="0" w:color="auto"/>
            <w:right w:val="none" w:sz="0" w:space="0" w:color="auto"/>
          </w:divBdr>
        </w:div>
        <w:div w:id="607585161">
          <w:marLeft w:val="0"/>
          <w:marRight w:val="0"/>
          <w:marTop w:val="0"/>
          <w:marBottom w:val="0"/>
          <w:divBdr>
            <w:top w:val="none" w:sz="0" w:space="0" w:color="auto"/>
            <w:left w:val="none" w:sz="0" w:space="0" w:color="auto"/>
            <w:bottom w:val="none" w:sz="0" w:space="0" w:color="auto"/>
            <w:right w:val="none" w:sz="0" w:space="0" w:color="auto"/>
          </w:divBdr>
        </w:div>
        <w:div w:id="504395343">
          <w:marLeft w:val="0"/>
          <w:marRight w:val="0"/>
          <w:marTop w:val="0"/>
          <w:marBottom w:val="0"/>
          <w:divBdr>
            <w:top w:val="none" w:sz="0" w:space="0" w:color="auto"/>
            <w:left w:val="none" w:sz="0" w:space="0" w:color="auto"/>
            <w:bottom w:val="none" w:sz="0" w:space="0" w:color="auto"/>
            <w:right w:val="none" w:sz="0" w:space="0" w:color="auto"/>
          </w:divBdr>
        </w:div>
        <w:div w:id="1637637652">
          <w:marLeft w:val="0"/>
          <w:marRight w:val="0"/>
          <w:marTop w:val="0"/>
          <w:marBottom w:val="0"/>
          <w:divBdr>
            <w:top w:val="none" w:sz="0" w:space="0" w:color="auto"/>
            <w:left w:val="none" w:sz="0" w:space="0" w:color="auto"/>
            <w:bottom w:val="none" w:sz="0" w:space="0" w:color="auto"/>
            <w:right w:val="none" w:sz="0" w:space="0" w:color="auto"/>
          </w:divBdr>
        </w:div>
        <w:div w:id="1115446479">
          <w:marLeft w:val="0"/>
          <w:marRight w:val="0"/>
          <w:marTop w:val="0"/>
          <w:marBottom w:val="0"/>
          <w:divBdr>
            <w:top w:val="none" w:sz="0" w:space="0" w:color="auto"/>
            <w:left w:val="none" w:sz="0" w:space="0" w:color="auto"/>
            <w:bottom w:val="none" w:sz="0" w:space="0" w:color="auto"/>
            <w:right w:val="none" w:sz="0" w:space="0" w:color="auto"/>
          </w:divBdr>
        </w:div>
        <w:div w:id="545877045">
          <w:marLeft w:val="0"/>
          <w:marRight w:val="0"/>
          <w:marTop w:val="0"/>
          <w:marBottom w:val="0"/>
          <w:divBdr>
            <w:top w:val="none" w:sz="0" w:space="0" w:color="auto"/>
            <w:left w:val="none" w:sz="0" w:space="0" w:color="auto"/>
            <w:bottom w:val="none" w:sz="0" w:space="0" w:color="auto"/>
            <w:right w:val="none" w:sz="0" w:space="0" w:color="auto"/>
          </w:divBdr>
        </w:div>
        <w:div w:id="1555501371">
          <w:marLeft w:val="0"/>
          <w:marRight w:val="0"/>
          <w:marTop w:val="0"/>
          <w:marBottom w:val="0"/>
          <w:divBdr>
            <w:top w:val="none" w:sz="0" w:space="0" w:color="auto"/>
            <w:left w:val="none" w:sz="0" w:space="0" w:color="auto"/>
            <w:bottom w:val="none" w:sz="0" w:space="0" w:color="auto"/>
            <w:right w:val="none" w:sz="0" w:space="0" w:color="auto"/>
          </w:divBdr>
        </w:div>
        <w:div w:id="255797548">
          <w:marLeft w:val="0"/>
          <w:marRight w:val="0"/>
          <w:marTop w:val="0"/>
          <w:marBottom w:val="0"/>
          <w:divBdr>
            <w:top w:val="none" w:sz="0" w:space="0" w:color="auto"/>
            <w:left w:val="none" w:sz="0" w:space="0" w:color="auto"/>
            <w:bottom w:val="none" w:sz="0" w:space="0" w:color="auto"/>
            <w:right w:val="none" w:sz="0" w:space="0" w:color="auto"/>
          </w:divBdr>
        </w:div>
      </w:divsChild>
    </w:div>
    <w:div w:id="274799418">
      <w:bodyDiv w:val="1"/>
      <w:marLeft w:val="0"/>
      <w:marRight w:val="0"/>
      <w:marTop w:val="0"/>
      <w:marBottom w:val="0"/>
      <w:divBdr>
        <w:top w:val="none" w:sz="0" w:space="0" w:color="auto"/>
        <w:left w:val="none" w:sz="0" w:space="0" w:color="auto"/>
        <w:bottom w:val="none" w:sz="0" w:space="0" w:color="auto"/>
        <w:right w:val="none" w:sz="0" w:space="0" w:color="auto"/>
      </w:divBdr>
    </w:div>
    <w:div w:id="275063124">
      <w:bodyDiv w:val="1"/>
      <w:marLeft w:val="0"/>
      <w:marRight w:val="0"/>
      <w:marTop w:val="0"/>
      <w:marBottom w:val="0"/>
      <w:divBdr>
        <w:top w:val="none" w:sz="0" w:space="0" w:color="auto"/>
        <w:left w:val="none" w:sz="0" w:space="0" w:color="auto"/>
        <w:bottom w:val="none" w:sz="0" w:space="0" w:color="auto"/>
        <w:right w:val="none" w:sz="0" w:space="0" w:color="auto"/>
      </w:divBdr>
    </w:div>
    <w:div w:id="275218121">
      <w:bodyDiv w:val="1"/>
      <w:marLeft w:val="0"/>
      <w:marRight w:val="0"/>
      <w:marTop w:val="0"/>
      <w:marBottom w:val="0"/>
      <w:divBdr>
        <w:top w:val="none" w:sz="0" w:space="0" w:color="auto"/>
        <w:left w:val="none" w:sz="0" w:space="0" w:color="auto"/>
        <w:bottom w:val="none" w:sz="0" w:space="0" w:color="auto"/>
        <w:right w:val="none" w:sz="0" w:space="0" w:color="auto"/>
      </w:divBdr>
    </w:div>
    <w:div w:id="275331844">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5988835">
      <w:bodyDiv w:val="1"/>
      <w:marLeft w:val="0"/>
      <w:marRight w:val="0"/>
      <w:marTop w:val="0"/>
      <w:marBottom w:val="0"/>
      <w:divBdr>
        <w:top w:val="none" w:sz="0" w:space="0" w:color="auto"/>
        <w:left w:val="none" w:sz="0" w:space="0" w:color="auto"/>
        <w:bottom w:val="none" w:sz="0" w:space="0" w:color="auto"/>
        <w:right w:val="none" w:sz="0" w:space="0" w:color="auto"/>
      </w:divBdr>
    </w:div>
    <w:div w:id="276063290">
      <w:bodyDiv w:val="1"/>
      <w:marLeft w:val="0"/>
      <w:marRight w:val="0"/>
      <w:marTop w:val="0"/>
      <w:marBottom w:val="0"/>
      <w:divBdr>
        <w:top w:val="none" w:sz="0" w:space="0" w:color="auto"/>
        <w:left w:val="none" w:sz="0" w:space="0" w:color="auto"/>
        <w:bottom w:val="none" w:sz="0" w:space="0" w:color="auto"/>
        <w:right w:val="none" w:sz="0" w:space="0" w:color="auto"/>
      </w:divBdr>
    </w:div>
    <w:div w:id="276714125">
      <w:bodyDiv w:val="1"/>
      <w:marLeft w:val="0"/>
      <w:marRight w:val="0"/>
      <w:marTop w:val="0"/>
      <w:marBottom w:val="0"/>
      <w:divBdr>
        <w:top w:val="none" w:sz="0" w:space="0" w:color="auto"/>
        <w:left w:val="none" w:sz="0" w:space="0" w:color="auto"/>
        <w:bottom w:val="none" w:sz="0" w:space="0" w:color="auto"/>
        <w:right w:val="none" w:sz="0" w:space="0" w:color="auto"/>
      </w:divBdr>
    </w:div>
    <w:div w:id="276832860">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7496593">
      <w:bodyDiv w:val="1"/>
      <w:marLeft w:val="0"/>
      <w:marRight w:val="0"/>
      <w:marTop w:val="0"/>
      <w:marBottom w:val="0"/>
      <w:divBdr>
        <w:top w:val="none" w:sz="0" w:space="0" w:color="auto"/>
        <w:left w:val="none" w:sz="0" w:space="0" w:color="auto"/>
        <w:bottom w:val="none" w:sz="0" w:space="0" w:color="auto"/>
        <w:right w:val="none" w:sz="0" w:space="0" w:color="auto"/>
      </w:divBdr>
    </w:div>
    <w:div w:id="278071447">
      <w:bodyDiv w:val="1"/>
      <w:marLeft w:val="0"/>
      <w:marRight w:val="0"/>
      <w:marTop w:val="0"/>
      <w:marBottom w:val="0"/>
      <w:divBdr>
        <w:top w:val="none" w:sz="0" w:space="0" w:color="auto"/>
        <w:left w:val="none" w:sz="0" w:space="0" w:color="auto"/>
        <w:bottom w:val="none" w:sz="0" w:space="0" w:color="auto"/>
        <w:right w:val="none" w:sz="0" w:space="0" w:color="auto"/>
      </w:divBdr>
    </w:div>
    <w:div w:id="278342004">
      <w:bodyDiv w:val="1"/>
      <w:marLeft w:val="0"/>
      <w:marRight w:val="0"/>
      <w:marTop w:val="0"/>
      <w:marBottom w:val="0"/>
      <w:divBdr>
        <w:top w:val="none" w:sz="0" w:space="0" w:color="auto"/>
        <w:left w:val="none" w:sz="0" w:space="0" w:color="auto"/>
        <w:bottom w:val="none" w:sz="0" w:space="0" w:color="auto"/>
        <w:right w:val="none" w:sz="0" w:space="0" w:color="auto"/>
      </w:divBdr>
    </w:div>
    <w:div w:id="278343284">
      <w:bodyDiv w:val="1"/>
      <w:marLeft w:val="0"/>
      <w:marRight w:val="0"/>
      <w:marTop w:val="0"/>
      <w:marBottom w:val="0"/>
      <w:divBdr>
        <w:top w:val="none" w:sz="0" w:space="0" w:color="auto"/>
        <w:left w:val="none" w:sz="0" w:space="0" w:color="auto"/>
        <w:bottom w:val="none" w:sz="0" w:space="0" w:color="auto"/>
        <w:right w:val="none" w:sz="0" w:space="0" w:color="auto"/>
      </w:divBdr>
    </w:div>
    <w:div w:id="278529183">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79922066">
      <w:bodyDiv w:val="1"/>
      <w:marLeft w:val="0"/>
      <w:marRight w:val="0"/>
      <w:marTop w:val="0"/>
      <w:marBottom w:val="0"/>
      <w:divBdr>
        <w:top w:val="none" w:sz="0" w:space="0" w:color="auto"/>
        <w:left w:val="none" w:sz="0" w:space="0" w:color="auto"/>
        <w:bottom w:val="none" w:sz="0" w:space="0" w:color="auto"/>
        <w:right w:val="none" w:sz="0" w:space="0" w:color="auto"/>
      </w:divBdr>
    </w:div>
    <w:div w:id="280959327">
      <w:bodyDiv w:val="1"/>
      <w:marLeft w:val="0"/>
      <w:marRight w:val="0"/>
      <w:marTop w:val="0"/>
      <w:marBottom w:val="0"/>
      <w:divBdr>
        <w:top w:val="none" w:sz="0" w:space="0" w:color="auto"/>
        <w:left w:val="none" w:sz="0" w:space="0" w:color="auto"/>
        <w:bottom w:val="none" w:sz="0" w:space="0" w:color="auto"/>
        <w:right w:val="none" w:sz="0" w:space="0" w:color="auto"/>
      </w:divBdr>
    </w:div>
    <w:div w:id="281308484">
      <w:bodyDiv w:val="1"/>
      <w:marLeft w:val="0"/>
      <w:marRight w:val="0"/>
      <w:marTop w:val="0"/>
      <w:marBottom w:val="0"/>
      <w:divBdr>
        <w:top w:val="none" w:sz="0" w:space="0" w:color="auto"/>
        <w:left w:val="none" w:sz="0" w:space="0" w:color="auto"/>
        <w:bottom w:val="none" w:sz="0" w:space="0" w:color="auto"/>
        <w:right w:val="none" w:sz="0" w:space="0" w:color="auto"/>
      </w:divBdr>
    </w:div>
    <w:div w:id="282662437">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3924697">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86277467">
      <w:bodyDiv w:val="1"/>
      <w:marLeft w:val="0"/>
      <w:marRight w:val="0"/>
      <w:marTop w:val="0"/>
      <w:marBottom w:val="0"/>
      <w:divBdr>
        <w:top w:val="none" w:sz="0" w:space="0" w:color="auto"/>
        <w:left w:val="none" w:sz="0" w:space="0" w:color="auto"/>
        <w:bottom w:val="none" w:sz="0" w:space="0" w:color="auto"/>
        <w:right w:val="none" w:sz="0" w:space="0" w:color="auto"/>
      </w:divBdr>
    </w:div>
    <w:div w:id="286280055">
      <w:bodyDiv w:val="1"/>
      <w:marLeft w:val="0"/>
      <w:marRight w:val="0"/>
      <w:marTop w:val="0"/>
      <w:marBottom w:val="0"/>
      <w:divBdr>
        <w:top w:val="none" w:sz="0" w:space="0" w:color="auto"/>
        <w:left w:val="none" w:sz="0" w:space="0" w:color="auto"/>
        <w:bottom w:val="none" w:sz="0" w:space="0" w:color="auto"/>
        <w:right w:val="none" w:sz="0" w:space="0" w:color="auto"/>
      </w:divBdr>
    </w:div>
    <w:div w:id="288976049">
      <w:bodyDiv w:val="1"/>
      <w:marLeft w:val="0"/>
      <w:marRight w:val="0"/>
      <w:marTop w:val="0"/>
      <w:marBottom w:val="0"/>
      <w:divBdr>
        <w:top w:val="none" w:sz="0" w:space="0" w:color="auto"/>
        <w:left w:val="none" w:sz="0" w:space="0" w:color="auto"/>
        <w:bottom w:val="none" w:sz="0" w:space="0" w:color="auto"/>
        <w:right w:val="none" w:sz="0" w:space="0" w:color="auto"/>
      </w:divBdr>
    </w:div>
    <w:div w:id="289752691">
      <w:bodyDiv w:val="1"/>
      <w:marLeft w:val="0"/>
      <w:marRight w:val="0"/>
      <w:marTop w:val="0"/>
      <w:marBottom w:val="0"/>
      <w:divBdr>
        <w:top w:val="none" w:sz="0" w:space="0" w:color="auto"/>
        <w:left w:val="none" w:sz="0" w:space="0" w:color="auto"/>
        <w:bottom w:val="none" w:sz="0" w:space="0" w:color="auto"/>
        <w:right w:val="none" w:sz="0" w:space="0" w:color="auto"/>
      </w:divBdr>
    </w:div>
    <w:div w:id="290324970">
      <w:bodyDiv w:val="1"/>
      <w:marLeft w:val="0"/>
      <w:marRight w:val="0"/>
      <w:marTop w:val="0"/>
      <w:marBottom w:val="0"/>
      <w:divBdr>
        <w:top w:val="none" w:sz="0" w:space="0" w:color="auto"/>
        <w:left w:val="none" w:sz="0" w:space="0" w:color="auto"/>
        <w:bottom w:val="none" w:sz="0" w:space="0" w:color="auto"/>
        <w:right w:val="none" w:sz="0" w:space="0" w:color="auto"/>
      </w:divBdr>
    </w:div>
    <w:div w:id="290407422">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1177839">
      <w:bodyDiv w:val="1"/>
      <w:marLeft w:val="0"/>
      <w:marRight w:val="0"/>
      <w:marTop w:val="0"/>
      <w:marBottom w:val="0"/>
      <w:divBdr>
        <w:top w:val="none" w:sz="0" w:space="0" w:color="auto"/>
        <w:left w:val="none" w:sz="0" w:space="0" w:color="auto"/>
        <w:bottom w:val="none" w:sz="0" w:space="0" w:color="auto"/>
        <w:right w:val="none" w:sz="0" w:space="0" w:color="auto"/>
      </w:divBdr>
    </w:div>
    <w:div w:id="291643340">
      <w:bodyDiv w:val="1"/>
      <w:marLeft w:val="0"/>
      <w:marRight w:val="0"/>
      <w:marTop w:val="0"/>
      <w:marBottom w:val="0"/>
      <w:divBdr>
        <w:top w:val="none" w:sz="0" w:space="0" w:color="auto"/>
        <w:left w:val="none" w:sz="0" w:space="0" w:color="auto"/>
        <w:bottom w:val="none" w:sz="0" w:space="0" w:color="auto"/>
        <w:right w:val="none" w:sz="0" w:space="0" w:color="auto"/>
      </w:divBdr>
    </w:div>
    <w:div w:id="291834358">
      <w:bodyDiv w:val="1"/>
      <w:marLeft w:val="0"/>
      <w:marRight w:val="0"/>
      <w:marTop w:val="0"/>
      <w:marBottom w:val="0"/>
      <w:divBdr>
        <w:top w:val="none" w:sz="0" w:space="0" w:color="auto"/>
        <w:left w:val="none" w:sz="0" w:space="0" w:color="auto"/>
        <w:bottom w:val="none" w:sz="0" w:space="0" w:color="auto"/>
        <w:right w:val="none" w:sz="0" w:space="0" w:color="auto"/>
      </w:divBdr>
    </w:div>
    <w:div w:id="291909031">
      <w:bodyDiv w:val="1"/>
      <w:marLeft w:val="0"/>
      <w:marRight w:val="0"/>
      <w:marTop w:val="0"/>
      <w:marBottom w:val="0"/>
      <w:divBdr>
        <w:top w:val="none" w:sz="0" w:space="0" w:color="auto"/>
        <w:left w:val="none" w:sz="0" w:space="0" w:color="auto"/>
        <w:bottom w:val="none" w:sz="0" w:space="0" w:color="auto"/>
        <w:right w:val="none" w:sz="0" w:space="0" w:color="auto"/>
      </w:divBdr>
    </w:div>
    <w:div w:id="292638812">
      <w:bodyDiv w:val="1"/>
      <w:marLeft w:val="0"/>
      <w:marRight w:val="0"/>
      <w:marTop w:val="0"/>
      <w:marBottom w:val="0"/>
      <w:divBdr>
        <w:top w:val="none" w:sz="0" w:space="0" w:color="auto"/>
        <w:left w:val="none" w:sz="0" w:space="0" w:color="auto"/>
        <w:bottom w:val="none" w:sz="0" w:space="0" w:color="auto"/>
        <w:right w:val="none" w:sz="0" w:space="0" w:color="auto"/>
      </w:divBdr>
    </w:div>
    <w:div w:id="294608825">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5720981">
      <w:bodyDiv w:val="1"/>
      <w:marLeft w:val="0"/>
      <w:marRight w:val="0"/>
      <w:marTop w:val="0"/>
      <w:marBottom w:val="0"/>
      <w:divBdr>
        <w:top w:val="none" w:sz="0" w:space="0" w:color="auto"/>
        <w:left w:val="none" w:sz="0" w:space="0" w:color="auto"/>
        <w:bottom w:val="none" w:sz="0" w:space="0" w:color="auto"/>
        <w:right w:val="none" w:sz="0" w:space="0" w:color="auto"/>
      </w:divBdr>
    </w:div>
    <w:div w:id="296036563">
      <w:bodyDiv w:val="1"/>
      <w:marLeft w:val="0"/>
      <w:marRight w:val="0"/>
      <w:marTop w:val="0"/>
      <w:marBottom w:val="0"/>
      <w:divBdr>
        <w:top w:val="none" w:sz="0" w:space="0" w:color="auto"/>
        <w:left w:val="none" w:sz="0" w:space="0" w:color="auto"/>
        <w:bottom w:val="none" w:sz="0" w:space="0" w:color="auto"/>
        <w:right w:val="none" w:sz="0" w:space="0" w:color="auto"/>
      </w:divBdr>
    </w:div>
    <w:div w:id="296378133">
      <w:bodyDiv w:val="1"/>
      <w:marLeft w:val="0"/>
      <w:marRight w:val="0"/>
      <w:marTop w:val="0"/>
      <w:marBottom w:val="0"/>
      <w:divBdr>
        <w:top w:val="none" w:sz="0" w:space="0" w:color="auto"/>
        <w:left w:val="none" w:sz="0" w:space="0" w:color="auto"/>
        <w:bottom w:val="none" w:sz="0" w:space="0" w:color="auto"/>
        <w:right w:val="none" w:sz="0" w:space="0" w:color="auto"/>
      </w:divBdr>
    </w:div>
    <w:div w:id="296379384">
      <w:bodyDiv w:val="1"/>
      <w:marLeft w:val="0"/>
      <w:marRight w:val="0"/>
      <w:marTop w:val="0"/>
      <w:marBottom w:val="0"/>
      <w:divBdr>
        <w:top w:val="none" w:sz="0" w:space="0" w:color="auto"/>
        <w:left w:val="none" w:sz="0" w:space="0" w:color="auto"/>
        <w:bottom w:val="none" w:sz="0" w:space="0" w:color="auto"/>
        <w:right w:val="none" w:sz="0" w:space="0" w:color="auto"/>
      </w:divBdr>
    </w:div>
    <w:div w:id="296569837">
      <w:bodyDiv w:val="1"/>
      <w:marLeft w:val="0"/>
      <w:marRight w:val="0"/>
      <w:marTop w:val="0"/>
      <w:marBottom w:val="0"/>
      <w:divBdr>
        <w:top w:val="none" w:sz="0" w:space="0" w:color="auto"/>
        <w:left w:val="none" w:sz="0" w:space="0" w:color="auto"/>
        <w:bottom w:val="none" w:sz="0" w:space="0" w:color="auto"/>
        <w:right w:val="none" w:sz="0" w:space="0" w:color="auto"/>
      </w:divBdr>
    </w:div>
    <w:div w:id="296683675">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6835125">
      <w:bodyDiv w:val="1"/>
      <w:marLeft w:val="0"/>
      <w:marRight w:val="0"/>
      <w:marTop w:val="0"/>
      <w:marBottom w:val="0"/>
      <w:divBdr>
        <w:top w:val="none" w:sz="0" w:space="0" w:color="auto"/>
        <w:left w:val="none" w:sz="0" w:space="0" w:color="auto"/>
        <w:bottom w:val="none" w:sz="0" w:space="0" w:color="auto"/>
        <w:right w:val="none" w:sz="0" w:space="0" w:color="auto"/>
      </w:divBdr>
    </w:div>
    <w:div w:id="297497519">
      <w:bodyDiv w:val="1"/>
      <w:marLeft w:val="0"/>
      <w:marRight w:val="0"/>
      <w:marTop w:val="0"/>
      <w:marBottom w:val="0"/>
      <w:divBdr>
        <w:top w:val="none" w:sz="0" w:space="0" w:color="auto"/>
        <w:left w:val="none" w:sz="0" w:space="0" w:color="auto"/>
        <w:bottom w:val="none" w:sz="0" w:space="0" w:color="auto"/>
        <w:right w:val="none" w:sz="0" w:space="0" w:color="auto"/>
      </w:divBdr>
    </w:div>
    <w:div w:id="297959054">
      <w:bodyDiv w:val="1"/>
      <w:marLeft w:val="0"/>
      <w:marRight w:val="0"/>
      <w:marTop w:val="0"/>
      <w:marBottom w:val="0"/>
      <w:divBdr>
        <w:top w:val="none" w:sz="0" w:space="0" w:color="auto"/>
        <w:left w:val="none" w:sz="0" w:space="0" w:color="auto"/>
        <w:bottom w:val="none" w:sz="0" w:space="0" w:color="auto"/>
        <w:right w:val="none" w:sz="0" w:space="0" w:color="auto"/>
      </w:divBdr>
    </w:div>
    <w:div w:id="298072079">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8728602">
      <w:bodyDiv w:val="1"/>
      <w:marLeft w:val="0"/>
      <w:marRight w:val="0"/>
      <w:marTop w:val="0"/>
      <w:marBottom w:val="0"/>
      <w:divBdr>
        <w:top w:val="none" w:sz="0" w:space="0" w:color="auto"/>
        <w:left w:val="none" w:sz="0" w:space="0" w:color="auto"/>
        <w:bottom w:val="none" w:sz="0" w:space="0" w:color="auto"/>
        <w:right w:val="none" w:sz="0" w:space="0" w:color="auto"/>
      </w:divBdr>
    </w:div>
    <w:div w:id="298729395">
      <w:bodyDiv w:val="1"/>
      <w:marLeft w:val="0"/>
      <w:marRight w:val="0"/>
      <w:marTop w:val="0"/>
      <w:marBottom w:val="0"/>
      <w:divBdr>
        <w:top w:val="none" w:sz="0" w:space="0" w:color="auto"/>
        <w:left w:val="none" w:sz="0" w:space="0" w:color="auto"/>
        <w:bottom w:val="none" w:sz="0" w:space="0" w:color="auto"/>
        <w:right w:val="none" w:sz="0" w:space="0" w:color="auto"/>
      </w:divBdr>
    </w:div>
    <w:div w:id="298996649">
      <w:bodyDiv w:val="1"/>
      <w:marLeft w:val="0"/>
      <w:marRight w:val="0"/>
      <w:marTop w:val="0"/>
      <w:marBottom w:val="0"/>
      <w:divBdr>
        <w:top w:val="none" w:sz="0" w:space="0" w:color="auto"/>
        <w:left w:val="none" w:sz="0" w:space="0" w:color="auto"/>
        <w:bottom w:val="none" w:sz="0" w:space="0" w:color="auto"/>
        <w:right w:val="none" w:sz="0" w:space="0" w:color="auto"/>
      </w:divBdr>
    </w:div>
    <w:div w:id="29907043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506203">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299968736">
      <w:bodyDiv w:val="1"/>
      <w:marLeft w:val="0"/>
      <w:marRight w:val="0"/>
      <w:marTop w:val="0"/>
      <w:marBottom w:val="0"/>
      <w:divBdr>
        <w:top w:val="none" w:sz="0" w:space="0" w:color="auto"/>
        <w:left w:val="none" w:sz="0" w:space="0" w:color="auto"/>
        <w:bottom w:val="none" w:sz="0" w:space="0" w:color="auto"/>
        <w:right w:val="none" w:sz="0" w:space="0" w:color="auto"/>
      </w:divBdr>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0695782">
      <w:bodyDiv w:val="1"/>
      <w:marLeft w:val="0"/>
      <w:marRight w:val="0"/>
      <w:marTop w:val="0"/>
      <w:marBottom w:val="0"/>
      <w:divBdr>
        <w:top w:val="none" w:sz="0" w:space="0" w:color="auto"/>
        <w:left w:val="none" w:sz="0" w:space="0" w:color="auto"/>
        <w:bottom w:val="none" w:sz="0" w:space="0" w:color="auto"/>
        <w:right w:val="none" w:sz="0" w:space="0" w:color="auto"/>
      </w:divBdr>
    </w:div>
    <w:div w:id="300772017">
      <w:bodyDiv w:val="1"/>
      <w:marLeft w:val="0"/>
      <w:marRight w:val="0"/>
      <w:marTop w:val="0"/>
      <w:marBottom w:val="0"/>
      <w:divBdr>
        <w:top w:val="none" w:sz="0" w:space="0" w:color="auto"/>
        <w:left w:val="none" w:sz="0" w:space="0" w:color="auto"/>
        <w:bottom w:val="none" w:sz="0" w:space="0" w:color="auto"/>
        <w:right w:val="none" w:sz="0" w:space="0" w:color="auto"/>
      </w:divBdr>
    </w:div>
    <w:div w:id="301158384">
      <w:bodyDiv w:val="1"/>
      <w:marLeft w:val="0"/>
      <w:marRight w:val="0"/>
      <w:marTop w:val="0"/>
      <w:marBottom w:val="0"/>
      <w:divBdr>
        <w:top w:val="none" w:sz="0" w:space="0" w:color="auto"/>
        <w:left w:val="none" w:sz="0" w:space="0" w:color="auto"/>
        <w:bottom w:val="none" w:sz="0" w:space="0" w:color="auto"/>
        <w:right w:val="none" w:sz="0" w:space="0" w:color="auto"/>
      </w:divBdr>
    </w:div>
    <w:div w:id="301886656">
      <w:bodyDiv w:val="1"/>
      <w:marLeft w:val="0"/>
      <w:marRight w:val="0"/>
      <w:marTop w:val="0"/>
      <w:marBottom w:val="0"/>
      <w:divBdr>
        <w:top w:val="none" w:sz="0" w:space="0" w:color="auto"/>
        <w:left w:val="none" w:sz="0" w:space="0" w:color="auto"/>
        <w:bottom w:val="none" w:sz="0" w:space="0" w:color="auto"/>
        <w:right w:val="none" w:sz="0" w:space="0" w:color="auto"/>
      </w:divBdr>
    </w:div>
    <w:div w:id="301926020">
      <w:bodyDiv w:val="1"/>
      <w:marLeft w:val="0"/>
      <w:marRight w:val="0"/>
      <w:marTop w:val="0"/>
      <w:marBottom w:val="0"/>
      <w:divBdr>
        <w:top w:val="none" w:sz="0" w:space="0" w:color="auto"/>
        <w:left w:val="none" w:sz="0" w:space="0" w:color="auto"/>
        <w:bottom w:val="none" w:sz="0" w:space="0" w:color="auto"/>
        <w:right w:val="none" w:sz="0" w:space="0" w:color="auto"/>
      </w:divBdr>
    </w:div>
    <w:div w:id="301930396">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275101">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3236784">
      <w:bodyDiv w:val="1"/>
      <w:marLeft w:val="0"/>
      <w:marRight w:val="0"/>
      <w:marTop w:val="0"/>
      <w:marBottom w:val="0"/>
      <w:divBdr>
        <w:top w:val="none" w:sz="0" w:space="0" w:color="auto"/>
        <w:left w:val="none" w:sz="0" w:space="0" w:color="auto"/>
        <w:bottom w:val="none" w:sz="0" w:space="0" w:color="auto"/>
        <w:right w:val="none" w:sz="0" w:space="0" w:color="auto"/>
      </w:divBdr>
    </w:div>
    <w:div w:id="303630113">
      <w:bodyDiv w:val="1"/>
      <w:marLeft w:val="0"/>
      <w:marRight w:val="0"/>
      <w:marTop w:val="0"/>
      <w:marBottom w:val="0"/>
      <w:divBdr>
        <w:top w:val="none" w:sz="0" w:space="0" w:color="auto"/>
        <w:left w:val="none" w:sz="0" w:space="0" w:color="auto"/>
        <w:bottom w:val="none" w:sz="0" w:space="0" w:color="auto"/>
        <w:right w:val="none" w:sz="0" w:space="0" w:color="auto"/>
      </w:divBdr>
    </w:div>
    <w:div w:id="30377734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5402034">
      <w:bodyDiv w:val="1"/>
      <w:marLeft w:val="0"/>
      <w:marRight w:val="0"/>
      <w:marTop w:val="0"/>
      <w:marBottom w:val="0"/>
      <w:divBdr>
        <w:top w:val="none" w:sz="0" w:space="0" w:color="auto"/>
        <w:left w:val="none" w:sz="0" w:space="0" w:color="auto"/>
        <w:bottom w:val="none" w:sz="0" w:space="0" w:color="auto"/>
        <w:right w:val="none" w:sz="0" w:space="0" w:color="auto"/>
      </w:divBdr>
    </w:div>
    <w:div w:id="305625300">
      <w:bodyDiv w:val="1"/>
      <w:marLeft w:val="0"/>
      <w:marRight w:val="0"/>
      <w:marTop w:val="0"/>
      <w:marBottom w:val="0"/>
      <w:divBdr>
        <w:top w:val="none" w:sz="0" w:space="0" w:color="auto"/>
        <w:left w:val="none" w:sz="0" w:space="0" w:color="auto"/>
        <w:bottom w:val="none" w:sz="0" w:space="0" w:color="auto"/>
        <w:right w:val="none" w:sz="0" w:space="0" w:color="auto"/>
      </w:divBdr>
    </w:div>
    <w:div w:id="305818015">
      <w:bodyDiv w:val="1"/>
      <w:marLeft w:val="0"/>
      <w:marRight w:val="0"/>
      <w:marTop w:val="0"/>
      <w:marBottom w:val="0"/>
      <w:divBdr>
        <w:top w:val="none" w:sz="0" w:space="0" w:color="auto"/>
        <w:left w:val="none" w:sz="0" w:space="0" w:color="auto"/>
        <w:bottom w:val="none" w:sz="0" w:space="0" w:color="auto"/>
        <w:right w:val="none" w:sz="0" w:space="0" w:color="auto"/>
      </w:divBdr>
    </w:div>
    <w:div w:id="305823606">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017083">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7055912">
      <w:bodyDiv w:val="1"/>
      <w:marLeft w:val="0"/>
      <w:marRight w:val="0"/>
      <w:marTop w:val="0"/>
      <w:marBottom w:val="0"/>
      <w:divBdr>
        <w:top w:val="none" w:sz="0" w:space="0" w:color="auto"/>
        <w:left w:val="none" w:sz="0" w:space="0" w:color="auto"/>
        <w:bottom w:val="none" w:sz="0" w:space="0" w:color="auto"/>
        <w:right w:val="none" w:sz="0" w:space="0" w:color="auto"/>
      </w:divBdr>
    </w:div>
    <w:div w:id="307127088">
      <w:bodyDiv w:val="1"/>
      <w:marLeft w:val="0"/>
      <w:marRight w:val="0"/>
      <w:marTop w:val="0"/>
      <w:marBottom w:val="0"/>
      <w:divBdr>
        <w:top w:val="none" w:sz="0" w:space="0" w:color="auto"/>
        <w:left w:val="none" w:sz="0" w:space="0" w:color="auto"/>
        <w:bottom w:val="none" w:sz="0" w:space="0" w:color="auto"/>
        <w:right w:val="none" w:sz="0" w:space="0" w:color="auto"/>
      </w:divBdr>
    </w:div>
    <w:div w:id="307396009">
      <w:bodyDiv w:val="1"/>
      <w:marLeft w:val="0"/>
      <w:marRight w:val="0"/>
      <w:marTop w:val="0"/>
      <w:marBottom w:val="0"/>
      <w:divBdr>
        <w:top w:val="none" w:sz="0" w:space="0" w:color="auto"/>
        <w:left w:val="none" w:sz="0" w:space="0" w:color="auto"/>
        <w:bottom w:val="none" w:sz="0" w:space="0" w:color="auto"/>
        <w:right w:val="none" w:sz="0" w:space="0" w:color="auto"/>
      </w:divBdr>
    </w:div>
    <w:div w:id="307436235">
      <w:bodyDiv w:val="1"/>
      <w:marLeft w:val="0"/>
      <w:marRight w:val="0"/>
      <w:marTop w:val="0"/>
      <w:marBottom w:val="0"/>
      <w:divBdr>
        <w:top w:val="none" w:sz="0" w:space="0" w:color="auto"/>
        <w:left w:val="none" w:sz="0" w:space="0" w:color="auto"/>
        <w:bottom w:val="none" w:sz="0" w:space="0" w:color="auto"/>
        <w:right w:val="none" w:sz="0" w:space="0" w:color="auto"/>
      </w:divBdr>
    </w:div>
    <w:div w:id="307511863">
      <w:bodyDiv w:val="1"/>
      <w:marLeft w:val="0"/>
      <w:marRight w:val="0"/>
      <w:marTop w:val="0"/>
      <w:marBottom w:val="0"/>
      <w:divBdr>
        <w:top w:val="none" w:sz="0" w:space="0" w:color="auto"/>
        <w:left w:val="none" w:sz="0" w:space="0" w:color="auto"/>
        <w:bottom w:val="none" w:sz="0" w:space="0" w:color="auto"/>
        <w:right w:val="none" w:sz="0" w:space="0" w:color="auto"/>
      </w:divBdr>
    </w:div>
    <w:div w:id="308166972">
      <w:bodyDiv w:val="1"/>
      <w:marLeft w:val="0"/>
      <w:marRight w:val="0"/>
      <w:marTop w:val="0"/>
      <w:marBottom w:val="0"/>
      <w:divBdr>
        <w:top w:val="none" w:sz="0" w:space="0" w:color="auto"/>
        <w:left w:val="none" w:sz="0" w:space="0" w:color="auto"/>
        <w:bottom w:val="none" w:sz="0" w:space="0" w:color="auto"/>
        <w:right w:val="none" w:sz="0" w:space="0" w:color="auto"/>
      </w:divBdr>
    </w:div>
    <w:div w:id="308169524">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09598865">
      <w:bodyDiv w:val="1"/>
      <w:marLeft w:val="0"/>
      <w:marRight w:val="0"/>
      <w:marTop w:val="0"/>
      <w:marBottom w:val="0"/>
      <w:divBdr>
        <w:top w:val="none" w:sz="0" w:space="0" w:color="auto"/>
        <w:left w:val="none" w:sz="0" w:space="0" w:color="auto"/>
        <w:bottom w:val="none" w:sz="0" w:space="0" w:color="auto"/>
        <w:right w:val="none" w:sz="0" w:space="0" w:color="auto"/>
      </w:divBdr>
    </w:div>
    <w:div w:id="310142249">
      <w:bodyDiv w:val="1"/>
      <w:marLeft w:val="0"/>
      <w:marRight w:val="0"/>
      <w:marTop w:val="0"/>
      <w:marBottom w:val="0"/>
      <w:divBdr>
        <w:top w:val="none" w:sz="0" w:space="0" w:color="auto"/>
        <w:left w:val="none" w:sz="0" w:space="0" w:color="auto"/>
        <w:bottom w:val="none" w:sz="0" w:space="0" w:color="auto"/>
        <w:right w:val="none" w:sz="0" w:space="0" w:color="auto"/>
      </w:divBdr>
    </w:div>
    <w:div w:id="310210200">
      <w:bodyDiv w:val="1"/>
      <w:marLeft w:val="0"/>
      <w:marRight w:val="0"/>
      <w:marTop w:val="0"/>
      <w:marBottom w:val="0"/>
      <w:divBdr>
        <w:top w:val="none" w:sz="0" w:space="0" w:color="auto"/>
        <w:left w:val="none" w:sz="0" w:space="0" w:color="auto"/>
        <w:bottom w:val="none" w:sz="0" w:space="0" w:color="auto"/>
        <w:right w:val="none" w:sz="0" w:space="0" w:color="auto"/>
      </w:divBdr>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367923">
      <w:bodyDiv w:val="1"/>
      <w:marLeft w:val="0"/>
      <w:marRight w:val="0"/>
      <w:marTop w:val="0"/>
      <w:marBottom w:val="0"/>
      <w:divBdr>
        <w:top w:val="none" w:sz="0" w:space="0" w:color="auto"/>
        <w:left w:val="none" w:sz="0" w:space="0" w:color="auto"/>
        <w:bottom w:val="none" w:sz="0" w:space="0" w:color="auto"/>
        <w:right w:val="none" w:sz="0" w:space="0" w:color="auto"/>
      </w:divBdr>
    </w:div>
    <w:div w:id="311570349">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2295618">
      <w:bodyDiv w:val="1"/>
      <w:marLeft w:val="0"/>
      <w:marRight w:val="0"/>
      <w:marTop w:val="0"/>
      <w:marBottom w:val="0"/>
      <w:divBdr>
        <w:top w:val="none" w:sz="0" w:space="0" w:color="auto"/>
        <w:left w:val="none" w:sz="0" w:space="0" w:color="auto"/>
        <w:bottom w:val="none" w:sz="0" w:space="0" w:color="auto"/>
        <w:right w:val="none" w:sz="0" w:space="0" w:color="auto"/>
      </w:divBdr>
    </w:div>
    <w:div w:id="312804214">
      <w:bodyDiv w:val="1"/>
      <w:marLeft w:val="0"/>
      <w:marRight w:val="0"/>
      <w:marTop w:val="0"/>
      <w:marBottom w:val="0"/>
      <w:divBdr>
        <w:top w:val="none" w:sz="0" w:space="0" w:color="auto"/>
        <w:left w:val="none" w:sz="0" w:space="0" w:color="auto"/>
        <w:bottom w:val="none" w:sz="0" w:space="0" w:color="auto"/>
        <w:right w:val="none" w:sz="0" w:space="0" w:color="auto"/>
      </w:divBdr>
    </w:div>
    <w:div w:id="313142250">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3607080">
      <w:bodyDiv w:val="1"/>
      <w:marLeft w:val="0"/>
      <w:marRight w:val="0"/>
      <w:marTop w:val="0"/>
      <w:marBottom w:val="0"/>
      <w:divBdr>
        <w:top w:val="none" w:sz="0" w:space="0" w:color="auto"/>
        <w:left w:val="none" w:sz="0" w:space="0" w:color="auto"/>
        <w:bottom w:val="none" w:sz="0" w:space="0" w:color="auto"/>
        <w:right w:val="none" w:sz="0" w:space="0" w:color="auto"/>
      </w:divBdr>
    </w:div>
    <w:div w:id="314578250">
      <w:bodyDiv w:val="1"/>
      <w:marLeft w:val="0"/>
      <w:marRight w:val="0"/>
      <w:marTop w:val="0"/>
      <w:marBottom w:val="0"/>
      <w:divBdr>
        <w:top w:val="none" w:sz="0" w:space="0" w:color="auto"/>
        <w:left w:val="none" w:sz="0" w:space="0" w:color="auto"/>
        <w:bottom w:val="none" w:sz="0" w:space="0" w:color="auto"/>
        <w:right w:val="none" w:sz="0" w:space="0" w:color="auto"/>
      </w:divBdr>
    </w:div>
    <w:div w:id="314650319">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230069">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037810">
      <w:bodyDiv w:val="1"/>
      <w:marLeft w:val="0"/>
      <w:marRight w:val="0"/>
      <w:marTop w:val="0"/>
      <w:marBottom w:val="0"/>
      <w:divBdr>
        <w:top w:val="none" w:sz="0" w:space="0" w:color="auto"/>
        <w:left w:val="none" w:sz="0" w:space="0" w:color="auto"/>
        <w:bottom w:val="none" w:sz="0" w:space="0" w:color="auto"/>
        <w:right w:val="none" w:sz="0" w:space="0" w:color="auto"/>
      </w:divBdr>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7459124">
      <w:bodyDiv w:val="1"/>
      <w:marLeft w:val="0"/>
      <w:marRight w:val="0"/>
      <w:marTop w:val="0"/>
      <w:marBottom w:val="0"/>
      <w:divBdr>
        <w:top w:val="none" w:sz="0" w:space="0" w:color="auto"/>
        <w:left w:val="none" w:sz="0" w:space="0" w:color="auto"/>
        <w:bottom w:val="none" w:sz="0" w:space="0" w:color="auto"/>
        <w:right w:val="none" w:sz="0" w:space="0" w:color="auto"/>
      </w:divBdr>
    </w:div>
    <w:div w:id="317736824">
      <w:bodyDiv w:val="1"/>
      <w:marLeft w:val="0"/>
      <w:marRight w:val="0"/>
      <w:marTop w:val="0"/>
      <w:marBottom w:val="0"/>
      <w:divBdr>
        <w:top w:val="none" w:sz="0" w:space="0" w:color="auto"/>
        <w:left w:val="none" w:sz="0" w:space="0" w:color="auto"/>
        <w:bottom w:val="none" w:sz="0" w:space="0" w:color="auto"/>
        <w:right w:val="none" w:sz="0" w:space="0" w:color="auto"/>
      </w:divBdr>
    </w:div>
    <w:div w:id="318120357">
      <w:bodyDiv w:val="1"/>
      <w:marLeft w:val="0"/>
      <w:marRight w:val="0"/>
      <w:marTop w:val="0"/>
      <w:marBottom w:val="0"/>
      <w:divBdr>
        <w:top w:val="none" w:sz="0" w:space="0" w:color="auto"/>
        <w:left w:val="none" w:sz="0" w:space="0" w:color="auto"/>
        <w:bottom w:val="none" w:sz="0" w:space="0" w:color="auto"/>
        <w:right w:val="none" w:sz="0" w:space="0" w:color="auto"/>
      </w:divBdr>
    </w:div>
    <w:div w:id="318123635">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19427847">
      <w:bodyDiv w:val="1"/>
      <w:marLeft w:val="0"/>
      <w:marRight w:val="0"/>
      <w:marTop w:val="0"/>
      <w:marBottom w:val="0"/>
      <w:divBdr>
        <w:top w:val="none" w:sz="0" w:space="0" w:color="auto"/>
        <w:left w:val="none" w:sz="0" w:space="0" w:color="auto"/>
        <w:bottom w:val="none" w:sz="0" w:space="0" w:color="auto"/>
        <w:right w:val="none" w:sz="0" w:space="0" w:color="auto"/>
      </w:divBdr>
    </w:div>
    <w:div w:id="320088085">
      <w:bodyDiv w:val="1"/>
      <w:marLeft w:val="0"/>
      <w:marRight w:val="0"/>
      <w:marTop w:val="0"/>
      <w:marBottom w:val="0"/>
      <w:divBdr>
        <w:top w:val="none" w:sz="0" w:space="0" w:color="auto"/>
        <w:left w:val="none" w:sz="0" w:space="0" w:color="auto"/>
        <w:bottom w:val="none" w:sz="0" w:space="0" w:color="auto"/>
        <w:right w:val="none" w:sz="0" w:space="0" w:color="auto"/>
      </w:divBdr>
    </w:div>
    <w:div w:id="320544637">
      <w:bodyDiv w:val="1"/>
      <w:marLeft w:val="0"/>
      <w:marRight w:val="0"/>
      <w:marTop w:val="0"/>
      <w:marBottom w:val="0"/>
      <w:divBdr>
        <w:top w:val="none" w:sz="0" w:space="0" w:color="auto"/>
        <w:left w:val="none" w:sz="0" w:space="0" w:color="auto"/>
        <w:bottom w:val="none" w:sz="0" w:space="0" w:color="auto"/>
        <w:right w:val="none" w:sz="0" w:space="0" w:color="auto"/>
      </w:divBdr>
    </w:div>
    <w:div w:id="320544838">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0643">
      <w:bodyDiv w:val="1"/>
      <w:marLeft w:val="0"/>
      <w:marRight w:val="0"/>
      <w:marTop w:val="0"/>
      <w:marBottom w:val="0"/>
      <w:divBdr>
        <w:top w:val="none" w:sz="0" w:space="0" w:color="auto"/>
        <w:left w:val="none" w:sz="0" w:space="0" w:color="auto"/>
        <w:bottom w:val="none" w:sz="0" w:space="0" w:color="auto"/>
        <w:right w:val="none" w:sz="0" w:space="0" w:color="auto"/>
      </w:divBdr>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1471276">
      <w:bodyDiv w:val="1"/>
      <w:marLeft w:val="0"/>
      <w:marRight w:val="0"/>
      <w:marTop w:val="0"/>
      <w:marBottom w:val="0"/>
      <w:divBdr>
        <w:top w:val="none" w:sz="0" w:space="0" w:color="auto"/>
        <w:left w:val="none" w:sz="0" w:space="0" w:color="auto"/>
        <w:bottom w:val="none" w:sz="0" w:space="0" w:color="auto"/>
        <w:right w:val="none" w:sz="0" w:space="0" w:color="auto"/>
      </w:divBdr>
    </w:div>
    <w:div w:id="321662243">
      <w:bodyDiv w:val="1"/>
      <w:marLeft w:val="0"/>
      <w:marRight w:val="0"/>
      <w:marTop w:val="0"/>
      <w:marBottom w:val="0"/>
      <w:divBdr>
        <w:top w:val="none" w:sz="0" w:space="0" w:color="auto"/>
        <w:left w:val="none" w:sz="0" w:space="0" w:color="auto"/>
        <w:bottom w:val="none" w:sz="0" w:space="0" w:color="auto"/>
        <w:right w:val="none" w:sz="0" w:space="0" w:color="auto"/>
      </w:divBdr>
    </w:div>
    <w:div w:id="323093783">
      <w:bodyDiv w:val="1"/>
      <w:marLeft w:val="0"/>
      <w:marRight w:val="0"/>
      <w:marTop w:val="0"/>
      <w:marBottom w:val="0"/>
      <w:divBdr>
        <w:top w:val="none" w:sz="0" w:space="0" w:color="auto"/>
        <w:left w:val="none" w:sz="0" w:space="0" w:color="auto"/>
        <w:bottom w:val="none" w:sz="0" w:space="0" w:color="auto"/>
        <w:right w:val="none" w:sz="0" w:space="0" w:color="auto"/>
      </w:divBdr>
    </w:div>
    <w:div w:id="323315382">
      <w:bodyDiv w:val="1"/>
      <w:marLeft w:val="0"/>
      <w:marRight w:val="0"/>
      <w:marTop w:val="0"/>
      <w:marBottom w:val="0"/>
      <w:divBdr>
        <w:top w:val="none" w:sz="0" w:space="0" w:color="auto"/>
        <w:left w:val="none" w:sz="0" w:space="0" w:color="auto"/>
        <w:bottom w:val="none" w:sz="0" w:space="0" w:color="auto"/>
        <w:right w:val="none" w:sz="0" w:space="0" w:color="auto"/>
      </w:divBdr>
    </w:div>
    <w:div w:id="323358317">
      <w:bodyDiv w:val="1"/>
      <w:marLeft w:val="0"/>
      <w:marRight w:val="0"/>
      <w:marTop w:val="0"/>
      <w:marBottom w:val="0"/>
      <w:divBdr>
        <w:top w:val="none" w:sz="0" w:space="0" w:color="auto"/>
        <w:left w:val="none" w:sz="0" w:space="0" w:color="auto"/>
        <w:bottom w:val="none" w:sz="0" w:space="0" w:color="auto"/>
        <w:right w:val="none" w:sz="0" w:space="0" w:color="auto"/>
      </w:divBdr>
    </w:div>
    <w:div w:id="324019806">
      <w:bodyDiv w:val="1"/>
      <w:marLeft w:val="0"/>
      <w:marRight w:val="0"/>
      <w:marTop w:val="0"/>
      <w:marBottom w:val="0"/>
      <w:divBdr>
        <w:top w:val="none" w:sz="0" w:space="0" w:color="auto"/>
        <w:left w:val="none" w:sz="0" w:space="0" w:color="auto"/>
        <w:bottom w:val="none" w:sz="0" w:space="0" w:color="auto"/>
        <w:right w:val="none" w:sz="0" w:space="0" w:color="auto"/>
      </w:divBdr>
    </w:div>
    <w:div w:id="325130179">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5863660">
      <w:bodyDiv w:val="1"/>
      <w:marLeft w:val="0"/>
      <w:marRight w:val="0"/>
      <w:marTop w:val="0"/>
      <w:marBottom w:val="0"/>
      <w:divBdr>
        <w:top w:val="none" w:sz="0" w:space="0" w:color="auto"/>
        <w:left w:val="none" w:sz="0" w:space="0" w:color="auto"/>
        <w:bottom w:val="none" w:sz="0" w:space="0" w:color="auto"/>
        <w:right w:val="none" w:sz="0" w:space="0" w:color="auto"/>
      </w:divBdr>
    </w:div>
    <w:div w:id="325940737">
      <w:bodyDiv w:val="1"/>
      <w:marLeft w:val="0"/>
      <w:marRight w:val="0"/>
      <w:marTop w:val="0"/>
      <w:marBottom w:val="0"/>
      <w:divBdr>
        <w:top w:val="none" w:sz="0" w:space="0" w:color="auto"/>
        <w:left w:val="none" w:sz="0" w:space="0" w:color="auto"/>
        <w:bottom w:val="none" w:sz="0" w:space="0" w:color="auto"/>
        <w:right w:val="none" w:sz="0" w:space="0" w:color="auto"/>
      </w:divBdr>
    </w:div>
    <w:div w:id="326977386">
      <w:bodyDiv w:val="1"/>
      <w:marLeft w:val="0"/>
      <w:marRight w:val="0"/>
      <w:marTop w:val="0"/>
      <w:marBottom w:val="0"/>
      <w:divBdr>
        <w:top w:val="none" w:sz="0" w:space="0" w:color="auto"/>
        <w:left w:val="none" w:sz="0" w:space="0" w:color="auto"/>
        <w:bottom w:val="none" w:sz="0" w:space="0" w:color="auto"/>
        <w:right w:val="none" w:sz="0" w:space="0" w:color="auto"/>
      </w:divBdr>
    </w:div>
    <w:div w:id="327052840">
      <w:bodyDiv w:val="1"/>
      <w:marLeft w:val="0"/>
      <w:marRight w:val="0"/>
      <w:marTop w:val="0"/>
      <w:marBottom w:val="0"/>
      <w:divBdr>
        <w:top w:val="none" w:sz="0" w:space="0" w:color="auto"/>
        <w:left w:val="none" w:sz="0" w:space="0" w:color="auto"/>
        <w:bottom w:val="none" w:sz="0" w:space="0" w:color="auto"/>
        <w:right w:val="none" w:sz="0" w:space="0" w:color="auto"/>
      </w:divBdr>
    </w:div>
    <w:div w:id="328097997">
      <w:bodyDiv w:val="1"/>
      <w:marLeft w:val="0"/>
      <w:marRight w:val="0"/>
      <w:marTop w:val="0"/>
      <w:marBottom w:val="0"/>
      <w:divBdr>
        <w:top w:val="none" w:sz="0" w:space="0" w:color="auto"/>
        <w:left w:val="none" w:sz="0" w:space="0" w:color="auto"/>
        <w:bottom w:val="none" w:sz="0" w:space="0" w:color="auto"/>
        <w:right w:val="none" w:sz="0" w:space="0" w:color="auto"/>
      </w:divBdr>
    </w:div>
    <w:div w:id="328216921">
      <w:bodyDiv w:val="1"/>
      <w:marLeft w:val="0"/>
      <w:marRight w:val="0"/>
      <w:marTop w:val="0"/>
      <w:marBottom w:val="0"/>
      <w:divBdr>
        <w:top w:val="none" w:sz="0" w:space="0" w:color="auto"/>
        <w:left w:val="none" w:sz="0" w:space="0" w:color="auto"/>
        <w:bottom w:val="none" w:sz="0" w:space="0" w:color="auto"/>
        <w:right w:val="none" w:sz="0" w:space="0" w:color="auto"/>
      </w:divBdr>
    </w:div>
    <w:div w:id="328335492">
      <w:bodyDiv w:val="1"/>
      <w:marLeft w:val="0"/>
      <w:marRight w:val="0"/>
      <w:marTop w:val="0"/>
      <w:marBottom w:val="0"/>
      <w:divBdr>
        <w:top w:val="none" w:sz="0" w:space="0" w:color="auto"/>
        <w:left w:val="none" w:sz="0" w:space="0" w:color="auto"/>
        <w:bottom w:val="none" w:sz="0" w:space="0" w:color="auto"/>
        <w:right w:val="none" w:sz="0" w:space="0" w:color="auto"/>
      </w:divBdr>
      <w:divsChild>
        <w:div w:id="481773454">
          <w:marLeft w:val="0"/>
          <w:marRight w:val="0"/>
          <w:marTop w:val="0"/>
          <w:marBottom w:val="0"/>
          <w:divBdr>
            <w:top w:val="none" w:sz="0" w:space="0" w:color="auto"/>
            <w:left w:val="none" w:sz="0" w:space="0" w:color="auto"/>
            <w:bottom w:val="none" w:sz="0" w:space="0" w:color="auto"/>
            <w:right w:val="none" w:sz="0" w:space="0" w:color="auto"/>
          </w:divBdr>
        </w:div>
        <w:div w:id="604966603">
          <w:marLeft w:val="0"/>
          <w:marRight w:val="0"/>
          <w:marTop w:val="0"/>
          <w:marBottom w:val="0"/>
          <w:divBdr>
            <w:top w:val="none" w:sz="0" w:space="0" w:color="auto"/>
            <w:left w:val="none" w:sz="0" w:space="0" w:color="auto"/>
            <w:bottom w:val="none" w:sz="0" w:space="0" w:color="auto"/>
            <w:right w:val="none" w:sz="0" w:space="0" w:color="auto"/>
          </w:divBdr>
        </w:div>
        <w:div w:id="2099979508">
          <w:marLeft w:val="0"/>
          <w:marRight w:val="0"/>
          <w:marTop w:val="0"/>
          <w:marBottom w:val="0"/>
          <w:divBdr>
            <w:top w:val="none" w:sz="0" w:space="0" w:color="auto"/>
            <w:left w:val="none" w:sz="0" w:space="0" w:color="auto"/>
            <w:bottom w:val="none" w:sz="0" w:space="0" w:color="auto"/>
            <w:right w:val="none" w:sz="0" w:space="0" w:color="auto"/>
          </w:divBdr>
        </w:div>
        <w:div w:id="743377913">
          <w:marLeft w:val="0"/>
          <w:marRight w:val="0"/>
          <w:marTop w:val="0"/>
          <w:marBottom w:val="0"/>
          <w:divBdr>
            <w:top w:val="none" w:sz="0" w:space="0" w:color="auto"/>
            <w:left w:val="none" w:sz="0" w:space="0" w:color="auto"/>
            <w:bottom w:val="none" w:sz="0" w:space="0" w:color="auto"/>
            <w:right w:val="none" w:sz="0" w:space="0" w:color="auto"/>
          </w:divBdr>
        </w:div>
        <w:div w:id="1717242716">
          <w:marLeft w:val="0"/>
          <w:marRight w:val="0"/>
          <w:marTop w:val="0"/>
          <w:marBottom w:val="0"/>
          <w:divBdr>
            <w:top w:val="none" w:sz="0" w:space="0" w:color="auto"/>
            <w:left w:val="none" w:sz="0" w:space="0" w:color="auto"/>
            <w:bottom w:val="none" w:sz="0" w:space="0" w:color="auto"/>
            <w:right w:val="none" w:sz="0" w:space="0" w:color="auto"/>
          </w:divBdr>
        </w:div>
        <w:div w:id="1347244827">
          <w:marLeft w:val="0"/>
          <w:marRight w:val="0"/>
          <w:marTop w:val="0"/>
          <w:marBottom w:val="0"/>
          <w:divBdr>
            <w:top w:val="none" w:sz="0" w:space="0" w:color="auto"/>
            <w:left w:val="none" w:sz="0" w:space="0" w:color="auto"/>
            <w:bottom w:val="none" w:sz="0" w:space="0" w:color="auto"/>
            <w:right w:val="none" w:sz="0" w:space="0" w:color="auto"/>
          </w:divBdr>
        </w:div>
        <w:div w:id="1431387321">
          <w:marLeft w:val="0"/>
          <w:marRight w:val="0"/>
          <w:marTop w:val="0"/>
          <w:marBottom w:val="0"/>
          <w:divBdr>
            <w:top w:val="none" w:sz="0" w:space="0" w:color="auto"/>
            <w:left w:val="none" w:sz="0" w:space="0" w:color="auto"/>
            <w:bottom w:val="none" w:sz="0" w:space="0" w:color="auto"/>
            <w:right w:val="none" w:sz="0" w:space="0" w:color="auto"/>
          </w:divBdr>
        </w:div>
        <w:div w:id="458838259">
          <w:marLeft w:val="0"/>
          <w:marRight w:val="0"/>
          <w:marTop w:val="0"/>
          <w:marBottom w:val="0"/>
          <w:divBdr>
            <w:top w:val="none" w:sz="0" w:space="0" w:color="auto"/>
            <w:left w:val="none" w:sz="0" w:space="0" w:color="auto"/>
            <w:bottom w:val="none" w:sz="0" w:space="0" w:color="auto"/>
            <w:right w:val="none" w:sz="0" w:space="0" w:color="auto"/>
          </w:divBdr>
        </w:div>
        <w:div w:id="160632965">
          <w:marLeft w:val="0"/>
          <w:marRight w:val="0"/>
          <w:marTop w:val="0"/>
          <w:marBottom w:val="0"/>
          <w:divBdr>
            <w:top w:val="none" w:sz="0" w:space="0" w:color="auto"/>
            <w:left w:val="none" w:sz="0" w:space="0" w:color="auto"/>
            <w:bottom w:val="none" w:sz="0" w:space="0" w:color="auto"/>
            <w:right w:val="none" w:sz="0" w:space="0" w:color="auto"/>
          </w:divBdr>
        </w:div>
        <w:div w:id="1039282560">
          <w:marLeft w:val="0"/>
          <w:marRight w:val="0"/>
          <w:marTop w:val="0"/>
          <w:marBottom w:val="0"/>
          <w:divBdr>
            <w:top w:val="none" w:sz="0" w:space="0" w:color="auto"/>
            <w:left w:val="none" w:sz="0" w:space="0" w:color="auto"/>
            <w:bottom w:val="none" w:sz="0" w:space="0" w:color="auto"/>
            <w:right w:val="none" w:sz="0" w:space="0" w:color="auto"/>
          </w:divBdr>
        </w:div>
        <w:div w:id="366295826">
          <w:marLeft w:val="0"/>
          <w:marRight w:val="0"/>
          <w:marTop w:val="0"/>
          <w:marBottom w:val="0"/>
          <w:divBdr>
            <w:top w:val="none" w:sz="0" w:space="0" w:color="auto"/>
            <w:left w:val="none" w:sz="0" w:space="0" w:color="auto"/>
            <w:bottom w:val="none" w:sz="0" w:space="0" w:color="auto"/>
            <w:right w:val="none" w:sz="0" w:space="0" w:color="auto"/>
          </w:divBdr>
        </w:div>
        <w:div w:id="895776109">
          <w:marLeft w:val="0"/>
          <w:marRight w:val="0"/>
          <w:marTop w:val="0"/>
          <w:marBottom w:val="0"/>
          <w:divBdr>
            <w:top w:val="none" w:sz="0" w:space="0" w:color="auto"/>
            <w:left w:val="none" w:sz="0" w:space="0" w:color="auto"/>
            <w:bottom w:val="none" w:sz="0" w:space="0" w:color="auto"/>
            <w:right w:val="none" w:sz="0" w:space="0" w:color="auto"/>
          </w:divBdr>
        </w:div>
        <w:div w:id="123013559">
          <w:marLeft w:val="0"/>
          <w:marRight w:val="0"/>
          <w:marTop w:val="0"/>
          <w:marBottom w:val="0"/>
          <w:divBdr>
            <w:top w:val="none" w:sz="0" w:space="0" w:color="auto"/>
            <w:left w:val="none" w:sz="0" w:space="0" w:color="auto"/>
            <w:bottom w:val="none" w:sz="0" w:space="0" w:color="auto"/>
            <w:right w:val="none" w:sz="0" w:space="0" w:color="auto"/>
          </w:divBdr>
        </w:div>
        <w:div w:id="1199123403">
          <w:marLeft w:val="0"/>
          <w:marRight w:val="0"/>
          <w:marTop w:val="0"/>
          <w:marBottom w:val="0"/>
          <w:divBdr>
            <w:top w:val="none" w:sz="0" w:space="0" w:color="auto"/>
            <w:left w:val="none" w:sz="0" w:space="0" w:color="auto"/>
            <w:bottom w:val="none" w:sz="0" w:space="0" w:color="auto"/>
            <w:right w:val="none" w:sz="0" w:space="0" w:color="auto"/>
          </w:divBdr>
        </w:div>
        <w:div w:id="821889220">
          <w:marLeft w:val="0"/>
          <w:marRight w:val="0"/>
          <w:marTop w:val="0"/>
          <w:marBottom w:val="0"/>
          <w:divBdr>
            <w:top w:val="none" w:sz="0" w:space="0" w:color="auto"/>
            <w:left w:val="none" w:sz="0" w:space="0" w:color="auto"/>
            <w:bottom w:val="none" w:sz="0" w:space="0" w:color="auto"/>
            <w:right w:val="none" w:sz="0" w:space="0" w:color="auto"/>
          </w:divBdr>
        </w:div>
        <w:div w:id="1403991064">
          <w:marLeft w:val="0"/>
          <w:marRight w:val="0"/>
          <w:marTop w:val="0"/>
          <w:marBottom w:val="0"/>
          <w:divBdr>
            <w:top w:val="none" w:sz="0" w:space="0" w:color="auto"/>
            <w:left w:val="none" w:sz="0" w:space="0" w:color="auto"/>
            <w:bottom w:val="none" w:sz="0" w:space="0" w:color="auto"/>
            <w:right w:val="none" w:sz="0" w:space="0" w:color="auto"/>
          </w:divBdr>
        </w:div>
        <w:div w:id="179860680">
          <w:marLeft w:val="0"/>
          <w:marRight w:val="0"/>
          <w:marTop w:val="0"/>
          <w:marBottom w:val="0"/>
          <w:divBdr>
            <w:top w:val="none" w:sz="0" w:space="0" w:color="auto"/>
            <w:left w:val="none" w:sz="0" w:space="0" w:color="auto"/>
            <w:bottom w:val="none" w:sz="0" w:space="0" w:color="auto"/>
            <w:right w:val="none" w:sz="0" w:space="0" w:color="auto"/>
          </w:divBdr>
        </w:div>
        <w:div w:id="1499999506">
          <w:marLeft w:val="0"/>
          <w:marRight w:val="0"/>
          <w:marTop w:val="0"/>
          <w:marBottom w:val="0"/>
          <w:divBdr>
            <w:top w:val="none" w:sz="0" w:space="0" w:color="auto"/>
            <w:left w:val="none" w:sz="0" w:space="0" w:color="auto"/>
            <w:bottom w:val="none" w:sz="0" w:space="0" w:color="auto"/>
            <w:right w:val="none" w:sz="0" w:space="0" w:color="auto"/>
          </w:divBdr>
        </w:div>
        <w:div w:id="526136209">
          <w:marLeft w:val="0"/>
          <w:marRight w:val="0"/>
          <w:marTop w:val="0"/>
          <w:marBottom w:val="0"/>
          <w:divBdr>
            <w:top w:val="none" w:sz="0" w:space="0" w:color="auto"/>
            <w:left w:val="none" w:sz="0" w:space="0" w:color="auto"/>
            <w:bottom w:val="none" w:sz="0" w:space="0" w:color="auto"/>
            <w:right w:val="none" w:sz="0" w:space="0" w:color="auto"/>
          </w:divBdr>
        </w:div>
        <w:div w:id="1240990887">
          <w:marLeft w:val="0"/>
          <w:marRight w:val="0"/>
          <w:marTop w:val="0"/>
          <w:marBottom w:val="0"/>
          <w:divBdr>
            <w:top w:val="none" w:sz="0" w:space="0" w:color="auto"/>
            <w:left w:val="none" w:sz="0" w:space="0" w:color="auto"/>
            <w:bottom w:val="none" w:sz="0" w:space="0" w:color="auto"/>
            <w:right w:val="none" w:sz="0" w:space="0" w:color="auto"/>
          </w:divBdr>
        </w:div>
        <w:div w:id="97338865">
          <w:marLeft w:val="0"/>
          <w:marRight w:val="0"/>
          <w:marTop w:val="0"/>
          <w:marBottom w:val="0"/>
          <w:divBdr>
            <w:top w:val="none" w:sz="0" w:space="0" w:color="auto"/>
            <w:left w:val="none" w:sz="0" w:space="0" w:color="auto"/>
            <w:bottom w:val="none" w:sz="0" w:space="0" w:color="auto"/>
            <w:right w:val="none" w:sz="0" w:space="0" w:color="auto"/>
          </w:divBdr>
        </w:div>
        <w:div w:id="1019426051">
          <w:marLeft w:val="0"/>
          <w:marRight w:val="0"/>
          <w:marTop w:val="0"/>
          <w:marBottom w:val="0"/>
          <w:divBdr>
            <w:top w:val="none" w:sz="0" w:space="0" w:color="auto"/>
            <w:left w:val="none" w:sz="0" w:space="0" w:color="auto"/>
            <w:bottom w:val="none" w:sz="0" w:space="0" w:color="auto"/>
            <w:right w:val="none" w:sz="0" w:space="0" w:color="auto"/>
          </w:divBdr>
        </w:div>
        <w:div w:id="1253203388">
          <w:marLeft w:val="0"/>
          <w:marRight w:val="0"/>
          <w:marTop w:val="0"/>
          <w:marBottom w:val="0"/>
          <w:divBdr>
            <w:top w:val="none" w:sz="0" w:space="0" w:color="auto"/>
            <w:left w:val="none" w:sz="0" w:space="0" w:color="auto"/>
            <w:bottom w:val="none" w:sz="0" w:space="0" w:color="auto"/>
            <w:right w:val="none" w:sz="0" w:space="0" w:color="auto"/>
          </w:divBdr>
        </w:div>
        <w:div w:id="325793496">
          <w:marLeft w:val="0"/>
          <w:marRight w:val="0"/>
          <w:marTop w:val="0"/>
          <w:marBottom w:val="0"/>
          <w:divBdr>
            <w:top w:val="none" w:sz="0" w:space="0" w:color="auto"/>
            <w:left w:val="none" w:sz="0" w:space="0" w:color="auto"/>
            <w:bottom w:val="none" w:sz="0" w:space="0" w:color="auto"/>
            <w:right w:val="none" w:sz="0" w:space="0" w:color="auto"/>
          </w:divBdr>
        </w:div>
        <w:div w:id="638799877">
          <w:marLeft w:val="0"/>
          <w:marRight w:val="0"/>
          <w:marTop w:val="0"/>
          <w:marBottom w:val="0"/>
          <w:divBdr>
            <w:top w:val="none" w:sz="0" w:space="0" w:color="auto"/>
            <w:left w:val="none" w:sz="0" w:space="0" w:color="auto"/>
            <w:bottom w:val="none" w:sz="0" w:space="0" w:color="auto"/>
            <w:right w:val="none" w:sz="0" w:space="0" w:color="auto"/>
          </w:divBdr>
        </w:div>
        <w:div w:id="1822771590">
          <w:marLeft w:val="0"/>
          <w:marRight w:val="0"/>
          <w:marTop w:val="0"/>
          <w:marBottom w:val="0"/>
          <w:divBdr>
            <w:top w:val="none" w:sz="0" w:space="0" w:color="auto"/>
            <w:left w:val="none" w:sz="0" w:space="0" w:color="auto"/>
            <w:bottom w:val="none" w:sz="0" w:space="0" w:color="auto"/>
            <w:right w:val="none" w:sz="0" w:space="0" w:color="auto"/>
          </w:divBdr>
        </w:div>
        <w:div w:id="637954292">
          <w:marLeft w:val="0"/>
          <w:marRight w:val="0"/>
          <w:marTop w:val="0"/>
          <w:marBottom w:val="0"/>
          <w:divBdr>
            <w:top w:val="none" w:sz="0" w:space="0" w:color="auto"/>
            <w:left w:val="none" w:sz="0" w:space="0" w:color="auto"/>
            <w:bottom w:val="none" w:sz="0" w:space="0" w:color="auto"/>
            <w:right w:val="none" w:sz="0" w:space="0" w:color="auto"/>
          </w:divBdr>
        </w:div>
        <w:div w:id="4523270">
          <w:marLeft w:val="0"/>
          <w:marRight w:val="0"/>
          <w:marTop w:val="0"/>
          <w:marBottom w:val="0"/>
          <w:divBdr>
            <w:top w:val="none" w:sz="0" w:space="0" w:color="auto"/>
            <w:left w:val="none" w:sz="0" w:space="0" w:color="auto"/>
            <w:bottom w:val="none" w:sz="0" w:space="0" w:color="auto"/>
            <w:right w:val="none" w:sz="0" w:space="0" w:color="auto"/>
          </w:divBdr>
        </w:div>
        <w:div w:id="933825194">
          <w:marLeft w:val="0"/>
          <w:marRight w:val="0"/>
          <w:marTop w:val="0"/>
          <w:marBottom w:val="0"/>
          <w:divBdr>
            <w:top w:val="none" w:sz="0" w:space="0" w:color="auto"/>
            <w:left w:val="none" w:sz="0" w:space="0" w:color="auto"/>
            <w:bottom w:val="none" w:sz="0" w:space="0" w:color="auto"/>
            <w:right w:val="none" w:sz="0" w:space="0" w:color="auto"/>
          </w:divBdr>
        </w:div>
        <w:div w:id="529955400">
          <w:marLeft w:val="0"/>
          <w:marRight w:val="0"/>
          <w:marTop w:val="0"/>
          <w:marBottom w:val="0"/>
          <w:divBdr>
            <w:top w:val="none" w:sz="0" w:space="0" w:color="auto"/>
            <w:left w:val="none" w:sz="0" w:space="0" w:color="auto"/>
            <w:bottom w:val="none" w:sz="0" w:space="0" w:color="auto"/>
            <w:right w:val="none" w:sz="0" w:space="0" w:color="auto"/>
          </w:divBdr>
        </w:div>
        <w:div w:id="933978898">
          <w:marLeft w:val="0"/>
          <w:marRight w:val="0"/>
          <w:marTop w:val="0"/>
          <w:marBottom w:val="0"/>
          <w:divBdr>
            <w:top w:val="none" w:sz="0" w:space="0" w:color="auto"/>
            <w:left w:val="none" w:sz="0" w:space="0" w:color="auto"/>
            <w:bottom w:val="none" w:sz="0" w:space="0" w:color="auto"/>
            <w:right w:val="none" w:sz="0" w:space="0" w:color="auto"/>
          </w:divBdr>
        </w:div>
        <w:div w:id="1505247026">
          <w:marLeft w:val="0"/>
          <w:marRight w:val="0"/>
          <w:marTop w:val="0"/>
          <w:marBottom w:val="0"/>
          <w:divBdr>
            <w:top w:val="none" w:sz="0" w:space="0" w:color="auto"/>
            <w:left w:val="none" w:sz="0" w:space="0" w:color="auto"/>
            <w:bottom w:val="none" w:sz="0" w:space="0" w:color="auto"/>
            <w:right w:val="none" w:sz="0" w:space="0" w:color="auto"/>
          </w:divBdr>
        </w:div>
        <w:div w:id="11301802">
          <w:marLeft w:val="0"/>
          <w:marRight w:val="0"/>
          <w:marTop w:val="0"/>
          <w:marBottom w:val="0"/>
          <w:divBdr>
            <w:top w:val="none" w:sz="0" w:space="0" w:color="auto"/>
            <w:left w:val="none" w:sz="0" w:space="0" w:color="auto"/>
            <w:bottom w:val="none" w:sz="0" w:space="0" w:color="auto"/>
            <w:right w:val="none" w:sz="0" w:space="0" w:color="auto"/>
          </w:divBdr>
        </w:div>
        <w:div w:id="1740715153">
          <w:marLeft w:val="0"/>
          <w:marRight w:val="0"/>
          <w:marTop w:val="0"/>
          <w:marBottom w:val="0"/>
          <w:divBdr>
            <w:top w:val="none" w:sz="0" w:space="0" w:color="auto"/>
            <w:left w:val="none" w:sz="0" w:space="0" w:color="auto"/>
            <w:bottom w:val="none" w:sz="0" w:space="0" w:color="auto"/>
            <w:right w:val="none" w:sz="0" w:space="0" w:color="auto"/>
          </w:divBdr>
        </w:div>
        <w:div w:id="1098326825">
          <w:marLeft w:val="0"/>
          <w:marRight w:val="0"/>
          <w:marTop w:val="0"/>
          <w:marBottom w:val="0"/>
          <w:divBdr>
            <w:top w:val="none" w:sz="0" w:space="0" w:color="auto"/>
            <w:left w:val="none" w:sz="0" w:space="0" w:color="auto"/>
            <w:bottom w:val="none" w:sz="0" w:space="0" w:color="auto"/>
            <w:right w:val="none" w:sz="0" w:space="0" w:color="auto"/>
          </w:divBdr>
        </w:div>
        <w:div w:id="1710300300">
          <w:marLeft w:val="0"/>
          <w:marRight w:val="0"/>
          <w:marTop w:val="0"/>
          <w:marBottom w:val="0"/>
          <w:divBdr>
            <w:top w:val="none" w:sz="0" w:space="0" w:color="auto"/>
            <w:left w:val="none" w:sz="0" w:space="0" w:color="auto"/>
            <w:bottom w:val="none" w:sz="0" w:space="0" w:color="auto"/>
            <w:right w:val="none" w:sz="0" w:space="0" w:color="auto"/>
          </w:divBdr>
        </w:div>
        <w:div w:id="754016196">
          <w:marLeft w:val="0"/>
          <w:marRight w:val="0"/>
          <w:marTop w:val="0"/>
          <w:marBottom w:val="0"/>
          <w:divBdr>
            <w:top w:val="none" w:sz="0" w:space="0" w:color="auto"/>
            <w:left w:val="none" w:sz="0" w:space="0" w:color="auto"/>
            <w:bottom w:val="none" w:sz="0" w:space="0" w:color="auto"/>
            <w:right w:val="none" w:sz="0" w:space="0" w:color="auto"/>
          </w:divBdr>
        </w:div>
        <w:div w:id="236282980">
          <w:marLeft w:val="0"/>
          <w:marRight w:val="0"/>
          <w:marTop w:val="0"/>
          <w:marBottom w:val="0"/>
          <w:divBdr>
            <w:top w:val="none" w:sz="0" w:space="0" w:color="auto"/>
            <w:left w:val="none" w:sz="0" w:space="0" w:color="auto"/>
            <w:bottom w:val="none" w:sz="0" w:space="0" w:color="auto"/>
            <w:right w:val="none" w:sz="0" w:space="0" w:color="auto"/>
          </w:divBdr>
        </w:div>
        <w:div w:id="158039240">
          <w:marLeft w:val="0"/>
          <w:marRight w:val="0"/>
          <w:marTop w:val="0"/>
          <w:marBottom w:val="0"/>
          <w:divBdr>
            <w:top w:val="none" w:sz="0" w:space="0" w:color="auto"/>
            <w:left w:val="none" w:sz="0" w:space="0" w:color="auto"/>
            <w:bottom w:val="none" w:sz="0" w:space="0" w:color="auto"/>
            <w:right w:val="none" w:sz="0" w:space="0" w:color="auto"/>
          </w:divBdr>
        </w:div>
        <w:div w:id="1137069844">
          <w:marLeft w:val="0"/>
          <w:marRight w:val="0"/>
          <w:marTop w:val="0"/>
          <w:marBottom w:val="0"/>
          <w:divBdr>
            <w:top w:val="none" w:sz="0" w:space="0" w:color="auto"/>
            <w:left w:val="none" w:sz="0" w:space="0" w:color="auto"/>
            <w:bottom w:val="none" w:sz="0" w:space="0" w:color="auto"/>
            <w:right w:val="none" w:sz="0" w:space="0" w:color="auto"/>
          </w:divBdr>
        </w:div>
        <w:div w:id="1402754145">
          <w:marLeft w:val="0"/>
          <w:marRight w:val="0"/>
          <w:marTop w:val="0"/>
          <w:marBottom w:val="0"/>
          <w:divBdr>
            <w:top w:val="none" w:sz="0" w:space="0" w:color="auto"/>
            <w:left w:val="none" w:sz="0" w:space="0" w:color="auto"/>
            <w:bottom w:val="none" w:sz="0" w:space="0" w:color="auto"/>
            <w:right w:val="none" w:sz="0" w:space="0" w:color="auto"/>
          </w:divBdr>
        </w:div>
        <w:div w:id="949626056">
          <w:marLeft w:val="0"/>
          <w:marRight w:val="0"/>
          <w:marTop w:val="0"/>
          <w:marBottom w:val="0"/>
          <w:divBdr>
            <w:top w:val="none" w:sz="0" w:space="0" w:color="auto"/>
            <w:left w:val="none" w:sz="0" w:space="0" w:color="auto"/>
            <w:bottom w:val="none" w:sz="0" w:space="0" w:color="auto"/>
            <w:right w:val="none" w:sz="0" w:space="0" w:color="auto"/>
          </w:divBdr>
        </w:div>
        <w:div w:id="596252331">
          <w:marLeft w:val="0"/>
          <w:marRight w:val="0"/>
          <w:marTop w:val="0"/>
          <w:marBottom w:val="0"/>
          <w:divBdr>
            <w:top w:val="none" w:sz="0" w:space="0" w:color="auto"/>
            <w:left w:val="none" w:sz="0" w:space="0" w:color="auto"/>
            <w:bottom w:val="none" w:sz="0" w:space="0" w:color="auto"/>
            <w:right w:val="none" w:sz="0" w:space="0" w:color="auto"/>
          </w:divBdr>
        </w:div>
        <w:div w:id="549389796">
          <w:marLeft w:val="0"/>
          <w:marRight w:val="0"/>
          <w:marTop w:val="0"/>
          <w:marBottom w:val="0"/>
          <w:divBdr>
            <w:top w:val="none" w:sz="0" w:space="0" w:color="auto"/>
            <w:left w:val="none" w:sz="0" w:space="0" w:color="auto"/>
            <w:bottom w:val="none" w:sz="0" w:space="0" w:color="auto"/>
            <w:right w:val="none" w:sz="0" w:space="0" w:color="auto"/>
          </w:divBdr>
        </w:div>
        <w:div w:id="2004620162">
          <w:marLeft w:val="0"/>
          <w:marRight w:val="0"/>
          <w:marTop w:val="0"/>
          <w:marBottom w:val="0"/>
          <w:divBdr>
            <w:top w:val="none" w:sz="0" w:space="0" w:color="auto"/>
            <w:left w:val="none" w:sz="0" w:space="0" w:color="auto"/>
            <w:bottom w:val="none" w:sz="0" w:space="0" w:color="auto"/>
            <w:right w:val="none" w:sz="0" w:space="0" w:color="auto"/>
          </w:divBdr>
        </w:div>
        <w:div w:id="1615361281">
          <w:marLeft w:val="0"/>
          <w:marRight w:val="0"/>
          <w:marTop w:val="0"/>
          <w:marBottom w:val="0"/>
          <w:divBdr>
            <w:top w:val="none" w:sz="0" w:space="0" w:color="auto"/>
            <w:left w:val="none" w:sz="0" w:space="0" w:color="auto"/>
            <w:bottom w:val="none" w:sz="0" w:space="0" w:color="auto"/>
            <w:right w:val="none" w:sz="0" w:space="0" w:color="auto"/>
          </w:divBdr>
        </w:div>
        <w:div w:id="1613391797">
          <w:marLeft w:val="0"/>
          <w:marRight w:val="0"/>
          <w:marTop w:val="0"/>
          <w:marBottom w:val="0"/>
          <w:divBdr>
            <w:top w:val="none" w:sz="0" w:space="0" w:color="auto"/>
            <w:left w:val="none" w:sz="0" w:space="0" w:color="auto"/>
            <w:bottom w:val="none" w:sz="0" w:space="0" w:color="auto"/>
            <w:right w:val="none" w:sz="0" w:space="0" w:color="auto"/>
          </w:divBdr>
        </w:div>
        <w:div w:id="589316868">
          <w:marLeft w:val="0"/>
          <w:marRight w:val="0"/>
          <w:marTop w:val="0"/>
          <w:marBottom w:val="0"/>
          <w:divBdr>
            <w:top w:val="none" w:sz="0" w:space="0" w:color="auto"/>
            <w:left w:val="none" w:sz="0" w:space="0" w:color="auto"/>
            <w:bottom w:val="none" w:sz="0" w:space="0" w:color="auto"/>
            <w:right w:val="none" w:sz="0" w:space="0" w:color="auto"/>
          </w:divBdr>
        </w:div>
        <w:div w:id="251359594">
          <w:marLeft w:val="0"/>
          <w:marRight w:val="0"/>
          <w:marTop w:val="0"/>
          <w:marBottom w:val="0"/>
          <w:divBdr>
            <w:top w:val="none" w:sz="0" w:space="0" w:color="auto"/>
            <w:left w:val="none" w:sz="0" w:space="0" w:color="auto"/>
            <w:bottom w:val="none" w:sz="0" w:space="0" w:color="auto"/>
            <w:right w:val="none" w:sz="0" w:space="0" w:color="auto"/>
          </w:divBdr>
        </w:div>
        <w:div w:id="672149026">
          <w:marLeft w:val="0"/>
          <w:marRight w:val="0"/>
          <w:marTop w:val="0"/>
          <w:marBottom w:val="0"/>
          <w:divBdr>
            <w:top w:val="none" w:sz="0" w:space="0" w:color="auto"/>
            <w:left w:val="none" w:sz="0" w:space="0" w:color="auto"/>
            <w:bottom w:val="none" w:sz="0" w:space="0" w:color="auto"/>
            <w:right w:val="none" w:sz="0" w:space="0" w:color="auto"/>
          </w:divBdr>
        </w:div>
        <w:div w:id="1844929864">
          <w:marLeft w:val="0"/>
          <w:marRight w:val="0"/>
          <w:marTop w:val="0"/>
          <w:marBottom w:val="0"/>
          <w:divBdr>
            <w:top w:val="none" w:sz="0" w:space="0" w:color="auto"/>
            <w:left w:val="none" w:sz="0" w:space="0" w:color="auto"/>
            <w:bottom w:val="none" w:sz="0" w:space="0" w:color="auto"/>
            <w:right w:val="none" w:sz="0" w:space="0" w:color="auto"/>
          </w:divBdr>
        </w:div>
        <w:div w:id="841167437">
          <w:marLeft w:val="0"/>
          <w:marRight w:val="0"/>
          <w:marTop w:val="0"/>
          <w:marBottom w:val="0"/>
          <w:divBdr>
            <w:top w:val="none" w:sz="0" w:space="0" w:color="auto"/>
            <w:left w:val="none" w:sz="0" w:space="0" w:color="auto"/>
            <w:bottom w:val="none" w:sz="0" w:space="0" w:color="auto"/>
            <w:right w:val="none" w:sz="0" w:space="0" w:color="auto"/>
          </w:divBdr>
        </w:div>
        <w:div w:id="941380776">
          <w:marLeft w:val="0"/>
          <w:marRight w:val="0"/>
          <w:marTop w:val="0"/>
          <w:marBottom w:val="0"/>
          <w:divBdr>
            <w:top w:val="none" w:sz="0" w:space="0" w:color="auto"/>
            <w:left w:val="none" w:sz="0" w:space="0" w:color="auto"/>
            <w:bottom w:val="none" w:sz="0" w:space="0" w:color="auto"/>
            <w:right w:val="none" w:sz="0" w:space="0" w:color="auto"/>
          </w:divBdr>
        </w:div>
        <w:div w:id="1062362361">
          <w:marLeft w:val="0"/>
          <w:marRight w:val="0"/>
          <w:marTop w:val="0"/>
          <w:marBottom w:val="0"/>
          <w:divBdr>
            <w:top w:val="none" w:sz="0" w:space="0" w:color="auto"/>
            <w:left w:val="none" w:sz="0" w:space="0" w:color="auto"/>
            <w:bottom w:val="none" w:sz="0" w:space="0" w:color="auto"/>
            <w:right w:val="none" w:sz="0" w:space="0" w:color="auto"/>
          </w:divBdr>
        </w:div>
        <w:div w:id="1299995423">
          <w:marLeft w:val="0"/>
          <w:marRight w:val="0"/>
          <w:marTop w:val="0"/>
          <w:marBottom w:val="0"/>
          <w:divBdr>
            <w:top w:val="none" w:sz="0" w:space="0" w:color="auto"/>
            <w:left w:val="none" w:sz="0" w:space="0" w:color="auto"/>
            <w:bottom w:val="none" w:sz="0" w:space="0" w:color="auto"/>
            <w:right w:val="none" w:sz="0" w:space="0" w:color="auto"/>
          </w:divBdr>
        </w:div>
        <w:div w:id="1501896425">
          <w:marLeft w:val="0"/>
          <w:marRight w:val="0"/>
          <w:marTop w:val="0"/>
          <w:marBottom w:val="0"/>
          <w:divBdr>
            <w:top w:val="none" w:sz="0" w:space="0" w:color="auto"/>
            <w:left w:val="none" w:sz="0" w:space="0" w:color="auto"/>
            <w:bottom w:val="none" w:sz="0" w:space="0" w:color="auto"/>
            <w:right w:val="none" w:sz="0" w:space="0" w:color="auto"/>
          </w:divBdr>
        </w:div>
        <w:div w:id="1442070605">
          <w:marLeft w:val="0"/>
          <w:marRight w:val="0"/>
          <w:marTop w:val="0"/>
          <w:marBottom w:val="0"/>
          <w:divBdr>
            <w:top w:val="none" w:sz="0" w:space="0" w:color="auto"/>
            <w:left w:val="none" w:sz="0" w:space="0" w:color="auto"/>
            <w:bottom w:val="none" w:sz="0" w:space="0" w:color="auto"/>
            <w:right w:val="none" w:sz="0" w:space="0" w:color="auto"/>
          </w:divBdr>
        </w:div>
        <w:div w:id="1489443976">
          <w:marLeft w:val="0"/>
          <w:marRight w:val="0"/>
          <w:marTop w:val="0"/>
          <w:marBottom w:val="0"/>
          <w:divBdr>
            <w:top w:val="none" w:sz="0" w:space="0" w:color="auto"/>
            <w:left w:val="none" w:sz="0" w:space="0" w:color="auto"/>
            <w:bottom w:val="none" w:sz="0" w:space="0" w:color="auto"/>
            <w:right w:val="none" w:sz="0" w:space="0" w:color="auto"/>
          </w:divBdr>
        </w:div>
        <w:div w:id="276719574">
          <w:marLeft w:val="0"/>
          <w:marRight w:val="0"/>
          <w:marTop w:val="0"/>
          <w:marBottom w:val="0"/>
          <w:divBdr>
            <w:top w:val="none" w:sz="0" w:space="0" w:color="auto"/>
            <w:left w:val="none" w:sz="0" w:space="0" w:color="auto"/>
            <w:bottom w:val="none" w:sz="0" w:space="0" w:color="auto"/>
            <w:right w:val="none" w:sz="0" w:space="0" w:color="auto"/>
          </w:divBdr>
        </w:div>
        <w:div w:id="642999738">
          <w:marLeft w:val="0"/>
          <w:marRight w:val="0"/>
          <w:marTop w:val="0"/>
          <w:marBottom w:val="0"/>
          <w:divBdr>
            <w:top w:val="none" w:sz="0" w:space="0" w:color="auto"/>
            <w:left w:val="none" w:sz="0" w:space="0" w:color="auto"/>
            <w:bottom w:val="none" w:sz="0" w:space="0" w:color="auto"/>
            <w:right w:val="none" w:sz="0" w:space="0" w:color="auto"/>
          </w:divBdr>
        </w:div>
        <w:div w:id="794106886">
          <w:marLeft w:val="0"/>
          <w:marRight w:val="0"/>
          <w:marTop w:val="0"/>
          <w:marBottom w:val="0"/>
          <w:divBdr>
            <w:top w:val="none" w:sz="0" w:space="0" w:color="auto"/>
            <w:left w:val="none" w:sz="0" w:space="0" w:color="auto"/>
            <w:bottom w:val="none" w:sz="0" w:space="0" w:color="auto"/>
            <w:right w:val="none" w:sz="0" w:space="0" w:color="auto"/>
          </w:divBdr>
        </w:div>
        <w:div w:id="893007392">
          <w:marLeft w:val="0"/>
          <w:marRight w:val="0"/>
          <w:marTop w:val="0"/>
          <w:marBottom w:val="0"/>
          <w:divBdr>
            <w:top w:val="none" w:sz="0" w:space="0" w:color="auto"/>
            <w:left w:val="none" w:sz="0" w:space="0" w:color="auto"/>
            <w:bottom w:val="none" w:sz="0" w:space="0" w:color="auto"/>
            <w:right w:val="none" w:sz="0" w:space="0" w:color="auto"/>
          </w:divBdr>
        </w:div>
        <w:div w:id="17707728">
          <w:marLeft w:val="0"/>
          <w:marRight w:val="0"/>
          <w:marTop w:val="0"/>
          <w:marBottom w:val="0"/>
          <w:divBdr>
            <w:top w:val="none" w:sz="0" w:space="0" w:color="auto"/>
            <w:left w:val="none" w:sz="0" w:space="0" w:color="auto"/>
            <w:bottom w:val="none" w:sz="0" w:space="0" w:color="auto"/>
            <w:right w:val="none" w:sz="0" w:space="0" w:color="auto"/>
          </w:divBdr>
        </w:div>
        <w:div w:id="1950697151">
          <w:marLeft w:val="0"/>
          <w:marRight w:val="0"/>
          <w:marTop w:val="0"/>
          <w:marBottom w:val="0"/>
          <w:divBdr>
            <w:top w:val="none" w:sz="0" w:space="0" w:color="auto"/>
            <w:left w:val="none" w:sz="0" w:space="0" w:color="auto"/>
            <w:bottom w:val="none" w:sz="0" w:space="0" w:color="auto"/>
            <w:right w:val="none" w:sz="0" w:space="0" w:color="auto"/>
          </w:divBdr>
        </w:div>
        <w:div w:id="477845793">
          <w:marLeft w:val="0"/>
          <w:marRight w:val="0"/>
          <w:marTop w:val="0"/>
          <w:marBottom w:val="0"/>
          <w:divBdr>
            <w:top w:val="none" w:sz="0" w:space="0" w:color="auto"/>
            <w:left w:val="none" w:sz="0" w:space="0" w:color="auto"/>
            <w:bottom w:val="none" w:sz="0" w:space="0" w:color="auto"/>
            <w:right w:val="none" w:sz="0" w:space="0" w:color="auto"/>
          </w:divBdr>
        </w:div>
        <w:div w:id="1832718690">
          <w:marLeft w:val="0"/>
          <w:marRight w:val="0"/>
          <w:marTop w:val="0"/>
          <w:marBottom w:val="0"/>
          <w:divBdr>
            <w:top w:val="none" w:sz="0" w:space="0" w:color="auto"/>
            <w:left w:val="none" w:sz="0" w:space="0" w:color="auto"/>
            <w:bottom w:val="none" w:sz="0" w:space="0" w:color="auto"/>
            <w:right w:val="none" w:sz="0" w:space="0" w:color="auto"/>
          </w:divBdr>
        </w:div>
        <w:div w:id="1596864841">
          <w:marLeft w:val="0"/>
          <w:marRight w:val="0"/>
          <w:marTop w:val="0"/>
          <w:marBottom w:val="0"/>
          <w:divBdr>
            <w:top w:val="none" w:sz="0" w:space="0" w:color="auto"/>
            <w:left w:val="none" w:sz="0" w:space="0" w:color="auto"/>
            <w:bottom w:val="none" w:sz="0" w:space="0" w:color="auto"/>
            <w:right w:val="none" w:sz="0" w:space="0" w:color="auto"/>
          </w:divBdr>
        </w:div>
        <w:div w:id="1096443156">
          <w:marLeft w:val="0"/>
          <w:marRight w:val="0"/>
          <w:marTop w:val="0"/>
          <w:marBottom w:val="0"/>
          <w:divBdr>
            <w:top w:val="none" w:sz="0" w:space="0" w:color="auto"/>
            <w:left w:val="none" w:sz="0" w:space="0" w:color="auto"/>
            <w:bottom w:val="none" w:sz="0" w:space="0" w:color="auto"/>
            <w:right w:val="none" w:sz="0" w:space="0" w:color="auto"/>
          </w:divBdr>
        </w:div>
        <w:div w:id="1578436951">
          <w:marLeft w:val="0"/>
          <w:marRight w:val="0"/>
          <w:marTop w:val="0"/>
          <w:marBottom w:val="0"/>
          <w:divBdr>
            <w:top w:val="none" w:sz="0" w:space="0" w:color="auto"/>
            <w:left w:val="none" w:sz="0" w:space="0" w:color="auto"/>
            <w:bottom w:val="none" w:sz="0" w:space="0" w:color="auto"/>
            <w:right w:val="none" w:sz="0" w:space="0" w:color="auto"/>
          </w:divBdr>
        </w:div>
        <w:div w:id="1368414312">
          <w:marLeft w:val="0"/>
          <w:marRight w:val="0"/>
          <w:marTop w:val="0"/>
          <w:marBottom w:val="0"/>
          <w:divBdr>
            <w:top w:val="none" w:sz="0" w:space="0" w:color="auto"/>
            <w:left w:val="none" w:sz="0" w:space="0" w:color="auto"/>
            <w:bottom w:val="none" w:sz="0" w:space="0" w:color="auto"/>
            <w:right w:val="none" w:sz="0" w:space="0" w:color="auto"/>
          </w:divBdr>
        </w:div>
        <w:div w:id="1071537328">
          <w:marLeft w:val="0"/>
          <w:marRight w:val="0"/>
          <w:marTop w:val="0"/>
          <w:marBottom w:val="0"/>
          <w:divBdr>
            <w:top w:val="none" w:sz="0" w:space="0" w:color="auto"/>
            <w:left w:val="none" w:sz="0" w:space="0" w:color="auto"/>
            <w:bottom w:val="none" w:sz="0" w:space="0" w:color="auto"/>
            <w:right w:val="none" w:sz="0" w:space="0" w:color="auto"/>
          </w:divBdr>
        </w:div>
        <w:div w:id="1566451023">
          <w:marLeft w:val="0"/>
          <w:marRight w:val="0"/>
          <w:marTop w:val="0"/>
          <w:marBottom w:val="0"/>
          <w:divBdr>
            <w:top w:val="none" w:sz="0" w:space="0" w:color="auto"/>
            <w:left w:val="none" w:sz="0" w:space="0" w:color="auto"/>
            <w:bottom w:val="none" w:sz="0" w:space="0" w:color="auto"/>
            <w:right w:val="none" w:sz="0" w:space="0" w:color="auto"/>
          </w:divBdr>
        </w:div>
        <w:div w:id="1688751777">
          <w:marLeft w:val="0"/>
          <w:marRight w:val="0"/>
          <w:marTop w:val="0"/>
          <w:marBottom w:val="0"/>
          <w:divBdr>
            <w:top w:val="none" w:sz="0" w:space="0" w:color="auto"/>
            <w:left w:val="none" w:sz="0" w:space="0" w:color="auto"/>
            <w:bottom w:val="none" w:sz="0" w:space="0" w:color="auto"/>
            <w:right w:val="none" w:sz="0" w:space="0" w:color="auto"/>
          </w:divBdr>
        </w:div>
      </w:divsChild>
    </w:div>
    <w:div w:id="328486517">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140851">
      <w:bodyDiv w:val="1"/>
      <w:marLeft w:val="0"/>
      <w:marRight w:val="0"/>
      <w:marTop w:val="0"/>
      <w:marBottom w:val="0"/>
      <w:divBdr>
        <w:top w:val="none" w:sz="0" w:space="0" w:color="auto"/>
        <w:left w:val="none" w:sz="0" w:space="0" w:color="auto"/>
        <w:bottom w:val="none" w:sz="0" w:space="0" w:color="auto"/>
        <w:right w:val="none" w:sz="0" w:space="0" w:color="auto"/>
      </w:divBdr>
    </w:div>
    <w:div w:id="329211149">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29413651">
      <w:bodyDiv w:val="1"/>
      <w:marLeft w:val="0"/>
      <w:marRight w:val="0"/>
      <w:marTop w:val="0"/>
      <w:marBottom w:val="0"/>
      <w:divBdr>
        <w:top w:val="none" w:sz="0" w:space="0" w:color="auto"/>
        <w:left w:val="none" w:sz="0" w:space="0" w:color="auto"/>
        <w:bottom w:val="none" w:sz="0" w:space="0" w:color="auto"/>
        <w:right w:val="none" w:sz="0" w:space="0" w:color="auto"/>
      </w:divBdr>
    </w:div>
    <w:div w:id="330105647">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0185351">
      <w:bodyDiv w:val="1"/>
      <w:marLeft w:val="0"/>
      <w:marRight w:val="0"/>
      <w:marTop w:val="0"/>
      <w:marBottom w:val="0"/>
      <w:divBdr>
        <w:top w:val="none" w:sz="0" w:space="0" w:color="auto"/>
        <w:left w:val="none" w:sz="0" w:space="0" w:color="auto"/>
        <w:bottom w:val="none" w:sz="0" w:space="0" w:color="auto"/>
        <w:right w:val="none" w:sz="0" w:space="0" w:color="auto"/>
      </w:divBdr>
    </w:div>
    <w:div w:id="330640236">
      <w:bodyDiv w:val="1"/>
      <w:marLeft w:val="0"/>
      <w:marRight w:val="0"/>
      <w:marTop w:val="0"/>
      <w:marBottom w:val="0"/>
      <w:divBdr>
        <w:top w:val="none" w:sz="0" w:space="0" w:color="auto"/>
        <w:left w:val="none" w:sz="0" w:space="0" w:color="auto"/>
        <w:bottom w:val="none" w:sz="0" w:space="0" w:color="auto"/>
        <w:right w:val="none" w:sz="0" w:space="0" w:color="auto"/>
      </w:divBdr>
    </w:div>
    <w:div w:id="331419868">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1840483">
      <w:bodyDiv w:val="1"/>
      <w:marLeft w:val="0"/>
      <w:marRight w:val="0"/>
      <w:marTop w:val="0"/>
      <w:marBottom w:val="0"/>
      <w:divBdr>
        <w:top w:val="none" w:sz="0" w:space="0" w:color="auto"/>
        <w:left w:val="none" w:sz="0" w:space="0" w:color="auto"/>
        <w:bottom w:val="none" w:sz="0" w:space="0" w:color="auto"/>
        <w:right w:val="none" w:sz="0" w:space="0" w:color="auto"/>
      </w:divBdr>
    </w:div>
    <w:div w:id="332103138">
      <w:bodyDiv w:val="1"/>
      <w:marLeft w:val="0"/>
      <w:marRight w:val="0"/>
      <w:marTop w:val="0"/>
      <w:marBottom w:val="0"/>
      <w:divBdr>
        <w:top w:val="none" w:sz="0" w:space="0" w:color="auto"/>
        <w:left w:val="none" w:sz="0" w:space="0" w:color="auto"/>
        <w:bottom w:val="none" w:sz="0" w:space="0" w:color="auto"/>
        <w:right w:val="none" w:sz="0" w:space="0" w:color="auto"/>
      </w:divBdr>
    </w:div>
    <w:div w:id="332225380">
      <w:bodyDiv w:val="1"/>
      <w:marLeft w:val="0"/>
      <w:marRight w:val="0"/>
      <w:marTop w:val="0"/>
      <w:marBottom w:val="0"/>
      <w:divBdr>
        <w:top w:val="none" w:sz="0" w:space="0" w:color="auto"/>
        <w:left w:val="none" w:sz="0" w:space="0" w:color="auto"/>
        <w:bottom w:val="none" w:sz="0" w:space="0" w:color="auto"/>
        <w:right w:val="none" w:sz="0" w:space="0" w:color="auto"/>
      </w:divBdr>
    </w:div>
    <w:div w:id="333727206">
      <w:bodyDiv w:val="1"/>
      <w:marLeft w:val="0"/>
      <w:marRight w:val="0"/>
      <w:marTop w:val="0"/>
      <w:marBottom w:val="0"/>
      <w:divBdr>
        <w:top w:val="none" w:sz="0" w:space="0" w:color="auto"/>
        <w:left w:val="none" w:sz="0" w:space="0" w:color="auto"/>
        <w:bottom w:val="none" w:sz="0" w:space="0" w:color="auto"/>
        <w:right w:val="none" w:sz="0" w:space="0" w:color="auto"/>
      </w:divBdr>
    </w:div>
    <w:div w:id="33384649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4260564">
      <w:bodyDiv w:val="1"/>
      <w:marLeft w:val="0"/>
      <w:marRight w:val="0"/>
      <w:marTop w:val="0"/>
      <w:marBottom w:val="0"/>
      <w:divBdr>
        <w:top w:val="none" w:sz="0" w:space="0" w:color="auto"/>
        <w:left w:val="none" w:sz="0" w:space="0" w:color="auto"/>
        <w:bottom w:val="none" w:sz="0" w:space="0" w:color="auto"/>
        <w:right w:val="none" w:sz="0" w:space="0" w:color="auto"/>
      </w:divBdr>
    </w:div>
    <w:div w:id="334455809">
      <w:bodyDiv w:val="1"/>
      <w:marLeft w:val="0"/>
      <w:marRight w:val="0"/>
      <w:marTop w:val="0"/>
      <w:marBottom w:val="0"/>
      <w:divBdr>
        <w:top w:val="none" w:sz="0" w:space="0" w:color="auto"/>
        <w:left w:val="none" w:sz="0" w:space="0" w:color="auto"/>
        <w:bottom w:val="none" w:sz="0" w:space="0" w:color="auto"/>
        <w:right w:val="none" w:sz="0" w:space="0" w:color="auto"/>
      </w:divBdr>
    </w:div>
    <w:div w:id="334572605">
      <w:bodyDiv w:val="1"/>
      <w:marLeft w:val="0"/>
      <w:marRight w:val="0"/>
      <w:marTop w:val="0"/>
      <w:marBottom w:val="0"/>
      <w:divBdr>
        <w:top w:val="none" w:sz="0" w:space="0" w:color="auto"/>
        <w:left w:val="none" w:sz="0" w:space="0" w:color="auto"/>
        <w:bottom w:val="none" w:sz="0" w:space="0" w:color="auto"/>
        <w:right w:val="none" w:sz="0" w:space="0" w:color="auto"/>
      </w:divBdr>
    </w:div>
    <w:div w:id="334647907">
      <w:bodyDiv w:val="1"/>
      <w:marLeft w:val="0"/>
      <w:marRight w:val="0"/>
      <w:marTop w:val="0"/>
      <w:marBottom w:val="0"/>
      <w:divBdr>
        <w:top w:val="none" w:sz="0" w:space="0" w:color="auto"/>
        <w:left w:val="none" w:sz="0" w:space="0" w:color="auto"/>
        <w:bottom w:val="none" w:sz="0" w:space="0" w:color="auto"/>
        <w:right w:val="none" w:sz="0" w:space="0" w:color="auto"/>
      </w:divBdr>
    </w:div>
    <w:div w:id="334772078">
      <w:bodyDiv w:val="1"/>
      <w:marLeft w:val="0"/>
      <w:marRight w:val="0"/>
      <w:marTop w:val="0"/>
      <w:marBottom w:val="0"/>
      <w:divBdr>
        <w:top w:val="none" w:sz="0" w:space="0" w:color="auto"/>
        <w:left w:val="none" w:sz="0" w:space="0" w:color="auto"/>
        <w:bottom w:val="none" w:sz="0" w:space="0" w:color="auto"/>
        <w:right w:val="none" w:sz="0" w:space="0" w:color="auto"/>
      </w:divBdr>
    </w:div>
    <w:div w:id="334914949">
      <w:bodyDiv w:val="1"/>
      <w:marLeft w:val="0"/>
      <w:marRight w:val="0"/>
      <w:marTop w:val="0"/>
      <w:marBottom w:val="0"/>
      <w:divBdr>
        <w:top w:val="none" w:sz="0" w:space="0" w:color="auto"/>
        <w:left w:val="none" w:sz="0" w:space="0" w:color="auto"/>
        <w:bottom w:val="none" w:sz="0" w:space="0" w:color="auto"/>
        <w:right w:val="none" w:sz="0" w:space="0" w:color="auto"/>
      </w:divBdr>
    </w:div>
    <w:div w:id="334961581">
      <w:bodyDiv w:val="1"/>
      <w:marLeft w:val="0"/>
      <w:marRight w:val="0"/>
      <w:marTop w:val="0"/>
      <w:marBottom w:val="0"/>
      <w:divBdr>
        <w:top w:val="none" w:sz="0" w:space="0" w:color="auto"/>
        <w:left w:val="none" w:sz="0" w:space="0" w:color="auto"/>
        <w:bottom w:val="none" w:sz="0" w:space="0" w:color="auto"/>
        <w:right w:val="none" w:sz="0" w:space="0" w:color="auto"/>
      </w:divBdr>
    </w:div>
    <w:div w:id="334963152">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5502727">
      <w:bodyDiv w:val="1"/>
      <w:marLeft w:val="0"/>
      <w:marRight w:val="0"/>
      <w:marTop w:val="0"/>
      <w:marBottom w:val="0"/>
      <w:divBdr>
        <w:top w:val="none" w:sz="0" w:space="0" w:color="auto"/>
        <w:left w:val="none" w:sz="0" w:space="0" w:color="auto"/>
        <w:bottom w:val="none" w:sz="0" w:space="0" w:color="auto"/>
        <w:right w:val="none" w:sz="0" w:space="0" w:color="auto"/>
      </w:divBdr>
    </w:div>
    <w:div w:id="335571396">
      <w:bodyDiv w:val="1"/>
      <w:marLeft w:val="0"/>
      <w:marRight w:val="0"/>
      <w:marTop w:val="0"/>
      <w:marBottom w:val="0"/>
      <w:divBdr>
        <w:top w:val="none" w:sz="0" w:space="0" w:color="auto"/>
        <w:left w:val="none" w:sz="0" w:space="0" w:color="auto"/>
        <w:bottom w:val="none" w:sz="0" w:space="0" w:color="auto"/>
        <w:right w:val="none" w:sz="0" w:space="0" w:color="auto"/>
      </w:divBdr>
    </w:div>
    <w:div w:id="335885634">
      <w:bodyDiv w:val="1"/>
      <w:marLeft w:val="0"/>
      <w:marRight w:val="0"/>
      <w:marTop w:val="0"/>
      <w:marBottom w:val="0"/>
      <w:divBdr>
        <w:top w:val="none" w:sz="0" w:space="0" w:color="auto"/>
        <w:left w:val="none" w:sz="0" w:space="0" w:color="auto"/>
        <w:bottom w:val="none" w:sz="0" w:space="0" w:color="auto"/>
        <w:right w:val="none" w:sz="0" w:space="0" w:color="auto"/>
      </w:divBdr>
    </w:div>
    <w:div w:id="336006795">
      <w:bodyDiv w:val="1"/>
      <w:marLeft w:val="0"/>
      <w:marRight w:val="0"/>
      <w:marTop w:val="0"/>
      <w:marBottom w:val="0"/>
      <w:divBdr>
        <w:top w:val="none" w:sz="0" w:space="0" w:color="auto"/>
        <w:left w:val="none" w:sz="0" w:space="0" w:color="auto"/>
        <w:bottom w:val="none" w:sz="0" w:space="0" w:color="auto"/>
        <w:right w:val="none" w:sz="0" w:space="0" w:color="auto"/>
      </w:divBdr>
    </w:div>
    <w:div w:id="336152646">
      <w:bodyDiv w:val="1"/>
      <w:marLeft w:val="0"/>
      <w:marRight w:val="0"/>
      <w:marTop w:val="0"/>
      <w:marBottom w:val="0"/>
      <w:divBdr>
        <w:top w:val="none" w:sz="0" w:space="0" w:color="auto"/>
        <w:left w:val="none" w:sz="0" w:space="0" w:color="auto"/>
        <w:bottom w:val="none" w:sz="0" w:space="0" w:color="auto"/>
        <w:right w:val="none" w:sz="0" w:space="0" w:color="auto"/>
      </w:divBdr>
    </w:div>
    <w:div w:id="336466278">
      <w:bodyDiv w:val="1"/>
      <w:marLeft w:val="0"/>
      <w:marRight w:val="0"/>
      <w:marTop w:val="0"/>
      <w:marBottom w:val="0"/>
      <w:divBdr>
        <w:top w:val="none" w:sz="0" w:space="0" w:color="auto"/>
        <w:left w:val="none" w:sz="0" w:space="0" w:color="auto"/>
        <w:bottom w:val="none" w:sz="0" w:space="0" w:color="auto"/>
        <w:right w:val="none" w:sz="0" w:space="0" w:color="auto"/>
      </w:divBdr>
    </w:div>
    <w:div w:id="336663831">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7969339">
      <w:bodyDiv w:val="1"/>
      <w:marLeft w:val="0"/>
      <w:marRight w:val="0"/>
      <w:marTop w:val="0"/>
      <w:marBottom w:val="0"/>
      <w:divBdr>
        <w:top w:val="none" w:sz="0" w:space="0" w:color="auto"/>
        <w:left w:val="none" w:sz="0" w:space="0" w:color="auto"/>
        <w:bottom w:val="none" w:sz="0" w:space="0" w:color="auto"/>
        <w:right w:val="none" w:sz="0" w:space="0" w:color="auto"/>
      </w:divBdr>
    </w:div>
    <w:div w:id="338000057">
      <w:bodyDiv w:val="1"/>
      <w:marLeft w:val="0"/>
      <w:marRight w:val="0"/>
      <w:marTop w:val="0"/>
      <w:marBottom w:val="0"/>
      <w:divBdr>
        <w:top w:val="none" w:sz="0" w:space="0" w:color="auto"/>
        <w:left w:val="none" w:sz="0" w:space="0" w:color="auto"/>
        <w:bottom w:val="none" w:sz="0" w:space="0" w:color="auto"/>
        <w:right w:val="none" w:sz="0" w:space="0" w:color="auto"/>
      </w:divBdr>
    </w:div>
    <w:div w:id="338047788">
      <w:bodyDiv w:val="1"/>
      <w:marLeft w:val="0"/>
      <w:marRight w:val="0"/>
      <w:marTop w:val="0"/>
      <w:marBottom w:val="0"/>
      <w:divBdr>
        <w:top w:val="none" w:sz="0" w:space="0" w:color="auto"/>
        <w:left w:val="none" w:sz="0" w:space="0" w:color="auto"/>
        <w:bottom w:val="none" w:sz="0" w:space="0" w:color="auto"/>
        <w:right w:val="none" w:sz="0" w:space="0" w:color="auto"/>
      </w:divBdr>
    </w:div>
    <w:div w:id="338196843">
      <w:bodyDiv w:val="1"/>
      <w:marLeft w:val="0"/>
      <w:marRight w:val="0"/>
      <w:marTop w:val="0"/>
      <w:marBottom w:val="0"/>
      <w:divBdr>
        <w:top w:val="none" w:sz="0" w:space="0" w:color="auto"/>
        <w:left w:val="none" w:sz="0" w:space="0" w:color="auto"/>
        <w:bottom w:val="none" w:sz="0" w:space="0" w:color="auto"/>
        <w:right w:val="none" w:sz="0" w:space="0" w:color="auto"/>
      </w:divBdr>
    </w:div>
    <w:div w:id="338311733">
      <w:bodyDiv w:val="1"/>
      <w:marLeft w:val="0"/>
      <w:marRight w:val="0"/>
      <w:marTop w:val="0"/>
      <w:marBottom w:val="0"/>
      <w:divBdr>
        <w:top w:val="none" w:sz="0" w:space="0" w:color="auto"/>
        <w:left w:val="none" w:sz="0" w:space="0" w:color="auto"/>
        <w:bottom w:val="none" w:sz="0" w:space="0" w:color="auto"/>
        <w:right w:val="none" w:sz="0" w:space="0" w:color="auto"/>
      </w:divBdr>
    </w:div>
    <w:div w:id="338850317">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0548617">
      <w:bodyDiv w:val="1"/>
      <w:marLeft w:val="0"/>
      <w:marRight w:val="0"/>
      <w:marTop w:val="0"/>
      <w:marBottom w:val="0"/>
      <w:divBdr>
        <w:top w:val="none" w:sz="0" w:space="0" w:color="auto"/>
        <w:left w:val="none" w:sz="0" w:space="0" w:color="auto"/>
        <w:bottom w:val="none" w:sz="0" w:space="0" w:color="auto"/>
        <w:right w:val="none" w:sz="0" w:space="0" w:color="auto"/>
      </w:divBdr>
    </w:div>
    <w:div w:id="340787743">
      <w:bodyDiv w:val="1"/>
      <w:marLeft w:val="0"/>
      <w:marRight w:val="0"/>
      <w:marTop w:val="0"/>
      <w:marBottom w:val="0"/>
      <w:divBdr>
        <w:top w:val="none" w:sz="0" w:space="0" w:color="auto"/>
        <w:left w:val="none" w:sz="0" w:space="0" w:color="auto"/>
        <w:bottom w:val="none" w:sz="0" w:space="0" w:color="auto"/>
        <w:right w:val="none" w:sz="0" w:space="0" w:color="auto"/>
      </w:divBdr>
    </w:div>
    <w:div w:id="341055938">
      <w:bodyDiv w:val="1"/>
      <w:marLeft w:val="0"/>
      <w:marRight w:val="0"/>
      <w:marTop w:val="0"/>
      <w:marBottom w:val="0"/>
      <w:divBdr>
        <w:top w:val="none" w:sz="0" w:space="0" w:color="auto"/>
        <w:left w:val="none" w:sz="0" w:space="0" w:color="auto"/>
        <w:bottom w:val="none" w:sz="0" w:space="0" w:color="auto"/>
        <w:right w:val="none" w:sz="0" w:space="0" w:color="auto"/>
      </w:divBdr>
    </w:div>
    <w:div w:id="341589395">
      <w:bodyDiv w:val="1"/>
      <w:marLeft w:val="0"/>
      <w:marRight w:val="0"/>
      <w:marTop w:val="0"/>
      <w:marBottom w:val="0"/>
      <w:divBdr>
        <w:top w:val="none" w:sz="0" w:space="0" w:color="auto"/>
        <w:left w:val="none" w:sz="0" w:space="0" w:color="auto"/>
        <w:bottom w:val="none" w:sz="0" w:space="0" w:color="auto"/>
        <w:right w:val="none" w:sz="0" w:space="0" w:color="auto"/>
      </w:divBdr>
    </w:div>
    <w:div w:id="341592754">
      <w:bodyDiv w:val="1"/>
      <w:marLeft w:val="0"/>
      <w:marRight w:val="0"/>
      <w:marTop w:val="0"/>
      <w:marBottom w:val="0"/>
      <w:divBdr>
        <w:top w:val="none" w:sz="0" w:space="0" w:color="auto"/>
        <w:left w:val="none" w:sz="0" w:space="0" w:color="auto"/>
        <w:bottom w:val="none" w:sz="0" w:space="0" w:color="auto"/>
        <w:right w:val="none" w:sz="0" w:space="0" w:color="auto"/>
      </w:divBdr>
    </w:div>
    <w:div w:id="342360315">
      <w:bodyDiv w:val="1"/>
      <w:marLeft w:val="0"/>
      <w:marRight w:val="0"/>
      <w:marTop w:val="0"/>
      <w:marBottom w:val="0"/>
      <w:divBdr>
        <w:top w:val="none" w:sz="0" w:space="0" w:color="auto"/>
        <w:left w:val="none" w:sz="0" w:space="0" w:color="auto"/>
        <w:bottom w:val="none" w:sz="0" w:space="0" w:color="auto"/>
        <w:right w:val="none" w:sz="0" w:space="0" w:color="auto"/>
      </w:divBdr>
    </w:div>
    <w:div w:id="343365826">
      <w:bodyDiv w:val="1"/>
      <w:marLeft w:val="0"/>
      <w:marRight w:val="0"/>
      <w:marTop w:val="0"/>
      <w:marBottom w:val="0"/>
      <w:divBdr>
        <w:top w:val="none" w:sz="0" w:space="0" w:color="auto"/>
        <w:left w:val="none" w:sz="0" w:space="0" w:color="auto"/>
        <w:bottom w:val="none" w:sz="0" w:space="0" w:color="auto"/>
        <w:right w:val="none" w:sz="0" w:space="0" w:color="auto"/>
      </w:divBdr>
    </w:div>
    <w:div w:id="343481245">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44433">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5401512">
      <w:bodyDiv w:val="1"/>
      <w:marLeft w:val="0"/>
      <w:marRight w:val="0"/>
      <w:marTop w:val="0"/>
      <w:marBottom w:val="0"/>
      <w:divBdr>
        <w:top w:val="none" w:sz="0" w:space="0" w:color="auto"/>
        <w:left w:val="none" w:sz="0" w:space="0" w:color="auto"/>
        <w:bottom w:val="none" w:sz="0" w:space="0" w:color="auto"/>
        <w:right w:val="none" w:sz="0" w:space="0" w:color="auto"/>
      </w:divBdr>
    </w:div>
    <w:div w:id="345668099">
      <w:bodyDiv w:val="1"/>
      <w:marLeft w:val="0"/>
      <w:marRight w:val="0"/>
      <w:marTop w:val="0"/>
      <w:marBottom w:val="0"/>
      <w:divBdr>
        <w:top w:val="none" w:sz="0" w:space="0" w:color="auto"/>
        <w:left w:val="none" w:sz="0" w:space="0" w:color="auto"/>
        <w:bottom w:val="none" w:sz="0" w:space="0" w:color="auto"/>
        <w:right w:val="none" w:sz="0" w:space="0" w:color="auto"/>
      </w:divBdr>
    </w:div>
    <w:div w:id="346254844">
      <w:bodyDiv w:val="1"/>
      <w:marLeft w:val="0"/>
      <w:marRight w:val="0"/>
      <w:marTop w:val="0"/>
      <w:marBottom w:val="0"/>
      <w:divBdr>
        <w:top w:val="none" w:sz="0" w:space="0" w:color="auto"/>
        <w:left w:val="none" w:sz="0" w:space="0" w:color="auto"/>
        <w:bottom w:val="none" w:sz="0" w:space="0" w:color="auto"/>
        <w:right w:val="none" w:sz="0" w:space="0" w:color="auto"/>
      </w:divBdr>
    </w:div>
    <w:div w:id="346953184">
      <w:bodyDiv w:val="1"/>
      <w:marLeft w:val="0"/>
      <w:marRight w:val="0"/>
      <w:marTop w:val="0"/>
      <w:marBottom w:val="0"/>
      <w:divBdr>
        <w:top w:val="none" w:sz="0" w:space="0" w:color="auto"/>
        <w:left w:val="none" w:sz="0" w:space="0" w:color="auto"/>
        <w:bottom w:val="none" w:sz="0" w:space="0" w:color="auto"/>
        <w:right w:val="none" w:sz="0" w:space="0" w:color="auto"/>
      </w:divBdr>
    </w:div>
    <w:div w:id="347484890">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8263663">
      <w:bodyDiv w:val="1"/>
      <w:marLeft w:val="0"/>
      <w:marRight w:val="0"/>
      <w:marTop w:val="0"/>
      <w:marBottom w:val="0"/>
      <w:divBdr>
        <w:top w:val="none" w:sz="0" w:space="0" w:color="auto"/>
        <w:left w:val="none" w:sz="0" w:space="0" w:color="auto"/>
        <w:bottom w:val="none" w:sz="0" w:space="0" w:color="auto"/>
        <w:right w:val="none" w:sz="0" w:space="0" w:color="auto"/>
      </w:divBdr>
    </w:div>
    <w:div w:id="348484432">
      <w:bodyDiv w:val="1"/>
      <w:marLeft w:val="0"/>
      <w:marRight w:val="0"/>
      <w:marTop w:val="0"/>
      <w:marBottom w:val="0"/>
      <w:divBdr>
        <w:top w:val="none" w:sz="0" w:space="0" w:color="auto"/>
        <w:left w:val="none" w:sz="0" w:space="0" w:color="auto"/>
        <w:bottom w:val="none" w:sz="0" w:space="0" w:color="auto"/>
        <w:right w:val="none" w:sz="0" w:space="0" w:color="auto"/>
      </w:divBdr>
    </w:div>
    <w:div w:id="348682346">
      <w:bodyDiv w:val="1"/>
      <w:marLeft w:val="0"/>
      <w:marRight w:val="0"/>
      <w:marTop w:val="0"/>
      <w:marBottom w:val="0"/>
      <w:divBdr>
        <w:top w:val="none" w:sz="0" w:space="0" w:color="auto"/>
        <w:left w:val="none" w:sz="0" w:space="0" w:color="auto"/>
        <w:bottom w:val="none" w:sz="0" w:space="0" w:color="auto"/>
        <w:right w:val="none" w:sz="0" w:space="0" w:color="auto"/>
      </w:divBdr>
    </w:div>
    <w:div w:id="349114074">
      <w:bodyDiv w:val="1"/>
      <w:marLeft w:val="0"/>
      <w:marRight w:val="0"/>
      <w:marTop w:val="0"/>
      <w:marBottom w:val="0"/>
      <w:divBdr>
        <w:top w:val="none" w:sz="0" w:space="0" w:color="auto"/>
        <w:left w:val="none" w:sz="0" w:space="0" w:color="auto"/>
        <w:bottom w:val="none" w:sz="0" w:space="0" w:color="auto"/>
        <w:right w:val="none" w:sz="0" w:space="0" w:color="auto"/>
      </w:divBdr>
    </w:div>
    <w:div w:id="349142343">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49449592">
      <w:bodyDiv w:val="1"/>
      <w:marLeft w:val="0"/>
      <w:marRight w:val="0"/>
      <w:marTop w:val="0"/>
      <w:marBottom w:val="0"/>
      <w:divBdr>
        <w:top w:val="none" w:sz="0" w:space="0" w:color="auto"/>
        <w:left w:val="none" w:sz="0" w:space="0" w:color="auto"/>
        <w:bottom w:val="none" w:sz="0" w:space="0" w:color="auto"/>
        <w:right w:val="none" w:sz="0" w:space="0" w:color="auto"/>
      </w:divBdr>
    </w:div>
    <w:div w:id="350186374">
      <w:bodyDiv w:val="1"/>
      <w:marLeft w:val="0"/>
      <w:marRight w:val="0"/>
      <w:marTop w:val="0"/>
      <w:marBottom w:val="0"/>
      <w:divBdr>
        <w:top w:val="none" w:sz="0" w:space="0" w:color="auto"/>
        <w:left w:val="none" w:sz="0" w:space="0" w:color="auto"/>
        <w:bottom w:val="none" w:sz="0" w:space="0" w:color="auto"/>
        <w:right w:val="none" w:sz="0" w:space="0" w:color="auto"/>
      </w:divBdr>
    </w:div>
    <w:div w:id="350376768">
      <w:bodyDiv w:val="1"/>
      <w:marLeft w:val="0"/>
      <w:marRight w:val="0"/>
      <w:marTop w:val="0"/>
      <w:marBottom w:val="0"/>
      <w:divBdr>
        <w:top w:val="none" w:sz="0" w:space="0" w:color="auto"/>
        <w:left w:val="none" w:sz="0" w:space="0" w:color="auto"/>
        <w:bottom w:val="none" w:sz="0" w:space="0" w:color="auto"/>
        <w:right w:val="none" w:sz="0" w:space="0" w:color="auto"/>
      </w:divBdr>
    </w:div>
    <w:div w:id="352269574">
      <w:bodyDiv w:val="1"/>
      <w:marLeft w:val="0"/>
      <w:marRight w:val="0"/>
      <w:marTop w:val="0"/>
      <w:marBottom w:val="0"/>
      <w:divBdr>
        <w:top w:val="none" w:sz="0" w:space="0" w:color="auto"/>
        <w:left w:val="none" w:sz="0" w:space="0" w:color="auto"/>
        <w:bottom w:val="none" w:sz="0" w:space="0" w:color="auto"/>
        <w:right w:val="none" w:sz="0" w:space="0" w:color="auto"/>
      </w:divBdr>
    </w:div>
    <w:div w:id="352417056">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308107">
      <w:bodyDiv w:val="1"/>
      <w:marLeft w:val="0"/>
      <w:marRight w:val="0"/>
      <w:marTop w:val="0"/>
      <w:marBottom w:val="0"/>
      <w:divBdr>
        <w:top w:val="none" w:sz="0" w:space="0" w:color="auto"/>
        <w:left w:val="none" w:sz="0" w:space="0" w:color="auto"/>
        <w:bottom w:val="none" w:sz="0" w:space="0" w:color="auto"/>
        <w:right w:val="none" w:sz="0" w:space="0" w:color="auto"/>
      </w:divBdr>
    </w:div>
    <w:div w:id="353381667">
      <w:bodyDiv w:val="1"/>
      <w:marLeft w:val="0"/>
      <w:marRight w:val="0"/>
      <w:marTop w:val="0"/>
      <w:marBottom w:val="0"/>
      <w:divBdr>
        <w:top w:val="none" w:sz="0" w:space="0" w:color="auto"/>
        <w:left w:val="none" w:sz="0" w:space="0" w:color="auto"/>
        <w:bottom w:val="none" w:sz="0" w:space="0" w:color="auto"/>
        <w:right w:val="none" w:sz="0" w:space="0" w:color="auto"/>
      </w:divBdr>
    </w:div>
    <w:div w:id="353386648">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3578259">
      <w:bodyDiv w:val="1"/>
      <w:marLeft w:val="0"/>
      <w:marRight w:val="0"/>
      <w:marTop w:val="0"/>
      <w:marBottom w:val="0"/>
      <w:divBdr>
        <w:top w:val="none" w:sz="0" w:space="0" w:color="auto"/>
        <w:left w:val="none" w:sz="0" w:space="0" w:color="auto"/>
        <w:bottom w:val="none" w:sz="0" w:space="0" w:color="auto"/>
        <w:right w:val="none" w:sz="0" w:space="0" w:color="auto"/>
      </w:divBdr>
      <w:divsChild>
        <w:div w:id="1288584146">
          <w:marLeft w:val="0"/>
          <w:marRight w:val="0"/>
          <w:marTop w:val="0"/>
          <w:marBottom w:val="0"/>
          <w:divBdr>
            <w:top w:val="none" w:sz="0" w:space="0" w:color="auto"/>
            <w:left w:val="none" w:sz="0" w:space="0" w:color="auto"/>
            <w:bottom w:val="none" w:sz="0" w:space="0" w:color="auto"/>
            <w:right w:val="none" w:sz="0" w:space="0" w:color="auto"/>
          </w:divBdr>
        </w:div>
        <w:div w:id="2054571321">
          <w:marLeft w:val="0"/>
          <w:marRight w:val="0"/>
          <w:marTop w:val="0"/>
          <w:marBottom w:val="0"/>
          <w:divBdr>
            <w:top w:val="none" w:sz="0" w:space="0" w:color="auto"/>
            <w:left w:val="none" w:sz="0" w:space="0" w:color="auto"/>
            <w:bottom w:val="none" w:sz="0" w:space="0" w:color="auto"/>
            <w:right w:val="none" w:sz="0" w:space="0" w:color="auto"/>
          </w:divBdr>
        </w:div>
        <w:div w:id="894241932">
          <w:marLeft w:val="0"/>
          <w:marRight w:val="0"/>
          <w:marTop w:val="0"/>
          <w:marBottom w:val="0"/>
          <w:divBdr>
            <w:top w:val="none" w:sz="0" w:space="0" w:color="auto"/>
            <w:left w:val="none" w:sz="0" w:space="0" w:color="auto"/>
            <w:bottom w:val="none" w:sz="0" w:space="0" w:color="auto"/>
            <w:right w:val="none" w:sz="0" w:space="0" w:color="auto"/>
          </w:divBdr>
        </w:div>
        <w:div w:id="1380744740">
          <w:marLeft w:val="0"/>
          <w:marRight w:val="0"/>
          <w:marTop w:val="0"/>
          <w:marBottom w:val="0"/>
          <w:divBdr>
            <w:top w:val="none" w:sz="0" w:space="0" w:color="auto"/>
            <w:left w:val="none" w:sz="0" w:space="0" w:color="auto"/>
            <w:bottom w:val="none" w:sz="0" w:space="0" w:color="auto"/>
            <w:right w:val="none" w:sz="0" w:space="0" w:color="auto"/>
          </w:divBdr>
        </w:div>
        <w:div w:id="1779371314">
          <w:marLeft w:val="0"/>
          <w:marRight w:val="0"/>
          <w:marTop w:val="0"/>
          <w:marBottom w:val="0"/>
          <w:divBdr>
            <w:top w:val="none" w:sz="0" w:space="0" w:color="auto"/>
            <w:left w:val="none" w:sz="0" w:space="0" w:color="auto"/>
            <w:bottom w:val="none" w:sz="0" w:space="0" w:color="auto"/>
            <w:right w:val="none" w:sz="0" w:space="0" w:color="auto"/>
          </w:divBdr>
        </w:div>
        <w:div w:id="1197430293">
          <w:marLeft w:val="0"/>
          <w:marRight w:val="0"/>
          <w:marTop w:val="0"/>
          <w:marBottom w:val="0"/>
          <w:divBdr>
            <w:top w:val="none" w:sz="0" w:space="0" w:color="auto"/>
            <w:left w:val="none" w:sz="0" w:space="0" w:color="auto"/>
            <w:bottom w:val="none" w:sz="0" w:space="0" w:color="auto"/>
            <w:right w:val="none" w:sz="0" w:space="0" w:color="auto"/>
          </w:divBdr>
        </w:div>
        <w:div w:id="1985617761">
          <w:marLeft w:val="0"/>
          <w:marRight w:val="0"/>
          <w:marTop w:val="0"/>
          <w:marBottom w:val="0"/>
          <w:divBdr>
            <w:top w:val="none" w:sz="0" w:space="0" w:color="auto"/>
            <w:left w:val="none" w:sz="0" w:space="0" w:color="auto"/>
            <w:bottom w:val="none" w:sz="0" w:space="0" w:color="auto"/>
            <w:right w:val="none" w:sz="0" w:space="0" w:color="auto"/>
          </w:divBdr>
        </w:div>
        <w:div w:id="1370449200">
          <w:marLeft w:val="0"/>
          <w:marRight w:val="0"/>
          <w:marTop w:val="0"/>
          <w:marBottom w:val="0"/>
          <w:divBdr>
            <w:top w:val="none" w:sz="0" w:space="0" w:color="auto"/>
            <w:left w:val="none" w:sz="0" w:space="0" w:color="auto"/>
            <w:bottom w:val="none" w:sz="0" w:space="0" w:color="auto"/>
            <w:right w:val="none" w:sz="0" w:space="0" w:color="auto"/>
          </w:divBdr>
        </w:div>
        <w:div w:id="2100786039">
          <w:marLeft w:val="0"/>
          <w:marRight w:val="0"/>
          <w:marTop w:val="0"/>
          <w:marBottom w:val="0"/>
          <w:divBdr>
            <w:top w:val="none" w:sz="0" w:space="0" w:color="auto"/>
            <w:left w:val="none" w:sz="0" w:space="0" w:color="auto"/>
            <w:bottom w:val="none" w:sz="0" w:space="0" w:color="auto"/>
            <w:right w:val="none" w:sz="0" w:space="0" w:color="auto"/>
          </w:divBdr>
        </w:div>
        <w:div w:id="1222447198">
          <w:marLeft w:val="0"/>
          <w:marRight w:val="0"/>
          <w:marTop w:val="0"/>
          <w:marBottom w:val="0"/>
          <w:divBdr>
            <w:top w:val="none" w:sz="0" w:space="0" w:color="auto"/>
            <w:left w:val="none" w:sz="0" w:space="0" w:color="auto"/>
            <w:bottom w:val="none" w:sz="0" w:space="0" w:color="auto"/>
            <w:right w:val="none" w:sz="0" w:space="0" w:color="auto"/>
          </w:divBdr>
        </w:div>
        <w:div w:id="2033875505">
          <w:marLeft w:val="0"/>
          <w:marRight w:val="0"/>
          <w:marTop w:val="0"/>
          <w:marBottom w:val="0"/>
          <w:divBdr>
            <w:top w:val="none" w:sz="0" w:space="0" w:color="auto"/>
            <w:left w:val="none" w:sz="0" w:space="0" w:color="auto"/>
            <w:bottom w:val="none" w:sz="0" w:space="0" w:color="auto"/>
            <w:right w:val="none" w:sz="0" w:space="0" w:color="auto"/>
          </w:divBdr>
        </w:div>
        <w:div w:id="1751390174">
          <w:marLeft w:val="0"/>
          <w:marRight w:val="0"/>
          <w:marTop w:val="0"/>
          <w:marBottom w:val="0"/>
          <w:divBdr>
            <w:top w:val="none" w:sz="0" w:space="0" w:color="auto"/>
            <w:left w:val="none" w:sz="0" w:space="0" w:color="auto"/>
            <w:bottom w:val="none" w:sz="0" w:space="0" w:color="auto"/>
            <w:right w:val="none" w:sz="0" w:space="0" w:color="auto"/>
          </w:divBdr>
        </w:div>
        <w:div w:id="802233380">
          <w:marLeft w:val="0"/>
          <w:marRight w:val="0"/>
          <w:marTop w:val="0"/>
          <w:marBottom w:val="0"/>
          <w:divBdr>
            <w:top w:val="none" w:sz="0" w:space="0" w:color="auto"/>
            <w:left w:val="none" w:sz="0" w:space="0" w:color="auto"/>
            <w:bottom w:val="none" w:sz="0" w:space="0" w:color="auto"/>
            <w:right w:val="none" w:sz="0" w:space="0" w:color="auto"/>
          </w:divBdr>
        </w:div>
        <w:div w:id="639767273">
          <w:marLeft w:val="0"/>
          <w:marRight w:val="0"/>
          <w:marTop w:val="0"/>
          <w:marBottom w:val="0"/>
          <w:divBdr>
            <w:top w:val="none" w:sz="0" w:space="0" w:color="auto"/>
            <w:left w:val="none" w:sz="0" w:space="0" w:color="auto"/>
            <w:bottom w:val="none" w:sz="0" w:space="0" w:color="auto"/>
            <w:right w:val="none" w:sz="0" w:space="0" w:color="auto"/>
          </w:divBdr>
        </w:div>
        <w:div w:id="168718644">
          <w:marLeft w:val="0"/>
          <w:marRight w:val="0"/>
          <w:marTop w:val="0"/>
          <w:marBottom w:val="0"/>
          <w:divBdr>
            <w:top w:val="none" w:sz="0" w:space="0" w:color="auto"/>
            <w:left w:val="none" w:sz="0" w:space="0" w:color="auto"/>
            <w:bottom w:val="none" w:sz="0" w:space="0" w:color="auto"/>
            <w:right w:val="none" w:sz="0" w:space="0" w:color="auto"/>
          </w:divBdr>
        </w:div>
        <w:div w:id="1997416682">
          <w:marLeft w:val="0"/>
          <w:marRight w:val="0"/>
          <w:marTop w:val="0"/>
          <w:marBottom w:val="0"/>
          <w:divBdr>
            <w:top w:val="none" w:sz="0" w:space="0" w:color="auto"/>
            <w:left w:val="none" w:sz="0" w:space="0" w:color="auto"/>
            <w:bottom w:val="none" w:sz="0" w:space="0" w:color="auto"/>
            <w:right w:val="none" w:sz="0" w:space="0" w:color="auto"/>
          </w:divBdr>
        </w:div>
        <w:div w:id="658388650">
          <w:marLeft w:val="0"/>
          <w:marRight w:val="0"/>
          <w:marTop w:val="0"/>
          <w:marBottom w:val="0"/>
          <w:divBdr>
            <w:top w:val="none" w:sz="0" w:space="0" w:color="auto"/>
            <w:left w:val="none" w:sz="0" w:space="0" w:color="auto"/>
            <w:bottom w:val="none" w:sz="0" w:space="0" w:color="auto"/>
            <w:right w:val="none" w:sz="0" w:space="0" w:color="auto"/>
          </w:divBdr>
        </w:div>
        <w:div w:id="1103260793">
          <w:marLeft w:val="0"/>
          <w:marRight w:val="0"/>
          <w:marTop w:val="0"/>
          <w:marBottom w:val="0"/>
          <w:divBdr>
            <w:top w:val="none" w:sz="0" w:space="0" w:color="auto"/>
            <w:left w:val="none" w:sz="0" w:space="0" w:color="auto"/>
            <w:bottom w:val="none" w:sz="0" w:space="0" w:color="auto"/>
            <w:right w:val="none" w:sz="0" w:space="0" w:color="auto"/>
          </w:divBdr>
        </w:div>
        <w:div w:id="1998922148">
          <w:marLeft w:val="0"/>
          <w:marRight w:val="0"/>
          <w:marTop w:val="0"/>
          <w:marBottom w:val="0"/>
          <w:divBdr>
            <w:top w:val="none" w:sz="0" w:space="0" w:color="auto"/>
            <w:left w:val="none" w:sz="0" w:space="0" w:color="auto"/>
            <w:bottom w:val="none" w:sz="0" w:space="0" w:color="auto"/>
            <w:right w:val="none" w:sz="0" w:space="0" w:color="auto"/>
          </w:divBdr>
        </w:div>
        <w:div w:id="749232560">
          <w:marLeft w:val="0"/>
          <w:marRight w:val="0"/>
          <w:marTop w:val="0"/>
          <w:marBottom w:val="0"/>
          <w:divBdr>
            <w:top w:val="none" w:sz="0" w:space="0" w:color="auto"/>
            <w:left w:val="none" w:sz="0" w:space="0" w:color="auto"/>
            <w:bottom w:val="none" w:sz="0" w:space="0" w:color="auto"/>
            <w:right w:val="none" w:sz="0" w:space="0" w:color="auto"/>
          </w:divBdr>
        </w:div>
        <w:div w:id="1160735225">
          <w:marLeft w:val="0"/>
          <w:marRight w:val="0"/>
          <w:marTop w:val="0"/>
          <w:marBottom w:val="0"/>
          <w:divBdr>
            <w:top w:val="none" w:sz="0" w:space="0" w:color="auto"/>
            <w:left w:val="none" w:sz="0" w:space="0" w:color="auto"/>
            <w:bottom w:val="none" w:sz="0" w:space="0" w:color="auto"/>
            <w:right w:val="none" w:sz="0" w:space="0" w:color="auto"/>
          </w:divBdr>
        </w:div>
        <w:div w:id="703597779">
          <w:marLeft w:val="0"/>
          <w:marRight w:val="0"/>
          <w:marTop w:val="0"/>
          <w:marBottom w:val="0"/>
          <w:divBdr>
            <w:top w:val="none" w:sz="0" w:space="0" w:color="auto"/>
            <w:left w:val="none" w:sz="0" w:space="0" w:color="auto"/>
            <w:bottom w:val="none" w:sz="0" w:space="0" w:color="auto"/>
            <w:right w:val="none" w:sz="0" w:space="0" w:color="auto"/>
          </w:divBdr>
        </w:div>
        <w:div w:id="307562957">
          <w:marLeft w:val="0"/>
          <w:marRight w:val="0"/>
          <w:marTop w:val="0"/>
          <w:marBottom w:val="0"/>
          <w:divBdr>
            <w:top w:val="none" w:sz="0" w:space="0" w:color="auto"/>
            <w:left w:val="none" w:sz="0" w:space="0" w:color="auto"/>
            <w:bottom w:val="none" w:sz="0" w:space="0" w:color="auto"/>
            <w:right w:val="none" w:sz="0" w:space="0" w:color="auto"/>
          </w:divBdr>
        </w:div>
        <w:div w:id="155926864">
          <w:marLeft w:val="0"/>
          <w:marRight w:val="0"/>
          <w:marTop w:val="0"/>
          <w:marBottom w:val="0"/>
          <w:divBdr>
            <w:top w:val="none" w:sz="0" w:space="0" w:color="auto"/>
            <w:left w:val="none" w:sz="0" w:space="0" w:color="auto"/>
            <w:bottom w:val="none" w:sz="0" w:space="0" w:color="auto"/>
            <w:right w:val="none" w:sz="0" w:space="0" w:color="auto"/>
          </w:divBdr>
        </w:div>
        <w:div w:id="664674371">
          <w:marLeft w:val="0"/>
          <w:marRight w:val="0"/>
          <w:marTop w:val="0"/>
          <w:marBottom w:val="0"/>
          <w:divBdr>
            <w:top w:val="none" w:sz="0" w:space="0" w:color="auto"/>
            <w:left w:val="none" w:sz="0" w:space="0" w:color="auto"/>
            <w:bottom w:val="none" w:sz="0" w:space="0" w:color="auto"/>
            <w:right w:val="none" w:sz="0" w:space="0" w:color="auto"/>
          </w:divBdr>
        </w:div>
        <w:div w:id="945696218">
          <w:marLeft w:val="0"/>
          <w:marRight w:val="0"/>
          <w:marTop w:val="0"/>
          <w:marBottom w:val="0"/>
          <w:divBdr>
            <w:top w:val="none" w:sz="0" w:space="0" w:color="auto"/>
            <w:left w:val="none" w:sz="0" w:space="0" w:color="auto"/>
            <w:bottom w:val="none" w:sz="0" w:space="0" w:color="auto"/>
            <w:right w:val="none" w:sz="0" w:space="0" w:color="auto"/>
          </w:divBdr>
        </w:div>
        <w:div w:id="480583999">
          <w:marLeft w:val="0"/>
          <w:marRight w:val="0"/>
          <w:marTop w:val="0"/>
          <w:marBottom w:val="0"/>
          <w:divBdr>
            <w:top w:val="none" w:sz="0" w:space="0" w:color="auto"/>
            <w:left w:val="none" w:sz="0" w:space="0" w:color="auto"/>
            <w:bottom w:val="none" w:sz="0" w:space="0" w:color="auto"/>
            <w:right w:val="none" w:sz="0" w:space="0" w:color="auto"/>
          </w:divBdr>
        </w:div>
        <w:div w:id="101455942">
          <w:marLeft w:val="0"/>
          <w:marRight w:val="0"/>
          <w:marTop w:val="0"/>
          <w:marBottom w:val="0"/>
          <w:divBdr>
            <w:top w:val="none" w:sz="0" w:space="0" w:color="auto"/>
            <w:left w:val="none" w:sz="0" w:space="0" w:color="auto"/>
            <w:bottom w:val="none" w:sz="0" w:space="0" w:color="auto"/>
            <w:right w:val="none" w:sz="0" w:space="0" w:color="auto"/>
          </w:divBdr>
        </w:div>
        <w:div w:id="1170438805">
          <w:marLeft w:val="0"/>
          <w:marRight w:val="0"/>
          <w:marTop w:val="0"/>
          <w:marBottom w:val="0"/>
          <w:divBdr>
            <w:top w:val="none" w:sz="0" w:space="0" w:color="auto"/>
            <w:left w:val="none" w:sz="0" w:space="0" w:color="auto"/>
            <w:bottom w:val="none" w:sz="0" w:space="0" w:color="auto"/>
            <w:right w:val="none" w:sz="0" w:space="0" w:color="auto"/>
          </w:divBdr>
        </w:div>
        <w:div w:id="1426851685">
          <w:marLeft w:val="0"/>
          <w:marRight w:val="0"/>
          <w:marTop w:val="0"/>
          <w:marBottom w:val="0"/>
          <w:divBdr>
            <w:top w:val="none" w:sz="0" w:space="0" w:color="auto"/>
            <w:left w:val="none" w:sz="0" w:space="0" w:color="auto"/>
            <w:bottom w:val="none" w:sz="0" w:space="0" w:color="auto"/>
            <w:right w:val="none" w:sz="0" w:space="0" w:color="auto"/>
          </w:divBdr>
        </w:div>
        <w:div w:id="1134982305">
          <w:marLeft w:val="0"/>
          <w:marRight w:val="0"/>
          <w:marTop w:val="0"/>
          <w:marBottom w:val="0"/>
          <w:divBdr>
            <w:top w:val="none" w:sz="0" w:space="0" w:color="auto"/>
            <w:left w:val="none" w:sz="0" w:space="0" w:color="auto"/>
            <w:bottom w:val="none" w:sz="0" w:space="0" w:color="auto"/>
            <w:right w:val="none" w:sz="0" w:space="0" w:color="auto"/>
          </w:divBdr>
        </w:div>
        <w:div w:id="1856193366">
          <w:marLeft w:val="0"/>
          <w:marRight w:val="0"/>
          <w:marTop w:val="0"/>
          <w:marBottom w:val="0"/>
          <w:divBdr>
            <w:top w:val="none" w:sz="0" w:space="0" w:color="auto"/>
            <w:left w:val="none" w:sz="0" w:space="0" w:color="auto"/>
            <w:bottom w:val="none" w:sz="0" w:space="0" w:color="auto"/>
            <w:right w:val="none" w:sz="0" w:space="0" w:color="auto"/>
          </w:divBdr>
        </w:div>
        <w:div w:id="1371998521">
          <w:marLeft w:val="0"/>
          <w:marRight w:val="0"/>
          <w:marTop w:val="0"/>
          <w:marBottom w:val="0"/>
          <w:divBdr>
            <w:top w:val="none" w:sz="0" w:space="0" w:color="auto"/>
            <w:left w:val="none" w:sz="0" w:space="0" w:color="auto"/>
            <w:bottom w:val="none" w:sz="0" w:space="0" w:color="auto"/>
            <w:right w:val="none" w:sz="0" w:space="0" w:color="auto"/>
          </w:divBdr>
        </w:div>
        <w:div w:id="1726374761">
          <w:marLeft w:val="0"/>
          <w:marRight w:val="0"/>
          <w:marTop w:val="0"/>
          <w:marBottom w:val="0"/>
          <w:divBdr>
            <w:top w:val="none" w:sz="0" w:space="0" w:color="auto"/>
            <w:left w:val="none" w:sz="0" w:space="0" w:color="auto"/>
            <w:bottom w:val="none" w:sz="0" w:space="0" w:color="auto"/>
            <w:right w:val="none" w:sz="0" w:space="0" w:color="auto"/>
          </w:divBdr>
        </w:div>
        <w:div w:id="1724132142">
          <w:marLeft w:val="0"/>
          <w:marRight w:val="0"/>
          <w:marTop w:val="0"/>
          <w:marBottom w:val="0"/>
          <w:divBdr>
            <w:top w:val="none" w:sz="0" w:space="0" w:color="auto"/>
            <w:left w:val="none" w:sz="0" w:space="0" w:color="auto"/>
            <w:bottom w:val="none" w:sz="0" w:space="0" w:color="auto"/>
            <w:right w:val="none" w:sz="0" w:space="0" w:color="auto"/>
          </w:divBdr>
        </w:div>
        <w:div w:id="536042962">
          <w:marLeft w:val="0"/>
          <w:marRight w:val="0"/>
          <w:marTop w:val="0"/>
          <w:marBottom w:val="0"/>
          <w:divBdr>
            <w:top w:val="none" w:sz="0" w:space="0" w:color="auto"/>
            <w:left w:val="none" w:sz="0" w:space="0" w:color="auto"/>
            <w:bottom w:val="none" w:sz="0" w:space="0" w:color="auto"/>
            <w:right w:val="none" w:sz="0" w:space="0" w:color="auto"/>
          </w:divBdr>
        </w:div>
        <w:div w:id="1673533976">
          <w:marLeft w:val="0"/>
          <w:marRight w:val="0"/>
          <w:marTop w:val="0"/>
          <w:marBottom w:val="0"/>
          <w:divBdr>
            <w:top w:val="none" w:sz="0" w:space="0" w:color="auto"/>
            <w:left w:val="none" w:sz="0" w:space="0" w:color="auto"/>
            <w:bottom w:val="none" w:sz="0" w:space="0" w:color="auto"/>
            <w:right w:val="none" w:sz="0" w:space="0" w:color="auto"/>
          </w:divBdr>
        </w:div>
        <w:div w:id="258637574">
          <w:marLeft w:val="0"/>
          <w:marRight w:val="0"/>
          <w:marTop w:val="0"/>
          <w:marBottom w:val="0"/>
          <w:divBdr>
            <w:top w:val="none" w:sz="0" w:space="0" w:color="auto"/>
            <w:left w:val="none" w:sz="0" w:space="0" w:color="auto"/>
            <w:bottom w:val="none" w:sz="0" w:space="0" w:color="auto"/>
            <w:right w:val="none" w:sz="0" w:space="0" w:color="auto"/>
          </w:divBdr>
        </w:div>
        <w:div w:id="983193806">
          <w:marLeft w:val="0"/>
          <w:marRight w:val="0"/>
          <w:marTop w:val="0"/>
          <w:marBottom w:val="0"/>
          <w:divBdr>
            <w:top w:val="none" w:sz="0" w:space="0" w:color="auto"/>
            <w:left w:val="none" w:sz="0" w:space="0" w:color="auto"/>
            <w:bottom w:val="none" w:sz="0" w:space="0" w:color="auto"/>
            <w:right w:val="none" w:sz="0" w:space="0" w:color="auto"/>
          </w:divBdr>
        </w:div>
        <w:div w:id="2082362472">
          <w:marLeft w:val="0"/>
          <w:marRight w:val="0"/>
          <w:marTop w:val="0"/>
          <w:marBottom w:val="0"/>
          <w:divBdr>
            <w:top w:val="none" w:sz="0" w:space="0" w:color="auto"/>
            <w:left w:val="none" w:sz="0" w:space="0" w:color="auto"/>
            <w:bottom w:val="none" w:sz="0" w:space="0" w:color="auto"/>
            <w:right w:val="none" w:sz="0" w:space="0" w:color="auto"/>
          </w:divBdr>
        </w:div>
        <w:div w:id="735780601">
          <w:marLeft w:val="0"/>
          <w:marRight w:val="0"/>
          <w:marTop w:val="0"/>
          <w:marBottom w:val="0"/>
          <w:divBdr>
            <w:top w:val="none" w:sz="0" w:space="0" w:color="auto"/>
            <w:left w:val="none" w:sz="0" w:space="0" w:color="auto"/>
            <w:bottom w:val="none" w:sz="0" w:space="0" w:color="auto"/>
            <w:right w:val="none" w:sz="0" w:space="0" w:color="auto"/>
          </w:divBdr>
        </w:div>
        <w:div w:id="935597898">
          <w:marLeft w:val="0"/>
          <w:marRight w:val="0"/>
          <w:marTop w:val="0"/>
          <w:marBottom w:val="0"/>
          <w:divBdr>
            <w:top w:val="none" w:sz="0" w:space="0" w:color="auto"/>
            <w:left w:val="none" w:sz="0" w:space="0" w:color="auto"/>
            <w:bottom w:val="none" w:sz="0" w:space="0" w:color="auto"/>
            <w:right w:val="none" w:sz="0" w:space="0" w:color="auto"/>
          </w:divBdr>
        </w:div>
        <w:div w:id="1972325098">
          <w:marLeft w:val="0"/>
          <w:marRight w:val="0"/>
          <w:marTop w:val="0"/>
          <w:marBottom w:val="0"/>
          <w:divBdr>
            <w:top w:val="none" w:sz="0" w:space="0" w:color="auto"/>
            <w:left w:val="none" w:sz="0" w:space="0" w:color="auto"/>
            <w:bottom w:val="none" w:sz="0" w:space="0" w:color="auto"/>
            <w:right w:val="none" w:sz="0" w:space="0" w:color="auto"/>
          </w:divBdr>
        </w:div>
        <w:div w:id="106049395">
          <w:marLeft w:val="0"/>
          <w:marRight w:val="0"/>
          <w:marTop w:val="0"/>
          <w:marBottom w:val="0"/>
          <w:divBdr>
            <w:top w:val="none" w:sz="0" w:space="0" w:color="auto"/>
            <w:left w:val="none" w:sz="0" w:space="0" w:color="auto"/>
            <w:bottom w:val="none" w:sz="0" w:space="0" w:color="auto"/>
            <w:right w:val="none" w:sz="0" w:space="0" w:color="auto"/>
          </w:divBdr>
        </w:div>
        <w:div w:id="1789857929">
          <w:marLeft w:val="0"/>
          <w:marRight w:val="0"/>
          <w:marTop w:val="0"/>
          <w:marBottom w:val="0"/>
          <w:divBdr>
            <w:top w:val="none" w:sz="0" w:space="0" w:color="auto"/>
            <w:left w:val="none" w:sz="0" w:space="0" w:color="auto"/>
            <w:bottom w:val="none" w:sz="0" w:space="0" w:color="auto"/>
            <w:right w:val="none" w:sz="0" w:space="0" w:color="auto"/>
          </w:divBdr>
        </w:div>
        <w:div w:id="1453012221">
          <w:marLeft w:val="0"/>
          <w:marRight w:val="0"/>
          <w:marTop w:val="0"/>
          <w:marBottom w:val="0"/>
          <w:divBdr>
            <w:top w:val="none" w:sz="0" w:space="0" w:color="auto"/>
            <w:left w:val="none" w:sz="0" w:space="0" w:color="auto"/>
            <w:bottom w:val="none" w:sz="0" w:space="0" w:color="auto"/>
            <w:right w:val="none" w:sz="0" w:space="0" w:color="auto"/>
          </w:divBdr>
        </w:div>
        <w:div w:id="1737777687">
          <w:marLeft w:val="0"/>
          <w:marRight w:val="0"/>
          <w:marTop w:val="0"/>
          <w:marBottom w:val="0"/>
          <w:divBdr>
            <w:top w:val="none" w:sz="0" w:space="0" w:color="auto"/>
            <w:left w:val="none" w:sz="0" w:space="0" w:color="auto"/>
            <w:bottom w:val="none" w:sz="0" w:space="0" w:color="auto"/>
            <w:right w:val="none" w:sz="0" w:space="0" w:color="auto"/>
          </w:divBdr>
        </w:div>
        <w:div w:id="843403323">
          <w:marLeft w:val="0"/>
          <w:marRight w:val="0"/>
          <w:marTop w:val="0"/>
          <w:marBottom w:val="0"/>
          <w:divBdr>
            <w:top w:val="none" w:sz="0" w:space="0" w:color="auto"/>
            <w:left w:val="none" w:sz="0" w:space="0" w:color="auto"/>
            <w:bottom w:val="none" w:sz="0" w:space="0" w:color="auto"/>
            <w:right w:val="none" w:sz="0" w:space="0" w:color="auto"/>
          </w:divBdr>
        </w:div>
        <w:div w:id="2044479028">
          <w:marLeft w:val="0"/>
          <w:marRight w:val="0"/>
          <w:marTop w:val="0"/>
          <w:marBottom w:val="0"/>
          <w:divBdr>
            <w:top w:val="none" w:sz="0" w:space="0" w:color="auto"/>
            <w:left w:val="none" w:sz="0" w:space="0" w:color="auto"/>
            <w:bottom w:val="none" w:sz="0" w:space="0" w:color="auto"/>
            <w:right w:val="none" w:sz="0" w:space="0" w:color="auto"/>
          </w:divBdr>
        </w:div>
        <w:div w:id="1447314760">
          <w:marLeft w:val="0"/>
          <w:marRight w:val="0"/>
          <w:marTop w:val="0"/>
          <w:marBottom w:val="0"/>
          <w:divBdr>
            <w:top w:val="none" w:sz="0" w:space="0" w:color="auto"/>
            <w:left w:val="none" w:sz="0" w:space="0" w:color="auto"/>
            <w:bottom w:val="none" w:sz="0" w:space="0" w:color="auto"/>
            <w:right w:val="none" w:sz="0" w:space="0" w:color="auto"/>
          </w:divBdr>
        </w:div>
        <w:div w:id="1962153656">
          <w:marLeft w:val="0"/>
          <w:marRight w:val="0"/>
          <w:marTop w:val="0"/>
          <w:marBottom w:val="0"/>
          <w:divBdr>
            <w:top w:val="none" w:sz="0" w:space="0" w:color="auto"/>
            <w:left w:val="none" w:sz="0" w:space="0" w:color="auto"/>
            <w:bottom w:val="none" w:sz="0" w:space="0" w:color="auto"/>
            <w:right w:val="none" w:sz="0" w:space="0" w:color="auto"/>
          </w:divBdr>
        </w:div>
        <w:div w:id="229195139">
          <w:marLeft w:val="0"/>
          <w:marRight w:val="0"/>
          <w:marTop w:val="0"/>
          <w:marBottom w:val="0"/>
          <w:divBdr>
            <w:top w:val="none" w:sz="0" w:space="0" w:color="auto"/>
            <w:left w:val="none" w:sz="0" w:space="0" w:color="auto"/>
            <w:bottom w:val="none" w:sz="0" w:space="0" w:color="auto"/>
            <w:right w:val="none" w:sz="0" w:space="0" w:color="auto"/>
          </w:divBdr>
        </w:div>
        <w:div w:id="1913613330">
          <w:marLeft w:val="0"/>
          <w:marRight w:val="0"/>
          <w:marTop w:val="0"/>
          <w:marBottom w:val="0"/>
          <w:divBdr>
            <w:top w:val="none" w:sz="0" w:space="0" w:color="auto"/>
            <w:left w:val="none" w:sz="0" w:space="0" w:color="auto"/>
            <w:bottom w:val="none" w:sz="0" w:space="0" w:color="auto"/>
            <w:right w:val="none" w:sz="0" w:space="0" w:color="auto"/>
          </w:divBdr>
        </w:div>
        <w:div w:id="253174587">
          <w:marLeft w:val="0"/>
          <w:marRight w:val="0"/>
          <w:marTop w:val="0"/>
          <w:marBottom w:val="0"/>
          <w:divBdr>
            <w:top w:val="none" w:sz="0" w:space="0" w:color="auto"/>
            <w:left w:val="none" w:sz="0" w:space="0" w:color="auto"/>
            <w:bottom w:val="none" w:sz="0" w:space="0" w:color="auto"/>
            <w:right w:val="none" w:sz="0" w:space="0" w:color="auto"/>
          </w:divBdr>
        </w:div>
        <w:div w:id="596182337">
          <w:marLeft w:val="0"/>
          <w:marRight w:val="0"/>
          <w:marTop w:val="0"/>
          <w:marBottom w:val="0"/>
          <w:divBdr>
            <w:top w:val="none" w:sz="0" w:space="0" w:color="auto"/>
            <w:left w:val="none" w:sz="0" w:space="0" w:color="auto"/>
            <w:bottom w:val="none" w:sz="0" w:space="0" w:color="auto"/>
            <w:right w:val="none" w:sz="0" w:space="0" w:color="auto"/>
          </w:divBdr>
        </w:div>
        <w:div w:id="360934923">
          <w:marLeft w:val="0"/>
          <w:marRight w:val="0"/>
          <w:marTop w:val="0"/>
          <w:marBottom w:val="0"/>
          <w:divBdr>
            <w:top w:val="none" w:sz="0" w:space="0" w:color="auto"/>
            <w:left w:val="none" w:sz="0" w:space="0" w:color="auto"/>
            <w:bottom w:val="none" w:sz="0" w:space="0" w:color="auto"/>
            <w:right w:val="none" w:sz="0" w:space="0" w:color="auto"/>
          </w:divBdr>
        </w:div>
        <w:div w:id="1026325991">
          <w:marLeft w:val="0"/>
          <w:marRight w:val="0"/>
          <w:marTop w:val="0"/>
          <w:marBottom w:val="0"/>
          <w:divBdr>
            <w:top w:val="none" w:sz="0" w:space="0" w:color="auto"/>
            <w:left w:val="none" w:sz="0" w:space="0" w:color="auto"/>
            <w:bottom w:val="none" w:sz="0" w:space="0" w:color="auto"/>
            <w:right w:val="none" w:sz="0" w:space="0" w:color="auto"/>
          </w:divBdr>
        </w:div>
        <w:div w:id="797725688">
          <w:marLeft w:val="0"/>
          <w:marRight w:val="0"/>
          <w:marTop w:val="0"/>
          <w:marBottom w:val="0"/>
          <w:divBdr>
            <w:top w:val="none" w:sz="0" w:space="0" w:color="auto"/>
            <w:left w:val="none" w:sz="0" w:space="0" w:color="auto"/>
            <w:bottom w:val="none" w:sz="0" w:space="0" w:color="auto"/>
            <w:right w:val="none" w:sz="0" w:space="0" w:color="auto"/>
          </w:divBdr>
        </w:div>
        <w:div w:id="1969702636">
          <w:marLeft w:val="0"/>
          <w:marRight w:val="0"/>
          <w:marTop w:val="0"/>
          <w:marBottom w:val="0"/>
          <w:divBdr>
            <w:top w:val="none" w:sz="0" w:space="0" w:color="auto"/>
            <w:left w:val="none" w:sz="0" w:space="0" w:color="auto"/>
            <w:bottom w:val="none" w:sz="0" w:space="0" w:color="auto"/>
            <w:right w:val="none" w:sz="0" w:space="0" w:color="auto"/>
          </w:divBdr>
        </w:div>
        <w:div w:id="1694912685">
          <w:marLeft w:val="0"/>
          <w:marRight w:val="0"/>
          <w:marTop w:val="0"/>
          <w:marBottom w:val="0"/>
          <w:divBdr>
            <w:top w:val="none" w:sz="0" w:space="0" w:color="auto"/>
            <w:left w:val="none" w:sz="0" w:space="0" w:color="auto"/>
            <w:bottom w:val="none" w:sz="0" w:space="0" w:color="auto"/>
            <w:right w:val="none" w:sz="0" w:space="0" w:color="auto"/>
          </w:divBdr>
        </w:div>
        <w:div w:id="347558940">
          <w:marLeft w:val="0"/>
          <w:marRight w:val="0"/>
          <w:marTop w:val="0"/>
          <w:marBottom w:val="0"/>
          <w:divBdr>
            <w:top w:val="none" w:sz="0" w:space="0" w:color="auto"/>
            <w:left w:val="none" w:sz="0" w:space="0" w:color="auto"/>
            <w:bottom w:val="none" w:sz="0" w:space="0" w:color="auto"/>
            <w:right w:val="none" w:sz="0" w:space="0" w:color="auto"/>
          </w:divBdr>
        </w:div>
        <w:div w:id="1306739403">
          <w:marLeft w:val="0"/>
          <w:marRight w:val="0"/>
          <w:marTop w:val="0"/>
          <w:marBottom w:val="0"/>
          <w:divBdr>
            <w:top w:val="none" w:sz="0" w:space="0" w:color="auto"/>
            <w:left w:val="none" w:sz="0" w:space="0" w:color="auto"/>
            <w:bottom w:val="none" w:sz="0" w:space="0" w:color="auto"/>
            <w:right w:val="none" w:sz="0" w:space="0" w:color="auto"/>
          </w:divBdr>
        </w:div>
        <w:div w:id="309869885">
          <w:marLeft w:val="0"/>
          <w:marRight w:val="0"/>
          <w:marTop w:val="0"/>
          <w:marBottom w:val="0"/>
          <w:divBdr>
            <w:top w:val="none" w:sz="0" w:space="0" w:color="auto"/>
            <w:left w:val="none" w:sz="0" w:space="0" w:color="auto"/>
            <w:bottom w:val="none" w:sz="0" w:space="0" w:color="auto"/>
            <w:right w:val="none" w:sz="0" w:space="0" w:color="auto"/>
          </w:divBdr>
        </w:div>
        <w:div w:id="2020890424">
          <w:marLeft w:val="0"/>
          <w:marRight w:val="0"/>
          <w:marTop w:val="0"/>
          <w:marBottom w:val="0"/>
          <w:divBdr>
            <w:top w:val="none" w:sz="0" w:space="0" w:color="auto"/>
            <w:left w:val="none" w:sz="0" w:space="0" w:color="auto"/>
            <w:bottom w:val="none" w:sz="0" w:space="0" w:color="auto"/>
            <w:right w:val="none" w:sz="0" w:space="0" w:color="auto"/>
          </w:divBdr>
        </w:div>
        <w:div w:id="573931202">
          <w:marLeft w:val="0"/>
          <w:marRight w:val="0"/>
          <w:marTop w:val="0"/>
          <w:marBottom w:val="0"/>
          <w:divBdr>
            <w:top w:val="none" w:sz="0" w:space="0" w:color="auto"/>
            <w:left w:val="none" w:sz="0" w:space="0" w:color="auto"/>
            <w:bottom w:val="none" w:sz="0" w:space="0" w:color="auto"/>
            <w:right w:val="none" w:sz="0" w:space="0" w:color="auto"/>
          </w:divBdr>
        </w:div>
        <w:div w:id="126705288">
          <w:marLeft w:val="0"/>
          <w:marRight w:val="0"/>
          <w:marTop w:val="0"/>
          <w:marBottom w:val="0"/>
          <w:divBdr>
            <w:top w:val="none" w:sz="0" w:space="0" w:color="auto"/>
            <w:left w:val="none" w:sz="0" w:space="0" w:color="auto"/>
            <w:bottom w:val="none" w:sz="0" w:space="0" w:color="auto"/>
            <w:right w:val="none" w:sz="0" w:space="0" w:color="auto"/>
          </w:divBdr>
        </w:div>
        <w:div w:id="491065106">
          <w:marLeft w:val="0"/>
          <w:marRight w:val="0"/>
          <w:marTop w:val="0"/>
          <w:marBottom w:val="0"/>
          <w:divBdr>
            <w:top w:val="none" w:sz="0" w:space="0" w:color="auto"/>
            <w:left w:val="none" w:sz="0" w:space="0" w:color="auto"/>
            <w:bottom w:val="none" w:sz="0" w:space="0" w:color="auto"/>
            <w:right w:val="none" w:sz="0" w:space="0" w:color="auto"/>
          </w:divBdr>
        </w:div>
        <w:div w:id="898246152">
          <w:marLeft w:val="0"/>
          <w:marRight w:val="0"/>
          <w:marTop w:val="0"/>
          <w:marBottom w:val="0"/>
          <w:divBdr>
            <w:top w:val="none" w:sz="0" w:space="0" w:color="auto"/>
            <w:left w:val="none" w:sz="0" w:space="0" w:color="auto"/>
            <w:bottom w:val="none" w:sz="0" w:space="0" w:color="auto"/>
            <w:right w:val="none" w:sz="0" w:space="0" w:color="auto"/>
          </w:divBdr>
        </w:div>
        <w:div w:id="356858657">
          <w:marLeft w:val="0"/>
          <w:marRight w:val="0"/>
          <w:marTop w:val="0"/>
          <w:marBottom w:val="0"/>
          <w:divBdr>
            <w:top w:val="none" w:sz="0" w:space="0" w:color="auto"/>
            <w:left w:val="none" w:sz="0" w:space="0" w:color="auto"/>
            <w:bottom w:val="none" w:sz="0" w:space="0" w:color="auto"/>
            <w:right w:val="none" w:sz="0" w:space="0" w:color="auto"/>
          </w:divBdr>
        </w:div>
        <w:div w:id="2139954193">
          <w:marLeft w:val="0"/>
          <w:marRight w:val="0"/>
          <w:marTop w:val="0"/>
          <w:marBottom w:val="0"/>
          <w:divBdr>
            <w:top w:val="none" w:sz="0" w:space="0" w:color="auto"/>
            <w:left w:val="none" w:sz="0" w:space="0" w:color="auto"/>
            <w:bottom w:val="none" w:sz="0" w:space="0" w:color="auto"/>
            <w:right w:val="none" w:sz="0" w:space="0" w:color="auto"/>
          </w:divBdr>
        </w:div>
        <w:div w:id="967012614">
          <w:marLeft w:val="0"/>
          <w:marRight w:val="0"/>
          <w:marTop w:val="0"/>
          <w:marBottom w:val="0"/>
          <w:divBdr>
            <w:top w:val="none" w:sz="0" w:space="0" w:color="auto"/>
            <w:left w:val="none" w:sz="0" w:space="0" w:color="auto"/>
            <w:bottom w:val="none" w:sz="0" w:space="0" w:color="auto"/>
            <w:right w:val="none" w:sz="0" w:space="0" w:color="auto"/>
          </w:divBdr>
        </w:div>
        <w:div w:id="257757434">
          <w:marLeft w:val="0"/>
          <w:marRight w:val="0"/>
          <w:marTop w:val="0"/>
          <w:marBottom w:val="0"/>
          <w:divBdr>
            <w:top w:val="none" w:sz="0" w:space="0" w:color="auto"/>
            <w:left w:val="none" w:sz="0" w:space="0" w:color="auto"/>
            <w:bottom w:val="none" w:sz="0" w:space="0" w:color="auto"/>
            <w:right w:val="none" w:sz="0" w:space="0" w:color="auto"/>
          </w:divBdr>
        </w:div>
        <w:div w:id="1457522291">
          <w:marLeft w:val="0"/>
          <w:marRight w:val="0"/>
          <w:marTop w:val="0"/>
          <w:marBottom w:val="0"/>
          <w:divBdr>
            <w:top w:val="none" w:sz="0" w:space="0" w:color="auto"/>
            <w:left w:val="none" w:sz="0" w:space="0" w:color="auto"/>
            <w:bottom w:val="none" w:sz="0" w:space="0" w:color="auto"/>
            <w:right w:val="none" w:sz="0" w:space="0" w:color="auto"/>
          </w:divBdr>
        </w:div>
        <w:div w:id="2005668088">
          <w:marLeft w:val="0"/>
          <w:marRight w:val="0"/>
          <w:marTop w:val="0"/>
          <w:marBottom w:val="0"/>
          <w:divBdr>
            <w:top w:val="none" w:sz="0" w:space="0" w:color="auto"/>
            <w:left w:val="none" w:sz="0" w:space="0" w:color="auto"/>
            <w:bottom w:val="none" w:sz="0" w:space="0" w:color="auto"/>
            <w:right w:val="none" w:sz="0" w:space="0" w:color="auto"/>
          </w:divBdr>
        </w:div>
        <w:div w:id="26490117">
          <w:marLeft w:val="0"/>
          <w:marRight w:val="0"/>
          <w:marTop w:val="0"/>
          <w:marBottom w:val="0"/>
          <w:divBdr>
            <w:top w:val="none" w:sz="0" w:space="0" w:color="auto"/>
            <w:left w:val="none" w:sz="0" w:space="0" w:color="auto"/>
            <w:bottom w:val="none" w:sz="0" w:space="0" w:color="auto"/>
            <w:right w:val="none" w:sz="0" w:space="0" w:color="auto"/>
          </w:divBdr>
        </w:div>
        <w:div w:id="106778896">
          <w:marLeft w:val="0"/>
          <w:marRight w:val="0"/>
          <w:marTop w:val="0"/>
          <w:marBottom w:val="0"/>
          <w:divBdr>
            <w:top w:val="none" w:sz="0" w:space="0" w:color="auto"/>
            <w:left w:val="none" w:sz="0" w:space="0" w:color="auto"/>
            <w:bottom w:val="none" w:sz="0" w:space="0" w:color="auto"/>
            <w:right w:val="none" w:sz="0" w:space="0" w:color="auto"/>
          </w:divBdr>
        </w:div>
        <w:div w:id="1792943926">
          <w:marLeft w:val="0"/>
          <w:marRight w:val="0"/>
          <w:marTop w:val="0"/>
          <w:marBottom w:val="0"/>
          <w:divBdr>
            <w:top w:val="none" w:sz="0" w:space="0" w:color="auto"/>
            <w:left w:val="none" w:sz="0" w:space="0" w:color="auto"/>
            <w:bottom w:val="none" w:sz="0" w:space="0" w:color="auto"/>
            <w:right w:val="none" w:sz="0" w:space="0" w:color="auto"/>
          </w:divBdr>
        </w:div>
        <w:div w:id="1498421043">
          <w:marLeft w:val="0"/>
          <w:marRight w:val="0"/>
          <w:marTop w:val="0"/>
          <w:marBottom w:val="0"/>
          <w:divBdr>
            <w:top w:val="none" w:sz="0" w:space="0" w:color="auto"/>
            <w:left w:val="none" w:sz="0" w:space="0" w:color="auto"/>
            <w:bottom w:val="none" w:sz="0" w:space="0" w:color="auto"/>
            <w:right w:val="none" w:sz="0" w:space="0" w:color="auto"/>
          </w:divBdr>
        </w:div>
        <w:div w:id="255554525">
          <w:marLeft w:val="0"/>
          <w:marRight w:val="0"/>
          <w:marTop w:val="0"/>
          <w:marBottom w:val="0"/>
          <w:divBdr>
            <w:top w:val="none" w:sz="0" w:space="0" w:color="auto"/>
            <w:left w:val="none" w:sz="0" w:space="0" w:color="auto"/>
            <w:bottom w:val="none" w:sz="0" w:space="0" w:color="auto"/>
            <w:right w:val="none" w:sz="0" w:space="0" w:color="auto"/>
          </w:divBdr>
        </w:div>
        <w:div w:id="155151288">
          <w:marLeft w:val="0"/>
          <w:marRight w:val="0"/>
          <w:marTop w:val="0"/>
          <w:marBottom w:val="0"/>
          <w:divBdr>
            <w:top w:val="none" w:sz="0" w:space="0" w:color="auto"/>
            <w:left w:val="none" w:sz="0" w:space="0" w:color="auto"/>
            <w:bottom w:val="none" w:sz="0" w:space="0" w:color="auto"/>
            <w:right w:val="none" w:sz="0" w:space="0" w:color="auto"/>
          </w:divBdr>
        </w:div>
        <w:div w:id="482046576">
          <w:marLeft w:val="0"/>
          <w:marRight w:val="0"/>
          <w:marTop w:val="0"/>
          <w:marBottom w:val="0"/>
          <w:divBdr>
            <w:top w:val="none" w:sz="0" w:space="0" w:color="auto"/>
            <w:left w:val="none" w:sz="0" w:space="0" w:color="auto"/>
            <w:bottom w:val="none" w:sz="0" w:space="0" w:color="auto"/>
            <w:right w:val="none" w:sz="0" w:space="0" w:color="auto"/>
          </w:divBdr>
        </w:div>
        <w:div w:id="1863009488">
          <w:marLeft w:val="0"/>
          <w:marRight w:val="0"/>
          <w:marTop w:val="0"/>
          <w:marBottom w:val="0"/>
          <w:divBdr>
            <w:top w:val="none" w:sz="0" w:space="0" w:color="auto"/>
            <w:left w:val="none" w:sz="0" w:space="0" w:color="auto"/>
            <w:bottom w:val="none" w:sz="0" w:space="0" w:color="auto"/>
            <w:right w:val="none" w:sz="0" w:space="0" w:color="auto"/>
          </w:divBdr>
        </w:div>
        <w:div w:id="43720648">
          <w:marLeft w:val="0"/>
          <w:marRight w:val="0"/>
          <w:marTop w:val="0"/>
          <w:marBottom w:val="0"/>
          <w:divBdr>
            <w:top w:val="none" w:sz="0" w:space="0" w:color="auto"/>
            <w:left w:val="none" w:sz="0" w:space="0" w:color="auto"/>
            <w:bottom w:val="none" w:sz="0" w:space="0" w:color="auto"/>
            <w:right w:val="none" w:sz="0" w:space="0" w:color="auto"/>
          </w:divBdr>
        </w:div>
        <w:div w:id="1124928662">
          <w:marLeft w:val="0"/>
          <w:marRight w:val="0"/>
          <w:marTop w:val="0"/>
          <w:marBottom w:val="0"/>
          <w:divBdr>
            <w:top w:val="none" w:sz="0" w:space="0" w:color="auto"/>
            <w:left w:val="none" w:sz="0" w:space="0" w:color="auto"/>
            <w:bottom w:val="none" w:sz="0" w:space="0" w:color="auto"/>
            <w:right w:val="none" w:sz="0" w:space="0" w:color="auto"/>
          </w:divBdr>
        </w:div>
        <w:div w:id="1821192589">
          <w:marLeft w:val="0"/>
          <w:marRight w:val="0"/>
          <w:marTop w:val="0"/>
          <w:marBottom w:val="0"/>
          <w:divBdr>
            <w:top w:val="none" w:sz="0" w:space="0" w:color="auto"/>
            <w:left w:val="none" w:sz="0" w:space="0" w:color="auto"/>
            <w:bottom w:val="none" w:sz="0" w:space="0" w:color="auto"/>
            <w:right w:val="none" w:sz="0" w:space="0" w:color="auto"/>
          </w:divBdr>
        </w:div>
        <w:div w:id="1970277010">
          <w:marLeft w:val="0"/>
          <w:marRight w:val="0"/>
          <w:marTop w:val="0"/>
          <w:marBottom w:val="0"/>
          <w:divBdr>
            <w:top w:val="none" w:sz="0" w:space="0" w:color="auto"/>
            <w:left w:val="none" w:sz="0" w:space="0" w:color="auto"/>
            <w:bottom w:val="none" w:sz="0" w:space="0" w:color="auto"/>
            <w:right w:val="none" w:sz="0" w:space="0" w:color="auto"/>
          </w:divBdr>
        </w:div>
      </w:divsChild>
    </w:div>
    <w:div w:id="353729110">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5735009">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6270274">
      <w:bodyDiv w:val="1"/>
      <w:marLeft w:val="0"/>
      <w:marRight w:val="0"/>
      <w:marTop w:val="0"/>
      <w:marBottom w:val="0"/>
      <w:divBdr>
        <w:top w:val="none" w:sz="0" w:space="0" w:color="auto"/>
        <w:left w:val="none" w:sz="0" w:space="0" w:color="auto"/>
        <w:bottom w:val="none" w:sz="0" w:space="0" w:color="auto"/>
        <w:right w:val="none" w:sz="0" w:space="0" w:color="auto"/>
      </w:divBdr>
    </w:div>
    <w:div w:id="356925683">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7318611">
      <w:bodyDiv w:val="1"/>
      <w:marLeft w:val="0"/>
      <w:marRight w:val="0"/>
      <w:marTop w:val="0"/>
      <w:marBottom w:val="0"/>
      <w:divBdr>
        <w:top w:val="none" w:sz="0" w:space="0" w:color="auto"/>
        <w:left w:val="none" w:sz="0" w:space="0" w:color="auto"/>
        <w:bottom w:val="none" w:sz="0" w:space="0" w:color="auto"/>
        <w:right w:val="none" w:sz="0" w:space="0" w:color="auto"/>
      </w:divBdr>
    </w:div>
    <w:div w:id="358091246">
      <w:bodyDiv w:val="1"/>
      <w:marLeft w:val="0"/>
      <w:marRight w:val="0"/>
      <w:marTop w:val="0"/>
      <w:marBottom w:val="0"/>
      <w:divBdr>
        <w:top w:val="none" w:sz="0" w:space="0" w:color="auto"/>
        <w:left w:val="none" w:sz="0" w:space="0" w:color="auto"/>
        <w:bottom w:val="none" w:sz="0" w:space="0" w:color="auto"/>
        <w:right w:val="none" w:sz="0" w:space="0" w:color="auto"/>
      </w:divBdr>
    </w:div>
    <w:div w:id="358093126">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58504686">
      <w:bodyDiv w:val="1"/>
      <w:marLeft w:val="0"/>
      <w:marRight w:val="0"/>
      <w:marTop w:val="0"/>
      <w:marBottom w:val="0"/>
      <w:divBdr>
        <w:top w:val="none" w:sz="0" w:space="0" w:color="auto"/>
        <w:left w:val="none" w:sz="0" w:space="0" w:color="auto"/>
        <w:bottom w:val="none" w:sz="0" w:space="0" w:color="auto"/>
        <w:right w:val="none" w:sz="0" w:space="0" w:color="auto"/>
      </w:divBdr>
    </w:div>
    <w:div w:id="358513124">
      <w:bodyDiv w:val="1"/>
      <w:marLeft w:val="0"/>
      <w:marRight w:val="0"/>
      <w:marTop w:val="0"/>
      <w:marBottom w:val="0"/>
      <w:divBdr>
        <w:top w:val="none" w:sz="0" w:space="0" w:color="auto"/>
        <w:left w:val="none" w:sz="0" w:space="0" w:color="auto"/>
        <w:bottom w:val="none" w:sz="0" w:space="0" w:color="auto"/>
        <w:right w:val="none" w:sz="0" w:space="0" w:color="auto"/>
      </w:divBdr>
    </w:div>
    <w:div w:id="358625337">
      <w:bodyDiv w:val="1"/>
      <w:marLeft w:val="0"/>
      <w:marRight w:val="0"/>
      <w:marTop w:val="0"/>
      <w:marBottom w:val="0"/>
      <w:divBdr>
        <w:top w:val="none" w:sz="0" w:space="0" w:color="auto"/>
        <w:left w:val="none" w:sz="0" w:space="0" w:color="auto"/>
        <w:bottom w:val="none" w:sz="0" w:space="0" w:color="auto"/>
        <w:right w:val="none" w:sz="0" w:space="0" w:color="auto"/>
      </w:divBdr>
    </w:div>
    <w:div w:id="358627037">
      <w:bodyDiv w:val="1"/>
      <w:marLeft w:val="0"/>
      <w:marRight w:val="0"/>
      <w:marTop w:val="0"/>
      <w:marBottom w:val="0"/>
      <w:divBdr>
        <w:top w:val="none" w:sz="0" w:space="0" w:color="auto"/>
        <w:left w:val="none" w:sz="0" w:space="0" w:color="auto"/>
        <w:bottom w:val="none" w:sz="0" w:space="0" w:color="auto"/>
        <w:right w:val="none" w:sz="0" w:space="0" w:color="auto"/>
      </w:divBdr>
    </w:div>
    <w:div w:id="358967557">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0665179">
      <w:bodyDiv w:val="1"/>
      <w:marLeft w:val="0"/>
      <w:marRight w:val="0"/>
      <w:marTop w:val="0"/>
      <w:marBottom w:val="0"/>
      <w:divBdr>
        <w:top w:val="none" w:sz="0" w:space="0" w:color="auto"/>
        <w:left w:val="none" w:sz="0" w:space="0" w:color="auto"/>
        <w:bottom w:val="none" w:sz="0" w:space="0" w:color="auto"/>
        <w:right w:val="none" w:sz="0" w:space="0" w:color="auto"/>
      </w:divBdr>
    </w:div>
    <w:div w:id="360790067">
      <w:bodyDiv w:val="1"/>
      <w:marLeft w:val="0"/>
      <w:marRight w:val="0"/>
      <w:marTop w:val="0"/>
      <w:marBottom w:val="0"/>
      <w:divBdr>
        <w:top w:val="none" w:sz="0" w:space="0" w:color="auto"/>
        <w:left w:val="none" w:sz="0" w:space="0" w:color="auto"/>
        <w:bottom w:val="none" w:sz="0" w:space="0" w:color="auto"/>
        <w:right w:val="none" w:sz="0" w:space="0" w:color="auto"/>
      </w:divBdr>
      <w:divsChild>
        <w:div w:id="1417509816">
          <w:marLeft w:val="0"/>
          <w:marRight w:val="0"/>
          <w:marTop w:val="0"/>
          <w:marBottom w:val="0"/>
          <w:divBdr>
            <w:top w:val="none" w:sz="0" w:space="0" w:color="auto"/>
            <w:left w:val="none" w:sz="0" w:space="0" w:color="auto"/>
            <w:bottom w:val="none" w:sz="0" w:space="0" w:color="auto"/>
            <w:right w:val="none" w:sz="0" w:space="0" w:color="auto"/>
          </w:divBdr>
        </w:div>
        <w:div w:id="2125533953">
          <w:marLeft w:val="0"/>
          <w:marRight w:val="0"/>
          <w:marTop w:val="0"/>
          <w:marBottom w:val="0"/>
          <w:divBdr>
            <w:top w:val="none" w:sz="0" w:space="0" w:color="auto"/>
            <w:left w:val="none" w:sz="0" w:space="0" w:color="auto"/>
            <w:bottom w:val="none" w:sz="0" w:space="0" w:color="auto"/>
            <w:right w:val="none" w:sz="0" w:space="0" w:color="auto"/>
          </w:divBdr>
        </w:div>
        <w:div w:id="332490950">
          <w:marLeft w:val="0"/>
          <w:marRight w:val="0"/>
          <w:marTop w:val="0"/>
          <w:marBottom w:val="0"/>
          <w:divBdr>
            <w:top w:val="none" w:sz="0" w:space="0" w:color="auto"/>
            <w:left w:val="none" w:sz="0" w:space="0" w:color="auto"/>
            <w:bottom w:val="none" w:sz="0" w:space="0" w:color="auto"/>
            <w:right w:val="none" w:sz="0" w:space="0" w:color="auto"/>
          </w:divBdr>
        </w:div>
        <w:div w:id="476846621">
          <w:marLeft w:val="0"/>
          <w:marRight w:val="0"/>
          <w:marTop w:val="0"/>
          <w:marBottom w:val="0"/>
          <w:divBdr>
            <w:top w:val="none" w:sz="0" w:space="0" w:color="auto"/>
            <w:left w:val="none" w:sz="0" w:space="0" w:color="auto"/>
            <w:bottom w:val="none" w:sz="0" w:space="0" w:color="auto"/>
            <w:right w:val="none" w:sz="0" w:space="0" w:color="auto"/>
          </w:divBdr>
        </w:div>
        <w:div w:id="1769275777">
          <w:marLeft w:val="0"/>
          <w:marRight w:val="0"/>
          <w:marTop w:val="0"/>
          <w:marBottom w:val="0"/>
          <w:divBdr>
            <w:top w:val="none" w:sz="0" w:space="0" w:color="auto"/>
            <w:left w:val="none" w:sz="0" w:space="0" w:color="auto"/>
            <w:bottom w:val="none" w:sz="0" w:space="0" w:color="auto"/>
            <w:right w:val="none" w:sz="0" w:space="0" w:color="auto"/>
          </w:divBdr>
        </w:div>
        <w:div w:id="1026097741">
          <w:marLeft w:val="0"/>
          <w:marRight w:val="0"/>
          <w:marTop w:val="0"/>
          <w:marBottom w:val="0"/>
          <w:divBdr>
            <w:top w:val="none" w:sz="0" w:space="0" w:color="auto"/>
            <w:left w:val="none" w:sz="0" w:space="0" w:color="auto"/>
            <w:bottom w:val="none" w:sz="0" w:space="0" w:color="auto"/>
            <w:right w:val="none" w:sz="0" w:space="0" w:color="auto"/>
          </w:divBdr>
        </w:div>
        <w:div w:id="1054428660">
          <w:marLeft w:val="0"/>
          <w:marRight w:val="0"/>
          <w:marTop w:val="0"/>
          <w:marBottom w:val="0"/>
          <w:divBdr>
            <w:top w:val="none" w:sz="0" w:space="0" w:color="auto"/>
            <w:left w:val="none" w:sz="0" w:space="0" w:color="auto"/>
            <w:bottom w:val="none" w:sz="0" w:space="0" w:color="auto"/>
            <w:right w:val="none" w:sz="0" w:space="0" w:color="auto"/>
          </w:divBdr>
        </w:div>
        <w:div w:id="749735259">
          <w:marLeft w:val="0"/>
          <w:marRight w:val="0"/>
          <w:marTop w:val="0"/>
          <w:marBottom w:val="0"/>
          <w:divBdr>
            <w:top w:val="none" w:sz="0" w:space="0" w:color="auto"/>
            <w:left w:val="none" w:sz="0" w:space="0" w:color="auto"/>
            <w:bottom w:val="none" w:sz="0" w:space="0" w:color="auto"/>
            <w:right w:val="none" w:sz="0" w:space="0" w:color="auto"/>
          </w:divBdr>
        </w:div>
        <w:div w:id="1511871814">
          <w:marLeft w:val="0"/>
          <w:marRight w:val="0"/>
          <w:marTop w:val="0"/>
          <w:marBottom w:val="0"/>
          <w:divBdr>
            <w:top w:val="none" w:sz="0" w:space="0" w:color="auto"/>
            <w:left w:val="none" w:sz="0" w:space="0" w:color="auto"/>
            <w:bottom w:val="none" w:sz="0" w:space="0" w:color="auto"/>
            <w:right w:val="none" w:sz="0" w:space="0" w:color="auto"/>
          </w:divBdr>
        </w:div>
        <w:div w:id="2057703395">
          <w:marLeft w:val="0"/>
          <w:marRight w:val="0"/>
          <w:marTop w:val="0"/>
          <w:marBottom w:val="0"/>
          <w:divBdr>
            <w:top w:val="none" w:sz="0" w:space="0" w:color="auto"/>
            <w:left w:val="none" w:sz="0" w:space="0" w:color="auto"/>
            <w:bottom w:val="none" w:sz="0" w:space="0" w:color="auto"/>
            <w:right w:val="none" w:sz="0" w:space="0" w:color="auto"/>
          </w:divBdr>
        </w:div>
        <w:div w:id="179975920">
          <w:marLeft w:val="0"/>
          <w:marRight w:val="0"/>
          <w:marTop w:val="0"/>
          <w:marBottom w:val="0"/>
          <w:divBdr>
            <w:top w:val="none" w:sz="0" w:space="0" w:color="auto"/>
            <w:left w:val="none" w:sz="0" w:space="0" w:color="auto"/>
            <w:bottom w:val="none" w:sz="0" w:space="0" w:color="auto"/>
            <w:right w:val="none" w:sz="0" w:space="0" w:color="auto"/>
          </w:divBdr>
        </w:div>
        <w:div w:id="850146726">
          <w:marLeft w:val="0"/>
          <w:marRight w:val="0"/>
          <w:marTop w:val="0"/>
          <w:marBottom w:val="0"/>
          <w:divBdr>
            <w:top w:val="none" w:sz="0" w:space="0" w:color="auto"/>
            <w:left w:val="none" w:sz="0" w:space="0" w:color="auto"/>
            <w:bottom w:val="none" w:sz="0" w:space="0" w:color="auto"/>
            <w:right w:val="none" w:sz="0" w:space="0" w:color="auto"/>
          </w:divBdr>
        </w:div>
        <w:div w:id="1123959160">
          <w:marLeft w:val="0"/>
          <w:marRight w:val="0"/>
          <w:marTop w:val="0"/>
          <w:marBottom w:val="0"/>
          <w:divBdr>
            <w:top w:val="none" w:sz="0" w:space="0" w:color="auto"/>
            <w:left w:val="none" w:sz="0" w:space="0" w:color="auto"/>
            <w:bottom w:val="none" w:sz="0" w:space="0" w:color="auto"/>
            <w:right w:val="none" w:sz="0" w:space="0" w:color="auto"/>
          </w:divBdr>
        </w:div>
        <w:div w:id="1111321216">
          <w:marLeft w:val="0"/>
          <w:marRight w:val="0"/>
          <w:marTop w:val="0"/>
          <w:marBottom w:val="0"/>
          <w:divBdr>
            <w:top w:val="none" w:sz="0" w:space="0" w:color="auto"/>
            <w:left w:val="none" w:sz="0" w:space="0" w:color="auto"/>
            <w:bottom w:val="none" w:sz="0" w:space="0" w:color="auto"/>
            <w:right w:val="none" w:sz="0" w:space="0" w:color="auto"/>
          </w:divBdr>
        </w:div>
        <w:div w:id="1477798688">
          <w:marLeft w:val="0"/>
          <w:marRight w:val="0"/>
          <w:marTop w:val="0"/>
          <w:marBottom w:val="0"/>
          <w:divBdr>
            <w:top w:val="none" w:sz="0" w:space="0" w:color="auto"/>
            <w:left w:val="none" w:sz="0" w:space="0" w:color="auto"/>
            <w:bottom w:val="none" w:sz="0" w:space="0" w:color="auto"/>
            <w:right w:val="none" w:sz="0" w:space="0" w:color="auto"/>
          </w:divBdr>
        </w:div>
        <w:div w:id="1394352017">
          <w:marLeft w:val="0"/>
          <w:marRight w:val="0"/>
          <w:marTop w:val="0"/>
          <w:marBottom w:val="0"/>
          <w:divBdr>
            <w:top w:val="none" w:sz="0" w:space="0" w:color="auto"/>
            <w:left w:val="none" w:sz="0" w:space="0" w:color="auto"/>
            <w:bottom w:val="none" w:sz="0" w:space="0" w:color="auto"/>
            <w:right w:val="none" w:sz="0" w:space="0" w:color="auto"/>
          </w:divBdr>
        </w:div>
        <w:div w:id="231548870">
          <w:marLeft w:val="0"/>
          <w:marRight w:val="0"/>
          <w:marTop w:val="0"/>
          <w:marBottom w:val="0"/>
          <w:divBdr>
            <w:top w:val="none" w:sz="0" w:space="0" w:color="auto"/>
            <w:left w:val="none" w:sz="0" w:space="0" w:color="auto"/>
            <w:bottom w:val="none" w:sz="0" w:space="0" w:color="auto"/>
            <w:right w:val="none" w:sz="0" w:space="0" w:color="auto"/>
          </w:divBdr>
        </w:div>
        <w:div w:id="1829053812">
          <w:marLeft w:val="0"/>
          <w:marRight w:val="0"/>
          <w:marTop w:val="0"/>
          <w:marBottom w:val="0"/>
          <w:divBdr>
            <w:top w:val="none" w:sz="0" w:space="0" w:color="auto"/>
            <w:left w:val="none" w:sz="0" w:space="0" w:color="auto"/>
            <w:bottom w:val="none" w:sz="0" w:space="0" w:color="auto"/>
            <w:right w:val="none" w:sz="0" w:space="0" w:color="auto"/>
          </w:divBdr>
        </w:div>
        <w:div w:id="1862163582">
          <w:marLeft w:val="0"/>
          <w:marRight w:val="0"/>
          <w:marTop w:val="0"/>
          <w:marBottom w:val="0"/>
          <w:divBdr>
            <w:top w:val="none" w:sz="0" w:space="0" w:color="auto"/>
            <w:left w:val="none" w:sz="0" w:space="0" w:color="auto"/>
            <w:bottom w:val="none" w:sz="0" w:space="0" w:color="auto"/>
            <w:right w:val="none" w:sz="0" w:space="0" w:color="auto"/>
          </w:divBdr>
        </w:div>
        <w:div w:id="1997875592">
          <w:marLeft w:val="0"/>
          <w:marRight w:val="0"/>
          <w:marTop w:val="0"/>
          <w:marBottom w:val="0"/>
          <w:divBdr>
            <w:top w:val="none" w:sz="0" w:space="0" w:color="auto"/>
            <w:left w:val="none" w:sz="0" w:space="0" w:color="auto"/>
            <w:bottom w:val="none" w:sz="0" w:space="0" w:color="auto"/>
            <w:right w:val="none" w:sz="0" w:space="0" w:color="auto"/>
          </w:divBdr>
        </w:div>
        <w:div w:id="1420755471">
          <w:marLeft w:val="0"/>
          <w:marRight w:val="0"/>
          <w:marTop w:val="0"/>
          <w:marBottom w:val="0"/>
          <w:divBdr>
            <w:top w:val="none" w:sz="0" w:space="0" w:color="auto"/>
            <w:left w:val="none" w:sz="0" w:space="0" w:color="auto"/>
            <w:bottom w:val="none" w:sz="0" w:space="0" w:color="auto"/>
            <w:right w:val="none" w:sz="0" w:space="0" w:color="auto"/>
          </w:divBdr>
        </w:div>
        <w:div w:id="2010907507">
          <w:marLeft w:val="0"/>
          <w:marRight w:val="0"/>
          <w:marTop w:val="0"/>
          <w:marBottom w:val="0"/>
          <w:divBdr>
            <w:top w:val="none" w:sz="0" w:space="0" w:color="auto"/>
            <w:left w:val="none" w:sz="0" w:space="0" w:color="auto"/>
            <w:bottom w:val="none" w:sz="0" w:space="0" w:color="auto"/>
            <w:right w:val="none" w:sz="0" w:space="0" w:color="auto"/>
          </w:divBdr>
        </w:div>
        <w:div w:id="1491562499">
          <w:marLeft w:val="0"/>
          <w:marRight w:val="0"/>
          <w:marTop w:val="0"/>
          <w:marBottom w:val="0"/>
          <w:divBdr>
            <w:top w:val="none" w:sz="0" w:space="0" w:color="auto"/>
            <w:left w:val="none" w:sz="0" w:space="0" w:color="auto"/>
            <w:bottom w:val="none" w:sz="0" w:space="0" w:color="auto"/>
            <w:right w:val="none" w:sz="0" w:space="0" w:color="auto"/>
          </w:divBdr>
        </w:div>
        <w:div w:id="1321424401">
          <w:marLeft w:val="0"/>
          <w:marRight w:val="0"/>
          <w:marTop w:val="0"/>
          <w:marBottom w:val="0"/>
          <w:divBdr>
            <w:top w:val="none" w:sz="0" w:space="0" w:color="auto"/>
            <w:left w:val="none" w:sz="0" w:space="0" w:color="auto"/>
            <w:bottom w:val="none" w:sz="0" w:space="0" w:color="auto"/>
            <w:right w:val="none" w:sz="0" w:space="0" w:color="auto"/>
          </w:divBdr>
        </w:div>
        <w:div w:id="1547376514">
          <w:marLeft w:val="0"/>
          <w:marRight w:val="0"/>
          <w:marTop w:val="0"/>
          <w:marBottom w:val="0"/>
          <w:divBdr>
            <w:top w:val="none" w:sz="0" w:space="0" w:color="auto"/>
            <w:left w:val="none" w:sz="0" w:space="0" w:color="auto"/>
            <w:bottom w:val="none" w:sz="0" w:space="0" w:color="auto"/>
            <w:right w:val="none" w:sz="0" w:space="0" w:color="auto"/>
          </w:divBdr>
        </w:div>
        <w:div w:id="1507594666">
          <w:marLeft w:val="0"/>
          <w:marRight w:val="0"/>
          <w:marTop w:val="0"/>
          <w:marBottom w:val="0"/>
          <w:divBdr>
            <w:top w:val="none" w:sz="0" w:space="0" w:color="auto"/>
            <w:left w:val="none" w:sz="0" w:space="0" w:color="auto"/>
            <w:bottom w:val="none" w:sz="0" w:space="0" w:color="auto"/>
            <w:right w:val="none" w:sz="0" w:space="0" w:color="auto"/>
          </w:divBdr>
        </w:div>
        <w:div w:id="591859777">
          <w:marLeft w:val="0"/>
          <w:marRight w:val="0"/>
          <w:marTop w:val="0"/>
          <w:marBottom w:val="0"/>
          <w:divBdr>
            <w:top w:val="none" w:sz="0" w:space="0" w:color="auto"/>
            <w:left w:val="none" w:sz="0" w:space="0" w:color="auto"/>
            <w:bottom w:val="none" w:sz="0" w:space="0" w:color="auto"/>
            <w:right w:val="none" w:sz="0" w:space="0" w:color="auto"/>
          </w:divBdr>
        </w:div>
        <w:div w:id="475684627">
          <w:marLeft w:val="0"/>
          <w:marRight w:val="0"/>
          <w:marTop w:val="0"/>
          <w:marBottom w:val="0"/>
          <w:divBdr>
            <w:top w:val="none" w:sz="0" w:space="0" w:color="auto"/>
            <w:left w:val="none" w:sz="0" w:space="0" w:color="auto"/>
            <w:bottom w:val="none" w:sz="0" w:space="0" w:color="auto"/>
            <w:right w:val="none" w:sz="0" w:space="0" w:color="auto"/>
          </w:divBdr>
        </w:div>
        <w:div w:id="70589257">
          <w:marLeft w:val="0"/>
          <w:marRight w:val="0"/>
          <w:marTop w:val="0"/>
          <w:marBottom w:val="0"/>
          <w:divBdr>
            <w:top w:val="none" w:sz="0" w:space="0" w:color="auto"/>
            <w:left w:val="none" w:sz="0" w:space="0" w:color="auto"/>
            <w:bottom w:val="none" w:sz="0" w:space="0" w:color="auto"/>
            <w:right w:val="none" w:sz="0" w:space="0" w:color="auto"/>
          </w:divBdr>
        </w:div>
        <w:div w:id="1179655208">
          <w:marLeft w:val="0"/>
          <w:marRight w:val="0"/>
          <w:marTop w:val="0"/>
          <w:marBottom w:val="0"/>
          <w:divBdr>
            <w:top w:val="none" w:sz="0" w:space="0" w:color="auto"/>
            <w:left w:val="none" w:sz="0" w:space="0" w:color="auto"/>
            <w:bottom w:val="none" w:sz="0" w:space="0" w:color="auto"/>
            <w:right w:val="none" w:sz="0" w:space="0" w:color="auto"/>
          </w:divBdr>
        </w:div>
        <w:div w:id="1011562256">
          <w:marLeft w:val="0"/>
          <w:marRight w:val="0"/>
          <w:marTop w:val="0"/>
          <w:marBottom w:val="0"/>
          <w:divBdr>
            <w:top w:val="none" w:sz="0" w:space="0" w:color="auto"/>
            <w:left w:val="none" w:sz="0" w:space="0" w:color="auto"/>
            <w:bottom w:val="none" w:sz="0" w:space="0" w:color="auto"/>
            <w:right w:val="none" w:sz="0" w:space="0" w:color="auto"/>
          </w:divBdr>
        </w:div>
        <w:div w:id="2116904317">
          <w:marLeft w:val="0"/>
          <w:marRight w:val="0"/>
          <w:marTop w:val="0"/>
          <w:marBottom w:val="0"/>
          <w:divBdr>
            <w:top w:val="none" w:sz="0" w:space="0" w:color="auto"/>
            <w:left w:val="none" w:sz="0" w:space="0" w:color="auto"/>
            <w:bottom w:val="none" w:sz="0" w:space="0" w:color="auto"/>
            <w:right w:val="none" w:sz="0" w:space="0" w:color="auto"/>
          </w:divBdr>
        </w:div>
        <w:div w:id="315183190">
          <w:marLeft w:val="0"/>
          <w:marRight w:val="0"/>
          <w:marTop w:val="0"/>
          <w:marBottom w:val="0"/>
          <w:divBdr>
            <w:top w:val="none" w:sz="0" w:space="0" w:color="auto"/>
            <w:left w:val="none" w:sz="0" w:space="0" w:color="auto"/>
            <w:bottom w:val="none" w:sz="0" w:space="0" w:color="auto"/>
            <w:right w:val="none" w:sz="0" w:space="0" w:color="auto"/>
          </w:divBdr>
        </w:div>
        <w:div w:id="14964669">
          <w:marLeft w:val="0"/>
          <w:marRight w:val="0"/>
          <w:marTop w:val="0"/>
          <w:marBottom w:val="0"/>
          <w:divBdr>
            <w:top w:val="none" w:sz="0" w:space="0" w:color="auto"/>
            <w:left w:val="none" w:sz="0" w:space="0" w:color="auto"/>
            <w:bottom w:val="none" w:sz="0" w:space="0" w:color="auto"/>
            <w:right w:val="none" w:sz="0" w:space="0" w:color="auto"/>
          </w:divBdr>
        </w:div>
        <w:div w:id="2100057553">
          <w:marLeft w:val="0"/>
          <w:marRight w:val="0"/>
          <w:marTop w:val="0"/>
          <w:marBottom w:val="0"/>
          <w:divBdr>
            <w:top w:val="none" w:sz="0" w:space="0" w:color="auto"/>
            <w:left w:val="none" w:sz="0" w:space="0" w:color="auto"/>
            <w:bottom w:val="none" w:sz="0" w:space="0" w:color="auto"/>
            <w:right w:val="none" w:sz="0" w:space="0" w:color="auto"/>
          </w:divBdr>
        </w:div>
        <w:div w:id="1564411141">
          <w:marLeft w:val="0"/>
          <w:marRight w:val="0"/>
          <w:marTop w:val="0"/>
          <w:marBottom w:val="0"/>
          <w:divBdr>
            <w:top w:val="none" w:sz="0" w:space="0" w:color="auto"/>
            <w:left w:val="none" w:sz="0" w:space="0" w:color="auto"/>
            <w:bottom w:val="none" w:sz="0" w:space="0" w:color="auto"/>
            <w:right w:val="none" w:sz="0" w:space="0" w:color="auto"/>
          </w:divBdr>
        </w:div>
        <w:div w:id="275142769">
          <w:marLeft w:val="0"/>
          <w:marRight w:val="0"/>
          <w:marTop w:val="0"/>
          <w:marBottom w:val="0"/>
          <w:divBdr>
            <w:top w:val="none" w:sz="0" w:space="0" w:color="auto"/>
            <w:left w:val="none" w:sz="0" w:space="0" w:color="auto"/>
            <w:bottom w:val="none" w:sz="0" w:space="0" w:color="auto"/>
            <w:right w:val="none" w:sz="0" w:space="0" w:color="auto"/>
          </w:divBdr>
        </w:div>
        <w:div w:id="471018956">
          <w:marLeft w:val="0"/>
          <w:marRight w:val="0"/>
          <w:marTop w:val="0"/>
          <w:marBottom w:val="0"/>
          <w:divBdr>
            <w:top w:val="none" w:sz="0" w:space="0" w:color="auto"/>
            <w:left w:val="none" w:sz="0" w:space="0" w:color="auto"/>
            <w:bottom w:val="none" w:sz="0" w:space="0" w:color="auto"/>
            <w:right w:val="none" w:sz="0" w:space="0" w:color="auto"/>
          </w:divBdr>
        </w:div>
        <w:div w:id="165901205">
          <w:marLeft w:val="0"/>
          <w:marRight w:val="0"/>
          <w:marTop w:val="0"/>
          <w:marBottom w:val="0"/>
          <w:divBdr>
            <w:top w:val="none" w:sz="0" w:space="0" w:color="auto"/>
            <w:left w:val="none" w:sz="0" w:space="0" w:color="auto"/>
            <w:bottom w:val="none" w:sz="0" w:space="0" w:color="auto"/>
            <w:right w:val="none" w:sz="0" w:space="0" w:color="auto"/>
          </w:divBdr>
        </w:div>
        <w:div w:id="1124815206">
          <w:marLeft w:val="0"/>
          <w:marRight w:val="0"/>
          <w:marTop w:val="0"/>
          <w:marBottom w:val="0"/>
          <w:divBdr>
            <w:top w:val="none" w:sz="0" w:space="0" w:color="auto"/>
            <w:left w:val="none" w:sz="0" w:space="0" w:color="auto"/>
            <w:bottom w:val="none" w:sz="0" w:space="0" w:color="auto"/>
            <w:right w:val="none" w:sz="0" w:space="0" w:color="auto"/>
          </w:divBdr>
        </w:div>
        <w:div w:id="1412383612">
          <w:marLeft w:val="0"/>
          <w:marRight w:val="0"/>
          <w:marTop w:val="0"/>
          <w:marBottom w:val="0"/>
          <w:divBdr>
            <w:top w:val="none" w:sz="0" w:space="0" w:color="auto"/>
            <w:left w:val="none" w:sz="0" w:space="0" w:color="auto"/>
            <w:bottom w:val="none" w:sz="0" w:space="0" w:color="auto"/>
            <w:right w:val="none" w:sz="0" w:space="0" w:color="auto"/>
          </w:divBdr>
        </w:div>
        <w:div w:id="288055286">
          <w:marLeft w:val="0"/>
          <w:marRight w:val="0"/>
          <w:marTop w:val="0"/>
          <w:marBottom w:val="0"/>
          <w:divBdr>
            <w:top w:val="none" w:sz="0" w:space="0" w:color="auto"/>
            <w:left w:val="none" w:sz="0" w:space="0" w:color="auto"/>
            <w:bottom w:val="none" w:sz="0" w:space="0" w:color="auto"/>
            <w:right w:val="none" w:sz="0" w:space="0" w:color="auto"/>
          </w:divBdr>
        </w:div>
        <w:div w:id="2005740114">
          <w:marLeft w:val="0"/>
          <w:marRight w:val="0"/>
          <w:marTop w:val="0"/>
          <w:marBottom w:val="0"/>
          <w:divBdr>
            <w:top w:val="none" w:sz="0" w:space="0" w:color="auto"/>
            <w:left w:val="none" w:sz="0" w:space="0" w:color="auto"/>
            <w:bottom w:val="none" w:sz="0" w:space="0" w:color="auto"/>
            <w:right w:val="none" w:sz="0" w:space="0" w:color="auto"/>
          </w:divBdr>
        </w:div>
        <w:div w:id="282617869">
          <w:marLeft w:val="0"/>
          <w:marRight w:val="0"/>
          <w:marTop w:val="0"/>
          <w:marBottom w:val="0"/>
          <w:divBdr>
            <w:top w:val="none" w:sz="0" w:space="0" w:color="auto"/>
            <w:left w:val="none" w:sz="0" w:space="0" w:color="auto"/>
            <w:bottom w:val="none" w:sz="0" w:space="0" w:color="auto"/>
            <w:right w:val="none" w:sz="0" w:space="0" w:color="auto"/>
          </w:divBdr>
        </w:div>
        <w:div w:id="1644193596">
          <w:marLeft w:val="0"/>
          <w:marRight w:val="0"/>
          <w:marTop w:val="0"/>
          <w:marBottom w:val="0"/>
          <w:divBdr>
            <w:top w:val="none" w:sz="0" w:space="0" w:color="auto"/>
            <w:left w:val="none" w:sz="0" w:space="0" w:color="auto"/>
            <w:bottom w:val="none" w:sz="0" w:space="0" w:color="auto"/>
            <w:right w:val="none" w:sz="0" w:space="0" w:color="auto"/>
          </w:divBdr>
        </w:div>
        <w:div w:id="540557308">
          <w:marLeft w:val="0"/>
          <w:marRight w:val="0"/>
          <w:marTop w:val="0"/>
          <w:marBottom w:val="0"/>
          <w:divBdr>
            <w:top w:val="none" w:sz="0" w:space="0" w:color="auto"/>
            <w:left w:val="none" w:sz="0" w:space="0" w:color="auto"/>
            <w:bottom w:val="none" w:sz="0" w:space="0" w:color="auto"/>
            <w:right w:val="none" w:sz="0" w:space="0" w:color="auto"/>
          </w:divBdr>
        </w:div>
        <w:div w:id="934903145">
          <w:marLeft w:val="0"/>
          <w:marRight w:val="0"/>
          <w:marTop w:val="0"/>
          <w:marBottom w:val="0"/>
          <w:divBdr>
            <w:top w:val="none" w:sz="0" w:space="0" w:color="auto"/>
            <w:left w:val="none" w:sz="0" w:space="0" w:color="auto"/>
            <w:bottom w:val="none" w:sz="0" w:space="0" w:color="auto"/>
            <w:right w:val="none" w:sz="0" w:space="0" w:color="auto"/>
          </w:divBdr>
        </w:div>
        <w:div w:id="1143036666">
          <w:marLeft w:val="0"/>
          <w:marRight w:val="0"/>
          <w:marTop w:val="0"/>
          <w:marBottom w:val="0"/>
          <w:divBdr>
            <w:top w:val="none" w:sz="0" w:space="0" w:color="auto"/>
            <w:left w:val="none" w:sz="0" w:space="0" w:color="auto"/>
            <w:bottom w:val="none" w:sz="0" w:space="0" w:color="auto"/>
            <w:right w:val="none" w:sz="0" w:space="0" w:color="auto"/>
          </w:divBdr>
        </w:div>
        <w:div w:id="1376077348">
          <w:marLeft w:val="0"/>
          <w:marRight w:val="0"/>
          <w:marTop w:val="0"/>
          <w:marBottom w:val="0"/>
          <w:divBdr>
            <w:top w:val="none" w:sz="0" w:space="0" w:color="auto"/>
            <w:left w:val="none" w:sz="0" w:space="0" w:color="auto"/>
            <w:bottom w:val="none" w:sz="0" w:space="0" w:color="auto"/>
            <w:right w:val="none" w:sz="0" w:space="0" w:color="auto"/>
          </w:divBdr>
        </w:div>
        <w:div w:id="1645429447">
          <w:marLeft w:val="0"/>
          <w:marRight w:val="0"/>
          <w:marTop w:val="0"/>
          <w:marBottom w:val="0"/>
          <w:divBdr>
            <w:top w:val="none" w:sz="0" w:space="0" w:color="auto"/>
            <w:left w:val="none" w:sz="0" w:space="0" w:color="auto"/>
            <w:bottom w:val="none" w:sz="0" w:space="0" w:color="auto"/>
            <w:right w:val="none" w:sz="0" w:space="0" w:color="auto"/>
          </w:divBdr>
        </w:div>
        <w:div w:id="1433160033">
          <w:marLeft w:val="0"/>
          <w:marRight w:val="0"/>
          <w:marTop w:val="0"/>
          <w:marBottom w:val="0"/>
          <w:divBdr>
            <w:top w:val="none" w:sz="0" w:space="0" w:color="auto"/>
            <w:left w:val="none" w:sz="0" w:space="0" w:color="auto"/>
            <w:bottom w:val="none" w:sz="0" w:space="0" w:color="auto"/>
            <w:right w:val="none" w:sz="0" w:space="0" w:color="auto"/>
          </w:divBdr>
        </w:div>
        <w:div w:id="532112990">
          <w:marLeft w:val="0"/>
          <w:marRight w:val="0"/>
          <w:marTop w:val="0"/>
          <w:marBottom w:val="0"/>
          <w:divBdr>
            <w:top w:val="none" w:sz="0" w:space="0" w:color="auto"/>
            <w:left w:val="none" w:sz="0" w:space="0" w:color="auto"/>
            <w:bottom w:val="none" w:sz="0" w:space="0" w:color="auto"/>
            <w:right w:val="none" w:sz="0" w:space="0" w:color="auto"/>
          </w:divBdr>
        </w:div>
        <w:div w:id="1156804472">
          <w:marLeft w:val="0"/>
          <w:marRight w:val="0"/>
          <w:marTop w:val="0"/>
          <w:marBottom w:val="0"/>
          <w:divBdr>
            <w:top w:val="none" w:sz="0" w:space="0" w:color="auto"/>
            <w:left w:val="none" w:sz="0" w:space="0" w:color="auto"/>
            <w:bottom w:val="none" w:sz="0" w:space="0" w:color="auto"/>
            <w:right w:val="none" w:sz="0" w:space="0" w:color="auto"/>
          </w:divBdr>
        </w:div>
        <w:div w:id="34815982">
          <w:marLeft w:val="0"/>
          <w:marRight w:val="0"/>
          <w:marTop w:val="0"/>
          <w:marBottom w:val="0"/>
          <w:divBdr>
            <w:top w:val="none" w:sz="0" w:space="0" w:color="auto"/>
            <w:left w:val="none" w:sz="0" w:space="0" w:color="auto"/>
            <w:bottom w:val="none" w:sz="0" w:space="0" w:color="auto"/>
            <w:right w:val="none" w:sz="0" w:space="0" w:color="auto"/>
          </w:divBdr>
        </w:div>
        <w:div w:id="875508398">
          <w:marLeft w:val="0"/>
          <w:marRight w:val="0"/>
          <w:marTop w:val="0"/>
          <w:marBottom w:val="0"/>
          <w:divBdr>
            <w:top w:val="none" w:sz="0" w:space="0" w:color="auto"/>
            <w:left w:val="none" w:sz="0" w:space="0" w:color="auto"/>
            <w:bottom w:val="none" w:sz="0" w:space="0" w:color="auto"/>
            <w:right w:val="none" w:sz="0" w:space="0" w:color="auto"/>
          </w:divBdr>
        </w:div>
        <w:div w:id="1628198561">
          <w:marLeft w:val="0"/>
          <w:marRight w:val="0"/>
          <w:marTop w:val="0"/>
          <w:marBottom w:val="0"/>
          <w:divBdr>
            <w:top w:val="none" w:sz="0" w:space="0" w:color="auto"/>
            <w:left w:val="none" w:sz="0" w:space="0" w:color="auto"/>
            <w:bottom w:val="none" w:sz="0" w:space="0" w:color="auto"/>
            <w:right w:val="none" w:sz="0" w:space="0" w:color="auto"/>
          </w:divBdr>
        </w:div>
        <w:div w:id="2096971389">
          <w:marLeft w:val="0"/>
          <w:marRight w:val="0"/>
          <w:marTop w:val="0"/>
          <w:marBottom w:val="0"/>
          <w:divBdr>
            <w:top w:val="none" w:sz="0" w:space="0" w:color="auto"/>
            <w:left w:val="none" w:sz="0" w:space="0" w:color="auto"/>
            <w:bottom w:val="none" w:sz="0" w:space="0" w:color="auto"/>
            <w:right w:val="none" w:sz="0" w:space="0" w:color="auto"/>
          </w:divBdr>
        </w:div>
        <w:div w:id="1397169287">
          <w:marLeft w:val="0"/>
          <w:marRight w:val="0"/>
          <w:marTop w:val="0"/>
          <w:marBottom w:val="0"/>
          <w:divBdr>
            <w:top w:val="none" w:sz="0" w:space="0" w:color="auto"/>
            <w:left w:val="none" w:sz="0" w:space="0" w:color="auto"/>
            <w:bottom w:val="none" w:sz="0" w:space="0" w:color="auto"/>
            <w:right w:val="none" w:sz="0" w:space="0" w:color="auto"/>
          </w:divBdr>
        </w:div>
        <w:div w:id="14305669">
          <w:marLeft w:val="0"/>
          <w:marRight w:val="0"/>
          <w:marTop w:val="0"/>
          <w:marBottom w:val="0"/>
          <w:divBdr>
            <w:top w:val="none" w:sz="0" w:space="0" w:color="auto"/>
            <w:left w:val="none" w:sz="0" w:space="0" w:color="auto"/>
            <w:bottom w:val="none" w:sz="0" w:space="0" w:color="auto"/>
            <w:right w:val="none" w:sz="0" w:space="0" w:color="auto"/>
          </w:divBdr>
        </w:div>
        <w:div w:id="293872059">
          <w:marLeft w:val="0"/>
          <w:marRight w:val="0"/>
          <w:marTop w:val="0"/>
          <w:marBottom w:val="0"/>
          <w:divBdr>
            <w:top w:val="none" w:sz="0" w:space="0" w:color="auto"/>
            <w:left w:val="none" w:sz="0" w:space="0" w:color="auto"/>
            <w:bottom w:val="none" w:sz="0" w:space="0" w:color="auto"/>
            <w:right w:val="none" w:sz="0" w:space="0" w:color="auto"/>
          </w:divBdr>
        </w:div>
        <w:div w:id="636837228">
          <w:marLeft w:val="0"/>
          <w:marRight w:val="0"/>
          <w:marTop w:val="0"/>
          <w:marBottom w:val="0"/>
          <w:divBdr>
            <w:top w:val="none" w:sz="0" w:space="0" w:color="auto"/>
            <w:left w:val="none" w:sz="0" w:space="0" w:color="auto"/>
            <w:bottom w:val="none" w:sz="0" w:space="0" w:color="auto"/>
            <w:right w:val="none" w:sz="0" w:space="0" w:color="auto"/>
          </w:divBdr>
        </w:div>
        <w:div w:id="513493538">
          <w:marLeft w:val="0"/>
          <w:marRight w:val="0"/>
          <w:marTop w:val="0"/>
          <w:marBottom w:val="0"/>
          <w:divBdr>
            <w:top w:val="none" w:sz="0" w:space="0" w:color="auto"/>
            <w:left w:val="none" w:sz="0" w:space="0" w:color="auto"/>
            <w:bottom w:val="none" w:sz="0" w:space="0" w:color="auto"/>
            <w:right w:val="none" w:sz="0" w:space="0" w:color="auto"/>
          </w:divBdr>
        </w:div>
        <w:div w:id="609241095">
          <w:marLeft w:val="0"/>
          <w:marRight w:val="0"/>
          <w:marTop w:val="0"/>
          <w:marBottom w:val="0"/>
          <w:divBdr>
            <w:top w:val="none" w:sz="0" w:space="0" w:color="auto"/>
            <w:left w:val="none" w:sz="0" w:space="0" w:color="auto"/>
            <w:bottom w:val="none" w:sz="0" w:space="0" w:color="auto"/>
            <w:right w:val="none" w:sz="0" w:space="0" w:color="auto"/>
          </w:divBdr>
        </w:div>
        <w:div w:id="1565604016">
          <w:marLeft w:val="0"/>
          <w:marRight w:val="0"/>
          <w:marTop w:val="0"/>
          <w:marBottom w:val="0"/>
          <w:divBdr>
            <w:top w:val="none" w:sz="0" w:space="0" w:color="auto"/>
            <w:left w:val="none" w:sz="0" w:space="0" w:color="auto"/>
            <w:bottom w:val="none" w:sz="0" w:space="0" w:color="auto"/>
            <w:right w:val="none" w:sz="0" w:space="0" w:color="auto"/>
          </w:divBdr>
        </w:div>
        <w:div w:id="1297251255">
          <w:marLeft w:val="0"/>
          <w:marRight w:val="0"/>
          <w:marTop w:val="0"/>
          <w:marBottom w:val="0"/>
          <w:divBdr>
            <w:top w:val="none" w:sz="0" w:space="0" w:color="auto"/>
            <w:left w:val="none" w:sz="0" w:space="0" w:color="auto"/>
            <w:bottom w:val="none" w:sz="0" w:space="0" w:color="auto"/>
            <w:right w:val="none" w:sz="0" w:space="0" w:color="auto"/>
          </w:divBdr>
        </w:div>
        <w:div w:id="1116220562">
          <w:marLeft w:val="0"/>
          <w:marRight w:val="0"/>
          <w:marTop w:val="0"/>
          <w:marBottom w:val="0"/>
          <w:divBdr>
            <w:top w:val="none" w:sz="0" w:space="0" w:color="auto"/>
            <w:left w:val="none" w:sz="0" w:space="0" w:color="auto"/>
            <w:bottom w:val="none" w:sz="0" w:space="0" w:color="auto"/>
            <w:right w:val="none" w:sz="0" w:space="0" w:color="auto"/>
          </w:divBdr>
        </w:div>
        <w:div w:id="57556213">
          <w:marLeft w:val="0"/>
          <w:marRight w:val="0"/>
          <w:marTop w:val="0"/>
          <w:marBottom w:val="0"/>
          <w:divBdr>
            <w:top w:val="none" w:sz="0" w:space="0" w:color="auto"/>
            <w:left w:val="none" w:sz="0" w:space="0" w:color="auto"/>
            <w:bottom w:val="none" w:sz="0" w:space="0" w:color="auto"/>
            <w:right w:val="none" w:sz="0" w:space="0" w:color="auto"/>
          </w:divBdr>
        </w:div>
        <w:div w:id="183138034">
          <w:marLeft w:val="0"/>
          <w:marRight w:val="0"/>
          <w:marTop w:val="0"/>
          <w:marBottom w:val="0"/>
          <w:divBdr>
            <w:top w:val="none" w:sz="0" w:space="0" w:color="auto"/>
            <w:left w:val="none" w:sz="0" w:space="0" w:color="auto"/>
            <w:bottom w:val="none" w:sz="0" w:space="0" w:color="auto"/>
            <w:right w:val="none" w:sz="0" w:space="0" w:color="auto"/>
          </w:divBdr>
        </w:div>
        <w:div w:id="1039159638">
          <w:marLeft w:val="0"/>
          <w:marRight w:val="0"/>
          <w:marTop w:val="0"/>
          <w:marBottom w:val="0"/>
          <w:divBdr>
            <w:top w:val="none" w:sz="0" w:space="0" w:color="auto"/>
            <w:left w:val="none" w:sz="0" w:space="0" w:color="auto"/>
            <w:bottom w:val="none" w:sz="0" w:space="0" w:color="auto"/>
            <w:right w:val="none" w:sz="0" w:space="0" w:color="auto"/>
          </w:divBdr>
        </w:div>
        <w:div w:id="2103407645">
          <w:marLeft w:val="0"/>
          <w:marRight w:val="0"/>
          <w:marTop w:val="0"/>
          <w:marBottom w:val="0"/>
          <w:divBdr>
            <w:top w:val="none" w:sz="0" w:space="0" w:color="auto"/>
            <w:left w:val="none" w:sz="0" w:space="0" w:color="auto"/>
            <w:bottom w:val="none" w:sz="0" w:space="0" w:color="auto"/>
            <w:right w:val="none" w:sz="0" w:space="0" w:color="auto"/>
          </w:divBdr>
        </w:div>
        <w:div w:id="725301396">
          <w:marLeft w:val="0"/>
          <w:marRight w:val="0"/>
          <w:marTop w:val="0"/>
          <w:marBottom w:val="0"/>
          <w:divBdr>
            <w:top w:val="none" w:sz="0" w:space="0" w:color="auto"/>
            <w:left w:val="none" w:sz="0" w:space="0" w:color="auto"/>
            <w:bottom w:val="none" w:sz="0" w:space="0" w:color="auto"/>
            <w:right w:val="none" w:sz="0" w:space="0" w:color="auto"/>
          </w:divBdr>
        </w:div>
        <w:div w:id="276301507">
          <w:marLeft w:val="0"/>
          <w:marRight w:val="0"/>
          <w:marTop w:val="0"/>
          <w:marBottom w:val="0"/>
          <w:divBdr>
            <w:top w:val="none" w:sz="0" w:space="0" w:color="auto"/>
            <w:left w:val="none" w:sz="0" w:space="0" w:color="auto"/>
            <w:bottom w:val="none" w:sz="0" w:space="0" w:color="auto"/>
            <w:right w:val="none" w:sz="0" w:space="0" w:color="auto"/>
          </w:divBdr>
        </w:div>
        <w:div w:id="1750081189">
          <w:marLeft w:val="0"/>
          <w:marRight w:val="0"/>
          <w:marTop w:val="0"/>
          <w:marBottom w:val="0"/>
          <w:divBdr>
            <w:top w:val="none" w:sz="0" w:space="0" w:color="auto"/>
            <w:left w:val="none" w:sz="0" w:space="0" w:color="auto"/>
            <w:bottom w:val="none" w:sz="0" w:space="0" w:color="auto"/>
            <w:right w:val="none" w:sz="0" w:space="0" w:color="auto"/>
          </w:divBdr>
        </w:div>
        <w:div w:id="501822128">
          <w:marLeft w:val="0"/>
          <w:marRight w:val="0"/>
          <w:marTop w:val="0"/>
          <w:marBottom w:val="0"/>
          <w:divBdr>
            <w:top w:val="none" w:sz="0" w:space="0" w:color="auto"/>
            <w:left w:val="none" w:sz="0" w:space="0" w:color="auto"/>
            <w:bottom w:val="none" w:sz="0" w:space="0" w:color="auto"/>
            <w:right w:val="none" w:sz="0" w:space="0" w:color="auto"/>
          </w:divBdr>
        </w:div>
        <w:div w:id="236792086">
          <w:marLeft w:val="0"/>
          <w:marRight w:val="0"/>
          <w:marTop w:val="0"/>
          <w:marBottom w:val="0"/>
          <w:divBdr>
            <w:top w:val="none" w:sz="0" w:space="0" w:color="auto"/>
            <w:left w:val="none" w:sz="0" w:space="0" w:color="auto"/>
            <w:bottom w:val="none" w:sz="0" w:space="0" w:color="auto"/>
            <w:right w:val="none" w:sz="0" w:space="0" w:color="auto"/>
          </w:divBdr>
        </w:div>
        <w:div w:id="1114400163">
          <w:marLeft w:val="0"/>
          <w:marRight w:val="0"/>
          <w:marTop w:val="0"/>
          <w:marBottom w:val="0"/>
          <w:divBdr>
            <w:top w:val="none" w:sz="0" w:space="0" w:color="auto"/>
            <w:left w:val="none" w:sz="0" w:space="0" w:color="auto"/>
            <w:bottom w:val="none" w:sz="0" w:space="0" w:color="auto"/>
            <w:right w:val="none" w:sz="0" w:space="0" w:color="auto"/>
          </w:divBdr>
        </w:div>
        <w:div w:id="1033962971">
          <w:marLeft w:val="0"/>
          <w:marRight w:val="0"/>
          <w:marTop w:val="0"/>
          <w:marBottom w:val="0"/>
          <w:divBdr>
            <w:top w:val="none" w:sz="0" w:space="0" w:color="auto"/>
            <w:left w:val="none" w:sz="0" w:space="0" w:color="auto"/>
            <w:bottom w:val="none" w:sz="0" w:space="0" w:color="auto"/>
            <w:right w:val="none" w:sz="0" w:space="0" w:color="auto"/>
          </w:divBdr>
        </w:div>
        <w:div w:id="906302297">
          <w:marLeft w:val="0"/>
          <w:marRight w:val="0"/>
          <w:marTop w:val="0"/>
          <w:marBottom w:val="0"/>
          <w:divBdr>
            <w:top w:val="none" w:sz="0" w:space="0" w:color="auto"/>
            <w:left w:val="none" w:sz="0" w:space="0" w:color="auto"/>
            <w:bottom w:val="none" w:sz="0" w:space="0" w:color="auto"/>
            <w:right w:val="none" w:sz="0" w:space="0" w:color="auto"/>
          </w:divBdr>
        </w:div>
        <w:div w:id="1100175133">
          <w:marLeft w:val="0"/>
          <w:marRight w:val="0"/>
          <w:marTop w:val="0"/>
          <w:marBottom w:val="0"/>
          <w:divBdr>
            <w:top w:val="none" w:sz="0" w:space="0" w:color="auto"/>
            <w:left w:val="none" w:sz="0" w:space="0" w:color="auto"/>
            <w:bottom w:val="none" w:sz="0" w:space="0" w:color="auto"/>
            <w:right w:val="none" w:sz="0" w:space="0" w:color="auto"/>
          </w:divBdr>
        </w:div>
        <w:div w:id="90249398">
          <w:marLeft w:val="0"/>
          <w:marRight w:val="0"/>
          <w:marTop w:val="0"/>
          <w:marBottom w:val="0"/>
          <w:divBdr>
            <w:top w:val="none" w:sz="0" w:space="0" w:color="auto"/>
            <w:left w:val="none" w:sz="0" w:space="0" w:color="auto"/>
            <w:bottom w:val="none" w:sz="0" w:space="0" w:color="auto"/>
            <w:right w:val="none" w:sz="0" w:space="0" w:color="auto"/>
          </w:divBdr>
        </w:div>
        <w:div w:id="464130274">
          <w:marLeft w:val="0"/>
          <w:marRight w:val="0"/>
          <w:marTop w:val="0"/>
          <w:marBottom w:val="0"/>
          <w:divBdr>
            <w:top w:val="none" w:sz="0" w:space="0" w:color="auto"/>
            <w:left w:val="none" w:sz="0" w:space="0" w:color="auto"/>
            <w:bottom w:val="none" w:sz="0" w:space="0" w:color="auto"/>
            <w:right w:val="none" w:sz="0" w:space="0" w:color="auto"/>
          </w:divBdr>
        </w:div>
        <w:div w:id="776103779">
          <w:marLeft w:val="0"/>
          <w:marRight w:val="0"/>
          <w:marTop w:val="0"/>
          <w:marBottom w:val="0"/>
          <w:divBdr>
            <w:top w:val="none" w:sz="0" w:space="0" w:color="auto"/>
            <w:left w:val="none" w:sz="0" w:space="0" w:color="auto"/>
            <w:bottom w:val="none" w:sz="0" w:space="0" w:color="auto"/>
            <w:right w:val="none" w:sz="0" w:space="0" w:color="auto"/>
          </w:divBdr>
        </w:div>
        <w:div w:id="1672369328">
          <w:marLeft w:val="0"/>
          <w:marRight w:val="0"/>
          <w:marTop w:val="0"/>
          <w:marBottom w:val="0"/>
          <w:divBdr>
            <w:top w:val="none" w:sz="0" w:space="0" w:color="auto"/>
            <w:left w:val="none" w:sz="0" w:space="0" w:color="auto"/>
            <w:bottom w:val="none" w:sz="0" w:space="0" w:color="auto"/>
            <w:right w:val="none" w:sz="0" w:space="0" w:color="auto"/>
          </w:divBdr>
        </w:div>
        <w:div w:id="112596757">
          <w:marLeft w:val="0"/>
          <w:marRight w:val="0"/>
          <w:marTop w:val="0"/>
          <w:marBottom w:val="0"/>
          <w:divBdr>
            <w:top w:val="none" w:sz="0" w:space="0" w:color="auto"/>
            <w:left w:val="none" w:sz="0" w:space="0" w:color="auto"/>
            <w:bottom w:val="none" w:sz="0" w:space="0" w:color="auto"/>
            <w:right w:val="none" w:sz="0" w:space="0" w:color="auto"/>
          </w:divBdr>
        </w:div>
      </w:divsChild>
    </w:div>
    <w:div w:id="361056681">
      <w:bodyDiv w:val="1"/>
      <w:marLeft w:val="0"/>
      <w:marRight w:val="0"/>
      <w:marTop w:val="0"/>
      <w:marBottom w:val="0"/>
      <w:divBdr>
        <w:top w:val="none" w:sz="0" w:space="0" w:color="auto"/>
        <w:left w:val="none" w:sz="0" w:space="0" w:color="auto"/>
        <w:bottom w:val="none" w:sz="0" w:space="0" w:color="auto"/>
        <w:right w:val="none" w:sz="0" w:space="0" w:color="auto"/>
      </w:divBdr>
    </w:div>
    <w:div w:id="361058078">
      <w:bodyDiv w:val="1"/>
      <w:marLeft w:val="0"/>
      <w:marRight w:val="0"/>
      <w:marTop w:val="0"/>
      <w:marBottom w:val="0"/>
      <w:divBdr>
        <w:top w:val="none" w:sz="0" w:space="0" w:color="auto"/>
        <w:left w:val="none" w:sz="0" w:space="0" w:color="auto"/>
        <w:bottom w:val="none" w:sz="0" w:space="0" w:color="auto"/>
        <w:right w:val="none" w:sz="0" w:space="0" w:color="auto"/>
      </w:divBdr>
    </w:div>
    <w:div w:id="361131576">
      <w:bodyDiv w:val="1"/>
      <w:marLeft w:val="0"/>
      <w:marRight w:val="0"/>
      <w:marTop w:val="0"/>
      <w:marBottom w:val="0"/>
      <w:divBdr>
        <w:top w:val="none" w:sz="0" w:space="0" w:color="auto"/>
        <w:left w:val="none" w:sz="0" w:space="0" w:color="auto"/>
        <w:bottom w:val="none" w:sz="0" w:space="0" w:color="auto"/>
        <w:right w:val="none" w:sz="0" w:space="0" w:color="auto"/>
      </w:divBdr>
    </w:div>
    <w:div w:id="361443691">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1905437">
      <w:bodyDiv w:val="1"/>
      <w:marLeft w:val="0"/>
      <w:marRight w:val="0"/>
      <w:marTop w:val="0"/>
      <w:marBottom w:val="0"/>
      <w:divBdr>
        <w:top w:val="none" w:sz="0" w:space="0" w:color="auto"/>
        <w:left w:val="none" w:sz="0" w:space="0" w:color="auto"/>
        <w:bottom w:val="none" w:sz="0" w:space="0" w:color="auto"/>
        <w:right w:val="none" w:sz="0" w:space="0" w:color="auto"/>
      </w:divBdr>
    </w:div>
    <w:div w:id="361981040">
      <w:bodyDiv w:val="1"/>
      <w:marLeft w:val="0"/>
      <w:marRight w:val="0"/>
      <w:marTop w:val="0"/>
      <w:marBottom w:val="0"/>
      <w:divBdr>
        <w:top w:val="none" w:sz="0" w:space="0" w:color="auto"/>
        <w:left w:val="none" w:sz="0" w:space="0" w:color="auto"/>
        <w:bottom w:val="none" w:sz="0" w:space="0" w:color="auto"/>
        <w:right w:val="none" w:sz="0" w:space="0" w:color="auto"/>
      </w:divBdr>
    </w:div>
    <w:div w:id="362437204">
      <w:bodyDiv w:val="1"/>
      <w:marLeft w:val="0"/>
      <w:marRight w:val="0"/>
      <w:marTop w:val="0"/>
      <w:marBottom w:val="0"/>
      <w:divBdr>
        <w:top w:val="none" w:sz="0" w:space="0" w:color="auto"/>
        <w:left w:val="none" w:sz="0" w:space="0" w:color="auto"/>
        <w:bottom w:val="none" w:sz="0" w:space="0" w:color="auto"/>
        <w:right w:val="none" w:sz="0" w:space="0" w:color="auto"/>
      </w:divBdr>
    </w:div>
    <w:div w:id="362438427">
      <w:bodyDiv w:val="1"/>
      <w:marLeft w:val="0"/>
      <w:marRight w:val="0"/>
      <w:marTop w:val="0"/>
      <w:marBottom w:val="0"/>
      <w:divBdr>
        <w:top w:val="none" w:sz="0" w:space="0" w:color="auto"/>
        <w:left w:val="none" w:sz="0" w:space="0" w:color="auto"/>
        <w:bottom w:val="none" w:sz="0" w:space="0" w:color="auto"/>
        <w:right w:val="none" w:sz="0" w:space="0" w:color="auto"/>
      </w:divBdr>
      <w:divsChild>
        <w:div w:id="107968714">
          <w:marLeft w:val="0"/>
          <w:marRight w:val="0"/>
          <w:marTop w:val="0"/>
          <w:marBottom w:val="0"/>
          <w:divBdr>
            <w:top w:val="none" w:sz="0" w:space="0" w:color="auto"/>
            <w:left w:val="none" w:sz="0" w:space="0" w:color="auto"/>
            <w:bottom w:val="none" w:sz="0" w:space="0" w:color="auto"/>
            <w:right w:val="none" w:sz="0" w:space="0" w:color="auto"/>
          </w:divBdr>
        </w:div>
        <w:div w:id="176509185">
          <w:marLeft w:val="0"/>
          <w:marRight w:val="0"/>
          <w:marTop w:val="0"/>
          <w:marBottom w:val="0"/>
          <w:divBdr>
            <w:top w:val="none" w:sz="0" w:space="0" w:color="auto"/>
            <w:left w:val="none" w:sz="0" w:space="0" w:color="auto"/>
            <w:bottom w:val="none" w:sz="0" w:space="0" w:color="auto"/>
            <w:right w:val="none" w:sz="0" w:space="0" w:color="auto"/>
          </w:divBdr>
        </w:div>
        <w:div w:id="1059400661">
          <w:marLeft w:val="0"/>
          <w:marRight w:val="0"/>
          <w:marTop w:val="0"/>
          <w:marBottom w:val="0"/>
          <w:divBdr>
            <w:top w:val="none" w:sz="0" w:space="0" w:color="auto"/>
            <w:left w:val="none" w:sz="0" w:space="0" w:color="auto"/>
            <w:bottom w:val="none" w:sz="0" w:space="0" w:color="auto"/>
            <w:right w:val="none" w:sz="0" w:space="0" w:color="auto"/>
          </w:divBdr>
        </w:div>
        <w:div w:id="792017430">
          <w:marLeft w:val="0"/>
          <w:marRight w:val="0"/>
          <w:marTop w:val="0"/>
          <w:marBottom w:val="0"/>
          <w:divBdr>
            <w:top w:val="none" w:sz="0" w:space="0" w:color="auto"/>
            <w:left w:val="none" w:sz="0" w:space="0" w:color="auto"/>
            <w:bottom w:val="none" w:sz="0" w:space="0" w:color="auto"/>
            <w:right w:val="none" w:sz="0" w:space="0" w:color="auto"/>
          </w:divBdr>
        </w:div>
        <w:div w:id="1784034330">
          <w:marLeft w:val="0"/>
          <w:marRight w:val="0"/>
          <w:marTop w:val="0"/>
          <w:marBottom w:val="0"/>
          <w:divBdr>
            <w:top w:val="none" w:sz="0" w:space="0" w:color="auto"/>
            <w:left w:val="none" w:sz="0" w:space="0" w:color="auto"/>
            <w:bottom w:val="none" w:sz="0" w:space="0" w:color="auto"/>
            <w:right w:val="none" w:sz="0" w:space="0" w:color="auto"/>
          </w:divBdr>
        </w:div>
        <w:div w:id="1543981073">
          <w:marLeft w:val="0"/>
          <w:marRight w:val="0"/>
          <w:marTop w:val="0"/>
          <w:marBottom w:val="0"/>
          <w:divBdr>
            <w:top w:val="none" w:sz="0" w:space="0" w:color="auto"/>
            <w:left w:val="none" w:sz="0" w:space="0" w:color="auto"/>
            <w:bottom w:val="none" w:sz="0" w:space="0" w:color="auto"/>
            <w:right w:val="none" w:sz="0" w:space="0" w:color="auto"/>
          </w:divBdr>
        </w:div>
        <w:div w:id="1383792811">
          <w:marLeft w:val="0"/>
          <w:marRight w:val="0"/>
          <w:marTop w:val="0"/>
          <w:marBottom w:val="0"/>
          <w:divBdr>
            <w:top w:val="none" w:sz="0" w:space="0" w:color="auto"/>
            <w:left w:val="none" w:sz="0" w:space="0" w:color="auto"/>
            <w:bottom w:val="none" w:sz="0" w:space="0" w:color="auto"/>
            <w:right w:val="none" w:sz="0" w:space="0" w:color="auto"/>
          </w:divBdr>
        </w:div>
        <w:div w:id="646595571">
          <w:marLeft w:val="0"/>
          <w:marRight w:val="0"/>
          <w:marTop w:val="0"/>
          <w:marBottom w:val="0"/>
          <w:divBdr>
            <w:top w:val="none" w:sz="0" w:space="0" w:color="auto"/>
            <w:left w:val="none" w:sz="0" w:space="0" w:color="auto"/>
            <w:bottom w:val="none" w:sz="0" w:space="0" w:color="auto"/>
            <w:right w:val="none" w:sz="0" w:space="0" w:color="auto"/>
          </w:divBdr>
        </w:div>
        <w:div w:id="1343775367">
          <w:marLeft w:val="0"/>
          <w:marRight w:val="0"/>
          <w:marTop w:val="0"/>
          <w:marBottom w:val="0"/>
          <w:divBdr>
            <w:top w:val="none" w:sz="0" w:space="0" w:color="auto"/>
            <w:left w:val="none" w:sz="0" w:space="0" w:color="auto"/>
            <w:bottom w:val="none" w:sz="0" w:space="0" w:color="auto"/>
            <w:right w:val="none" w:sz="0" w:space="0" w:color="auto"/>
          </w:divBdr>
        </w:div>
        <w:div w:id="44448697">
          <w:marLeft w:val="0"/>
          <w:marRight w:val="0"/>
          <w:marTop w:val="0"/>
          <w:marBottom w:val="0"/>
          <w:divBdr>
            <w:top w:val="none" w:sz="0" w:space="0" w:color="auto"/>
            <w:left w:val="none" w:sz="0" w:space="0" w:color="auto"/>
            <w:bottom w:val="none" w:sz="0" w:space="0" w:color="auto"/>
            <w:right w:val="none" w:sz="0" w:space="0" w:color="auto"/>
          </w:divBdr>
        </w:div>
        <w:div w:id="1030957837">
          <w:marLeft w:val="0"/>
          <w:marRight w:val="0"/>
          <w:marTop w:val="0"/>
          <w:marBottom w:val="0"/>
          <w:divBdr>
            <w:top w:val="none" w:sz="0" w:space="0" w:color="auto"/>
            <w:left w:val="none" w:sz="0" w:space="0" w:color="auto"/>
            <w:bottom w:val="none" w:sz="0" w:space="0" w:color="auto"/>
            <w:right w:val="none" w:sz="0" w:space="0" w:color="auto"/>
          </w:divBdr>
        </w:div>
        <w:div w:id="791755327">
          <w:marLeft w:val="0"/>
          <w:marRight w:val="0"/>
          <w:marTop w:val="0"/>
          <w:marBottom w:val="0"/>
          <w:divBdr>
            <w:top w:val="none" w:sz="0" w:space="0" w:color="auto"/>
            <w:left w:val="none" w:sz="0" w:space="0" w:color="auto"/>
            <w:bottom w:val="none" w:sz="0" w:space="0" w:color="auto"/>
            <w:right w:val="none" w:sz="0" w:space="0" w:color="auto"/>
          </w:divBdr>
        </w:div>
        <w:div w:id="173765142">
          <w:marLeft w:val="0"/>
          <w:marRight w:val="0"/>
          <w:marTop w:val="0"/>
          <w:marBottom w:val="0"/>
          <w:divBdr>
            <w:top w:val="none" w:sz="0" w:space="0" w:color="auto"/>
            <w:left w:val="none" w:sz="0" w:space="0" w:color="auto"/>
            <w:bottom w:val="none" w:sz="0" w:space="0" w:color="auto"/>
            <w:right w:val="none" w:sz="0" w:space="0" w:color="auto"/>
          </w:divBdr>
        </w:div>
        <w:div w:id="1741632471">
          <w:marLeft w:val="0"/>
          <w:marRight w:val="0"/>
          <w:marTop w:val="0"/>
          <w:marBottom w:val="0"/>
          <w:divBdr>
            <w:top w:val="none" w:sz="0" w:space="0" w:color="auto"/>
            <w:left w:val="none" w:sz="0" w:space="0" w:color="auto"/>
            <w:bottom w:val="none" w:sz="0" w:space="0" w:color="auto"/>
            <w:right w:val="none" w:sz="0" w:space="0" w:color="auto"/>
          </w:divBdr>
        </w:div>
        <w:div w:id="1391268900">
          <w:marLeft w:val="0"/>
          <w:marRight w:val="0"/>
          <w:marTop w:val="0"/>
          <w:marBottom w:val="0"/>
          <w:divBdr>
            <w:top w:val="none" w:sz="0" w:space="0" w:color="auto"/>
            <w:left w:val="none" w:sz="0" w:space="0" w:color="auto"/>
            <w:bottom w:val="none" w:sz="0" w:space="0" w:color="auto"/>
            <w:right w:val="none" w:sz="0" w:space="0" w:color="auto"/>
          </w:divBdr>
        </w:div>
        <w:div w:id="1220821722">
          <w:marLeft w:val="0"/>
          <w:marRight w:val="0"/>
          <w:marTop w:val="0"/>
          <w:marBottom w:val="0"/>
          <w:divBdr>
            <w:top w:val="none" w:sz="0" w:space="0" w:color="auto"/>
            <w:left w:val="none" w:sz="0" w:space="0" w:color="auto"/>
            <w:bottom w:val="none" w:sz="0" w:space="0" w:color="auto"/>
            <w:right w:val="none" w:sz="0" w:space="0" w:color="auto"/>
          </w:divBdr>
        </w:div>
        <w:div w:id="926501501">
          <w:marLeft w:val="0"/>
          <w:marRight w:val="0"/>
          <w:marTop w:val="0"/>
          <w:marBottom w:val="0"/>
          <w:divBdr>
            <w:top w:val="none" w:sz="0" w:space="0" w:color="auto"/>
            <w:left w:val="none" w:sz="0" w:space="0" w:color="auto"/>
            <w:bottom w:val="none" w:sz="0" w:space="0" w:color="auto"/>
            <w:right w:val="none" w:sz="0" w:space="0" w:color="auto"/>
          </w:divBdr>
        </w:div>
        <w:div w:id="889001835">
          <w:marLeft w:val="0"/>
          <w:marRight w:val="0"/>
          <w:marTop w:val="0"/>
          <w:marBottom w:val="0"/>
          <w:divBdr>
            <w:top w:val="none" w:sz="0" w:space="0" w:color="auto"/>
            <w:left w:val="none" w:sz="0" w:space="0" w:color="auto"/>
            <w:bottom w:val="none" w:sz="0" w:space="0" w:color="auto"/>
            <w:right w:val="none" w:sz="0" w:space="0" w:color="auto"/>
          </w:divBdr>
        </w:div>
        <w:div w:id="2005474911">
          <w:marLeft w:val="0"/>
          <w:marRight w:val="0"/>
          <w:marTop w:val="0"/>
          <w:marBottom w:val="0"/>
          <w:divBdr>
            <w:top w:val="none" w:sz="0" w:space="0" w:color="auto"/>
            <w:left w:val="none" w:sz="0" w:space="0" w:color="auto"/>
            <w:bottom w:val="none" w:sz="0" w:space="0" w:color="auto"/>
            <w:right w:val="none" w:sz="0" w:space="0" w:color="auto"/>
          </w:divBdr>
        </w:div>
        <w:div w:id="1155607467">
          <w:marLeft w:val="0"/>
          <w:marRight w:val="0"/>
          <w:marTop w:val="0"/>
          <w:marBottom w:val="0"/>
          <w:divBdr>
            <w:top w:val="none" w:sz="0" w:space="0" w:color="auto"/>
            <w:left w:val="none" w:sz="0" w:space="0" w:color="auto"/>
            <w:bottom w:val="none" w:sz="0" w:space="0" w:color="auto"/>
            <w:right w:val="none" w:sz="0" w:space="0" w:color="auto"/>
          </w:divBdr>
        </w:div>
        <w:div w:id="1135953565">
          <w:marLeft w:val="0"/>
          <w:marRight w:val="0"/>
          <w:marTop w:val="0"/>
          <w:marBottom w:val="0"/>
          <w:divBdr>
            <w:top w:val="none" w:sz="0" w:space="0" w:color="auto"/>
            <w:left w:val="none" w:sz="0" w:space="0" w:color="auto"/>
            <w:bottom w:val="none" w:sz="0" w:space="0" w:color="auto"/>
            <w:right w:val="none" w:sz="0" w:space="0" w:color="auto"/>
          </w:divBdr>
        </w:div>
        <w:div w:id="550460724">
          <w:marLeft w:val="0"/>
          <w:marRight w:val="0"/>
          <w:marTop w:val="0"/>
          <w:marBottom w:val="0"/>
          <w:divBdr>
            <w:top w:val="none" w:sz="0" w:space="0" w:color="auto"/>
            <w:left w:val="none" w:sz="0" w:space="0" w:color="auto"/>
            <w:bottom w:val="none" w:sz="0" w:space="0" w:color="auto"/>
            <w:right w:val="none" w:sz="0" w:space="0" w:color="auto"/>
          </w:divBdr>
        </w:div>
        <w:div w:id="835341170">
          <w:marLeft w:val="0"/>
          <w:marRight w:val="0"/>
          <w:marTop w:val="0"/>
          <w:marBottom w:val="0"/>
          <w:divBdr>
            <w:top w:val="none" w:sz="0" w:space="0" w:color="auto"/>
            <w:left w:val="none" w:sz="0" w:space="0" w:color="auto"/>
            <w:bottom w:val="none" w:sz="0" w:space="0" w:color="auto"/>
            <w:right w:val="none" w:sz="0" w:space="0" w:color="auto"/>
          </w:divBdr>
        </w:div>
        <w:div w:id="52117273">
          <w:marLeft w:val="0"/>
          <w:marRight w:val="0"/>
          <w:marTop w:val="0"/>
          <w:marBottom w:val="0"/>
          <w:divBdr>
            <w:top w:val="none" w:sz="0" w:space="0" w:color="auto"/>
            <w:left w:val="none" w:sz="0" w:space="0" w:color="auto"/>
            <w:bottom w:val="none" w:sz="0" w:space="0" w:color="auto"/>
            <w:right w:val="none" w:sz="0" w:space="0" w:color="auto"/>
          </w:divBdr>
        </w:div>
        <w:div w:id="705569891">
          <w:marLeft w:val="0"/>
          <w:marRight w:val="0"/>
          <w:marTop w:val="0"/>
          <w:marBottom w:val="0"/>
          <w:divBdr>
            <w:top w:val="none" w:sz="0" w:space="0" w:color="auto"/>
            <w:left w:val="none" w:sz="0" w:space="0" w:color="auto"/>
            <w:bottom w:val="none" w:sz="0" w:space="0" w:color="auto"/>
            <w:right w:val="none" w:sz="0" w:space="0" w:color="auto"/>
          </w:divBdr>
        </w:div>
        <w:div w:id="1834563131">
          <w:marLeft w:val="0"/>
          <w:marRight w:val="0"/>
          <w:marTop w:val="0"/>
          <w:marBottom w:val="0"/>
          <w:divBdr>
            <w:top w:val="none" w:sz="0" w:space="0" w:color="auto"/>
            <w:left w:val="none" w:sz="0" w:space="0" w:color="auto"/>
            <w:bottom w:val="none" w:sz="0" w:space="0" w:color="auto"/>
            <w:right w:val="none" w:sz="0" w:space="0" w:color="auto"/>
          </w:divBdr>
        </w:div>
        <w:div w:id="482935632">
          <w:marLeft w:val="0"/>
          <w:marRight w:val="0"/>
          <w:marTop w:val="0"/>
          <w:marBottom w:val="0"/>
          <w:divBdr>
            <w:top w:val="none" w:sz="0" w:space="0" w:color="auto"/>
            <w:left w:val="none" w:sz="0" w:space="0" w:color="auto"/>
            <w:bottom w:val="none" w:sz="0" w:space="0" w:color="auto"/>
            <w:right w:val="none" w:sz="0" w:space="0" w:color="auto"/>
          </w:divBdr>
        </w:div>
        <w:div w:id="557473451">
          <w:marLeft w:val="0"/>
          <w:marRight w:val="0"/>
          <w:marTop w:val="0"/>
          <w:marBottom w:val="0"/>
          <w:divBdr>
            <w:top w:val="none" w:sz="0" w:space="0" w:color="auto"/>
            <w:left w:val="none" w:sz="0" w:space="0" w:color="auto"/>
            <w:bottom w:val="none" w:sz="0" w:space="0" w:color="auto"/>
            <w:right w:val="none" w:sz="0" w:space="0" w:color="auto"/>
          </w:divBdr>
        </w:div>
        <w:div w:id="1505899828">
          <w:marLeft w:val="0"/>
          <w:marRight w:val="0"/>
          <w:marTop w:val="0"/>
          <w:marBottom w:val="0"/>
          <w:divBdr>
            <w:top w:val="none" w:sz="0" w:space="0" w:color="auto"/>
            <w:left w:val="none" w:sz="0" w:space="0" w:color="auto"/>
            <w:bottom w:val="none" w:sz="0" w:space="0" w:color="auto"/>
            <w:right w:val="none" w:sz="0" w:space="0" w:color="auto"/>
          </w:divBdr>
        </w:div>
        <w:div w:id="587009312">
          <w:marLeft w:val="0"/>
          <w:marRight w:val="0"/>
          <w:marTop w:val="0"/>
          <w:marBottom w:val="0"/>
          <w:divBdr>
            <w:top w:val="none" w:sz="0" w:space="0" w:color="auto"/>
            <w:left w:val="none" w:sz="0" w:space="0" w:color="auto"/>
            <w:bottom w:val="none" w:sz="0" w:space="0" w:color="auto"/>
            <w:right w:val="none" w:sz="0" w:space="0" w:color="auto"/>
          </w:divBdr>
        </w:div>
        <w:div w:id="285702499">
          <w:marLeft w:val="0"/>
          <w:marRight w:val="0"/>
          <w:marTop w:val="0"/>
          <w:marBottom w:val="0"/>
          <w:divBdr>
            <w:top w:val="none" w:sz="0" w:space="0" w:color="auto"/>
            <w:left w:val="none" w:sz="0" w:space="0" w:color="auto"/>
            <w:bottom w:val="none" w:sz="0" w:space="0" w:color="auto"/>
            <w:right w:val="none" w:sz="0" w:space="0" w:color="auto"/>
          </w:divBdr>
        </w:div>
        <w:div w:id="2075009008">
          <w:marLeft w:val="0"/>
          <w:marRight w:val="0"/>
          <w:marTop w:val="0"/>
          <w:marBottom w:val="0"/>
          <w:divBdr>
            <w:top w:val="none" w:sz="0" w:space="0" w:color="auto"/>
            <w:left w:val="none" w:sz="0" w:space="0" w:color="auto"/>
            <w:bottom w:val="none" w:sz="0" w:space="0" w:color="auto"/>
            <w:right w:val="none" w:sz="0" w:space="0" w:color="auto"/>
          </w:divBdr>
        </w:div>
        <w:div w:id="1505975916">
          <w:marLeft w:val="0"/>
          <w:marRight w:val="0"/>
          <w:marTop w:val="0"/>
          <w:marBottom w:val="0"/>
          <w:divBdr>
            <w:top w:val="none" w:sz="0" w:space="0" w:color="auto"/>
            <w:left w:val="none" w:sz="0" w:space="0" w:color="auto"/>
            <w:bottom w:val="none" w:sz="0" w:space="0" w:color="auto"/>
            <w:right w:val="none" w:sz="0" w:space="0" w:color="auto"/>
          </w:divBdr>
        </w:div>
        <w:div w:id="1884948676">
          <w:marLeft w:val="0"/>
          <w:marRight w:val="0"/>
          <w:marTop w:val="0"/>
          <w:marBottom w:val="0"/>
          <w:divBdr>
            <w:top w:val="none" w:sz="0" w:space="0" w:color="auto"/>
            <w:left w:val="none" w:sz="0" w:space="0" w:color="auto"/>
            <w:bottom w:val="none" w:sz="0" w:space="0" w:color="auto"/>
            <w:right w:val="none" w:sz="0" w:space="0" w:color="auto"/>
          </w:divBdr>
        </w:div>
        <w:div w:id="1388184625">
          <w:marLeft w:val="0"/>
          <w:marRight w:val="0"/>
          <w:marTop w:val="0"/>
          <w:marBottom w:val="0"/>
          <w:divBdr>
            <w:top w:val="none" w:sz="0" w:space="0" w:color="auto"/>
            <w:left w:val="none" w:sz="0" w:space="0" w:color="auto"/>
            <w:bottom w:val="none" w:sz="0" w:space="0" w:color="auto"/>
            <w:right w:val="none" w:sz="0" w:space="0" w:color="auto"/>
          </w:divBdr>
        </w:div>
        <w:div w:id="1613127128">
          <w:marLeft w:val="0"/>
          <w:marRight w:val="0"/>
          <w:marTop w:val="0"/>
          <w:marBottom w:val="0"/>
          <w:divBdr>
            <w:top w:val="none" w:sz="0" w:space="0" w:color="auto"/>
            <w:left w:val="none" w:sz="0" w:space="0" w:color="auto"/>
            <w:bottom w:val="none" w:sz="0" w:space="0" w:color="auto"/>
            <w:right w:val="none" w:sz="0" w:space="0" w:color="auto"/>
          </w:divBdr>
        </w:div>
        <w:div w:id="1094596070">
          <w:marLeft w:val="0"/>
          <w:marRight w:val="0"/>
          <w:marTop w:val="0"/>
          <w:marBottom w:val="0"/>
          <w:divBdr>
            <w:top w:val="none" w:sz="0" w:space="0" w:color="auto"/>
            <w:left w:val="none" w:sz="0" w:space="0" w:color="auto"/>
            <w:bottom w:val="none" w:sz="0" w:space="0" w:color="auto"/>
            <w:right w:val="none" w:sz="0" w:space="0" w:color="auto"/>
          </w:divBdr>
        </w:div>
        <w:div w:id="1534002992">
          <w:marLeft w:val="0"/>
          <w:marRight w:val="0"/>
          <w:marTop w:val="0"/>
          <w:marBottom w:val="0"/>
          <w:divBdr>
            <w:top w:val="none" w:sz="0" w:space="0" w:color="auto"/>
            <w:left w:val="none" w:sz="0" w:space="0" w:color="auto"/>
            <w:bottom w:val="none" w:sz="0" w:space="0" w:color="auto"/>
            <w:right w:val="none" w:sz="0" w:space="0" w:color="auto"/>
          </w:divBdr>
        </w:div>
        <w:div w:id="1031612566">
          <w:marLeft w:val="0"/>
          <w:marRight w:val="0"/>
          <w:marTop w:val="0"/>
          <w:marBottom w:val="0"/>
          <w:divBdr>
            <w:top w:val="none" w:sz="0" w:space="0" w:color="auto"/>
            <w:left w:val="none" w:sz="0" w:space="0" w:color="auto"/>
            <w:bottom w:val="none" w:sz="0" w:space="0" w:color="auto"/>
            <w:right w:val="none" w:sz="0" w:space="0" w:color="auto"/>
          </w:divBdr>
        </w:div>
        <w:div w:id="487524641">
          <w:marLeft w:val="0"/>
          <w:marRight w:val="0"/>
          <w:marTop w:val="0"/>
          <w:marBottom w:val="0"/>
          <w:divBdr>
            <w:top w:val="none" w:sz="0" w:space="0" w:color="auto"/>
            <w:left w:val="none" w:sz="0" w:space="0" w:color="auto"/>
            <w:bottom w:val="none" w:sz="0" w:space="0" w:color="auto"/>
            <w:right w:val="none" w:sz="0" w:space="0" w:color="auto"/>
          </w:divBdr>
        </w:div>
        <w:div w:id="1179004161">
          <w:marLeft w:val="0"/>
          <w:marRight w:val="0"/>
          <w:marTop w:val="0"/>
          <w:marBottom w:val="0"/>
          <w:divBdr>
            <w:top w:val="none" w:sz="0" w:space="0" w:color="auto"/>
            <w:left w:val="none" w:sz="0" w:space="0" w:color="auto"/>
            <w:bottom w:val="none" w:sz="0" w:space="0" w:color="auto"/>
            <w:right w:val="none" w:sz="0" w:space="0" w:color="auto"/>
          </w:divBdr>
        </w:div>
        <w:div w:id="493034028">
          <w:marLeft w:val="0"/>
          <w:marRight w:val="0"/>
          <w:marTop w:val="0"/>
          <w:marBottom w:val="0"/>
          <w:divBdr>
            <w:top w:val="none" w:sz="0" w:space="0" w:color="auto"/>
            <w:left w:val="none" w:sz="0" w:space="0" w:color="auto"/>
            <w:bottom w:val="none" w:sz="0" w:space="0" w:color="auto"/>
            <w:right w:val="none" w:sz="0" w:space="0" w:color="auto"/>
          </w:divBdr>
        </w:div>
        <w:div w:id="578641622">
          <w:marLeft w:val="0"/>
          <w:marRight w:val="0"/>
          <w:marTop w:val="0"/>
          <w:marBottom w:val="0"/>
          <w:divBdr>
            <w:top w:val="none" w:sz="0" w:space="0" w:color="auto"/>
            <w:left w:val="none" w:sz="0" w:space="0" w:color="auto"/>
            <w:bottom w:val="none" w:sz="0" w:space="0" w:color="auto"/>
            <w:right w:val="none" w:sz="0" w:space="0" w:color="auto"/>
          </w:divBdr>
        </w:div>
        <w:div w:id="1308783843">
          <w:marLeft w:val="0"/>
          <w:marRight w:val="0"/>
          <w:marTop w:val="0"/>
          <w:marBottom w:val="0"/>
          <w:divBdr>
            <w:top w:val="none" w:sz="0" w:space="0" w:color="auto"/>
            <w:left w:val="none" w:sz="0" w:space="0" w:color="auto"/>
            <w:bottom w:val="none" w:sz="0" w:space="0" w:color="auto"/>
            <w:right w:val="none" w:sz="0" w:space="0" w:color="auto"/>
          </w:divBdr>
        </w:div>
        <w:div w:id="1279219713">
          <w:marLeft w:val="0"/>
          <w:marRight w:val="0"/>
          <w:marTop w:val="0"/>
          <w:marBottom w:val="0"/>
          <w:divBdr>
            <w:top w:val="none" w:sz="0" w:space="0" w:color="auto"/>
            <w:left w:val="none" w:sz="0" w:space="0" w:color="auto"/>
            <w:bottom w:val="none" w:sz="0" w:space="0" w:color="auto"/>
            <w:right w:val="none" w:sz="0" w:space="0" w:color="auto"/>
          </w:divBdr>
        </w:div>
        <w:div w:id="1189173538">
          <w:marLeft w:val="0"/>
          <w:marRight w:val="0"/>
          <w:marTop w:val="0"/>
          <w:marBottom w:val="0"/>
          <w:divBdr>
            <w:top w:val="none" w:sz="0" w:space="0" w:color="auto"/>
            <w:left w:val="none" w:sz="0" w:space="0" w:color="auto"/>
            <w:bottom w:val="none" w:sz="0" w:space="0" w:color="auto"/>
            <w:right w:val="none" w:sz="0" w:space="0" w:color="auto"/>
          </w:divBdr>
        </w:div>
        <w:div w:id="550730429">
          <w:marLeft w:val="0"/>
          <w:marRight w:val="0"/>
          <w:marTop w:val="0"/>
          <w:marBottom w:val="0"/>
          <w:divBdr>
            <w:top w:val="none" w:sz="0" w:space="0" w:color="auto"/>
            <w:left w:val="none" w:sz="0" w:space="0" w:color="auto"/>
            <w:bottom w:val="none" w:sz="0" w:space="0" w:color="auto"/>
            <w:right w:val="none" w:sz="0" w:space="0" w:color="auto"/>
          </w:divBdr>
        </w:div>
        <w:div w:id="1441340240">
          <w:marLeft w:val="0"/>
          <w:marRight w:val="0"/>
          <w:marTop w:val="0"/>
          <w:marBottom w:val="0"/>
          <w:divBdr>
            <w:top w:val="none" w:sz="0" w:space="0" w:color="auto"/>
            <w:left w:val="none" w:sz="0" w:space="0" w:color="auto"/>
            <w:bottom w:val="none" w:sz="0" w:space="0" w:color="auto"/>
            <w:right w:val="none" w:sz="0" w:space="0" w:color="auto"/>
          </w:divBdr>
        </w:div>
        <w:div w:id="1433744516">
          <w:marLeft w:val="0"/>
          <w:marRight w:val="0"/>
          <w:marTop w:val="0"/>
          <w:marBottom w:val="0"/>
          <w:divBdr>
            <w:top w:val="none" w:sz="0" w:space="0" w:color="auto"/>
            <w:left w:val="none" w:sz="0" w:space="0" w:color="auto"/>
            <w:bottom w:val="none" w:sz="0" w:space="0" w:color="auto"/>
            <w:right w:val="none" w:sz="0" w:space="0" w:color="auto"/>
          </w:divBdr>
        </w:div>
        <w:div w:id="920219772">
          <w:marLeft w:val="0"/>
          <w:marRight w:val="0"/>
          <w:marTop w:val="0"/>
          <w:marBottom w:val="0"/>
          <w:divBdr>
            <w:top w:val="none" w:sz="0" w:space="0" w:color="auto"/>
            <w:left w:val="none" w:sz="0" w:space="0" w:color="auto"/>
            <w:bottom w:val="none" w:sz="0" w:space="0" w:color="auto"/>
            <w:right w:val="none" w:sz="0" w:space="0" w:color="auto"/>
          </w:divBdr>
        </w:div>
        <w:div w:id="1887528489">
          <w:marLeft w:val="0"/>
          <w:marRight w:val="0"/>
          <w:marTop w:val="0"/>
          <w:marBottom w:val="0"/>
          <w:divBdr>
            <w:top w:val="none" w:sz="0" w:space="0" w:color="auto"/>
            <w:left w:val="none" w:sz="0" w:space="0" w:color="auto"/>
            <w:bottom w:val="none" w:sz="0" w:space="0" w:color="auto"/>
            <w:right w:val="none" w:sz="0" w:space="0" w:color="auto"/>
          </w:divBdr>
        </w:div>
        <w:div w:id="1563563552">
          <w:marLeft w:val="0"/>
          <w:marRight w:val="0"/>
          <w:marTop w:val="0"/>
          <w:marBottom w:val="0"/>
          <w:divBdr>
            <w:top w:val="none" w:sz="0" w:space="0" w:color="auto"/>
            <w:left w:val="none" w:sz="0" w:space="0" w:color="auto"/>
            <w:bottom w:val="none" w:sz="0" w:space="0" w:color="auto"/>
            <w:right w:val="none" w:sz="0" w:space="0" w:color="auto"/>
          </w:divBdr>
        </w:div>
        <w:div w:id="1361930116">
          <w:marLeft w:val="0"/>
          <w:marRight w:val="0"/>
          <w:marTop w:val="0"/>
          <w:marBottom w:val="0"/>
          <w:divBdr>
            <w:top w:val="none" w:sz="0" w:space="0" w:color="auto"/>
            <w:left w:val="none" w:sz="0" w:space="0" w:color="auto"/>
            <w:bottom w:val="none" w:sz="0" w:space="0" w:color="auto"/>
            <w:right w:val="none" w:sz="0" w:space="0" w:color="auto"/>
          </w:divBdr>
        </w:div>
        <w:div w:id="1657108136">
          <w:marLeft w:val="0"/>
          <w:marRight w:val="0"/>
          <w:marTop w:val="0"/>
          <w:marBottom w:val="0"/>
          <w:divBdr>
            <w:top w:val="none" w:sz="0" w:space="0" w:color="auto"/>
            <w:left w:val="none" w:sz="0" w:space="0" w:color="auto"/>
            <w:bottom w:val="none" w:sz="0" w:space="0" w:color="auto"/>
            <w:right w:val="none" w:sz="0" w:space="0" w:color="auto"/>
          </w:divBdr>
        </w:div>
        <w:div w:id="973871047">
          <w:marLeft w:val="0"/>
          <w:marRight w:val="0"/>
          <w:marTop w:val="0"/>
          <w:marBottom w:val="0"/>
          <w:divBdr>
            <w:top w:val="none" w:sz="0" w:space="0" w:color="auto"/>
            <w:left w:val="none" w:sz="0" w:space="0" w:color="auto"/>
            <w:bottom w:val="none" w:sz="0" w:space="0" w:color="auto"/>
            <w:right w:val="none" w:sz="0" w:space="0" w:color="auto"/>
          </w:divBdr>
        </w:div>
        <w:div w:id="850027334">
          <w:marLeft w:val="0"/>
          <w:marRight w:val="0"/>
          <w:marTop w:val="0"/>
          <w:marBottom w:val="0"/>
          <w:divBdr>
            <w:top w:val="none" w:sz="0" w:space="0" w:color="auto"/>
            <w:left w:val="none" w:sz="0" w:space="0" w:color="auto"/>
            <w:bottom w:val="none" w:sz="0" w:space="0" w:color="auto"/>
            <w:right w:val="none" w:sz="0" w:space="0" w:color="auto"/>
          </w:divBdr>
        </w:div>
        <w:div w:id="337772674">
          <w:marLeft w:val="0"/>
          <w:marRight w:val="0"/>
          <w:marTop w:val="0"/>
          <w:marBottom w:val="0"/>
          <w:divBdr>
            <w:top w:val="none" w:sz="0" w:space="0" w:color="auto"/>
            <w:left w:val="none" w:sz="0" w:space="0" w:color="auto"/>
            <w:bottom w:val="none" w:sz="0" w:space="0" w:color="auto"/>
            <w:right w:val="none" w:sz="0" w:space="0" w:color="auto"/>
          </w:divBdr>
        </w:div>
        <w:div w:id="1985621873">
          <w:marLeft w:val="0"/>
          <w:marRight w:val="0"/>
          <w:marTop w:val="0"/>
          <w:marBottom w:val="0"/>
          <w:divBdr>
            <w:top w:val="none" w:sz="0" w:space="0" w:color="auto"/>
            <w:left w:val="none" w:sz="0" w:space="0" w:color="auto"/>
            <w:bottom w:val="none" w:sz="0" w:space="0" w:color="auto"/>
            <w:right w:val="none" w:sz="0" w:space="0" w:color="auto"/>
          </w:divBdr>
        </w:div>
        <w:div w:id="457257679">
          <w:marLeft w:val="0"/>
          <w:marRight w:val="0"/>
          <w:marTop w:val="0"/>
          <w:marBottom w:val="0"/>
          <w:divBdr>
            <w:top w:val="none" w:sz="0" w:space="0" w:color="auto"/>
            <w:left w:val="none" w:sz="0" w:space="0" w:color="auto"/>
            <w:bottom w:val="none" w:sz="0" w:space="0" w:color="auto"/>
            <w:right w:val="none" w:sz="0" w:space="0" w:color="auto"/>
          </w:divBdr>
        </w:div>
        <w:div w:id="1411197098">
          <w:marLeft w:val="0"/>
          <w:marRight w:val="0"/>
          <w:marTop w:val="0"/>
          <w:marBottom w:val="0"/>
          <w:divBdr>
            <w:top w:val="none" w:sz="0" w:space="0" w:color="auto"/>
            <w:left w:val="none" w:sz="0" w:space="0" w:color="auto"/>
            <w:bottom w:val="none" w:sz="0" w:space="0" w:color="auto"/>
            <w:right w:val="none" w:sz="0" w:space="0" w:color="auto"/>
          </w:divBdr>
        </w:div>
        <w:div w:id="333148114">
          <w:marLeft w:val="0"/>
          <w:marRight w:val="0"/>
          <w:marTop w:val="0"/>
          <w:marBottom w:val="0"/>
          <w:divBdr>
            <w:top w:val="none" w:sz="0" w:space="0" w:color="auto"/>
            <w:left w:val="none" w:sz="0" w:space="0" w:color="auto"/>
            <w:bottom w:val="none" w:sz="0" w:space="0" w:color="auto"/>
            <w:right w:val="none" w:sz="0" w:space="0" w:color="auto"/>
          </w:divBdr>
        </w:div>
        <w:div w:id="2086875417">
          <w:marLeft w:val="0"/>
          <w:marRight w:val="0"/>
          <w:marTop w:val="0"/>
          <w:marBottom w:val="0"/>
          <w:divBdr>
            <w:top w:val="none" w:sz="0" w:space="0" w:color="auto"/>
            <w:left w:val="none" w:sz="0" w:space="0" w:color="auto"/>
            <w:bottom w:val="none" w:sz="0" w:space="0" w:color="auto"/>
            <w:right w:val="none" w:sz="0" w:space="0" w:color="auto"/>
          </w:divBdr>
        </w:div>
        <w:div w:id="497158993">
          <w:marLeft w:val="0"/>
          <w:marRight w:val="0"/>
          <w:marTop w:val="0"/>
          <w:marBottom w:val="0"/>
          <w:divBdr>
            <w:top w:val="none" w:sz="0" w:space="0" w:color="auto"/>
            <w:left w:val="none" w:sz="0" w:space="0" w:color="auto"/>
            <w:bottom w:val="none" w:sz="0" w:space="0" w:color="auto"/>
            <w:right w:val="none" w:sz="0" w:space="0" w:color="auto"/>
          </w:divBdr>
        </w:div>
        <w:div w:id="886650470">
          <w:marLeft w:val="0"/>
          <w:marRight w:val="0"/>
          <w:marTop w:val="0"/>
          <w:marBottom w:val="0"/>
          <w:divBdr>
            <w:top w:val="none" w:sz="0" w:space="0" w:color="auto"/>
            <w:left w:val="none" w:sz="0" w:space="0" w:color="auto"/>
            <w:bottom w:val="none" w:sz="0" w:space="0" w:color="auto"/>
            <w:right w:val="none" w:sz="0" w:space="0" w:color="auto"/>
          </w:divBdr>
        </w:div>
        <w:div w:id="2062902968">
          <w:marLeft w:val="0"/>
          <w:marRight w:val="0"/>
          <w:marTop w:val="0"/>
          <w:marBottom w:val="0"/>
          <w:divBdr>
            <w:top w:val="none" w:sz="0" w:space="0" w:color="auto"/>
            <w:left w:val="none" w:sz="0" w:space="0" w:color="auto"/>
            <w:bottom w:val="none" w:sz="0" w:space="0" w:color="auto"/>
            <w:right w:val="none" w:sz="0" w:space="0" w:color="auto"/>
          </w:divBdr>
        </w:div>
        <w:div w:id="1445684813">
          <w:marLeft w:val="0"/>
          <w:marRight w:val="0"/>
          <w:marTop w:val="0"/>
          <w:marBottom w:val="0"/>
          <w:divBdr>
            <w:top w:val="none" w:sz="0" w:space="0" w:color="auto"/>
            <w:left w:val="none" w:sz="0" w:space="0" w:color="auto"/>
            <w:bottom w:val="none" w:sz="0" w:space="0" w:color="auto"/>
            <w:right w:val="none" w:sz="0" w:space="0" w:color="auto"/>
          </w:divBdr>
        </w:div>
        <w:div w:id="1065371609">
          <w:marLeft w:val="0"/>
          <w:marRight w:val="0"/>
          <w:marTop w:val="0"/>
          <w:marBottom w:val="0"/>
          <w:divBdr>
            <w:top w:val="none" w:sz="0" w:space="0" w:color="auto"/>
            <w:left w:val="none" w:sz="0" w:space="0" w:color="auto"/>
            <w:bottom w:val="none" w:sz="0" w:space="0" w:color="auto"/>
            <w:right w:val="none" w:sz="0" w:space="0" w:color="auto"/>
          </w:divBdr>
        </w:div>
        <w:div w:id="1989894550">
          <w:marLeft w:val="0"/>
          <w:marRight w:val="0"/>
          <w:marTop w:val="0"/>
          <w:marBottom w:val="0"/>
          <w:divBdr>
            <w:top w:val="none" w:sz="0" w:space="0" w:color="auto"/>
            <w:left w:val="none" w:sz="0" w:space="0" w:color="auto"/>
            <w:bottom w:val="none" w:sz="0" w:space="0" w:color="auto"/>
            <w:right w:val="none" w:sz="0" w:space="0" w:color="auto"/>
          </w:divBdr>
        </w:div>
        <w:div w:id="1591498230">
          <w:marLeft w:val="0"/>
          <w:marRight w:val="0"/>
          <w:marTop w:val="0"/>
          <w:marBottom w:val="0"/>
          <w:divBdr>
            <w:top w:val="none" w:sz="0" w:space="0" w:color="auto"/>
            <w:left w:val="none" w:sz="0" w:space="0" w:color="auto"/>
            <w:bottom w:val="none" w:sz="0" w:space="0" w:color="auto"/>
            <w:right w:val="none" w:sz="0" w:space="0" w:color="auto"/>
          </w:divBdr>
        </w:div>
        <w:div w:id="1658071097">
          <w:marLeft w:val="0"/>
          <w:marRight w:val="0"/>
          <w:marTop w:val="0"/>
          <w:marBottom w:val="0"/>
          <w:divBdr>
            <w:top w:val="none" w:sz="0" w:space="0" w:color="auto"/>
            <w:left w:val="none" w:sz="0" w:space="0" w:color="auto"/>
            <w:bottom w:val="none" w:sz="0" w:space="0" w:color="auto"/>
            <w:right w:val="none" w:sz="0" w:space="0" w:color="auto"/>
          </w:divBdr>
        </w:div>
        <w:div w:id="358090715">
          <w:marLeft w:val="0"/>
          <w:marRight w:val="0"/>
          <w:marTop w:val="0"/>
          <w:marBottom w:val="0"/>
          <w:divBdr>
            <w:top w:val="none" w:sz="0" w:space="0" w:color="auto"/>
            <w:left w:val="none" w:sz="0" w:space="0" w:color="auto"/>
            <w:bottom w:val="none" w:sz="0" w:space="0" w:color="auto"/>
            <w:right w:val="none" w:sz="0" w:space="0" w:color="auto"/>
          </w:divBdr>
        </w:div>
        <w:div w:id="1576283211">
          <w:marLeft w:val="0"/>
          <w:marRight w:val="0"/>
          <w:marTop w:val="0"/>
          <w:marBottom w:val="0"/>
          <w:divBdr>
            <w:top w:val="none" w:sz="0" w:space="0" w:color="auto"/>
            <w:left w:val="none" w:sz="0" w:space="0" w:color="auto"/>
            <w:bottom w:val="none" w:sz="0" w:space="0" w:color="auto"/>
            <w:right w:val="none" w:sz="0" w:space="0" w:color="auto"/>
          </w:divBdr>
        </w:div>
        <w:div w:id="1220245162">
          <w:marLeft w:val="0"/>
          <w:marRight w:val="0"/>
          <w:marTop w:val="0"/>
          <w:marBottom w:val="0"/>
          <w:divBdr>
            <w:top w:val="none" w:sz="0" w:space="0" w:color="auto"/>
            <w:left w:val="none" w:sz="0" w:space="0" w:color="auto"/>
            <w:bottom w:val="none" w:sz="0" w:space="0" w:color="auto"/>
            <w:right w:val="none" w:sz="0" w:space="0" w:color="auto"/>
          </w:divBdr>
        </w:div>
        <w:div w:id="2074035756">
          <w:marLeft w:val="0"/>
          <w:marRight w:val="0"/>
          <w:marTop w:val="0"/>
          <w:marBottom w:val="0"/>
          <w:divBdr>
            <w:top w:val="none" w:sz="0" w:space="0" w:color="auto"/>
            <w:left w:val="none" w:sz="0" w:space="0" w:color="auto"/>
            <w:bottom w:val="none" w:sz="0" w:space="0" w:color="auto"/>
            <w:right w:val="none" w:sz="0" w:space="0" w:color="auto"/>
          </w:divBdr>
        </w:div>
      </w:divsChild>
    </w:div>
    <w:div w:id="362441001">
      <w:bodyDiv w:val="1"/>
      <w:marLeft w:val="0"/>
      <w:marRight w:val="0"/>
      <w:marTop w:val="0"/>
      <w:marBottom w:val="0"/>
      <w:divBdr>
        <w:top w:val="none" w:sz="0" w:space="0" w:color="auto"/>
        <w:left w:val="none" w:sz="0" w:space="0" w:color="auto"/>
        <w:bottom w:val="none" w:sz="0" w:space="0" w:color="auto"/>
        <w:right w:val="none" w:sz="0" w:space="0" w:color="auto"/>
      </w:divBdr>
    </w:div>
    <w:div w:id="363215654">
      <w:bodyDiv w:val="1"/>
      <w:marLeft w:val="0"/>
      <w:marRight w:val="0"/>
      <w:marTop w:val="0"/>
      <w:marBottom w:val="0"/>
      <w:divBdr>
        <w:top w:val="none" w:sz="0" w:space="0" w:color="auto"/>
        <w:left w:val="none" w:sz="0" w:space="0" w:color="auto"/>
        <w:bottom w:val="none" w:sz="0" w:space="0" w:color="auto"/>
        <w:right w:val="none" w:sz="0" w:space="0" w:color="auto"/>
      </w:divBdr>
    </w:div>
    <w:div w:id="363479412">
      <w:bodyDiv w:val="1"/>
      <w:marLeft w:val="0"/>
      <w:marRight w:val="0"/>
      <w:marTop w:val="0"/>
      <w:marBottom w:val="0"/>
      <w:divBdr>
        <w:top w:val="none" w:sz="0" w:space="0" w:color="auto"/>
        <w:left w:val="none" w:sz="0" w:space="0" w:color="auto"/>
        <w:bottom w:val="none" w:sz="0" w:space="0" w:color="auto"/>
        <w:right w:val="none" w:sz="0" w:space="0" w:color="auto"/>
      </w:divBdr>
    </w:div>
    <w:div w:id="363873785">
      <w:bodyDiv w:val="1"/>
      <w:marLeft w:val="0"/>
      <w:marRight w:val="0"/>
      <w:marTop w:val="0"/>
      <w:marBottom w:val="0"/>
      <w:divBdr>
        <w:top w:val="none" w:sz="0" w:space="0" w:color="auto"/>
        <w:left w:val="none" w:sz="0" w:space="0" w:color="auto"/>
        <w:bottom w:val="none" w:sz="0" w:space="0" w:color="auto"/>
        <w:right w:val="none" w:sz="0" w:space="0" w:color="auto"/>
      </w:divBdr>
    </w:div>
    <w:div w:id="364406308">
      <w:bodyDiv w:val="1"/>
      <w:marLeft w:val="0"/>
      <w:marRight w:val="0"/>
      <w:marTop w:val="0"/>
      <w:marBottom w:val="0"/>
      <w:divBdr>
        <w:top w:val="none" w:sz="0" w:space="0" w:color="auto"/>
        <w:left w:val="none" w:sz="0" w:space="0" w:color="auto"/>
        <w:bottom w:val="none" w:sz="0" w:space="0" w:color="auto"/>
        <w:right w:val="none" w:sz="0" w:space="0" w:color="auto"/>
      </w:divBdr>
    </w:div>
    <w:div w:id="364407134">
      <w:bodyDiv w:val="1"/>
      <w:marLeft w:val="0"/>
      <w:marRight w:val="0"/>
      <w:marTop w:val="0"/>
      <w:marBottom w:val="0"/>
      <w:divBdr>
        <w:top w:val="none" w:sz="0" w:space="0" w:color="auto"/>
        <w:left w:val="none" w:sz="0" w:space="0" w:color="auto"/>
        <w:bottom w:val="none" w:sz="0" w:space="0" w:color="auto"/>
        <w:right w:val="none" w:sz="0" w:space="0" w:color="auto"/>
      </w:divBdr>
    </w:div>
    <w:div w:id="364527182">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5103365">
      <w:bodyDiv w:val="1"/>
      <w:marLeft w:val="0"/>
      <w:marRight w:val="0"/>
      <w:marTop w:val="0"/>
      <w:marBottom w:val="0"/>
      <w:divBdr>
        <w:top w:val="none" w:sz="0" w:space="0" w:color="auto"/>
        <w:left w:val="none" w:sz="0" w:space="0" w:color="auto"/>
        <w:bottom w:val="none" w:sz="0" w:space="0" w:color="auto"/>
        <w:right w:val="none" w:sz="0" w:space="0" w:color="auto"/>
      </w:divBdr>
    </w:div>
    <w:div w:id="365370935">
      <w:bodyDiv w:val="1"/>
      <w:marLeft w:val="0"/>
      <w:marRight w:val="0"/>
      <w:marTop w:val="0"/>
      <w:marBottom w:val="0"/>
      <w:divBdr>
        <w:top w:val="none" w:sz="0" w:space="0" w:color="auto"/>
        <w:left w:val="none" w:sz="0" w:space="0" w:color="auto"/>
        <w:bottom w:val="none" w:sz="0" w:space="0" w:color="auto"/>
        <w:right w:val="none" w:sz="0" w:space="0" w:color="auto"/>
      </w:divBdr>
    </w:div>
    <w:div w:id="365495395">
      <w:bodyDiv w:val="1"/>
      <w:marLeft w:val="0"/>
      <w:marRight w:val="0"/>
      <w:marTop w:val="0"/>
      <w:marBottom w:val="0"/>
      <w:divBdr>
        <w:top w:val="none" w:sz="0" w:space="0" w:color="auto"/>
        <w:left w:val="none" w:sz="0" w:space="0" w:color="auto"/>
        <w:bottom w:val="none" w:sz="0" w:space="0" w:color="auto"/>
        <w:right w:val="none" w:sz="0" w:space="0" w:color="auto"/>
      </w:divBdr>
    </w:div>
    <w:div w:id="365526139">
      <w:bodyDiv w:val="1"/>
      <w:marLeft w:val="0"/>
      <w:marRight w:val="0"/>
      <w:marTop w:val="0"/>
      <w:marBottom w:val="0"/>
      <w:divBdr>
        <w:top w:val="none" w:sz="0" w:space="0" w:color="auto"/>
        <w:left w:val="none" w:sz="0" w:space="0" w:color="auto"/>
        <w:bottom w:val="none" w:sz="0" w:space="0" w:color="auto"/>
        <w:right w:val="none" w:sz="0" w:space="0" w:color="auto"/>
      </w:divBdr>
    </w:div>
    <w:div w:id="365641202">
      <w:bodyDiv w:val="1"/>
      <w:marLeft w:val="0"/>
      <w:marRight w:val="0"/>
      <w:marTop w:val="0"/>
      <w:marBottom w:val="0"/>
      <w:divBdr>
        <w:top w:val="none" w:sz="0" w:space="0" w:color="auto"/>
        <w:left w:val="none" w:sz="0" w:space="0" w:color="auto"/>
        <w:bottom w:val="none" w:sz="0" w:space="0" w:color="auto"/>
        <w:right w:val="none" w:sz="0" w:space="0" w:color="auto"/>
      </w:divBdr>
    </w:div>
    <w:div w:id="365982369">
      <w:bodyDiv w:val="1"/>
      <w:marLeft w:val="0"/>
      <w:marRight w:val="0"/>
      <w:marTop w:val="0"/>
      <w:marBottom w:val="0"/>
      <w:divBdr>
        <w:top w:val="none" w:sz="0" w:space="0" w:color="auto"/>
        <w:left w:val="none" w:sz="0" w:space="0" w:color="auto"/>
        <w:bottom w:val="none" w:sz="0" w:space="0" w:color="auto"/>
        <w:right w:val="none" w:sz="0" w:space="0" w:color="auto"/>
      </w:divBdr>
    </w:div>
    <w:div w:id="366174737">
      <w:bodyDiv w:val="1"/>
      <w:marLeft w:val="0"/>
      <w:marRight w:val="0"/>
      <w:marTop w:val="0"/>
      <w:marBottom w:val="0"/>
      <w:divBdr>
        <w:top w:val="none" w:sz="0" w:space="0" w:color="auto"/>
        <w:left w:val="none" w:sz="0" w:space="0" w:color="auto"/>
        <w:bottom w:val="none" w:sz="0" w:space="0" w:color="auto"/>
        <w:right w:val="none" w:sz="0" w:space="0" w:color="auto"/>
      </w:divBdr>
    </w:div>
    <w:div w:id="366568519">
      <w:bodyDiv w:val="1"/>
      <w:marLeft w:val="0"/>
      <w:marRight w:val="0"/>
      <w:marTop w:val="0"/>
      <w:marBottom w:val="0"/>
      <w:divBdr>
        <w:top w:val="none" w:sz="0" w:space="0" w:color="auto"/>
        <w:left w:val="none" w:sz="0" w:space="0" w:color="auto"/>
        <w:bottom w:val="none" w:sz="0" w:space="0" w:color="auto"/>
        <w:right w:val="none" w:sz="0" w:space="0" w:color="auto"/>
      </w:divBdr>
    </w:div>
    <w:div w:id="366683912">
      <w:bodyDiv w:val="1"/>
      <w:marLeft w:val="0"/>
      <w:marRight w:val="0"/>
      <w:marTop w:val="0"/>
      <w:marBottom w:val="0"/>
      <w:divBdr>
        <w:top w:val="none" w:sz="0" w:space="0" w:color="auto"/>
        <w:left w:val="none" w:sz="0" w:space="0" w:color="auto"/>
        <w:bottom w:val="none" w:sz="0" w:space="0" w:color="auto"/>
        <w:right w:val="none" w:sz="0" w:space="0" w:color="auto"/>
      </w:divBdr>
    </w:div>
    <w:div w:id="366833669">
      <w:bodyDiv w:val="1"/>
      <w:marLeft w:val="0"/>
      <w:marRight w:val="0"/>
      <w:marTop w:val="0"/>
      <w:marBottom w:val="0"/>
      <w:divBdr>
        <w:top w:val="none" w:sz="0" w:space="0" w:color="auto"/>
        <w:left w:val="none" w:sz="0" w:space="0" w:color="auto"/>
        <w:bottom w:val="none" w:sz="0" w:space="0" w:color="auto"/>
        <w:right w:val="none" w:sz="0" w:space="0" w:color="auto"/>
      </w:divBdr>
    </w:div>
    <w:div w:id="367224423">
      <w:bodyDiv w:val="1"/>
      <w:marLeft w:val="0"/>
      <w:marRight w:val="0"/>
      <w:marTop w:val="0"/>
      <w:marBottom w:val="0"/>
      <w:divBdr>
        <w:top w:val="none" w:sz="0" w:space="0" w:color="auto"/>
        <w:left w:val="none" w:sz="0" w:space="0" w:color="auto"/>
        <w:bottom w:val="none" w:sz="0" w:space="0" w:color="auto"/>
        <w:right w:val="none" w:sz="0" w:space="0" w:color="auto"/>
      </w:divBdr>
    </w:div>
    <w:div w:id="367411120">
      <w:bodyDiv w:val="1"/>
      <w:marLeft w:val="0"/>
      <w:marRight w:val="0"/>
      <w:marTop w:val="0"/>
      <w:marBottom w:val="0"/>
      <w:divBdr>
        <w:top w:val="none" w:sz="0" w:space="0" w:color="auto"/>
        <w:left w:val="none" w:sz="0" w:space="0" w:color="auto"/>
        <w:bottom w:val="none" w:sz="0" w:space="0" w:color="auto"/>
        <w:right w:val="none" w:sz="0" w:space="0" w:color="auto"/>
      </w:divBdr>
    </w:div>
    <w:div w:id="367416967">
      <w:bodyDiv w:val="1"/>
      <w:marLeft w:val="0"/>
      <w:marRight w:val="0"/>
      <w:marTop w:val="0"/>
      <w:marBottom w:val="0"/>
      <w:divBdr>
        <w:top w:val="none" w:sz="0" w:space="0" w:color="auto"/>
        <w:left w:val="none" w:sz="0" w:space="0" w:color="auto"/>
        <w:bottom w:val="none" w:sz="0" w:space="0" w:color="auto"/>
        <w:right w:val="none" w:sz="0" w:space="0" w:color="auto"/>
      </w:divBdr>
    </w:div>
    <w:div w:id="368381264">
      <w:bodyDiv w:val="1"/>
      <w:marLeft w:val="0"/>
      <w:marRight w:val="0"/>
      <w:marTop w:val="0"/>
      <w:marBottom w:val="0"/>
      <w:divBdr>
        <w:top w:val="none" w:sz="0" w:space="0" w:color="auto"/>
        <w:left w:val="none" w:sz="0" w:space="0" w:color="auto"/>
        <w:bottom w:val="none" w:sz="0" w:space="0" w:color="auto"/>
        <w:right w:val="none" w:sz="0" w:space="0" w:color="auto"/>
      </w:divBdr>
    </w:div>
    <w:div w:id="368458664">
      <w:bodyDiv w:val="1"/>
      <w:marLeft w:val="0"/>
      <w:marRight w:val="0"/>
      <w:marTop w:val="0"/>
      <w:marBottom w:val="0"/>
      <w:divBdr>
        <w:top w:val="none" w:sz="0" w:space="0" w:color="auto"/>
        <w:left w:val="none" w:sz="0" w:space="0" w:color="auto"/>
        <w:bottom w:val="none" w:sz="0" w:space="0" w:color="auto"/>
        <w:right w:val="none" w:sz="0" w:space="0" w:color="auto"/>
      </w:divBdr>
    </w:div>
    <w:div w:id="368577690">
      <w:bodyDiv w:val="1"/>
      <w:marLeft w:val="0"/>
      <w:marRight w:val="0"/>
      <w:marTop w:val="0"/>
      <w:marBottom w:val="0"/>
      <w:divBdr>
        <w:top w:val="none" w:sz="0" w:space="0" w:color="auto"/>
        <w:left w:val="none" w:sz="0" w:space="0" w:color="auto"/>
        <w:bottom w:val="none" w:sz="0" w:space="0" w:color="auto"/>
        <w:right w:val="none" w:sz="0" w:space="0" w:color="auto"/>
      </w:divBdr>
    </w:div>
    <w:div w:id="368840249">
      <w:bodyDiv w:val="1"/>
      <w:marLeft w:val="0"/>
      <w:marRight w:val="0"/>
      <w:marTop w:val="0"/>
      <w:marBottom w:val="0"/>
      <w:divBdr>
        <w:top w:val="none" w:sz="0" w:space="0" w:color="auto"/>
        <w:left w:val="none" w:sz="0" w:space="0" w:color="auto"/>
        <w:bottom w:val="none" w:sz="0" w:space="0" w:color="auto"/>
        <w:right w:val="none" w:sz="0" w:space="0" w:color="auto"/>
      </w:divBdr>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082028">
      <w:bodyDiv w:val="1"/>
      <w:marLeft w:val="0"/>
      <w:marRight w:val="0"/>
      <w:marTop w:val="0"/>
      <w:marBottom w:val="0"/>
      <w:divBdr>
        <w:top w:val="none" w:sz="0" w:space="0" w:color="auto"/>
        <w:left w:val="none" w:sz="0" w:space="0" w:color="auto"/>
        <w:bottom w:val="none" w:sz="0" w:space="0" w:color="auto"/>
        <w:right w:val="none" w:sz="0" w:space="0" w:color="auto"/>
      </w:divBdr>
    </w:div>
    <w:div w:id="370229516">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0422783">
      <w:bodyDiv w:val="1"/>
      <w:marLeft w:val="0"/>
      <w:marRight w:val="0"/>
      <w:marTop w:val="0"/>
      <w:marBottom w:val="0"/>
      <w:divBdr>
        <w:top w:val="none" w:sz="0" w:space="0" w:color="auto"/>
        <w:left w:val="none" w:sz="0" w:space="0" w:color="auto"/>
        <w:bottom w:val="none" w:sz="0" w:space="0" w:color="auto"/>
        <w:right w:val="none" w:sz="0" w:space="0" w:color="auto"/>
      </w:divBdr>
    </w:div>
    <w:div w:id="370424055">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1079933">
      <w:bodyDiv w:val="1"/>
      <w:marLeft w:val="0"/>
      <w:marRight w:val="0"/>
      <w:marTop w:val="0"/>
      <w:marBottom w:val="0"/>
      <w:divBdr>
        <w:top w:val="none" w:sz="0" w:space="0" w:color="auto"/>
        <w:left w:val="none" w:sz="0" w:space="0" w:color="auto"/>
        <w:bottom w:val="none" w:sz="0" w:space="0" w:color="auto"/>
        <w:right w:val="none" w:sz="0" w:space="0" w:color="auto"/>
      </w:divBdr>
    </w:div>
    <w:div w:id="371268493">
      <w:bodyDiv w:val="1"/>
      <w:marLeft w:val="0"/>
      <w:marRight w:val="0"/>
      <w:marTop w:val="0"/>
      <w:marBottom w:val="0"/>
      <w:divBdr>
        <w:top w:val="none" w:sz="0" w:space="0" w:color="auto"/>
        <w:left w:val="none" w:sz="0" w:space="0" w:color="auto"/>
        <w:bottom w:val="none" w:sz="0" w:space="0" w:color="auto"/>
        <w:right w:val="none" w:sz="0" w:space="0" w:color="auto"/>
      </w:divBdr>
    </w:div>
    <w:div w:id="371342614">
      <w:bodyDiv w:val="1"/>
      <w:marLeft w:val="0"/>
      <w:marRight w:val="0"/>
      <w:marTop w:val="0"/>
      <w:marBottom w:val="0"/>
      <w:divBdr>
        <w:top w:val="none" w:sz="0" w:space="0" w:color="auto"/>
        <w:left w:val="none" w:sz="0" w:space="0" w:color="auto"/>
        <w:bottom w:val="none" w:sz="0" w:space="0" w:color="auto"/>
        <w:right w:val="none" w:sz="0" w:space="0" w:color="auto"/>
      </w:divBdr>
      <w:divsChild>
        <w:div w:id="548539804">
          <w:marLeft w:val="0"/>
          <w:marRight w:val="0"/>
          <w:marTop w:val="0"/>
          <w:marBottom w:val="0"/>
          <w:divBdr>
            <w:top w:val="none" w:sz="0" w:space="0" w:color="auto"/>
            <w:left w:val="none" w:sz="0" w:space="0" w:color="auto"/>
            <w:bottom w:val="none" w:sz="0" w:space="0" w:color="auto"/>
            <w:right w:val="none" w:sz="0" w:space="0" w:color="auto"/>
          </w:divBdr>
        </w:div>
        <w:div w:id="440996491">
          <w:marLeft w:val="0"/>
          <w:marRight w:val="0"/>
          <w:marTop w:val="0"/>
          <w:marBottom w:val="0"/>
          <w:divBdr>
            <w:top w:val="none" w:sz="0" w:space="0" w:color="auto"/>
            <w:left w:val="none" w:sz="0" w:space="0" w:color="auto"/>
            <w:bottom w:val="none" w:sz="0" w:space="0" w:color="auto"/>
            <w:right w:val="none" w:sz="0" w:space="0" w:color="auto"/>
          </w:divBdr>
        </w:div>
        <w:div w:id="2010594310">
          <w:marLeft w:val="0"/>
          <w:marRight w:val="0"/>
          <w:marTop w:val="0"/>
          <w:marBottom w:val="0"/>
          <w:divBdr>
            <w:top w:val="none" w:sz="0" w:space="0" w:color="auto"/>
            <w:left w:val="none" w:sz="0" w:space="0" w:color="auto"/>
            <w:bottom w:val="none" w:sz="0" w:space="0" w:color="auto"/>
            <w:right w:val="none" w:sz="0" w:space="0" w:color="auto"/>
          </w:divBdr>
        </w:div>
        <w:div w:id="1494644784">
          <w:marLeft w:val="0"/>
          <w:marRight w:val="0"/>
          <w:marTop w:val="0"/>
          <w:marBottom w:val="0"/>
          <w:divBdr>
            <w:top w:val="none" w:sz="0" w:space="0" w:color="auto"/>
            <w:left w:val="none" w:sz="0" w:space="0" w:color="auto"/>
            <w:bottom w:val="none" w:sz="0" w:space="0" w:color="auto"/>
            <w:right w:val="none" w:sz="0" w:space="0" w:color="auto"/>
          </w:divBdr>
        </w:div>
        <w:div w:id="2014794667">
          <w:marLeft w:val="0"/>
          <w:marRight w:val="0"/>
          <w:marTop w:val="0"/>
          <w:marBottom w:val="0"/>
          <w:divBdr>
            <w:top w:val="none" w:sz="0" w:space="0" w:color="auto"/>
            <w:left w:val="none" w:sz="0" w:space="0" w:color="auto"/>
            <w:bottom w:val="none" w:sz="0" w:space="0" w:color="auto"/>
            <w:right w:val="none" w:sz="0" w:space="0" w:color="auto"/>
          </w:divBdr>
        </w:div>
        <w:div w:id="1799686738">
          <w:marLeft w:val="0"/>
          <w:marRight w:val="0"/>
          <w:marTop w:val="0"/>
          <w:marBottom w:val="0"/>
          <w:divBdr>
            <w:top w:val="none" w:sz="0" w:space="0" w:color="auto"/>
            <w:left w:val="none" w:sz="0" w:space="0" w:color="auto"/>
            <w:bottom w:val="none" w:sz="0" w:space="0" w:color="auto"/>
            <w:right w:val="none" w:sz="0" w:space="0" w:color="auto"/>
          </w:divBdr>
        </w:div>
        <w:div w:id="80106036">
          <w:marLeft w:val="0"/>
          <w:marRight w:val="0"/>
          <w:marTop w:val="0"/>
          <w:marBottom w:val="0"/>
          <w:divBdr>
            <w:top w:val="none" w:sz="0" w:space="0" w:color="auto"/>
            <w:left w:val="none" w:sz="0" w:space="0" w:color="auto"/>
            <w:bottom w:val="none" w:sz="0" w:space="0" w:color="auto"/>
            <w:right w:val="none" w:sz="0" w:space="0" w:color="auto"/>
          </w:divBdr>
        </w:div>
        <w:div w:id="881282270">
          <w:marLeft w:val="0"/>
          <w:marRight w:val="0"/>
          <w:marTop w:val="0"/>
          <w:marBottom w:val="0"/>
          <w:divBdr>
            <w:top w:val="none" w:sz="0" w:space="0" w:color="auto"/>
            <w:left w:val="none" w:sz="0" w:space="0" w:color="auto"/>
            <w:bottom w:val="none" w:sz="0" w:space="0" w:color="auto"/>
            <w:right w:val="none" w:sz="0" w:space="0" w:color="auto"/>
          </w:divBdr>
        </w:div>
        <w:div w:id="1882018108">
          <w:marLeft w:val="0"/>
          <w:marRight w:val="0"/>
          <w:marTop w:val="0"/>
          <w:marBottom w:val="0"/>
          <w:divBdr>
            <w:top w:val="none" w:sz="0" w:space="0" w:color="auto"/>
            <w:left w:val="none" w:sz="0" w:space="0" w:color="auto"/>
            <w:bottom w:val="none" w:sz="0" w:space="0" w:color="auto"/>
            <w:right w:val="none" w:sz="0" w:space="0" w:color="auto"/>
          </w:divBdr>
        </w:div>
        <w:div w:id="141309165">
          <w:marLeft w:val="0"/>
          <w:marRight w:val="0"/>
          <w:marTop w:val="0"/>
          <w:marBottom w:val="0"/>
          <w:divBdr>
            <w:top w:val="none" w:sz="0" w:space="0" w:color="auto"/>
            <w:left w:val="none" w:sz="0" w:space="0" w:color="auto"/>
            <w:bottom w:val="none" w:sz="0" w:space="0" w:color="auto"/>
            <w:right w:val="none" w:sz="0" w:space="0" w:color="auto"/>
          </w:divBdr>
        </w:div>
        <w:div w:id="1919098101">
          <w:marLeft w:val="0"/>
          <w:marRight w:val="0"/>
          <w:marTop w:val="0"/>
          <w:marBottom w:val="0"/>
          <w:divBdr>
            <w:top w:val="none" w:sz="0" w:space="0" w:color="auto"/>
            <w:left w:val="none" w:sz="0" w:space="0" w:color="auto"/>
            <w:bottom w:val="none" w:sz="0" w:space="0" w:color="auto"/>
            <w:right w:val="none" w:sz="0" w:space="0" w:color="auto"/>
          </w:divBdr>
        </w:div>
        <w:div w:id="58752003">
          <w:marLeft w:val="0"/>
          <w:marRight w:val="0"/>
          <w:marTop w:val="0"/>
          <w:marBottom w:val="0"/>
          <w:divBdr>
            <w:top w:val="none" w:sz="0" w:space="0" w:color="auto"/>
            <w:left w:val="none" w:sz="0" w:space="0" w:color="auto"/>
            <w:bottom w:val="none" w:sz="0" w:space="0" w:color="auto"/>
            <w:right w:val="none" w:sz="0" w:space="0" w:color="auto"/>
          </w:divBdr>
        </w:div>
        <w:div w:id="657270550">
          <w:marLeft w:val="0"/>
          <w:marRight w:val="0"/>
          <w:marTop w:val="0"/>
          <w:marBottom w:val="0"/>
          <w:divBdr>
            <w:top w:val="none" w:sz="0" w:space="0" w:color="auto"/>
            <w:left w:val="none" w:sz="0" w:space="0" w:color="auto"/>
            <w:bottom w:val="none" w:sz="0" w:space="0" w:color="auto"/>
            <w:right w:val="none" w:sz="0" w:space="0" w:color="auto"/>
          </w:divBdr>
        </w:div>
        <w:div w:id="403186411">
          <w:marLeft w:val="0"/>
          <w:marRight w:val="0"/>
          <w:marTop w:val="0"/>
          <w:marBottom w:val="0"/>
          <w:divBdr>
            <w:top w:val="none" w:sz="0" w:space="0" w:color="auto"/>
            <w:left w:val="none" w:sz="0" w:space="0" w:color="auto"/>
            <w:bottom w:val="none" w:sz="0" w:space="0" w:color="auto"/>
            <w:right w:val="none" w:sz="0" w:space="0" w:color="auto"/>
          </w:divBdr>
        </w:div>
        <w:div w:id="895893294">
          <w:marLeft w:val="0"/>
          <w:marRight w:val="0"/>
          <w:marTop w:val="0"/>
          <w:marBottom w:val="0"/>
          <w:divBdr>
            <w:top w:val="none" w:sz="0" w:space="0" w:color="auto"/>
            <w:left w:val="none" w:sz="0" w:space="0" w:color="auto"/>
            <w:bottom w:val="none" w:sz="0" w:space="0" w:color="auto"/>
            <w:right w:val="none" w:sz="0" w:space="0" w:color="auto"/>
          </w:divBdr>
        </w:div>
        <w:div w:id="1481574654">
          <w:marLeft w:val="0"/>
          <w:marRight w:val="0"/>
          <w:marTop w:val="0"/>
          <w:marBottom w:val="0"/>
          <w:divBdr>
            <w:top w:val="none" w:sz="0" w:space="0" w:color="auto"/>
            <w:left w:val="none" w:sz="0" w:space="0" w:color="auto"/>
            <w:bottom w:val="none" w:sz="0" w:space="0" w:color="auto"/>
            <w:right w:val="none" w:sz="0" w:space="0" w:color="auto"/>
          </w:divBdr>
        </w:div>
        <w:div w:id="2050570798">
          <w:marLeft w:val="0"/>
          <w:marRight w:val="0"/>
          <w:marTop w:val="0"/>
          <w:marBottom w:val="0"/>
          <w:divBdr>
            <w:top w:val="none" w:sz="0" w:space="0" w:color="auto"/>
            <w:left w:val="none" w:sz="0" w:space="0" w:color="auto"/>
            <w:bottom w:val="none" w:sz="0" w:space="0" w:color="auto"/>
            <w:right w:val="none" w:sz="0" w:space="0" w:color="auto"/>
          </w:divBdr>
        </w:div>
        <w:div w:id="294995030">
          <w:marLeft w:val="0"/>
          <w:marRight w:val="0"/>
          <w:marTop w:val="0"/>
          <w:marBottom w:val="0"/>
          <w:divBdr>
            <w:top w:val="none" w:sz="0" w:space="0" w:color="auto"/>
            <w:left w:val="none" w:sz="0" w:space="0" w:color="auto"/>
            <w:bottom w:val="none" w:sz="0" w:space="0" w:color="auto"/>
            <w:right w:val="none" w:sz="0" w:space="0" w:color="auto"/>
          </w:divBdr>
        </w:div>
        <w:div w:id="812869378">
          <w:marLeft w:val="0"/>
          <w:marRight w:val="0"/>
          <w:marTop w:val="0"/>
          <w:marBottom w:val="0"/>
          <w:divBdr>
            <w:top w:val="none" w:sz="0" w:space="0" w:color="auto"/>
            <w:left w:val="none" w:sz="0" w:space="0" w:color="auto"/>
            <w:bottom w:val="none" w:sz="0" w:space="0" w:color="auto"/>
            <w:right w:val="none" w:sz="0" w:space="0" w:color="auto"/>
          </w:divBdr>
        </w:div>
        <w:div w:id="1604190609">
          <w:marLeft w:val="0"/>
          <w:marRight w:val="0"/>
          <w:marTop w:val="0"/>
          <w:marBottom w:val="0"/>
          <w:divBdr>
            <w:top w:val="none" w:sz="0" w:space="0" w:color="auto"/>
            <w:left w:val="none" w:sz="0" w:space="0" w:color="auto"/>
            <w:bottom w:val="none" w:sz="0" w:space="0" w:color="auto"/>
            <w:right w:val="none" w:sz="0" w:space="0" w:color="auto"/>
          </w:divBdr>
        </w:div>
        <w:div w:id="259988306">
          <w:marLeft w:val="0"/>
          <w:marRight w:val="0"/>
          <w:marTop w:val="0"/>
          <w:marBottom w:val="0"/>
          <w:divBdr>
            <w:top w:val="none" w:sz="0" w:space="0" w:color="auto"/>
            <w:left w:val="none" w:sz="0" w:space="0" w:color="auto"/>
            <w:bottom w:val="none" w:sz="0" w:space="0" w:color="auto"/>
            <w:right w:val="none" w:sz="0" w:space="0" w:color="auto"/>
          </w:divBdr>
        </w:div>
        <w:div w:id="955719875">
          <w:marLeft w:val="0"/>
          <w:marRight w:val="0"/>
          <w:marTop w:val="0"/>
          <w:marBottom w:val="0"/>
          <w:divBdr>
            <w:top w:val="none" w:sz="0" w:space="0" w:color="auto"/>
            <w:left w:val="none" w:sz="0" w:space="0" w:color="auto"/>
            <w:bottom w:val="none" w:sz="0" w:space="0" w:color="auto"/>
            <w:right w:val="none" w:sz="0" w:space="0" w:color="auto"/>
          </w:divBdr>
        </w:div>
        <w:div w:id="1481458724">
          <w:marLeft w:val="0"/>
          <w:marRight w:val="0"/>
          <w:marTop w:val="0"/>
          <w:marBottom w:val="0"/>
          <w:divBdr>
            <w:top w:val="none" w:sz="0" w:space="0" w:color="auto"/>
            <w:left w:val="none" w:sz="0" w:space="0" w:color="auto"/>
            <w:bottom w:val="none" w:sz="0" w:space="0" w:color="auto"/>
            <w:right w:val="none" w:sz="0" w:space="0" w:color="auto"/>
          </w:divBdr>
        </w:div>
        <w:div w:id="1153135029">
          <w:marLeft w:val="0"/>
          <w:marRight w:val="0"/>
          <w:marTop w:val="0"/>
          <w:marBottom w:val="0"/>
          <w:divBdr>
            <w:top w:val="none" w:sz="0" w:space="0" w:color="auto"/>
            <w:left w:val="none" w:sz="0" w:space="0" w:color="auto"/>
            <w:bottom w:val="none" w:sz="0" w:space="0" w:color="auto"/>
            <w:right w:val="none" w:sz="0" w:space="0" w:color="auto"/>
          </w:divBdr>
        </w:div>
        <w:div w:id="1504202641">
          <w:marLeft w:val="0"/>
          <w:marRight w:val="0"/>
          <w:marTop w:val="0"/>
          <w:marBottom w:val="0"/>
          <w:divBdr>
            <w:top w:val="none" w:sz="0" w:space="0" w:color="auto"/>
            <w:left w:val="none" w:sz="0" w:space="0" w:color="auto"/>
            <w:bottom w:val="none" w:sz="0" w:space="0" w:color="auto"/>
            <w:right w:val="none" w:sz="0" w:space="0" w:color="auto"/>
          </w:divBdr>
        </w:div>
        <w:div w:id="93596839">
          <w:marLeft w:val="0"/>
          <w:marRight w:val="0"/>
          <w:marTop w:val="0"/>
          <w:marBottom w:val="0"/>
          <w:divBdr>
            <w:top w:val="none" w:sz="0" w:space="0" w:color="auto"/>
            <w:left w:val="none" w:sz="0" w:space="0" w:color="auto"/>
            <w:bottom w:val="none" w:sz="0" w:space="0" w:color="auto"/>
            <w:right w:val="none" w:sz="0" w:space="0" w:color="auto"/>
          </w:divBdr>
        </w:div>
        <w:div w:id="525992612">
          <w:marLeft w:val="0"/>
          <w:marRight w:val="0"/>
          <w:marTop w:val="0"/>
          <w:marBottom w:val="0"/>
          <w:divBdr>
            <w:top w:val="none" w:sz="0" w:space="0" w:color="auto"/>
            <w:left w:val="none" w:sz="0" w:space="0" w:color="auto"/>
            <w:bottom w:val="none" w:sz="0" w:space="0" w:color="auto"/>
            <w:right w:val="none" w:sz="0" w:space="0" w:color="auto"/>
          </w:divBdr>
        </w:div>
        <w:div w:id="1257832847">
          <w:marLeft w:val="0"/>
          <w:marRight w:val="0"/>
          <w:marTop w:val="0"/>
          <w:marBottom w:val="0"/>
          <w:divBdr>
            <w:top w:val="none" w:sz="0" w:space="0" w:color="auto"/>
            <w:left w:val="none" w:sz="0" w:space="0" w:color="auto"/>
            <w:bottom w:val="none" w:sz="0" w:space="0" w:color="auto"/>
            <w:right w:val="none" w:sz="0" w:space="0" w:color="auto"/>
          </w:divBdr>
        </w:div>
        <w:div w:id="1487626203">
          <w:marLeft w:val="0"/>
          <w:marRight w:val="0"/>
          <w:marTop w:val="0"/>
          <w:marBottom w:val="0"/>
          <w:divBdr>
            <w:top w:val="none" w:sz="0" w:space="0" w:color="auto"/>
            <w:left w:val="none" w:sz="0" w:space="0" w:color="auto"/>
            <w:bottom w:val="none" w:sz="0" w:space="0" w:color="auto"/>
            <w:right w:val="none" w:sz="0" w:space="0" w:color="auto"/>
          </w:divBdr>
        </w:div>
        <w:div w:id="2145585922">
          <w:marLeft w:val="0"/>
          <w:marRight w:val="0"/>
          <w:marTop w:val="0"/>
          <w:marBottom w:val="0"/>
          <w:divBdr>
            <w:top w:val="none" w:sz="0" w:space="0" w:color="auto"/>
            <w:left w:val="none" w:sz="0" w:space="0" w:color="auto"/>
            <w:bottom w:val="none" w:sz="0" w:space="0" w:color="auto"/>
            <w:right w:val="none" w:sz="0" w:space="0" w:color="auto"/>
          </w:divBdr>
        </w:div>
        <w:div w:id="1565942965">
          <w:marLeft w:val="0"/>
          <w:marRight w:val="0"/>
          <w:marTop w:val="0"/>
          <w:marBottom w:val="0"/>
          <w:divBdr>
            <w:top w:val="none" w:sz="0" w:space="0" w:color="auto"/>
            <w:left w:val="none" w:sz="0" w:space="0" w:color="auto"/>
            <w:bottom w:val="none" w:sz="0" w:space="0" w:color="auto"/>
            <w:right w:val="none" w:sz="0" w:space="0" w:color="auto"/>
          </w:divBdr>
        </w:div>
        <w:div w:id="422259787">
          <w:marLeft w:val="0"/>
          <w:marRight w:val="0"/>
          <w:marTop w:val="0"/>
          <w:marBottom w:val="0"/>
          <w:divBdr>
            <w:top w:val="none" w:sz="0" w:space="0" w:color="auto"/>
            <w:left w:val="none" w:sz="0" w:space="0" w:color="auto"/>
            <w:bottom w:val="none" w:sz="0" w:space="0" w:color="auto"/>
            <w:right w:val="none" w:sz="0" w:space="0" w:color="auto"/>
          </w:divBdr>
        </w:div>
        <w:div w:id="1458912170">
          <w:marLeft w:val="0"/>
          <w:marRight w:val="0"/>
          <w:marTop w:val="0"/>
          <w:marBottom w:val="0"/>
          <w:divBdr>
            <w:top w:val="none" w:sz="0" w:space="0" w:color="auto"/>
            <w:left w:val="none" w:sz="0" w:space="0" w:color="auto"/>
            <w:bottom w:val="none" w:sz="0" w:space="0" w:color="auto"/>
            <w:right w:val="none" w:sz="0" w:space="0" w:color="auto"/>
          </w:divBdr>
        </w:div>
        <w:div w:id="62610832">
          <w:marLeft w:val="0"/>
          <w:marRight w:val="0"/>
          <w:marTop w:val="0"/>
          <w:marBottom w:val="0"/>
          <w:divBdr>
            <w:top w:val="none" w:sz="0" w:space="0" w:color="auto"/>
            <w:left w:val="none" w:sz="0" w:space="0" w:color="auto"/>
            <w:bottom w:val="none" w:sz="0" w:space="0" w:color="auto"/>
            <w:right w:val="none" w:sz="0" w:space="0" w:color="auto"/>
          </w:divBdr>
        </w:div>
        <w:div w:id="1982036836">
          <w:marLeft w:val="0"/>
          <w:marRight w:val="0"/>
          <w:marTop w:val="0"/>
          <w:marBottom w:val="0"/>
          <w:divBdr>
            <w:top w:val="none" w:sz="0" w:space="0" w:color="auto"/>
            <w:left w:val="none" w:sz="0" w:space="0" w:color="auto"/>
            <w:bottom w:val="none" w:sz="0" w:space="0" w:color="auto"/>
            <w:right w:val="none" w:sz="0" w:space="0" w:color="auto"/>
          </w:divBdr>
        </w:div>
        <w:div w:id="1591113596">
          <w:marLeft w:val="0"/>
          <w:marRight w:val="0"/>
          <w:marTop w:val="0"/>
          <w:marBottom w:val="0"/>
          <w:divBdr>
            <w:top w:val="none" w:sz="0" w:space="0" w:color="auto"/>
            <w:left w:val="none" w:sz="0" w:space="0" w:color="auto"/>
            <w:bottom w:val="none" w:sz="0" w:space="0" w:color="auto"/>
            <w:right w:val="none" w:sz="0" w:space="0" w:color="auto"/>
          </w:divBdr>
        </w:div>
        <w:div w:id="2122147811">
          <w:marLeft w:val="0"/>
          <w:marRight w:val="0"/>
          <w:marTop w:val="0"/>
          <w:marBottom w:val="0"/>
          <w:divBdr>
            <w:top w:val="none" w:sz="0" w:space="0" w:color="auto"/>
            <w:left w:val="none" w:sz="0" w:space="0" w:color="auto"/>
            <w:bottom w:val="none" w:sz="0" w:space="0" w:color="auto"/>
            <w:right w:val="none" w:sz="0" w:space="0" w:color="auto"/>
          </w:divBdr>
        </w:div>
        <w:div w:id="500893893">
          <w:marLeft w:val="0"/>
          <w:marRight w:val="0"/>
          <w:marTop w:val="0"/>
          <w:marBottom w:val="0"/>
          <w:divBdr>
            <w:top w:val="none" w:sz="0" w:space="0" w:color="auto"/>
            <w:left w:val="none" w:sz="0" w:space="0" w:color="auto"/>
            <w:bottom w:val="none" w:sz="0" w:space="0" w:color="auto"/>
            <w:right w:val="none" w:sz="0" w:space="0" w:color="auto"/>
          </w:divBdr>
        </w:div>
        <w:div w:id="46733867">
          <w:marLeft w:val="0"/>
          <w:marRight w:val="0"/>
          <w:marTop w:val="0"/>
          <w:marBottom w:val="0"/>
          <w:divBdr>
            <w:top w:val="none" w:sz="0" w:space="0" w:color="auto"/>
            <w:left w:val="none" w:sz="0" w:space="0" w:color="auto"/>
            <w:bottom w:val="none" w:sz="0" w:space="0" w:color="auto"/>
            <w:right w:val="none" w:sz="0" w:space="0" w:color="auto"/>
          </w:divBdr>
        </w:div>
        <w:div w:id="16202660">
          <w:marLeft w:val="0"/>
          <w:marRight w:val="0"/>
          <w:marTop w:val="0"/>
          <w:marBottom w:val="0"/>
          <w:divBdr>
            <w:top w:val="none" w:sz="0" w:space="0" w:color="auto"/>
            <w:left w:val="none" w:sz="0" w:space="0" w:color="auto"/>
            <w:bottom w:val="none" w:sz="0" w:space="0" w:color="auto"/>
            <w:right w:val="none" w:sz="0" w:space="0" w:color="auto"/>
          </w:divBdr>
        </w:div>
        <w:div w:id="654799044">
          <w:marLeft w:val="0"/>
          <w:marRight w:val="0"/>
          <w:marTop w:val="0"/>
          <w:marBottom w:val="0"/>
          <w:divBdr>
            <w:top w:val="none" w:sz="0" w:space="0" w:color="auto"/>
            <w:left w:val="none" w:sz="0" w:space="0" w:color="auto"/>
            <w:bottom w:val="none" w:sz="0" w:space="0" w:color="auto"/>
            <w:right w:val="none" w:sz="0" w:space="0" w:color="auto"/>
          </w:divBdr>
        </w:div>
        <w:div w:id="985862729">
          <w:marLeft w:val="0"/>
          <w:marRight w:val="0"/>
          <w:marTop w:val="0"/>
          <w:marBottom w:val="0"/>
          <w:divBdr>
            <w:top w:val="none" w:sz="0" w:space="0" w:color="auto"/>
            <w:left w:val="none" w:sz="0" w:space="0" w:color="auto"/>
            <w:bottom w:val="none" w:sz="0" w:space="0" w:color="auto"/>
            <w:right w:val="none" w:sz="0" w:space="0" w:color="auto"/>
          </w:divBdr>
        </w:div>
        <w:div w:id="78454735">
          <w:marLeft w:val="0"/>
          <w:marRight w:val="0"/>
          <w:marTop w:val="0"/>
          <w:marBottom w:val="0"/>
          <w:divBdr>
            <w:top w:val="none" w:sz="0" w:space="0" w:color="auto"/>
            <w:left w:val="none" w:sz="0" w:space="0" w:color="auto"/>
            <w:bottom w:val="none" w:sz="0" w:space="0" w:color="auto"/>
            <w:right w:val="none" w:sz="0" w:space="0" w:color="auto"/>
          </w:divBdr>
        </w:div>
        <w:div w:id="1698509148">
          <w:marLeft w:val="0"/>
          <w:marRight w:val="0"/>
          <w:marTop w:val="0"/>
          <w:marBottom w:val="0"/>
          <w:divBdr>
            <w:top w:val="none" w:sz="0" w:space="0" w:color="auto"/>
            <w:left w:val="none" w:sz="0" w:space="0" w:color="auto"/>
            <w:bottom w:val="none" w:sz="0" w:space="0" w:color="auto"/>
            <w:right w:val="none" w:sz="0" w:space="0" w:color="auto"/>
          </w:divBdr>
        </w:div>
        <w:div w:id="846208469">
          <w:marLeft w:val="0"/>
          <w:marRight w:val="0"/>
          <w:marTop w:val="0"/>
          <w:marBottom w:val="0"/>
          <w:divBdr>
            <w:top w:val="none" w:sz="0" w:space="0" w:color="auto"/>
            <w:left w:val="none" w:sz="0" w:space="0" w:color="auto"/>
            <w:bottom w:val="none" w:sz="0" w:space="0" w:color="auto"/>
            <w:right w:val="none" w:sz="0" w:space="0" w:color="auto"/>
          </w:divBdr>
        </w:div>
        <w:div w:id="382992823">
          <w:marLeft w:val="0"/>
          <w:marRight w:val="0"/>
          <w:marTop w:val="0"/>
          <w:marBottom w:val="0"/>
          <w:divBdr>
            <w:top w:val="none" w:sz="0" w:space="0" w:color="auto"/>
            <w:left w:val="none" w:sz="0" w:space="0" w:color="auto"/>
            <w:bottom w:val="none" w:sz="0" w:space="0" w:color="auto"/>
            <w:right w:val="none" w:sz="0" w:space="0" w:color="auto"/>
          </w:divBdr>
        </w:div>
        <w:div w:id="1267613811">
          <w:marLeft w:val="0"/>
          <w:marRight w:val="0"/>
          <w:marTop w:val="0"/>
          <w:marBottom w:val="0"/>
          <w:divBdr>
            <w:top w:val="none" w:sz="0" w:space="0" w:color="auto"/>
            <w:left w:val="none" w:sz="0" w:space="0" w:color="auto"/>
            <w:bottom w:val="none" w:sz="0" w:space="0" w:color="auto"/>
            <w:right w:val="none" w:sz="0" w:space="0" w:color="auto"/>
          </w:divBdr>
        </w:div>
        <w:div w:id="618296313">
          <w:marLeft w:val="0"/>
          <w:marRight w:val="0"/>
          <w:marTop w:val="0"/>
          <w:marBottom w:val="0"/>
          <w:divBdr>
            <w:top w:val="none" w:sz="0" w:space="0" w:color="auto"/>
            <w:left w:val="none" w:sz="0" w:space="0" w:color="auto"/>
            <w:bottom w:val="none" w:sz="0" w:space="0" w:color="auto"/>
            <w:right w:val="none" w:sz="0" w:space="0" w:color="auto"/>
          </w:divBdr>
        </w:div>
        <w:div w:id="1254168781">
          <w:marLeft w:val="0"/>
          <w:marRight w:val="0"/>
          <w:marTop w:val="0"/>
          <w:marBottom w:val="0"/>
          <w:divBdr>
            <w:top w:val="none" w:sz="0" w:space="0" w:color="auto"/>
            <w:left w:val="none" w:sz="0" w:space="0" w:color="auto"/>
            <w:bottom w:val="none" w:sz="0" w:space="0" w:color="auto"/>
            <w:right w:val="none" w:sz="0" w:space="0" w:color="auto"/>
          </w:divBdr>
        </w:div>
        <w:div w:id="1997763288">
          <w:marLeft w:val="0"/>
          <w:marRight w:val="0"/>
          <w:marTop w:val="0"/>
          <w:marBottom w:val="0"/>
          <w:divBdr>
            <w:top w:val="none" w:sz="0" w:space="0" w:color="auto"/>
            <w:left w:val="none" w:sz="0" w:space="0" w:color="auto"/>
            <w:bottom w:val="none" w:sz="0" w:space="0" w:color="auto"/>
            <w:right w:val="none" w:sz="0" w:space="0" w:color="auto"/>
          </w:divBdr>
        </w:div>
        <w:div w:id="2003506525">
          <w:marLeft w:val="0"/>
          <w:marRight w:val="0"/>
          <w:marTop w:val="0"/>
          <w:marBottom w:val="0"/>
          <w:divBdr>
            <w:top w:val="none" w:sz="0" w:space="0" w:color="auto"/>
            <w:left w:val="none" w:sz="0" w:space="0" w:color="auto"/>
            <w:bottom w:val="none" w:sz="0" w:space="0" w:color="auto"/>
            <w:right w:val="none" w:sz="0" w:space="0" w:color="auto"/>
          </w:divBdr>
        </w:div>
        <w:div w:id="699166060">
          <w:marLeft w:val="0"/>
          <w:marRight w:val="0"/>
          <w:marTop w:val="0"/>
          <w:marBottom w:val="0"/>
          <w:divBdr>
            <w:top w:val="none" w:sz="0" w:space="0" w:color="auto"/>
            <w:left w:val="none" w:sz="0" w:space="0" w:color="auto"/>
            <w:bottom w:val="none" w:sz="0" w:space="0" w:color="auto"/>
            <w:right w:val="none" w:sz="0" w:space="0" w:color="auto"/>
          </w:divBdr>
        </w:div>
        <w:div w:id="1707363222">
          <w:marLeft w:val="0"/>
          <w:marRight w:val="0"/>
          <w:marTop w:val="0"/>
          <w:marBottom w:val="0"/>
          <w:divBdr>
            <w:top w:val="none" w:sz="0" w:space="0" w:color="auto"/>
            <w:left w:val="none" w:sz="0" w:space="0" w:color="auto"/>
            <w:bottom w:val="none" w:sz="0" w:space="0" w:color="auto"/>
            <w:right w:val="none" w:sz="0" w:space="0" w:color="auto"/>
          </w:divBdr>
        </w:div>
        <w:div w:id="1354959127">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364206419">
          <w:marLeft w:val="0"/>
          <w:marRight w:val="0"/>
          <w:marTop w:val="0"/>
          <w:marBottom w:val="0"/>
          <w:divBdr>
            <w:top w:val="none" w:sz="0" w:space="0" w:color="auto"/>
            <w:left w:val="none" w:sz="0" w:space="0" w:color="auto"/>
            <w:bottom w:val="none" w:sz="0" w:space="0" w:color="auto"/>
            <w:right w:val="none" w:sz="0" w:space="0" w:color="auto"/>
          </w:divBdr>
        </w:div>
        <w:div w:id="980228669">
          <w:marLeft w:val="0"/>
          <w:marRight w:val="0"/>
          <w:marTop w:val="0"/>
          <w:marBottom w:val="0"/>
          <w:divBdr>
            <w:top w:val="none" w:sz="0" w:space="0" w:color="auto"/>
            <w:left w:val="none" w:sz="0" w:space="0" w:color="auto"/>
            <w:bottom w:val="none" w:sz="0" w:space="0" w:color="auto"/>
            <w:right w:val="none" w:sz="0" w:space="0" w:color="auto"/>
          </w:divBdr>
        </w:div>
        <w:div w:id="911282218">
          <w:marLeft w:val="0"/>
          <w:marRight w:val="0"/>
          <w:marTop w:val="0"/>
          <w:marBottom w:val="0"/>
          <w:divBdr>
            <w:top w:val="none" w:sz="0" w:space="0" w:color="auto"/>
            <w:left w:val="none" w:sz="0" w:space="0" w:color="auto"/>
            <w:bottom w:val="none" w:sz="0" w:space="0" w:color="auto"/>
            <w:right w:val="none" w:sz="0" w:space="0" w:color="auto"/>
          </w:divBdr>
        </w:div>
        <w:div w:id="452017354">
          <w:marLeft w:val="0"/>
          <w:marRight w:val="0"/>
          <w:marTop w:val="0"/>
          <w:marBottom w:val="0"/>
          <w:divBdr>
            <w:top w:val="none" w:sz="0" w:space="0" w:color="auto"/>
            <w:left w:val="none" w:sz="0" w:space="0" w:color="auto"/>
            <w:bottom w:val="none" w:sz="0" w:space="0" w:color="auto"/>
            <w:right w:val="none" w:sz="0" w:space="0" w:color="auto"/>
          </w:divBdr>
        </w:div>
        <w:div w:id="579945905">
          <w:marLeft w:val="0"/>
          <w:marRight w:val="0"/>
          <w:marTop w:val="0"/>
          <w:marBottom w:val="0"/>
          <w:divBdr>
            <w:top w:val="none" w:sz="0" w:space="0" w:color="auto"/>
            <w:left w:val="none" w:sz="0" w:space="0" w:color="auto"/>
            <w:bottom w:val="none" w:sz="0" w:space="0" w:color="auto"/>
            <w:right w:val="none" w:sz="0" w:space="0" w:color="auto"/>
          </w:divBdr>
        </w:div>
        <w:div w:id="757098742">
          <w:marLeft w:val="0"/>
          <w:marRight w:val="0"/>
          <w:marTop w:val="0"/>
          <w:marBottom w:val="0"/>
          <w:divBdr>
            <w:top w:val="none" w:sz="0" w:space="0" w:color="auto"/>
            <w:left w:val="none" w:sz="0" w:space="0" w:color="auto"/>
            <w:bottom w:val="none" w:sz="0" w:space="0" w:color="auto"/>
            <w:right w:val="none" w:sz="0" w:space="0" w:color="auto"/>
          </w:divBdr>
        </w:div>
        <w:div w:id="1249389836">
          <w:marLeft w:val="0"/>
          <w:marRight w:val="0"/>
          <w:marTop w:val="0"/>
          <w:marBottom w:val="0"/>
          <w:divBdr>
            <w:top w:val="none" w:sz="0" w:space="0" w:color="auto"/>
            <w:left w:val="none" w:sz="0" w:space="0" w:color="auto"/>
            <w:bottom w:val="none" w:sz="0" w:space="0" w:color="auto"/>
            <w:right w:val="none" w:sz="0" w:space="0" w:color="auto"/>
          </w:divBdr>
        </w:div>
        <w:div w:id="1173452085">
          <w:marLeft w:val="0"/>
          <w:marRight w:val="0"/>
          <w:marTop w:val="0"/>
          <w:marBottom w:val="0"/>
          <w:divBdr>
            <w:top w:val="none" w:sz="0" w:space="0" w:color="auto"/>
            <w:left w:val="none" w:sz="0" w:space="0" w:color="auto"/>
            <w:bottom w:val="none" w:sz="0" w:space="0" w:color="auto"/>
            <w:right w:val="none" w:sz="0" w:space="0" w:color="auto"/>
          </w:divBdr>
        </w:div>
        <w:div w:id="394817312">
          <w:marLeft w:val="0"/>
          <w:marRight w:val="0"/>
          <w:marTop w:val="0"/>
          <w:marBottom w:val="0"/>
          <w:divBdr>
            <w:top w:val="none" w:sz="0" w:space="0" w:color="auto"/>
            <w:left w:val="none" w:sz="0" w:space="0" w:color="auto"/>
            <w:bottom w:val="none" w:sz="0" w:space="0" w:color="auto"/>
            <w:right w:val="none" w:sz="0" w:space="0" w:color="auto"/>
          </w:divBdr>
        </w:div>
        <w:div w:id="1139611291">
          <w:marLeft w:val="0"/>
          <w:marRight w:val="0"/>
          <w:marTop w:val="0"/>
          <w:marBottom w:val="0"/>
          <w:divBdr>
            <w:top w:val="none" w:sz="0" w:space="0" w:color="auto"/>
            <w:left w:val="none" w:sz="0" w:space="0" w:color="auto"/>
            <w:bottom w:val="none" w:sz="0" w:space="0" w:color="auto"/>
            <w:right w:val="none" w:sz="0" w:space="0" w:color="auto"/>
          </w:divBdr>
        </w:div>
        <w:div w:id="926496550">
          <w:marLeft w:val="0"/>
          <w:marRight w:val="0"/>
          <w:marTop w:val="0"/>
          <w:marBottom w:val="0"/>
          <w:divBdr>
            <w:top w:val="none" w:sz="0" w:space="0" w:color="auto"/>
            <w:left w:val="none" w:sz="0" w:space="0" w:color="auto"/>
            <w:bottom w:val="none" w:sz="0" w:space="0" w:color="auto"/>
            <w:right w:val="none" w:sz="0" w:space="0" w:color="auto"/>
          </w:divBdr>
        </w:div>
        <w:div w:id="931857684">
          <w:marLeft w:val="0"/>
          <w:marRight w:val="0"/>
          <w:marTop w:val="0"/>
          <w:marBottom w:val="0"/>
          <w:divBdr>
            <w:top w:val="none" w:sz="0" w:space="0" w:color="auto"/>
            <w:left w:val="none" w:sz="0" w:space="0" w:color="auto"/>
            <w:bottom w:val="none" w:sz="0" w:space="0" w:color="auto"/>
            <w:right w:val="none" w:sz="0" w:space="0" w:color="auto"/>
          </w:divBdr>
        </w:div>
        <w:div w:id="1511288812">
          <w:marLeft w:val="0"/>
          <w:marRight w:val="0"/>
          <w:marTop w:val="0"/>
          <w:marBottom w:val="0"/>
          <w:divBdr>
            <w:top w:val="none" w:sz="0" w:space="0" w:color="auto"/>
            <w:left w:val="none" w:sz="0" w:space="0" w:color="auto"/>
            <w:bottom w:val="none" w:sz="0" w:space="0" w:color="auto"/>
            <w:right w:val="none" w:sz="0" w:space="0" w:color="auto"/>
          </w:divBdr>
        </w:div>
        <w:div w:id="1241334620">
          <w:marLeft w:val="0"/>
          <w:marRight w:val="0"/>
          <w:marTop w:val="0"/>
          <w:marBottom w:val="0"/>
          <w:divBdr>
            <w:top w:val="none" w:sz="0" w:space="0" w:color="auto"/>
            <w:left w:val="none" w:sz="0" w:space="0" w:color="auto"/>
            <w:bottom w:val="none" w:sz="0" w:space="0" w:color="auto"/>
            <w:right w:val="none" w:sz="0" w:space="0" w:color="auto"/>
          </w:divBdr>
        </w:div>
        <w:div w:id="909775695">
          <w:marLeft w:val="0"/>
          <w:marRight w:val="0"/>
          <w:marTop w:val="0"/>
          <w:marBottom w:val="0"/>
          <w:divBdr>
            <w:top w:val="none" w:sz="0" w:space="0" w:color="auto"/>
            <w:left w:val="none" w:sz="0" w:space="0" w:color="auto"/>
            <w:bottom w:val="none" w:sz="0" w:space="0" w:color="auto"/>
            <w:right w:val="none" w:sz="0" w:space="0" w:color="auto"/>
          </w:divBdr>
        </w:div>
        <w:div w:id="1100570508">
          <w:marLeft w:val="0"/>
          <w:marRight w:val="0"/>
          <w:marTop w:val="0"/>
          <w:marBottom w:val="0"/>
          <w:divBdr>
            <w:top w:val="none" w:sz="0" w:space="0" w:color="auto"/>
            <w:left w:val="none" w:sz="0" w:space="0" w:color="auto"/>
            <w:bottom w:val="none" w:sz="0" w:space="0" w:color="auto"/>
            <w:right w:val="none" w:sz="0" w:space="0" w:color="auto"/>
          </w:divBdr>
        </w:div>
        <w:div w:id="647323485">
          <w:marLeft w:val="0"/>
          <w:marRight w:val="0"/>
          <w:marTop w:val="0"/>
          <w:marBottom w:val="0"/>
          <w:divBdr>
            <w:top w:val="none" w:sz="0" w:space="0" w:color="auto"/>
            <w:left w:val="none" w:sz="0" w:space="0" w:color="auto"/>
            <w:bottom w:val="none" w:sz="0" w:space="0" w:color="auto"/>
            <w:right w:val="none" w:sz="0" w:space="0" w:color="auto"/>
          </w:divBdr>
        </w:div>
      </w:divsChild>
    </w:div>
    <w:div w:id="372001048">
      <w:bodyDiv w:val="1"/>
      <w:marLeft w:val="0"/>
      <w:marRight w:val="0"/>
      <w:marTop w:val="0"/>
      <w:marBottom w:val="0"/>
      <w:divBdr>
        <w:top w:val="none" w:sz="0" w:space="0" w:color="auto"/>
        <w:left w:val="none" w:sz="0" w:space="0" w:color="auto"/>
        <w:bottom w:val="none" w:sz="0" w:space="0" w:color="auto"/>
        <w:right w:val="none" w:sz="0" w:space="0" w:color="auto"/>
      </w:divBdr>
    </w:div>
    <w:div w:id="372388461">
      <w:bodyDiv w:val="1"/>
      <w:marLeft w:val="0"/>
      <w:marRight w:val="0"/>
      <w:marTop w:val="0"/>
      <w:marBottom w:val="0"/>
      <w:divBdr>
        <w:top w:val="none" w:sz="0" w:space="0" w:color="auto"/>
        <w:left w:val="none" w:sz="0" w:space="0" w:color="auto"/>
        <w:bottom w:val="none" w:sz="0" w:space="0" w:color="auto"/>
        <w:right w:val="none" w:sz="0" w:space="0" w:color="auto"/>
      </w:divBdr>
    </w:div>
    <w:div w:id="372508242">
      <w:bodyDiv w:val="1"/>
      <w:marLeft w:val="0"/>
      <w:marRight w:val="0"/>
      <w:marTop w:val="0"/>
      <w:marBottom w:val="0"/>
      <w:divBdr>
        <w:top w:val="none" w:sz="0" w:space="0" w:color="auto"/>
        <w:left w:val="none" w:sz="0" w:space="0" w:color="auto"/>
        <w:bottom w:val="none" w:sz="0" w:space="0" w:color="auto"/>
        <w:right w:val="none" w:sz="0" w:space="0" w:color="auto"/>
      </w:divBdr>
    </w:div>
    <w:div w:id="372779554">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3580048">
      <w:bodyDiv w:val="1"/>
      <w:marLeft w:val="0"/>
      <w:marRight w:val="0"/>
      <w:marTop w:val="0"/>
      <w:marBottom w:val="0"/>
      <w:divBdr>
        <w:top w:val="none" w:sz="0" w:space="0" w:color="auto"/>
        <w:left w:val="none" w:sz="0" w:space="0" w:color="auto"/>
        <w:bottom w:val="none" w:sz="0" w:space="0" w:color="auto"/>
        <w:right w:val="none" w:sz="0" w:space="0" w:color="auto"/>
      </w:divBdr>
    </w:div>
    <w:div w:id="373818356">
      <w:bodyDiv w:val="1"/>
      <w:marLeft w:val="0"/>
      <w:marRight w:val="0"/>
      <w:marTop w:val="0"/>
      <w:marBottom w:val="0"/>
      <w:divBdr>
        <w:top w:val="none" w:sz="0" w:space="0" w:color="auto"/>
        <w:left w:val="none" w:sz="0" w:space="0" w:color="auto"/>
        <w:bottom w:val="none" w:sz="0" w:space="0" w:color="auto"/>
        <w:right w:val="none" w:sz="0" w:space="0" w:color="auto"/>
      </w:divBdr>
    </w:div>
    <w:div w:id="373892800">
      <w:bodyDiv w:val="1"/>
      <w:marLeft w:val="0"/>
      <w:marRight w:val="0"/>
      <w:marTop w:val="0"/>
      <w:marBottom w:val="0"/>
      <w:divBdr>
        <w:top w:val="none" w:sz="0" w:space="0" w:color="auto"/>
        <w:left w:val="none" w:sz="0" w:space="0" w:color="auto"/>
        <w:bottom w:val="none" w:sz="0" w:space="0" w:color="auto"/>
        <w:right w:val="none" w:sz="0" w:space="0" w:color="auto"/>
      </w:divBdr>
    </w:div>
    <w:div w:id="373967723">
      <w:bodyDiv w:val="1"/>
      <w:marLeft w:val="0"/>
      <w:marRight w:val="0"/>
      <w:marTop w:val="0"/>
      <w:marBottom w:val="0"/>
      <w:divBdr>
        <w:top w:val="none" w:sz="0" w:space="0" w:color="auto"/>
        <w:left w:val="none" w:sz="0" w:space="0" w:color="auto"/>
        <w:bottom w:val="none" w:sz="0" w:space="0" w:color="auto"/>
        <w:right w:val="none" w:sz="0" w:space="0" w:color="auto"/>
      </w:divBdr>
    </w:div>
    <w:div w:id="374238631">
      <w:bodyDiv w:val="1"/>
      <w:marLeft w:val="0"/>
      <w:marRight w:val="0"/>
      <w:marTop w:val="0"/>
      <w:marBottom w:val="0"/>
      <w:divBdr>
        <w:top w:val="none" w:sz="0" w:space="0" w:color="auto"/>
        <w:left w:val="none" w:sz="0" w:space="0" w:color="auto"/>
        <w:bottom w:val="none" w:sz="0" w:space="0" w:color="auto"/>
        <w:right w:val="none" w:sz="0" w:space="0" w:color="auto"/>
      </w:divBdr>
    </w:div>
    <w:div w:id="374239672">
      <w:bodyDiv w:val="1"/>
      <w:marLeft w:val="0"/>
      <w:marRight w:val="0"/>
      <w:marTop w:val="0"/>
      <w:marBottom w:val="0"/>
      <w:divBdr>
        <w:top w:val="none" w:sz="0" w:space="0" w:color="auto"/>
        <w:left w:val="none" w:sz="0" w:space="0" w:color="auto"/>
        <w:bottom w:val="none" w:sz="0" w:space="0" w:color="auto"/>
        <w:right w:val="none" w:sz="0" w:space="0" w:color="auto"/>
      </w:divBdr>
    </w:div>
    <w:div w:id="374502437">
      <w:bodyDiv w:val="1"/>
      <w:marLeft w:val="0"/>
      <w:marRight w:val="0"/>
      <w:marTop w:val="0"/>
      <w:marBottom w:val="0"/>
      <w:divBdr>
        <w:top w:val="none" w:sz="0" w:space="0" w:color="auto"/>
        <w:left w:val="none" w:sz="0" w:space="0" w:color="auto"/>
        <w:bottom w:val="none" w:sz="0" w:space="0" w:color="auto"/>
        <w:right w:val="none" w:sz="0" w:space="0" w:color="auto"/>
      </w:divBdr>
    </w:div>
    <w:div w:id="375086299">
      <w:bodyDiv w:val="1"/>
      <w:marLeft w:val="0"/>
      <w:marRight w:val="0"/>
      <w:marTop w:val="0"/>
      <w:marBottom w:val="0"/>
      <w:divBdr>
        <w:top w:val="none" w:sz="0" w:space="0" w:color="auto"/>
        <w:left w:val="none" w:sz="0" w:space="0" w:color="auto"/>
        <w:bottom w:val="none" w:sz="0" w:space="0" w:color="auto"/>
        <w:right w:val="none" w:sz="0" w:space="0" w:color="auto"/>
      </w:divBdr>
    </w:div>
    <w:div w:id="375474040">
      <w:bodyDiv w:val="1"/>
      <w:marLeft w:val="0"/>
      <w:marRight w:val="0"/>
      <w:marTop w:val="0"/>
      <w:marBottom w:val="0"/>
      <w:divBdr>
        <w:top w:val="none" w:sz="0" w:space="0" w:color="auto"/>
        <w:left w:val="none" w:sz="0" w:space="0" w:color="auto"/>
        <w:bottom w:val="none" w:sz="0" w:space="0" w:color="auto"/>
        <w:right w:val="none" w:sz="0" w:space="0" w:color="auto"/>
      </w:divBdr>
    </w:div>
    <w:div w:id="375858490">
      <w:bodyDiv w:val="1"/>
      <w:marLeft w:val="0"/>
      <w:marRight w:val="0"/>
      <w:marTop w:val="0"/>
      <w:marBottom w:val="0"/>
      <w:divBdr>
        <w:top w:val="none" w:sz="0" w:space="0" w:color="auto"/>
        <w:left w:val="none" w:sz="0" w:space="0" w:color="auto"/>
        <w:bottom w:val="none" w:sz="0" w:space="0" w:color="auto"/>
        <w:right w:val="none" w:sz="0" w:space="0" w:color="auto"/>
      </w:divBdr>
    </w:div>
    <w:div w:id="375861881">
      <w:bodyDiv w:val="1"/>
      <w:marLeft w:val="0"/>
      <w:marRight w:val="0"/>
      <w:marTop w:val="0"/>
      <w:marBottom w:val="0"/>
      <w:divBdr>
        <w:top w:val="none" w:sz="0" w:space="0" w:color="auto"/>
        <w:left w:val="none" w:sz="0" w:space="0" w:color="auto"/>
        <w:bottom w:val="none" w:sz="0" w:space="0" w:color="auto"/>
        <w:right w:val="none" w:sz="0" w:space="0" w:color="auto"/>
      </w:divBdr>
    </w:div>
    <w:div w:id="375934444">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6584405">
      <w:bodyDiv w:val="1"/>
      <w:marLeft w:val="0"/>
      <w:marRight w:val="0"/>
      <w:marTop w:val="0"/>
      <w:marBottom w:val="0"/>
      <w:divBdr>
        <w:top w:val="none" w:sz="0" w:space="0" w:color="auto"/>
        <w:left w:val="none" w:sz="0" w:space="0" w:color="auto"/>
        <w:bottom w:val="none" w:sz="0" w:space="0" w:color="auto"/>
        <w:right w:val="none" w:sz="0" w:space="0" w:color="auto"/>
      </w:divBdr>
    </w:div>
    <w:div w:id="376588365">
      <w:bodyDiv w:val="1"/>
      <w:marLeft w:val="0"/>
      <w:marRight w:val="0"/>
      <w:marTop w:val="0"/>
      <w:marBottom w:val="0"/>
      <w:divBdr>
        <w:top w:val="none" w:sz="0" w:space="0" w:color="auto"/>
        <w:left w:val="none" w:sz="0" w:space="0" w:color="auto"/>
        <w:bottom w:val="none" w:sz="0" w:space="0" w:color="auto"/>
        <w:right w:val="none" w:sz="0" w:space="0" w:color="auto"/>
      </w:divBdr>
    </w:div>
    <w:div w:id="377778670">
      <w:bodyDiv w:val="1"/>
      <w:marLeft w:val="0"/>
      <w:marRight w:val="0"/>
      <w:marTop w:val="0"/>
      <w:marBottom w:val="0"/>
      <w:divBdr>
        <w:top w:val="none" w:sz="0" w:space="0" w:color="auto"/>
        <w:left w:val="none" w:sz="0" w:space="0" w:color="auto"/>
        <w:bottom w:val="none" w:sz="0" w:space="0" w:color="auto"/>
        <w:right w:val="none" w:sz="0" w:space="0" w:color="auto"/>
      </w:divBdr>
    </w:div>
    <w:div w:id="378021715">
      <w:bodyDiv w:val="1"/>
      <w:marLeft w:val="0"/>
      <w:marRight w:val="0"/>
      <w:marTop w:val="0"/>
      <w:marBottom w:val="0"/>
      <w:divBdr>
        <w:top w:val="none" w:sz="0" w:space="0" w:color="auto"/>
        <w:left w:val="none" w:sz="0" w:space="0" w:color="auto"/>
        <w:bottom w:val="none" w:sz="0" w:space="0" w:color="auto"/>
        <w:right w:val="none" w:sz="0" w:space="0" w:color="auto"/>
      </w:divBdr>
    </w:div>
    <w:div w:id="37821280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8819679">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79943885">
      <w:bodyDiv w:val="1"/>
      <w:marLeft w:val="0"/>
      <w:marRight w:val="0"/>
      <w:marTop w:val="0"/>
      <w:marBottom w:val="0"/>
      <w:divBdr>
        <w:top w:val="none" w:sz="0" w:space="0" w:color="auto"/>
        <w:left w:val="none" w:sz="0" w:space="0" w:color="auto"/>
        <w:bottom w:val="none" w:sz="0" w:space="0" w:color="auto"/>
        <w:right w:val="none" w:sz="0" w:space="0" w:color="auto"/>
      </w:divBdr>
    </w:div>
    <w:div w:id="380180295">
      <w:bodyDiv w:val="1"/>
      <w:marLeft w:val="0"/>
      <w:marRight w:val="0"/>
      <w:marTop w:val="0"/>
      <w:marBottom w:val="0"/>
      <w:divBdr>
        <w:top w:val="none" w:sz="0" w:space="0" w:color="auto"/>
        <w:left w:val="none" w:sz="0" w:space="0" w:color="auto"/>
        <w:bottom w:val="none" w:sz="0" w:space="0" w:color="auto"/>
        <w:right w:val="none" w:sz="0" w:space="0" w:color="auto"/>
      </w:divBdr>
    </w:div>
    <w:div w:id="380717376">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2482383">
      <w:bodyDiv w:val="1"/>
      <w:marLeft w:val="0"/>
      <w:marRight w:val="0"/>
      <w:marTop w:val="0"/>
      <w:marBottom w:val="0"/>
      <w:divBdr>
        <w:top w:val="none" w:sz="0" w:space="0" w:color="auto"/>
        <w:left w:val="none" w:sz="0" w:space="0" w:color="auto"/>
        <w:bottom w:val="none" w:sz="0" w:space="0" w:color="auto"/>
        <w:right w:val="none" w:sz="0" w:space="0" w:color="auto"/>
      </w:divBdr>
    </w:div>
    <w:div w:id="383331828">
      <w:bodyDiv w:val="1"/>
      <w:marLeft w:val="0"/>
      <w:marRight w:val="0"/>
      <w:marTop w:val="0"/>
      <w:marBottom w:val="0"/>
      <w:divBdr>
        <w:top w:val="none" w:sz="0" w:space="0" w:color="auto"/>
        <w:left w:val="none" w:sz="0" w:space="0" w:color="auto"/>
        <w:bottom w:val="none" w:sz="0" w:space="0" w:color="auto"/>
        <w:right w:val="none" w:sz="0" w:space="0" w:color="auto"/>
      </w:divBdr>
    </w:div>
    <w:div w:id="383481550">
      <w:bodyDiv w:val="1"/>
      <w:marLeft w:val="0"/>
      <w:marRight w:val="0"/>
      <w:marTop w:val="0"/>
      <w:marBottom w:val="0"/>
      <w:divBdr>
        <w:top w:val="none" w:sz="0" w:space="0" w:color="auto"/>
        <w:left w:val="none" w:sz="0" w:space="0" w:color="auto"/>
        <w:bottom w:val="none" w:sz="0" w:space="0" w:color="auto"/>
        <w:right w:val="none" w:sz="0" w:space="0" w:color="auto"/>
      </w:divBdr>
    </w:div>
    <w:div w:id="383875033">
      <w:bodyDiv w:val="1"/>
      <w:marLeft w:val="0"/>
      <w:marRight w:val="0"/>
      <w:marTop w:val="0"/>
      <w:marBottom w:val="0"/>
      <w:divBdr>
        <w:top w:val="none" w:sz="0" w:space="0" w:color="auto"/>
        <w:left w:val="none" w:sz="0" w:space="0" w:color="auto"/>
        <w:bottom w:val="none" w:sz="0" w:space="0" w:color="auto"/>
        <w:right w:val="none" w:sz="0" w:space="0" w:color="auto"/>
      </w:divBdr>
    </w:div>
    <w:div w:id="383914490">
      <w:bodyDiv w:val="1"/>
      <w:marLeft w:val="0"/>
      <w:marRight w:val="0"/>
      <w:marTop w:val="0"/>
      <w:marBottom w:val="0"/>
      <w:divBdr>
        <w:top w:val="none" w:sz="0" w:space="0" w:color="auto"/>
        <w:left w:val="none" w:sz="0" w:space="0" w:color="auto"/>
        <w:bottom w:val="none" w:sz="0" w:space="0" w:color="auto"/>
        <w:right w:val="none" w:sz="0" w:space="0" w:color="auto"/>
      </w:divBdr>
    </w:div>
    <w:div w:id="384254461">
      <w:bodyDiv w:val="1"/>
      <w:marLeft w:val="0"/>
      <w:marRight w:val="0"/>
      <w:marTop w:val="0"/>
      <w:marBottom w:val="0"/>
      <w:divBdr>
        <w:top w:val="none" w:sz="0" w:space="0" w:color="auto"/>
        <w:left w:val="none" w:sz="0" w:space="0" w:color="auto"/>
        <w:bottom w:val="none" w:sz="0" w:space="0" w:color="auto"/>
        <w:right w:val="none" w:sz="0" w:space="0" w:color="auto"/>
      </w:divBdr>
    </w:div>
    <w:div w:id="384380667">
      <w:bodyDiv w:val="1"/>
      <w:marLeft w:val="0"/>
      <w:marRight w:val="0"/>
      <w:marTop w:val="0"/>
      <w:marBottom w:val="0"/>
      <w:divBdr>
        <w:top w:val="none" w:sz="0" w:space="0" w:color="auto"/>
        <w:left w:val="none" w:sz="0" w:space="0" w:color="auto"/>
        <w:bottom w:val="none" w:sz="0" w:space="0" w:color="auto"/>
        <w:right w:val="none" w:sz="0" w:space="0" w:color="auto"/>
      </w:divBdr>
    </w:div>
    <w:div w:id="384597763">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4917462">
      <w:bodyDiv w:val="1"/>
      <w:marLeft w:val="0"/>
      <w:marRight w:val="0"/>
      <w:marTop w:val="0"/>
      <w:marBottom w:val="0"/>
      <w:divBdr>
        <w:top w:val="none" w:sz="0" w:space="0" w:color="auto"/>
        <w:left w:val="none" w:sz="0" w:space="0" w:color="auto"/>
        <w:bottom w:val="none" w:sz="0" w:space="0" w:color="auto"/>
        <w:right w:val="none" w:sz="0" w:space="0" w:color="auto"/>
      </w:divBdr>
      <w:divsChild>
        <w:div w:id="2014793420">
          <w:marLeft w:val="0"/>
          <w:marRight w:val="0"/>
          <w:marTop w:val="0"/>
          <w:marBottom w:val="0"/>
          <w:divBdr>
            <w:top w:val="none" w:sz="0" w:space="0" w:color="auto"/>
            <w:left w:val="none" w:sz="0" w:space="0" w:color="auto"/>
            <w:bottom w:val="none" w:sz="0" w:space="0" w:color="auto"/>
            <w:right w:val="none" w:sz="0" w:space="0" w:color="auto"/>
          </w:divBdr>
        </w:div>
        <w:div w:id="2100254337">
          <w:marLeft w:val="0"/>
          <w:marRight w:val="0"/>
          <w:marTop w:val="0"/>
          <w:marBottom w:val="0"/>
          <w:divBdr>
            <w:top w:val="none" w:sz="0" w:space="0" w:color="auto"/>
            <w:left w:val="none" w:sz="0" w:space="0" w:color="auto"/>
            <w:bottom w:val="none" w:sz="0" w:space="0" w:color="auto"/>
            <w:right w:val="none" w:sz="0" w:space="0" w:color="auto"/>
          </w:divBdr>
        </w:div>
        <w:div w:id="1204177429">
          <w:marLeft w:val="0"/>
          <w:marRight w:val="0"/>
          <w:marTop w:val="0"/>
          <w:marBottom w:val="0"/>
          <w:divBdr>
            <w:top w:val="none" w:sz="0" w:space="0" w:color="auto"/>
            <w:left w:val="none" w:sz="0" w:space="0" w:color="auto"/>
            <w:bottom w:val="none" w:sz="0" w:space="0" w:color="auto"/>
            <w:right w:val="none" w:sz="0" w:space="0" w:color="auto"/>
          </w:divBdr>
        </w:div>
        <w:div w:id="581717623">
          <w:marLeft w:val="0"/>
          <w:marRight w:val="0"/>
          <w:marTop w:val="0"/>
          <w:marBottom w:val="0"/>
          <w:divBdr>
            <w:top w:val="none" w:sz="0" w:space="0" w:color="auto"/>
            <w:left w:val="none" w:sz="0" w:space="0" w:color="auto"/>
            <w:bottom w:val="none" w:sz="0" w:space="0" w:color="auto"/>
            <w:right w:val="none" w:sz="0" w:space="0" w:color="auto"/>
          </w:divBdr>
        </w:div>
        <w:div w:id="1155413346">
          <w:marLeft w:val="0"/>
          <w:marRight w:val="0"/>
          <w:marTop w:val="0"/>
          <w:marBottom w:val="0"/>
          <w:divBdr>
            <w:top w:val="none" w:sz="0" w:space="0" w:color="auto"/>
            <w:left w:val="none" w:sz="0" w:space="0" w:color="auto"/>
            <w:bottom w:val="none" w:sz="0" w:space="0" w:color="auto"/>
            <w:right w:val="none" w:sz="0" w:space="0" w:color="auto"/>
          </w:divBdr>
        </w:div>
        <w:div w:id="457842363">
          <w:marLeft w:val="0"/>
          <w:marRight w:val="0"/>
          <w:marTop w:val="0"/>
          <w:marBottom w:val="0"/>
          <w:divBdr>
            <w:top w:val="none" w:sz="0" w:space="0" w:color="auto"/>
            <w:left w:val="none" w:sz="0" w:space="0" w:color="auto"/>
            <w:bottom w:val="none" w:sz="0" w:space="0" w:color="auto"/>
            <w:right w:val="none" w:sz="0" w:space="0" w:color="auto"/>
          </w:divBdr>
        </w:div>
        <w:div w:id="1854688493">
          <w:marLeft w:val="0"/>
          <w:marRight w:val="0"/>
          <w:marTop w:val="0"/>
          <w:marBottom w:val="0"/>
          <w:divBdr>
            <w:top w:val="none" w:sz="0" w:space="0" w:color="auto"/>
            <w:left w:val="none" w:sz="0" w:space="0" w:color="auto"/>
            <w:bottom w:val="none" w:sz="0" w:space="0" w:color="auto"/>
            <w:right w:val="none" w:sz="0" w:space="0" w:color="auto"/>
          </w:divBdr>
        </w:div>
        <w:div w:id="1323387577">
          <w:marLeft w:val="0"/>
          <w:marRight w:val="0"/>
          <w:marTop w:val="0"/>
          <w:marBottom w:val="0"/>
          <w:divBdr>
            <w:top w:val="none" w:sz="0" w:space="0" w:color="auto"/>
            <w:left w:val="none" w:sz="0" w:space="0" w:color="auto"/>
            <w:bottom w:val="none" w:sz="0" w:space="0" w:color="auto"/>
            <w:right w:val="none" w:sz="0" w:space="0" w:color="auto"/>
          </w:divBdr>
        </w:div>
        <w:div w:id="1285963281">
          <w:marLeft w:val="0"/>
          <w:marRight w:val="0"/>
          <w:marTop w:val="0"/>
          <w:marBottom w:val="0"/>
          <w:divBdr>
            <w:top w:val="none" w:sz="0" w:space="0" w:color="auto"/>
            <w:left w:val="none" w:sz="0" w:space="0" w:color="auto"/>
            <w:bottom w:val="none" w:sz="0" w:space="0" w:color="auto"/>
            <w:right w:val="none" w:sz="0" w:space="0" w:color="auto"/>
          </w:divBdr>
        </w:div>
        <w:div w:id="576087620">
          <w:marLeft w:val="0"/>
          <w:marRight w:val="0"/>
          <w:marTop w:val="0"/>
          <w:marBottom w:val="0"/>
          <w:divBdr>
            <w:top w:val="none" w:sz="0" w:space="0" w:color="auto"/>
            <w:left w:val="none" w:sz="0" w:space="0" w:color="auto"/>
            <w:bottom w:val="none" w:sz="0" w:space="0" w:color="auto"/>
            <w:right w:val="none" w:sz="0" w:space="0" w:color="auto"/>
          </w:divBdr>
        </w:div>
        <w:div w:id="1543861975">
          <w:marLeft w:val="0"/>
          <w:marRight w:val="0"/>
          <w:marTop w:val="0"/>
          <w:marBottom w:val="0"/>
          <w:divBdr>
            <w:top w:val="none" w:sz="0" w:space="0" w:color="auto"/>
            <w:left w:val="none" w:sz="0" w:space="0" w:color="auto"/>
            <w:bottom w:val="none" w:sz="0" w:space="0" w:color="auto"/>
            <w:right w:val="none" w:sz="0" w:space="0" w:color="auto"/>
          </w:divBdr>
        </w:div>
        <w:div w:id="906572229">
          <w:marLeft w:val="0"/>
          <w:marRight w:val="0"/>
          <w:marTop w:val="0"/>
          <w:marBottom w:val="0"/>
          <w:divBdr>
            <w:top w:val="none" w:sz="0" w:space="0" w:color="auto"/>
            <w:left w:val="none" w:sz="0" w:space="0" w:color="auto"/>
            <w:bottom w:val="none" w:sz="0" w:space="0" w:color="auto"/>
            <w:right w:val="none" w:sz="0" w:space="0" w:color="auto"/>
          </w:divBdr>
        </w:div>
        <w:div w:id="1793985143">
          <w:marLeft w:val="0"/>
          <w:marRight w:val="0"/>
          <w:marTop w:val="0"/>
          <w:marBottom w:val="0"/>
          <w:divBdr>
            <w:top w:val="none" w:sz="0" w:space="0" w:color="auto"/>
            <w:left w:val="none" w:sz="0" w:space="0" w:color="auto"/>
            <w:bottom w:val="none" w:sz="0" w:space="0" w:color="auto"/>
            <w:right w:val="none" w:sz="0" w:space="0" w:color="auto"/>
          </w:divBdr>
        </w:div>
        <w:div w:id="120342955">
          <w:marLeft w:val="0"/>
          <w:marRight w:val="0"/>
          <w:marTop w:val="0"/>
          <w:marBottom w:val="0"/>
          <w:divBdr>
            <w:top w:val="none" w:sz="0" w:space="0" w:color="auto"/>
            <w:left w:val="none" w:sz="0" w:space="0" w:color="auto"/>
            <w:bottom w:val="none" w:sz="0" w:space="0" w:color="auto"/>
            <w:right w:val="none" w:sz="0" w:space="0" w:color="auto"/>
          </w:divBdr>
        </w:div>
        <w:div w:id="1121730782">
          <w:marLeft w:val="0"/>
          <w:marRight w:val="0"/>
          <w:marTop w:val="0"/>
          <w:marBottom w:val="0"/>
          <w:divBdr>
            <w:top w:val="none" w:sz="0" w:space="0" w:color="auto"/>
            <w:left w:val="none" w:sz="0" w:space="0" w:color="auto"/>
            <w:bottom w:val="none" w:sz="0" w:space="0" w:color="auto"/>
            <w:right w:val="none" w:sz="0" w:space="0" w:color="auto"/>
          </w:divBdr>
        </w:div>
        <w:div w:id="398792772">
          <w:marLeft w:val="0"/>
          <w:marRight w:val="0"/>
          <w:marTop w:val="0"/>
          <w:marBottom w:val="0"/>
          <w:divBdr>
            <w:top w:val="none" w:sz="0" w:space="0" w:color="auto"/>
            <w:left w:val="none" w:sz="0" w:space="0" w:color="auto"/>
            <w:bottom w:val="none" w:sz="0" w:space="0" w:color="auto"/>
            <w:right w:val="none" w:sz="0" w:space="0" w:color="auto"/>
          </w:divBdr>
        </w:div>
        <w:div w:id="2110276100">
          <w:marLeft w:val="0"/>
          <w:marRight w:val="0"/>
          <w:marTop w:val="0"/>
          <w:marBottom w:val="0"/>
          <w:divBdr>
            <w:top w:val="none" w:sz="0" w:space="0" w:color="auto"/>
            <w:left w:val="none" w:sz="0" w:space="0" w:color="auto"/>
            <w:bottom w:val="none" w:sz="0" w:space="0" w:color="auto"/>
            <w:right w:val="none" w:sz="0" w:space="0" w:color="auto"/>
          </w:divBdr>
        </w:div>
        <w:div w:id="806826114">
          <w:marLeft w:val="0"/>
          <w:marRight w:val="0"/>
          <w:marTop w:val="0"/>
          <w:marBottom w:val="0"/>
          <w:divBdr>
            <w:top w:val="none" w:sz="0" w:space="0" w:color="auto"/>
            <w:left w:val="none" w:sz="0" w:space="0" w:color="auto"/>
            <w:bottom w:val="none" w:sz="0" w:space="0" w:color="auto"/>
            <w:right w:val="none" w:sz="0" w:space="0" w:color="auto"/>
          </w:divBdr>
        </w:div>
        <w:div w:id="1969358396">
          <w:marLeft w:val="0"/>
          <w:marRight w:val="0"/>
          <w:marTop w:val="0"/>
          <w:marBottom w:val="0"/>
          <w:divBdr>
            <w:top w:val="none" w:sz="0" w:space="0" w:color="auto"/>
            <w:left w:val="none" w:sz="0" w:space="0" w:color="auto"/>
            <w:bottom w:val="none" w:sz="0" w:space="0" w:color="auto"/>
            <w:right w:val="none" w:sz="0" w:space="0" w:color="auto"/>
          </w:divBdr>
        </w:div>
        <w:div w:id="967856065">
          <w:marLeft w:val="0"/>
          <w:marRight w:val="0"/>
          <w:marTop w:val="0"/>
          <w:marBottom w:val="0"/>
          <w:divBdr>
            <w:top w:val="none" w:sz="0" w:space="0" w:color="auto"/>
            <w:left w:val="none" w:sz="0" w:space="0" w:color="auto"/>
            <w:bottom w:val="none" w:sz="0" w:space="0" w:color="auto"/>
            <w:right w:val="none" w:sz="0" w:space="0" w:color="auto"/>
          </w:divBdr>
        </w:div>
        <w:div w:id="1337417704">
          <w:marLeft w:val="0"/>
          <w:marRight w:val="0"/>
          <w:marTop w:val="0"/>
          <w:marBottom w:val="0"/>
          <w:divBdr>
            <w:top w:val="none" w:sz="0" w:space="0" w:color="auto"/>
            <w:left w:val="none" w:sz="0" w:space="0" w:color="auto"/>
            <w:bottom w:val="none" w:sz="0" w:space="0" w:color="auto"/>
            <w:right w:val="none" w:sz="0" w:space="0" w:color="auto"/>
          </w:divBdr>
        </w:div>
        <w:div w:id="1562908720">
          <w:marLeft w:val="0"/>
          <w:marRight w:val="0"/>
          <w:marTop w:val="0"/>
          <w:marBottom w:val="0"/>
          <w:divBdr>
            <w:top w:val="none" w:sz="0" w:space="0" w:color="auto"/>
            <w:left w:val="none" w:sz="0" w:space="0" w:color="auto"/>
            <w:bottom w:val="none" w:sz="0" w:space="0" w:color="auto"/>
            <w:right w:val="none" w:sz="0" w:space="0" w:color="auto"/>
          </w:divBdr>
        </w:div>
        <w:div w:id="168562514">
          <w:marLeft w:val="0"/>
          <w:marRight w:val="0"/>
          <w:marTop w:val="0"/>
          <w:marBottom w:val="0"/>
          <w:divBdr>
            <w:top w:val="none" w:sz="0" w:space="0" w:color="auto"/>
            <w:left w:val="none" w:sz="0" w:space="0" w:color="auto"/>
            <w:bottom w:val="none" w:sz="0" w:space="0" w:color="auto"/>
            <w:right w:val="none" w:sz="0" w:space="0" w:color="auto"/>
          </w:divBdr>
        </w:div>
        <w:div w:id="1477263649">
          <w:marLeft w:val="0"/>
          <w:marRight w:val="0"/>
          <w:marTop w:val="0"/>
          <w:marBottom w:val="0"/>
          <w:divBdr>
            <w:top w:val="none" w:sz="0" w:space="0" w:color="auto"/>
            <w:left w:val="none" w:sz="0" w:space="0" w:color="auto"/>
            <w:bottom w:val="none" w:sz="0" w:space="0" w:color="auto"/>
            <w:right w:val="none" w:sz="0" w:space="0" w:color="auto"/>
          </w:divBdr>
        </w:div>
        <w:div w:id="858855830">
          <w:marLeft w:val="0"/>
          <w:marRight w:val="0"/>
          <w:marTop w:val="0"/>
          <w:marBottom w:val="0"/>
          <w:divBdr>
            <w:top w:val="none" w:sz="0" w:space="0" w:color="auto"/>
            <w:left w:val="none" w:sz="0" w:space="0" w:color="auto"/>
            <w:bottom w:val="none" w:sz="0" w:space="0" w:color="auto"/>
            <w:right w:val="none" w:sz="0" w:space="0" w:color="auto"/>
          </w:divBdr>
        </w:div>
        <w:div w:id="345713693">
          <w:marLeft w:val="0"/>
          <w:marRight w:val="0"/>
          <w:marTop w:val="0"/>
          <w:marBottom w:val="0"/>
          <w:divBdr>
            <w:top w:val="none" w:sz="0" w:space="0" w:color="auto"/>
            <w:left w:val="none" w:sz="0" w:space="0" w:color="auto"/>
            <w:bottom w:val="none" w:sz="0" w:space="0" w:color="auto"/>
            <w:right w:val="none" w:sz="0" w:space="0" w:color="auto"/>
          </w:divBdr>
        </w:div>
        <w:div w:id="1845515856">
          <w:marLeft w:val="0"/>
          <w:marRight w:val="0"/>
          <w:marTop w:val="0"/>
          <w:marBottom w:val="0"/>
          <w:divBdr>
            <w:top w:val="none" w:sz="0" w:space="0" w:color="auto"/>
            <w:left w:val="none" w:sz="0" w:space="0" w:color="auto"/>
            <w:bottom w:val="none" w:sz="0" w:space="0" w:color="auto"/>
            <w:right w:val="none" w:sz="0" w:space="0" w:color="auto"/>
          </w:divBdr>
        </w:div>
        <w:div w:id="1445229167">
          <w:marLeft w:val="0"/>
          <w:marRight w:val="0"/>
          <w:marTop w:val="0"/>
          <w:marBottom w:val="0"/>
          <w:divBdr>
            <w:top w:val="none" w:sz="0" w:space="0" w:color="auto"/>
            <w:left w:val="none" w:sz="0" w:space="0" w:color="auto"/>
            <w:bottom w:val="none" w:sz="0" w:space="0" w:color="auto"/>
            <w:right w:val="none" w:sz="0" w:space="0" w:color="auto"/>
          </w:divBdr>
        </w:div>
        <w:div w:id="1096638730">
          <w:marLeft w:val="0"/>
          <w:marRight w:val="0"/>
          <w:marTop w:val="0"/>
          <w:marBottom w:val="0"/>
          <w:divBdr>
            <w:top w:val="none" w:sz="0" w:space="0" w:color="auto"/>
            <w:left w:val="none" w:sz="0" w:space="0" w:color="auto"/>
            <w:bottom w:val="none" w:sz="0" w:space="0" w:color="auto"/>
            <w:right w:val="none" w:sz="0" w:space="0" w:color="auto"/>
          </w:divBdr>
        </w:div>
        <w:div w:id="1627200845">
          <w:marLeft w:val="0"/>
          <w:marRight w:val="0"/>
          <w:marTop w:val="0"/>
          <w:marBottom w:val="0"/>
          <w:divBdr>
            <w:top w:val="none" w:sz="0" w:space="0" w:color="auto"/>
            <w:left w:val="none" w:sz="0" w:space="0" w:color="auto"/>
            <w:bottom w:val="none" w:sz="0" w:space="0" w:color="auto"/>
            <w:right w:val="none" w:sz="0" w:space="0" w:color="auto"/>
          </w:divBdr>
        </w:div>
        <w:div w:id="857234314">
          <w:marLeft w:val="0"/>
          <w:marRight w:val="0"/>
          <w:marTop w:val="0"/>
          <w:marBottom w:val="0"/>
          <w:divBdr>
            <w:top w:val="none" w:sz="0" w:space="0" w:color="auto"/>
            <w:left w:val="none" w:sz="0" w:space="0" w:color="auto"/>
            <w:bottom w:val="none" w:sz="0" w:space="0" w:color="auto"/>
            <w:right w:val="none" w:sz="0" w:space="0" w:color="auto"/>
          </w:divBdr>
        </w:div>
        <w:div w:id="1428968016">
          <w:marLeft w:val="0"/>
          <w:marRight w:val="0"/>
          <w:marTop w:val="0"/>
          <w:marBottom w:val="0"/>
          <w:divBdr>
            <w:top w:val="none" w:sz="0" w:space="0" w:color="auto"/>
            <w:left w:val="none" w:sz="0" w:space="0" w:color="auto"/>
            <w:bottom w:val="none" w:sz="0" w:space="0" w:color="auto"/>
            <w:right w:val="none" w:sz="0" w:space="0" w:color="auto"/>
          </w:divBdr>
        </w:div>
        <w:div w:id="1921672760">
          <w:marLeft w:val="0"/>
          <w:marRight w:val="0"/>
          <w:marTop w:val="0"/>
          <w:marBottom w:val="0"/>
          <w:divBdr>
            <w:top w:val="none" w:sz="0" w:space="0" w:color="auto"/>
            <w:left w:val="none" w:sz="0" w:space="0" w:color="auto"/>
            <w:bottom w:val="none" w:sz="0" w:space="0" w:color="auto"/>
            <w:right w:val="none" w:sz="0" w:space="0" w:color="auto"/>
          </w:divBdr>
        </w:div>
        <w:div w:id="309292550">
          <w:marLeft w:val="0"/>
          <w:marRight w:val="0"/>
          <w:marTop w:val="0"/>
          <w:marBottom w:val="0"/>
          <w:divBdr>
            <w:top w:val="none" w:sz="0" w:space="0" w:color="auto"/>
            <w:left w:val="none" w:sz="0" w:space="0" w:color="auto"/>
            <w:bottom w:val="none" w:sz="0" w:space="0" w:color="auto"/>
            <w:right w:val="none" w:sz="0" w:space="0" w:color="auto"/>
          </w:divBdr>
        </w:div>
        <w:div w:id="232588401">
          <w:marLeft w:val="0"/>
          <w:marRight w:val="0"/>
          <w:marTop w:val="0"/>
          <w:marBottom w:val="0"/>
          <w:divBdr>
            <w:top w:val="none" w:sz="0" w:space="0" w:color="auto"/>
            <w:left w:val="none" w:sz="0" w:space="0" w:color="auto"/>
            <w:bottom w:val="none" w:sz="0" w:space="0" w:color="auto"/>
            <w:right w:val="none" w:sz="0" w:space="0" w:color="auto"/>
          </w:divBdr>
        </w:div>
        <w:div w:id="1717700189">
          <w:marLeft w:val="0"/>
          <w:marRight w:val="0"/>
          <w:marTop w:val="0"/>
          <w:marBottom w:val="0"/>
          <w:divBdr>
            <w:top w:val="none" w:sz="0" w:space="0" w:color="auto"/>
            <w:left w:val="none" w:sz="0" w:space="0" w:color="auto"/>
            <w:bottom w:val="none" w:sz="0" w:space="0" w:color="auto"/>
            <w:right w:val="none" w:sz="0" w:space="0" w:color="auto"/>
          </w:divBdr>
        </w:div>
        <w:div w:id="905149403">
          <w:marLeft w:val="0"/>
          <w:marRight w:val="0"/>
          <w:marTop w:val="0"/>
          <w:marBottom w:val="0"/>
          <w:divBdr>
            <w:top w:val="none" w:sz="0" w:space="0" w:color="auto"/>
            <w:left w:val="none" w:sz="0" w:space="0" w:color="auto"/>
            <w:bottom w:val="none" w:sz="0" w:space="0" w:color="auto"/>
            <w:right w:val="none" w:sz="0" w:space="0" w:color="auto"/>
          </w:divBdr>
        </w:div>
        <w:div w:id="842940596">
          <w:marLeft w:val="0"/>
          <w:marRight w:val="0"/>
          <w:marTop w:val="0"/>
          <w:marBottom w:val="0"/>
          <w:divBdr>
            <w:top w:val="none" w:sz="0" w:space="0" w:color="auto"/>
            <w:left w:val="none" w:sz="0" w:space="0" w:color="auto"/>
            <w:bottom w:val="none" w:sz="0" w:space="0" w:color="auto"/>
            <w:right w:val="none" w:sz="0" w:space="0" w:color="auto"/>
          </w:divBdr>
        </w:div>
        <w:div w:id="1166478126">
          <w:marLeft w:val="0"/>
          <w:marRight w:val="0"/>
          <w:marTop w:val="0"/>
          <w:marBottom w:val="0"/>
          <w:divBdr>
            <w:top w:val="none" w:sz="0" w:space="0" w:color="auto"/>
            <w:left w:val="none" w:sz="0" w:space="0" w:color="auto"/>
            <w:bottom w:val="none" w:sz="0" w:space="0" w:color="auto"/>
            <w:right w:val="none" w:sz="0" w:space="0" w:color="auto"/>
          </w:divBdr>
        </w:div>
        <w:div w:id="2103792637">
          <w:marLeft w:val="0"/>
          <w:marRight w:val="0"/>
          <w:marTop w:val="0"/>
          <w:marBottom w:val="0"/>
          <w:divBdr>
            <w:top w:val="none" w:sz="0" w:space="0" w:color="auto"/>
            <w:left w:val="none" w:sz="0" w:space="0" w:color="auto"/>
            <w:bottom w:val="none" w:sz="0" w:space="0" w:color="auto"/>
            <w:right w:val="none" w:sz="0" w:space="0" w:color="auto"/>
          </w:divBdr>
        </w:div>
        <w:div w:id="1091782896">
          <w:marLeft w:val="0"/>
          <w:marRight w:val="0"/>
          <w:marTop w:val="0"/>
          <w:marBottom w:val="0"/>
          <w:divBdr>
            <w:top w:val="none" w:sz="0" w:space="0" w:color="auto"/>
            <w:left w:val="none" w:sz="0" w:space="0" w:color="auto"/>
            <w:bottom w:val="none" w:sz="0" w:space="0" w:color="auto"/>
            <w:right w:val="none" w:sz="0" w:space="0" w:color="auto"/>
          </w:divBdr>
        </w:div>
        <w:div w:id="712846063">
          <w:marLeft w:val="0"/>
          <w:marRight w:val="0"/>
          <w:marTop w:val="0"/>
          <w:marBottom w:val="0"/>
          <w:divBdr>
            <w:top w:val="none" w:sz="0" w:space="0" w:color="auto"/>
            <w:left w:val="none" w:sz="0" w:space="0" w:color="auto"/>
            <w:bottom w:val="none" w:sz="0" w:space="0" w:color="auto"/>
            <w:right w:val="none" w:sz="0" w:space="0" w:color="auto"/>
          </w:divBdr>
        </w:div>
        <w:div w:id="927229626">
          <w:marLeft w:val="0"/>
          <w:marRight w:val="0"/>
          <w:marTop w:val="0"/>
          <w:marBottom w:val="0"/>
          <w:divBdr>
            <w:top w:val="none" w:sz="0" w:space="0" w:color="auto"/>
            <w:left w:val="none" w:sz="0" w:space="0" w:color="auto"/>
            <w:bottom w:val="none" w:sz="0" w:space="0" w:color="auto"/>
            <w:right w:val="none" w:sz="0" w:space="0" w:color="auto"/>
          </w:divBdr>
        </w:div>
        <w:div w:id="68500280">
          <w:marLeft w:val="0"/>
          <w:marRight w:val="0"/>
          <w:marTop w:val="0"/>
          <w:marBottom w:val="0"/>
          <w:divBdr>
            <w:top w:val="none" w:sz="0" w:space="0" w:color="auto"/>
            <w:left w:val="none" w:sz="0" w:space="0" w:color="auto"/>
            <w:bottom w:val="none" w:sz="0" w:space="0" w:color="auto"/>
            <w:right w:val="none" w:sz="0" w:space="0" w:color="auto"/>
          </w:divBdr>
        </w:div>
        <w:div w:id="1643075621">
          <w:marLeft w:val="0"/>
          <w:marRight w:val="0"/>
          <w:marTop w:val="0"/>
          <w:marBottom w:val="0"/>
          <w:divBdr>
            <w:top w:val="none" w:sz="0" w:space="0" w:color="auto"/>
            <w:left w:val="none" w:sz="0" w:space="0" w:color="auto"/>
            <w:bottom w:val="none" w:sz="0" w:space="0" w:color="auto"/>
            <w:right w:val="none" w:sz="0" w:space="0" w:color="auto"/>
          </w:divBdr>
        </w:div>
        <w:div w:id="454446565">
          <w:marLeft w:val="0"/>
          <w:marRight w:val="0"/>
          <w:marTop w:val="0"/>
          <w:marBottom w:val="0"/>
          <w:divBdr>
            <w:top w:val="none" w:sz="0" w:space="0" w:color="auto"/>
            <w:left w:val="none" w:sz="0" w:space="0" w:color="auto"/>
            <w:bottom w:val="none" w:sz="0" w:space="0" w:color="auto"/>
            <w:right w:val="none" w:sz="0" w:space="0" w:color="auto"/>
          </w:divBdr>
        </w:div>
        <w:div w:id="1606956449">
          <w:marLeft w:val="0"/>
          <w:marRight w:val="0"/>
          <w:marTop w:val="0"/>
          <w:marBottom w:val="0"/>
          <w:divBdr>
            <w:top w:val="none" w:sz="0" w:space="0" w:color="auto"/>
            <w:left w:val="none" w:sz="0" w:space="0" w:color="auto"/>
            <w:bottom w:val="none" w:sz="0" w:space="0" w:color="auto"/>
            <w:right w:val="none" w:sz="0" w:space="0" w:color="auto"/>
          </w:divBdr>
        </w:div>
        <w:div w:id="46884427">
          <w:marLeft w:val="0"/>
          <w:marRight w:val="0"/>
          <w:marTop w:val="0"/>
          <w:marBottom w:val="0"/>
          <w:divBdr>
            <w:top w:val="none" w:sz="0" w:space="0" w:color="auto"/>
            <w:left w:val="none" w:sz="0" w:space="0" w:color="auto"/>
            <w:bottom w:val="none" w:sz="0" w:space="0" w:color="auto"/>
            <w:right w:val="none" w:sz="0" w:space="0" w:color="auto"/>
          </w:divBdr>
        </w:div>
        <w:div w:id="1946188341">
          <w:marLeft w:val="0"/>
          <w:marRight w:val="0"/>
          <w:marTop w:val="0"/>
          <w:marBottom w:val="0"/>
          <w:divBdr>
            <w:top w:val="none" w:sz="0" w:space="0" w:color="auto"/>
            <w:left w:val="none" w:sz="0" w:space="0" w:color="auto"/>
            <w:bottom w:val="none" w:sz="0" w:space="0" w:color="auto"/>
            <w:right w:val="none" w:sz="0" w:space="0" w:color="auto"/>
          </w:divBdr>
        </w:div>
        <w:div w:id="2064523361">
          <w:marLeft w:val="0"/>
          <w:marRight w:val="0"/>
          <w:marTop w:val="0"/>
          <w:marBottom w:val="0"/>
          <w:divBdr>
            <w:top w:val="none" w:sz="0" w:space="0" w:color="auto"/>
            <w:left w:val="none" w:sz="0" w:space="0" w:color="auto"/>
            <w:bottom w:val="none" w:sz="0" w:space="0" w:color="auto"/>
            <w:right w:val="none" w:sz="0" w:space="0" w:color="auto"/>
          </w:divBdr>
        </w:div>
        <w:div w:id="1005590439">
          <w:marLeft w:val="0"/>
          <w:marRight w:val="0"/>
          <w:marTop w:val="0"/>
          <w:marBottom w:val="0"/>
          <w:divBdr>
            <w:top w:val="none" w:sz="0" w:space="0" w:color="auto"/>
            <w:left w:val="none" w:sz="0" w:space="0" w:color="auto"/>
            <w:bottom w:val="none" w:sz="0" w:space="0" w:color="auto"/>
            <w:right w:val="none" w:sz="0" w:space="0" w:color="auto"/>
          </w:divBdr>
        </w:div>
        <w:div w:id="2113239846">
          <w:marLeft w:val="0"/>
          <w:marRight w:val="0"/>
          <w:marTop w:val="0"/>
          <w:marBottom w:val="0"/>
          <w:divBdr>
            <w:top w:val="none" w:sz="0" w:space="0" w:color="auto"/>
            <w:left w:val="none" w:sz="0" w:space="0" w:color="auto"/>
            <w:bottom w:val="none" w:sz="0" w:space="0" w:color="auto"/>
            <w:right w:val="none" w:sz="0" w:space="0" w:color="auto"/>
          </w:divBdr>
        </w:div>
        <w:div w:id="309293374">
          <w:marLeft w:val="0"/>
          <w:marRight w:val="0"/>
          <w:marTop w:val="0"/>
          <w:marBottom w:val="0"/>
          <w:divBdr>
            <w:top w:val="none" w:sz="0" w:space="0" w:color="auto"/>
            <w:left w:val="none" w:sz="0" w:space="0" w:color="auto"/>
            <w:bottom w:val="none" w:sz="0" w:space="0" w:color="auto"/>
            <w:right w:val="none" w:sz="0" w:space="0" w:color="auto"/>
          </w:divBdr>
        </w:div>
        <w:div w:id="1907107227">
          <w:marLeft w:val="0"/>
          <w:marRight w:val="0"/>
          <w:marTop w:val="0"/>
          <w:marBottom w:val="0"/>
          <w:divBdr>
            <w:top w:val="none" w:sz="0" w:space="0" w:color="auto"/>
            <w:left w:val="none" w:sz="0" w:space="0" w:color="auto"/>
            <w:bottom w:val="none" w:sz="0" w:space="0" w:color="auto"/>
            <w:right w:val="none" w:sz="0" w:space="0" w:color="auto"/>
          </w:divBdr>
        </w:div>
        <w:div w:id="836578023">
          <w:marLeft w:val="0"/>
          <w:marRight w:val="0"/>
          <w:marTop w:val="0"/>
          <w:marBottom w:val="0"/>
          <w:divBdr>
            <w:top w:val="none" w:sz="0" w:space="0" w:color="auto"/>
            <w:left w:val="none" w:sz="0" w:space="0" w:color="auto"/>
            <w:bottom w:val="none" w:sz="0" w:space="0" w:color="auto"/>
            <w:right w:val="none" w:sz="0" w:space="0" w:color="auto"/>
          </w:divBdr>
        </w:div>
        <w:div w:id="86198037">
          <w:marLeft w:val="0"/>
          <w:marRight w:val="0"/>
          <w:marTop w:val="0"/>
          <w:marBottom w:val="0"/>
          <w:divBdr>
            <w:top w:val="none" w:sz="0" w:space="0" w:color="auto"/>
            <w:left w:val="none" w:sz="0" w:space="0" w:color="auto"/>
            <w:bottom w:val="none" w:sz="0" w:space="0" w:color="auto"/>
            <w:right w:val="none" w:sz="0" w:space="0" w:color="auto"/>
          </w:divBdr>
        </w:div>
        <w:div w:id="403841042">
          <w:marLeft w:val="0"/>
          <w:marRight w:val="0"/>
          <w:marTop w:val="0"/>
          <w:marBottom w:val="0"/>
          <w:divBdr>
            <w:top w:val="none" w:sz="0" w:space="0" w:color="auto"/>
            <w:left w:val="none" w:sz="0" w:space="0" w:color="auto"/>
            <w:bottom w:val="none" w:sz="0" w:space="0" w:color="auto"/>
            <w:right w:val="none" w:sz="0" w:space="0" w:color="auto"/>
          </w:divBdr>
        </w:div>
        <w:div w:id="1879969411">
          <w:marLeft w:val="0"/>
          <w:marRight w:val="0"/>
          <w:marTop w:val="0"/>
          <w:marBottom w:val="0"/>
          <w:divBdr>
            <w:top w:val="none" w:sz="0" w:space="0" w:color="auto"/>
            <w:left w:val="none" w:sz="0" w:space="0" w:color="auto"/>
            <w:bottom w:val="none" w:sz="0" w:space="0" w:color="auto"/>
            <w:right w:val="none" w:sz="0" w:space="0" w:color="auto"/>
          </w:divBdr>
        </w:div>
        <w:div w:id="1292055301">
          <w:marLeft w:val="0"/>
          <w:marRight w:val="0"/>
          <w:marTop w:val="0"/>
          <w:marBottom w:val="0"/>
          <w:divBdr>
            <w:top w:val="none" w:sz="0" w:space="0" w:color="auto"/>
            <w:left w:val="none" w:sz="0" w:space="0" w:color="auto"/>
            <w:bottom w:val="none" w:sz="0" w:space="0" w:color="auto"/>
            <w:right w:val="none" w:sz="0" w:space="0" w:color="auto"/>
          </w:divBdr>
        </w:div>
        <w:div w:id="1511874152">
          <w:marLeft w:val="0"/>
          <w:marRight w:val="0"/>
          <w:marTop w:val="0"/>
          <w:marBottom w:val="0"/>
          <w:divBdr>
            <w:top w:val="none" w:sz="0" w:space="0" w:color="auto"/>
            <w:left w:val="none" w:sz="0" w:space="0" w:color="auto"/>
            <w:bottom w:val="none" w:sz="0" w:space="0" w:color="auto"/>
            <w:right w:val="none" w:sz="0" w:space="0" w:color="auto"/>
          </w:divBdr>
        </w:div>
        <w:div w:id="1397045397">
          <w:marLeft w:val="0"/>
          <w:marRight w:val="0"/>
          <w:marTop w:val="0"/>
          <w:marBottom w:val="0"/>
          <w:divBdr>
            <w:top w:val="none" w:sz="0" w:space="0" w:color="auto"/>
            <w:left w:val="none" w:sz="0" w:space="0" w:color="auto"/>
            <w:bottom w:val="none" w:sz="0" w:space="0" w:color="auto"/>
            <w:right w:val="none" w:sz="0" w:space="0" w:color="auto"/>
          </w:divBdr>
        </w:div>
        <w:div w:id="1068652561">
          <w:marLeft w:val="0"/>
          <w:marRight w:val="0"/>
          <w:marTop w:val="0"/>
          <w:marBottom w:val="0"/>
          <w:divBdr>
            <w:top w:val="none" w:sz="0" w:space="0" w:color="auto"/>
            <w:left w:val="none" w:sz="0" w:space="0" w:color="auto"/>
            <w:bottom w:val="none" w:sz="0" w:space="0" w:color="auto"/>
            <w:right w:val="none" w:sz="0" w:space="0" w:color="auto"/>
          </w:divBdr>
        </w:div>
        <w:div w:id="414134806">
          <w:marLeft w:val="0"/>
          <w:marRight w:val="0"/>
          <w:marTop w:val="0"/>
          <w:marBottom w:val="0"/>
          <w:divBdr>
            <w:top w:val="none" w:sz="0" w:space="0" w:color="auto"/>
            <w:left w:val="none" w:sz="0" w:space="0" w:color="auto"/>
            <w:bottom w:val="none" w:sz="0" w:space="0" w:color="auto"/>
            <w:right w:val="none" w:sz="0" w:space="0" w:color="auto"/>
          </w:divBdr>
        </w:div>
        <w:div w:id="266356123">
          <w:marLeft w:val="0"/>
          <w:marRight w:val="0"/>
          <w:marTop w:val="0"/>
          <w:marBottom w:val="0"/>
          <w:divBdr>
            <w:top w:val="none" w:sz="0" w:space="0" w:color="auto"/>
            <w:left w:val="none" w:sz="0" w:space="0" w:color="auto"/>
            <w:bottom w:val="none" w:sz="0" w:space="0" w:color="auto"/>
            <w:right w:val="none" w:sz="0" w:space="0" w:color="auto"/>
          </w:divBdr>
        </w:div>
        <w:div w:id="1535582810">
          <w:marLeft w:val="0"/>
          <w:marRight w:val="0"/>
          <w:marTop w:val="0"/>
          <w:marBottom w:val="0"/>
          <w:divBdr>
            <w:top w:val="none" w:sz="0" w:space="0" w:color="auto"/>
            <w:left w:val="none" w:sz="0" w:space="0" w:color="auto"/>
            <w:bottom w:val="none" w:sz="0" w:space="0" w:color="auto"/>
            <w:right w:val="none" w:sz="0" w:space="0" w:color="auto"/>
          </w:divBdr>
        </w:div>
        <w:div w:id="1613440273">
          <w:marLeft w:val="0"/>
          <w:marRight w:val="0"/>
          <w:marTop w:val="0"/>
          <w:marBottom w:val="0"/>
          <w:divBdr>
            <w:top w:val="none" w:sz="0" w:space="0" w:color="auto"/>
            <w:left w:val="none" w:sz="0" w:space="0" w:color="auto"/>
            <w:bottom w:val="none" w:sz="0" w:space="0" w:color="auto"/>
            <w:right w:val="none" w:sz="0" w:space="0" w:color="auto"/>
          </w:divBdr>
        </w:div>
        <w:div w:id="2106341430">
          <w:marLeft w:val="0"/>
          <w:marRight w:val="0"/>
          <w:marTop w:val="0"/>
          <w:marBottom w:val="0"/>
          <w:divBdr>
            <w:top w:val="none" w:sz="0" w:space="0" w:color="auto"/>
            <w:left w:val="none" w:sz="0" w:space="0" w:color="auto"/>
            <w:bottom w:val="none" w:sz="0" w:space="0" w:color="auto"/>
            <w:right w:val="none" w:sz="0" w:space="0" w:color="auto"/>
          </w:divBdr>
        </w:div>
        <w:div w:id="2057968115">
          <w:marLeft w:val="0"/>
          <w:marRight w:val="0"/>
          <w:marTop w:val="0"/>
          <w:marBottom w:val="0"/>
          <w:divBdr>
            <w:top w:val="none" w:sz="0" w:space="0" w:color="auto"/>
            <w:left w:val="none" w:sz="0" w:space="0" w:color="auto"/>
            <w:bottom w:val="none" w:sz="0" w:space="0" w:color="auto"/>
            <w:right w:val="none" w:sz="0" w:space="0" w:color="auto"/>
          </w:divBdr>
        </w:div>
        <w:div w:id="2083867797">
          <w:marLeft w:val="0"/>
          <w:marRight w:val="0"/>
          <w:marTop w:val="0"/>
          <w:marBottom w:val="0"/>
          <w:divBdr>
            <w:top w:val="none" w:sz="0" w:space="0" w:color="auto"/>
            <w:left w:val="none" w:sz="0" w:space="0" w:color="auto"/>
            <w:bottom w:val="none" w:sz="0" w:space="0" w:color="auto"/>
            <w:right w:val="none" w:sz="0" w:space="0" w:color="auto"/>
          </w:divBdr>
        </w:div>
        <w:div w:id="451899999">
          <w:marLeft w:val="0"/>
          <w:marRight w:val="0"/>
          <w:marTop w:val="0"/>
          <w:marBottom w:val="0"/>
          <w:divBdr>
            <w:top w:val="none" w:sz="0" w:space="0" w:color="auto"/>
            <w:left w:val="none" w:sz="0" w:space="0" w:color="auto"/>
            <w:bottom w:val="none" w:sz="0" w:space="0" w:color="auto"/>
            <w:right w:val="none" w:sz="0" w:space="0" w:color="auto"/>
          </w:divBdr>
        </w:div>
        <w:div w:id="1261836357">
          <w:marLeft w:val="0"/>
          <w:marRight w:val="0"/>
          <w:marTop w:val="0"/>
          <w:marBottom w:val="0"/>
          <w:divBdr>
            <w:top w:val="none" w:sz="0" w:space="0" w:color="auto"/>
            <w:left w:val="none" w:sz="0" w:space="0" w:color="auto"/>
            <w:bottom w:val="none" w:sz="0" w:space="0" w:color="auto"/>
            <w:right w:val="none" w:sz="0" w:space="0" w:color="auto"/>
          </w:divBdr>
        </w:div>
        <w:div w:id="653804005">
          <w:marLeft w:val="0"/>
          <w:marRight w:val="0"/>
          <w:marTop w:val="0"/>
          <w:marBottom w:val="0"/>
          <w:divBdr>
            <w:top w:val="none" w:sz="0" w:space="0" w:color="auto"/>
            <w:left w:val="none" w:sz="0" w:space="0" w:color="auto"/>
            <w:bottom w:val="none" w:sz="0" w:space="0" w:color="auto"/>
            <w:right w:val="none" w:sz="0" w:space="0" w:color="auto"/>
          </w:divBdr>
        </w:div>
        <w:div w:id="178737322">
          <w:marLeft w:val="0"/>
          <w:marRight w:val="0"/>
          <w:marTop w:val="0"/>
          <w:marBottom w:val="0"/>
          <w:divBdr>
            <w:top w:val="none" w:sz="0" w:space="0" w:color="auto"/>
            <w:left w:val="none" w:sz="0" w:space="0" w:color="auto"/>
            <w:bottom w:val="none" w:sz="0" w:space="0" w:color="auto"/>
            <w:right w:val="none" w:sz="0" w:space="0" w:color="auto"/>
          </w:divBdr>
        </w:div>
        <w:div w:id="663317552">
          <w:marLeft w:val="0"/>
          <w:marRight w:val="0"/>
          <w:marTop w:val="0"/>
          <w:marBottom w:val="0"/>
          <w:divBdr>
            <w:top w:val="none" w:sz="0" w:space="0" w:color="auto"/>
            <w:left w:val="none" w:sz="0" w:space="0" w:color="auto"/>
            <w:bottom w:val="none" w:sz="0" w:space="0" w:color="auto"/>
            <w:right w:val="none" w:sz="0" w:space="0" w:color="auto"/>
          </w:divBdr>
        </w:div>
      </w:divsChild>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5304192">
      <w:bodyDiv w:val="1"/>
      <w:marLeft w:val="0"/>
      <w:marRight w:val="0"/>
      <w:marTop w:val="0"/>
      <w:marBottom w:val="0"/>
      <w:divBdr>
        <w:top w:val="none" w:sz="0" w:space="0" w:color="auto"/>
        <w:left w:val="none" w:sz="0" w:space="0" w:color="auto"/>
        <w:bottom w:val="none" w:sz="0" w:space="0" w:color="auto"/>
        <w:right w:val="none" w:sz="0" w:space="0" w:color="auto"/>
      </w:divBdr>
    </w:div>
    <w:div w:id="385448139">
      <w:bodyDiv w:val="1"/>
      <w:marLeft w:val="0"/>
      <w:marRight w:val="0"/>
      <w:marTop w:val="0"/>
      <w:marBottom w:val="0"/>
      <w:divBdr>
        <w:top w:val="none" w:sz="0" w:space="0" w:color="auto"/>
        <w:left w:val="none" w:sz="0" w:space="0" w:color="auto"/>
        <w:bottom w:val="none" w:sz="0" w:space="0" w:color="auto"/>
        <w:right w:val="none" w:sz="0" w:space="0" w:color="auto"/>
      </w:divBdr>
    </w:div>
    <w:div w:id="385497474">
      <w:bodyDiv w:val="1"/>
      <w:marLeft w:val="0"/>
      <w:marRight w:val="0"/>
      <w:marTop w:val="0"/>
      <w:marBottom w:val="0"/>
      <w:divBdr>
        <w:top w:val="none" w:sz="0" w:space="0" w:color="auto"/>
        <w:left w:val="none" w:sz="0" w:space="0" w:color="auto"/>
        <w:bottom w:val="none" w:sz="0" w:space="0" w:color="auto"/>
        <w:right w:val="none" w:sz="0" w:space="0" w:color="auto"/>
      </w:divBdr>
    </w:div>
    <w:div w:id="385841284">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6228571">
      <w:bodyDiv w:val="1"/>
      <w:marLeft w:val="0"/>
      <w:marRight w:val="0"/>
      <w:marTop w:val="0"/>
      <w:marBottom w:val="0"/>
      <w:divBdr>
        <w:top w:val="none" w:sz="0" w:space="0" w:color="auto"/>
        <w:left w:val="none" w:sz="0" w:space="0" w:color="auto"/>
        <w:bottom w:val="none" w:sz="0" w:space="0" w:color="auto"/>
        <w:right w:val="none" w:sz="0" w:space="0" w:color="auto"/>
      </w:divBdr>
    </w:div>
    <w:div w:id="386297850">
      <w:bodyDiv w:val="1"/>
      <w:marLeft w:val="0"/>
      <w:marRight w:val="0"/>
      <w:marTop w:val="0"/>
      <w:marBottom w:val="0"/>
      <w:divBdr>
        <w:top w:val="none" w:sz="0" w:space="0" w:color="auto"/>
        <w:left w:val="none" w:sz="0" w:space="0" w:color="auto"/>
        <w:bottom w:val="none" w:sz="0" w:space="0" w:color="auto"/>
        <w:right w:val="none" w:sz="0" w:space="0" w:color="auto"/>
      </w:divBdr>
    </w:div>
    <w:div w:id="386341273">
      <w:bodyDiv w:val="1"/>
      <w:marLeft w:val="0"/>
      <w:marRight w:val="0"/>
      <w:marTop w:val="0"/>
      <w:marBottom w:val="0"/>
      <w:divBdr>
        <w:top w:val="none" w:sz="0" w:space="0" w:color="auto"/>
        <w:left w:val="none" w:sz="0" w:space="0" w:color="auto"/>
        <w:bottom w:val="none" w:sz="0" w:space="0" w:color="auto"/>
        <w:right w:val="none" w:sz="0" w:space="0" w:color="auto"/>
      </w:divBdr>
    </w:div>
    <w:div w:id="386416292">
      <w:bodyDiv w:val="1"/>
      <w:marLeft w:val="0"/>
      <w:marRight w:val="0"/>
      <w:marTop w:val="0"/>
      <w:marBottom w:val="0"/>
      <w:divBdr>
        <w:top w:val="none" w:sz="0" w:space="0" w:color="auto"/>
        <w:left w:val="none" w:sz="0" w:space="0" w:color="auto"/>
        <w:bottom w:val="none" w:sz="0" w:space="0" w:color="auto"/>
        <w:right w:val="none" w:sz="0" w:space="0" w:color="auto"/>
      </w:divBdr>
    </w:div>
    <w:div w:id="386877595">
      <w:bodyDiv w:val="1"/>
      <w:marLeft w:val="0"/>
      <w:marRight w:val="0"/>
      <w:marTop w:val="0"/>
      <w:marBottom w:val="0"/>
      <w:divBdr>
        <w:top w:val="none" w:sz="0" w:space="0" w:color="auto"/>
        <w:left w:val="none" w:sz="0" w:space="0" w:color="auto"/>
        <w:bottom w:val="none" w:sz="0" w:space="0" w:color="auto"/>
        <w:right w:val="none" w:sz="0" w:space="0" w:color="auto"/>
      </w:divBdr>
    </w:div>
    <w:div w:id="386998410">
      <w:bodyDiv w:val="1"/>
      <w:marLeft w:val="0"/>
      <w:marRight w:val="0"/>
      <w:marTop w:val="0"/>
      <w:marBottom w:val="0"/>
      <w:divBdr>
        <w:top w:val="none" w:sz="0" w:space="0" w:color="auto"/>
        <w:left w:val="none" w:sz="0" w:space="0" w:color="auto"/>
        <w:bottom w:val="none" w:sz="0" w:space="0" w:color="auto"/>
        <w:right w:val="none" w:sz="0" w:space="0" w:color="auto"/>
      </w:divBdr>
    </w:div>
    <w:div w:id="387807476">
      <w:bodyDiv w:val="1"/>
      <w:marLeft w:val="0"/>
      <w:marRight w:val="0"/>
      <w:marTop w:val="0"/>
      <w:marBottom w:val="0"/>
      <w:divBdr>
        <w:top w:val="none" w:sz="0" w:space="0" w:color="auto"/>
        <w:left w:val="none" w:sz="0" w:space="0" w:color="auto"/>
        <w:bottom w:val="none" w:sz="0" w:space="0" w:color="auto"/>
        <w:right w:val="none" w:sz="0" w:space="0" w:color="auto"/>
      </w:divBdr>
    </w:div>
    <w:div w:id="387917369">
      <w:bodyDiv w:val="1"/>
      <w:marLeft w:val="0"/>
      <w:marRight w:val="0"/>
      <w:marTop w:val="0"/>
      <w:marBottom w:val="0"/>
      <w:divBdr>
        <w:top w:val="none" w:sz="0" w:space="0" w:color="auto"/>
        <w:left w:val="none" w:sz="0" w:space="0" w:color="auto"/>
        <w:bottom w:val="none" w:sz="0" w:space="0" w:color="auto"/>
        <w:right w:val="none" w:sz="0" w:space="0" w:color="auto"/>
      </w:divBdr>
    </w:div>
    <w:div w:id="388266637">
      <w:bodyDiv w:val="1"/>
      <w:marLeft w:val="0"/>
      <w:marRight w:val="0"/>
      <w:marTop w:val="0"/>
      <w:marBottom w:val="0"/>
      <w:divBdr>
        <w:top w:val="none" w:sz="0" w:space="0" w:color="auto"/>
        <w:left w:val="none" w:sz="0" w:space="0" w:color="auto"/>
        <w:bottom w:val="none" w:sz="0" w:space="0" w:color="auto"/>
        <w:right w:val="none" w:sz="0" w:space="0" w:color="auto"/>
      </w:divBdr>
    </w:div>
    <w:div w:id="388378696">
      <w:bodyDiv w:val="1"/>
      <w:marLeft w:val="0"/>
      <w:marRight w:val="0"/>
      <w:marTop w:val="0"/>
      <w:marBottom w:val="0"/>
      <w:divBdr>
        <w:top w:val="none" w:sz="0" w:space="0" w:color="auto"/>
        <w:left w:val="none" w:sz="0" w:space="0" w:color="auto"/>
        <w:bottom w:val="none" w:sz="0" w:space="0" w:color="auto"/>
        <w:right w:val="none" w:sz="0" w:space="0" w:color="auto"/>
      </w:divBdr>
    </w:div>
    <w:div w:id="388383162">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88462116">
      <w:bodyDiv w:val="1"/>
      <w:marLeft w:val="0"/>
      <w:marRight w:val="0"/>
      <w:marTop w:val="0"/>
      <w:marBottom w:val="0"/>
      <w:divBdr>
        <w:top w:val="none" w:sz="0" w:space="0" w:color="auto"/>
        <w:left w:val="none" w:sz="0" w:space="0" w:color="auto"/>
        <w:bottom w:val="none" w:sz="0" w:space="0" w:color="auto"/>
        <w:right w:val="none" w:sz="0" w:space="0" w:color="auto"/>
      </w:divBdr>
    </w:div>
    <w:div w:id="388462702">
      <w:bodyDiv w:val="1"/>
      <w:marLeft w:val="0"/>
      <w:marRight w:val="0"/>
      <w:marTop w:val="0"/>
      <w:marBottom w:val="0"/>
      <w:divBdr>
        <w:top w:val="none" w:sz="0" w:space="0" w:color="auto"/>
        <w:left w:val="none" w:sz="0" w:space="0" w:color="auto"/>
        <w:bottom w:val="none" w:sz="0" w:space="0" w:color="auto"/>
        <w:right w:val="none" w:sz="0" w:space="0" w:color="auto"/>
      </w:divBdr>
    </w:div>
    <w:div w:id="388849465">
      <w:bodyDiv w:val="1"/>
      <w:marLeft w:val="0"/>
      <w:marRight w:val="0"/>
      <w:marTop w:val="0"/>
      <w:marBottom w:val="0"/>
      <w:divBdr>
        <w:top w:val="none" w:sz="0" w:space="0" w:color="auto"/>
        <w:left w:val="none" w:sz="0" w:space="0" w:color="auto"/>
        <w:bottom w:val="none" w:sz="0" w:space="0" w:color="auto"/>
        <w:right w:val="none" w:sz="0" w:space="0" w:color="auto"/>
      </w:divBdr>
    </w:div>
    <w:div w:id="389352131">
      <w:bodyDiv w:val="1"/>
      <w:marLeft w:val="0"/>
      <w:marRight w:val="0"/>
      <w:marTop w:val="0"/>
      <w:marBottom w:val="0"/>
      <w:divBdr>
        <w:top w:val="none" w:sz="0" w:space="0" w:color="auto"/>
        <w:left w:val="none" w:sz="0" w:space="0" w:color="auto"/>
        <w:bottom w:val="none" w:sz="0" w:space="0" w:color="auto"/>
        <w:right w:val="none" w:sz="0" w:space="0" w:color="auto"/>
      </w:divBdr>
    </w:div>
    <w:div w:id="389615245">
      <w:bodyDiv w:val="1"/>
      <w:marLeft w:val="0"/>
      <w:marRight w:val="0"/>
      <w:marTop w:val="0"/>
      <w:marBottom w:val="0"/>
      <w:divBdr>
        <w:top w:val="none" w:sz="0" w:space="0" w:color="auto"/>
        <w:left w:val="none" w:sz="0" w:space="0" w:color="auto"/>
        <w:bottom w:val="none" w:sz="0" w:space="0" w:color="auto"/>
        <w:right w:val="none" w:sz="0" w:space="0" w:color="auto"/>
      </w:divBdr>
    </w:div>
    <w:div w:id="389766758">
      <w:bodyDiv w:val="1"/>
      <w:marLeft w:val="0"/>
      <w:marRight w:val="0"/>
      <w:marTop w:val="0"/>
      <w:marBottom w:val="0"/>
      <w:divBdr>
        <w:top w:val="none" w:sz="0" w:space="0" w:color="auto"/>
        <w:left w:val="none" w:sz="0" w:space="0" w:color="auto"/>
        <w:bottom w:val="none" w:sz="0" w:space="0" w:color="auto"/>
        <w:right w:val="none" w:sz="0" w:space="0" w:color="auto"/>
      </w:divBdr>
    </w:div>
    <w:div w:id="389808281">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0661122">
      <w:bodyDiv w:val="1"/>
      <w:marLeft w:val="0"/>
      <w:marRight w:val="0"/>
      <w:marTop w:val="0"/>
      <w:marBottom w:val="0"/>
      <w:divBdr>
        <w:top w:val="none" w:sz="0" w:space="0" w:color="auto"/>
        <w:left w:val="none" w:sz="0" w:space="0" w:color="auto"/>
        <w:bottom w:val="none" w:sz="0" w:space="0" w:color="auto"/>
        <w:right w:val="none" w:sz="0" w:space="0" w:color="auto"/>
      </w:divBdr>
    </w:div>
    <w:div w:id="390810411">
      <w:bodyDiv w:val="1"/>
      <w:marLeft w:val="0"/>
      <w:marRight w:val="0"/>
      <w:marTop w:val="0"/>
      <w:marBottom w:val="0"/>
      <w:divBdr>
        <w:top w:val="none" w:sz="0" w:space="0" w:color="auto"/>
        <w:left w:val="none" w:sz="0" w:space="0" w:color="auto"/>
        <w:bottom w:val="none" w:sz="0" w:space="0" w:color="auto"/>
        <w:right w:val="none" w:sz="0" w:space="0" w:color="auto"/>
      </w:divBdr>
    </w:div>
    <w:div w:id="391078661">
      <w:bodyDiv w:val="1"/>
      <w:marLeft w:val="0"/>
      <w:marRight w:val="0"/>
      <w:marTop w:val="0"/>
      <w:marBottom w:val="0"/>
      <w:divBdr>
        <w:top w:val="none" w:sz="0" w:space="0" w:color="auto"/>
        <w:left w:val="none" w:sz="0" w:space="0" w:color="auto"/>
        <w:bottom w:val="none" w:sz="0" w:space="0" w:color="auto"/>
        <w:right w:val="none" w:sz="0" w:space="0" w:color="auto"/>
      </w:divBdr>
    </w:div>
    <w:div w:id="391197554">
      <w:bodyDiv w:val="1"/>
      <w:marLeft w:val="0"/>
      <w:marRight w:val="0"/>
      <w:marTop w:val="0"/>
      <w:marBottom w:val="0"/>
      <w:divBdr>
        <w:top w:val="none" w:sz="0" w:space="0" w:color="auto"/>
        <w:left w:val="none" w:sz="0" w:space="0" w:color="auto"/>
        <w:bottom w:val="none" w:sz="0" w:space="0" w:color="auto"/>
        <w:right w:val="none" w:sz="0" w:space="0" w:color="auto"/>
      </w:divBdr>
    </w:div>
    <w:div w:id="391388061">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2195803">
      <w:bodyDiv w:val="1"/>
      <w:marLeft w:val="0"/>
      <w:marRight w:val="0"/>
      <w:marTop w:val="0"/>
      <w:marBottom w:val="0"/>
      <w:divBdr>
        <w:top w:val="none" w:sz="0" w:space="0" w:color="auto"/>
        <w:left w:val="none" w:sz="0" w:space="0" w:color="auto"/>
        <w:bottom w:val="none" w:sz="0" w:space="0" w:color="auto"/>
        <w:right w:val="none" w:sz="0" w:space="0" w:color="auto"/>
      </w:divBdr>
    </w:div>
    <w:div w:id="392775260">
      <w:bodyDiv w:val="1"/>
      <w:marLeft w:val="0"/>
      <w:marRight w:val="0"/>
      <w:marTop w:val="0"/>
      <w:marBottom w:val="0"/>
      <w:divBdr>
        <w:top w:val="none" w:sz="0" w:space="0" w:color="auto"/>
        <w:left w:val="none" w:sz="0" w:space="0" w:color="auto"/>
        <w:bottom w:val="none" w:sz="0" w:space="0" w:color="auto"/>
        <w:right w:val="none" w:sz="0" w:space="0" w:color="auto"/>
      </w:divBdr>
    </w:div>
    <w:div w:id="392776143">
      <w:bodyDiv w:val="1"/>
      <w:marLeft w:val="0"/>
      <w:marRight w:val="0"/>
      <w:marTop w:val="0"/>
      <w:marBottom w:val="0"/>
      <w:divBdr>
        <w:top w:val="none" w:sz="0" w:space="0" w:color="auto"/>
        <w:left w:val="none" w:sz="0" w:space="0" w:color="auto"/>
        <w:bottom w:val="none" w:sz="0" w:space="0" w:color="auto"/>
        <w:right w:val="none" w:sz="0" w:space="0" w:color="auto"/>
      </w:divBdr>
    </w:div>
    <w:div w:id="392894257">
      <w:bodyDiv w:val="1"/>
      <w:marLeft w:val="0"/>
      <w:marRight w:val="0"/>
      <w:marTop w:val="0"/>
      <w:marBottom w:val="0"/>
      <w:divBdr>
        <w:top w:val="none" w:sz="0" w:space="0" w:color="auto"/>
        <w:left w:val="none" w:sz="0" w:space="0" w:color="auto"/>
        <w:bottom w:val="none" w:sz="0" w:space="0" w:color="auto"/>
        <w:right w:val="none" w:sz="0" w:space="0" w:color="auto"/>
      </w:divBdr>
    </w:div>
    <w:div w:id="393116852">
      <w:bodyDiv w:val="1"/>
      <w:marLeft w:val="0"/>
      <w:marRight w:val="0"/>
      <w:marTop w:val="0"/>
      <w:marBottom w:val="0"/>
      <w:divBdr>
        <w:top w:val="none" w:sz="0" w:space="0" w:color="auto"/>
        <w:left w:val="none" w:sz="0" w:space="0" w:color="auto"/>
        <w:bottom w:val="none" w:sz="0" w:space="0" w:color="auto"/>
        <w:right w:val="none" w:sz="0" w:space="0" w:color="auto"/>
      </w:divBdr>
    </w:div>
    <w:div w:id="393898797">
      <w:bodyDiv w:val="1"/>
      <w:marLeft w:val="0"/>
      <w:marRight w:val="0"/>
      <w:marTop w:val="0"/>
      <w:marBottom w:val="0"/>
      <w:divBdr>
        <w:top w:val="none" w:sz="0" w:space="0" w:color="auto"/>
        <w:left w:val="none" w:sz="0" w:space="0" w:color="auto"/>
        <w:bottom w:val="none" w:sz="0" w:space="0" w:color="auto"/>
        <w:right w:val="none" w:sz="0" w:space="0" w:color="auto"/>
      </w:divBdr>
    </w:div>
    <w:div w:id="395056658">
      <w:bodyDiv w:val="1"/>
      <w:marLeft w:val="0"/>
      <w:marRight w:val="0"/>
      <w:marTop w:val="0"/>
      <w:marBottom w:val="0"/>
      <w:divBdr>
        <w:top w:val="none" w:sz="0" w:space="0" w:color="auto"/>
        <w:left w:val="none" w:sz="0" w:space="0" w:color="auto"/>
        <w:bottom w:val="none" w:sz="0" w:space="0" w:color="auto"/>
        <w:right w:val="none" w:sz="0" w:space="0" w:color="auto"/>
      </w:divBdr>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474911">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5788960">
      <w:bodyDiv w:val="1"/>
      <w:marLeft w:val="0"/>
      <w:marRight w:val="0"/>
      <w:marTop w:val="0"/>
      <w:marBottom w:val="0"/>
      <w:divBdr>
        <w:top w:val="none" w:sz="0" w:space="0" w:color="auto"/>
        <w:left w:val="none" w:sz="0" w:space="0" w:color="auto"/>
        <w:bottom w:val="none" w:sz="0" w:space="0" w:color="auto"/>
        <w:right w:val="none" w:sz="0" w:space="0" w:color="auto"/>
      </w:divBdr>
    </w:div>
    <w:div w:id="396244685">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786760">
      <w:bodyDiv w:val="1"/>
      <w:marLeft w:val="0"/>
      <w:marRight w:val="0"/>
      <w:marTop w:val="0"/>
      <w:marBottom w:val="0"/>
      <w:divBdr>
        <w:top w:val="none" w:sz="0" w:space="0" w:color="auto"/>
        <w:left w:val="none" w:sz="0" w:space="0" w:color="auto"/>
        <w:bottom w:val="none" w:sz="0" w:space="0" w:color="auto"/>
        <w:right w:val="none" w:sz="0" w:space="0" w:color="auto"/>
      </w:divBdr>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7097507">
      <w:bodyDiv w:val="1"/>
      <w:marLeft w:val="0"/>
      <w:marRight w:val="0"/>
      <w:marTop w:val="0"/>
      <w:marBottom w:val="0"/>
      <w:divBdr>
        <w:top w:val="none" w:sz="0" w:space="0" w:color="auto"/>
        <w:left w:val="none" w:sz="0" w:space="0" w:color="auto"/>
        <w:bottom w:val="none" w:sz="0" w:space="0" w:color="auto"/>
        <w:right w:val="none" w:sz="0" w:space="0" w:color="auto"/>
      </w:divBdr>
    </w:div>
    <w:div w:id="397169511">
      <w:bodyDiv w:val="1"/>
      <w:marLeft w:val="0"/>
      <w:marRight w:val="0"/>
      <w:marTop w:val="0"/>
      <w:marBottom w:val="0"/>
      <w:divBdr>
        <w:top w:val="none" w:sz="0" w:space="0" w:color="auto"/>
        <w:left w:val="none" w:sz="0" w:space="0" w:color="auto"/>
        <w:bottom w:val="none" w:sz="0" w:space="0" w:color="auto"/>
        <w:right w:val="none" w:sz="0" w:space="0" w:color="auto"/>
      </w:divBdr>
    </w:div>
    <w:div w:id="397364378">
      <w:bodyDiv w:val="1"/>
      <w:marLeft w:val="0"/>
      <w:marRight w:val="0"/>
      <w:marTop w:val="0"/>
      <w:marBottom w:val="0"/>
      <w:divBdr>
        <w:top w:val="none" w:sz="0" w:space="0" w:color="auto"/>
        <w:left w:val="none" w:sz="0" w:space="0" w:color="auto"/>
        <w:bottom w:val="none" w:sz="0" w:space="0" w:color="auto"/>
        <w:right w:val="none" w:sz="0" w:space="0" w:color="auto"/>
      </w:divBdr>
    </w:div>
    <w:div w:id="397555341">
      <w:bodyDiv w:val="1"/>
      <w:marLeft w:val="0"/>
      <w:marRight w:val="0"/>
      <w:marTop w:val="0"/>
      <w:marBottom w:val="0"/>
      <w:divBdr>
        <w:top w:val="none" w:sz="0" w:space="0" w:color="auto"/>
        <w:left w:val="none" w:sz="0" w:space="0" w:color="auto"/>
        <w:bottom w:val="none" w:sz="0" w:space="0" w:color="auto"/>
        <w:right w:val="none" w:sz="0" w:space="0" w:color="auto"/>
      </w:divBdr>
    </w:div>
    <w:div w:id="397633591">
      <w:bodyDiv w:val="1"/>
      <w:marLeft w:val="0"/>
      <w:marRight w:val="0"/>
      <w:marTop w:val="0"/>
      <w:marBottom w:val="0"/>
      <w:divBdr>
        <w:top w:val="none" w:sz="0" w:space="0" w:color="auto"/>
        <w:left w:val="none" w:sz="0" w:space="0" w:color="auto"/>
        <w:bottom w:val="none" w:sz="0" w:space="0" w:color="auto"/>
        <w:right w:val="none" w:sz="0" w:space="0" w:color="auto"/>
      </w:divBdr>
    </w:div>
    <w:div w:id="397634022">
      <w:bodyDiv w:val="1"/>
      <w:marLeft w:val="0"/>
      <w:marRight w:val="0"/>
      <w:marTop w:val="0"/>
      <w:marBottom w:val="0"/>
      <w:divBdr>
        <w:top w:val="none" w:sz="0" w:space="0" w:color="auto"/>
        <w:left w:val="none" w:sz="0" w:space="0" w:color="auto"/>
        <w:bottom w:val="none" w:sz="0" w:space="0" w:color="auto"/>
        <w:right w:val="none" w:sz="0" w:space="0" w:color="auto"/>
      </w:divBdr>
      <w:divsChild>
        <w:div w:id="1919708319">
          <w:marLeft w:val="0"/>
          <w:marRight w:val="0"/>
          <w:marTop w:val="0"/>
          <w:marBottom w:val="0"/>
          <w:divBdr>
            <w:top w:val="none" w:sz="0" w:space="0" w:color="auto"/>
            <w:left w:val="none" w:sz="0" w:space="0" w:color="auto"/>
            <w:bottom w:val="none" w:sz="0" w:space="0" w:color="auto"/>
            <w:right w:val="none" w:sz="0" w:space="0" w:color="auto"/>
          </w:divBdr>
        </w:div>
        <w:div w:id="1060404815">
          <w:marLeft w:val="0"/>
          <w:marRight w:val="0"/>
          <w:marTop w:val="0"/>
          <w:marBottom w:val="0"/>
          <w:divBdr>
            <w:top w:val="none" w:sz="0" w:space="0" w:color="auto"/>
            <w:left w:val="none" w:sz="0" w:space="0" w:color="auto"/>
            <w:bottom w:val="none" w:sz="0" w:space="0" w:color="auto"/>
            <w:right w:val="none" w:sz="0" w:space="0" w:color="auto"/>
          </w:divBdr>
        </w:div>
        <w:div w:id="945965672">
          <w:marLeft w:val="0"/>
          <w:marRight w:val="0"/>
          <w:marTop w:val="0"/>
          <w:marBottom w:val="0"/>
          <w:divBdr>
            <w:top w:val="none" w:sz="0" w:space="0" w:color="auto"/>
            <w:left w:val="none" w:sz="0" w:space="0" w:color="auto"/>
            <w:bottom w:val="none" w:sz="0" w:space="0" w:color="auto"/>
            <w:right w:val="none" w:sz="0" w:space="0" w:color="auto"/>
          </w:divBdr>
        </w:div>
        <w:div w:id="212086419">
          <w:marLeft w:val="0"/>
          <w:marRight w:val="0"/>
          <w:marTop w:val="0"/>
          <w:marBottom w:val="0"/>
          <w:divBdr>
            <w:top w:val="none" w:sz="0" w:space="0" w:color="auto"/>
            <w:left w:val="none" w:sz="0" w:space="0" w:color="auto"/>
            <w:bottom w:val="none" w:sz="0" w:space="0" w:color="auto"/>
            <w:right w:val="none" w:sz="0" w:space="0" w:color="auto"/>
          </w:divBdr>
        </w:div>
        <w:div w:id="1370186747">
          <w:marLeft w:val="0"/>
          <w:marRight w:val="0"/>
          <w:marTop w:val="0"/>
          <w:marBottom w:val="0"/>
          <w:divBdr>
            <w:top w:val="none" w:sz="0" w:space="0" w:color="auto"/>
            <w:left w:val="none" w:sz="0" w:space="0" w:color="auto"/>
            <w:bottom w:val="none" w:sz="0" w:space="0" w:color="auto"/>
            <w:right w:val="none" w:sz="0" w:space="0" w:color="auto"/>
          </w:divBdr>
        </w:div>
        <w:div w:id="696471036">
          <w:marLeft w:val="0"/>
          <w:marRight w:val="0"/>
          <w:marTop w:val="0"/>
          <w:marBottom w:val="0"/>
          <w:divBdr>
            <w:top w:val="none" w:sz="0" w:space="0" w:color="auto"/>
            <w:left w:val="none" w:sz="0" w:space="0" w:color="auto"/>
            <w:bottom w:val="none" w:sz="0" w:space="0" w:color="auto"/>
            <w:right w:val="none" w:sz="0" w:space="0" w:color="auto"/>
          </w:divBdr>
        </w:div>
        <w:div w:id="1357582104">
          <w:marLeft w:val="0"/>
          <w:marRight w:val="0"/>
          <w:marTop w:val="0"/>
          <w:marBottom w:val="0"/>
          <w:divBdr>
            <w:top w:val="none" w:sz="0" w:space="0" w:color="auto"/>
            <w:left w:val="none" w:sz="0" w:space="0" w:color="auto"/>
            <w:bottom w:val="none" w:sz="0" w:space="0" w:color="auto"/>
            <w:right w:val="none" w:sz="0" w:space="0" w:color="auto"/>
          </w:divBdr>
        </w:div>
        <w:div w:id="283657955">
          <w:marLeft w:val="0"/>
          <w:marRight w:val="0"/>
          <w:marTop w:val="0"/>
          <w:marBottom w:val="0"/>
          <w:divBdr>
            <w:top w:val="none" w:sz="0" w:space="0" w:color="auto"/>
            <w:left w:val="none" w:sz="0" w:space="0" w:color="auto"/>
            <w:bottom w:val="none" w:sz="0" w:space="0" w:color="auto"/>
            <w:right w:val="none" w:sz="0" w:space="0" w:color="auto"/>
          </w:divBdr>
        </w:div>
        <w:div w:id="274294557">
          <w:marLeft w:val="0"/>
          <w:marRight w:val="0"/>
          <w:marTop w:val="0"/>
          <w:marBottom w:val="0"/>
          <w:divBdr>
            <w:top w:val="none" w:sz="0" w:space="0" w:color="auto"/>
            <w:left w:val="none" w:sz="0" w:space="0" w:color="auto"/>
            <w:bottom w:val="none" w:sz="0" w:space="0" w:color="auto"/>
            <w:right w:val="none" w:sz="0" w:space="0" w:color="auto"/>
          </w:divBdr>
        </w:div>
        <w:div w:id="1872378353">
          <w:marLeft w:val="0"/>
          <w:marRight w:val="0"/>
          <w:marTop w:val="0"/>
          <w:marBottom w:val="0"/>
          <w:divBdr>
            <w:top w:val="none" w:sz="0" w:space="0" w:color="auto"/>
            <w:left w:val="none" w:sz="0" w:space="0" w:color="auto"/>
            <w:bottom w:val="none" w:sz="0" w:space="0" w:color="auto"/>
            <w:right w:val="none" w:sz="0" w:space="0" w:color="auto"/>
          </w:divBdr>
        </w:div>
        <w:div w:id="2022313450">
          <w:marLeft w:val="0"/>
          <w:marRight w:val="0"/>
          <w:marTop w:val="0"/>
          <w:marBottom w:val="0"/>
          <w:divBdr>
            <w:top w:val="none" w:sz="0" w:space="0" w:color="auto"/>
            <w:left w:val="none" w:sz="0" w:space="0" w:color="auto"/>
            <w:bottom w:val="none" w:sz="0" w:space="0" w:color="auto"/>
            <w:right w:val="none" w:sz="0" w:space="0" w:color="auto"/>
          </w:divBdr>
        </w:div>
        <w:div w:id="1736314474">
          <w:marLeft w:val="0"/>
          <w:marRight w:val="0"/>
          <w:marTop w:val="0"/>
          <w:marBottom w:val="0"/>
          <w:divBdr>
            <w:top w:val="none" w:sz="0" w:space="0" w:color="auto"/>
            <w:left w:val="none" w:sz="0" w:space="0" w:color="auto"/>
            <w:bottom w:val="none" w:sz="0" w:space="0" w:color="auto"/>
            <w:right w:val="none" w:sz="0" w:space="0" w:color="auto"/>
          </w:divBdr>
        </w:div>
        <w:div w:id="58871288">
          <w:marLeft w:val="0"/>
          <w:marRight w:val="0"/>
          <w:marTop w:val="0"/>
          <w:marBottom w:val="0"/>
          <w:divBdr>
            <w:top w:val="none" w:sz="0" w:space="0" w:color="auto"/>
            <w:left w:val="none" w:sz="0" w:space="0" w:color="auto"/>
            <w:bottom w:val="none" w:sz="0" w:space="0" w:color="auto"/>
            <w:right w:val="none" w:sz="0" w:space="0" w:color="auto"/>
          </w:divBdr>
        </w:div>
        <w:div w:id="1046952828">
          <w:marLeft w:val="0"/>
          <w:marRight w:val="0"/>
          <w:marTop w:val="0"/>
          <w:marBottom w:val="0"/>
          <w:divBdr>
            <w:top w:val="none" w:sz="0" w:space="0" w:color="auto"/>
            <w:left w:val="none" w:sz="0" w:space="0" w:color="auto"/>
            <w:bottom w:val="none" w:sz="0" w:space="0" w:color="auto"/>
            <w:right w:val="none" w:sz="0" w:space="0" w:color="auto"/>
          </w:divBdr>
        </w:div>
        <w:div w:id="690257184">
          <w:marLeft w:val="0"/>
          <w:marRight w:val="0"/>
          <w:marTop w:val="0"/>
          <w:marBottom w:val="0"/>
          <w:divBdr>
            <w:top w:val="none" w:sz="0" w:space="0" w:color="auto"/>
            <w:left w:val="none" w:sz="0" w:space="0" w:color="auto"/>
            <w:bottom w:val="none" w:sz="0" w:space="0" w:color="auto"/>
            <w:right w:val="none" w:sz="0" w:space="0" w:color="auto"/>
          </w:divBdr>
        </w:div>
        <w:div w:id="1497112194">
          <w:marLeft w:val="0"/>
          <w:marRight w:val="0"/>
          <w:marTop w:val="0"/>
          <w:marBottom w:val="0"/>
          <w:divBdr>
            <w:top w:val="none" w:sz="0" w:space="0" w:color="auto"/>
            <w:left w:val="none" w:sz="0" w:space="0" w:color="auto"/>
            <w:bottom w:val="none" w:sz="0" w:space="0" w:color="auto"/>
            <w:right w:val="none" w:sz="0" w:space="0" w:color="auto"/>
          </w:divBdr>
        </w:div>
        <w:div w:id="2029213787">
          <w:marLeft w:val="0"/>
          <w:marRight w:val="0"/>
          <w:marTop w:val="0"/>
          <w:marBottom w:val="0"/>
          <w:divBdr>
            <w:top w:val="none" w:sz="0" w:space="0" w:color="auto"/>
            <w:left w:val="none" w:sz="0" w:space="0" w:color="auto"/>
            <w:bottom w:val="none" w:sz="0" w:space="0" w:color="auto"/>
            <w:right w:val="none" w:sz="0" w:space="0" w:color="auto"/>
          </w:divBdr>
        </w:div>
        <w:div w:id="1313293618">
          <w:marLeft w:val="0"/>
          <w:marRight w:val="0"/>
          <w:marTop w:val="0"/>
          <w:marBottom w:val="0"/>
          <w:divBdr>
            <w:top w:val="none" w:sz="0" w:space="0" w:color="auto"/>
            <w:left w:val="none" w:sz="0" w:space="0" w:color="auto"/>
            <w:bottom w:val="none" w:sz="0" w:space="0" w:color="auto"/>
            <w:right w:val="none" w:sz="0" w:space="0" w:color="auto"/>
          </w:divBdr>
        </w:div>
        <w:div w:id="1000694776">
          <w:marLeft w:val="0"/>
          <w:marRight w:val="0"/>
          <w:marTop w:val="0"/>
          <w:marBottom w:val="0"/>
          <w:divBdr>
            <w:top w:val="none" w:sz="0" w:space="0" w:color="auto"/>
            <w:left w:val="none" w:sz="0" w:space="0" w:color="auto"/>
            <w:bottom w:val="none" w:sz="0" w:space="0" w:color="auto"/>
            <w:right w:val="none" w:sz="0" w:space="0" w:color="auto"/>
          </w:divBdr>
        </w:div>
        <w:div w:id="1191187985">
          <w:marLeft w:val="0"/>
          <w:marRight w:val="0"/>
          <w:marTop w:val="0"/>
          <w:marBottom w:val="0"/>
          <w:divBdr>
            <w:top w:val="none" w:sz="0" w:space="0" w:color="auto"/>
            <w:left w:val="none" w:sz="0" w:space="0" w:color="auto"/>
            <w:bottom w:val="none" w:sz="0" w:space="0" w:color="auto"/>
            <w:right w:val="none" w:sz="0" w:space="0" w:color="auto"/>
          </w:divBdr>
        </w:div>
        <w:div w:id="728504878">
          <w:marLeft w:val="0"/>
          <w:marRight w:val="0"/>
          <w:marTop w:val="0"/>
          <w:marBottom w:val="0"/>
          <w:divBdr>
            <w:top w:val="none" w:sz="0" w:space="0" w:color="auto"/>
            <w:left w:val="none" w:sz="0" w:space="0" w:color="auto"/>
            <w:bottom w:val="none" w:sz="0" w:space="0" w:color="auto"/>
            <w:right w:val="none" w:sz="0" w:space="0" w:color="auto"/>
          </w:divBdr>
        </w:div>
        <w:div w:id="1898584308">
          <w:marLeft w:val="0"/>
          <w:marRight w:val="0"/>
          <w:marTop w:val="0"/>
          <w:marBottom w:val="0"/>
          <w:divBdr>
            <w:top w:val="none" w:sz="0" w:space="0" w:color="auto"/>
            <w:left w:val="none" w:sz="0" w:space="0" w:color="auto"/>
            <w:bottom w:val="none" w:sz="0" w:space="0" w:color="auto"/>
            <w:right w:val="none" w:sz="0" w:space="0" w:color="auto"/>
          </w:divBdr>
        </w:div>
        <w:div w:id="1509366392">
          <w:marLeft w:val="0"/>
          <w:marRight w:val="0"/>
          <w:marTop w:val="0"/>
          <w:marBottom w:val="0"/>
          <w:divBdr>
            <w:top w:val="none" w:sz="0" w:space="0" w:color="auto"/>
            <w:left w:val="none" w:sz="0" w:space="0" w:color="auto"/>
            <w:bottom w:val="none" w:sz="0" w:space="0" w:color="auto"/>
            <w:right w:val="none" w:sz="0" w:space="0" w:color="auto"/>
          </w:divBdr>
        </w:div>
        <w:div w:id="209803181">
          <w:marLeft w:val="0"/>
          <w:marRight w:val="0"/>
          <w:marTop w:val="0"/>
          <w:marBottom w:val="0"/>
          <w:divBdr>
            <w:top w:val="none" w:sz="0" w:space="0" w:color="auto"/>
            <w:left w:val="none" w:sz="0" w:space="0" w:color="auto"/>
            <w:bottom w:val="none" w:sz="0" w:space="0" w:color="auto"/>
            <w:right w:val="none" w:sz="0" w:space="0" w:color="auto"/>
          </w:divBdr>
        </w:div>
        <w:div w:id="617874568">
          <w:marLeft w:val="0"/>
          <w:marRight w:val="0"/>
          <w:marTop w:val="0"/>
          <w:marBottom w:val="0"/>
          <w:divBdr>
            <w:top w:val="none" w:sz="0" w:space="0" w:color="auto"/>
            <w:left w:val="none" w:sz="0" w:space="0" w:color="auto"/>
            <w:bottom w:val="none" w:sz="0" w:space="0" w:color="auto"/>
            <w:right w:val="none" w:sz="0" w:space="0" w:color="auto"/>
          </w:divBdr>
        </w:div>
        <w:div w:id="1391423296">
          <w:marLeft w:val="0"/>
          <w:marRight w:val="0"/>
          <w:marTop w:val="0"/>
          <w:marBottom w:val="0"/>
          <w:divBdr>
            <w:top w:val="none" w:sz="0" w:space="0" w:color="auto"/>
            <w:left w:val="none" w:sz="0" w:space="0" w:color="auto"/>
            <w:bottom w:val="none" w:sz="0" w:space="0" w:color="auto"/>
            <w:right w:val="none" w:sz="0" w:space="0" w:color="auto"/>
          </w:divBdr>
        </w:div>
        <w:div w:id="638538367">
          <w:marLeft w:val="0"/>
          <w:marRight w:val="0"/>
          <w:marTop w:val="0"/>
          <w:marBottom w:val="0"/>
          <w:divBdr>
            <w:top w:val="none" w:sz="0" w:space="0" w:color="auto"/>
            <w:left w:val="none" w:sz="0" w:space="0" w:color="auto"/>
            <w:bottom w:val="none" w:sz="0" w:space="0" w:color="auto"/>
            <w:right w:val="none" w:sz="0" w:space="0" w:color="auto"/>
          </w:divBdr>
        </w:div>
        <w:div w:id="1849174718">
          <w:marLeft w:val="0"/>
          <w:marRight w:val="0"/>
          <w:marTop w:val="0"/>
          <w:marBottom w:val="0"/>
          <w:divBdr>
            <w:top w:val="none" w:sz="0" w:space="0" w:color="auto"/>
            <w:left w:val="none" w:sz="0" w:space="0" w:color="auto"/>
            <w:bottom w:val="none" w:sz="0" w:space="0" w:color="auto"/>
            <w:right w:val="none" w:sz="0" w:space="0" w:color="auto"/>
          </w:divBdr>
        </w:div>
        <w:div w:id="1556622225">
          <w:marLeft w:val="0"/>
          <w:marRight w:val="0"/>
          <w:marTop w:val="0"/>
          <w:marBottom w:val="0"/>
          <w:divBdr>
            <w:top w:val="none" w:sz="0" w:space="0" w:color="auto"/>
            <w:left w:val="none" w:sz="0" w:space="0" w:color="auto"/>
            <w:bottom w:val="none" w:sz="0" w:space="0" w:color="auto"/>
            <w:right w:val="none" w:sz="0" w:space="0" w:color="auto"/>
          </w:divBdr>
        </w:div>
        <w:div w:id="1543667433">
          <w:marLeft w:val="0"/>
          <w:marRight w:val="0"/>
          <w:marTop w:val="0"/>
          <w:marBottom w:val="0"/>
          <w:divBdr>
            <w:top w:val="none" w:sz="0" w:space="0" w:color="auto"/>
            <w:left w:val="none" w:sz="0" w:space="0" w:color="auto"/>
            <w:bottom w:val="none" w:sz="0" w:space="0" w:color="auto"/>
            <w:right w:val="none" w:sz="0" w:space="0" w:color="auto"/>
          </w:divBdr>
        </w:div>
        <w:div w:id="1765805979">
          <w:marLeft w:val="0"/>
          <w:marRight w:val="0"/>
          <w:marTop w:val="0"/>
          <w:marBottom w:val="0"/>
          <w:divBdr>
            <w:top w:val="none" w:sz="0" w:space="0" w:color="auto"/>
            <w:left w:val="none" w:sz="0" w:space="0" w:color="auto"/>
            <w:bottom w:val="none" w:sz="0" w:space="0" w:color="auto"/>
            <w:right w:val="none" w:sz="0" w:space="0" w:color="auto"/>
          </w:divBdr>
        </w:div>
        <w:div w:id="1181360980">
          <w:marLeft w:val="0"/>
          <w:marRight w:val="0"/>
          <w:marTop w:val="0"/>
          <w:marBottom w:val="0"/>
          <w:divBdr>
            <w:top w:val="none" w:sz="0" w:space="0" w:color="auto"/>
            <w:left w:val="none" w:sz="0" w:space="0" w:color="auto"/>
            <w:bottom w:val="none" w:sz="0" w:space="0" w:color="auto"/>
            <w:right w:val="none" w:sz="0" w:space="0" w:color="auto"/>
          </w:divBdr>
        </w:div>
        <w:div w:id="1448237181">
          <w:marLeft w:val="0"/>
          <w:marRight w:val="0"/>
          <w:marTop w:val="0"/>
          <w:marBottom w:val="0"/>
          <w:divBdr>
            <w:top w:val="none" w:sz="0" w:space="0" w:color="auto"/>
            <w:left w:val="none" w:sz="0" w:space="0" w:color="auto"/>
            <w:bottom w:val="none" w:sz="0" w:space="0" w:color="auto"/>
            <w:right w:val="none" w:sz="0" w:space="0" w:color="auto"/>
          </w:divBdr>
        </w:div>
        <w:div w:id="1283069858">
          <w:marLeft w:val="0"/>
          <w:marRight w:val="0"/>
          <w:marTop w:val="0"/>
          <w:marBottom w:val="0"/>
          <w:divBdr>
            <w:top w:val="none" w:sz="0" w:space="0" w:color="auto"/>
            <w:left w:val="none" w:sz="0" w:space="0" w:color="auto"/>
            <w:bottom w:val="none" w:sz="0" w:space="0" w:color="auto"/>
            <w:right w:val="none" w:sz="0" w:space="0" w:color="auto"/>
          </w:divBdr>
        </w:div>
        <w:div w:id="829978031">
          <w:marLeft w:val="0"/>
          <w:marRight w:val="0"/>
          <w:marTop w:val="0"/>
          <w:marBottom w:val="0"/>
          <w:divBdr>
            <w:top w:val="none" w:sz="0" w:space="0" w:color="auto"/>
            <w:left w:val="none" w:sz="0" w:space="0" w:color="auto"/>
            <w:bottom w:val="none" w:sz="0" w:space="0" w:color="auto"/>
            <w:right w:val="none" w:sz="0" w:space="0" w:color="auto"/>
          </w:divBdr>
        </w:div>
        <w:div w:id="2025014509">
          <w:marLeft w:val="0"/>
          <w:marRight w:val="0"/>
          <w:marTop w:val="0"/>
          <w:marBottom w:val="0"/>
          <w:divBdr>
            <w:top w:val="none" w:sz="0" w:space="0" w:color="auto"/>
            <w:left w:val="none" w:sz="0" w:space="0" w:color="auto"/>
            <w:bottom w:val="none" w:sz="0" w:space="0" w:color="auto"/>
            <w:right w:val="none" w:sz="0" w:space="0" w:color="auto"/>
          </w:divBdr>
        </w:div>
        <w:div w:id="1361739762">
          <w:marLeft w:val="0"/>
          <w:marRight w:val="0"/>
          <w:marTop w:val="0"/>
          <w:marBottom w:val="0"/>
          <w:divBdr>
            <w:top w:val="none" w:sz="0" w:space="0" w:color="auto"/>
            <w:left w:val="none" w:sz="0" w:space="0" w:color="auto"/>
            <w:bottom w:val="none" w:sz="0" w:space="0" w:color="auto"/>
            <w:right w:val="none" w:sz="0" w:space="0" w:color="auto"/>
          </w:divBdr>
        </w:div>
        <w:div w:id="618688300">
          <w:marLeft w:val="0"/>
          <w:marRight w:val="0"/>
          <w:marTop w:val="0"/>
          <w:marBottom w:val="0"/>
          <w:divBdr>
            <w:top w:val="none" w:sz="0" w:space="0" w:color="auto"/>
            <w:left w:val="none" w:sz="0" w:space="0" w:color="auto"/>
            <w:bottom w:val="none" w:sz="0" w:space="0" w:color="auto"/>
            <w:right w:val="none" w:sz="0" w:space="0" w:color="auto"/>
          </w:divBdr>
        </w:div>
        <w:div w:id="448665384">
          <w:marLeft w:val="0"/>
          <w:marRight w:val="0"/>
          <w:marTop w:val="0"/>
          <w:marBottom w:val="0"/>
          <w:divBdr>
            <w:top w:val="none" w:sz="0" w:space="0" w:color="auto"/>
            <w:left w:val="none" w:sz="0" w:space="0" w:color="auto"/>
            <w:bottom w:val="none" w:sz="0" w:space="0" w:color="auto"/>
            <w:right w:val="none" w:sz="0" w:space="0" w:color="auto"/>
          </w:divBdr>
        </w:div>
        <w:div w:id="1774478628">
          <w:marLeft w:val="0"/>
          <w:marRight w:val="0"/>
          <w:marTop w:val="0"/>
          <w:marBottom w:val="0"/>
          <w:divBdr>
            <w:top w:val="none" w:sz="0" w:space="0" w:color="auto"/>
            <w:left w:val="none" w:sz="0" w:space="0" w:color="auto"/>
            <w:bottom w:val="none" w:sz="0" w:space="0" w:color="auto"/>
            <w:right w:val="none" w:sz="0" w:space="0" w:color="auto"/>
          </w:divBdr>
        </w:div>
        <w:div w:id="743533627">
          <w:marLeft w:val="0"/>
          <w:marRight w:val="0"/>
          <w:marTop w:val="0"/>
          <w:marBottom w:val="0"/>
          <w:divBdr>
            <w:top w:val="none" w:sz="0" w:space="0" w:color="auto"/>
            <w:left w:val="none" w:sz="0" w:space="0" w:color="auto"/>
            <w:bottom w:val="none" w:sz="0" w:space="0" w:color="auto"/>
            <w:right w:val="none" w:sz="0" w:space="0" w:color="auto"/>
          </w:divBdr>
        </w:div>
        <w:div w:id="1214586153">
          <w:marLeft w:val="0"/>
          <w:marRight w:val="0"/>
          <w:marTop w:val="0"/>
          <w:marBottom w:val="0"/>
          <w:divBdr>
            <w:top w:val="none" w:sz="0" w:space="0" w:color="auto"/>
            <w:left w:val="none" w:sz="0" w:space="0" w:color="auto"/>
            <w:bottom w:val="none" w:sz="0" w:space="0" w:color="auto"/>
            <w:right w:val="none" w:sz="0" w:space="0" w:color="auto"/>
          </w:divBdr>
        </w:div>
        <w:div w:id="1364208906">
          <w:marLeft w:val="0"/>
          <w:marRight w:val="0"/>
          <w:marTop w:val="0"/>
          <w:marBottom w:val="0"/>
          <w:divBdr>
            <w:top w:val="none" w:sz="0" w:space="0" w:color="auto"/>
            <w:left w:val="none" w:sz="0" w:space="0" w:color="auto"/>
            <w:bottom w:val="none" w:sz="0" w:space="0" w:color="auto"/>
            <w:right w:val="none" w:sz="0" w:space="0" w:color="auto"/>
          </w:divBdr>
        </w:div>
        <w:div w:id="1850413001">
          <w:marLeft w:val="0"/>
          <w:marRight w:val="0"/>
          <w:marTop w:val="0"/>
          <w:marBottom w:val="0"/>
          <w:divBdr>
            <w:top w:val="none" w:sz="0" w:space="0" w:color="auto"/>
            <w:left w:val="none" w:sz="0" w:space="0" w:color="auto"/>
            <w:bottom w:val="none" w:sz="0" w:space="0" w:color="auto"/>
            <w:right w:val="none" w:sz="0" w:space="0" w:color="auto"/>
          </w:divBdr>
        </w:div>
        <w:div w:id="379743190">
          <w:marLeft w:val="0"/>
          <w:marRight w:val="0"/>
          <w:marTop w:val="0"/>
          <w:marBottom w:val="0"/>
          <w:divBdr>
            <w:top w:val="none" w:sz="0" w:space="0" w:color="auto"/>
            <w:left w:val="none" w:sz="0" w:space="0" w:color="auto"/>
            <w:bottom w:val="none" w:sz="0" w:space="0" w:color="auto"/>
            <w:right w:val="none" w:sz="0" w:space="0" w:color="auto"/>
          </w:divBdr>
        </w:div>
        <w:div w:id="643851250">
          <w:marLeft w:val="0"/>
          <w:marRight w:val="0"/>
          <w:marTop w:val="0"/>
          <w:marBottom w:val="0"/>
          <w:divBdr>
            <w:top w:val="none" w:sz="0" w:space="0" w:color="auto"/>
            <w:left w:val="none" w:sz="0" w:space="0" w:color="auto"/>
            <w:bottom w:val="none" w:sz="0" w:space="0" w:color="auto"/>
            <w:right w:val="none" w:sz="0" w:space="0" w:color="auto"/>
          </w:divBdr>
        </w:div>
        <w:div w:id="1689527314">
          <w:marLeft w:val="0"/>
          <w:marRight w:val="0"/>
          <w:marTop w:val="0"/>
          <w:marBottom w:val="0"/>
          <w:divBdr>
            <w:top w:val="none" w:sz="0" w:space="0" w:color="auto"/>
            <w:left w:val="none" w:sz="0" w:space="0" w:color="auto"/>
            <w:bottom w:val="none" w:sz="0" w:space="0" w:color="auto"/>
            <w:right w:val="none" w:sz="0" w:space="0" w:color="auto"/>
          </w:divBdr>
        </w:div>
        <w:div w:id="1717510692">
          <w:marLeft w:val="0"/>
          <w:marRight w:val="0"/>
          <w:marTop w:val="0"/>
          <w:marBottom w:val="0"/>
          <w:divBdr>
            <w:top w:val="none" w:sz="0" w:space="0" w:color="auto"/>
            <w:left w:val="none" w:sz="0" w:space="0" w:color="auto"/>
            <w:bottom w:val="none" w:sz="0" w:space="0" w:color="auto"/>
            <w:right w:val="none" w:sz="0" w:space="0" w:color="auto"/>
          </w:divBdr>
        </w:div>
        <w:div w:id="1122190980">
          <w:marLeft w:val="0"/>
          <w:marRight w:val="0"/>
          <w:marTop w:val="0"/>
          <w:marBottom w:val="0"/>
          <w:divBdr>
            <w:top w:val="none" w:sz="0" w:space="0" w:color="auto"/>
            <w:left w:val="none" w:sz="0" w:space="0" w:color="auto"/>
            <w:bottom w:val="none" w:sz="0" w:space="0" w:color="auto"/>
            <w:right w:val="none" w:sz="0" w:space="0" w:color="auto"/>
          </w:divBdr>
        </w:div>
        <w:div w:id="1446148670">
          <w:marLeft w:val="0"/>
          <w:marRight w:val="0"/>
          <w:marTop w:val="0"/>
          <w:marBottom w:val="0"/>
          <w:divBdr>
            <w:top w:val="none" w:sz="0" w:space="0" w:color="auto"/>
            <w:left w:val="none" w:sz="0" w:space="0" w:color="auto"/>
            <w:bottom w:val="none" w:sz="0" w:space="0" w:color="auto"/>
            <w:right w:val="none" w:sz="0" w:space="0" w:color="auto"/>
          </w:divBdr>
        </w:div>
        <w:div w:id="1456289349">
          <w:marLeft w:val="0"/>
          <w:marRight w:val="0"/>
          <w:marTop w:val="0"/>
          <w:marBottom w:val="0"/>
          <w:divBdr>
            <w:top w:val="none" w:sz="0" w:space="0" w:color="auto"/>
            <w:left w:val="none" w:sz="0" w:space="0" w:color="auto"/>
            <w:bottom w:val="none" w:sz="0" w:space="0" w:color="auto"/>
            <w:right w:val="none" w:sz="0" w:space="0" w:color="auto"/>
          </w:divBdr>
        </w:div>
        <w:div w:id="95441285">
          <w:marLeft w:val="0"/>
          <w:marRight w:val="0"/>
          <w:marTop w:val="0"/>
          <w:marBottom w:val="0"/>
          <w:divBdr>
            <w:top w:val="none" w:sz="0" w:space="0" w:color="auto"/>
            <w:left w:val="none" w:sz="0" w:space="0" w:color="auto"/>
            <w:bottom w:val="none" w:sz="0" w:space="0" w:color="auto"/>
            <w:right w:val="none" w:sz="0" w:space="0" w:color="auto"/>
          </w:divBdr>
        </w:div>
        <w:div w:id="1919242070">
          <w:marLeft w:val="0"/>
          <w:marRight w:val="0"/>
          <w:marTop w:val="0"/>
          <w:marBottom w:val="0"/>
          <w:divBdr>
            <w:top w:val="none" w:sz="0" w:space="0" w:color="auto"/>
            <w:left w:val="none" w:sz="0" w:space="0" w:color="auto"/>
            <w:bottom w:val="none" w:sz="0" w:space="0" w:color="auto"/>
            <w:right w:val="none" w:sz="0" w:space="0" w:color="auto"/>
          </w:divBdr>
        </w:div>
        <w:div w:id="855117753">
          <w:marLeft w:val="0"/>
          <w:marRight w:val="0"/>
          <w:marTop w:val="0"/>
          <w:marBottom w:val="0"/>
          <w:divBdr>
            <w:top w:val="none" w:sz="0" w:space="0" w:color="auto"/>
            <w:left w:val="none" w:sz="0" w:space="0" w:color="auto"/>
            <w:bottom w:val="none" w:sz="0" w:space="0" w:color="auto"/>
            <w:right w:val="none" w:sz="0" w:space="0" w:color="auto"/>
          </w:divBdr>
        </w:div>
        <w:div w:id="677578116">
          <w:marLeft w:val="0"/>
          <w:marRight w:val="0"/>
          <w:marTop w:val="0"/>
          <w:marBottom w:val="0"/>
          <w:divBdr>
            <w:top w:val="none" w:sz="0" w:space="0" w:color="auto"/>
            <w:left w:val="none" w:sz="0" w:space="0" w:color="auto"/>
            <w:bottom w:val="none" w:sz="0" w:space="0" w:color="auto"/>
            <w:right w:val="none" w:sz="0" w:space="0" w:color="auto"/>
          </w:divBdr>
        </w:div>
        <w:div w:id="770467814">
          <w:marLeft w:val="0"/>
          <w:marRight w:val="0"/>
          <w:marTop w:val="0"/>
          <w:marBottom w:val="0"/>
          <w:divBdr>
            <w:top w:val="none" w:sz="0" w:space="0" w:color="auto"/>
            <w:left w:val="none" w:sz="0" w:space="0" w:color="auto"/>
            <w:bottom w:val="none" w:sz="0" w:space="0" w:color="auto"/>
            <w:right w:val="none" w:sz="0" w:space="0" w:color="auto"/>
          </w:divBdr>
        </w:div>
        <w:div w:id="2102526772">
          <w:marLeft w:val="0"/>
          <w:marRight w:val="0"/>
          <w:marTop w:val="0"/>
          <w:marBottom w:val="0"/>
          <w:divBdr>
            <w:top w:val="none" w:sz="0" w:space="0" w:color="auto"/>
            <w:left w:val="none" w:sz="0" w:space="0" w:color="auto"/>
            <w:bottom w:val="none" w:sz="0" w:space="0" w:color="auto"/>
            <w:right w:val="none" w:sz="0" w:space="0" w:color="auto"/>
          </w:divBdr>
        </w:div>
        <w:div w:id="2070181318">
          <w:marLeft w:val="0"/>
          <w:marRight w:val="0"/>
          <w:marTop w:val="0"/>
          <w:marBottom w:val="0"/>
          <w:divBdr>
            <w:top w:val="none" w:sz="0" w:space="0" w:color="auto"/>
            <w:left w:val="none" w:sz="0" w:space="0" w:color="auto"/>
            <w:bottom w:val="none" w:sz="0" w:space="0" w:color="auto"/>
            <w:right w:val="none" w:sz="0" w:space="0" w:color="auto"/>
          </w:divBdr>
        </w:div>
        <w:div w:id="1336762499">
          <w:marLeft w:val="0"/>
          <w:marRight w:val="0"/>
          <w:marTop w:val="0"/>
          <w:marBottom w:val="0"/>
          <w:divBdr>
            <w:top w:val="none" w:sz="0" w:space="0" w:color="auto"/>
            <w:left w:val="none" w:sz="0" w:space="0" w:color="auto"/>
            <w:bottom w:val="none" w:sz="0" w:space="0" w:color="auto"/>
            <w:right w:val="none" w:sz="0" w:space="0" w:color="auto"/>
          </w:divBdr>
        </w:div>
        <w:div w:id="776632723">
          <w:marLeft w:val="0"/>
          <w:marRight w:val="0"/>
          <w:marTop w:val="0"/>
          <w:marBottom w:val="0"/>
          <w:divBdr>
            <w:top w:val="none" w:sz="0" w:space="0" w:color="auto"/>
            <w:left w:val="none" w:sz="0" w:space="0" w:color="auto"/>
            <w:bottom w:val="none" w:sz="0" w:space="0" w:color="auto"/>
            <w:right w:val="none" w:sz="0" w:space="0" w:color="auto"/>
          </w:divBdr>
        </w:div>
        <w:div w:id="810055620">
          <w:marLeft w:val="0"/>
          <w:marRight w:val="0"/>
          <w:marTop w:val="0"/>
          <w:marBottom w:val="0"/>
          <w:divBdr>
            <w:top w:val="none" w:sz="0" w:space="0" w:color="auto"/>
            <w:left w:val="none" w:sz="0" w:space="0" w:color="auto"/>
            <w:bottom w:val="none" w:sz="0" w:space="0" w:color="auto"/>
            <w:right w:val="none" w:sz="0" w:space="0" w:color="auto"/>
          </w:divBdr>
        </w:div>
        <w:div w:id="1059088360">
          <w:marLeft w:val="0"/>
          <w:marRight w:val="0"/>
          <w:marTop w:val="0"/>
          <w:marBottom w:val="0"/>
          <w:divBdr>
            <w:top w:val="none" w:sz="0" w:space="0" w:color="auto"/>
            <w:left w:val="none" w:sz="0" w:space="0" w:color="auto"/>
            <w:bottom w:val="none" w:sz="0" w:space="0" w:color="auto"/>
            <w:right w:val="none" w:sz="0" w:space="0" w:color="auto"/>
          </w:divBdr>
        </w:div>
        <w:div w:id="1754207512">
          <w:marLeft w:val="0"/>
          <w:marRight w:val="0"/>
          <w:marTop w:val="0"/>
          <w:marBottom w:val="0"/>
          <w:divBdr>
            <w:top w:val="none" w:sz="0" w:space="0" w:color="auto"/>
            <w:left w:val="none" w:sz="0" w:space="0" w:color="auto"/>
            <w:bottom w:val="none" w:sz="0" w:space="0" w:color="auto"/>
            <w:right w:val="none" w:sz="0" w:space="0" w:color="auto"/>
          </w:divBdr>
        </w:div>
        <w:div w:id="1050570108">
          <w:marLeft w:val="0"/>
          <w:marRight w:val="0"/>
          <w:marTop w:val="0"/>
          <w:marBottom w:val="0"/>
          <w:divBdr>
            <w:top w:val="none" w:sz="0" w:space="0" w:color="auto"/>
            <w:left w:val="none" w:sz="0" w:space="0" w:color="auto"/>
            <w:bottom w:val="none" w:sz="0" w:space="0" w:color="auto"/>
            <w:right w:val="none" w:sz="0" w:space="0" w:color="auto"/>
          </w:divBdr>
        </w:div>
        <w:div w:id="1683891693">
          <w:marLeft w:val="0"/>
          <w:marRight w:val="0"/>
          <w:marTop w:val="0"/>
          <w:marBottom w:val="0"/>
          <w:divBdr>
            <w:top w:val="none" w:sz="0" w:space="0" w:color="auto"/>
            <w:left w:val="none" w:sz="0" w:space="0" w:color="auto"/>
            <w:bottom w:val="none" w:sz="0" w:space="0" w:color="auto"/>
            <w:right w:val="none" w:sz="0" w:space="0" w:color="auto"/>
          </w:divBdr>
        </w:div>
        <w:div w:id="330572867">
          <w:marLeft w:val="0"/>
          <w:marRight w:val="0"/>
          <w:marTop w:val="0"/>
          <w:marBottom w:val="0"/>
          <w:divBdr>
            <w:top w:val="none" w:sz="0" w:space="0" w:color="auto"/>
            <w:left w:val="none" w:sz="0" w:space="0" w:color="auto"/>
            <w:bottom w:val="none" w:sz="0" w:space="0" w:color="auto"/>
            <w:right w:val="none" w:sz="0" w:space="0" w:color="auto"/>
          </w:divBdr>
        </w:div>
        <w:div w:id="799111856">
          <w:marLeft w:val="0"/>
          <w:marRight w:val="0"/>
          <w:marTop w:val="0"/>
          <w:marBottom w:val="0"/>
          <w:divBdr>
            <w:top w:val="none" w:sz="0" w:space="0" w:color="auto"/>
            <w:left w:val="none" w:sz="0" w:space="0" w:color="auto"/>
            <w:bottom w:val="none" w:sz="0" w:space="0" w:color="auto"/>
            <w:right w:val="none" w:sz="0" w:space="0" w:color="auto"/>
          </w:divBdr>
        </w:div>
        <w:div w:id="1461418446">
          <w:marLeft w:val="0"/>
          <w:marRight w:val="0"/>
          <w:marTop w:val="0"/>
          <w:marBottom w:val="0"/>
          <w:divBdr>
            <w:top w:val="none" w:sz="0" w:space="0" w:color="auto"/>
            <w:left w:val="none" w:sz="0" w:space="0" w:color="auto"/>
            <w:bottom w:val="none" w:sz="0" w:space="0" w:color="auto"/>
            <w:right w:val="none" w:sz="0" w:space="0" w:color="auto"/>
          </w:divBdr>
        </w:div>
        <w:div w:id="287931131">
          <w:marLeft w:val="0"/>
          <w:marRight w:val="0"/>
          <w:marTop w:val="0"/>
          <w:marBottom w:val="0"/>
          <w:divBdr>
            <w:top w:val="none" w:sz="0" w:space="0" w:color="auto"/>
            <w:left w:val="none" w:sz="0" w:space="0" w:color="auto"/>
            <w:bottom w:val="none" w:sz="0" w:space="0" w:color="auto"/>
            <w:right w:val="none" w:sz="0" w:space="0" w:color="auto"/>
          </w:divBdr>
        </w:div>
        <w:div w:id="637682603">
          <w:marLeft w:val="0"/>
          <w:marRight w:val="0"/>
          <w:marTop w:val="0"/>
          <w:marBottom w:val="0"/>
          <w:divBdr>
            <w:top w:val="none" w:sz="0" w:space="0" w:color="auto"/>
            <w:left w:val="none" w:sz="0" w:space="0" w:color="auto"/>
            <w:bottom w:val="none" w:sz="0" w:space="0" w:color="auto"/>
            <w:right w:val="none" w:sz="0" w:space="0" w:color="auto"/>
          </w:divBdr>
        </w:div>
        <w:div w:id="489442917">
          <w:marLeft w:val="0"/>
          <w:marRight w:val="0"/>
          <w:marTop w:val="0"/>
          <w:marBottom w:val="0"/>
          <w:divBdr>
            <w:top w:val="none" w:sz="0" w:space="0" w:color="auto"/>
            <w:left w:val="none" w:sz="0" w:space="0" w:color="auto"/>
            <w:bottom w:val="none" w:sz="0" w:space="0" w:color="auto"/>
            <w:right w:val="none" w:sz="0" w:space="0" w:color="auto"/>
          </w:divBdr>
        </w:div>
        <w:div w:id="337074150">
          <w:marLeft w:val="0"/>
          <w:marRight w:val="0"/>
          <w:marTop w:val="0"/>
          <w:marBottom w:val="0"/>
          <w:divBdr>
            <w:top w:val="none" w:sz="0" w:space="0" w:color="auto"/>
            <w:left w:val="none" w:sz="0" w:space="0" w:color="auto"/>
            <w:bottom w:val="none" w:sz="0" w:space="0" w:color="auto"/>
            <w:right w:val="none" w:sz="0" w:space="0" w:color="auto"/>
          </w:divBdr>
        </w:div>
        <w:div w:id="817965977">
          <w:marLeft w:val="0"/>
          <w:marRight w:val="0"/>
          <w:marTop w:val="0"/>
          <w:marBottom w:val="0"/>
          <w:divBdr>
            <w:top w:val="none" w:sz="0" w:space="0" w:color="auto"/>
            <w:left w:val="none" w:sz="0" w:space="0" w:color="auto"/>
            <w:bottom w:val="none" w:sz="0" w:space="0" w:color="auto"/>
            <w:right w:val="none" w:sz="0" w:space="0" w:color="auto"/>
          </w:divBdr>
        </w:div>
        <w:div w:id="810748917">
          <w:marLeft w:val="0"/>
          <w:marRight w:val="0"/>
          <w:marTop w:val="0"/>
          <w:marBottom w:val="0"/>
          <w:divBdr>
            <w:top w:val="none" w:sz="0" w:space="0" w:color="auto"/>
            <w:left w:val="none" w:sz="0" w:space="0" w:color="auto"/>
            <w:bottom w:val="none" w:sz="0" w:space="0" w:color="auto"/>
            <w:right w:val="none" w:sz="0" w:space="0" w:color="auto"/>
          </w:divBdr>
          <w:divsChild>
            <w:div w:id="1354041177">
              <w:marLeft w:val="0"/>
              <w:marRight w:val="0"/>
              <w:marTop w:val="0"/>
              <w:marBottom w:val="0"/>
              <w:divBdr>
                <w:top w:val="none" w:sz="0" w:space="0" w:color="auto"/>
                <w:left w:val="none" w:sz="0" w:space="0" w:color="auto"/>
                <w:bottom w:val="none" w:sz="0" w:space="0" w:color="auto"/>
                <w:right w:val="none" w:sz="0" w:space="0" w:color="auto"/>
              </w:divBdr>
              <w:divsChild>
                <w:div w:id="1667438769">
                  <w:marLeft w:val="0"/>
                  <w:marRight w:val="0"/>
                  <w:marTop w:val="0"/>
                  <w:marBottom w:val="0"/>
                  <w:divBdr>
                    <w:top w:val="none" w:sz="0" w:space="0" w:color="auto"/>
                    <w:left w:val="none" w:sz="0" w:space="0" w:color="auto"/>
                    <w:bottom w:val="none" w:sz="0" w:space="0" w:color="auto"/>
                    <w:right w:val="none" w:sz="0" w:space="0" w:color="auto"/>
                  </w:divBdr>
                </w:div>
                <w:div w:id="1491824886">
                  <w:marLeft w:val="0"/>
                  <w:marRight w:val="0"/>
                  <w:marTop w:val="0"/>
                  <w:marBottom w:val="0"/>
                  <w:divBdr>
                    <w:top w:val="none" w:sz="0" w:space="0" w:color="auto"/>
                    <w:left w:val="none" w:sz="0" w:space="0" w:color="auto"/>
                    <w:bottom w:val="none" w:sz="0" w:space="0" w:color="auto"/>
                    <w:right w:val="none" w:sz="0" w:space="0" w:color="auto"/>
                  </w:divBdr>
                </w:div>
                <w:div w:id="735662988">
                  <w:marLeft w:val="0"/>
                  <w:marRight w:val="0"/>
                  <w:marTop w:val="0"/>
                  <w:marBottom w:val="0"/>
                  <w:divBdr>
                    <w:top w:val="none" w:sz="0" w:space="0" w:color="auto"/>
                    <w:left w:val="none" w:sz="0" w:space="0" w:color="auto"/>
                    <w:bottom w:val="none" w:sz="0" w:space="0" w:color="auto"/>
                    <w:right w:val="none" w:sz="0" w:space="0" w:color="auto"/>
                  </w:divBdr>
                </w:div>
                <w:div w:id="1430008706">
                  <w:marLeft w:val="0"/>
                  <w:marRight w:val="0"/>
                  <w:marTop w:val="0"/>
                  <w:marBottom w:val="0"/>
                  <w:divBdr>
                    <w:top w:val="none" w:sz="0" w:space="0" w:color="auto"/>
                    <w:left w:val="none" w:sz="0" w:space="0" w:color="auto"/>
                    <w:bottom w:val="none" w:sz="0" w:space="0" w:color="auto"/>
                    <w:right w:val="none" w:sz="0" w:space="0" w:color="auto"/>
                  </w:divBdr>
                </w:div>
                <w:div w:id="729810809">
                  <w:marLeft w:val="0"/>
                  <w:marRight w:val="0"/>
                  <w:marTop w:val="0"/>
                  <w:marBottom w:val="0"/>
                  <w:divBdr>
                    <w:top w:val="none" w:sz="0" w:space="0" w:color="auto"/>
                    <w:left w:val="none" w:sz="0" w:space="0" w:color="auto"/>
                    <w:bottom w:val="none" w:sz="0" w:space="0" w:color="auto"/>
                    <w:right w:val="none" w:sz="0" w:space="0" w:color="auto"/>
                  </w:divBdr>
                </w:div>
                <w:div w:id="1045717142">
                  <w:marLeft w:val="0"/>
                  <w:marRight w:val="0"/>
                  <w:marTop w:val="0"/>
                  <w:marBottom w:val="0"/>
                  <w:divBdr>
                    <w:top w:val="none" w:sz="0" w:space="0" w:color="auto"/>
                    <w:left w:val="none" w:sz="0" w:space="0" w:color="auto"/>
                    <w:bottom w:val="none" w:sz="0" w:space="0" w:color="auto"/>
                    <w:right w:val="none" w:sz="0" w:space="0" w:color="auto"/>
                  </w:divBdr>
                </w:div>
                <w:div w:id="87586307">
                  <w:marLeft w:val="0"/>
                  <w:marRight w:val="0"/>
                  <w:marTop w:val="0"/>
                  <w:marBottom w:val="0"/>
                  <w:divBdr>
                    <w:top w:val="none" w:sz="0" w:space="0" w:color="auto"/>
                    <w:left w:val="none" w:sz="0" w:space="0" w:color="auto"/>
                    <w:bottom w:val="none" w:sz="0" w:space="0" w:color="auto"/>
                    <w:right w:val="none" w:sz="0" w:space="0" w:color="auto"/>
                  </w:divBdr>
                </w:div>
                <w:div w:id="230695936">
                  <w:marLeft w:val="0"/>
                  <w:marRight w:val="0"/>
                  <w:marTop w:val="0"/>
                  <w:marBottom w:val="0"/>
                  <w:divBdr>
                    <w:top w:val="none" w:sz="0" w:space="0" w:color="auto"/>
                    <w:left w:val="none" w:sz="0" w:space="0" w:color="auto"/>
                    <w:bottom w:val="none" w:sz="0" w:space="0" w:color="auto"/>
                    <w:right w:val="none" w:sz="0" w:space="0" w:color="auto"/>
                  </w:divBdr>
                </w:div>
                <w:div w:id="670907814">
                  <w:marLeft w:val="0"/>
                  <w:marRight w:val="0"/>
                  <w:marTop w:val="0"/>
                  <w:marBottom w:val="0"/>
                  <w:divBdr>
                    <w:top w:val="none" w:sz="0" w:space="0" w:color="auto"/>
                    <w:left w:val="none" w:sz="0" w:space="0" w:color="auto"/>
                    <w:bottom w:val="none" w:sz="0" w:space="0" w:color="auto"/>
                    <w:right w:val="none" w:sz="0" w:space="0" w:color="auto"/>
                  </w:divBdr>
                </w:div>
                <w:div w:id="752512044">
                  <w:marLeft w:val="0"/>
                  <w:marRight w:val="0"/>
                  <w:marTop w:val="0"/>
                  <w:marBottom w:val="0"/>
                  <w:divBdr>
                    <w:top w:val="none" w:sz="0" w:space="0" w:color="auto"/>
                    <w:left w:val="none" w:sz="0" w:space="0" w:color="auto"/>
                    <w:bottom w:val="none" w:sz="0" w:space="0" w:color="auto"/>
                    <w:right w:val="none" w:sz="0" w:space="0" w:color="auto"/>
                  </w:divBdr>
                </w:div>
                <w:div w:id="1902590448">
                  <w:marLeft w:val="0"/>
                  <w:marRight w:val="0"/>
                  <w:marTop w:val="0"/>
                  <w:marBottom w:val="0"/>
                  <w:divBdr>
                    <w:top w:val="none" w:sz="0" w:space="0" w:color="auto"/>
                    <w:left w:val="none" w:sz="0" w:space="0" w:color="auto"/>
                    <w:bottom w:val="none" w:sz="0" w:space="0" w:color="auto"/>
                    <w:right w:val="none" w:sz="0" w:space="0" w:color="auto"/>
                  </w:divBdr>
                </w:div>
                <w:div w:id="1346054614">
                  <w:marLeft w:val="0"/>
                  <w:marRight w:val="0"/>
                  <w:marTop w:val="0"/>
                  <w:marBottom w:val="0"/>
                  <w:divBdr>
                    <w:top w:val="none" w:sz="0" w:space="0" w:color="auto"/>
                    <w:left w:val="none" w:sz="0" w:space="0" w:color="auto"/>
                    <w:bottom w:val="none" w:sz="0" w:space="0" w:color="auto"/>
                    <w:right w:val="none" w:sz="0" w:space="0" w:color="auto"/>
                  </w:divBdr>
                </w:div>
                <w:div w:id="363603083">
                  <w:marLeft w:val="0"/>
                  <w:marRight w:val="0"/>
                  <w:marTop w:val="0"/>
                  <w:marBottom w:val="0"/>
                  <w:divBdr>
                    <w:top w:val="none" w:sz="0" w:space="0" w:color="auto"/>
                    <w:left w:val="none" w:sz="0" w:space="0" w:color="auto"/>
                    <w:bottom w:val="none" w:sz="0" w:space="0" w:color="auto"/>
                    <w:right w:val="none" w:sz="0" w:space="0" w:color="auto"/>
                  </w:divBdr>
                </w:div>
                <w:div w:id="1833401657">
                  <w:marLeft w:val="0"/>
                  <w:marRight w:val="0"/>
                  <w:marTop w:val="0"/>
                  <w:marBottom w:val="0"/>
                  <w:divBdr>
                    <w:top w:val="none" w:sz="0" w:space="0" w:color="auto"/>
                    <w:left w:val="none" w:sz="0" w:space="0" w:color="auto"/>
                    <w:bottom w:val="none" w:sz="0" w:space="0" w:color="auto"/>
                    <w:right w:val="none" w:sz="0" w:space="0" w:color="auto"/>
                  </w:divBdr>
                </w:div>
                <w:div w:id="781995707">
                  <w:marLeft w:val="0"/>
                  <w:marRight w:val="0"/>
                  <w:marTop w:val="0"/>
                  <w:marBottom w:val="0"/>
                  <w:divBdr>
                    <w:top w:val="none" w:sz="0" w:space="0" w:color="auto"/>
                    <w:left w:val="none" w:sz="0" w:space="0" w:color="auto"/>
                    <w:bottom w:val="none" w:sz="0" w:space="0" w:color="auto"/>
                    <w:right w:val="none" w:sz="0" w:space="0" w:color="auto"/>
                  </w:divBdr>
                </w:div>
                <w:div w:id="2023389393">
                  <w:marLeft w:val="0"/>
                  <w:marRight w:val="0"/>
                  <w:marTop w:val="0"/>
                  <w:marBottom w:val="0"/>
                  <w:divBdr>
                    <w:top w:val="none" w:sz="0" w:space="0" w:color="auto"/>
                    <w:left w:val="none" w:sz="0" w:space="0" w:color="auto"/>
                    <w:bottom w:val="none" w:sz="0" w:space="0" w:color="auto"/>
                    <w:right w:val="none" w:sz="0" w:space="0" w:color="auto"/>
                  </w:divBdr>
                </w:div>
                <w:div w:id="363017113">
                  <w:marLeft w:val="0"/>
                  <w:marRight w:val="0"/>
                  <w:marTop w:val="0"/>
                  <w:marBottom w:val="0"/>
                  <w:divBdr>
                    <w:top w:val="none" w:sz="0" w:space="0" w:color="auto"/>
                    <w:left w:val="none" w:sz="0" w:space="0" w:color="auto"/>
                    <w:bottom w:val="none" w:sz="0" w:space="0" w:color="auto"/>
                    <w:right w:val="none" w:sz="0" w:space="0" w:color="auto"/>
                  </w:divBdr>
                </w:div>
                <w:div w:id="280428560">
                  <w:marLeft w:val="0"/>
                  <w:marRight w:val="0"/>
                  <w:marTop w:val="0"/>
                  <w:marBottom w:val="0"/>
                  <w:divBdr>
                    <w:top w:val="none" w:sz="0" w:space="0" w:color="auto"/>
                    <w:left w:val="none" w:sz="0" w:space="0" w:color="auto"/>
                    <w:bottom w:val="none" w:sz="0" w:space="0" w:color="auto"/>
                    <w:right w:val="none" w:sz="0" w:space="0" w:color="auto"/>
                  </w:divBdr>
                </w:div>
                <w:div w:id="1559390645">
                  <w:marLeft w:val="0"/>
                  <w:marRight w:val="0"/>
                  <w:marTop w:val="0"/>
                  <w:marBottom w:val="0"/>
                  <w:divBdr>
                    <w:top w:val="none" w:sz="0" w:space="0" w:color="auto"/>
                    <w:left w:val="none" w:sz="0" w:space="0" w:color="auto"/>
                    <w:bottom w:val="none" w:sz="0" w:space="0" w:color="auto"/>
                    <w:right w:val="none" w:sz="0" w:space="0" w:color="auto"/>
                  </w:divBdr>
                </w:div>
                <w:div w:id="1531146076">
                  <w:marLeft w:val="0"/>
                  <w:marRight w:val="0"/>
                  <w:marTop w:val="0"/>
                  <w:marBottom w:val="0"/>
                  <w:divBdr>
                    <w:top w:val="none" w:sz="0" w:space="0" w:color="auto"/>
                    <w:left w:val="none" w:sz="0" w:space="0" w:color="auto"/>
                    <w:bottom w:val="none" w:sz="0" w:space="0" w:color="auto"/>
                    <w:right w:val="none" w:sz="0" w:space="0" w:color="auto"/>
                  </w:divBdr>
                </w:div>
                <w:div w:id="1199204500">
                  <w:marLeft w:val="0"/>
                  <w:marRight w:val="0"/>
                  <w:marTop w:val="0"/>
                  <w:marBottom w:val="0"/>
                  <w:divBdr>
                    <w:top w:val="none" w:sz="0" w:space="0" w:color="auto"/>
                    <w:left w:val="none" w:sz="0" w:space="0" w:color="auto"/>
                    <w:bottom w:val="none" w:sz="0" w:space="0" w:color="auto"/>
                    <w:right w:val="none" w:sz="0" w:space="0" w:color="auto"/>
                  </w:divBdr>
                </w:div>
                <w:div w:id="582182125">
                  <w:marLeft w:val="0"/>
                  <w:marRight w:val="0"/>
                  <w:marTop w:val="0"/>
                  <w:marBottom w:val="0"/>
                  <w:divBdr>
                    <w:top w:val="none" w:sz="0" w:space="0" w:color="auto"/>
                    <w:left w:val="none" w:sz="0" w:space="0" w:color="auto"/>
                    <w:bottom w:val="none" w:sz="0" w:space="0" w:color="auto"/>
                    <w:right w:val="none" w:sz="0" w:space="0" w:color="auto"/>
                  </w:divBdr>
                </w:div>
                <w:div w:id="2146386230">
                  <w:marLeft w:val="0"/>
                  <w:marRight w:val="0"/>
                  <w:marTop w:val="0"/>
                  <w:marBottom w:val="0"/>
                  <w:divBdr>
                    <w:top w:val="none" w:sz="0" w:space="0" w:color="auto"/>
                    <w:left w:val="none" w:sz="0" w:space="0" w:color="auto"/>
                    <w:bottom w:val="none" w:sz="0" w:space="0" w:color="auto"/>
                    <w:right w:val="none" w:sz="0" w:space="0" w:color="auto"/>
                  </w:divBdr>
                </w:div>
                <w:div w:id="1040933649">
                  <w:marLeft w:val="0"/>
                  <w:marRight w:val="0"/>
                  <w:marTop w:val="0"/>
                  <w:marBottom w:val="0"/>
                  <w:divBdr>
                    <w:top w:val="none" w:sz="0" w:space="0" w:color="auto"/>
                    <w:left w:val="none" w:sz="0" w:space="0" w:color="auto"/>
                    <w:bottom w:val="none" w:sz="0" w:space="0" w:color="auto"/>
                    <w:right w:val="none" w:sz="0" w:space="0" w:color="auto"/>
                  </w:divBdr>
                </w:div>
                <w:div w:id="534850757">
                  <w:marLeft w:val="0"/>
                  <w:marRight w:val="0"/>
                  <w:marTop w:val="0"/>
                  <w:marBottom w:val="0"/>
                  <w:divBdr>
                    <w:top w:val="none" w:sz="0" w:space="0" w:color="auto"/>
                    <w:left w:val="none" w:sz="0" w:space="0" w:color="auto"/>
                    <w:bottom w:val="none" w:sz="0" w:space="0" w:color="auto"/>
                    <w:right w:val="none" w:sz="0" w:space="0" w:color="auto"/>
                  </w:divBdr>
                </w:div>
                <w:div w:id="630014613">
                  <w:marLeft w:val="0"/>
                  <w:marRight w:val="0"/>
                  <w:marTop w:val="0"/>
                  <w:marBottom w:val="0"/>
                  <w:divBdr>
                    <w:top w:val="none" w:sz="0" w:space="0" w:color="auto"/>
                    <w:left w:val="none" w:sz="0" w:space="0" w:color="auto"/>
                    <w:bottom w:val="none" w:sz="0" w:space="0" w:color="auto"/>
                    <w:right w:val="none" w:sz="0" w:space="0" w:color="auto"/>
                  </w:divBdr>
                </w:div>
                <w:div w:id="1637753632">
                  <w:marLeft w:val="0"/>
                  <w:marRight w:val="0"/>
                  <w:marTop w:val="0"/>
                  <w:marBottom w:val="0"/>
                  <w:divBdr>
                    <w:top w:val="none" w:sz="0" w:space="0" w:color="auto"/>
                    <w:left w:val="none" w:sz="0" w:space="0" w:color="auto"/>
                    <w:bottom w:val="none" w:sz="0" w:space="0" w:color="auto"/>
                    <w:right w:val="none" w:sz="0" w:space="0" w:color="auto"/>
                  </w:divBdr>
                </w:div>
                <w:div w:id="533006913">
                  <w:marLeft w:val="0"/>
                  <w:marRight w:val="0"/>
                  <w:marTop w:val="0"/>
                  <w:marBottom w:val="0"/>
                  <w:divBdr>
                    <w:top w:val="none" w:sz="0" w:space="0" w:color="auto"/>
                    <w:left w:val="none" w:sz="0" w:space="0" w:color="auto"/>
                    <w:bottom w:val="none" w:sz="0" w:space="0" w:color="auto"/>
                    <w:right w:val="none" w:sz="0" w:space="0" w:color="auto"/>
                  </w:divBdr>
                </w:div>
                <w:div w:id="1891267115">
                  <w:marLeft w:val="0"/>
                  <w:marRight w:val="0"/>
                  <w:marTop w:val="0"/>
                  <w:marBottom w:val="0"/>
                  <w:divBdr>
                    <w:top w:val="none" w:sz="0" w:space="0" w:color="auto"/>
                    <w:left w:val="none" w:sz="0" w:space="0" w:color="auto"/>
                    <w:bottom w:val="none" w:sz="0" w:space="0" w:color="auto"/>
                    <w:right w:val="none" w:sz="0" w:space="0" w:color="auto"/>
                  </w:divBdr>
                </w:div>
                <w:div w:id="2039815870">
                  <w:marLeft w:val="0"/>
                  <w:marRight w:val="0"/>
                  <w:marTop w:val="0"/>
                  <w:marBottom w:val="0"/>
                  <w:divBdr>
                    <w:top w:val="none" w:sz="0" w:space="0" w:color="auto"/>
                    <w:left w:val="none" w:sz="0" w:space="0" w:color="auto"/>
                    <w:bottom w:val="none" w:sz="0" w:space="0" w:color="auto"/>
                    <w:right w:val="none" w:sz="0" w:space="0" w:color="auto"/>
                  </w:divBdr>
                </w:div>
                <w:div w:id="1798255020">
                  <w:marLeft w:val="0"/>
                  <w:marRight w:val="0"/>
                  <w:marTop w:val="0"/>
                  <w:marBottom w:val="0"/>
                  <w:divBdr>
                    <w:top w:val="none" w:sz="0" w:space="0" w:color="auto"/>
                    <w:left w:val="none" w:sz="0" w:space="0" w:color="auto"/>
                    <w:bottom w:val="none" w:sz="0" w:space="0" w:color="auto"/>
                    <w:right w:val="none" w:sz="0" w:space="0" w:color="auto"/>
                  </w:divBdr>
                </w:div>
                <w:div w:id="525102763">
                  <w:marLeft w:val="0"/>
                  <w:marRight w:val="0"/>
                  <w:marTop w:val="0"/>
                  <w:marBottom w:val="0"/>
                  <w:divBdr>
                    <w:top w:val="none" w:sz="0" w:space="0" w:color="auto"/>
                    <w:left w:val="none" w:sz="0" w:space="0" w:color="auto"/>
                    <w:bottom w:val="none" w:sz="0" w:space="0" w:color="auto"/>
                    <w:right w:val="none" w:sz="0" w:space="0" w:color="auto"/>
                  </w:divBdr>
                </w:div>
                <w:div w:id="1272590384">
                  <w:marLeft w:val="0"/>
                  <w:marRight w:val="0"/>
                  <w:marTop w:val="0"/>
                  <w:marBottom w:val="0"/>
                  <w:divBdr>
                    <w:top w:val="none" w:sz="0" w:space="0" w:color="auto"/>
                    <w:left w:val="none" w:sz="0" w:space="0" w:color="auto"/>
                    <w:bottom w:val="none" w:sz="0" w:space="0" w:color="auto"/>
                    <w:right w:val="none" w:sz="0" w:space="0" w:color="auto"/>
                  </w:divBdr>
                </w:div>
                <w:div w:id="939607903">
                  <w:marLeft w:val="0"/>
                  <w:marRight w:val="0"/>
                  <w:marTop w:val="0"/>
                  <w:marBottom w:val="0"/>
                  <w:divBdr>
                    <w:top w:val="none" w:sz="0" w:space="0" w:color="auto"/>
                    <w:left w:val="none" w:sz="0" w:space="0" w:color="auto"/>
                    <w:bottom w:val="none" w:sz="0" w:space="0" w:color="auto"/>
                    <w:right w:val="none" w:sz="0" w:space="0" w:color="auto"/>
                  </w:divBdr>
                </w:div>
                <w:div w:id="491602372">
                  <w:marLeft w:val="0"/>
                  <w:marRight w:val="0"/>
                  <w:marTop w:val="0"/>
                  <w:marBottom w:val="0"/>
                  <w:divBdr>
                    <w:top w:val="none" w:sz="0" w:space="0" w:color="auto"/>
                    <w:left w:val="none" w:sz="0" w:space="0" w:color="auto"/>
                    <w:bottom w:val="none" w:sz="0" w:space="0" w:color="auto"/>
                    <w:right w:val="none" w:sz="0" w:space="0" w:color="auto"/>
                  </w:divBdr>
                </w:div>
                <w:div w:id="560869328">
                  <w:marLeft w:val="0"/>
                  <w:marRight w:val="0"/>
                  <w:marTop w:val="0"/>
                  <w:marBottom w:val="0"/>
                  <w:divBdr>
                    <w:top w:val="none" w:sz="0" w:space="0" w:color="auto"/>
                    <w:left w:val="none" w:sz="0" w:space="0" w:color="auto"/>
                    <w:bottom w:val="none" w:sz="0" w:space="0" w:color="auto"/>
                    <w:right w:val="none" w:sz="0" w:space="0" w:color="auto"/>
                  </w:divBdr>
                </w:div>
                <w:div w:id="1194075570">
                  <w:marLeft w:val="0"/>
                  <w:marRight w:val="0"/>
                  <w:marTop w:val="0"/>
                  <w:marBottom w:val="0"/>
                  <w:divBdr>
                    <w:top w:val="none" w:sz="0" w:space="0" w:color="auto"/>
                    <w:left w:val="none" w:sz="0" w:space="0" w:color="auto"/>
                    <w:bottom w:val="none" w:sz="0" w:space="0" w:color="auto"/>
                    <w:right w:val="none" w:sz="0" w:space="0" w:color="auto"/>
                  </w:divBdr>
                </w:div>
                <w:div w:id="550848824">
                  <w:marLeft w:val="0"/>
                  <w:marRight w:val="0"/>
                  <w:marTop w:val="0"/>
                  <w:marBottom w:val="0"/>
                  <w:divBdr>
                    <w:top w:val="none" w:sz="0" w:space="0" w:color="auto"/>
                    <w:left w:val="none" w:sz="0" w:space="0" w:color="auto"/>
                    <w:bottom w:val="none" w:sz="0" w:space="0" w:color="auto"/>
                    <w:right w:val="none" w:sz="0" w:space="0" w:color="auto"/>
                  </w:divBdr>
                </w:div>
                <w:div w:id="2001079448">
                  <w:marLeft w:val="0"/>
                  <w:marRight w:val="0"/>
                  <w:marTop w:val="0"/>
                  <w:marBottom w:val="0"/>
                  <w:divBdr>
                    <w:top w:val="none" w:sz="0" w:space="0" w:color="auto"/>
                    <w:left w:val="none" w:sz="0" w:space="0" w:color="auto"/>
                    <w:bottom w:val="none" w:sz="0" w:space="0" w:color="auto"/>
                    <w:right w:val="none" w:sz="0" w:space="0" w:color="auto"/>
                  </w:divBdr>
                </w:div>
                <w:div w:id="585577038">
                  <w:marLeft w:val="0"/>
                  <w:marRight w:val="0"/>
                  <w:marTop w:val="0"/>
                  <w:marBottom w:val="0"/>
                  <w:divBdr>
                    <w:top w:val="none" w:sz="0" w:space="0" w:color="auto"/>
                    <w:left w:val="none" w:sz="0" w:space="0" w:color="auto"/>
                    <w:bottom w:val="none" w:sz="0" w:space="0" w:color="auto"/>
                    <w:right w:val="none" w:sz="0" w:space="0" w:color="auto"/>
                  </w:divBdr>
                </w:div>
                <w:div w:id="1825387410">
                  <w:marLeft w:val="0"/>
                  <w:marRight w:val="0"/>
                  <w:marTop w:val="0"/>
                  <w:marBottom w:val="0"/>
                  <w:divBdr>
                    <w:top w:val="none" w:sz="0" w:space="0" w:color="auto"/>
                    <w:left w:val="none" w:sz="0" w:space="0" w:color="auto"/>
                    <w:bottom w:val="none" w:sz="0" w:space="0" w:color="auto"/>
                    <w:right w:val="none" w:sz="0" w:space="0" w:color="auto"/>
                  </w:divBdr>
                </w:div>
                <w:div w:id="2024741758">
                  <w:marLeft w:val="0"/>
                  <w:marRight w:val="0"/>
                  <w:marTop w:val="0"/>
                  <w:marBottom w:val="0"/>
                  <w:divBdr>
                    <w:top w:val="none" w:sz="0" w:space="0" w:color="auto"/>
                    <w:left w:val="none" w:sz="0" w:space="0" w:color="auto"/>
                    <w:bottom w:val="none" w:sz="0" w:space="0" w:color="auto"/>
                    <w:right w:val="none" w:sz="0" w:space="0" w:color="auto"/>
                  </w:divBdr>
                </w:div>
                <w:div w:id="1307975053">
                  <w:marLeft w:val="0"/>
                  <w:marRight w:val="0"/>
                  <w:marTop w:val="0"/>
                  <w:marBottom w:val="0"/>
                  <w:divBdr>
                    <w:top w:val="none" w:sz="0" w:space="0" w:color="auto"/>
                    <w:left w:val="none" w:sz="0" w:space="0" w:color="auto"/>
                    <w:bottom w:val="none" w:sz="0" w:space="0" w:color="auto"/>
                    <w:right w:val="none" w:sz="0" w:space="0" w:color="auto"/>
                  </w:divBdr>
                </w:div>
                <w:div w:id="845481505">
                  <w:marLeft w:val="0"/>
                  <w:marRight w:val="0"/>
                  <w:marTop w:val="0"/>
                  <w:marBottom w:val="0"/>
                  <w:divBdr>
                    <w:top w:val="none" w:sz="0" w:space="0" w:color="auto"/>
                    <w:left w:val="none" w:sz="0" w:space="0" w:color="auto"/>
                    <w:bottom w:val="none" w:sz="0" w:space="0" w:color="auto"/>
                    <w:right w:val="none" w:sz="0" w:space="0" w:color="auto"/>
                  </w:divBdr>
                </w:div>
                <w:div w:id="817457178">
                  <w:marLeft w:val="0"/>
                  <w:marRight w:val="0"/>
                  <w:marTop w:val="0"/>
                  <w:marBottom w:val="0"/>
                  <w:divBdr>
                    <w:top w:val="none" w:sz="0" w:space="0" w:color="auto"/>
                    <w:left w:val="none" w:sz="0" w:space="0" w:color="auto"/>
                    <w:bottom w:val="none" w:sz="0" w:space="0" w:color="auto"/>
                    <w:right w:val="none" w:sz="0" w:space="0" w:color="auto"/>
                  </w:divBdr>
                </w:div>
                <w:div w:id="1122191805">
                  <w:marLeft w:val="0"/>
                  <w:marRight w:val="0"/>
                  <w:marTop w:val="0"/>
                  <w:marBottom w:val="0"/>
                  <w:divBdr>
                    <w:top w:val="none" w:sz="0" w:space="0" w:color="auto"/>
                    <w:left w:val="none" w:sz="0" w:space="0" w:color="auto"/>
                    <w:bottom w:val="none" w:sz="0" w:space="0" w:color="auto"/>
                    <w:right w:val="none" w:sz="0" w:space="0" w:color="auto"/>
                  </w:divBdr>
                </w:div>
                <w:div w:id="2067682680">
                  <w:marLeft w:val="0"/>
                  <w:marRight w:val="0"/>
                  <w:marTop w:val="0"/>
                  <w:marBottom w:val="0"/>
                  <w:divBdr>
                    <w:top w:val="none" w:sz="0" w:space="0" w:color="auto"/>
                    <w:left w:val="none" w:sz="0" w:space="0" w:color="auto"/>
                    <w:bottom w:val="none" w:sz="0" w:space="0" w:color="auto"/>
                    <w:right w:val="none" w:sz="0" w:space="0" w:color="auto"/>
                  </w:divBdr>
                </w:div>
                <w:div w:id="2084133603">
                  <w:marLeft w:val="0"/>
                  <w:marRight w:val="0"/>
                  <w:marTop w:val="0"/>
                  <w:marBottom w:val="0"/>
                  <w:divBdr>
                    <w:top w:val="none" w:sz="0" w:space="0" w:color="auto"/>
                    <w:left w:val="none" w:sz="0" w:space="0" w:color="auto"/>
                    <w:bottom w:val="none" w:sz="0" w:space="0" w:color="auto"/>
                    <w:right w:val="none" w:sz="0" w:space="0" w:color="auto"/>
                  </w:divBdr>
                </w:div>
                <w:div w:id="1622373984">
                  <w:marLeft w:val="0"/>
                  <w:marRight w:val="0"/>
                  <w:marTop w:val="0"/>
                  <w:marBottom w:val="0"/>
                  <w:divBdr>
                    <w:top w:val="none" w:sz="0" w:space="0" w:color="auto"/>
                    <w:left w:val="none" w:sz="0" w:space="0" w:color="auto"/>
                    <w:bottom w:val="none" w:sz="0" w:space="0" w:color="auto"/>
                    <w:right w:val="none" w:sz="0" w:space="0" w:color="auto"/>
                  </w:divBdr>
                </w:div>
                <w:div w:id="2093117174">
                  <w:marLeft w:val="0"/>
                  <w:marRight w:val="0"/>
                  <w:marTop w:val="0"/>
                  <w:marBottom w:val="0"/>
                  <w:divBdr>
                    <w:top w:val="none" w:sz="0" w:space="0" w:color="auto"/>
                    <w:left w:val="none" w:sz="0" w:space="0" w:color="auto"/>
                    <w:bottom w:val="none" w:sz="0" w:space="0" w:color="auto"/>
                    <w:right w:val="none" w:sz="0" w:space="0" w:color="auto"/>
                  </w:divBdr>
                </w:div>
                <w:div w:id="1832209594">
                  <w:marLeft w:val="0"/>
                  <w:marRight w:val="0"/>
                  <w:marTop w:val="0"/>
                  <w:marBottom w:val="0"/>
                  <w:divBdr>
                    <w:top w:val="none" w:sz="0" w:space="0" w:color="auto"/>
                    <w:left w:val="none" w:sz="0" w:space="0" w:color="auto"/>
                    <w:bottom w:val="none" w:sz="0" w:space="0" w:color="auto"/>
                    <w:right w:val="none" w:sz="0" w:space="0" w:color="auto"/>
                  </w:divBdr>
                </w:div>
                <w:div w:id="153035047">
                  <w:marLeft w:val="0"/>
                  <w:marRight w:val="0"/>
                  <w:marTop w:val="0"/>
                  <w:marBottom w:val="0"/>
                  <w:divBdr>
                    <w:top w:val="none" w:sz="0" w:space="0" w:color="auto"/>
                    <w:left w:val="none" w:sz="0" w:space="0" w:color="auto"/>
                    <w:bottom w:val="none" w:sz="0" w:space="0" w:color="auto"/>
                    <w:right w:val="none" w:sz="0" w:space="0" w:color="auto"/>
                  </w:divBdr>
                </w:div>
                <w:div w:id="1979263068">
                  <w:marLeft w:val="0"/>
                  <w:marRight w:val="0"/>
                  <w:marTop w:val="0"/>
                  <w:marBottom w:val="0"/>
                  <w:divBdr>
                    <w:top w:val="none" w:sz="0" w:space="0" w:color="auto"/>
                    <w:left w:val="none" w:sz="0" w:space="0" w:color="auto"/>
                    <w:bottom w:val="none" w:sz="0" w:space="0" w:color="auto"/>
                    <w:right w:val="none" w:sz="0" w:space="0" w:color="auto"/>
                  </w:divBdr>
                </w:div>
                <w:div w:id="1838493207">
                  <w:marLeft w:val="0"/>
                  <w:marRight w:val="0"/>
                  <w:marTop w:val="0"/>
                  <w:marBottom w:val="0"/>
                  <w:divBdr>
                    <w:top w:val="none" w:sz="0" w:space="0" w:color="auto"/>
                    <w:left w:val="none" w:sz="0" w:space="0" w:color="auto"/>
                    <w:bottom w:val="none" w:sz="0" w:space="0" w:color="auto"/>
                    <w:right w:val="none" w:sz="0" w:space="0" w:color="auto"/>
                  </w:divBdr>
                </w:div>
                <w:div w:id="953634509">
                  <w:marLeft w:val="0"/>
                  <w:marRight w:val="0"/>
                  <w:marTop w:val="0"/>
                  <w:marBottom w:val="0"/>
                  <w:divBdr>
                    <w:top w:val="none" w:sz="0" w:space="0" w:color="auto"/>
                    <w:left w:val="none" w:sz="0" w:space="0" w:color="auto"/>
                    <w:bottom w:val="none" w:sz="0" w:space="0" w:color="auto"/>
                    <w:right w:val="none" w:sz="0" w:space="0" w:color="auto"/>
                  </w:divBdr>
                </w:div>
                <w:div w:id="906762069">
                  <w:marLeft w:val="0"/>
                  <w:marRight w:val="0"/>
                  <w:marTop w:val="0"/>
                  <w:marBottom w:val="0"/>
                  <w:divBdr>
                    <w:top w:val="none" w:sz="0" w:space="0" w:color="auto"/>
                    <w:left w:val="none" w:sz="0" w:space="0" w:color="auto"/>
                    <w:bottom w:val="none" w:sz="0" w:space="0" w:color="auto"/>
                    <w:right w:val="none" w:sz="0" w:space="0" w:color="auto"/>
                  </w:divBdr>
                </w:div>
                <w:div w:id="542712558">
                  <w:marLeft w:val="0"/>
                  <w:marRight w:val="0"/>
                  <w:marTop w:val="0"/>
                  <w:marBottom w:val="0"/>
                  <w:divBdr>
                    <w:top w:val="none" w:sz="0" w:space="0" w:color="auto"/>
                    <w:left w:val="none" w:sz="0" w:space="0" w:color="auto"/>
                    <w:bottom w:val="none" w:sz="0" w:space="0" w:color="auto"/>
                    <w:right w:val="none" w:sz="0" w:space="0" w:color="auto"/>
                  </w:divBdr>
                </w:div>
                <w:div w:id="131749449">
                  <w:marLeft w:val="0"/>
                  <w:marRight w:val="0"/>
                  <w:marTop w:val="0"/>
                  <w:marBottom w:val="0"/>
                  <w:divBdr>
                    <w:top w:val="none" w:sz="0" w:space="0" w:color="auto"/>
                    <w:left w:val="none" w:sz="0" w:space="0" w:color="auto"/>
                    <w:bottom w:val="none" w:sz="0" w:space="0" w:color="auto"/>
                    <w:right w:val="none" w:sz="0" w:space="0" w:color="auto"/>
                  </w:divBdr>
                </w:div>
                <w:div w:id="1549418870">
                  <w:marLeft w:val="0"/>
                  <w:marRight w:val="0"/>
                  <w:marTop w:val="0"/>
                  <w:marBottom w:val="0"/>
                  <w:divBdr>
                    <w:top w:val="none" w:sz="0" w:space="0" w:color="auto"/>
                    <w:left w:val="none" w:sz="0" w:space="0" w:color="auto"/>
                    <w:bottom w:val="none" w:sz="0" w:space="0" w:color="auto"/>
                    <w:right w:val="none" w:sz="0" w:space="0" w:color="auto"/>
                  </w:divBdr>
                </w:div>
                <w:div w:id="1566258154">
                  <w:marLeft w:val="0"/>
                  <w:marRight w:val="0"/>
                  <w:marTop w:val="0"/>
                  <w:marBottom w:val="0"/>
                  <w:divBdr>
                    <w:top w:val="none" w:sz="0" w:space="0" w:color="auto"/>
                    <w:left w:val="none" w:sz="0" w:space="0" w:color="auto"/>
                    <w:bottom w:val="none" w:sz="0" w:space="0" w:color="auto"/>
                    <w:right w:val="none" w:sz="0" w:space="0" w:color="auto"/>
                  </w:divBdr>
                </w:div>
                <w:div w:id="910389390">
                  <w:marLeft w:val="0"/>
                  <w:marRight w:val="0"/>
                  <w:marTop w:val="0"/>
                  <w:marBottom w:val="0"/>
                  <w:divBdr>
                    <w:top w:val="none" w:sz="0" w:space="0" w:color="auto"/>
                    <w:left w:val="none" w:sz="0" w:space="0" w:color="auto"/>
                    <w:bottom w:val="none" w:sz="0" w:space="0" w:color="auto"/>
                    <w:right w:val="none" w:sz="0" w:space="0" w:color="auto"/>
                  </w:divBdr>
                </w:div>
                <w:div w:id="483011587">
                  <w:marLeft w:val="0"/>
                  <w:marRight w:val="0"/>
                  <w:marTop w:val="0"/>
                  <w:marBottom w:val="0"/>
                  <w:divBdr>
                    <w:top w:val="none" w:sz="0" w:space="0" w:color="auto"/>
                    <w:left w:val="none" w:sz="0" w:space="0" w:color="auto"/>
                    <w:bottom w:val="none" w:sz="0" w:space="0" w:color="auto"/>
                    <w:right w:val="none" w:sz="0" w:space="0" w:color="auto"/>
                  </w:divBdr>
                </w:div>
                <w:div w:id="221989201">
                  <w:marLeft w:val="0"/>
                  <w:marRight w:val="0"/>
                  <w:marTop w:val="0"/>
                  <w:marBottom w:val="0"/>
                  <w:divBdr>
                    <w:top w:val="none" w:sz="0" w:space="0" w:color="auto"/>
                    <w:left w:val="none" w:sz="0" w:space="0" w:color="auto"/>
                    <w:bottom w:val="none" w:sz="0" w:space="0" w:color="auto"/>
                    <w:right w:val="none" w:sz="0" w:space="0" w:color="auto"/>
                  </w:divBdr>
                </w:div>
                <w:div w:id="1056977739">
                  <w:marLeft w:val="0"/>
                  <w:marRight w:val="0"/>
                  <w:marTop w:val="0"/>
                  <w:marBottom w:val="0"/>
                  <w:divBdr>
                    <w:top w:val="none" w:sz="0" w:space="0" w:color="auto"/>
                    <w:left w:val="none" w:sz="0" w:space="0" w:color="auto"/>
                    <w:bottom w:val="none" w:sz="0" w:space="0" w:color="auto"/>
                    <w:right w:val="none" w:sz="0" w:space="0" w:color="auto"/>
                  </w:divBdr>
                </w:div>
                <w:div w:id="1491366165">
                  <w:marLeft w:val="0"/>
                  <w:marRight w:val="0"/>
                  <w:marTop w:val="0"/>
                  <w:marBottom w:val="0"/>
                  <w:divBdr>
                    <w:top w:val="none" w:sz="0" w:space="0" w:color="auto"/>
                    <w:left w:val="none" w:sz="0" w:space="0" w:color="auto"/>
                    <w:bottom w:val="none" w:sz="0" w:space="0" w:color="auto"/>
                    <w:right w:val="none" w:sz="0" w:space="0" w:color="auto"/>
                  </w:divBdr>
                </w:div>
                <w:div w:id="1506898120">
                  <w:marLeft w:val="0"/>
                  <w:marRight w:val="0"/>
                  <w:marTop w:val="0"/>
                  <w:marBottom w:val="0"/>
                  <w:divBdr>
                    <w:top w:val="none" w:sz="0" w:space="0" w:color="auto"/>
                    <w:left w:val="none" w:sz="0" w:space="0" w:color="auto"/>
                    <w:bottom w:val="none" w:sz="0" w:space="0" w:color="auto"/>
                    <w:right w:val="none" w:sz="0" w:space="0" w:color="auto"/>
                  </w:divBdr>
                </w:div>
                <w:div w:id="1113550883">
                  <w:marLeft w:val="0"/>
                  <w:marRight w:val="0"/>
                  <w:marTop w:val="0"/>
                  <w:marBottom w:val="0"/>
                  <w:divBdr>
                    <w:top w:val="none" w:sz="0" w:space="0" w:color="auto"/>
                    <w:left w:val="none" w:sz="0" w:space="0" w:color="auto"/>
                    <w:bottom w:val="none" w:sz="0" w:space="0" w:color="auto"/>
                    <w:right w:val="none" w:sz="0" w:space="0" w:color="auto"/>
                  </w:divBdr>
                </w:div>
                <w:div w:id="262494853">
                  <w:marLeft w:val="0"/>
                  <w:marRight w:val="0"/>
                  <w:marTop w:val="0"/>
                  <w:marBottom w:val="0"/>
                  <w:divBdr>
                    <w:top w:val="none" w:sz="0" w:space="0" w:color="auto"/>
                    <w:left w:val="none" w:sz="0" w:space="0" w:color="auto"/>
                    <w:bottom w:val="none" w:sz="0" w:space="0" w:color="auto"/>
                    <w:right w:val="none" w:sz="0" w:space="0" w:color="auto"/>
                  </w:divBdr>
                </w:div>
                <w:div w:id="1177422282">
                  <w:marLeft w:val="0"/>
                  <w:marRight w:val="0"/>
                  <w:marTop w:val="0"/>
                  <w:marBottom w:val="0"/>
                  <w:divBdr>
                    <w:top w:val="none" w:sz="0" w:space="0" w:color="auto"/>
                    <w:left w:val="none" w:sz="0" w:space="0" w:color="auto"/>
                    <w:bottom w:val="none" w:sz="0" w:space="0" w:color="auto"/>
                    <w:right w:val="none" w:sz="0" w:space="0" w:color="auto"/>
                  </w:divBdr>
                </w:div>
                <w:div w:id="256016186">
                  <w:marLeft w:val="0"/>
                  <w:marRight w:val="0"/>
                  <w:marTop w:val="0"/>
                  <w:marBottom w:val="0"/>
                  <w:divBdr>
                    <w:top w:val="none" w:sz="0" w:space="0" w:color="auto"/>
                    <w:left w:val="none" w:sz="0" w:space="0" w:color="auto"/>
                    <w:bottom w:val="none" w:sz="0" w:space="0" w:color="auto"/>
                    <w:right w:val="none" w:sz="0" w:space="0" w:color="auto"/>
                  </w:divBdr>
                </w:div>
                <w:div w:id="276330711">
                  <w:marLeft w:val="0"/>
                  <w:marRight w:val="0"/>
                  <w:marTop w:val="0"/>
                  <w:marBottom w:val="0"/>
                  <w:divBdr>
                    <w:top w:val="none" w:sz="0" w:space="0" w:color="auto"/>
                    <w:left w:val="none" w:sz="0" w:space="0" w:color="auto"/>
                    <w:bottom w:val="none" w:sz="0" w:space="0" w:color="auto"/>
                    <w:right w:val="none" w:sz="0" w:space="0" w:color="auto"/>
                  </w:divBdr>
                </w:div>
                <w:div w:id="1860661864">
                  <w:marLeft w:val="0"/>
                  <w:marRight w:val="0"/>
                  <w:marTop w:val="0"/>
                  <w:marBottom w:val="0"/>
                  <w:divBdr>
                    <w:top w:val="none" w:sz="0" w:space="0" w:color="auto"/>
                    <w:left w:val="none" w:sz="0" w:space="0" w:color="auto"/>
                    <w:bottom w:val="none" w:sz="0" w:space="0" w:color="auto"/>
                    <w:right w:val="none" w:sz="0" w:space="0" w:color="auto"/>
                  </w:divBdr>
                </w:div>
                <w:div w:id="433982130">
                  <w:marLeft w:val="0"/>
                  <w:marRight w:val="0"/>
                  <w:marTop w:val="0"/>
                  <w:marBottom w:val="0"/>
                  <w:divBdr>
                    <w:top w:val="none" w:sz="0" w:space="0" w:color="auto"/>
                    <w:left w:val="none" w:sz="0" w:space="0" w:color="auto"/>
                    <w:bottom w:val="none" w:sz="0" w:space="0" w:color="auto"/>
                    <w:right w:val="none" w:sz="0" w:space="0" w:color="auto"/>
                  </w:divBdr>
                </w:div>
                <w:div w:id="1737776931">
                  <w:marLeft w:val="0"/>
                  <w:marRight w:val="0"/>
                  <w:marTop w:val="0"/>
                  <w:marBottom w:val="0"/>
                  <w:divBdr>
                    <w:top w:val="none" w:sz="0" w:space="0" w:color="auto"/>
                    <w:left w:val="none" w:sz="0" w:space="0" w:color="auto"/>
                    <w:bottom w:val="none" w:sz="0" w:space="0" w:color="auto"/>
                    <w:right w:val="none" w:sz="0" w:space="0" w:color="auto"/>
                  </w:divBdr>
                </w:div>
                <w:div w:id="1497333007">
                  <w:marLeft w:val="0"/>
                  <w:marRight w:val="0"/>
                  <w:marTop w:val="0"/>
                  <w:marBottom w:val="0"/>
                  <w:divBdr>
                    <w:top w:val="none" w:sz="0" w:space="0" w:color="auto"/>
                    <w:left w:val="none" w:sz="0" w:space="0" w:color="auto"/>
                    <w:bottom w:val="none" w:sz="0" w:space="0" w:color="auto"/>
                    <w:right w:val="none" w:sz="0" w:space="0" w:color="auto"/>
                  </w:divBdr>
                </w:div>
              </w:divsChild>
            </w:div>
            <w:div w:id="1430083526">
              <w:marLeft w:val="0"/>
              <w:marRight w:val="0"/>
              <w:marTop w:val="0"/>
              <w:marBottom w:val="0"/>
              <w:divBdr>
                <w:top w:val="none" w:sz="0" w:space="0" w:color="auto"/>
                <w:left w:val="none" w:sz="0" w:space="0" w:color="auto"/>
                <w:bottom w:val="none" w:sz="0" w:space="0" w:color="auto"/>
                <w:right w:val="none" w:sz="0" w:space="0" w:color="auto"/>
              </w:divBdr>
              <w:divsChild>
                <w:div w:id="137844856">
                  <w:marLeft w:val="0"/>
                  <w:marRight w:val="0"/>
                  <w:marTop w:val="0"/>
                  <w:marBottom w:val="0"/>
                  <w:divBdr>
                    <w:top w:val="none" w:sz="0" w:space="0" w:color="auto"/>
                    <w:left w:val="none" w:sz="0" w:space="0" w:color="auto"/>
                    <w:bottom w:val="none" w:sz="0" w:space="0" w:color="auto"/>
                    <w:right w:val="none" w:sz="0" w:space="0" w:color="auto"/>
                  </w:divBdr>
                </w:div>
                <w:div w:id="231084156">
                  <w:marLeft w:val="0"/>
                  <w:marRight w:val="0"/>
                  <w:marTop w:val="0"/>
                  <w:marBottom w:val="0"/>
                  <w:divBdr>
                    <w:top w:val="none" w:sz="0" w:space="0" w:color="auto"/>
                    <w:left w:val="none" w:sz="0" w:space="0" w:color="auto"/>
                    <w:bottom w:val="none" w:sz="0" w:space="0" w:color="auto"/>
                    <w:right w:val="none" w:sz="0" w:space="0" w:color="auto"/>
                  </w:divBdr>
                </w:div>
                <w:div w:id="1597131945">
                  <w:marLeft w:val="0"/>
                  <w:marRight w:val="0"/>
                  <w:marTop w:val="0"/>
                  <w:marBottom w:val="0"/>
                  <w:divBdr>
                    <w:top w:val="none" w:sz="0" w:space="0" w:color="auto"/>
                    <w:left w:val="none" w:sz="0" w:space="0" w:color="auto"/>
                    <w:bottom w:val="none" w:sz="0" w:space="0" w:color="auto"/>
                    <w:right w:val="none" w:sz="0" w:space="0" w:color="auto"/>
                  </w:divBdr>
                </w:div>
                <w:div w:id="2076050804">
                  <w:marLeft w:val="0"/>
                  <w:marRight w:val="0"/>
                  <w:marTop w:val="0"/>
                  <w:marBottom w:val="0"/>
                  <w:divBdr>
                    <w:top w:val="none" w:sz="0" w:space="0" w:color="auto"/>
                    <w:left w:val="none" w:sz="0" w:space="0" w:color="auto"/>
                    <w:bottom w:val="none" w:sz="0" w:space="0" w:color="auto"/>
                    <w:right w:val="none" w:sz="0" w:space="0" w:color="auto"/>
                  </w:divBdr>
                </w:div>
                <w:div w:id="763384404">
                  <w:marLeft w:val="0"/>
                  <w:marRight w:val="0"/>
                  <w:marTop w:val="0"/>
                  <w:marBottom w:val="0"/>
                  <w:divBdr>
                    <w:top w:val="none" w:sz="0" w:space="0" w:color="auto"/>
                    <w:left w:val="none" w:sz="0" w:space="0" w:color="auto"/>
                    <w:bottom w:val="none" w:sz="0" w:space="0" w:color="auto"/>
                    <w:right w:val="none" w:sz="0" w:space="0" w:color="auto"/>
                  </w:divBdr>
                </w:div>
                <w:div w:id="1956015965">
                  <w:marLeft w:val="0"/>
                  <w:marRight w:val="0"/>
                  <w:marTop w:val="0"/>
                  <w:marBottom w:val="0"/>
                  <w:divBdr>
                    <w:top w:val="none" w:sz="0" w:space="0" w:color="auto"/>
                    <w:left w:val="none" w:sz="0" w:space="0" w:color="auto"/>
                    <w:bottom w:val="none" w:sz="0" w:space="0" w:color="auto"/>
                    <w:right w:val="none" w:sz="0" w:space="0" w:color="auto"/>
                  </w:divBdr>
                </w:div>
                <w:div w:id="2085908850">
                  <w:marLeft w:val="0"/>
                  <w:marRight w:val="0"/>
                  <w:marTop w:val="0"/>
                  <w:marBottom w:val="0"/>
                  <w:divBdr>
                    <w:top w:val="none" w:sz="0" w:space="0" w:color="auto"/>
                    <w:left w:val="none" w:sz="0" w:space="0" w:color="auto"/>
                    <w:bottom w:val="none" w:sz="0" w:space="0" w:color="auto"/>
                    <w:right w:val="none" w:sz="0" w:space="0" w:color="auto"/>
                  </w:divBdr>
                </w:div>
                <w:div w:id="1133907670">
                  <w:marLeft w:val="0"/>
                  <w:marRight w:val="0"/>
                  <w:marTop w:val="0"/>
                  <w:marBottom w:val="0"/>
                  <w:divBdr>
                    <w:top w:val="none" w:sz="0" w:space="0" w:color="auto"/>
                    <w:left w:val="none" w:sz="0" w:space="0" w:color="auto"/>
                    <w:bottom w:val="none" w:sz="0" w:space="0" w:color="auto"/>
                    <w:right w:val="none" w:sz="0" w:space="0" w:color="auto"/>
                  </w:divBdr>
                </w:div>
                <w:div w:id="757405059">
                  <w:marLeft w:val="0"/>
                  <w:marRight w:val="0"/>
                  <w:marTop w:val="0"/>
                  <w:marBottom w:val="0"/>
                  <w:divBdr>
                    <w:top w:val="none" w:sz="0" w:space="0" w:color="auto"/>
                    <w:left w:val="none" w:sz="0" w:space="0" w:color="auto"/>
                    <w:bottom w:val="none" w:sz="0" w:space="0" w:color="auto"/>
                    <w:right w:val="none" w:sz="0" w:space="0" w:color="auto"/>
                  </w:divBdr>
                </w:div>
                <w:div w:id="1064717064">
                  <w:marLeft w:val="0"/>
                  <w:marRight w:val="0"/>
                  <w:marTop w:val="0"/>
                  <w:marBottom w:val="0"/>
                  <w:divBdr>
                    <w:top w:val="none" w:sz="0" w:space="0" w:color="auto"/>
                    <w:left w:val="none" w:sz="0" w:space="0" w:color="auto"/>
                    <w:bottom w:val="none" w:sz="0" w:space="0" w:color="auto"/>
                    <w:right w:val="none" w:sz="0" w:space="0" w:color="auto"/>
                  </w:divBdr>
                </w:div>
                <w:div w:id="328602676">
                  <w:marLeft w:val="0"/>
                  <w:marRight w:val="0"/>
                  <w:marTop w:val="0"/>
                  <w:marBottom w:val="0"/>
                  <w:divBdr>
                    <w:top w:val="none" w:sz="0" w:space="0" w:color="auto"/>
                    <w:left w:val="none" w:sz="0" w:space="0" w:color="auto"/>
                    <w:bottom w:val="none" w:sz="0" w:space="0" w:color="auto"/>
                    <w:right w:val="none" w:sz="0" w:space="0" w:color="auto"/>
                  </w:divBdr>
                </w:div>
                <w:div w:id="162668125">
                  <w:marLeft w:val="0"/>
                  <w:marRight w:val="0"/>
                  <w:marTop w:val="0"/>
                  <w:marBottom w:val="0"/>
                  <w:divBdr>
                    <w:top w:val="none" w:sz="0" w:space="0" w:color="auto"/>
                    <w:left w:val="none" w:sz="0" w:space="0" w:color="auto"/>
                    <w:bottom w:val="none" w:sz="0" w:space="0" w:color="auto"/>
                    <w:right w:val="none" w:sz="0" w:space="0" w:color="auto"/>
                  </w:divBdr>
                </w:div>
                <w:div w:id="1433014378">
                  <w:marLeft w:val="0"/>
                  <w:marRight w:val="0"/>
                  <w:marTop w:val="0"/>
                  <w:marBottom w:val="0"/>
                  <w:divBdr>
                    <w:top w:val="none" w:sz="0" w:space="0" w:color="auto"/>
                    <w:left w:val="none" w:sz="0" w:space="0" w:color="auto"/>
                    <w:bottom w:val="none" w:sz="0" w:space="0" w:color="auto"/>
                    <w:right w:val="none" w:sz="0" w:space="0" w:color="auto"/>
                  </w:divBdr>
                </w:div>
                <w:div w:id="1289583693">
                  <w:marLeft w:val="0"/>
                  <w:marRight w:val="0"/>
                  <w:marTop w:val="0"/>
                  <w:marBottom w:val="0"/>
                  <w:divBdr>
                    <w:top w:val="none" w:sz="0" w:space="0" w:color="auto"/>
                    <w:left w:val="none" w:sz="0" w:space="0" w:color="auto"/>
                    <w:bottom w:val="none" w:sz="0" w:space="0" w:color="auto"/>
                    <w:right w:val="none" w:sz="0" w:space="0" w:color="auto"/>
                  </w:divBdr>
                </w:div>
                <w:div w:id="1441488773">
                  <w:marLeft w:val="0"/>
                  <w:marRight w:val="0"/>
                  <w:marTop w:val="0"/>
                  <w:marBottom w:val="0"/>
                  <w:divBdr>
                    <w:top w:val="none" w:sz="0" w:space="0" w:color="auto"/>
                    <w:left w:val="none" w:sz="0" w:space="0" w:color="auto"/>
                    <w:bottom w:val="none" w:sz="0" w:space="0" w:color="auto"/>
                    <w:right w:val="none" w:sz="0" w:space="0" w:color="auto"/>
                  </w:divBdr>
                </w:div>
                <w:div w:id="354623355">
                  <w:marLeft w:val="0"/>
                  <w:marRight w:val="0"/>
                  <w:marTop w:val="0"/>
                  <w:marBottom w:val="0"/>
                  <w:divBdr>
                    <w:top w:val="none" w:sz="0" w:space="0" w:color="auto"/>
                    <w:left w:val="none" w:sz="0" w:space="0" w:color="auto"/>
                    <w:bottom w:val="none" w:sz="0" w:space="0" w:color="auto"/>
                    <w:right w:val="none" w:sz="0" w:space="0" w:color="auto"/>
                  </w:divBdr>
                </w:div>
                <w:div w:id="1433160597">
                  <w:marLeft w:val="0"/>
                  <w:marRight w:val="0"/>
                  <w:marTop w:val="0"/>
                  <w:marBottom w:val="0"/>
                  <w:divBdr>
                    <w:top w:val="none" w:sz="0" w:space="0" w:color="auto"/>
                    <w:left w:val="none" w:sz="0" w:space="0" w:color="auto"/>
                    <w:bottom w:val="none" w:sz="0" w:space="0" w:color="auto"/>
                    <w:right w:val="none" w:sz="0" w:space="0" w:color="auto"/>
                  </w:divBdr>
                </w:div>
                <w:div w:id="1045762554">
                  <w:marLeft w:val="0"/>
                  <w:marRight w:val="0"/>
                  <w:marTop w:val="0"/>
                  <w:marBottom w:val="0"/>
                  <w:divBdr>
                    <w:top w:val="none" w:sz="0" w:space="0" w:color="auto"/>
                    <w:left w:val="none" w:sz="0" w:space="0" w:color="auto"/>
                    <w:bottom w:val="none" w:sz="0" w:space="0" w:color="auto"/>
                    <w:right w:val="none" w:sz="0" w:space="0" w:color="auto"/>
                  </w:divBdr>
                </w:div>
                <w:div w:id="993996613">
                  <w:marLeft w:val="0"/>
                  <w:marRight w:val="0"/>
                  <w:marTop w:val="0"/>
                  <w:marBottom w:val="0"/>
                  <w:divBdr>
                    <w:top w:val="none" w:sz="0" w:space="0" w:color="auto"/>
                    <w:left w:val="none" w:sz="0" w:space="0" w:color="auto"/>
                    <w:bottom w:val="none" w:sz="0" w:space="0" w:color="auto"/>
                    <w:right w:val="none" w:sz="0" w:space="0" w:color="auto"/>
                  </w:divBdr>
                </w:div>
                <w:div w:id="315645327">
                  <w:marLeft w:val="0"/>
                  <w:marRight w:val="0"/>
                  <w:marTop w:val="0"/>
                  <w:marBottom w:val="0"/>
                  <w:divBdr>
                    <w:top w:val="none" w:sz="0" w:space="0" w:color="auto"/>
                    <w:left w:val="none" w:sz="0" w:space="0" w:color="auto"/>
                    <w:bottom w:val="none" w:sz="0" w:space="0" w:color="auto"/>
                    <w:right w:val="none" w:sz="0" w:space="0" w:color="auto"/>
                  </w:divBdr>
                </w:div>
                <w:div w:id="1257209124">
                  <w:marLeft w:val="0"/>
                  <w:marRight w:val="0"/>
                  <w:marTop w:val="0"/>
                  <w:marBottom w:val="0"/>
                  <w:divBdr>
                    <w:top w:val="none" w:sz="0" w:space="0" w:color="auto"/>
                    <w:left w:val="none" w:sz="0" w:space="0" w:color="auto"/>
                    <w:bottom w:val="none" w:sz="0" w:space="0" w:color="auto"/>
                    <w:right w:val="none" w:sz="0" w:space="0" w:color="auto"/>
                  </w:divBdr>
                </w:div>
                <w:div w:id="58291693">
                  <w:marLeft w:val="0"/>
                  <w:marRight w:val="0"/>
                  <w:marTop w:val="0"/>
                  <w:marBottom w:val="0"/>
                  <w:divBdr>
                    <w:top w:val="none" w:sz="0" w:space="0" w:color="auto"/>
                    <w:left w:val="none" w:sz="0" w:space="0" w:color="auto"/>
                    <w:bottom w:val="none" w:sz="0" w:space="0" w:color="auto"/>
                    <w:right w:val="none" w:sz="0" w:space="0" w:color="auto"/>
                  </w:divBdr>
                </w:div>
                <w:div w:id="925461320">
                  <w:marLeft w:val="0"/>
                  <w:marRight w:val="0"/>
                  <w:marTop w:val="0"/>
                  <w:marBottom w:val="0"/>
                  <w:divBdr>
                    <w:top w:val="none" w:sz="0" w:space="0" w:color="auto"/>
                    <w:left w:val="none" w:sz="0" w:space="0" w:color="auto"/>
                    <w:bottom w:val="none" w:sz="0" w:space="0" w:color="auto"/>
                    <w:right w:val="none" w:sz="0" w:space="0" w:color="auto"/>
                  </w:divBdr>
                </w:div>
                <w:div w:id="1611082222">
                  <w:marLeft w:val="0"/>
                  <w:marRight w:val="0"/>
                  <w:marTop w:val="0"/>
                  <w:marBottom w:val="0"/>
                  <w:divBdr>
                    <w:top w:val="none" w:sz="0" w:space="0" w:color="auto"/>
                    <w:left w:val="none" w:sz="0" w:space="0" w:color="auto"/>
                    <w:bottom w:val="none" w:sz="0" w:space="0" w:color="auto"/>
                    <w:right w:val="none" w:sz="0" w:space="0" w:color="auto"/>
                  </w:divBdr>
                </w:div>
                <w:div w:id="812916953">
                  <w:marLeft w:val="0"/>
                  <w:marRight w:val="0"/>
                  <w:marTop w:val="0"/>
                  <w:marBottom w:val="0"/>
                  <w:divBdr>
                    <w:top w:val="none" w:sz="0" w:space="0" w:color="auto"/>
                    <w:left w:val="none" w:sz="0" w:space="0" w:color="auto"/>
                    <w:bottom w:val="none" w:sz="0" w:space="0" w:color="auto"/>
                    <w:right w:val="none" w:sz="0" w:space="0" w:color="auto"/>
                  </w:divBdr>
                </w:div>
                <w:div w:id="1184321594">
                  <w:marLeft w:val="0"/>
                  <w:marRight w:val="0"/>
                  <w:marTop w:val="0"/>
                  <w:marBottom w:val="0"/>
                  <w:divBdr>
                    <w:top w:val="none" w:sz="0" w:space="0" w:color="auto"/>
                    <w:left w:val="none" w:sz="0" w:space="0" w:color="auto"/>
                    <w:bottom w:val="none" w:sz="0" w:space="0" w:color="auto"/>
                    <w:right w:val="none" w:sz="0" w:space="0" w:color="auto"/>
                  </w:divBdr>
                </w:div>
                <w:div w:id="1693412862">
                  <w:marLeft w:val="0"/>
                  <w:marRight w:val="0"/>
                  <w:marTop w:val="0"/>
                  <w:marBottom w:val="0"/>
                  <w:divBdr>
                    <w:top w:val="none" w:sz="0" w:space="0" w:color="auto"/>
                    <w:left w:val="none" w:sz="0" w:space="0" w:color="auto"/>
                    <w:bottom w:val="none" w:sz="0" w:space="0" w:color="auto"/>
                    <w:right w:val="none" w:sz="0" w:space="0" w:color="auto"/>
                  </w:divBdr>
                </w:div>
                <w:div w:id="1350638415">
                  <w:marLeft w:val="0"/>
                  <w:marRight w:val="0"/>
                  <w:marTop w:val="0"/>
                  <w:marBottom w:val="0"/>
                  <w:divBdr>
                    <w:top w:val="none" w:sz="0" w:space="0" w:color="auto"/>
                    <w:left w:val="none" w:sz="0" w:space="0" w:color="auto"/>
                    <w:bottom w:val="none" w:sz="0" w:space="0" w:color="auto"/>
                    <w:right w:val="none" w:sz="0" w:space="0" w:color="auto"/>
                  </w:divBdr>
                </w:div>
                <w:div w:id="1151874776">
                  <w:marLeft w:val="0"/>
                  <w:marRight w:val="0"/>
                  <w:marTop w:val="0"/>
                  <w:marBottom w:val="0"/>
                  <w:divBdr>
                    <w:top w:val="none" w:sz="0" w:space="0" w:color="auto"/>
                    <w:left w:val="none" w:sz="0" w:space="0" w:color="auto"/>
                    <w:bottom w:val="none" w:sz="0" w:space="0" w:color="auto"/>
                    <w:right w:val="none" w:sz="0" w:space="0" w:color="auto"/>
                  </w:divBdr>
                </w:div>
                <w:div w:id="458184102">
                  <w:marLeft w:val="0"/>
                  <w:marRight w:val="0"/>
                  <w:marTop w:val="0"/>
                  <w:marBottom w:val="0"/>
                  <w:divBdr>
                    <w:top w:val="none" w:sz="0" w:space="0" w:color="auto"/>
                    <w:left w:val="none" w:sz="0" w:space="0" w:color="auto"/>
                    <w:bottom w:val="none" w:sz="0" w:space="0" w:color="auto"/>
                    <w:right w:val="none" w:sz="0" w:space="0" w:color="auto"/>
                  </w:divBdr>
                </w:div>
                <w:div w:id="1763212743">
                  <w:marLeft w:val="0"/>
                  <w:marRight w:val="0"/>
                  <w:marTop w:val="0"/>
                  <w:marBottom w:val="0"/>
                  <w:divBdr>
                    <w:top w:val="none" w:sz="0" w:space="0" w:color="auto"/>
                    <w:left w:val="none" w:sz="0" w:space="0" w:color="auto"/>
                    <w:bottom w:val="none" w:sz="0" w:space="0" w:color="auto"/>
                    <w:right w:val="none" w:sz="0" w:space="0" w:color="auto"/>
                  </w:divBdr>
                </w:div>
                <w:div w:id="1514298238">
                  <w:marLeft w:val="0"/>
                  <w:marRight w:val="0"/>
                  <w:marTop w:val="0"/>
                  <w:marBottom w:val="0"/>
                  <w:divBdr>
                    <w:top w:val="none" w:sz="0" w:space="0" w:color="auto"/>
                    <w:left w:val="none" w:sz="0" w:space="0" w:color="auto"/>
                    <w:bottom w:val="none" w:sz="0" w:space="0" w:color="auto"/>
                    <w:right w:val="none" w:sz="0" w:space="0" w:color="auto"/>
                  </w:divBdr>
                </w:div>
                <w:div w:id="603805692">
                  <w:marLeft w:val="0"/>
                  <w:marRight w:val="0"/>
                  <w:marTop w:val="0"/>
                  <w:marBottom w:val="0"/>
                  <w:divBdr>
                    <w:top w:val="none" w:sz="0" w:space="0" w:color="auto"/>
                    <w:left w:val="none" w:sz="0" w:space="0" w:color="auto"/>
                    <w:bottom w:val="none" w:sz="0" w:space="0" w:color="auto"/>
                    <w:right w:val="none" w:sz="0" w:space="0" w:color="auto"/>
                  </w:divBdr>
                </w:div>
                <w:div w:id="195047778">
                  <w:marLeft w:val="0"/>
                  <w:marRight w:val="0"/>
                  <w:marTop w:val="0"/>
                  <w:marBottom w:val="0"/>
                  <w:divBdr>
                    <w:top w:val="none" w:sz="0" w:space="0" w:color="auto"/>
                    <w:left w:val="none" w:sz="0" w:space="0" w:color="auto"/>
                    <w:bottom w:val="none" w:sz="0" w:space="0" w:color="auto"/>
                    <w:right w:val="none" w:sz="0" w:space="0" w:color="auto"/>
                  </w:divBdr>
                </w:div>
                <w:div w:id="207230084">
                  <w:marLeft w:val="0"/>
                  <w:marRight w:val="0"/>
                  <w:marTop w:val="0"/>
                  <w:marBottom w:val="0"/>
                  <w:divBdr>
                    <w:top w:val="none" w:sz="0" w:space="0" w:color="auto"/>
                    <w:left w:val="none" w:sz="0" w:space="0" w:color="auto"/>
                    <w:bottom w:val="none" w:sz="0" w:space="0" w:color="auto"/>
                    <w:right w:val="none" w:sz="0" w:space="0" w:color="auto"/>
                  </w:divBdr>
                </w:div>
                <w:div w:id="698090018">
                  <w:marLeft w:val="0"/>
                  <w:marRight w:val="0"/>
                  <w:marTop w:val="0"/>
                  <w:marBottom w:val="0"/>
                  <w:divBdr>
                    <w:top w:val="none" w:sz="0" w:space="0" w:color="auto"/>
                    <w:left w:val="none" w:sz="0" w:space="0" w:color="auto"/>
                    <w:bottom w:val="none" w:sz="0" w:space="0" w:color="auto"/>
                    <w:right w:val="none" w:sz="0" w:space="0" w:color="auto"/>
                  </w:divBdr>
                </w:div>
                <w:div w:id="1350136438">
                  <w:marLeft w:val="0"/>
                  <w:marRight w:val="0"/>
                  <w:marTop w:val="0"/>
                  <w:marBottom w:val="0"/>
                  <w:divBdr>
                    <w:top w:val="none" w:sz="0" w:space="0" w:color="auto"/>
                    <w:left w:val="none" w:sz="0" w:space="0" w:color="auto"/>
                    <w:bottom w:val="none" w:sz="0" w:space="0" w:color="auto"/>
                    <w:right w:val="none" w:sz="0" w:space="0" w:color="auto"/>
                  </w:divBdr>
                </w:div>
                <w:div w:id="1369179752">
                  <w:marLeft w:val="0"/>
                  <w:marRight w:val="0"/>
                  <w:marTop w:val="0"/>
                  <w:marBottom w:val="0"/>
                  <w:divBdr>
                    <w:top w:val="none" w:sz="0" w:space="0" w:color="auto"/>
                    <w:left w:val="none" w:sz="0" w:space="0" w:color="auto"/>
                    <w:bottom w:val="none" w:sz="0" w:space="0" w:color="auto"/>
                    <w:right w:val="none" w:sz="0" w:space="0" w:color="auto"/>
                  </w:divBdr>
                </w:div>
                <w:div w:id="1261059737">
                  <w:marLeft w:val="0"/>
                  <w:marRight w:val="0"/>
                  <w:marTop w:val="0"/>
                  <w:marBottom w:val="0"/>
                  <w:divBdr>
                    <w:top w:val="none" w:sz="0" w:space="0" w:color="auto"/>
                    <w:left w:val="none" w:sz="0" w:space="0" w:color="auto"/>
                    <w:bottom w:val="none" w:sz="0" w:space="0" w:color="auto"/>
                    <w:right w:val="none" w:sz="0" w:space="0" w:color="auto"/>
                  </w:divBdr>
                </w:div>
                <w:div w:id="558589383">
                  <w:marLeft w:val="0"/>
                  <w:marRight w:val="0"/>
                  <w:marTop w:val="0"/>
                  <w:marBottom w:val="0"/>
                  <w:divBdr>
                    <w:top w:val="none" w:sz="0" w:space="0" w:color="auto"/>
                    <w:left w:val="none" w:sz="0" w:space="0" w:color="auto"/>
                    <w:bottom w:val="none" w:sz="0" w:space="0" w:color="auto"/>
                    <w:right w:val="none" w:sz="0" w:space="0" w:color="auto"/>
                  </w:divBdr>
                </w:div>
                <w:div w:id="616374874">
                  <w:marLeft w:val="0"/>
                  <w:marRight w:val="0"/>
                  <w:marTop w:val="0"/>
                  <w:marBottom w:val="0"/>
                  <w:divBdr>
                    <w:top w:val="none" w:sz="0" w:space="0" w:color="auto"/>
                    <w:left w:val="none" w:sz="0" w:space="0" w:color="auto"/>
                    <w:bottom w:val="none" w:sz="0" w:space="0" w:color="auto"/>
                    <w:right w:val="none" w:sz="0" w:space="0" w:color="auto"/>
                  </w:divBdr>
                </w:div>
                <w:div w:id="1789205175">
                  <w:marLeft w:val="0"/>
                  <w:marRight w:val="0"/>
                  <w:marTop w:val="0"/>
                  <w:marBottom w:val="0"/>
                  <w:divBdr>
                    <w:top w:val="none" w:sz="0" w:space="0" w:color="auto"/>
                    <w:left w:val="none" w:sz="0" w:space="0" w:color="auto"/>
                    <w:bottom w:val="none" w:sz="0" w:space="0" w:color="auto"/>
                    <w:right w:val="none" w:sz="0" w:space="0" w:color="auto"/>
                  </w:divBdr>
                </w:div>
                <w:div w:id="1588731202">
                  <w:marLeft w:val="0"/>
                  <w:marRight w:val="0"/>
                  <w:marTop w:val="0"/>
                  <w:marBottom w:val="0"/>
                  <w:divBdr>
                    <w:top w:val="none" w:sz="0" w:space="0" w:color="auto"/>
                    <w:left w:val="none" w:sz="0" w:space="0" w:color="auto"/>
                    <w:bottom w:val="none" w:sz="0" w:space="0" w:color="auto"/>
                    <w:right w:val="none" w:sz="0" w:space="0" w:color="auto"/>
                  </w:divBdr>
                </w:div>
                <w:div w:id="2080445191">
                  <w:marLeft w:val="0"/>
                  <w:marRight w:val="0"/>
                  <w:marTop w:val="0"/>
                  <w:marBottom w:val="0"/>
                  <w:divBdr>
                    <w:top w:val="none" w:sz="0" w:space="0" w:color="auto"/>
                    <w:left w:val="none" w:sz="0" w:space="0" w:color="auto"/>
                    <w:bottom w:val="none" w:sz="0" w:space="0" w:color="auto"/>
                    <w:right w:val="none" w:sz="0" w:space="0" w:color="auto"/>
                  </w:divBdr>
                </w:div>
                <w:div w:id="2050908281">
                  <w:marLeft w:val="0"/>
                  <w:marRight w:val="0"/>
                  <w:marTop w:val="0"/>
                  <w:marBottom w:val="0"/>
                  <w:divBdr>
                    <w:top w:val="none" w:sz="0" w:space="0" w:color="auto"/>
                    <w:left w:val="none" w:sz="0" w:space="0" w:color="auto"/>
                    <w:bottom w:val="none" w:sz="0" w:space="0" w:color="auto"/>
                    <w:right w:val="none" w:sz="0" w:space="0" w:color="auto"/>
                  </w:divBdr>
                </w:div>
                <w:div w:id="620767029">
                  <w:marLeft w:val="0"/>
                  <w:marRight w:val="0"/>
                  <w:marTop w:val="0"/>
                  <w:marBottom w:val="0"/>
                  <w:divBdr>
                    <w:top w:val="none" w:sz="0" w:space="0" w:color="auto"/>
                    <w:left w:val="none" w:sz="0" w:space="0" w:color="auto"/>
                    <w:bottom w:val="none" w:sz="0" w:space="0" w:color="auto"/>
                    <w:right w:val="none" w:sz="0" w:space="0" w:color="auto"/>
                  </w:divBdr>
                </w:div>
                <w:div w:id="609120650">
                  <w:marLeft w:val="0"/>
                  <w:marRight w:val="0"/>
                  <w:marTop w:val="0"/>
                  <w:marBottom w:val="0"/>
                  <w:divBdr>
                    <w:top w:val="none" w:sz="0" w:space="0" w:color="auto"/>
                    <w:left w:val="none" w:sz="0" w:space="0" w:color="auto"/>
                    <w:bottom w:val="none" w:sz="0" w:space="0" w:color="auto"/>
                    <w:right w:val="none" w:sz="0" w:space="0" w:color="auto"/>
                  </w:divBdr>
                </w:div>
                <w:div w:id="1630819454">
                  <w:marLeft w:val="0"/>
                  <w:marRight w:val="0"/>
                  <w:marTop w:val="0"/>
                  <w:marBottom w:val="0"/>
                  <w:divBdr>
                    <w:top w:val="none" w:sz="0" w:space="0" w:color="auto"/>
                    <w:left w:val="none" w:sz="0" w:space="0" w:color="auto"/>
                    <w:bottom w:val="none" w:sz="0" w:space="0" w:color="auto"/>
                    <w:right w:val="none" w:sz="0" w:space="0" w:color="auto"/>
                  </w:divBdr>
                </w:div>
                <w:div w:id="239751622">
                  <w:marLeft w:val="0"/>
                  <w:marRight w:val="0"/>
                  <w:marTop w:val="0"/>
                  <w:marBottom w:val="0"/>
                  <w:divBdr>
                    <w:top w:val="none" w:sz="0" w:space="0" w:color="auto"/>
                    <w:left w:val="none" w:sz="0" w:space="0" w:color="auto"/>
                    <w:bottom w:val="none" w:sz="0" w:space="0" w:color="auto"/>
                    <w:right w:val="none" w:sz="0" w:space="0" w:color="auto"/>
                  </w:divBdr>
                </w:div>
                <w:div w:id="736510630">
                  <w:marLeft w:val="0"/>
                  <w:marRight w:val="0"/>
                  <w:marTop w:val="0"/>
                  <w:marBottom w:val="0"/>
                  <w:divBdr>
                    <w:top w:val="none" w:sz="0" w:space="0" w:color="auto"/>
                    <w:left w:val="none" w:sz="0" w:space="0" w:color="auto"/>
                    <w:bottom w:val="none" w:sz="0" w:space="0" w:color="auto"/>
                    <w:right w:val="none" w:sz="0" w:space="0" w:color="auto"/>
                  </w:divBdr>
                </w:div>
                <w:div w:id="1843621739">
                  <w:marLeft w:val="0"/>
                  <w:marRight w:val="0"/>
                  <w:marTop w:val="0"/>
                  <w:marBottom w:val="0"/>
                  <w:divBdr>
                    <w:top w:val="none" w:sz="0" w:space="0" w:color="auto"/>
                    <w:left w:val="none" w:sz="0" w:space="0" w:color="auto"/>
                    <w:bottom w:val="none" w:sz="0" w:space="0" w:color="auto"/>
                    <w:right w:val="none" w:sz="0" w:space="0" w:color="auto"/>
                  </w:divBdr>
                </w:div>
                <w:div w:id="1911965562">
                  <w:marLeft w:val="0"/>
                  <w:marRight w:val="0"/>
                  <w:marTop w:val="0"/>
                  <w:marBottom w:val="0"/>
                  <w:divBdr>
                    <w:top w:val="none" w:sz="0" w:space="0" w:color="auto"/>
                    <w:left w:val="none" w:sz="0" w:space="0" w:color="auto"/>
                    <w:bottom w:val="none" w:sz="0" w:space="0" w:color="auto"/>
                    <w:right w:val="none" w:sz="0" w:space="0" w:color="auto"/>
                  </w:divBdr>
                </w:div>
                <w:div w:id="716902858">
                  <w:marLeft w:val="0"/>
                  <w:marRight w:val="0"/>
                  <w:marTop w:val="0"/>
                  <w:marBottom w:val="0"/>
                  <w:divBdr>
                    <w:top w:val="none" w:sz="0" w:space="0" w:color="auto"/>
                    <w:left w:val="none" w:sz="0" w:space="0" w:color="auto"/>
                    <w:bottom w:val="none" w:sz="0" w:space="0" w:color="auto"/>
                    <w:right w:val="none" w:sz="0" w:space="0" w:color="auto"/>
                  </w:divBdr>
                </w:div>
                <w:div w:id="1976836423">
                  <w:marLeft w:val="0"/>
                  <w:marRight w:val="0"/>
                  <w:marTop w:val="0"/>
                  <w:marBottom w:val="0"/>
                  <w:divBdr>
                    <w:top w:val="none" w:sz="0" w:space="0" w:color="auto"/>
                    <w:left w:val="none" w:sz="0" w:space="0" w:color="auto"/>
                    <w:bottom w:val="none" w:sz="0" w:space="0" w:color="auto"/>
                    <w:right w:val="none" w:sz="0" w:space="0" w:color="auto"/>
                  </w:divBdr>
                </w:div>
                <w:div w:id="948463292">
                  <w:marLeft w:val="0"/>
                  <w:marRight w:val="0"/>
                  <w:marTop w:val="0"/>
                  <w:marBottom w:val="0"/>
                  <w:divBdr>
                    <w:top w:val="none" w:sz="0" w:space="0" w:color="auto"/>
                    <w:left w:val="none" w:sz="0" w:space="0" w:color="auto"/>
                    <w:bottom w:val="none" w:sz="0" w:space="0" w:color="auto"/>
                    <w:right w:val="none" w:sz="0" w:space="0" w:color="auto"/>
                  </w:divBdr>
                </w:div>
                <w:div w:id="1389763081">
                  <w:marLeft w:val="0"/>
                  <w:marRight w:val="0"/>
                  <w:marTop w:val="0"/>
                  <w:marBottom w:val="0"/>
                  <w:divBdr>
                    <w:top w:val="none" w:sz="0" w:space="0" w:color="auto"/>
                    <w:left w:val="none" w:sz="0" w:space="0" w:color="auto"/>
                    <w:bottom w:val="none" w:sz="0" w:space="0" w:color="auto"/>
                    <w:right w:val="none" w:sz="0" w:space="0" w:color="auto"/>
                  </w:divBdr>
                </w:div>
                <w:div w:id="1775978310">
                  <w:marLeft w:val="0"/>
                  <w:marRight w:val="0"/>
                  <w:marTop w:val="0"/>
                  <w:marBottom w:val="0"/>
                  <w:divBdr>
                    <w:top w:val="none" w:sz="0" w:space="0" w:color="auto"/>
                    <w:left w:val="none" w:sz="0" w:space="0" w:color="auto"/>
                    <w:bottom w:val="none" w:sz="0" w:space="0" w:color="auto"/>
                    <w:right w:val="none" w:sz="0" w:space="0" w:color="auto"/>
                  </w:divBdr>
                </w:div>
                <w:div w:id="1780101415">
                  <w:marLeft w:val="0"/>
                  <w:marRight w:val="0"/>
                  <w:marTop w:val="0"/>
                  <w:marBottom w:val="0"/>
                  <w:divBdr>
                    <w:top w:val="none" w:sz="0" w:space="0" w:color="auto"/>
                    <w:left w:val="none" w:sz="0" w:space="0" w:color="auto"/>
                    <w:bottom w:val="none" w:sz="0" w:space="0" w:color="auto"/>
                    <w:right w:val="none" w:sz="0" w:space="0" w:color="auto"/>
                  </w:divBdr>
                </w:div>
                <w:div w:id="885414291">
                  <w:marLeft w:val="0"/>
                  <w:marRight w:val="0"/>
                  <w:marTop w:val="0"/>
                  <w:marBottom w:val="0"/>
                  <w:divBdr>
                    <w:top w:val="none" w:sz="0" w:space="0" w:color="auto"/>
                    <w:left w:val="none" w:sz="0" w:space="0" w:color="auto"/>
                    <w:bottom w:val="none" w:sz="0" w:space="0" w:color="auto"/>
                    <w:right w:val="none" w:sz="0" w:space="0" w:color="auto"/>
                  </w:divBdr>
                </w:div>
                <w:div w:id="2121683727">
                  <w:marLeft w:val="0"/>
                  <w:marRight w:val="0"/>
                  <w:marTop w:val="0"/>
                  <w:marBottom w:val="0"/>
                  <w:divBdr>
                    <w:top w:val="none" w:sz="0" w:space="0" w:color="auto"/>
                    <w:left w:val="none" w:sz="0" w:space="0" w:color="auto"/>
                    <w:bottom w:val="none" w:sz="0" w:space="0" w:color="auto"/>
                    <w:right w:val="none" w:sz="0" w:space="0" w:color="auto"/>
                  </w:divBdr>
                </w:div>
                <w:div w:id="286814028">
                  <w:marLeft w:val="0"/>
                  <w:marRight w:val="0"/>
                  <w:marTop w:val="0"/>
                  <w:marBottom w:val="0"/>
                  <w:divBdr>
                    <w:top w:val="none" w:sz="0" w:space="0" w:color="auto"/>
                    <w:left w:val="none" w:sz="0" w:space="0" w:color="auto"/>
                    <w:bottom w:val="none" w:sz="0" w:space="0" w:color="auto"/>
                    <w:right w:val="none" w:sz="0" w:space="0" w:color="auto"/>
                  </w:divBdr>
                </w:div>
                <w:div w:id="1875799962">
                  <w:marLeft w:val="0"/>
                  <w:marRight w:val="0"/>
                  <w:marTop w:val="0"/>
                  <w:marBottom w:val="0"/>
                  <w:divBdr>
                    <w:top w:val="none" w:sz="0" w:space="0" w:color="auto"/>
                    <w:left w:val="none" w:sz="0" w:space="0" w:color="auto"/>
                    <w:bottom w:val="none" w:sz="0" w:space="0" w:color="auto"/>
                    <w:right w:val="none" w:sz="0" w:space="0" w:color="auto"/>
                  </w:divBdr>
                </w:div>
                <w:div w:id="223640364">
                  <w:marLeft w:val="0"/>
                  <w:marRight w:val="0"/>
                  <w:marTop w:val="0"/>
                  <w:marBottom w:val="0"/>
                  <w:divBdr>
                    <w:top w:val="none" w:sz="0" w:space="0" w:color="auto"/>
                    <w:left w:val="none" w:sz="0" w:space="0" w:color="auto"/>
                    <w:bottom w:val="none" w:sz="0" w:space="0" w:color="auto"/>
                    <w:right w:val="none" w:sz="0" w:space="0" w:color="auto"/>
                  </w:divBdr>
                </w:div>
                <w:div w:id="1968781046">
                  <w:marLeft w:val="0"/>
                  <w:marRight w:val="0"/>
                  <w:marTop w:val="0"/>
                  <w:marBottom w:val="0"/>
                  <w:divBdr>
                    <w:top w:val="none" w:sz="0" w:space="0" w:color="auto"/>
                    <w:left w:val="none" w:sz="0" w:space="0" w:color="auto"/>
                    <w:bottom w:val="none" w:sz="0" w:space="0" w:color="auto"/>
                    <w:right w:val="none" w:sz="0" w:space="0" w:color="auto"/>
                  </w:divBdr>
                </w:div>
                <w:div w:id="428625249">
                  <w:marLeft w:val="0"/>
                  <w:marRight w:val="0"/>
                  <w:marTop w:val="0"/>
                  <w:marBottom w:val="0"/>
                  <w:divBdr>
                    <w:top w:val="none" w:sz="0" w:space="0" w:color="auto"/>
                    <w:left w:val="none" w:sz="0" w:space="0" w:color="auto"/>
                    <w:bottom w:val="none" w:sz="0" w:space="0" w:color="auto"/>
                    <w:right w:val="none" w:sz="0" w:space="0" w:color="auto"/>
                  </w:divBdr>
                </w:div>
                <w:div w:id="517039523">
                  <w:marLeft w:val="0"/>
                  <w:marRight w:val="0"/>
                  <w:marTop w:val="0"/>
                  <w:marBottom w:val="0"/>
                  <w:divBdr>
                    <w:top w:val="none" w:sz="0" w:space="0" w:color="auto"/>
                    <w:left w:val="none" w:sz="0" w:space="0" w:color="auto"/>
                    <w:bottom w:val="none" w:sz="0" w:space="0" w:color="auto"/>
                    <w:right w:val="none" w:sz="0" w:space="0" w:color="auto"/>
                  </w:divBdr>
                </w:div>
                <w:div w:id="1063141296">
                  <w:marLeft w:val="0"/>
                  <w:marRight w:val="0"/>
                  <w:marTop w:val="0"/>
                  <w:marBottom w:val="0"/>
                  <w:divBdr>
                    <w:top w:val="none" w:sz="0" w:space="0" w:color="auto"/>
                    <w:left w:val="none" w:sz="0" w:space="0" w:color="auto"/>
                    <w:bottom w:val="none" w:sz="0" w:space="0" w:color="auto"/>
                    <w:right w:val="none" w:sz="0" w:space="0" w:color="auto"/>
                  </w:divBdr>
                </w:div>
                <w:div w:id="1352610294">
                  <w:marLeft w:val="0"/>
                  <w:marRight w:val="0"/>
                  <w:marTop w:val="0"/>
                  <w:marBottom w:val="0"/>
                  <w:divBdr>
                    <w:top w:val="none" w:sz="0" w:space="0" w:color="auto"/>
                    <w:left w:val="none" w:sz="0" w:space="0" w:color="auto"/>
                    <w:bottom w:val="none" w:sz="0" w:space="0" w:color="auto"/>
                    <w:right w:val="none" w:sz="0" w:space="0" w:color="auto"/>
                  </w:divBdr>
                </w:div>
                <w:div w:id="789859430">
                  <w:marLeft w:val="0"/>
                  <w:marRight w:val="0"/>
                  <w:marTop w:val="0"/>
                  <w:marBottom w:val="0"/>
                  <w:divBdr>
                    <w:top w:val="none" w:sz="0" w:space="0" w:color="auto"/>
                    <w:left w:val="none" w:sz="0" w:space="0" w:color="auto"/>
                    <w:bottom w:val="none" w:sz="0" w:space="0" w:color="auto"/>
                    <w:right w:val="none" w:sz="0" w:space="0" w:color="auto"/>
                  </w:divBdr>
                </w:div>
                <w:div w:id="1944340493">
                  <w:marLeft w:val="0"/>
                  <w:marRight w:val="0"/>
                  <w:marTop w:val="0"/>
                  <w:marBottom w:val="0"/>
                  <w:divBdr>
                    <w:top w:val="none" w:sz="0" w:space="0" w:color="auto"/>
                    <w:left w:val="none" w:sz="0" w:space="0" w:color="auto"/>
                    <w:bottom w:val="none" w:sz="0" w:space="0" w:color="auto"/>
                    <w:right w:val="none" w:sz="0" w:space="0" w:color="auto"/>
                  </w:divBdr>
                </w:div>
                <w:div w:id="1151798530">
                  <w:marLeft w:val="0"/>
                  <w:marRight w:val="0"/>
                  <w:marTop w:val="0"/>
                  <w:marBottom w:val="0"/>
                  <w:divBdr>
                    <w:top w:val="none" w:sz="0" w:space="0" w:color="auto"/>
                    <w:left w:val="none" w:sz="0" w:space="0" w:color="auto"/>
                    <w:bottom w:val="none" w:sz="0" w:space="0" w:color="auto"/>
                    <w:right w:val="none" w:sz="0" w:space="0" w:color="auto"/>
                  </w:divBdr>
                </w:div>
                <w:div w:id="427120735">
                  <w:marLeft w:val="0"/>
                  <w:marRight w:val="0"/>
                  <w:marTop w:val="0"/>
                  <w:marBottom w:val="0"/>
                  <w:divBdr>
                    <w:top w:val="none" w:sz="0" w:space="0" w:color="auto"/>
                    <w:left w:val="none" w:sz="0" w:space="0" w:color="auto"/>
                    <w:bottom w:val="none" w:sz="0" w:space="0" w:color="auto"/>
                    <w:right w:val="none" w:sz="0" w:space="0" w:color="auto"/>
                  </w:divBdr>
                </w:div>
                <w:div w:id="1622222630">
                  <w:marLeft w:val="0"/>
                  <w:marRight w:val="0"/>
                  <w:marTop w:val="0"/>
                  <w:marBottom w:val="0"/>
                  <w:divBdr>
                    <w:top w:val="none" w:sz="0" w:space="0" w:color="auto"/>
                    <w:left w:val="none" w:sz="0" w:space="0" w:color="auto"/>
                    <w:bottom w:val="none" w:sz="0" w:space="0" w:color="auto"/>
                    <w:right w:val="none" w:sz="0" w:space="0" w:color="auto"/>
                  </w:divBdr>
                </w:div>
                <w:div w:id="1961180156">
                  <w:marLeft w:val="0"/>
                  <w:marRight w:val="0"/>
                  <w:marTop w:val="0"/>
                  <w:marBottom w:val="0"/>
                  <w:divBdr>
                    <w:top w:val="none" w:sz="0" w:space="0" w:color="auto"/>
                    <w:left w:val="none" w:sz="0" w:space="0" w:color="auto"/>
                    <w:bottom w:val="none" w:sz="0" w:space="0" w:color="auto"/>
                    <w:right w:val="none" w:sz="0" w:space="0" w:color="auto"/>
                  </w:divBdr>
                </w:div>
              </w:divsChild>
            </w:div>
            <w:div w:id="4208244">
              <w:marLeft w:val="0"/>
              <w:marRight w:val="0"/>
              <w:marTop w:val="0"/>
              <w:marBottom w:val="0"/>
              <w:divBdr>
                <w:top w:val="none" w:sz="0" w:space="0" w:color="auto"/>
                <w:left w:val="none" w:sz="0" w:space="0" w:color="auto"/>
                <w:bottom w:val="none" w:sz="0" w:space="0" w:color="auto"/>
                <w:right w:val="none" w:sz="0" w:space="0" w:color="auto"/>
              </w:divBdr>
              <w:divsChild>
                <w:div w:id="2076661171">
                  <w:marLeft w:val="0"/>
                  <w:marRight w:val="0"/>
                  <w:marTop w:val="0"/>
                  <w:marBottom w:val="0"/>
                  <w:divBdr>
                    <w:top w:val="none" w:sz="0" w:space="0" w:color="auto"/>
                    <w:left w:val="none" w:sz="0" w:space="0" w:color="auto"/>
                    <w:bottom w:val="none" w:sz="0" w:space="0" w:color="auto"/>
                    <w:right w:val="none" w:sz="0" w:space="0" w:color="auto"/>
                  </w:divBdr>
                </w:div>
                <w:div w:id="1682852085">
                  <w:marLeft w:val="0"/>
                  <w:marRight w:val="0"/>
                  <w:marTop w:val="0"/>
                  <w:marBottom w:val="0"/>
                  <w:divBdr>
                    <w:top w:val="none" w:sz="0" w:space="0" w:color="auto"/>
                    <w:left w:val="none" w:sz="0" w:space="0" w:color="auto"/>
                    <w:bottom w:val="none" w:sz="0" w:space="0" w:color="auto"/>
                    <w:right w:val="none" w:sz="0" w:space="0" w:color="auto"/>
                  </w:divBdr>
                </w:div>
                <w:div w:id="179584509">
                  <w:marLeft w:val="0"/>
                  <w:marRight w:val="0"/>
                  <w:marTop w:val="0"/>
                  <w:marBottom w:val="0"/>
                  <w:divBdr>
                    <w:top w:val="none" w:sz="0" w:space="0" w:color="auto"/>
                    <w:left w:val="none" w:sz="0" w:space="0" w:color="auto"/>
                    <w:bottom w:val="none" w:sz="0" w:space="0" w:color="auto"/>
                    <w:right w:val="none" w:sz="0" w:space="0" w:color="auto"/>
                  </w:divBdr>
                </w:div>
                <w:div w:id="501627836">
                  <w:marLeft w:val="0"/>
                  <w:marRight w:val="0"/>
                  <w:marTop w:val="0"/>
                  <w:marBottom w:val="0"/>
                  <w:divBdr>
                    <w:top w:val="none" w:sz="0" w:space="0" w:color="auto"/>
                    <w:left w:val="none" w:sz="0" w:space="0" w:color="auto"/>
                    <w:bottom w:val="none" w:sz="0" w:space="0" w:color="auto"/>
                    <w:right w:val="none" w:sz="0" w:space="0" w:color="auto"/>
                  </w:divBdr>
                </w:div>
                <w:div w:id="725222677">
                  <w:marLeft w:val="0"/>
                  <w:marRight w:val="0"/>
                  <w:marTop w:val="0"/>
                  <w:marBottom w:val="0"/>
                  <w:divBdr>
                    <w:top w:val="none" w:sz="0" w:space="0" w:color="auto"/>
                    <w:left w:val="none" w:sz="0" w:space="0" w:color="auto"/>
                    <w:bottom w:val="none" w:sz="0" w:space="0" w:color="auto"/>
                    <w:right w:val="none" w:sz="0" w:space="0" w:color="auto"/>
                  </w:divBdr>
                </w:div>
                <w:div w:id="2028019728">
                  <w:marLeft w:val="0"/>
                  <w:marRight w:val="0"/>
                  <w:marTop w:val="0"/>
                  <w:marBottom w:val="0"/>
                  <w:divBdr>
                    <w:top w:val="none" w:sz="0" w:space="0" w:color="auto"/>
                    <w:left w:val="none" w:sz="0" w:space="0" w:color="auto"/>
                    <w:bottom w:val="none" w:sz="0" w:space="0" w:color="auto"/>
                    <w:right w:val="none" w:sz="0" w:space="0" w:color="auto"/>
                  </w:divBdr>
                </w:div>
                <w:div w:id="107546436">
                  <w:marLeft w:val="0"/>
                  <w:marRight w:val="0"/>
                  <w:marTop w:val="0"/>
                  <w:marBottom w:val="0"/>
                  <w:divBdr>
                    <w:top w:val="none" w:sz="0" w:space="0" w:color="auto"/>
                    <w:left w:val="none" w:sz="0" w:space="0" w:color="auto"/>
                    <w:bottom w:val="none" w:sz="0" w:space="0" w:color="auto"/>
                    <w:right w:val="none" w:sz="0" w:space="0" w:color="auto"/>
                  </w:divBdr>
                </w:div>
                <w:div w:id="1107965673">
                  <w:marLeft w:val="0"/>
                  <w:marRight w:val="0"/>
                  <w:marTop w:val="0"/>
                  <w:marBottom w:val="0"/>
                  <w:divBdr>
                    <w:top w:val="none" w:sz="0" w:space="0" w:color="auto"/>
                    <w:left w:val="none" w:sz="0" w:space="0" w:color="auto"/>
                    <w:bottom w:val="none" w:sz="0" w:space="0" w:color="auto"/>
                    <w:right w:val="none" w:sz="0" w:space="0" w:color="auto"/>
                  </w:divBdr>
                </w:div>
                <w:div w:id="776561103">
                  <w:marLeft w:val="0"/>
                  <w:marRight w:val="0"/>
                  <w:marTop w:val="0"/>
                  <w:marBottom w:val="0"/>
                  <w:divBdr>
                    <w:top w:val="none" w:sz="0" w:space="0" w:color="auto"/>
                    <w:left w:val="none" w:sz="0" w:space="0" w:color="auto"/>
                    <w:bottom w:val="none" w:sz="0" w:space="0" w:color="auto"/>
                    <w:right w:val="none" w:sz="0" w:space="0" w:color="auto"/>
                  </w:divBdr>
                </w:div>
                <w:div w:id="1557400092">
                  <w:marLeft w:val="0"/>
                  <w:marRight w:val="0"/>
                  <w:marTop w:val="0"/>
                  <w:marBottom w:val="0"/>
                  <w:divBdr>
                    <w:top w:val="none" w:sz="0" w:space="0" w:color="auto"/>
                    <w:left w:val="none" w:sz="0" w:space="0" w:color="auto"/>
                    <w:bottom w:val="none" w:sz="0" w:space="0" w:color="auto"/>
                    <w:right w:val="none" w:sz="0" w:space="0" w:color="auto"/>
                  </w:divBdr>
                </w:div>
                <w:div w:id="1852447610">
                  <w:marLeft w:val="0"/>
                  <w:marRight w:val="0"/>
                  <w:marTop w:val="0"/>
                  <w:marBottom w:val="0"/>
                  <w:divBdr>
                    <w:top w:val="none" w:sz="0" w:space="0" w:color="auto"/>
                    <w:left w:val="none" w:sz="0" w:space="0" w:color="auto"/>
                    <w:bottom w:val="none" w:sz="0" w:space="0" w:color="auto"/>
                    <w:right w:val="none" w:sz="0" w:space="0" w:color="auto"/>
                  </w:divBdr>
                </w:div>
                <w:div w:id="586379770">
                  <w:marLeft w:val="0"/>
                  <w:marRight w:val="0"/>
                  <w:marTop w:val="0"/>
                  <w:marBottom w:val="0"/>
                  <w:divBdr>
                    <w:top w:val="none" w:sz="0" w:space="0" w:color="auto"/>
                    <w:left w:val="none" w:sz="0" w:space="0" w:color="auto"/>
                    <w:bottom w:val="none" w:sz="0" w:space="0" w:color="auto"/>
                    <w:right w:val="none" w:sz="0" w:space="0" w:color="auto"/>
                  </w:divBdr>
                </w:div>
                <w:div w:id="520121018">
                  <w:marLeft w:val="0"/>
                  <w:marRight w:val="0"/>
                  <w:marTop w:val="0"/>
                  <w:marBottom w:val="0"/>
                  <w:divBdr>
                    <w:top w:val="none" w:sz="0" w:space="0" w:color="auto"/>
                    <w:left w:val="none" w:sz="0" w:space="0" w:color="auto"/>
                    <w:bottom w:val="none" w:sz="0" w:space="0" w:color="auto"/>
                    <w:right w:val="none" w:sz="0" w:space="0" w:color="auto"/>
                  </w:divBdr>
                </w:div>
                <w:div w:id="1984577927">
                  <w:marLeft w:val="0"/>
                  <w:marRight w:val="0"/>
                  <w:marTop w:val="0"/>
                  <w:marBottom w:val="0"/>
                  <w:divBdr>
                    <w:top w:val="none" w:sz="0" w:space="0" w:color="auto"/>
                    <w:left w:val="none" w:sz="0" w:space="0" w:color="auto"/>
                    <w:bottom w:val="none" w:sz="0" w:space="0" w:color="auto"/>
                    <w:right w:val="none" w:sz="0" w:space="0" w:color="auto"/>
                  </w:divBdr>
                </w:div>
                <w:div w:id="1992053726">
                  <w:marLeft w:val="0"/>
                  <w:marRight w:val="0"/>
                  <w:marTop w:val="0"/>
                  <w:marBottom w:val="0"/>
                  <w:divBdr>
                    <w:top w:val="none" w:sz="0" w:space="0" w:color="auto"/>
                    <w:left w:val="none" w:sz="0" w:space="0" w:color="auto"/>
                    <w:bottom w:val="none" w:sz="0" w:space="0" w:color="auto"/>
                    <w:right w:val="none" w:sz="0" w:space="0" w:color="auto"/>
                  </w:divBdr>
                </w:div>
                <w:div w:id="364864119">
                  <w:marLeft w:val="0"/>
                  <w:marRight w:val="0"/>
                  <w:marTop w:val="0"/>
                  <w:marBottom w:val="0"/>
                  <w:divBdr>
                    <w:top w:val="none" w:sz="0" w:space="0" w:color="auto"/>
                    <w:left w:val="none" w:sz="0" w:space="0" w:color="auto"/>
                    <w:bottom w:val="none" w:sz="0" w:space="0" w:color="auto"/>
                    <w:right w:val="none" w:sz="0" w:space="0" w:color="auto"/>
                  </w:divBdr>
                </w:div>
                <w:div w:id="663318185">
                  <w:marLeft w:val="0"/>
                  <w:marRight w:val="0"/>
                  <w:marTop w:val="0"/>
                  <w:marBottom w:val="0"/>
                  <w:divBdr>
                    <w:top w:val="none" w:sz="0" w:space="0" w:color="auto"/>
                    <w:left w:val="none" w:sz="0" w:space="0" w:color="auto"/>
                    <w:bottom w:val="none" w:sz="0" w:space="0" w:color="auto"/>
                    <w:right w:val="none" w:sz="0" w:space="0" w:color="auto"/>
                  </w:divBdr>
                </w:div>
                <w:div w:id="1624926136">
                  <w:marLeft w:val="0"/>
                  <w:marRight w:val="0"/>
                  <w:marTop w:val="0"/>
                  <w:marBottom w:val="0"/>
                  <w:divBdr>
                    <w:top w:val="none" w:sz="0" w:space="0" w:color="auto"/>
                    <w:left w:val="none" w:sz="0" w:space="0" w:color="auto"/>
                    <w:bottom w:val="none" w:sz="0" w:space="0" w:color="auto"/>
                    <w:right w:val="none" w:sz="0" w:space="0" w:color="auto"/>
                  </w:divBdr>
                </w:div>
                <w:div w:id="471143786">
                  <w:marLeft w:val="0"/>
                  <w:marRight w:val="0"/>
                  <w:marTop w:val="0"/>
                  <w:marBottom w:val="0"/>
                  <w:divBdr>
                    <w:top w:val="none" w:sz="0" w:space="0" w:color="auto"/>
                    <w:left w:val="none" w:sz="0" w:space="0" w:color="auto"/>
                    <w:bottom w:val="none" w:sz="0" w:space="0" w:color="auto"/>
                    <w:right w:val="none" w:sz="0" w:space="0" w:color="auto"/>
                  </w:divBdr>
                </w:div>
                <w:div w:id="508179104">
                  <w:marLeft w:val="0"/>
                  <w:marRight w:val="0"/>
                  <w:marTop w:val="0"/>
                  <w:marBottom w:val="0"/>
                  <w:divBdr>
                    <w:top w:val="none" w:sz="0" w:space="0" w:color="auto"/>
                    <w:left w:val="none" w:sz="0" w:space="0" w:color="auto"/>
                    <w:bottom w:val="none" w:sz="0" w:space="0" w:color="auto"/>
                    <w:right w:val="none" w:sz="0" w:space="0" w:color="auto"/>
                  </w:divBdr>
                </w:div>
                <w:div w:id="983118176">
                  <w:marLeft w:val="0"/>
                  <w:marRight w:val="0"/>
                  <w:marTop w:val="0"/>
                  <w:marBottom w:val="0"/>
                  <w:divBdr>
                    <w:top w:val="none" w:sz="0" w:space="0" w:color="auto"/>
                    <w:left w:val="none" w:sz="0" w:space="0" w:color="auto"/>
                    <w:bottom w:val="none" w:sz="0" w:space="0" w:color="auto"/>
                    <w:right w:val="none" w:sz="0" w:space="0" w:color="auto"/>
                  </w:divBdr>
                </w:div>
                <w:div w:id="987514171">
                  <w:marLeft w:val="0"/>
                  <w:marRight w:val="0"/>
                  <w:marTop w:val="0"/>
                  <w:marBottom w:val="0"/>
                  <w:divBdr>
                    <w:top w:val="none" w:sz="0" w:space="0" w:color="auto"/>
                    <w:left w:val="none" w:sz="0" w:space="0" w:color="auto"/>
                    <w:bottom w:val="none" w:sz="0" w:space="0" w:color="auto"/>
                    <w:right w:val="none" w:sz="0" w:space="0" w:color="auto"/>
                  </w:divBdr>
                </w:div>
                <w:div w:id="94056417">
                  <w:marLeft w:val="0"/>
                  <w:marRight w:val="0"/>
                  <w:marTop w:val="0"/>
                  <w:marBottom w:val="0"/>
                  <w:divBdr>
                    <w:top w:val="none" w:sz="0" w:space="0" w:color="auto"/>
                    <w:left w:val="none" w:sz="0" w:space="0" w:color="auto"/>
                    <w:bottom w:val="none" w:sz="0" w:space="0" w:color="auto"/>
                    <w:right w:val="none" w:sz="0" w:space="0" w:color="auto"/>
                  </w:divBdr>
                </w:div>
                <w:div w:id="1446534290">
                  <w:marLeft w:val="0"/>
                  <w:marRight w:val="0"/>
                  <w:marTop w:val="0"/>
                  <w:marBottom w:val="0"/>
                  <w:divBdr>
                    <w:top w:val="none" w:sz="0" w:space="0" w:color="auto"/>
                    <w:left w:val="none" w:sz="0" w:space="0" w:color="auto"/>
                    <w:bottom w:val="none" w:sz="0" w:space="0" w:color="auto"/>
                    <w:right w:val="none" w:sz="0" w:space="0" w:color="auto"/>
                  </w:divBdr>
                </w:div>
                <w:div w:id="2005352711">
                  <w:marLeft w:val="0"/>
                  <w:marRight w:val="0"/>
                  <w:marTop w:val="0"/>
                  <w:marBottom w:val="0"/>
                  <w:divBdr>
                    <w:top w:val="none" w:sz="0" w:space="0" w:color="auto"/>
                    <w:left w:val="none" w:sz="0" w:space="0" w:color="auto"/>
                    <w:bottom w:val="none" w:sz="0" w:space="0" w:color="auto"/>
                    <w:right w:val="none" w:sz="0" w:space="0" w:color="auto"/>
                  </w:divBdr>
                </w:div>
                <w:div w:id="1438912777">
                  <w:marLeft w:val="0"/>
                  <w:marRight w:val="0"/>
                  <w:marTop w:val="0"/>
                  <w:marBottom w:val="0"/>
                  <w:divBdr>
                    <w:top w:val="none" w:sz="0" w:space="0" w:color="auto"/>
                    <w:left w:val="none" w:sz="0" w:space="0" w:color="auto"/>
                    <w:bottom w:val="none" w:sz="0" w:space="0" w:color="auto"/>
                    <w:right w:val="none" w:sz="0" w:space="0" w:color="auto"/>
                  </w:divBdr>
                </w:div>
                <w:div w:id="216550088">
                  <w:marLeft w:val="0"/>
                  <w:marRight w:val="0"/>
                  <w:marTop w:val="0"/>
                  <w:marBottom w:val="0"/>
                  <w:divBdr>
                    <w:top w:val="none" w:sz="0" w:space="0" w:color="auto"/>
                    <w:left w:val="none" w:sz="0" w:space="0" w:color="auto"/>
                    <w:bottom w:val="none" w:sz="0" w:space="0" w:color="auto"/>
                    <w:right w:val="none" w:sz="0" w:space="0" w:color="auto"/>
                  </w:divBdr>
                </w:div>
                <w:div w:id="129326452">
                  <w:marLeft w:val="0"/>
                  <w:marRight w:val="0"/>
                  <w:marTop w:val="0"/>
                  <w:marBottom w:val="0"/>
                  <w:divBdr>
                    <w:top w:val="none" w:sz="0" w:space="0" w:color="auto"/>
                    <w:left w:val="none" w:sz="0" w:space="0" w:color="auto"/>
                    <w:bottom w:val="none" w:sz="0" w:space="0" w:color="auto"/>
                    <w:right w:val="none" w:sz="0" w:space="0" w:color="auto"/>
                  </w:divBdr>
                </w:div>
                <w:div w:id="1442997036">
                  <w:marLeft w:val="0"/>
                  <w:marRight w:val="0"/>
                  <w:marTop w:val="0"/>
                  <w:marBottom w:val="0"/>
                  <w:divBdr>
                    <w:top w:val="none" w:sz="0" w:space="0" w:color="auto"/>
                    <w:left w:val="none" w:sz="0" w:space="0" w:color="auto"/>
                    <w:bottom w:val="none" w:sz="0" w:space="0" w:color="auto"/>
                    <w:right w:val="none" w:sz="0" w:space="0" w:color="auto"/>
                  </w:divBdr>
                </w:div>
                <w:div w:id="895437023">
                  <w:marLeft w:val="0"/>
                  <w:marRight w:val="0"/>
                  <w:marTop w:val="0"/>
                  <w:marBottom w:val="0"/>
                  <w:divBdr>
                    <w:top w:val="none" w:sz="0" w:space="0" w:color="auto"/>
                    <w:left w:val="none" w:sz="0" w:space="0" w:color="auto"/>
                    <w:bottom w:val="none" w:sz="0" w:space="0" w:color="auto"/>
                    <w:right w:val="none" w:sz="0" w:space="0" w:color="auto"/>
                  </w:divBdr>
                </w:div>
                <w:div w:id="998655237">
                  <w:marLeft w:val="0"/>
                  <w:marRight w:val="0"/>
                  <w:marTop w:val="0"/>
                  <w:marBottom w:val="0"/>
                  <w:divBdr>
                    <w:top w:val="none" w:sz="0" w:space="0" w:color="auto"/>
                    <w:left w:val="none" w:sz="0" w:space="0" w:color="auto"/>
                    <w:bottom w:val="none" w:sz="0" w:space="0" w:color="auto"/>
                    <w:right w:val="none" w:sz="0" w:space="0" w:color="auto"/>
                  </w:divBdr>
                </w:div>
                <w:div w:id="1558932638">
                  <w:marLeft w:val="0"/>
                  <w:marRight w:val="0"/>
                  <w:marTop w:val="0"/>
                  <w:marBottom w:val="0"/>
                  <w:divBdr>
                    <w:top w:val="none" w:sz="0" w:space="0" w:color="auto"/>
                    <w:left w:val="none" w:sz="0" w:space="0" w:color="auto"/>
                    <w:bottom w:val="none" w:sz="0" w:space="0" w:color="auto"/>
                    <w:right w:val="none" w:sz="0" w:space="0" w:color="auto"/>
                  </w:divBdr>
                </w:div>
                <w:div w:id="183133227">
                  <w:marLeft w:val="0"/>
                  <w:marRight w:val="0"/>
                  <w:marTop w:val="0"/>
                  <w:marBottom w:val="0"/>
                  <w:divBdr>
                    <w:top w:val="none" w:sz="0" w:space="0" w:color="auto"/>
                    <w:left w:val="none" w:sz="0" w:space="0" w:color="auto"/>
                    <w:bottom w:val="none" w:sz="0" w:space="0" w:color="auto"/>
                    <w:right w:val="none" w:sz="0" w:space="0" w:color="auto"/>
                  </w:divBdr>
                </w:div>
                <w:div w:id="1683773357">
                  <w:marLeft w:val="0"/>
                  <w:marRight w:val="0"/>
                  <w:marTop w:val="0"/>
                  <w:marBottom w:val="0"/>
                  <w:divBdr>
                    <w:top w:val="none" w:sz="0" w:space="0" w:color="auto"/>
                    <w:left w:val="none" w:sz="0" w:space="0" w:color="auto"/>
                    <w:bottom w:val="none" w:sz="0" w:space="0" w:color="auto"/>
                    <w:right w:val="none" w:sz="0" w:space="0" w:color="auto"/>
                  </w:divBdr>
                </w:div>
                <w:div w:id="581912187">
                  <w:marLeft w:val="0"/>
                  <w:marRight w:val="0"/>
                  <w:marTop w:val="0"/>
                  <w:marBottom w:val="0"/>
                  <w:divBdr>
                    <w:top w:val="none" w:sz="0" w:space="0" w:color="auto"/>
                    <w:left w:val="none" w:sz="0" w:space="0" w:color="auto"/>
                    <w:bottom w:val="none" w:sz="0" w:space="0" w:color="auto"/>
                    <w:right w:val="none" w:sz="0" w:space="0" w:color="auto"/>
                  </w:divBdr>
                </w:div>
                <w:div w:id="82918045">
                  <w:marLeft w:val="0"/>
                  <w:marRight w:val="0"/>
                  <w:marTop w:val="0"/>
                  <w:marBottom w:val="0"/>
                  <w:divBdr>
                    <w:top w:val="none" w:sz="0" w:space="0" w:color="auto"/>
                    <w:left w:val="none" w:sz="0" w:space="0" w:color="auto"/>
                    <w:bottom w:val="none" w:sz="0" w:space="0" w:color="auto"/>
                    <w:right w:val="none" w:sz="0" w:space="0" w:color="auto"/>
                  </w:divBdr>
                </w:div>
                <w:div w:id="884952065">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 w:id="181750453">
                  <w:marLeft w:val="0"/>
                  <w:marRight w:val="0"/>
                  <w:marTop w:val="0"/>
                  <w:marBottom w:val="0"/>
                  <w:divBdr>
                    <w:top w:val="none" w:sz="0" w:space="0" w:color="auto"/>
                    <w:left w:val="none" w:sz="0" w:space="0" w:color="auto"/>
                    <w:bottom w:val="none" w:sz="0" w:space="0" w:color="auto"/>
                    <w:right w:val="none" w:sz="0" w:space="0" w:color="auto"/>
                  </w:divBdr>
                </w:div>
                <w:div w:id="531190535">
                  <w:marLeft w:val="0"/>
                  <w:marRight w:val="0"/>
                  <w:marTop w:val="0"/>
                  <w:marBottom w:val="0"/>
                  <w:divBdr>
                    <w:top w:val="none" w:sz="0" w:space="0" w:color="auto"/>
                    <w:left w:val="none" w:sz="0" w:space="0" w:color="auto"/>
                    <w:bottom w:val="none" w:sz="0" w:space="0" w:color="auto"/>
                    <w:right w:val="none" w:sz="0" w:space="0" w:color="auto"/>
                  </w:divBdr>
                </w:div>
                <w:div w:id="1334258974">
                  <w:marLeft w:val="0"/>
                  <w:marRight w:val="0"/>
                  <w:marTop w:val="0"/>
                  <w:marBottom w:val="0"/>
                  <w:divBdr>
                    <w:top w:val="none" w:sz="0" w:space="0" w:color="auto"/>
                    <w:left w:val="none" w:sz="0" w:space="0" w:color="auto"/>
                    <w:bottom w:val="none" w:sz="0" w:space="0" w:color="auto"/>
                    <w:right w:val="none" w:sz="0" w:space="0" w:color="auto"/>
                  </w:divBdr>
                </w:div>
                <w:div w:id="1834681987">
                  <w:marLeft w:val="0"/>
                  <w:marRight w:val="0"/>
                  <w:marTop w:val="0"/>
                  <w:marBottom w:val="0"/>
                  <w:divBdr>
                    <w:top w:val="none" w:sz="0" w:space="0" w:color="auto"/>
                    <w:left w:val="none" w:sz="0" w:space="0" w:color="auto"/>
                    <w:bottom w:val="none" w:sz="0" w:space="0" w:color="auto"/>
                    <w:right w:val="none" w:sz="0" w:space="0" w:color="auto"/>
                  </w:divBdr>
                </w:div>
                <w:div w:id="1293904077">
                  <w:marLeft w:val="0"/>
                  <w:marRight w:val="0"/>
                  <w:marTop w:val="0"/>
                  <w:marBottom w:val="0"/>
                  <w:divBdr>
                    <w:top w:val="none" w:sz="0" w:space="0" w:color="auto"/>
                    <w:left w:val="none" w:sz="0" w:space="0" w:color="auto"/>
                    <w:bottom w:val="none" w:sz="0" w:space="0" w:color="auto"/>
                    <w:right w:val="none" w:sz="0" w:space="0" w:color="auto"/>
                  </w:divBdr>
                </w:div>
                <w:div w:id="830413157">
                  <w:marLeft w:val="0"/>
                  <w:marRight w:val="0"/>
                  <w:marTop w:val="0"/>
                  <w:marBottom w:val="0"/>
                  <w:divBdr>
                    <w:top w:val="none" w:sz="0" w:space="0" w:color="auto"/>
                    <w:left w:val="none" w:sz="0" w:space="0" w:color="auto"/>
                    <w:bottom w:val="none" w:sz="0" w:space="0" w:color="auto"/>
                    <w:right w:val="none" w:sz="0" w:space="0" w:color="auto"/>
                  </w:divBdr>
                </w:div>
                <w:div w:id="1089082114">
                  <w:marLeft w:val="0"/>
                  <w:marRight w:val="0"/>
                  <w:marTop w:val="0"/>
                  <w:marBottom w:val="0"/>
                  <w:divBdr>
                    <w:top w:val="none" w:sz="0" w:space="0" w:color="auto"/>
                    <w:left w:val="none" w:sz="0" w:space="0" w:color="auto"/>
                    <w:bottom w:val="none" w:sz="0" w:space="0" w:color="auto"/>
                    <w:right w:val="none" w:sz="0" w:space="0" w:color="auto"/>
                  </w:divBdr>
                </w:div>
                <w:div w:id="1034043153">
                  <w:marLeft w:val="0"/>
                  <w:marRight w:val="0"/>
                  <w:marTop w:val="0"/>
                  <w:marBottom w:val="0"/>
                  <w:divBdr>
                    <w:top w:val="none" w:sz="0" w:space="0" w:color="auto"/>
                    <w:left w:val="none" w:sz="0" w:space="0" w:color="auto"/>
                    <w:bottom w:val="none" w:sz="0" w:space="0" w:color="auto"/>
                    <w:right w:val="none" w:sz="0" w:space="0" w:color="auto"/>
                  </w:divBdr>
                </w:div>
                <w:div w:id="2099792605">
                  <w:marLeft w:val="0"/>
                  <w:marRight w:val="0"/>
                  <w:marTop w:val="0"/>
                  <w:marBottom w:val="0"/>
                  <w:divBdr>
                    <w:top w:val="none" w:sz="0" w:space="0" w:color="auto"/>
                    <w:left w:val="none" w:sz="0" w:space="0" w:color="auto"/>
                    <w:bottom w:val="none" w:sz="0" w:space="0" w:color="auto"/>
                    <w:right w:val="none" w:sz="0" w:space="0" w:color="auto"/>
                  </w:divBdr>
                </w:div>
                <w:div w:id="646010762">
                  <w:marLeft w:val="0"/>
                  <w:marRight w:val="0"/>
                  <w:marTop w:val="0"/>
                  <w:marBottom w:val="0"/>
                  <w:divBdr>
                    <w:top w:val="none" w:sz="0" w:space="0" w:color="auto"/>
                    <w:left w:val="none" w:sz="0" w:space="0" w:color="auto"/>
                    <w:bottom w:val="none" w:sz="0" w:space="0" w:color="auto"/>
                    <w:right w:val="none" w:sz="0" w:space="0" w:color="auto"/>
                  </w:divBdr>
                </w:div>
                <w:div w:id="1899127929">
                  <w:marLeft w:val="0"/>
                  <w:marRight w:val="0"/>
                  <w:marTop w:val="0"/>
                  <w:marBottom w:val="0"/>
                  <w:divBdr>
                    <w:top w:val="none" w:sz="0" w:space="0" w:color="auto"/>
                    <w:left w:val="none" w:sz="0" w:space="0" w:color="auto"/>
                    <w:bottom w:val="none" w:sz="0" w:space="0" w:color="auto"/>
                    <w:right w:val="none" w:sz="0" w:space="0" w:color="auto"/>
                  </w:divBdr>
                </w:div>
                <w:div w:id="781731831">
                  <w:marLeft w:val="0"/>
                  <w:marRight w:val="0"/>
                  <w:marTop w:val="0"/>
                  <w:marBottom w:val="0"/>
                  <w:divBdr>
                    <w:top w:val="none" w:sz="0" w:space="0" w:color="auto"/>
                    <w:left w:val="none" w:sz="0" w:space="0" w:color="auto"/>
                    <w:bottom w:val="none" w:sz="0" w:space="0" w:color="auto"/>
                    <w:right w:val="none" w:sz="0" w:space="0" w:color="auto"/>
                  </w:divBdr>
                </w:div>
                <w:div w:id="1632129256">
                  <w:marLeft w:val="0"/>
                  <w:marRight w:val="0"/>
                  <w:marTop w:val="0"/>
                  <w:marBottom w:val="0"/>
                  <w:divBdr>
                    <w:top w:val="none" w:sz="0" w:space="0" w:color="auto"/>
                    <w:left w:val="none" w:sz="0" w:space="0" w:color="auto"/>
                    <w:bottom w:val="none" w:sz="0" w:space="0" w:color="auto"/>
                    <w:right w:val="none" w:sz="0" w:space="0" w:color="auto"/>
                  </w:divBdr>
                </w:div>
                <w:div w:id="1885561071">
                  <w:marLeft w:val="0"/>
                  <w:marRight w:val="0"/>
                  <w:marTop w:val="0"/>
                  <w:marBottom w:val="0"/>
                  <w:divBdr>
                    <w:top w:val="none" w:sz="0" w:space="0" w:color="auto"/>
                    <w:left w:val="none" w:sz="0" w:space="0" w:color="auto"/>
                    <w:bottom w:val="none" w:sz="0" w:space="0" w:color="auto"/>
                    <w:right w:val="none" w:sz="0" w:space="0" w:color="auto"/>
                  </w:divBdr>
                </w:div>
                <w:div w:id="1413503189">
                  <w:marLeft w:val="0"/>
                  <w:marRight w:val="0"/>
                  <w:marTop w:val="0"/>
                  <w:marBottom w:val="0"/>
                  <w:divBdr>
                    <w:top w:val="none" w:sz="0" w:space="0" w:color="auto"/>
                    <w:left w:val="none" w:sz="0" w:space="0" w:color="auto"/>
                    <w:bottom w:val="none" w:sz="0" w:space="0" w:color="auto"/>
                    <w:right w:val="none" w:sz="0" w:space="0" w:color="auto"/>
                  </w:divBdr>
                </w:div>
                <w:div w:id="311715648">
                  <w:marLeft w:val="0"/>
                  <w:marRight w:val="0"/>
                  <w:marTop w:val="0"/>
                  <w:marBottom w:val="0"/>
                  <w:divBdr>
                    <w:top w:val="none" w:sz="0" w:space="0" w:color="auto"/>
                    <w:left w:val="none" w:sz="0" w:space="0" w:color="auto"/>
                    <w:bottom w:val="none" w:sz="0" w:space="0" w:color="auto"/>
                    <w:right w:val="none" w:sz="0" w:space="0" w:color="auto"/>
                  </w:divBdr>
                </w:div>
                <w:div w:id="980425708">
                  <w:marLeft w:val="0"/>
                  <w:marRight w:val="0"/>
                  <w:marTop w:val="0"/>
                  <w:marBottom w:val="0"/>
                  <w:divBdr>
                    <w:top w:val="none" w:sz="0" w:space="0" w:color="auto"/>
                    <w:left w:val="none" w:sz="0" w:space="0" w:color="auto"/>
                    <w:bottom w:val="none" w:sz="0" w:space="0" w:color="auto"/>
                    <w:right w:val="none" w:sz="0" w:space="0" w:color="auto"/>
                  </w:divBdr>
                </w:div>
                <w:div w:id="1330401326">
                  <w:marLeft w:val="0"/>
                  <w:marRight w:val="0"/>
                  <w:marTop w:val="0"/>
                  <w:marBottom w:val="0"/>
                  <w:divBdr>
                    <w:top w:val="none" w:sz="0" w:space="0" w:color="auto"/>
                    <w:left w:val="none" w:sz="0" w:space="0" w:color="auto"/>
                    <w:bottom w:val="none" w:sz="0" w:space="0" w:color="auto"/>
                    <w:right w:val="none" w:sz="0" w:space="0" w:color="auto"/>
                  </w:divBdr>
                </w:div>
                <w:div w:id="522325305">
                  <w:marLeft w:val="0"/>
                  <w:marRight w:val="0"/>
                  <w:marTop w:val="0"/>
                  <w:marBottom w:val="0"/>
                  <w:divBdr>
                    <w:top w:val="none" w:sz="0" w:space="0" w:color="auto"/>
                    <w:left w:val="none" w:sz="0" w:space="0" w:color="auto"/>
                    <w:bottom w:val="none" w:sz="0" w:space="0" w:color="auto"/>
                    <w:right w:val="none" w:sz="0" w:space="0" w:color="auto"/>
                  </w:divBdr>
                </w:div>
                <w:div w:id="1457528156">
                  <w:marLeft w:val="0"/>
                  <w:marRight w:val="0"/>
                  <w:marTop w:val="0"/>
                  <w:marBottom w:val="0"/>
                  <w:divBdr>
                    <w:top w:val="none" w:sz="0" w:space="0" w:color="auto"/>
                    <w:left w:val="none" w:sz="0" w:space="0" w:color="auto"/>
                    <w:bottom w:val="none" w:sz="0" w:space="0" w:color="auto"/>
                    <w:right w:val="none" w:sz="0" w:space="0" w:color="auto"/>
                  </w:divBdr>
                </w:div>
                <w:div w:id="1920170697">
                  <w:marLeft w:val="0"/>
                  <w:marRight w:val="0"/>
                  <w:marTop w:val="0"/>
                  <w:marBottom w:val="0"/>
                  <w:divBdr>
                    <w:top w:val="none" w:sz="0" w:space="0" w:color="auto"/>
                    <w:left w:val="none" w:sz="0" w:space="0" w:color="auto"/>
                    <w:bottom w:val="none" w:sz="0" w:space="0" w:color="auto"/>
                    <w:right w:val="none" w:sz="0" w:space="0" w:color="auto"/>
                  </w:divBdr>
                </w:div>
                <w:div w:id="580413366">
                  <w:marLeft w:val="0"/>
                  <w:marRight w:val="0"/>
                  <w:marTop w:val="0"/>
                  <w:marBottom w:val="0"/>
                  <w:divBdr>
                    <w:top w:val="none" w:sz="0" w:space="0" w:color="auto"/>
                    <w:left w:val="none" w:sz="0" w:space="0" w:color="auto"/>
                    <w:bottom w:val="none" w:sz="0" w:space="0" w:color="auto"/>
                    <w:right w:val="none" w:sz="0" w:space="0" w:color="auto"/>
                  </w:divBdr>
                </w:div>
                <w:div w:id="1644429760">
                  <w:marLeft w:val="0"/>
                  <w:marRight w:val="0"/>
                  <w:marTop w:val="0"/>
                  <w:marBottom w:val="0"/>
                  <w:divBdr>
                    <w:top w:val="none" w:sz="0" w:space="0" w:color="auto"/>
                    <w:left w:val="none" w:sz="0" w:space="0" w:color="auto"/>
                    <w:bottom w:val="none" w:sz="0" w:space="0" w:color="auto"/>
                    <w:right w:val="none" w:sz="0" w:space="0" w:color="auto"/>
                  </w:divBdr>
                </w:div>
                <w:div w:id="998533706">
                  <w:marLeft w:val="0"/>
                  <w:marRight w:val="0"/>
                  <w:marTop w:val="0"/>
                  <w:marBottom w:val="0"/>
                  <w:divBdr>
                    <w:top w:val="none" w:sz="0" w:space="0" w:color="auto"/>
                    <w:left w:val="none" w:sz="0" w:space="0" w:color="auto"/>
                    <w:bottom w:val="none" w:sz="0" w:space="0" w:color="auto"/>
                    <w:right w:val="none" w:sz="0" w:space="0" w:color="auto"/>
                  </w:divBdr>
                </w:div>
                <w:div w:id="937253682">
                  <w:marLeft w:val="0"/>
                  <w:marRight w:val="0"/>
                  <w:marTop w:val="0"/>
                  <w:marBottom w:val="0"/>
                  <w:divBdr>
                    <w:top w:val="none" w:sz="0" w:space="0" w:color="auto"/>
                    <w:left w:val="none" w:sz="0" w:space="0" w:color="auto"/>
                    <w:bottom w:val="none" w:sz="0" w:space="0" w:color="auto"/>
                    <w:right w:val="none" w:sz="0" w:space="0" w:color="auto"/>
                  </w:divBdr>
                </w:div>
                <w:div w:id="522326289">
                  <w:marLeft w:val="0"/>
                  <w:marRight w:val="0"/>
                  <w:marTop w:val="0"/>
                  <w:marBottom w:val="0"/>
                  <w:divBdr>
                    <w:top w:val="none" w:sz="0" w:space="0" w:color="auto"/>
                    <w:left w:val="none" w:sz="0" w:space="0" w:color="auto"/>
                    <w:bottom w:val="none" w:sz="0" w:space="0" w:color="auto"/>
                    <w:right w:val="none" w:sz="0" w:space="0" w:color="auto"/>
                  </w:divBdr>
                </w:div>
                <w:div w:id="996300018">
                  <w:marLeft w:val="0"/>
                  <w:marRight w:val="0"/>
                  <w:marTop w:val="0"/>
                  <w:marBottom w:val="0"/>
                  <w:divBdr>
                    <w:top w:val="none" w:sz="0" w:space="0" w:color="auto"/>
                    <w:left w:val="none" w:sz="0" w:space="0" w:color="auto"/>
                    <w:bottom w:val="none" w:sz="0" w:space="0" w:color="auto"/>
                    <w:right w:val="none" w:sz="0" w:space="0" w:color="auto"/>
                  </w:divBdr>
                </w:div>
                <w:div w:id="1959606028">
                  <w:marLeft w:val="0"/>
                  <w:marRight w:val="0"/>
                  <w:marTop w:val="0"/>
                  <w:marBottom w:val="0"/>
                  <w:divBdr>
                    <w:top w:val="none" w:sz="0" w:space="0" w:color="auto"/>
                    <w:left w:val="none" w:sz="0" w:space="0" w:color="auto"/>
                    <w:bottom w:val="none" w:sz="0" w:space="0" w:color="auto"/>
                    <w:right w:val="none" w:sz="0" w:space="0" w:color="auto"/>
                  </w:divBdr>
                </w:div>
                <w:div w:id="1882857920">
                  <w:marLeft w:val="0"/>
                  <w:marRight w:val="0"/>
                  <w:marTop w:val="0"/>
                  <w:marBottom w:val="0"/>
                  <w:divBdr>
                    <w:top w:val="none" w:sz="0" w:space="0" w:color="auto"/>
                    <w:left w:val="none" w:sz="0" w:space="0" w:color="auto"/>
                    <w:bottom w:val="none" w:sz="0" w:space="0" w:color="auto"/>
                    <w:right w:val="none" w:sz="0" w:space="0" w:color="auto"/>
                  </w:divBdr>
                </w:div>
                <w:div w:id="1621573372">
                  <w:marLeft w:val="0"/>
                  <w:marRight w:val="0"/>
                  <w:marTop w:val="0"/>
                  <w:marBottom w:val="0"/>
                  <w:divBdr>
                    <w:top w:val="none" w:sz="0" w:space="0" w:color="auto"/>
                    <w:left w:val="none" w:sz="0" w:space="0" w:color="auto"/>
                    <w:bottom w:val="none" w:sz="0" w:space="0" w:color="auto"/>
                    <w:right w:val="none" w:sz="0" w:space="0" w:color="auto"/>
                  </w:divBdr>
                </w:div>
                <w:div w:id="1932159387">
                  <w:marLeft w:val="0"/>
                  <w:marRight w:val="0"/>
                  <w:marTop w:val="0"/>
                  <w:marBottom w:val="0"/>
                  <w:divBdr>
                    <w:top w:val="none" w:sz="0" w:space="0" w:color="auto"/>
                    <w:left w:val="none" w:sz="0" w:space="0" w:color="auto"/>
                    <w:bottom w:val="none" w:sz="0" w:space="0" w:color="auto"/>
                    <w:right w:val="none" w:sz="0" w:space="0" w:color="auto"/>
                  </w:divBdr>
                </w:div>
                <w:div w:id="1997144755">
                  <w:marLeft w:val="0"/>
                  <w:marRight w:val="0"/>
                  <w:marTop w:val="0"/>
                  <w:marBottom w:val="0"/>
                  <w:divBdr>
                    <w:top w:val="none" w:sz="0" w:space="0" w:color="auto"/>
                    <w:left w:val="none" w:sz="0" w:space="0" w:color="auto"/>
                    <w:bottom w:val="none" w:sz="0" w:space="0" w:color="auto"/>
                    <w:right w:val="none" w:sz="0" w:space="0" w:color="auto"/>
                  </w:divBdr>
                </w:div>
                <w:div w:id="468785024">
                  <w:marLeft w:val="0"/>
                  <w:marRight w:val="0"/>
                  <w:marTop w:val="0"/>
                  <w:marBottom w:val="0"/>
                  <w:divBdr>
                    <w:top w:val="none" w:sz="0" w:space="0" w:color="auto"/>
                    <w:left w:val="none" w:sz="0" w:space="0" w:color="auto"/>
                    <w:bottom w:val="none" w:sz="0" w:space="0" w:color="auto"/>
                    <w:right w:val="none" w:sz="0" w:space="0" w:color="auto"/>
                  </w:divBdr>
                </w:div>
                <w:div w:id="655036194">
                  <w:marLeft w:val="0"/>
                  <w:marRight w:val="0"/>
                  <w:marTop w:val="0"/>
                  <w:marBottom w:val="0"/>
                  <w:divBdr>
                    <w:top w:val="none" w:sz="0" w:space="0" w:color="auto"/>
                    <w:left w:val="none" w:sz="0" w:space="0" w:color="auto"/>
                    <w:bottom w:val="none" w:sz="0" w:space="0" w:color="auto"/>
                    <w:right w:val="none" w:sz="0" w:space="0" w:color="auto"/>
                  </w:divBdr>
                </w:div>
                <w:div w:id="466826928">
                  <w:marLeft w:val="0"/>
                  <w:marRight w:val="0"/>
                  <w:marTop w:val="0"/>
                  <w:marBottom w:val="0"/>
                  <w:divBdr>
                    <w:top w:val="none" w:sz="0" w:space="0" w:color="auto"/>
                    <w:left w:val="none" w:sz="0" w:space="0" w:color="auto"/>
                    <w:bottom w:val="none" w:sz="0" w:space="0" w:color="auto"/>
                    <w:right w:val="none" w:sz="0" w:space="0" w:color="auto"/>
                  </w:divBdr>
                </w:div>
                <w:div w:id="524947033">
                  <w:marLeft w:val="0"/>
                  <w:marRight w:val="0"/>
                  <w:marTop w:val="0"/>
                  <w:marBottom w:val="0"/>
                  <w:divBdr>
                    <w:top w:val="none" w:sz="0" w:space="0" w:color="auto"/>
                    <w:left w:val="none" w:sz="0" w:space="0" w:color="auto"/>
                    <w:bottom w:val="none" w:sz="0" w:space="0" w:color="auto"/>
                    <w:right w:val="none" w:sz="0" w:space="0" w:color="auto"/>
                  </w:divBdr>
                </w:div>
              </w:divsChild>
            </w:div>
            <w:div w:id="217596328">
              <w:marLeft w:val="0"/>
              <w:marRight w:val="0"/>
              <w:marTop w:val="0"/>
              <w:marBottom w:val="0"/>
              <w:divBdr>
                <w:top w:val="none" w:sz="0" w:space="0" w:color="auto"/>
                <w:left w:val="none" w:sz="0" w:space="0" w:color="auto"/>
                <w:bottom w:val="none" w:sz="0" w:space="0" w:color="auto"/>
                <w:right w:val="none" w:sz="0" w:space="0" w:color="auto"/>
              </w:divBdr>
              <w:divsChild>
                <w:div w:id="1350521068">
                  <w:marLeft w:val="0"/>
                  <w:marRight w:val="0"/>
                  <w:marTop w:val="0"/>
                  <w:marBottom w:val="0"/>
                  <w:divBdr>
                    <w:top w:val="none" w:sz="0" w:space="0" w:color="auto"/>
                    <w:left w:val="none" w:sz="0" w:space="0" w:color="auto"/>
                    <w:bottom w:val="none" w:sz="0" w:space="0" w:color="auto"/>
                    <w:right w:val="none" w:sz="0" w:space="0" w:color="auto"/>
                  </w:divBdr>
                </w:div>
                <w:div w:id="33770895">
                  <w:marLeft w:val="0"/>
                  <w:marRight w:val="0"/>
                  <w:marTop w:val="0"/>
                  <w:marBottom w:val="0"/>
                  <w:divBdr>
                    <w:top w:val="none" w:sz="0" w:space="0" w:color="auto"/>
                    <w:left w:val="none" w:sz="0" w:space="0" w:color="auto"/>
                    <w:bottom w:val="none" w:sz="0" w:space="0" w:color="auto"/>
                    <w:right w:val="none" w:sz="0" w:space="0" w:color="auto"/>
                  </w:divBdr>
                </w:div>
                <w:div w:id="271666474">
                  <w:marLeft w:val="0"/>
                  <w:marRight w:val="0"/>
                  <w:marTop w:val="0"/>
                  <w:marBottom w:val="0"/>
                  <w:divBdr>
                    <w:top w:val="none" w:sz="0" w:space="0" w:color="auto"/>
                    <w:left w:val="none" w:sz="0" w:space="0" w:color="auto"/>
                    <w:bottom w:val="none" w:sz="0" w:space="0" w:color="auto"/>
                    <w:right w:val="none" w:sz="0" w:space="0" w:color="auto"/>
                  </w:divBdr>
                </w:div>
                <w:div w:id="1967544242">
                  <w:marLeft w:val="0"/>
                  <w:marRight w:val="0"/>
                  <w:marTop w:val="0"/>
                  <w:marBottom w:val="0"/>
                  <w:divBdr>
                    <w:top w:val="none" w:sz="0" w:space="0" w:color="auto"/>
                    <w:left w:val="none" w:sz="0" w:space="0" w:color="auto"/>
                    <w:bottom w:val="none" w:sz="0" w:space="0" w:color="auto"/>
                    <w:right w:val="none" w:sz="0" w:space="0" w:color="auto"/>
                  </w:divBdr>
                </w:div>
                <w:div w:id="1844052164">
                  <w:marLeft w:val="0"/>
                  <w:marRight w:val="0"/>
                  <w:marTop w:val="0"/>
                  <w:marBottom w:val="0"/>
                  <w:divBdr>
                    <w:top w:val="none" w:sz="0" w:space="0" w:color="auto"/>
                    <w:left w:val="none" w:sz="0" w:space="0" w:color="auto"/>
                    <w:bottom w:val="none" w:sz="0" w:space="0" w:color="auto"/>
                    <w:right w:val="none" w:sz="0" w:space="0" w:color="auto"/>
                  </w:divBdr>
                </w:div>
                <w:div w:id="2049723918">
                  <w:marLeft w:val="0"/>
                  <w:marRight w:val="0"/>
                  <w:marTop w:val="0"/>
                  <w:marBottom w:val="0"/>
                  <w:divBdr>
                    <w:top w:val="none" w:sz="0" w:space="0" w:color="auto"/>
                    <w:left w:val="none" w:sz="0" w:space="0" w:color="auto"/>
                    <w:bottom w:val="none" w:sz="0" w:space="0" w:color="auto"/>
                    <w:right w:val="none" w:sz="0" w:space="0" w:color="auto"/>
                  </w:divBdr>
                </w:div>
                <w:div w:id="539165656">
                  <w:marLeft w:val="0"/>
                  <w:marRight w:val="0"/>
                  <w:marTop w:val="0"/>
                  <w:marBottom w:val="0"/>
                  <w:divBdr>
                    <w:top w:val="none" w:sz="0" w:space="0" w:color="auto"/>
                    <w:left w:val="none" w:sz="0" w:space="0" w:color="auto"/>
                    <w:bottom w:val="none" w:sz="0" w:space="0" w:color="auto"/>
                    <w:right w:val="none" w:sz="0" w:space="0" w:color="auto"/>
                  </w:divBdr>
                </w:div>
                <w:div w:id="183061267">
                  <w:marLeft w:val="0"/>
                  <w:marRight w:val="0"/>
                  <w:marTop w:val="0"/>
                  <w:marBottom w:val="0"/>
                  <w:divBdr>
                    <w:top w:val="none" w:sz="0" w:space="0" w:color="auto"/>
                    <w:left w:val="none" w:sz="0" w:space="0" w:color="auto"/>
                    <w:bottom w:val="none" w:sz="0" w:space="0" w:color="auto"/>
                    <w:right w:val="none" w:sz="0" w:space="0" w:color="auto"/>
                  </w:divBdr>
                </w:div>
                <w:div w:id="726413456">
                  <w:marLeft w:val="0"/>
                  <w:marRight w:val="0"/>
                  <w:marTop w:val="0"/>
                  <w:marBottom w:val="0"/>
                  <w:divBdr>
                    <w:top w:val="none" w:sz="0" w:space="0" w:color="auto"/>
                    <w:left w:val="none" w:sz="0" w:space="0" w:color="auto"/>
                    <w:bottom w:val="none" w:sz="0" w:space="0" w:color="auto"/>
                    <w:right w:val="none" w:sz="0" w:space="0" w:color="auto"/>
                  </w:divBdr>
                </w:div>
                <w:div w:id="341665648">
                  <w:marLeft w:val="0"/>
                  <w:marRight w:val="0"/>
                  <w:marTop w:val="0"/>
                  <w:marBottom w:val="0"/>
                  <w:divBdr>
                    <w:top w:val="none" w:sz="0" w:space="0" w:color="auto"/>
                    <w:left w:val="none" w:sz="0" w:space="0" w:color="auto"/>
                    <w:bottom w:val="none" w:sz="0" w:space="0" w:color="auto"/>
                    <w:right w:val="none" w:sz="0" w:space="0" w:color="auto"/>
                  </w:divBdr>
                </w:div>
                <w:div w:id="1744913460">
                  <w:marLeft w:val="0"/>
                  <w:marRight w:val="0"/>
                  <w:marTop w:val="0"/>
                  <w:marBottom w:val="0"/>
                  <w:divBdr>
                    <w:top w:val="none" w:sz="0" w:space="0" w:color="auto"/>
                    <w:left w:val="none" w:sz="0" w:space="0" w:color="auto"/>
                    <w:bottom w:val="none" w:sz="0" w:space="0" w:color="auto"/>
                    <w:right w:val="none" w:sz="0" w:space="0" w:color="auto"/>
                  </w:divBdr>
                </w:div>
                <w:div w:id="261575749">
                  <w:marLeft w:val="0"/>
                  <w:marRight w:val="0"/>
                  <w:marTop w:val="0"/>
                  <w:marBottom w:val="0"/>
                  <w:divBdr>
                    <w:top w:val="none" w:sz="0" w:space="0" w:color="auto"/>
                    <w:left w:val="none" w:sz="0" w:space="0" w:color="auto"/>
                    <w:bottom w:val="none" w:sz="0" w:space="0" w:color="auto"/>
                    <w:right w:val="none" w:sz="0" w:space="0" w:color="auto"/>
                  </w:divBdr>
                </w:div>
                <w:div w:id="2026320961">
                  <w:marLeft w:val="0"/>
                  <w:marRight w:val="0"/>
                  <w:marTop w:val="0"/>
                  <w:marBottom w:val="0"/>
                  <w:divBdr>
                    <w:top w:val="none" w:sz="0" w:space="0" w:color="auto"/>
                    <w:left w:val="none" w:sz="0" w:space="0" w:color="auto"/>
                    <w:bottom w:val="none" w:sz="0" w:space="0" w:color="auto"/>
                    <w:right w:val="none" w:sz="0" w:space="0" w:color="auto"/>
                  </w:divBdr>
                </w:div>
                <w:div w:id="1081827412">
                  <w:marLeft w:val="0"/>
                  <w:marRight w:val="0"/>
                  <w:marTop w:val="0"/>
                  <w:marBottom w:val="0"/>
                  <w:divBdr>
                    <w:top w:val="none" w:sz="0" w:space="0" w:color="auto"/>
                    <w:left w:val="none" w:sz="0" w:space="0" w:color="auto"/>
                    <w:bottom w:val="none" w:sz="0" w:space="0" w:color="auto"/>
                    <w:right w:val="none" w:sz="0" w:space="0" w:color="auto"/>
                  </w:divBdr>
                </w:div>
                <w:div w:id="165293784">
                  <w:marLeft w:val="0"/>
                  <w:marRight w:val="0"/>
                  <w:marTop w:val="0"/>
                  <w:marBottom w:val="0"/>
                  <w:divBdr>
                    <w:top w:val="none" w:sz="0" w:space="0" w:color="auto"/>
                    <w:left w:val="none" w:sz="0" w:space="0" w:color="auto"/>
                    <w:bottom w:val="none" w:sz="0" w:space="0" w:color="auto"/>
                    <w:right w:val="none" w:sz="0" w:space="0" w:color="auto"/>
                  </w:divBdr>
                </w:div>
                <w:div w:id="862867587">
                  <w:marLeft w:val="0"/>
                  <w:marRight w:val="0"/>
                  <w:marTop w:val="0"/>
                  <w:marBottom w:val="0"/>
                  <w:divBdr>
                    <w:top w:val="none" w:sz="0" w:space="0" w:color="auto"/>
                    <w:left w:val="none" w:sz="0" w:space="0" w:color="auto"/>
                    <w:bottom w:val="none" w:sz="0" w:space="0" w:color="auto"/>
                    <w:right w:val="none" w:sz="0" w:space="0" w:color="auto"/>
                  </w:divBdr>
                </w:div>
                <w:div w:id="1684435379">
                  <w:marLeft w:val="0"/>
                  <w:marRight w:val="0"/>
                  <w:marTop w:val="0"/>
                  <w:marBottom w:val="0"/>
                  <w:divBdr>
                    <w:top w:val="none" w:sz="0" w:space="0" w:color="auto"/>
                    <w:left w:val="none" w:sz="0" w:space="0" w:color="auto"/>
                    <w:bottom w:val="none" w:sz="0" w:space="0" w:color="auto"/>
                    <w:right w:val="none" w:sz="0" w:space="0" w:color="auto"/>
                  </w:divBdr>
                </w:div>
                <w:div w:id="90008858">
                  <w:marLeft w:val="0"/>
                  <w:marRight w:val="0"/>
                  <w:marTop w:val="0"/>
                  <w:marBottom w:val="0"/>
                  <w:divBdr>
                    <w:top w:val="none" w:sz="0" w:space="0" w:color="auto"/>
                    <w:left w:val="none" w:sz="0" w:space="0" w:color="auto"/>
                    <w:bottom w:val="none" w:sz="0" w:space="0" w:color="auto"/>
                    <w:right w:val="none" w:sz="0" w:space="0" w:color="auto"/>
                  </w:divBdr>
                </w:div>
                <w:div w:id="936526360">
                  <w:marLeft w:val="0"/>
                  <w:marRight w:val="0"/>
                  <w:marTop w:val="0"/>
                  <w:marBottom w:val="0"/>
                  <w:divBdr>
                    <w:top w:val="none" w:sz="0" w:space="0" w:color="auto"/>
                    <w:left w:val="none" w:sz="0" w:space="0" w:color="auto"/>
                    <w:bottom w:val="none" w:sz="0" w:space="0" w:color="auto"/>
                    <w:right w:val="none" w:sz="0" w:space="0" w:color="auto"/>
                  </w:divBdr>
                </w:div>
                <w:div w:id="773280315">
                  <w:marLeft w:val="0"/>
                  <w:marRight w:val="0"/>
                  <w:marTop w:val="0"/>
                  <w:marBottom w:val="0"/>
                  <w:divBdr>
                    <w:top w:val="none" w:sz="0" w:space="0" w:color="auto"/>
                    <w:left w:val="none" w:sz="0" w:space="0" w:color="auto"/>
                    <w:bottom w:val="none" w:sz="0" w:space="0" w:color="auto"/>
                    <w:right w:val="none" w:sz="0" w:space="0" w:color="auto"/>
                  </w:divBdr>
                </w:div>
                <w:div w:id="1361778584">
                  <w:marLeft w:val="0"/>
                  <w:marRight w:val="0"/>
                  <w:marTop w:val="0"/>
                  <w:marBottom w:val="0"/>
                  <w:divBdr>
                    <w:top w:val="none" w:sz="0" w:space="0" w:color="auto"/>
                    <w:left w:val="none" w:sz="0" w:space="0" w:color="auto"/>
                    <w:bottom w:val="none" w:sz="0" w:space="0" w:color="auto"/>
                    <w:right w:val="none" w:sz="0" w:space="0" w:color="auto"/>
                  </w:divBdr>
                </w:div>
                <w:div w:id="1025666914">
                  <w:marLeft w:val="0"/>
                  <w:marRight w:val="0"/>
                  <w:marTop w:val="0"/>
                  <w:marBottom w:val="0"/>
                  <w:divBdr>
                    <w:top w:val="none" w:sz="0" w:space="0" w:color="auto"/>
                    <w:left w:val="none" w:sz="0" w:space="0" w:color="auto"/>
                    <w:bottom w:val="none" w:sz="0" w:space="0" w:color="auto"/>
                    <w:right w:val="none" w:sz="0" w:space="0" w:color="auto"/>
                  </w:divBdr>
                </w:div>
                <w:div w:id="1008219336">
                  <w:marLeft w:val="0"/>
                  <w:marRight w:val="0"/>
                  <w:marTop w:val="0"/>
                  <w:marBottom w:val="0"/>
                  <w:divBdr>
                    <w:top w:val="none" w:sz="0" w:space="0" w:color="auto"/>
                    <w:left w:val="none" w:sz="0" w:space="0" w:color="auto"/>
                    <w:bottom w:val="none" w:sz="0" w:space="0" w:color="auto"/>
                    <w:right w:val="none" w:sz="0" w:space="0" w:color="auto"/>
                  </w:divBdr>
                </w:div>
                <w:div w:id="1957641314">
                  <w:marLeft w:val="0"/>
                  <w:marRight w:val="0"/>
                  <w:marTop w:val="0"/>
                  <w:marBottom w:val="0"/>
                  <w:divBdr>
                    <w:top w:val="none" w:sz="0" w:space="0" w:color="auto"/>
                    <w:left w:val="none" w:sz="0" w:space="0" w:color="auto"/>
                    <w:bottom w:val="none" w:sz="0" w:space="0" w:color="auto"/>
                    <w:right w:val="none" w:sz="0" w:space="0" w:color="auto"/>
                  </w:divBdr>
                </w:div>
                <w:div w:id="128937934">
                  <w:marLeft w:val="0"/>
                  <w:marRight w:val="0"/>
                  <w:marTop w:val="0"/>
                  <w:marBottom w:val="0"/>
                  <w:divBdr>
                    <w:top w:val="none" w:sz="0" w:space="0" w:color="auto"/>
                    <w:left w:val="none" w:sz="0" w:space="0" w:color="auto"/>
                    <w:bottom w:val="none" w:sz="0" w:space="0" w:color="auto"/>
                    <w:right w:val="none" w:sz="0" w:space="0" w:color="auto"/>
                  </w:divBdr>
                </w:div>
                <w:div w:id="1707556059">
                  <w:marLeft w:val="0"/>
                  <w:marRight w:val="0"/>
                  <w:marTop w:val="0"/>
                  <w:marBottom w:val="0"/>
                  <w:divBdr>
                    <w:top w:val="none" w:sz="0" w:space="0" w:color="auto"/>
                    <w:left w:val="none" w:sz="0" w:space="0" w:color="auto"/>
                    <w:bottom w:val="none" w:sz="0" w:space="0" w:color="auto"/>
                    <w:right w:val="none" w:sz="0" w:space="0" w:color="auto"/>
                  </w:divBdr>
                </w:div>
                <w:div w:id="755588110">
                  <w:marLeft w:val="0"/>
                  <w:marRight w:val="0"/>
                  <w:marTop w:val="0"/>
                  <w:marBottom w:val="0"/>
                  <w:divBdr>
                    <w:top w:val="none" w:sz="0" w:space="0" w:color="auto"/>
                    <w:left w:val="none" w:sz="0" w:space="0" w:color="auto"/>
                    <w:bottom w:val="none" w:sz="0" w:space="0" w:color="auto"/>
                    <w:right w:val="none" w:sz="0" w:space="0" w:color="auto"/>
                  </w:divBdr>
                </w:div>
                <w:div w:id="989016644">
                  <w:marLeft w:val="0"/>
                  <w:marRight w:val="0"/>
                  <w:marTop w:val="0"/>
                  <w:marBottom w:val="0"/>
                  <w:divBdr>
                    <w:top w:val="none" w:sz="0" w:space="0" w:color="auto"/>
                    <w:left w:val="none" w:sz="0" w:space="0" w:color="auto"/>
                    <w:bottom w:val="none" w:sz="0" w:space="0" w:color="auto"/>
                    <w:right w:val="none" w:sz="0" w:space="0" w:color="auto"/>
                  </w:divBdr>
                </w:div>
                <w:div w:id="1682124922">
                  <w:marLeft w:val="0"/>
                  <w:marRight w:val="0"/>
                  <w:marTop w:val="0"/>
                  <w:marBottom w:val="0"/>
                  <w:divBdr>
                    <w:top w:val="none" w:sz="0" w:space="0" w:color="auto"/>
                    <w:left w:val="none" w:sz="0" w:space="0" w:color="auto"/>
                    <w:bottom w:val="none" w:sz="0" w:space="0" w:color="auto"/>
                    <w:right w:val="none" w:sz="0" w:space="0" w:color="auto"/>
                  </w:divBdr>
                </w:div>
                <w:div w:id="1570192196">
                  <w:marLeft w:val="0"/>
                  <w:marRight w:val="0"/>
                  <w:marTop w:val="0"/>
                  <w:marBottom w:val="0"/>
                  <w:divBdr>
                    <w:top w:val="none" w:sz="0" w:space="0" w:color="auto"/>
                    <w:left w:val="none" w:sz="0" w:space="0" w:color="auto"/>
                    <w:bottom w:val="none" w:sz="0" w:space="0" w:color="auto"/>
                    <w:right w:val="none" w:sz="0" w:space="0" w:color="auto"/>
                  </w:divBdr>
                </w:div>
                <w:div w:id="881748666">
                  <w:marLeft w:val="0"/>
                  <w:marRight w:val="0"/>
                  <w:marTop w:val="0"/>
                  <w:marBottom w:val="0"/>
                  <w:divBdr>
                    <w:top w:val="none" w:sz="0" w:space="0" w:color="auto"/>
                    <w:left w:val="none" w:sz="0" w:space="0" w:color="auto"/>
                    <w:bottom w:val="none" w:sz="0" w:space="0" w:color="auto"/>
                    <w:right w:val="none" w:sz="0" w:space="0" w:color="auto"/>
                  </w:divBdr>
                </w:div>
                <w:div w:id="437989006">
                  <w:marLeft w:val="0"/>
                  <w:marRight w:val="0"/>
                  <w:marTop w:val="0"/>
                  <w:marBottom w:val="0"/>
                  <w:divBdr>
                    <w:top w:val="none" w:sz="0" w:space="0" w:color="auto"/>
                    <w:left w:val="none" w:sz="0" w:space="0" w:color="auto"/>
                    <w:bottom w:val="none" w:sz="0" w:space="0" w:color="auto"/>
                    <w:right w:val="none" w:sz="0" w:space="0" w:color="auto"/>
                  </w:divBdr>
                </w:div>
                <w:div w:id="541478697">
                  <w:marLeft w:val="0"/>
                  <w:marRight w:val="0"/>
                  <w:marTop w:val="0"/>
                  <w:marBottom w:val="0"/>
                  <w:divBdr>
                    <w:top w:val="none" w:sz="0" w:space="0" w:color="auto"/>
                    <w:left w:val="none" w:sz="0" w:space="0" w:color="auto"/>
                    <w:bottom w:val="none" w:sz="0" w:space="0" w:color="auto"/>
                    <w:right w:val="none" w:sz="0" w:space="0" w:color="auto"/>
                  </w:divBdr>
                </w:div>
                <w:div w:id="36273112">
                  <w:marLeft w:val="0"/>
                  <w:marRight w:val="0"/>
                  <w:marTop w:val="0"/>
                  <w:marBottom w:val="0"/>
                  <w:divBdr>
                    <w:top w:val="none" w:sz="0" w:space="0" w:color="auto"/>
                    <w:left w:val="none" w:sz="0" w:space="0" w:color="auto"/>
                    <w:bottom w:val="none" w:sz="0" w:space="0" w:color="auto"/>
                    <w:right w:val="none" w:sz="0" w:space="0" w:color="auto"/>
                  </w:divBdr>
                </w:div>
                <w:div w:id="1098520972">
                  <w:marLeft w:val="0"/>
                  <w:marRight w:val="0"/>
                  <w:marTop w:val="0"/>
                  <w:marBottom w:val="0"/>
                  <w:divBdr>
                    <w:top w:val="none" w:sz="0" w:space="0" w:color="auto"/>
                    <w:left w:val="none" w:sz="0" w:space="0" w:color="auto"/>
                    <w:bottom w:val="none" w:sz="0" w:space="0" w:color="auto"/>
                    <w:right w:val="none" w:sz="0" w:space="0" w:color="auto"/>
                  </w:divBdr>
                </w:div>
                <w:div w:id="598416958">
                  <w:marLeft w:val="0"/>
                  <w:marRight w:val="0"/>
                  <w:marTop w:val="0"/>
                  <w:marBottom w:val="0"/>
                  <w:divBdr>
                    <w:top w:val="none" w:sz="0" w:space="0" w:color="auto"/>
                    <w:left w:val="none" w:sz="0" w:space="0" w:color="auto"/>
                    <w:bottom w:val="none" w:sz="0" w:space="0" w:color="auto"/>
                    <w:right w:val="none" w:sz="0" w:space="0" w:color="auto"/>
                  </w:divBdr>
                </w:div>
                <w:div w:id="946425273">
                  <w:marLeft w:val="0"/>
                  <w:marRight w:val="0"/>
                  <w:marTop w:val="0"/>
                  <w:marBottom w:val="0"/>
                  <w:divBdr>
                    <w:top w:val="none" w:sz="0" w:space="0" w:color="auto"/>
                    <w:left w:val="none" w:sz="0" w:space="0" w:color="auto"/>
                    <w:bottom w:val="none" w:sz="0" w:space="0" w:color="auto"/>
                    <w:right w:val="none" w:sz="0" w:space="0" w:color="auto"/>
                  </w:divBdr>
                </w:div>
                <w:div w:id="1680548112">
                  <w:marLeft w:val="0"/>
                  <w:marRight w:val="0"/>
                  <w:marTop w:val="0"/>
                  <w:marBottom w:val="0"/>
                  <w:divBdr>
                    <w:top w:val="none" w:sz="0" w:space="0" w:color="auto"/>
                    <w:left w:val="none" w:sz="0" w:space="0" w:color="auto"/>
                    <w:bottom w:val="none" w:sz="0" w:space="0" w:color="auto"/>
                    <w:right w:val="none" w:sz="0" w:space="0" w:color="auto"/>
                  </w:divBdr>
                </w:div>
                <w:div w:id="46729855">
                  <w:marLeft w:val="0"/>
                  <w:marRight w:val="0"/>
                  <w:marTop w:val="0"/>
                  <w:marBottom w:val="0"/>
                  <w:divBdr>
                    <w:top w:val="none" w:sz="0" w:space="0" w:color="auto"/>
                    <w:left w:val="none" w:sz="0" w:space="0" w:color="auto"/>
                    <w:bottom w:val="none" w:sz="0" w:space="0" w:color="auto"/>
                    <w:right w:val="none" w:sz="0" w:space="0" w:color="auto"/>
                  </w:divBdr>
                </w:div>
                <w:div w:id="1144543360">
                  <w:marLeft w:val="0"/>
                  <w:marRight w:val="0"/>
                  <w:marTop w:val="0"/>
                  <w:marBottom w:val="0"/>
                  <w:divBdr>
                    <w:top w:val="none" w:sz="0" w:space="0" w:color="auto"/>
                    <w:left w:val="none" w:sz="0" w:space="0" w:color="auto"/>
                    <w:bottom w:val="none" w:sz="0" w:space="0" w:color="auto"/>
                    <w:right w:val="none" w:sz="0" w:space="0" w:color="auto"/>
                  </w:divBdr>
                </w:div>
                <w:div w:id="1070882542">
                  <w:marLeft w:val="0"/>
                  <w:marRight w:val="0"/>
                  <w:marTop w:val="0"/>
                  <w:marBottom w:val="0"/>
                  <w:divBdr>
                    <w:top w:val="none" w:sz="0" w:space="0" w:color="auto"/>
                    <w:left w:val="none" w:sz="0" w:space="0" w:color="auto"/>
                    <w:bottom w:val="none" w:sz="0" w:space="0" w:color="auto"/>
                    <w:right w:val="none" w:sz="0" w:space="0" w:color="auto"/>
                  </w:divBdr>
                </w:div>
                <w:div w:id="1657761335">
                  <w:marLeft w:val="0"/>
                  <w:marRight w:val="0"/>
                  <w:marTop w:val="0"/>
                  <w:marBottom w:val="0"/>
                  <w:divBdr>
                    <w:top w:val="none" w:sz="0" w:space="0" w:color="auto"/>
                    <w:left w:val="none" w:sz="0" w:space="0" w:color="auto"/>
                    <w:bottom w:val="none" w:sz="0" w:space="0" w:color="auto"/>
                    <w:right w:val="none" w:sz="0" w:space="0" w:color="auto"/>
                  </w:divBdr>
                </w:div>
                <w:div w:id="1835871813">
                  <w:marLeft w:val="0"/>
                  <w:marRight w:val="0"/>
                  <w:marTop w:val="0"/>
                  <w:marBottom w:val="0"/>
                  <w:divBdr>
                    <w:top w:val="none" w:sz="0" w:space="0" w:color="auto"/>
                    <w:left w:val="none" w:sz="0" w:space="0" w:color="auto"/>
                    <w:bottom w:val="none" w:sz="0" w:space="0" w:color="auto"/>
                    <w:right w:val="none" w:sz="0" w:space="0" w:color="auto"/>
                  </w:divBdr>
                </w:div>
                <w:div w:id="509568918">
                  <w:marLeft w:val="0"/>
                  <w:marRight w:val="0"/>
                  <w:marTop w:val="0"/>
                  <w:marBottom w:val="0"/>
                  <w:divBdr>
                    <w:top w:val="none" w:sz="0" w:space="0" w:color="auto"/>
                    <w:left w:val="none" w:sz="0" w:space="0" w:color="auto"/>
                    <w:bottom w:val="none" w:sz="0" w:space="0" w:color="auto"/>
                    <w:right w:val="none" w:sz="0" w:space="0" w:color="auto"/>
                  </w:divBdr>
                </w:div>
                <w:div w:id="2047480811">
                  <w:marLeft w:val="0"/>
                  <w:marRight w:val="0"/>
                  <w:marTop w:val="0"/>
                  <w:marBottom w:val="0"/>
                  <w:divBdr>
                    <w:top w:val="none" w:sz="0" w:space="0" w:color="auto"/>
                    <w:left w:val="none" w:sz="0" w:space="0" w:color="auto"/>
                    <w:bottom w:val="none" w:sz="0" w:space="0" w:color="auto"/>
                    <w:right w:val="none" w:sz="0" w:space="0" w:color="auto"/>
                  </w:divBdr>
                </w:div>
                <w:div w:id="1046947879">
                  <w:marLeft w:val="0"/>
                  <w:marRight w:val="0"/>
                  <w:marTop w:val="0"/>
                  <w:marBottom w:val="0"/>
                  <w:divBdr>
                    <w:top w:val="none" w:sz="0" w:space="0" w:color="auto"/>
                    <w:left w:val="none" w:sz="0" w:space="0" w:color="auto"/>
                    <w:bottom w:val="none" w:sz="0" w:space="0" w:color="auto"/>
                    <w:right w:val="none" w:sz="0" w:space="0" w:color="auto"/>
                  </w:divBdr>
                </w:div>
                <w:div w:id="2004970482">
                  <w:marLeft w:val="0"/>
                  <w:marRight w:val="0"/>
                  <w:marTop w:val="0"/>
                  <w:marBottom w:val="0"/>
                  <w:divBdr>
                    <w:top w:val="none" w:sz="0" w:space="0" w:color="auto"/>
                    <w:left w:val="none" w:sz="0" w:space="0" w:color="auto"/>
                    <w:bottom w:val="none" w:sz="0" w:space="0" w:color="auto"/>
                    <w:right w:val="none" w:sz="0" w:space="0" w:color="auto"/>
                  </w:divBdr>
                </w:div>
                <w:div w:id="948585023">
                  <w:marLeft w:val="0"/>
                  <w:marRight w:val="0"/>
                  <w:marTop w:val="0"/>
                  <w:marBottom w:val="0"/>
                  <w:divBdr>
                    <w:top w:val="none" w:sz="0" w:space="0" w:color="auto"/>
                    <w:left w:val="none" w:sz="0" w:space="0" w:color="auto"/>
                    <w:bottom w:val="none" w:sz="0" w:space="0" w:color="auto"/>
                    <w:right w:val="none" w:sz="0" w:space="0" w:color="auto"/>
                  </w:divBdr>
                </w:div>
                <w:div w:id="120927068">
                  <w:marLeft w:val="0"/>
                  <w:marRight w:val="0"/>
                  <w:marTop w:val="0"/>
                  <w:marBottom w:val="0"/>
                  <w:divBdr>
                    <w:top w:val="none" w:sz="0" w:space="0" w:color="auto"/>
                    <w:left w:val="none" w:sz="0" w:space="0" w:color="auto"/>
                    <w:bottom w:val="none" w:sz="0" w:space="0" w:color="auto"/>
                    <w:right w:val="none" w:sz="0" w:space="0" w:color="auto"/>
                  </w:divBdr>
                </w:div>
                <w:div w:id="1820534618">
                  <w:marLeft w:val="0"/>
                  <w:marRight w:val="0"/>
                  <w:marTop w:val="0"/>
                  <w:marBottom w:val="0"/>
                  <w:divBdr>
                    <w:top w:val="none" w:sz="0" w:space="0" w:color="auto"/>
                    <w:left w:val="none" w:sz="0" w:space="0" w:color="auto"/>
                    <w:bottom w:val="none" w:sz="0" w:space="0" w:color="auto"/>
                    <w:right w:val="none" w:sz="0" w:space="0" w:color="auto"/>
                  </w:divBdr>
                </w:div>
                <w:div w:id="972756409">
                  <w:marLeft w:val="0"/>
                  <w:marRight w:val="0"/>
                  <w:marTop w:val="0"/>
                  <w:marBottom w:val="0"/>
                  <w:divBdr>
                    <w:top w:val="none" w:sz="0" w:space="0" w:color="auto"/>
                    <w:left w:val="none" w:sz="0" w:space="0" w:color="auto"/>
                    <w:bottom w:val="none" w:sz="0" w:space="0" w:color="auto"/>
                    <w:right w:val="none" w:sz="0" w:space="0" w:color="auto"/>
                  </w:divBdr>
                </w:div>
                <w:div w:id="1918783978">
                  <w:marLeft w:val="0"/>
                  <w:marRight w:val="0"/>
                  <w:marTop w:val="0"/>
                  <w:marBottom w:val="0"/>
                  <w:divBdr>
                    <w:top w:val="none" w:sz="0" w:space="0" w:color="auto"/>
                    <w:left w:val="none" w:sz="0" w:space="0" w:color="auto"/>
                    <w:bottom w:val="none" w:sz="0" w:space="0" w:color="auto"/>
                    <w:right w:val="none" w:sz="0" w:space="0" w:color="auto"/>
                  </w:divBdr>
                </w:div>
                <w:div w:id="509028046">
                  <w:marLeft w:val="0"/>
                  <w:marRight w:val="0"/>
                  <w:marTop w:val="0"/>
                  <w:marBottom w:val="0"/>
                  <w:divBdr>
                    <w:top w:val="none" w:sz="0" w:space="0" w:color="auto"/>
                    <w:left w:val="none" w:sz="0" w:space="0" w:color="auto"/>
                    <w:bottom w:val="none" w:sz="0" w:space="0" w:color="auto"/>
                    <w:right w:val="none" w:sz="0" w:space="0" w:color="auto"/>
                  </w:divBdr>
                </w:div>
                <w:div w:id="1399589890">
                  <w:marLeft w:val="0"/>
                  <w:marRight w:val="0"/>
                  <w:marTop w:val="0"/>
                  <w:marBottom w:val="0"/>
                  <w:divBdr>
                    <w:top w:val="none" w:sz="0" w:space="0" w:color="auto"/>
                    <w:left w:val="none" w:sz="0" w:space="0" w:color="auto"/>
                    <w:bottom w:val="none" w:sz="0" w:space="0" w:color="auto"/>
                    <w:right w:val="none" w:sz="0" w:space="0" w:color="auto"/>
                  </w:divBdr>
                </w:div>
                <w:div w:id="1006059482">
                  <w:marLeft w:val="0"/>
                  <w:marRight w:val="0"/>
                  <w:marTop w:val="0"/>
                  <w:marBottom w:val="0"/>
                  <w:divBdr>
                    <w:top w:val="none" w:sz="0" w:space="0" w:color="auto"/>
                    <w:left w:val="none" w:sz="0" w:space="0" w:color="auto"/>
                    <w:bottom w:val="none" w:sz="0" w:space="0" w:color="auto"/>
                    <w:right w:val="none" w:sz="0" w:space="0" w:color="auto"/>
                  </w:divBdr>
                </w:div>
                <w:div w:id="917711798">
                  <w:marLeft w:val="0"/>
                  <w:marRight w:val="0"/>
                  <w:marTop w:val="0"/>
                  <w:marBottom w:val="0"/>
                  <w:divBdr>
                    <w:top w:val="none" w:sz="0" w:space="0" w:color="auto"/>
                    <w:left w:val="none" w:sz="0" w:space="0" w:color="auto"/>
                    <w:bottom w:val="none" w:sz="0" w:space="0" w:color="auto"/>
                    <w:right w:val="none" w:sz="0" w:space="0" w:color="auto"/>
                  </w:divBdr>
                </w:div>
                <w:div w:id="1900437722">
                  <w:marLeft w:val="0"/>
                  <w:marRight w:val="0"/>
                  <w:marTop w:val="0"/>
                  <w:marBottom w:val="0"/>
                  <w:divBdr>
                    <w:top w:val="none" w:sz="0" w:space="0" w:color="auto"/>
                    <w:left w:val="none" w:sz="0" w:space="0" w:color="auto"/>
                    <w:bottom w:val="none" w:sz="0" w:space="0" w:color="auto"/>
                    <w:right w:val="none" w:sz="0" w:space="0" w:color="auto"/>
                  </w:divBdr>
                </w:div>
                <w:div w:id="1067535443">
                  <w:marLeft w:val="0"/>
                  <w:marRight w:val="0"/>
                  <w:marTop w:val="0"/>
                  <w:marBottom w:val="0"/>
                  <w:divBdr>
                    <w:top w:val="none" w:sz="0" w:space="0" w:color="auto"/>
                    <w:left w:val="none" w:sz="0" w:space="0" w:color="auto"/>
                    <w:bottom w:val="none" w:sz="0" w:space="0" w:color="auto"/>
                    <w:right w:val="none" w:sz="0" w:space="0" w:color="auto"/>
                  </w:divBdr>
                </w:div>
                <w:div w:id="680472356">
                  <w:marLeft w:val="0"/>
                  <w:marRight w:val="0"/>
                  <w:marTop w:val="0"/>
                  <w:marBottom w:val="0"/>
                  <w:divBdr>
                    <w:top w:val="none" w:sz="0" w:space="0" w:color="auto"/>
                    <w:left w:val="none" w:sz="0" w:space="0" w:color="auto"/>
                    <w:bottom w:val="none" w:sz="0" w:space="0" w:color="auto"/>
                    <w:right w:val="none" w:sz="0" w:space="0" w:color="auto"/>
                  </w:divBdr>
                </w:div>
                <w:div w:id="376516793">
                  <w:marLeft w:val="0"/>
                  <w:marRight w:val="0"/>
                  <w:marTop w:val="0"/>
                  <w:marBottom w:val="0"/>
                  <w:divBdr>
                    <w:top w:val="none" w:sz="0" w:space="0" w:color="auto"/>
                    <w:left w:val="none" w:sz="0" w:space="0" w:color="auto"/>
                    <w:bottom w:val="none" w:sz="0" w:space="0" w:color="auto"/>
                    <w:right w:val="none" w:sz="0" w:space="0" w:color="auto"/>
                  </w:divBdr>
                </w:div>
                <w:div w:id="914316609">
                  <w:marLeft w:val="0"/>
                  <w:marRight w:val="0"/>
                  <w:marTop w:val="0"/>
                  <w:marBottom w:val="0"/>
                  <w:divBdr>
                    <w:top w:val="none" w:sz="0" w:space="0" w:color="auto"/>
                    <w:left w:val="none" w:sz="0" w:space="0" w:color="auto"/>
                    <w:bottom w:val="none" w:sz="0" w:space="0" w:color="auto"/>
                    <w:right w:val="none" w:sz="0" w:space="0" w:color="auto"/>
                  </w:divBdr>
                </w:div>
                <w:div w:id="745998365">
                  <w:marLeft w:val="0"/>
                  <w:marRight w:val="0"/>
                  <w:marTop w:val="0"/>
                  <w:marBottom w:val="0"/>
                  <w:divBdr>
                    <w:top w:val="none" w:sz="0" w:space="0" w:color="auto"/>
                    <w:left w:val="none" w:sz="0" w:space="0" w:color="auto"/>
                    <w:bottom w:val="none" w:sz="0" w:space="0" w:color="auto"/>
                    <w:right w:val="none" w:sz="0" w:space="0" w:color="auto"/>
                  </w:divBdr>
                </w:div>
                <w:div w:id="1525946659">
                  <w:marLeft w:val="0"/>
                  <w:marRight w:val="0"/>
                  <w:marTop w:val="0"/>
                  <w:marBottom w:val="0"/>
                  <w:divBdr>
                    <w:top w:val="none" w:sz="0" w:space="0" w:color="auto"/>
                    <w:left w:val="none" w:sz="0" w:space="0" w:color="auto"/>
                    <w:bottom w:val="none" w:sz="0" w:space="0" w:color="auto"/>
                    <w:right w:val="none" w:sz="0" w:space="0" w:color="auto"/>
                  </w:divBdr>
                </w:div>
                <w:div w:id="1407606774">
                  <w:marLeft w:val="0"/>
                  <w:marRight w:val="0"/>
                  <w:marTop w:val="0"/>
                  <w:marBottom w:val="0"/>
                  <w:divBdr>
                    <w:top w:val="none" w:sz="0" w:space="0" w:color="auto"/>
                    <w:left w:val="none" w:sz="0" w:space="0" w:color="auto"/>
                    <w:bottom w:val="none" w:sz="0" w:space="0" w:color="auto"/>
                    <w:right w:val="none" w:sz="0" w:space="0" w:color="auto"/>
                  </w:divBdr>
                </w:div>
                <w:div w:id="1930891371">
                  <w:marLeft w:val="0"/>
                  <w:marRight w:val="0"/>
                  <w:marTop w:val="0"/>
                  <w:marBottom w:val="0"/>
                  <w:divBdr>
                    <w:top w:val="none" w:sz="0" w:space="0" w:color="auto"/>
                    <w:left w:val="none" w:sz="0" w:space="0" w:color="auto"/>
                    <w:bottom w:val="none" w:sz="0" w:space="0" w:color="auto"/>
                    <w:right w:val="none" w:sz="0" w:space="0" w:color="auto"/>
                  </w:divBdr>
                </w:div>
                <w:div w:id="1935086555">
                  <w:marLeft w:val="0"/>
                  <w:marRight w:val="0"/>
                  <w:marTop w:val="0"/>
                  <w:marBottom w:val="0"/>
                  <w:divBdr>
                    <w:top w:val="none" w:sz="0" w:space="0" w:color="auto"/>
                    <w:left w:val="none" w:sz="0" w:space="0" w:color="auto"/>
                    <w:bottom w:val="none" w:sz="0" w:space="0" w:color="auto"/>
                    <w:right w:val="none" w:sz="0" w:space="0" w:color="auto"/>
                  </w:divBdr>
                </w:div>
                <w:div w:id="1388260628">
                  <w:marLeft w:val="0"/>
                  <w:marRight w:val="0"/>
                  <w:marTop w:val="0"/>
                  <w:marBottom w:val="0"/>
                  <w:divBdr>
                    <w:top w:val="none" w:sz="0" w:space="0" w:color="auto"/>
                    <w:left w:val="none" w:sz="0" w:space="0" w:color="auto"/>
                    <w:bottom w:val="none" w:sz="0" w:space="0" w:color="auto"/>
                    <w:right w:val="none" w:sz="0" w:space="0" w:color="auto"/>
                  </w:divBdr>
                </w:div>
                <w:div w:id="1760516174">
                  <w:marLeft w:val="0"/>
                  <w:marRight w:val="0"/>
                  <w:marTop w:val="0"/>
                  <w:marBottom w:val="0"/>
                  <w:divBdr>
                    <w:top w:val="none" w:sz="0" w:space="0" w:color="auto"/>
                    <w:left w:val="none" w:sz="0" w:space="0" w:color="auto"/>
                    <w:bottom w:val="none" w:sz="0" w:space="0" w:color="auto"/>
                    <w:right w:val="none" w:sz="0" w:space="0" w:color="auto"/>
                  </w:divBdr>
                </w:div>
                <w:div w:id="1078673012">
                  <w:marLeft w:val="0"/>
                  <w:marRight w:val="0"/>
                  <w:marTop w:val="0"/>
                  <w:marBottom w:val="0"/>
                  <w:divBdr>
                    <w:top w:val="none" w:sz="0" w:space="0" w:color="auto"/>
                    <w:left w:val="none" w:sz="0" w:space="0" w:color="auto"/>
                    <w:bottom w:val="none" w:sz="0" w:space="0" w:color="auto"/>
                    <w:right w:val="none" w:sz="0" w:space="0" w:color="auto"/>
                  </w:divBdr>
                </w:div>
                <w:div w:id="2126583457">
                  <w:marLeft w:val="0"/>
                  <w:marRight w:val="0"/>
                  <w:marTop w:val="0"/>
                  <w:marBottom w:val="0"/>
                  <w:divBdr>
                    <w:top w:val="none" w:sz="0" w:space="0" w:color="auto"/>
                    <w:left w:val="none" w:sz="0" w:space="0" w:color="auto"/>
                    <w:bottom w:val="none" w:sz="0" w:space="0" w:color="auto"/>
                    <w:right w:val="none" w:sz="0" w:space="0" w:color="auto"/>
                  </w:divBdr>
                </w:div>
                <w:div w:id="829097569">
                  <w:marLeft w:val="0"/>
                  <w:marRight w:val="0"/>
                  <w:marTop w:val="0"/>
                  <w:marBottom w:val="0"/>
                  <w:divBdr>
                    <w:top w:val="none" w:sz="0" w:space="0" w:color="auto"/>
                    <w:left w:val="none" w:sz="0" w:space="0" w:color="auto"/>
                    <w:bottom w:val="none" w:sz="0" w:space="0" w:color="auto"/>
                    <w:right w:val="none" w:sz="0" w:space="0" w:color="auto"/>
                  </w:divBdr>
                </w:div>
                <w:div w:id="1053501573">
                  <w:marLeft w:val="0"/>
                  <w:marRight w:val="0"/>
                  <w:marTop w:val="0"/>
                  <w:marBottom w:val="0"/>
                  <w:divBdr>
                    <w:top w:val="none" w:sz="0" w:space="0" w:color="auto"/>
                    <w:left w:val="none" w:sz="0" w:space="0" w:color="auto"/>
                    <w:bottom w:val="none" w:sz="0" w:space="0" w:color="auto"/>
                    <w:right w:val="none" w:sz="0" w:space="0" w:color="auto"/>
                  </w:divBdr>
                </w:div>
                <w:div w:id="328799730">
                  <w:marLeft w:val="0"/>
                  <w:marRight w:val="0"/>
                  <w:marTop w:val="0"/>
                  <w:marBottom w:val="0"/>
                  <w:divBdr>
                    <w:top w:val="none" w:sz="0" w:space="0" w:color="auto"/>
                    <w:left w:val="none" w:sz="0" w:space="0" w:color="auto"/>
                    <w:bottom w:val="none" w:sz="0" w:space="0" w:color="auto"/>
                    <w:right w:val="none" w:sz="0" w:space="0" w:color="auto"/>
                  </w:divBdr>
                </w:div>
                <w:div w:id="1725903599">
                  <w:marLeft w:val="0"/>
                  <w:marRight w:val="0"/>
                  <w:marTop w:val="0"/>
                  <w:marBottom w:val="0"/>
                  <w:divBdr>
                    <w:top w:val="none" w:sz="0" w:space="0" w:color="auto"/>
                    <w:left w:val="none" w:sz="0" w:space="0" w:color="auto"/>
                    <w:bottom w:val="none" w:sz="0" w:space="0" w:color="auto"/>
                    <w:right w:val="none" w:sz="0" w:space="0" w:color="auto"/>
                  </w:divBdr>
                </w:div>
              </w:divsChild>
            </w:div>
            <w:div w:id="335617859">
              <w:marLeft w:val="0"/>
              <w:marRight w:val="0"/>
              <w:marTop w:val="0"/>
              <w:marBottom w:val="0"/>
              <w:divBdr>
                <w:top w:val="none" w:sz="0" w:space="0" w:color="auto"/>
                <w:left w:val="none" w:sz="0" w:space="0" w:color="auto"/>
                <w:bottom w:val="none" w:sz="0" w:space="0" w:color="auto"/>
                <w:right w:val="none" w:sz="0" w:space="0" w:color="auto"/>
              </w:divBdr>
              <w:divsChild>
                <w:div w:id="720834778">
                  <w:marLeft w:val="0"/>
                  <w:marRight w:val="0"/>
                  <w:marTop w:val="0"/>
                  <w:marBottom w:val="0"/>
                  <w:divBdr>
                    <w:top w:val="none" w:sz="0" w:space="0" w:color="auto"/>
                    <w:left w:val="none" w:sz="0" w:space="0" w:color="auto"/>
                    <w:bottom w:val="none" w:sz="0" w:space="0" w:color="auto"/>
                    <w:right w:val="none" w:sz="0" w:space="0" w:color="auto"/>
                  </w:divBdr>
                </w:div>
                <w:div w:id="37634727">
                  <w:marLeft w:val="0"/>
                  <w:marRight w:val="0"/>
                  <w:marTop w:val="0"/>
                  <w:marBottom w:val="0"/>
                  <w:divBdr>
                    <w:top w:val="none" w:sz="0" w:space="0" w:color="auto"/>
                    <w:left w:val="none" w:sz="0" w:space="0" w:color="auto"/>
                    <w:bottom w:val="none" w:sz="0" w:space="0" w:color="auto"/>
                    <w:right w:val="none" w:sz="0" w:space="0" w:color="auto"/>
                  </w:divBdr>
                </w:div>
                <w:div w:id="453252357">
                  <w:marLeft w:val="0"/>
                  <w:marRight w:val="0"/>
                  <w:marTop w:val="0"/>
                  <w:marBottom w:val="0"/>
                  <w:divBdr>
                    <w:top w:val="none" w:sz="0" w:space="0" w:color="auto"/>
                    <w:left w:val="none" w:sz="0" w:space="0" w:color="auto"/>
                    <w:bottom w:val="none" w:sz="0" w:space="0" w:color="auto"/>
                    <w:right w:val="none" w:sz="0" w:space="0" w:color="auto"/>
                  </w:divBdr>
                </w:div>
                <w:div w:id="1736246832">
                  <w:marLeft w:val="0"/>
                  <w:marRight w:val="0"/>
                  <w:marTop w:val="0"/>
                  <w:marBottom w:val="0"/>
                  <w:divBdr>
                    <w:top w:val="none" w:sz="0" w:space="0" w:color="auto"/>
                    <w:left w:val="none" w:sz="0" w:space="0" w:color="auto"/>
                    <w:bottom w:val="none" w:sz="0" w:space="0" w:color="auto"/>
                    <w:right w:val="none" w:sz="0" w:space="0" w:color="auto"/>
                  </w:divBdr>
                </w:div>
                <w:div w:id="1918781672">
                  <w:marLeft w:val="0"/>
                  <w:marRight w:val="0"/>
                  <w:marTop w:val="0"/>
                  <w:marBottom w:val="0"/>
                  <w:divBdr>
                    <w:top w:val="none" w:sz="0" w:space="0" w:color="auto"/>
                    <w:left w:val="none" w:sz="0" w:space="0" w:color="auto"/>
                    <w:bottom w:val="none" w:sz="0" w:space="0" w:color="auto"/>
                    <w:right w:val="none" w:sz="0" w:space="0" w:color="auto"/>
                  </w:divBdr>
                </w:div>
                <w:div w:id="380836143">
                  <w:marLeft w:val="0"/>
                  <w:marRight w:val="0"/>
                  <w:marTop w:val="0"/>
                  <w:marBottom w:val="0"/>
                  <w:divBdr>
                    <w:top w:val="none" w:sz="0" w:space="0" w:color="auto"/>
                    <w:left w:val="none" w:sz="0" w:space="0" w:color="auto"/>
                    <w:bottom w:val="none" w:sz="0" w:space="0" w:color="auto"/>
                    <w:right w:val="none" w:sz="0" w:space="0" w:color="auto"/>
                  </w:divBdr>
                </w:div>
                <w:div w:id="681709654">
                  <w:marLeft w:val="0"/>
                  <w:marRight w:val="0"/>
                  <w:marTop w:val="0"/>
                  <w:marBottom w:val="0"/>
                  <w:divBdr>
                    <w:top w:val="none" w:sz="0" w:space="0" w:color="auto"/>
                    <w:left w:val="none" w:sz="0" w:space="0" w:color="auto"/>
                    <w:bottom w:val="none" w:sz="0" w:space="0" w:color="auto"/>
                    <w:right w:val="none" w:sz="0" w:space="0" w:color="auto"/>
                  </w:divBdr>
                </w:div>
                <w:div w:id="988899565">
                  <w:marLeft w:val="0"/>
                  <w:marRight w:val="0"/>
                  <w:marTop w:val="0"/>
                  <w:marBottom w:val="0"/>
                  <w:divBdr>
                    <w:top w:val="none" w:sz="0" w:space="0" w:color="auto"/>
                    <w:left w:val="none" w:sz="0" w:space="0" w:color="auto"/>
                    <w:bottom w:val="none" w:sz="0" w:space="0" w:color="auto"/>
                    <w:right w:val="none" w:sz="0" w:space="0" w:color="auto"/>
                  </w:divBdr>
                </w:div>
                <w:div w:id="1942447355">
                  <w:marLeft w:val="0"/>
                  <w:marRight w:val="0"/>
                  <w:marTop w:val="0"/>
                  <w:marBottom w:val="0"/>
                  <w:divBdr>
                    <w:top w:val="none" w:sz="0" w:space="0" w:color="auto"/>
                    <w:left w:val="none" w:sz="0" w:space="0" w:color="auto"/>
                    <w:bottom w:val="none" w:sz="0" w:space="0" w:color="auto"/>
                    <w:right w:val="none" w:sz="0" w:space="0" w:color="auto"/>
                  </w:divBdr>
                </w:div>
                <w:div w:id="547424684">
                  <w:marLeft w:val="0"/>
                  <w:marRight w:val="0"/>
                  <w:marTop w:val="0"/>
                  <w:marBottom w:val="0"/>
                  <w:divBdr>
                    <w:top w:val="none" w:sz="0" w:space="0" w:color="auto"/>
                    <w:left w:val="none" w:sz="0" w:space="0" w:color="auto"/>
                    <w:bottom w:val="none" w:sz="0" w:space="0" w:color="auto"/>
                    <w:right w:val="none" w:sz="0" w:space="0" w:color="auto"/>
                  </w:divBdr>
                </w:div>
                <w:div w:id="77486482">
                  <w:marLeft w:val="0"/>
                  <w:marRight w:val="0"/>
                  <w:marTop w:val="0"/>
                  <w:marBottom w:val="0"/>
                  <w:divBdr>
                    <w:top w:val="none" w:sz="0" w:space="0" w:color="auto"/>
                    <w:left w:val="none" w:sz="0" w:space="0" w:color="auto"/>
                    <w:bottom w:val="none" w:sz="0" w:space="0" w:color="auto"/>
                    <w:right w:val="none" w:sz="0" w:space="0" w:color="auto"/>
                  </w:divBdr>
                </w:div>
                <w:div w:id="1276788654">
                  <w:marLeft w:val="0"/>
                  <w:marRight w:val="0"/>
                  <w:marTop w:val="0"/>
                  <w:marBottom w:val="0"/>
                  <w:divBdr>
                    <w:top w:val="none" w:sz="0" w:space="0" w:color="auto"/>
                    <w:left w:val="none" w:sz="0" w:space="0" w:color="auto"/>
                    <w:bottom w:val="none" w:sz="0" w:space="0" w:color="auto"/>
                    <w:right w:val="none" w:sz="0" w:space="0" w:color="auto"/>
                  </w:divBdr>
                </w:div>
                <w:div w:id="48919356">
                  <w:marLeft w:val="0"/>
                  <w:marRight w:val="0"/>
                  <w:marTop w:val="0"/>
                  <w:marBottom w:val="0"/>
                  <w:divBdr>
                    <w:top w:val="none" w:sz="0" w:space="0" w:color="auto"/>
                    <w:left w:val="none" w:sz="0" w:space="0" w:color="auto"/>
                    <w:bottom w:val="none" w:sz="0" w:space="0" w:color="auto"/>
                    <w:right w:val="none" w:sz="0" w:space="0" w:color="auto"/>
                  </w:divBdr>
                </w:div>
                <w:div w:id="8141108">
                  <w:marLeft w:val="0"/>
                  <w:marRight w:val="0"/>
                  <w:marTop w:val="0"/>
                  <w:marBottom w:val="0"/>
                  <w:divBdr>
                    <w:top w:val="none" w:sz="0" w:space="0" w:color="auto"/>
                    <w:left w:val="none" w:sz="0" w:space="0" w:color="auto"/>
                    <w:bottom w:val="none" w:sz="0" w:space="0" w:color="auto"/>
                    <w:right w:val="none" w:sz="0" w:space="0" w:color="auto"/>
                  </w:divBdr>
                </w:div>
                <w:div w:id="196042081">
                  <w:marLeft w:val="0"/>
                  <w:marRight w:val="0"/>
                  <w:marTop w:val="0"/>
                  <w:marBottom w:val="0"/>
                  <w:divBdr>
                    <w:top w:val="none" w:sz="0" w:space="0" w:color="auto"/>
                    <w:left w:val="none" w:sz="0" w:space="0" w:color="auto"/>
                    <w:bottom w:val="none" w:sz="0" w:space="0" w:color="auto"/>
                    <w:right w:val="none" w:sz="0" w:space="0" w:color="auto"/>
                  </w:divBdr>
                </w:div>
                <w:div w:id="1725131993">
                  <w:marLeft w:val="0"/>
                  <w:marRight w:val="0"/>
                  <w:marTop w:val="0"/>
                  <w:marBottom w:val="0"/>
                  <w:divBdr>
                    <w:top w:val="none" w:sz="0" w:space="0" w:color="auto"/>
                    <w:left w:val="none" w:sz="0" w:space="0" w:color="auto"/>
                    <w:bottom w:val="none" w:sz="0" w:space="0" w:color="auto"/>
                    <w:right w:val="none" w:sz="0" w:space="0" w:color="auto"/>
                  </w:divBdr>
                </w:div>
                <w:div w:id="1840072002">
                  <w:marLeft w:val="0"/>
                  <w:marRight w:val="0"/>
                  <w:marTop w:val="0"/>
                  <w:marBottom w:val="0"/>
                  <w:divBdr>
                    <w:top w:val="none" w:sz="0" w:space="0" w:color="auto"/>
                    <w:left w:val="none" w:sz="0" w:space="0" w:color="auto"/>
                    <w:bottom w:val="none" w:sz="0" w:space="0" w:color="auto"/>
                    <w:right w:val="none" w:sz="0" w:space="0" w:color="auto"/>
                  </w:divBdr>
                </w:div>
                <w:div w:id="152185358">
                  <w:marLeft w:val="0"/>
                  <w:marRight w:val="0"/>
                  <w:marTop w:val="0"/>
                  <w:marBottom w:val="0"/>
                  <w:divBdr>
                    <w:top w:val="none" w:sz="0" w:space="0" w:color="auto"/>
                    <w:left w:val="none" w:sz="0" w:space="0" w:color="auto"/>
                    <w:bottom w:val="none" w:sz="0" w:space="0" w:color="auto"/>
                    <w:right w:val="none" w:sz="0" w:space="0" w:color="auto"/>
                  </w:divBdr>
                </w:div>
                <w:div w:id="30690487">
                  <w:marLeft w:val="0"/>
                  <w:marRight w:val="0"/>
                  <w:marTop w:val="0"/>
                  <w:marBottom w:val="0"/>
                  <w:divBdr>
                    <w:top w:val="none" w:sz="0" w:space="0" w:color="auto"/>
                    <w:left w:val="none" w:sz="0" w:space="0" w:color="auto"/>
                    <w:bottom w:val="none" w:sz="0" w:space="0" w:color="auto"/>
                    <w:right w:val="none" w:sz="0" w:space="0" w:color="auto"/>
                  </w:divBdr>
                </w:div>
                <w:div w:id="920985230">
                  <w:marLeft w:val="0"/>
                  <w:marRight w:val="0"/>
                  <w:marTop w:val="0"/>
                  <w:marBottom w:val="0"/>
                  <w:divBdr>
                    <w:top w:val="none" w:sz="0" w:space="0" w:color="auto"/>
                    <w:left w:val="none" w:sz="0" w:space="0" w:color="auto"/>
                    <w:bottom w:val="none" w:sz="0" w:space="0" w:color="auto"/>
                    <w:right w:val="none" w:sz="0" w:space="0" w:color="auto"/>
                  </w:divBdr>
                </w:div>
                <w:div w:id="755327262">
                  <w:marLeft w:val="0"/>
                  <w:marRight w:val="0"/>
                  <w:marTop w:val="0"/>
                  <w:marBottom w:val="0"/>
                  <w:divBdr>
                    <w:top w:val="none" w:sz="0" w:space="0" w:color="auto"/>
                    <w:left w:val="none" w:sz="0" w:space="0" w:color="auto"/>
                    <w:bottom w:val="none" w:sz="0" w:space="0" w:color="auto"/>
                    <w:right w:val="none" w:sz="0" w:space="0" w:color="auto"/>
                  </w:divBdr>
                </w:div>
                <w:div w:id="1773354207">
                  <w:marLeft w:val="0"/>
                  <w:marRight w:val="0"/>
                  <w:marTop w:val="0"/>
                  <w:marBottom w:val="0"/>
                  <w:divBdr>
                    <w:top w:val="none" w:sz="0" w:space="0" w:color="auto"/>
                    <w:left w:val="none" w:sz="0" w:space="0" w:color="auto"/>
                    <w:bottom w:val="none" w:sz="0" w:space="0" w:color="auto"/>
                    <w:right w:val="none" w:sz="0" w:space="0" w:color="auto"/>
                  </w:divBdr>
                </w:div>
                <w:div w:id="1267351820">
                  <w:marLeft w:val="0"/>
                  <w:marRight w:val="0"/>
                  <w:marTop w:val="0"/>
                  <w:marBottom w:val="0"/>
                  <w:divBdr>
                    <w:top w:val="none" w:sz="0" w:space="0" w:color="auto"/>
                    <w:left w:val="none" w:sz="0" w:space="0" w:color="auto"/>
                    <w:bottom w:val="none" w:sz="0" w:space="0" w:color="auto"/>
                    <w:right w:val="none" w:sz="0" w:space="0" w:color="auto"/>
                  </w:divBdr>
                </w:div>
                <w:div w:id="132992082">
                  <w:marLeft w:val="0"/>
                  <w:marRight w:val="0"/>
                  <w:marTop w:val="0"/>
                  <w:marBottom w:val="0"/>
                  <w:divBdr>
                    <w:top w:val="none" w:sz="0" w:space="0" w:color="auto"/>
                    <w:left w:val="none" w:sz="0" w:space="0" w:color="auto"/>
                    <w:bottom w:val="none" w:sz="0" w:space="0" w:color="auto"/>
                    <w:right w:val="none" w:sz="0" w:space="0" w:color="auto"/>
                  </w:divBdr>
                </w:div>
                <w:div w:id="49237166">
                  <w:marLeft w:val="0"/>
                  <w:marRight w:val="0"/>
                  <w:marTop w:val="0"/>
                  <w:marBottom w:val="0"/>
                  <w:divBdr>
                    <w:top w:val="none" w:sz="0" w:space="0" w:color="auto"/>
                    <w:left w:val="none" w:sz="0" w:space="0" w:color="auto"/>
                    <w:bottom w:val="none" w:sz="0" w:space="0" w:color="auto"/>
                    <w:right w:val="none" w:sz="0" w:space="0" w:color="auto"/>
                  </w:divBdr>
                </w:div>
                <w:div w:id="1154835318">
                  <w:marLeft w:val="0"/>
                  <w:marRight w:val="0"/>
                  <w:marTop w:val="0"/>
                  <w:marBottom w:val="0"/>
                  <w:divBdr>
                    <w:top w:val="none" w:sz="0" w:space="0" w:color="auto"/>
                    <w:left w:val="none" w:sz="0" w:space="0" w:color="auto"/>
                    <w:bottom w:val="none" w:sz="0" w:space="0" w:color="auto"/>
                    <w:right w:val="none" w:sz="0" w:space="0" w:color="auto"/>
                  </w:divBdr>
                </w:div>
                <w:div w:id="1002389775">
                  <w:marLeft w:val="0"/>
                  <w:marRight w:val="0"/>
                  <w:marTop w:val="0"/>
                  <w:marBottom w:val="0"/>
                  <w:divBdr>
                    <w:top w:val="none" w:sz="0" w:space="0" w:color="auto"/>
                    <w:left w:val="none" w:sz="0" w:space="0" w:color="auto"/>
                    <w:bottom w:val="none" w:sz="0" w:space="0" w:color="auto"/>
                    <w:right w:val="none" w:sz="0" w:space="0" w:color="auto"/>
                  </w:divBdr>
                </w:div>
                <w:div w:id="1694577826">
                  <w:marLeft w:val="0"/>
                  <w:marRight w:val="0"/>
                  <w:marTop w:val="0"/>
                  <w:marBottom w:val="0"/>
                  <w:divBdr>
                    <w:top w:val="none" w:sz="0" w:space="0" w:color="auto"/>
                    <w:left w:val="none" w:sz="0" w:space="0" w:color="auto"/>
                    <w:bottom w:val="none" w:sz="0" w:space="0" w:color="auto"/>
                    <w:right w:val="none" w:sz="0" w:space="0" w:color="auto"/>
                  </w:divBdr>
                </w:div>
                <w:div w:id="993489918">
                  <w:marLeft w:val="0"/>
                  <w:marRight w:val="0"/>
                  <w:marTop w:val="0"/>
                  <w:marBottom w:val="0"/>
                  <w:divBdr>
                    <w:top w:val="none" w:sz="0" w:space="0" w:color="auto"/>
                    <w:left w:val="none" w:sz="0" w:space="0" w:color="auto"/>
                    <w:bottom w:val="none" w:sz="0" w:space="0" w:color="auto"/>
                    <w:right w:val="none" w:sz="0" w:space="0" w:color="auto"/>
                  </w:divBdr>
                </w:div>
                <w:div w:id="2051957137">
                  <w:marLeft w:val="0"/>
                  <w:marRight w:val="0"/>
                  <w:marTop w:val="0"/>
                  <w:marBottom w:val="0"/>
                  <w:divBdr>
                    <w:top w:val="none" w:sz="0" w:space="0" w:color="auto"/>
                    <w:left w:val="none" w:sz="0" w:space="0" w:color="auto"/>
                    <w:bottom w:val="none" w:sz="0" w:space="0" w:color="auto"/>
                    <w:right w:val="none" w:sz="0" w:space="0" w:color="auto"/>
                  </w:divBdr>
                </w:div>
                <w:div w:id="531191846">
                  <w:marLeft w:val="0"/>
                  <w:marRight w:val="0"/>
                  <w:marTop w:val="0"/>
                  <w:marBottom w:val="0"/>
                  <w:divBdr>
                    <w:top w:val="none" w:sz="0" w:space="0" w:color="auto"/>
                    <w:left w:val="none" w:sz="0" w:space="0" w:color="auto"/>
                    <w:bottom w:val="none" w:sz="0" w:space="0" w:color="auto"/>
                    <w:right w:val="none" w:sz="0" w:space="0" w:color="auto"/>
                  </w:divBdr>
                </w:div>
                <w:div w:id="1220242324">
                  <w:marLeft w:val="0"/>
                  <w:marRight w:val="0"/>
                  <w:marTop w:val="0"/>
                  <w:marBottom w:val="0"/>
                  <w:divBdr>
                    <w:top w:val="none" w:sz="0" w:space="0" w:color="auto"/>
                    <w:left w:val="none" w:sz="0" w:space="0" w:color="auto"/>
                    <w:bottom w:val="none" w:sz="0" w:space="0" w:color="auto"/>
                    <w:right w:val="none" w:sz="0" w:space="0" w:color="auto"/>
                  </w:divBdr>
                </w:div>
                <w:div w:id="1066411452">
                  <w:marLeft w:val="0"/>
                  <w:marRight w:val="0"/>
                  <w:marTop w:val="0"/>
                  <w:marBottom w:val="0"/>
                  <w:divBdr>
                    <w:top w:val="none" w:sz="0" w:space="0" w:color="auto"/>
                    <w:left w:val="none" w:sz="0" w:space="0" w:color="auto"/>
                    <w:bottom w:val="none" w:sz="0" w:space="0" w:color="auto"/>
                    <w:right w:val="none" w:sz="0" w:space="0" w:color="auto"/>
                  </w:divBdr>
                </w:div>
                <w:div w:id="891380484">
                  <w:marLeft w:val="0"/>
                  <w:marRight w:val="0"/>
                  <w:marTop w:val="0"/>
                  <w:marBottom w:val="0"/>
                  <w:divBdr>
                    <w:top w:val="none" w:sz="0" w:space="0" w:color="auto"/>
                    <w:left w:val="none" w:sz="0" w:space="0" w:color="auto"/>
                    <w:bottom w:val="none" w:sz="0" w:space="0" w:color="auto"/>
                    <w:right w:val="none" w:sz="0" w:space="0" w:color="auto"/>
                  </w:divBdr>
                </w:div>
                <w:div w:id="1060786407">
                  <w:marLeft w:val="0"/>
                  <w:marRight w:val="0"/>
                  <w:marTop w:val="0"/>
                  <w:marBottom w:val="0"/>
                  <w:divBdr>
                    <w:top w:val="none" w:sz="0" w:space="0" w:color="auto"/>
                    <w:left w:val="none" w:sz="0" w:space="0" w:color="auto"/>
                    <w:bottom w:val="none" w:sz="0" w:space="0" w:color="auto"/>
                    <w:right w:val="none" w:sz="0" w:space="0" w:color="auto"/>
                  </w:divBdr>
                </w:div>
                <w:div w:id="1171214786">
                  <w:marLeft w:val="0"/>
                  <w:marRight w:val="0"/>
                  <w:marTop w:val="0"/>
                  <w:marBottom w:val="0"/>
                  <w:divBdr>
                    <w:top w:val="none" w:sz="0" w:space="0" w:color="auto"/>
                    <w:left w:val="none" w:sz="0" w:space="0" w:color="auto"/>
                    <w:bottom w:val="none" w:sz="0" w:space="0" w:color="auto"/>
                    <w:right w:val="none" w:sz="0" w:space="0" w:color="auto"/>
                  </w:divBdr>
                </w:div>
                <w:div w:id="834688875">
                  <w:marLeft w:val="0"/>
                  <w:marRight w:val="0"/>
                  <w:marTop w:val="0"/>
                  <w:marBottom w:val="0"/>
                  <w:divBdr>
                    <w:top w:val="none" w:sz="0" w:space="0" w:color="auto"/>
                    <w:left w:val="none" w:sz="0" w:space="0" w:color="auto"/>
                    <w:bottom w:val="none" w:sz="0" w:space="0" w:color="auto"/>
                    <w:right w:val="none" w:sz="0" w:space="0" w:color="auto"/>
                  </w:divBdr>
                </w:div>
                <w:div w:id="1424567052">
                  <w:marLeft w:val="0"/>
                  <w:marRight w:val="0"/>
                  <w:marTop w:val="0"/>
                  <w:marBottom w:val="0"/>
                  <w:divBdr>
                    <w:top w:val="none" w:sz="0" w:space="0" w:color="auto"/>
                    <w:left w:val="none" w:sz="0" w:space="0" w:color="auto"/>
                    <w:bottom w:val="none" w:sz="0" w:space="0" w:color="auto"/>
                    <w:right w:val="none" w:sz="0" w:space="0" w:color="auto"/>
                  </w:divBdr>
                </w:div>
                <w:div w:id="178127474">
                  <w:marLeft w:val="0"/>
                  <w:marRight w:val="0"/>
                  <w:marTop w:val="0"/>
                  <w:marBottom w:val="0"/>
                  <w:divBdr>
                    <w:top w:val="none" w:sz="0" w:space="0" w:color="auto"/>
                    <w:left w:val="none" w:sz="0" w:space="0" w:color="auto"/>
                    <w:bottom w:val="none" w:sz="0" w:space="0" w:color="auto"/>
                    <w:right w:val="none" w:sz="0" w:space="0" w:color="auto"/>
                  </w:divBdr>
                </w:div>
                <w:div w:id="1793400902">
                  <w:marLeft w:val="0"/>
                  <w:marRight w:val="0"/>
                  <w:marTop w:val="0"/>
                  <w:marBottom w:val="0"/>
                  <w:divBdr>
                    <w:top w:val="none" w:sz="0" w:space="0" w:color="auto"/>
                    <w:left w:val="none" w:sz="0" w:space="0" w:color="auto"/>
                    <w:bottom w:val="none" w:sz="0" w:space="0" w:color="auto"/>
                    <w:right w:val="none" w:sz="0" w:space="0" w:color="auto"/>
                  </w:divBdr>
                </w:div>
                <w:div w:id="707802798">
                  <w:marLeft w:val="0"/>
                  <w:marRight w:val="0"/>
                  <w:marTop w:val="0"/>
                  <w:marBottom w:val="0"/>
                  <w:divBdr>
                    <w:top w:val="none" w:sz="0" w:space="0" w:color="auto"/>
                    <w:left w:val="none" w:sz="0" w:space="0" w:color="auto"/>
                    <w:bottom w:val="none" w:sz="0" w:space="0" w:color="auto"/>
                    <w:right w:val="none" w:sz="0" w:space="0" w:color="auto"/>
                  </w:divBdr>
                </w:div>
                <w:div w:id="1100183342">
                  <w:marLeft w:val="0"/>
                  <w:marRight w:val="0"/>
                  <w:marTop w:val="0"/>
                  <w:marBottom w:val="0"/>
                  <w:divBdr>
                    <w:top w:val="none" w:sz="0" w:space="0" w:color="auto"/>
                    <w:left w:val="none" w:sz="0" w:space="0" w:color="auto"/>
                    <w:bottom w:val="none" w:sz="0" w:space="0" w:color="auto"/>
                    <w:right w:val="none" w:sz="0" w:space="0" w:color="auto"/>
                  </w:divBdr>
                </w:div>
                <w:div w:id="1422680517">
                  <w:marLeft w:val="0"/>
                  <w:marRight w:val="0"/>
                  <w:marTop w:val="0"/>
                  <w:marBottom w:val="0"/>
                  <w:divBdr>
                    <w:top w:val="none" w:sz="0" w:space="0" w:color="auto"/>
                    <w:left w:val="none" w:sz="0" w:space="0" w:color="auto"/>
                    <w:bottom w:val="none" w:sz="0" w:space="0" w:color="auto"/>
                    <w:right w:val="none" w:sz="0" w:space="0" w:color="auto"/>
                  </w:divBdr>
                </w:div>
                <w:div w:id="2000039409">
                  <w:marLeft w:val="0"/>
                  <w:marRight w:val="0"/>
                  <w:marTop w:val="0"/>
                  <w:marBottom w:val="0"/>
                  <w:divBdr>
                    <w:top w:val="none" w:sz="0" w:space="0" w:color="auto"/>
                    <w:left w:val="none" w:sz="0" w:space="0" w:color="auto"/>
                    <w:bottom w:val="none" w:sz="0" w:space="0" w:color="auto"/>
                    <w:right w:val="none" w:sz="0" w:space="0" w:color="auto"/>
                  </w:divBdr>
                </w:div>
                <w:div w:id="375593475">
                  <w:marLeft w:val="0"/>
                  <w:marRight w:val="0"/>
                  <w:marTop w:val="0"/>
                  <w:marBottom w:val="0"/>
                  <w:divBdr>
                    <w:top w:val="none" w:sz="0" w:space="0" w:color="auto"/>
                    <w:left w:val="none" w:sz="0" w:space="0" w:color="auto"/>
                    <w:bottom w:val="none" w:sz="0" w:space="0" w:color="auto"/>
                    <w:right w:val="none" w:sz="0" w:space="0" w:color="auto"/>
                  </w:divBdr>
                </w:div>
                <w:div w:id="56518491">
                  <w:marLeft w:val="0"/>
                  <w:marRight w:val="0"/>
                  <w:marTop w:val="0"/>
                  <w:marBottom w:val="0"/>
                  <w:divBdr>
                    <w:top w:val="none" w:sz="0" w:space="0" w:color="auto"/>
                    <w:left w:val="none" w:sz="0" w:space="0" w:color="auto"/>
                    <w:bottom w:val="none" w:sz="0" w:space="0" w:color="auto"/>
                    <w:right w:val="none" w:sz="0" w:space="0" w:color="auto"/>
                  </w:divBdr>
                </w:div>
                <w:div w:id="714742892">
                  <w:marLeft w:val="0"/>
                  <w:marRight w:val="0"/>
                  <w:marTop w:val="0"/>
                  <w:marBottom w:val="0"/>
                  <w:divBdr>
                    <w:top w:val="none" w:sz="0" w:space="0" w:color="auto"/>
                    <w:left w:val="none" w:sz="0" w:space="0" w:color="auto"/>
                    <w:bottom w:val="none" w:sz="0" w:space="0" w:color="auto"/>
                    <w:right w:val="none" w:sz="0" w:space="0" w:color="auto"/>
                  </w:divBdr>
                </w:div>
                <w:div w:id="1713458651">
                  <w:marLeft w:val="0"/>
                  <w:marRight w:val="0"/>
                  <w:marTop w:val="0"/>
                  <w:marBottom w:val="0"/>
                  <w:divBdr>
                    <w:top w:val="none" w:sz="0" w:space="0" w:color="auto"/>
                    <w:left w:val="none" w:sz="0" w:space="0" w:color="auto"/>
                    <w:bottom w:val="none" w:sz="0" w:space="0" w:color="auto"/>
                    <w:right w:val="none" w:sz="0" w:space="0" w:color="auto"/>
                  </w:divBdr>
                </w:div>
                <w:div w:id="1732464955">
                  <w:marLeft w:val="0"/>
                  <w:marRight w:val="0"/>
                  <w:marTop w:val="0"/>
                  <w:marBottom w:val="0"/>
                  <w:divBdr>
                    <w:top w:val="none" w:sz="0" w:space="0" w:color="auto"/>
                    <w:left w:val="none" w:sz="0" w:space="0" w:color="auto"/>
                    <w:bottom w:val="none" w:sz="0" w:space="0" w:color="auto"/>
                    <w:right w:val="none" w:sz="0" w:space="0" w:color="auto"/>
                  </w:divBdr>
                </w:div>
                <w:div w:id="1826897615">
                  <w:marLeft w:val="0"/>
                  <w:marRight w:val="0"/>
                  <w:marTop w:val="0"/>
                  <w:marBottom w:val="0"/>
                  <w:divBdr>
                    <w:top w:val="none" w:sz="0" w:space="0" w:color="auto"/>
                    <w:left w:val="none" w:sz="0" w:space="0" w:color="auto"/>
                    <w:bottom w:val="none" w:sz="0" w:space="0" w:color="auto"/>
                    <w:right w:val="none" w:sz="0" w:space="0" w:color="auto"/>
                  </w:divBdr>
                </w:div>
                <w:div w:id="484442639">
                  <w:marLeft w:val="0"/>
                  <w:marRight w:val="0"/>
                  <w:marTop w:val="0"/>
                  <w:marBottom w:val="0"/>
                  <w:divBdr>
                    <w:top w:val="none" w:sz="0" w:space="0" w:color="auto"/>
                    <w:left w:val="none" w:sz="0" w:space="0" w:color="auto"/>
                    <w:bottom w:val="none" w:sz="0" w:space="0" w:color="auto"/>
                    <w:right w:val="none" w:sz="0" w:space="0" w:color="auto"/>
                  </w:divBdr>
                </w:div>
                <w:div w:id="1930575402">
                  <w:marLeft w:val="0"/>
                  <w:marRight w:val="0"/>
                  <w:marTop w:val="0"/>
                  <w:marBottom w:val="0"/>
                  <w:divBdr>
                    <w:top w:val="none" w:sz="0" w:space="0" w:color="auto"/>
                    <w:left w:val="none" w:sz="0" w:space="0" w:color="auto"/>
                    <w:bottom w:val="none" w:sz="0" w:space="0" w:color="auto"/>
                    <w:right w:val="none" w:sz="0" w:space="0" w:color="auto"/>
                  </w:divBdr>
                </w:div>
                <w:div w:id="1534149145">
                  <w:marLeft w:val="0"/>
                  <w:marRight w:val="0"/>
                  <w:marTop w:val="0"/>
                  <w:marBottom w:val="0"/>
                  <w:divBdr>
                    <w:top w:val="none" w:sz="0" w:space="0" w:color="auto"/>
                    <w:left w:val="none" w:sz="0" w:space="0" w:color="auto"/>
                    <w:bottom w:val="none" w:sz="0" w:space="0" w:color="auto"/>
                    <w:right w:val="none" w:sz="0" w:space="0" w:color="auto"/>
                  </w:divBdr>
                </w:div>
                <w:div w:id="1164541547">
                  <w:marLeft w:val="0"/>
                  <w:marRight w:val="0"/>
                  <w:marTop w:val="0"/>
                  <w:marBottom w:val="0"/>
                  <w:divBdr>
                    <w:top w:val="none" w:sz="0" w:space="0" w:color="auto"/>
                    <w:left w:val="none" w:sz="0" w:space="0" w:color="auto"/>
                    <w:bottom w:val="none" w:sz="0" w:space="0" w:color="auto"/>
                    <w:right w:val="none" w:sz="0" w:space="0" w:color="auto"/>
                  </w:divBdr>
                </w:div>
                <w:div w:id="41026870">
                  <w:marLeft w:val="0"/>
                  <w:marRight w:val="0"/>
                  <w:marTop w:val="0"/>
                  <w:marBottom w:val="0"/>
                  <w:divBdr>
                    <w:top w:val="none" w:sz="0" w:space="0" w:color="auto"/>
                    <w:left w:val="none" w:sz="0" w:space="0" w:color="auto"/>
                    <w:bottom w:val="none" w:sz="0" w:space="0" w:color="auto"/>
                    <w:right w:val="none" w:sz="0" w:space="0" w:color="auto"/>
                  </w:divBdr>
                </w:div>
                <w:div w:id="1637027754">
                  <w:marLeft w:val="0"/>
                  <w:marRight w:val="0"/>
                  <w:marTop w:val="0"/>
                  <w:marBottom w:val="0"/>
                  <w:divBdr>
                    <w:top w:val="none" w:sz="0" w:space="0" w:color="auto"/>
                    <w:left w:val="none" w:sz="0" w:space="0" w:color="auto"/>
                    <w:bottom w:val="none" w:sz="0" w:space="0" w:color="auto"/>
                    <w:right w:val="none" w:sz="0" w:space="0" w:color="auto"/>
                  </w:divBdr>
                </w:div>
                <w:div w:id="2050521079">
                  <w:marLeft w:val="0"/>
                  <w:marRight w:val="0"/>
                  <w:marTop w:val="0"/>
                  <w:marBottom w:val="0"/>
                  <w:divBdr>
                    <w:top w:val="none" w:sz="0" w:space="0" w:color="auto"/>
                    <w:left w:val="none" w:sz="0" w:space="0" w:color="auto"/>
                    <w:bottom w:val="none" w:sz="0" w:space="0" w:color="auto"/>
                    <w:right w:val="none" w:sz="0" w:space="0" w:color="auto"/>
                  </w:divBdr>
                </w:div>
                <w:div w:id="1902136346">
                  <w:marLeft w:val="0"/>
                  <w:marRight w:val="0"/>
                  <w:marTop w:val="0"/>
                  <w:marBottom w:val="0"/>
                  <w:divBdr>
                    <w:top w:val="none" w:sz="0" w:space="0" w:color="auto"/>
                    <w:left w:val="none" w:sz="0" w:space="0" w:color="auto"/>
                    <w:bottom w:val="none" w:sz="0" w:space="0" w:color="auto"/>
                    <w:right w:val="none" w:sz="0" w:space="0" w:color="auto"/>
                  </w:divBdr>
                </w:div>
                <w:div w:id="586890247">
                  <w:marLeft w:val="0"/>
                  <w:marRight w:val="0"/>
                  <w:marTop w:val="0"/>
                  <w:marBottom w:val="0"/>
                  <w:divBdr>
                    <w:top w:val="none" w:sz="0" w:space="0" w:color="auto"/>
                    <w:left w:val="none" w:sz="0" w:space="0" w:color="auto"/>
                    <w:bottom w:val="none" w:sz="0" w:space="0" w:color="auto"/>
                    <w:right w:val="none" w:sz="0" w:space="0" w:color="auto"/>
                  </w:divBdr>
                </w:div>
                <w:div w:id="1991011487">
                  <w:marLeft w:val="0"/>
                  <w:marRight w:val="0"/>
                  <w:marTop w:val="0"/>
                  <w:marBottom w:val="0"/>
                  <w:divBdr>
                    <w:top w:val="none" w:sz="0" w:space="0" w:color="auto"/>
                    <w:left w:val="none" w:sz="0" w:space="0" w:color="auto"/>
                    <w:bottom w:val="none" w:sz="0" w:space="0" w:color="auto"/>
                    <w:right w:val="none" w:sz="0" w:space="0" w:color="auto"/>
                  </w:divBdr>
                </w:div>
                <w:div w:id="1200969513">
                  <w:marLeft w:val="0"/>
                  <w:marRight w:val="0"/>
                  <w:marTop w:val="0"/>
                  <w:marBottom w:val="0"/>
                  <w:divBdr>
                    <w:top w:val="none" w:sz="0" w:space="0" w:color="auto"/>
                    <w:left w:val="none" w:sz="0" w:space="0" w:color="auto"/>
                    <w:bottom w:val="none" w:sz="0" w:space="0" w:color="auto"/>
                    <w:right w:val="none" w:sz="0" w:space="0" w:color="auto"/>
                  </w:divBdr>
                </w:div>
                <w:div w:id="1753430058">
                  <w:marLeft w:val="0"/>
                  <w:marRight w:val="0"/>
                  <w:marTop w:val="0"/>
                  <w:marBottom w:val="0"/>
                  <w:divBdr>
                    <w:top w:val="none" w:sz="0" w:space="0" w:color="auto"/>
                    <w:left w:val="none" w:sz="0" w:space="0" w:color="auto"/>
                    <w:bottom w:val="none" w:sz="0" w:space="0" w:color="auto"/>
                    <w:right w:val="none" w:sz="0" w:space="0" w:color="auto"/>
                  </w:divBdr>
                </w:div>
                <w:div w:id="1069809795">
                  <w:marLeft w:val="0"/>
                  <w:marRight w:val="0"/>
                  <w:marTop w:val="0"/>
                  <w:marBottom w:val="0"/>
                  <w:divBdr>
                    <w:top w:val="none" w:sz="0" w:space="0" w:color="auto"/>
                    <w:left w:val="none" w:sz="0" w:space="0" w:color="auto"/>
                    <w:bottom w:val="none" w:sz="0" w:space="0" w:color="auto"/>
                    <w:right w:val="none" w:sz="0" w:space="0" w:color="auto"/>
                  </w:divBdr>
                </w:div>
                <w:div w:id="441649561">
                  <w:marLeft w:val="0"/>
                  <w:marRight w:val="0"/>
                  <w:marTop w:val="0"/>
                  <w:marBottom w:val="0"/>
                  <w:divBdr>
                    <w:top w:val="none" w:sz="0" w:space="0" w:color="auto"/>
                    <w:left w:val="none" w:sz="0" w:space="0" w:color="auto"/>
                    <w:bottom w:val="none" w:sz="0" w:space="0" w:color="auto"/>
                    <w:right w:val="none" w:sz="0" w:space="0" w:color="auto"/>
                  </w:divBdr>
                </w:div>
                <w:div w:id="1012293995">
                  <w:marLeft w:val="0"/>
                  <w:marRight w:val="0"/>
                  <w:marTop w:val="0"/>
                  <w:marBottom w:val="0"/>
                  <w:divBdr>
                    <w:top w:val="none" w:sz="0" w:space="0" w:color="auto"/>
                    <w:left w:val="none" w:sz="0" w:space="0" w:color="auto"/>
                    <w:bottom w:val="none" w:sz="0" w:space="0" w:color="auto"/>
                    <w:right w:val="none" w:sz="0" w:space="0" w:color="auto"/>
                  </w:divBdr>
                </w:div>
                <w:div w:id="1604920536">
                  <w:marLeft w:val="0"/>
                  <w:marRight w:val="0"/>
                  <w:marTop w:val="0"/>
                  <w:marBottom w:val="0"/>
                  <w:divBdr>
                    <w:top w:val="none" w:sz="0" w:space="0" w:color="auto"/>
                    <w:left w:val="none" w:sz="0" w:space="0" w:color="auto"/>
                    <w:bottom w:val="none" w:sz="0" w:space="0" w:color="auto"/>
                    <w:right w:val="none" w:sz="0" w:space="0" w:color="auto"/>
                  </w:divBdr>
                </w:div>
                <w:div w:id="337460762">
                  <w:marLeft w:val="0"/>
                  <w:marRight w:val="0"/>
                  <w:marTop w:val="0"/>
                  <w:marBottom w:val="0"/>
                  <w:divBdr>
                    <w:top w:val="none" w:sz="0" w:space="0" w:color="auto"/>
                    <w:left w:val="none" w:sz="0" w:space="0" w:color="auto"/>
                    <w:bottom w:val="none" w:sz="0" w:space="0" w:color="auto"/>
                    <w:right w:val="none" w:sz="0" w:space="0" w:color="auto"/>
                  </w:divBdr>
                </w:div>
                <w:div w:id="86200252">
                  <w:marLeft w:val="0"/>
                  <w:marRight w:val="0"/>
                  <w:marTop w:val="0"/>
                  <w:marBottom w:val="0"/>
                  <w:divBdr>
                    <w:top w:val="none" w:sz="0" w:space="0" w:color="auto"/>
                    <w:left w:val="none" w:sz="0" w:space="0" w:color="auto"/>
                    <w:bottom w:val="none" w:sz="0" w:space="0" w:color="auto"/>
                    <w:right w:val="none" w:sz="0" w:space="0" w:color="auto"/>
                  </w:divBdr>
                </w:div>
                <w:div w:id="208230606">
                  <w:marLeft w:val="0"/>
                  <w:marRight w:val="0"/>
                  <w:marTop w:val="0"/>
                  <w:marBottom w:val="0"/>
                  <w:divBdr>
                    <w:top w:val="none" w:sz="0" w:space="0" w:color="auto"/>
                    <w:left w:val="none" w:sz="0" w:space="0" w:color="auto"/>
                    <w:bottom w:val="none" w:sz="0" w:space="0" w:color="auto"/>
                    <w:right w:val="none" w:sz="0" w:space="0" w:color="auto"/>
                  </w:divBdr>
                </w:div>
                <w:div w:id="112944072">
                  <w:marLeft w:val="0"/>
                  <w:marRight w:val="0"/>
                  <w:marTop w:val="0"/>
                  <w:marBottom w:val="0"/>
                  <w:divBdr>
                    <w:top w:val="none" w:sz="0" w:space="0" w:color="auto"/>
                    <w:left w:val="none" w:sz="0" w:space="0" w:color="auto"/>
                    <w:bottom w:val="none" w:sz="0" w:space="0" w:color="auto"/>
                    <w:right w:val="none" w:sz="0" w:space="0" w:color="auto"/>
                  </w:divBdr>
                </w:div>
                <w:div w:id="270477830">
                  <w:marLeft w:val="0"/>
                  <w:marRight w:val="0"/>
                  <w:marTop w:val="0"/>
                  <w:marBottom w:val="0"/>
                  <w:divBdr>
                    <w:top w:val="none" w:sz="0" w:space="0" w:color="auto"/>
                    <w:left w:val="none" w:sz="0" w:space="0" w:color="auto"/>
                    <w:bottom w:val="none" w:sz="0" w:space="0" w:color="auto"/>
                    <w:right w:val="none" w:sz="0" w:space="0" w:color="auto"/>
                  </w:divBdr>
                </w:div>
                <w:div w:id="710686953">
                  <w:marLeft w:val="0"/>
                  <w:marRight w:val="0"/>
                  <w:marTop w:val="0"/>
                  <w:marBottom w:val="0"/>
                  <w:divBdr>
                    <w:top w:val="none" w:sz="0" w:space="0" w:color="auto"/>
                    <w:left w:val="none" w:sz="0" w:space="0" w:color="auto"/>
                    <w:bottom w:val="none" w:sz="0" w:space="0" w:color="auto"/>
                    <w:right w:val="none" w:sz="0" w:space="0" w:color="auto"/>
                  </w:divBdr>
                </w:div>
                <w:div w:id="1617322633">
                  <w:marLeft w:val="0"/>
                  <w:marRight w:val="0"/>
                  <w:marTop w:val="0"/>
                  <w:marBottom w:val="0"/>
                  <w:divBdr>
                    <w:top w:val="none" w:sz="0" w:space="0" w:color="auto"/>
                    <w:left w:val="none" w:sz="0" w:space="0" w:color="auto"/>
                    <w:bottom w:val="none" w:sz="0" w:space="0" w:color="auto"/>
                    <w:right w:val="none" w:sz="0" w:space="0" w:color="auto"/>
                  </w:divBdr>
                </w:div>
                <w:div w:id="1329286408">
                  <w:marLeft w:val="0"/>
                  <w:marRight w:val="0"/>
                  <w:marTop w:val="0"/>
                  <w:marBottom w:val="0"/>
                  <w:divBdr>
                    <w:top w:val="none" w:sz="0" w:space="0" w:color="auto"/>
                    <w:left w:val="none" w:sz="0" w:space="0" w:color="auto"/>
                    <w:bottom w:val="none" w:sz="0" w:space="0" w:color="auto"/>
                    <w:right w:val="none" w:sz="0" w:space="0" w:color="auto"/>
                  </w:divBdr>
                </w:div>
                <w:div w:id="1571843764">
                  <w:marLeft w:val="0"/>
                  <w:marRight w:val="0"/>
                  <w:marTop w:val="0"/>
                  <w:marBottom w:val="0"/>
                  <w:divBdr>
                    <w:top w:val="none" w:sz="0" w:space="0" w:color="auto"/>
                    <w:left w:val="none" w:sz="0" w:space="0" w:color="auto"/>
                    <w:bottom w:val="none" w:sz="0" w:space="0" w:color="auto"/>
                    <w:right w:val="none" w:sz="0" w:space="0" w:color="auto"/>
                  </w:divBdr>
                </w:div>
              </w:divsChild>
            </w:div>
            <w:div w:id="103968582">
              <w:marLeft w:val="0"/>
              <w:marRight w:val="0"/>
              <w:marTop w:val="0"/>
              <w:marBottom w:val="0"/>
              <w:divBdr>
                <w:top w:val="none" w:sz="0" w:space="0" w:color="auto"/>
                <w:left w:val="none" w:sz="0" w:space="0" w:color="auto"/>
                <w:bottom w:val="none" w:sz="0" w:space="0" w:color="auto"/>
                <w:right w:val="none" w:sz="0" w:space="0" w:color="auto"/>
              </w:divBdr>
              <w:divsChild>
                <w:div w:id="684358128">
                  <w:marLeft w:val="0"/>
                  <w:marRight w:val="0"/>
                  <w:marTop w:val="0"/>
                  <w:marBottom w:val="0"/>
                  <w:divBdr>
                    <w:top w:val="none" w:sz="0" w:space="0" w:color="auto"/>
                    <w:left w:val="none" w:sz="0" w:space="0" w:color="auto"/>
                    <w:bottom w:val="none" w:sz="0" w:space="0" w:color="auto"/>
                    <w:right w:val="none" w:sz="0" w:space="0" w:color="auto"/>
                  </w:divBdr>
                </w:div>
                <w:div w:id="168060651">
                  <w:marLeft w:val="0"/>
                  <w:marRight w:val="0"/>
                  <w:marTop w:val="0"/>
                  <w:marBottom w:val="0"/>
                  <w:divBdr>
                    <w:top w:val="none" w:sz="0" w:space="0" w:color="auto"/>
                    <w:left w:val="none" w:sz="0" w:space="0" w:color="auto"/>
                    <w:bottom w:val="none" w:sz="0" w:space="0" w:color="auto"/>
                    <w:right w:val="none" w:sz="0" w:space="0" w:color="auto"/>
                  </w:divBdr>
                </w:div>
                <w:div w:id="1580359444">
                  <w:marLeft w:val="0"/>
                  <w:marRight w:val="0"/>
                  <w:marTop w:val="0"/>
                  <w:marBottom w:val="0"/>
                  <w:divBdr>
                    <w:top w:val="none" w:sz="0" w:space="0" w:color="auto"/>
                    <w:left w:val="none" w:sz="0" w:space="0" w:color="auto"/>
                    <w:bottom w:val="none" w:sz="0" w:space="0" w:color="auto"/>
                    <w:right w:val="none" w:sz="0" w:space="0" w:color="auto"/>
                  </w:divBdr>
                </w:div>
                <w:div w:id="731000662">
                  <w:marLeft w:val="0"/>
                  <w:marRight w:val="0"/>
                  <w:marTop w:val="0"/>
                  <w:marBottom w:val="0"/>
                  <w:divBdr>
                    <w:top w:val="none" w:sz="0" w:space="0" w:color="auto"/>
                    <w:left w:val="none" w:sz="0" w:space="0" w:color="auto"/>
                    <w:bottom w:val="none" w:sz="0" w:space="0" w:color="auto"/>
                    <w:right w:val="none" w:sz="0" w:space="0" w:color="auto"/>
                  </w:divBdr>
                </w:div>
                <w:div w:id="77796154">
                  <w:marLeft w:val="0"/>
                  <w:marRight w:val="0"/>
                  <w:marTop w:val="0"/>
                  <w:marBottom w:val="0"/>
                  <w:divBdr>
                    <w:top w:val="none" w:sz="0" w:space="0" w:color="auto"/>
                    <w:left w:val="none" w:sz="0" w:space="0" w:color="auto"/>
                    <w:bottom w:val="none" w:sz="0" w:space="0" w:color="auto"/>
                    <w:right w:val="none" w:sz="0" w:space="0" w:color="auto"/>
                  </w:divBdr>
                </w:div>
                <w:div w:id="651522505">
                  <w:marLeft w:val="0"/>
                  <w:marRight w:val="0"/>
                  <w:marTop w:val="0"/>
                  <w:marBottom w:val="0"/>
                  <w:divBdr>
                    <w:top w:val="none" w:sz="0" w:space="0" w:color="auto"/>
                    <w:left w:val="none" w:sz="0" w:space="0" w:color="auto"/>
                    <w:bottom w:val="none" w:sz="0" w:space="0" w:color="auto"/>
                    <w:right w:val="none" w:sz="0" w:space="0" w:color="auto"/>
                  </w:divBdr>
                </w:div>
                <w:div w:id="1126966337">
                  <w:marLeft w:val="0"/>
                  <w:marRight w:val="0"/>
                  <w:marTop w:val="0"/>
                  <w:marBottom w:val="0"/>
                  <w:divBdr>
                    <w:top w:val="none" w:sz="0" w:space="0" w:color="auto"/>
                    <w:left w:val="none" w:sz="0" w:space="0" w:color="auto"/>
                    <w:bottom w:val="none" w:sz="0" w:space="0" w:color="auto"/>
                    <w:right w:val="none" w:sz="0" w:space="0" w:color="auto"/>
                  </w:divBdr>
                </w:div>
                <w:div w:id="1405762374">
                  <w:marLeft w:val="0"/>
                  <w:marRight w:val="0"/>
                  <w:marTop w:val="0"/>
                  <w:marBottom w:val="0"/>
                  <w:divBdr>
                    <w:top w:val="none" w:sz="0" w:space="0" w:color="auto"/>
                    <w:left w:val="none" w:sz="0" w:space="0" w:color="auto"/>
                    <w:bottom w:val="none" w:sz="0" w:space="0" w:color="auto"/>
                    <w:right w:val="none" w:sz="0" w:space="0" w:color="auto"/>
                  </w:divBdr>
                </w:div>
                <w:div w:id="1979332594">
                  <w:marLeft w:val="0"/>
                  <w:marRight w:val="0"/>
                  <w:marTop w:val="0"/>
                  <w:marBottom w:val="0"/>
                  <w:divBdr>
                    <w:top w:val="none" w:sz="0" w:space="0" w:color="auto"/>
                    <w:left w:val="none" w:sz="0" w:space="0" w:color="auto"/>
                    <w:bottom w:val="none" w:sz="0" w:space="0" w:color="auto"/>
                    <w:right w:val="none" w:sz="0" w:space="0" w:color="auto"/>
                  </w:divBdr>
                </w:div>
                <w:div w:id="1512451135">
                  <w:marLeft w:val="0"/>
                  <w:marRight w:val="0"/>
                  <w:marTop w:val="0"/>
                  <w:marBottom w:val="0"/>
                  <w:divBdr>
                    <w:top w:val="none" w:sz="0" w:space="0" w:color="auto"/>
                    <w:left w:val="none" w:sz="0" w:space="0" w:color="auto"/>
                    <w:bottom w:val="none" w:sz="0" w:space="0" w:color="auto"/>
                    <w:right w:val="none" w:sz="0" w:space="0" w:color="auto"/>
                  </w:divBdr>
                </w:div>
                <w:div w:id="100270091">
                  <w:marLeft w:val="0"/>
                  <w:marRight w:val="0"/>
                  <w:marTop w:val="0"/>
                  <w:marBottom w:val="0"/>
                  <w:divBdr>
                    <w:top w:val="none" w:sz="0" w:space="0" w:color="auto"/>
                    <w:left w:val="none" w:sz="0" w:space="0" w:color="auto"/>
                    <w:bottom w:val="none" w:sz="0" w:space="0" w:color="auto"/>
                    <w:right w:val="none" w:sz="0" w:space="0" w:color="auto"/>
                  </w:divBdr>
                </w:div>
                <w:div w:id="1091314014">
                  <w:marLeft w:val="0"/>
                  <w:marRight w:val="0"/>
                  <w:marTop w:val="0"/>
                  <w:marBottom w:val="0"/>
                  <w:divBdr>
                    <w:top w:val="none" w:sz="0" w:space="0" w:color="auto"/>
                    <w:left w:val="none" w:sz="0" w:space="0" w:color="auto"/>
                    <w:bottom w:val="none" w:sz="0" w:space="0" w:color="auto"/>
                    <w:right w:val="none" w:sz="0" w:space="0" w:color="auto"/>
                  </w:divBdr>
                </w:div>
                <w:div w:id="331106400">
                  <w:marLeft w:val="0"/>
                  <w:marRight w:val="0"/>
                  <w:marTop w:val="0"/>
                  <w:marBottom w:val="0"/>
                  <w:divBdr>
                    <w:top w:val="none" w:sz="0" w:space="0" w:color="auto"/>
                    <w:left w:val="none" w:sz="0" w:space="0" w:color="auto"/>
                    <w:bottom w:val="none" w:sz="0" w:space="0" w:color="auto"/>
                    <w:right w:val="none" w:sz="0" w:space="0" w:color="auto"/>
                  </w:divBdr>
                </w:div>
                <w:div w:id="674961977">
                  <w:marLeft w:val="0"/>
                  <w:marRight w:val="0"/>
                  <w:marTop w:val="0"/>
                  <w:marBottom w:val="0"/>
                  <w:divBdr>
                    <w:top w:val="none" w:sz="0" w:space="0" w:color="auto"/>
                    <w:left w:val="none" w:sz="0" w:space="0" w:color="auto"/>
                    <w:bottom w:val="none" w:sz="0" w:space="0" w:color="auto"/>
                    <w:right w:val="none" w:sz="0" w:space="0" w:color="auto"/>
                  </w:divBdr>
                </w:div>
                <w:div w:id="139663468">
                  <w:marLeft w:val="0"/>
                  <w:marRight w:val="0"/>
                  <w:marTop w:val="0"/>
                  <w:marBottom w:val="0"/>
                  <w:divBdr>
                    <w:top w:val="none" w:sz="0" w:space="0" w:color="auto"/>
                    <w:left w:val="none" w:sz="0" w:space="0" w:color="auto"/>
                    <w:bottom w:val="none" w:sz="0" w:space="0" w:color="auto"/>
                    <w:right w:val="none" w:sz="0" w:space="0" w:color="auto"/>
                  </w:divBdr>
                </w:div>
                <w:div w:id="2086567731">
                  <w:marLeft w:val="0"/>
                  <w:marRight w:val="0"/>
                  <w:marTop w:val="0"/>
                  <w:marBottom w:val="0"/>
                  <w:divBdr>
                    <w:top w:val="none" w:sz="0" w:space="0" w:color="auto"/>
                    <w:left w:val="none" w:sz="0" w:space="0" w:color="auto"/>
                    <w:bottom w:val="none" w:sz="0" w:space="0" w:color="auto"/>
                    <w:right w:val="none" w:sz="0" w:space="0" w:color="auto"/>
                  </w:divBdr>
                </w:div>
                <w:div w:id="5986857">
                  <w:marLeft w:val="0"/>
                  <w:marRight w:val="0"/>
                  <w:marTop w:val="0"/>
                  <w:marBottom w:val="0"/>
                  <w:divBdr>
                    <w:top w:val="none" w:sz="0" w:space="0" w:color="auto"/>
                    <w:left w:val="none" w:sz="0" w:space="0" w:color="auto"/>
                    <w:bottom w:val="none" w:sz="0" w:space="0" w:color="auto"/>
                    <w:right w:val="none" w:sz="0" w:space="0" w:color="auto"/>
                  </w:divBdr>
                </w:div>
                <w:div w:id="1968779078">
                  <w:marLeft w:val="0"/>
                  <w:marRight w:val="0"/>
                  <w:marTop w:val="0"/>
                  <w:marBottom w:val="0"/>
                  <w:divBdr>
                    <w:top w:val="none" w:sz="0" w:space="0" w:color="auto"/>
                    <w:left w:val="none" w:sz="0" w:space="0" w:color="auto"/>
                    <w:bottom w:val="none" w:sz="0" w:space="0" w:color="auto"/>
                    <w:right w:val="none" w:sz="0" w:space="0" w:color="auto"/>
                  </w:divBdr>
                </w:div>
                <w:div w:id="544561261">
                  <w:marLeft w:val="0"/>
                  <w:marRight w:val="0"/>
                  <w:marTop w:val="0"/>
                  <w:marBottom w:val="0"/>
                  <w:divBdr>
                    <w:top w:val="none" w:sz="0" w:space="0" w:color="auto"/>
                    <w:left w:val="none" w:sz="0" w:space="0" w:color="auto"/>
                    <w:bottom w:val="none" w:sz="0" w:space="0" w:color="auto"/>
                    <w:right w:val="none" w:sz="0" w:space="0" w:color="auto"/>
                  </w:divBdr>
                </w:div>
                <w:div w:id="1873153740">
                  <w:marLeft w:val="0"/>
                  <w:marRight w:val="0"/>
                  <w:marTop w:val="0"/>
                  <w:marBottom w:val="0"/>
                  <w:divBdr>
                    <w:top w:val="none" w:sz="0" w:space="0" w:color="auto"/>
                    <w:left w:val="none" w:sz="0" w:space="0" w:color="auto"/>
                    <w:bottom w:val="none" w:sz="0" w:space="0" w:color="auto"/>
                    <w:right w:val="none" w:sz="0" w:space="0" w:color="auto"/>
                  </w:divBdr>
                </w:div>
                <w:div w:id="631247501">
                  <w:marLeft w:val="0"/>
                  <w:marRight w:val="0"/>
                  <w:marTop w:val="0"/>
                  <w:marBottom w:val="0"/>
                  <w:divBdr>
                    <w:top w:val="none" w:sz="0" w:space="0" w:color="auto"/>
                    <w:left w:val="none" w:sz="0" w:space="0" w:color="auto"/>
                    <w:bottom w:val="none" w:sz="0" w:space="0" w:color="auto"/>
                    <w:right w:val="none" w:sz="0" w:space="0" w:color="auto"/>
                  </w:divBdr>
                </w:div>
                <w:div w:id="732848056">
                  <w:marLeft w:val="0"/>
                  <w:marRight w:val="0"/>
                  <w:marTop w:val="0"/>
                  <w:marBottom w:val="0"/>
                  <w:divBdr>
                    <w:top w:val="none" w:sz="0" w:space="0" w:color="auto"/>
                    <w:left w:val="none" w:sz="0" w:space="0" w:color="auto"/>
                    <w:bottom w:val="none" w:sz="0" w:space="0" w:color="auto"/>
                    <w:right w:val="none" w:sz="0" w:space="0" w:color="auto"/>
                  </w:divBdr>
                </w:div>
                <w:div w:id="890187170">
                  <w:marLeft w:val="0"/>
                  <w:marRight w:val="0"/>
                  <w:marTop w:val="0"/>
                  <w:marBottom w:val="0"/>
                  <w:divBdr>
                    <w:top w:val="none" w:sz="0" w:space="0" w:color="auto"/>
                    <w:left w:val="none" w:sz="0" w:space="0" w:color="auto"/>
                    <w:bottom w:val="none" w:sz="0" w:space="0" w:color="auto"/>
                    <w:right w:val="none" w:sz="0" w:space="0" w:color="auto"/>
                  </w:divBdr>
                </w:div>
                <w:div w:id="593128099">
                  <w:marLeft w:val="0"/>
                  <w:marRight w:val="0"/>
                  <w:marTop w:val="0"/>
                  <w:marBottom w:val="0"/>
                  <w:divBdr>
                    <w:top w:val="none" w:sz="0" w:space="0" w:color="auto"/>
                    <w:left w:val="none" w:sz="0" w:space="0" w:color="auto"/>
                    <w:bottom w:val="none" w:sz="0" w:space="0" w:color="auto"/>
                    <w:right w:val="none" w:sz="0" w:space="0" w:color="auto"/>
                  </w:divBdr>
                </w:div>
                <w:div w:id="580065963">
                  <w:marLeft w:val="0"/>
                  <w:marRight w:val="0"/>
                  <w:marTop w:val="0"/>
                  <w:marBottom w:val="0"/>
                  <w:divBdr>
                    <w:top w:val="none" w:sz="0" w:space="0" w:color="auto"/>
                    <w:left w:val="none" w:sz="0" w:space="0" w:color="auto"/>
                    <w:bottom w:val="none" w:sz="0" w:space="0" w:color="auto"/>
                    <w:right w:val="none" w:sz="0" w:space="0" w:color="auto"/>
                  </w:divBdr>
                </w:div>
                <w:div w:id="361829013">
                  <w:marLeft w:val="0"/>
                  <w:marRight w:val="0"/>
                  <w:marTop w:val="0"/>
                  <w:marBottom w:val="0"/>
                  <w:divBdr>
                    <w:top w:val="none" w:sz="0" w:space="0" w:color="auto"/>
                    <w:left w:val="none" w:sz="0" w:space="0" w:color="auto"/>
                    <w:bottom w:val="none" w:sz="0" w:space="0" w:color="auto"/>
                    <w:right w:val="none" w:sz="0" w:space="0" w:color="auto"/>
                  </w:divBdr>
                </w:div>
                <w:div w:id="1582134824">
                  <w:marLeft w:val="0"/>
                  <w:marRight w:val="0"/>
                  <w:marTop w:val="0"/>
                  <w:marBottom w:val="0"/>
                  <w:divBdr>
                    <w:top w:val="none" w:sz="0" w:space="0" w:color="auto"/>
                    <w:left w:val="none" w:sz="0" w:space="0" w:color="auto"/>
                    <w:bottom w:val="none" w:sz="0" w:space="0" w:color="auto"/>
                    <w:right w:val="none" w:sz="0" w:space="0" w:color="auto"/>
                  </w:divBdr>
                </w:div>
                <w:div w:id="338822136">
                  <w:marLeft w:val="0"/>
                  <w:marRight w:val="0"/>
                  <w:marTop w:val="0"/>
                  <w:marBottom w:val="0"/>
                  <w:divBdr>
                    <w:top w:val="none" w:sz="0" w:space="0" w:color="auto"/>
                    <w:left w:val="none" w:sz="0" w:space="0" w:color="auto"/>
                    <w:bottom w:val="none" w:sz="0" w:space="0" w:color="auto"/>
                    <w:right w:val="none" w:sz="0" w:space="0" w:color="auto"/>
                  </w:divBdr>
                </w:div>
                <w:div w:id="1033579004">
                  <w:marLeft w:val="0"/>
                  <w:marRight w:val="0"/>
                  <w:marTop w:val="0"/>
                  <w:marBottom w:val="0"/>
                  <w:divBdr>
                    <w:top w:val="none" w:sz="0" w:space="0" w:color="auto"/>
                    <w:left w:val="none" w:sz="0" w:space="0" w:color="auto"/>
                    <w:bottom w:val="none" w:sz="0" w:space="0" w:color="auto"/>
                    <w:right w:val="none" w:sz="0" w:space="0" w:color="auto"/>
                  </w:divBdr>
                </w:div>
                <w:div w:id="1041713877">
                  <w:marLeft w:val="0"/>
                  <w:marRight w:val="0"/>
                  <w:marTop w:val="0"/>
                  <w:marBottom w:val="0"/>
                  <w:divBdr>
                    <w:top w:val="none" w:sz="0" w:space="0" w:color="auto"/>
                    <w:left w:val="none" w:sz="0" w:space="0" w:color="auto"/>
                    <w:bottom w:val="none" w:sz="0" w:space="0" w:color="auto"/>
                    <w:right w:val="none" w:sz="0" w:space="0" w:color="auto"/>
                  </w:divBdr>
                </w:div>
                <w:div w:id="1686126533">
                  <w:marLeft w:val="0"/>
                  <w:marRight w:val="0"/>
                  <w:marTop w:val="0"/>
                  <w:marBottom w:val="0"/>
                  <w:divBdr>
                    <w:top w:val="none" w:sz="0" w:space="0" w:color="auto"/>
                    <w:left w:val="none" w:sz="0" w:space="0" w:color="auto"/>
                    <w:bottom w:val="none" w:sz="0" w:space="0" w:color="auto"/>
                    <w:right w:val="none" w:sz="0" w:space="0" w:color="auto"/>
                  </w:divBdr>
                </w:div>
                <w:div w:id="253513390">
                  <w:marLeft w:val="0"/>
                  <w:marRight w:val="0"/>
                  <w:marTop w:val="0"/>
                  <w:marBottom w:val="0"/>
                  <w:divBdr>
                    <w:top w:val="none" w:sz="0" w:space="0" w:color="auto"/>
                    <w:left w:val="none" w:sz="0" w:space="0" w:color="auto"/>
                    <w:bottom w:val="none" w:sz="0" w:space="0" w:color="auto"/>
                    <w:right w:val="none" w:sz="0" w:space="0" w:color="auto"/>
                  </w:divBdr>
                </w:div>
                <w:div w:id="2031829129">
                  <w:marLeft w:val="0"/>
                  <w:marRight w:val="0"/>
                  <w:marTop w:val="0"/>
                  <w:marBottom w:val="0"/>
                  <w:divBdr>
                    <w:top w:val="none" w:sz="0" w:space="0" w:color="auto"/>
                    <w:left w:val="none" w:sz="0" w:space="0" w:color="auto"/>
                    <w:bottom w:val="none" w:sz="0" w:space="0" w:color="auto"/>
                    <w:right w:val="none" w:sz="0" w:space="0" w:color="auto"/>
                  </w:divBdr>
                </w:div>
                <w:div w:id="1516575434">
                  <w:marLeft w:val="0"/>
                  <w:marRight w:val="0"/>
                  <w:marTop w:val="0"/>
                  <w:marBottom w:val="0"/>
                  <w:divBdr>
                    <w:top w:val="none" w:sz="0" w:space="0" w:color="auto"/>
                    <w:left w:val="none" w:sz="0" w:space="0" w:color="auto"/>
                    <w:bottom w:val="none" w:sz="0" w:space="0" w:color="auto"/>
                    <w:right w:val="none" w:sz="0" w:space="0" w:color="auto"/>
                  </w:divBdr>
                </w:div>
                <w:div w:id="1156460117">
                  <w:marLeft w:val="0"/>
                  <w:marRight w:val="0"/>
                  <w:marTop w:val="0"/>
                  <w:marBottom w:val="0"/>
                  <w:divBdr>
                    <w:top w:val="none" w:sz="0" w:space="0" w:color="auto"/>
                    <w:left w:val="none" w:sz="0" w:space="0" w:color="auto"/>
                    <w:bottom w:val="none" w:sz="0" w:space="0" w:color="auto"/>
                    <w:right w:val="none" w:sz="0" w:space="0" w:color="auto"/>
                  </w:divBdr>
                </w:div>
                <w:div w:id="74283030">
                  <w:marLeft w:val="0"/>
                  <w:marRight w:val="0"/>
                  <w:marTop w:val="0"/>
                  <w:marBottom w:val="0"/>
                  <w:divBdr>
                    <w:top w:val="none" w:sz="0" w:space="0" w:color="auto"/>
                    <w:left w:val="none" w:sz="0" w:space="0" w:color="auto"/>
                    <w:bottom w:val="none" w:sz="0" w:space="0" w:color="auto"/>
                    <w:right w:val="none" w:sz="0" w:space="0" w:color="auto"/>
                  </w:divBdr>
                </w:div>
                <w:div w:id="360395130">
                  <w:marLeft w:val="0"/>
                  <w:marRight w:val="0"/>
                  <w:marTop w:val="0"/>
                  <w:marBottom w:val="0"/>
                  <w:divBdr>
                    <w:top w:val="none" w:sz="0" w:space="0" w:color="auto"/>
                    <w:left w:val="none" w:sz="0" w:space="0" w:color="auto"/>
                    <w:bottom w:val="none" w:sz="0" w:space="0" w:color="auto"/>
                    <w:right w:val="none" w:sz="0" w:space="0" w:color="auto"/>
                  </w:divBdr>
                </w:div>
                <w:div w:id="452939144">
                  <w:marLeft w:val="0"/>
                  <w:marRight w:val="0"/>
                  <w:marTop w:val="0"/>
                  <w:marBottom w:val="0"/>
                  <w:divBdr>
                    <w:top w:val="none" w:sz="0" w:space="0" w:color="auto"/>
                    <w:left w:val="none" w:sz="0" w:space="0" w:color="auto"/>
                    <w:bottom w:val="none" w:sz="0" w:space="0" w:color="auto"/>
                    <w:right w:val="none" w:sz="0" w:space="0" w:color="auto"/>
                  </w:divBdr>
                </w:div>
                <w:div w:id="2093695920">
                  <w:marLeft w:val="0"/>
                  <w:marRight w:val="0"/>
                  <w:marTop w:val="0"/>
                  <w:marBottom w:val="0"/>
                  <w:divBdr>
                    <w:top w:val="none" w:sz="0" w:space="0" w:color="auto"/>
                    <w:left w:val="none" w:sz="0" w:space="0" w:color="auto"/>
                    <w:bottom w:val="none" w:sz="0" w:space="0" w:color="auto"/>
                    <w:right w:val="none" w:sz="0" w:space="0" w:color="auto"/>
                  </w:divBdr>
                </w:div>
                <w:div w:id="1452090493">
                  <w:marLeft w:val="0"/>
                  <w:marRight w:val="0"/>
                  <w:marTop w:val="0"/>
                  <w:marBottom w:val="0"/>
                  <w:divBdr>
                    <w:top w:val="none" w:sz="0" w:space="0" w:color="auto"/>
                    <w:left w:val="none" w:sz="0" w:space="0" w:color="auto"/>
                    <w:bottom w:val="none" w:sz="0" w:space="0" w:color="auto"/>
                    <w:right w:val="none" w:sz="0" w:space="0" w:color="auto"/>
                  </w:divBdr>
                </w:div>
                <w:div w:id="1465001696">
                  <w:marLeft w:val="0"/>
                  <w:marRight w:val="0"/>
                  <w:marTop w:val="0"/>
                  <w:marBottom w:val="0"/>
                  <w:divBdr>
                    <w:top w:val="none" w:sz="0" w:space="0" w:color="auto"/>
                    <w:left w:val="none" w:sz="0" w:space="0" w:color="auto"/>
                    <w:bottom w:val="none" w:sz="0" w:space="0" w:color="auto"/>
                    <w:right w:val="none" w:sz="0" w:space="0" w:color="auto"/>
                  </w:divBdr>
                </w:div>
                <w:div w:id="1882550062">
                  <w:marLeft w:val="0"/>
                  <w:marRight w:val="0"/>
                  <w:marTop w:val="0"/>
                  <w:marBottom w:val="0"/>
                  <w:divBdr>
                    <w:top w:val="none" w:sz="0" w:space="0" w:color="auto"/>
                    <w:left w:val="none" w:sz="0" w:space="0" w:color="auto"/>
                    <w:bottom w:val="none" w:sz="0" w:space="0" w:color="auto"/>
                    <w:right w:val="none" w:sz="0" w:space="0" w:color="auto"/>
                  </w:divBdr>
                </w:div>
                <w:div w:id="1888881136">
                  <w:marLeft w:val="0"/>
                  <w:marRight w:val="0"/>
                  <w:marTop w:val="0"/>
                  <w:marBottom w:val="0"/>
                  <w:divBdr>
                    <w:top w:val="none" w:sz="0" w:space="0" w:color="auto"/>
                    <w:left w:val="none" w:sz="0" w:space="0" w:color="auto"/>
                    <w:bottom w:val="none" w:sz="0" w:space="0" w:color="auto"/>
                    <w:right w:val="none" w:sz="0" w:space="0" w:color="auto"/>
                  </w:divBdr>
                </w:div>
                <w:div w:id="1181553926">
                  <w:marLeft w:val="0"/>
                  <w:marRight w:val="0"/>
                  <w:marTop w:val="0"/>
                  <w:marBottom w:val="0"/>
                  <w:divBdr>
                    <w:top w:val="none" w:sz="0" w:space="0" w:color="auto"/>
                    <w:left w:val="none" w:sz="0" w:space="0" w:color="auto"/>
                    <w:bottom w:val="none" w:sz="0" w:space="0" w:color="auto"/>
                    <w:right w:val="none" w:sz="0" w:space="0" w:color="auto"/>
                  </w:divBdr>
                </w:div>
                <w:div w:id="477960977">
                  <w:marLeft w:val="0"/>
                  <w:marRight w:val="0"/>
                  <w:marTop w:val="0"/>
                  <w:marBottom w:val="0"/>
                  <w:divBdr>
                    <w:top w:val="none" w:sz="0" w:space="0" w:color="auto"/>
                    <w:left w:val="none" w:sz="0" w:space="0" w:color="auto"/>
                    <w:bottom w:val="none" w:sz="0" w:space="0" w:color="auto"/>
                    <w:right w:val="none" w:sz="0" w:space="0" w:color="auto"/>
                  </w:divBdr>
                </w:div>
                <w:div w:id="1641761432">
                  <w:marLeft w:val="0"/>
                  <w:marRight w:val="0"/>
                  <w:marTop w:val="0"/>
                  <w:marBottom w:val="0"/>
                  <w:divBdr>
                    <w:top w:val="none" w:sz="0" w:space="0" w:color="auto"/>
                    <w:left w:val="none" w:sz="0" w:space="0" w:color="auto"/>
                    <w:bottom w:val="none" w:sz="0" w:space="0" w:color="auto"/>
                    <w:right w:val="none" w:sz="0" w:space="0" w:color="auto"/>
                  </w:divBdr>
                </w:div>
                <w:div w:id="948703940">
                  <w:marLeft w:val="0"/>
                  <w:marRight w:val="0"/>
                  <w:marTop w:val="0"/>
                  <w:marBottom w:val="0"/>
                  <w:divBdr>
                    <w:top w:val="none" w:sz="0" w:space="0" w:color="auto"/>
                    <w:left w:val="none" w:sz="0" w:space="0" w:color="auto"/>
                    <w:bottom w:val="none" w:sz="0" w:space="0" w:color="auto"/>
                    <w:right w:val="none" w:sz="0" w:space="0" w:color="auto"/>
                  </w:divBdr>
                </w:div>
                <w:div w:id="17707611">
                  <w:marLeft w:val="0"/>
                  <w:marRight w:val="0"/>
                  <w:marTop w:val="0"/>
                  <w:marBottom w:val="0"/>
                  <w:divBdr>
                    <w:top w:val="none" w:sz="0" w:space="0" w:color="auto"/>
                    <w:left w:val="none" w:sz="0" w:space="0" w:color="auto"/>
                    <w:bottom w:val="none" w:sz="0" w:space="0" w:color="auto"/>
                    <w:right w:val="none" w:sz="0" w:space="0" w:color="auto"/>
                  </w:divBdr>
                </w:div>
                <w:div w:id="1559047369">
                  <w:marLeft w:val="0"/>
                  <w:marRight w:val="0"/>
                  <w:marTop w:val="0"/>
                  <w:marBottom w:val="0"/>
                  <w:divBdr>
                    <w:top w:val="none" w:sz="0" w:space="0" w:color="auto"/>
                    <w:left w:val="none" w:sz="0" w:space="0" w:color="auto"/>
                    <w:bottom w:val="none" w:sz="0" w:space="0" w:color="auto"/>
                    <w:right w:val="none" w:sz="0" w:space="0" w:color="auto"/>
                  </w:divBdr>
                </w:div>
                <w:div w:id="533273118">
                  <w:marLeft w:val="0"/>
                  <w:marRight w:val="0"/>
                  <w:marTop w:val="0"/>
                  <w:marBottom w:val="0"/>
                  <w:divBdr>
                    <w:top w:val="none" w:sz="0" w:space="0" w:color="auto"/>
                    <w:left w:val="none" w:sz="0" w:space="0" w:color="auto"/>
                    <w:bottom w:val="none" w:sz="0" w:space="0" w:color="auto"/>
                    <w:right w:val="none" w:sz="0" w:space="0" w:color="auto"/>
                  </w:divBdr>
                </w:div>
                <w:div w:id="1855150341">
                  <w:marLeft w:val="0"/>
                  <w:marRight w:val="0"/>
                  <w:marTop w:val="0"/>
                  <w:marBottom w:val="0"/>
                  <w:divBdr>
                    <w:top w:val="none" w:sz="0" w:space="0" w:color="auto"/>
                    <w:left w:val="none" w:sz="0" w:space="0" w:color="auto"/>
                    <w:bottom w:val="none" w:sz="0" w:space="0" w:color="auto"/>
                    <w:right w:val="none" w:sz="0" w:space="0" w:color="auto"/>
                  </w:divBdr>
                </w:div>
                <w:div w:id="846671416">
                  <w:marLeft w:val="0"/>
                  <w:marRight w:val="0"/>
                  <w:marTop w:val="0"/>
                  <w:marBottom w:val="0"/>
                  <w:divBdr>
                    <w:top w:val="none" w:sz="0" w:space="0" w:color="auto"/>
                    <w:left w:val="none" w:sz="0" w:space="0" w:color="auto"/>
                    <w:bottom w:val="none" w:sz="0" w:space="0" w:color="auto"/>
                    <w:right w:val="none" w:sz="0" w:space="0" w:color="auto"/>
                  </w:divBdr>
                </w:div>
                <w:div w:id="528304423">
                  <w:marLeft w:val="0"/>
                  <w:marRight w:val="0"/>
                  <w:marTop w:val="0"/>
                  <w:marBottom w:val="0"/>
                  <w:divBdr>
                    <w:top w:val="none" w:sz="0" w:space="0" w:color="auto"/>
                    <w:left w:val="none" w:sz="0" w:space="0" w:color="auto"/>
                    <w:bottom w:val="none" w:sz="0" w:space="0" w:color="auto"/>
                    <w:right w:val="none" w:sz="0" w:space="0" w:color="auto"/>
                  </w:divBdr>
                </w:div>
                <w:div w:id="2080518837">
                  <w:marLeft w:val="0"/>
                  <w:marRight w:val="0"/>
                  <w:marTop w:val="0"/>
                  <w:marBottom w:val="0"/>
                  <w:divBdr>
                    <w:top w:val="none" w:sz="0" w:space="0" w:color="auto"/>
                    <w:left w:val="none" w:sz="0" w:space="0" w:color="auto"/>
                    <w:bottom w:val="none" w:sz="0" w:space="0" w:color="auto"/>
                    <w:right w:val="none" w:sz="0" w:space="0" w:color="auto"/>
                  </w:divBdr>
                </w:div>
                <w:div w:id="1412002324">
                  <w:marLeft w:val="0"/>
                  <w:marRight w:val="0"/>
                  <w:marTop w:val="0"/>
                  <w:marBottom w:val="0"/>
                  <w:divBdr>
                    <w:top w:val="none" w:sz="0" w:space="0" w:color="auto"/>
                    <w:left w:val="none" w:sz="0" w:space="0" w:color="auto"/>
                    <w:bottom w:val="none" w:sz="0" w:space="0" w:color="auto"/>
                    <w:right w:val="none" w:sz="0" w:space="0" w:color="auto"/>
                  </w:divBdr>
                </w:div>
                <w:div w:id="396323578">
                  <w:marLeft w:val="0"/>
                  <w:marRight w:val="0"/>
                  <w:marTop w:val="0"/>
                  <w:marBottom w:val="0"/>
                  <w:divBdr>
                    <w:top w:val="none" w:sz="0" w:space="0" w:color="auto"/>
                    <w:left w:val="none" w:sz="0" w:space="0" w:color="auto"/>
                    <w:bottom w:val="none" w:sz="0" w:space="0" w:color="auto"/>
                    <w:right w:val="none" w:sz="0" w:space="0" w:color="auto"/>
                  </w:divBdr>
                </w:div>
                <w:div w:id="656571631">
                  <w:marLeft w:val="0"/>
                  <w:marRight w:val="0"/>
                  <w:marTop w:val="0"/>
                  <w:marBottom w:val="0"/>
                  <w:divBdr>
                    <w:top w:val="none" w:sz="0" w:space="0" w:color="auto"/>
                    <w:left w:val="none" w:sz="0" w:space="0" w:color="auto"/>
                    <w:bottom w:val="none" w:sz="0" w:space="0" w:color="auto"/>
                    <w:right w:val="none" w:sz="0" w:space="0" w:color="auto"/>
                  </w:divBdr>
                </w:div>
                <w:div w:id="334305340">
                  <w:marLeft w:val="0"/>
                  <w:marRight w:val="0"/>
                  <w:marTop w:val="0"/>
                  <w:marBottom w:val="0"/>
                  <w:divBdr>
                    <w:top w:val="none" w:sz="0" w:space="0" w:color="auto"/>
                    <w:left w:val="none" w:sz="0" w:space="0" w:color="auto"/>
                    <w:bottom w:val="none" w:sz="0" w:space="0" w:color="auto"/>
                    <w:right w:val="none" w:sz="0" w:space="0" w:color="auto"/>
                  </w:divBdr>
                </w:div>
                <w:div w:id="1068307020">
                  <w:marLeft w:val="0"/>
                  <w:marRight w:val="0"/>
                  <w:marTop w:val="0"/>
                  <w:marBottom w:val="0"/>
                  <w:divBdr>
                    <w:top w:val="none" w:sz="0" w:space="0" w:color="auto"/>
                    <w:left w:val="none" w:sz="0" w:space="0" w:color="auto"/>
                    <w:bottom w:val="none" w:sz="0" w:space="0" w:color="auto"/>
                    <w:right w:val="none" w:sz="0" w:space="0" w:color="auto"/>
                  </w:divBdr>
                </w:div>
                <w:div w:id="107160051">
                  <w:marLeft w:val="0"/>
                  <w:marRight w:val="0"/>
                  <w:marTop w:val="0"/>
                  <w:marBottom w:val="0"/>
                  <w:divBdr>
                    <w:top w:val="none" w:sz="0" w:space="0" w:color="auto"/>
                    <w:left w:val="none" w:sz="0" w:space="0" w:color="auto"/>
                    <w:bottom w:val="none" w:sz="0" w:space="0" w:color="auto"/>
                    <w:right w:val="none" w:sz="0" w:space="0" w:color="auto"/>
                  </w:divBdr>
                </w:div>
                <w:div w:id="1790851731">
                  <w:marLeft w:val="0"/>
                  <w:marRight w:val="0"/>
                  <w:marTop w:val="0"/>
                  <w:marBottom w:val="0"/>
                  <w:divBdr>
                    <w:top w:val="none" w:sz="0" w:space="0" w:color="auto"/>
                    <w:left w:val="none" w:sz="0" w:space="0" w:color="auto"/>
                    <w:bottom w:val="none" w:sz="0" w:space="0" w:color="auto"/>
                    <w:right w:val="none" w:sz="0" w:space="0" w:color="auto"/>
                  </w:divBdr>
                </w:div>
                <w:div w:id="658268390">
                  <w:marLeft w:val="0"/>
                  <w:marRight w:val="0"/>
                  <w:marTop w:val="0"/>
                  <w:marBottom w:val="0"/>
                  <w:divBdr>
                    <w:top w:val="none" w:sz="0" w:space="0" w:color="auto"/>
                    <w:left w:val="none" w:sz="0" w:space="0" w:color="auto"/>
                    <w:bottom w:val="none" w:sz="0" w:space="0" w:color="auto"/>
                    <w:right w:val="none" w:sz="0" w:space="0" w:color="auto"/>
                  </w:divBdr>
                </w:div>
                <w:div w:id="1889877383">
                  <w:marLeft w:val="0"/>
                  <w:marRight w:val="0"/>
                  <w:marTop w:val="0"/>
                  <w:marBottom w:val="0"/>
                  <w:divBdr>
                    <w:top w:val="none" w:sz="0" w:space="0" w:color="auto"/>
                    <w:left w:val="none" w:sz="0" w:space="0" w:color="auto"/>
                    <w:bottom w:val="none" w:sz="0" w:space="0" w:color="auto"/>
                    <w:right w:val="none" w:sz="0" w:space="0" w:color="auto"/>
                  </w:divBdr>
                </w:div>
                <w:div w:id="77411375">
                  <w:marLeft w:val="0"/>
                  <w:marRight w:val="0"/>
                  <w:marTop w:val="0"/>
                  <w:marBottom w:val="0"/>
                  <w:divBdr>
                    <w:top w:val="none" w:sz="0" w:space="0" w:color="auto"/>
                    <w:left w:val="none" w:sz="0" w:space="0" w:color="auto"/>
                    <w:bottom w:val="none" w:sz="0" w:space="0" w:color="auto"/>
                    <w:right w:val="none" w:sz="0" w:space="0" w:color="auto"/>
                  </w:divBdr>
                </w:div>
                <w:div w:id="2109690731">
                  <w:marLeft w:val="0"/>
                  <w:marRight w:val="0"/>
                  <w:marTop w:val="0"/>
                  <w:marBottom w:val="0"/>
                  <w:divBdr>
                    <w:top w:val="none" w:sz="0" w:space="0" w:color="auto"/>
                    <w:left w:val="none" w:sz="0" w:space="0" w:color="auto"/>
                    <w:bottom w:val="none" w:sz="0" w:space="0" w:color="auto"/>
                    <w:right w:val="none" w:sz="0" w:space="0" w:color="auto"/>
                  </w:divBdr>
                </w:div>
                <w:div w:id="1342708644">
                  <w:marLeft w:val="0"/>
                  <w:marRight w:val="0"/>
                  <w:marTop w:val="0"/>
                  <w:marBottom w:val="0"/>
                  <w:divBdr>
                    <w:top w:val="none" w:sz="0" w:space="0" w:color="auto"/>
                    <w:left w:val="none" w:sz="0" w:space="0" w:color="auto"/>
                    <w:bottom w:val="none" w:sz="0" w:space="0" w:color="auto"/>
                    <w:right w:val="none" w:sz="0" w:space="0" w:color="auto"/>
                  </w:divBdr>
                </w:div>
                <w:div w:id="1937664577">
                  <w:marLeft w:val="0"/>
                  <w:marRight w:val="0"/>
                  <w:marTop w:val="0"/>
                  <w:marBottom w:val="0"/>
                  <w:divBdr>
                    <w:top w:val="none" w:sz="0" w:space="0" w:color="auto"/>
                    <w:left w:val="none" w:sz="0" w:space="0" w:color="auto"/>
                    <w:bottom w:val="none" w:sz="0" w:space="0" w:color="auto"/>
                    <w:right w:val="none" w:sz="0" w:space="0" w:color="auto"/>
                  </w:divBdr>
                </w:div>
                <w:div w:id="1580092326">
                  <w:marLeft w:val="0"/>
                  <w:marRight w:val="0"/>
                  <w:marTop w:val="0"/>
                  <w:marBottom w:val="0"/>
                  <w:divBdr>
                    <w:top w:val="none" w:sz="0" w:space="0" w:color="auto"/>
                    <w:left w:val="none" w:sz="0" w:space="0" w:color="auto"/>
                    <w:bottom w:val="none" w:sz="0" w:space="0" w:color="auto"/>
                    <w:right w:val="none" w:sz="0" w:space="0" w:color="auto"/>
                  </w:divBdr>
                </w:div>
                <w:div w:id="1308821407">
                  <w:marLeft w:val="0"/>
                  <w:marRight w:val="0"/>
                  <w:marTop w:val="0"/>
                  <w:marBottom w:val="0"/>
                  <w:divBdr>
                    <w:top w:val="none" w:sz="0" w:space="0" w:color="auto"/>
                    <w:left w:val="none" w:sz="0" w:space="0" w:color="auto"/>
                    <w:bottom w:val="none" w:sz="0" w:space="0" w:color="auto"/>
                    <w:right w:val="none" w:sz="0" w:space="0" w:color="auto"/>
                  </w:divBdr>
                </w:div>
                <w:div w:id="1759253980">
                  <w:marLeft w:val="0"/>
                  <w:marRight w:val="0"/>
                  <w:marTop w:val="0"/>
                  <w:marBottom w:val="0"/>
                  <w:divBdr>
                    <w:top w:val="none" w:sz="0" w:space="0" w:color="auto"/>
                    <w:left w:val="none" w:sz="0" w:space="0" w:color="auto"/>
                    <w:bottom w:val="none" w:sz="0" w:space="0" w:color="auto"/>
                    <w:right w:val="none" w:sz="0" w:space="0" w:color="auto"/>
                  </w:divBdr>
                </w:div>
                <w:div w:id="410661431">
                  <w:marLeft w:val="0"/>
                  <w:marRight w:val="0"/>
                  <w:marTop w:val="0"/>
                  <w:marBottom w:val="0"/>
                  <w:divBdr>
                    <w:top w:val="none" w:sz="0" w:space="0" w:color="auto"/>
                    <w:left w:val="none" w:sz="0" w:space="0" w:color="auto"/>
                    <w:bottom w:val="none" w:sz="0" w:space="0" w:color="auto"/>
                    <w:right w:val="none" w:sz="0" w:space="0" w:color="auto"/>
                  </w:divBdr>
                </w:div>
                <w:div w:id="125588654">
                  <w:marLeft w:val="0"/>
                  <w:marRight w:val="0"/>
                  <w:marTop w:val="0"/>
                  <w:marBottom w:val="0"/>
                  <w:divBdr>
                    <w:top w:val="none" w:sz="0" w:space="0" w:color="auto"/>
                    <w:left w:val="none" w:sz="0" w:space="0" w:color="auto"/>
                    <w:bottom w:val="none" w:sz="0" w:space="0" w:color="auto"/>
                    <w:right w:val="none" w:sz="0" w:space="0" w:color="auto"/>
                  </w:divBdr>
                </w:div>
                <w:div w:id="732047100">
                  <w:marLeft w:val="0"/>
                  <w:marRight w:val="0"/>
                  <w:marTop w:val="0"/>
                  <w:marBottom w:val="0"/>
                  <w:divBdr>
                    <w:top w:val="none" w:sz="0" w:space="0" w:color="auto"/>
                    <w:left w:val="none" w:sz="0" w:space="0" w:color="auto"/>
                    <w:bottom w:val="none" w:sz="0" w:space="0" w:color="auto"/>
                    <w:right w:val="none" w:sz="0" w:space="0" w:color="auto"/>
                  </w:divBdr>
                </w:div>
                <w:div w:id="531694741">
                  <w:marLeft w:val="0"/>
                  <w:marRight w:val="0"/>
                  <w:marTop w:val="0"/>
                  <w:marBottom w:val="0"/>
                  <w:divBdr>
                    <w:top w:val="none" w:sz="0" w:space="0" w:color="auto"/>
                    <w:left w:val="none" w:sz="0" w:space="0" w:color="auto"/>
                    <w:bottom w:val="none" w:sz="0" w:space="0" w:color="auto"/>
                    <w:right w:val="none" w:sz="0" w:space="0" w:color="auto"/>
                  </w:divBdr>
                </w:div>
                <w:div w:id="1246526044">
                  <w:marLeft w:val="0"/>
                  <w:marRight w:val="0"/>
                  <w:marTop w:val="0"/>
                  <w:marBottom w:val="0"/>
                  <w:divBdr>
                    <w:top w:val="none" w:sz="0" w:space="0" w:color="auto"/>
                    <w:left w:val="none" w:sz="0" w:space="0" w:color="auto"/>
                    <w:bottom w:val="none" w:sz="0" w:space="0" w:color="auto"/>
                    <w:right w:val="none" w:sz="0" w:space="0" w:color="auto"/>
                  </w:divBdr>
                </w:div>
                <w:div w:id="1104880292">
                  <w:marLeft w:val="0"/>
                  <w:marRight w:val="0"/>
                  <w:marTop w:val="0"/>
                  <w:marBottom w:val="0"/>
                  <w:divBdr>
                    <w:top w:val="none" w:sz="0" w:space="0" w:color="auto"/>
                    <w:left w:val="none" w:sz="0" w:space="0" w:color="auto"/>
                    <w:bottom w:val="none" w:sz="0" w:space="0" w:color="auto"/>
                    <w:right w:val="none" w:sz="0" w:space="0" w:color="auto"/>
                  </w:divBdr>
                </w:div>
              </w:divsChild>
            </w:div>
            <w:div w:id="385297446">
              <w:marLeft w:val="0"/>
              <w:marRight w:val="0"/>
              <w:marTop w:val="0"/>
              <w:marBottom w:val="0"/>
              <w:divBdr>
                <w:top w:val="none" w:sz="0" w:space="0" w:color="auto"/>
                <w:left w:val="none" w:sz="0" w:space="0" w:color="auto"/>
                <w:bottom w:val="none" w:sz="0" w:space="0" w:color="auto"/>
                <w:right w:val="none" w:sz="0" w:space="0" w:color="auto"/>
              </w:divBdr>
              <w:divsChild>
                <w:div w:id="1437943020">
                  <w:marLeft w:val="0"/>
                  <w:marRight w:val="0"/>
                  <w:marTop w:val="0"/>
                  <w:marBottom w:val="0"/>
                  <w:divBdr>
                    <w:top w:val="none" w:sz="0" w:space="0" w:color="auto"/>
                    <w:left w:val="none" w:sz="0" w:space="0" w:color="auto"/>
                    <w:bottom w:val="none" w:sz="0" w:space="0" w:color="auto"/>
                    <w:right w:val="none" w:sz="0" w:space="0" w:color="auto"/>
                  </w:divBdr>
                </w:div>
                <w:div w:id="638732833">
                  <w:marLeft w:val="0"/>
                  <w:marRight w:val="0"/>
                  <w:marTop w:val="0"/>
                  <w:marBottom w:val="0"/>
                  <w:divBdr>
                    <w:top w:val="none" w:sz="0" w:space="0" w:color="auto"/>
                    <w:left w:val="none" w:sz="0" w:space="0" w:color="auto"/>
                    <w:bottom w:val="none" w:sz="0" w:space="0" w:color="auto"/>
                    <w:right w:val="none" w:sz="0" w:space="0" w:color="auto"/>
                  </w:divBdr>
                </w:div>
                <w:div w:id="1705209617">
                  <w:marLeft w:val="0"/>
                  <w:marRight w:val="0"/>
                  <w:marTop w:val="0"/>
                  <w:marBottom w:val="0"/>
                  <w:divBdr>
                    <w:top w:val="none" w:sz="0" w:space="0" w:color="auto"/>
                    <w:left w:val="none" w:sz="0" w:space="0" w:color="auto"/>
                    <w:bottom w:val="none" w:sz="0" w:space="0" w:color="auto"/>
                    <w:right w:val="none" w:sz="0" w:space="0" w:color="auto"/>
                  </w:divBdr>
                </w:div>
                <w:div w:id="329798634">
                  <w:marLeft w:val="0"/>
                  <w:marRight w:val="0"/>
                  <w:marTop w:val="0"/>
                  <w:marBottom w:val="0"/>
                  <w:divBdr>
                    <w:top w:val="none" w:sz="0" w:space="0" w:color="auto"/>
                    <w:left w:val="none" w:sz="0" w:space="0" w:color="auto"/>
                    <w:bottom w:val="none" w:sz="0" w:space="0" w:color="auto"/>
                    <w:right w:val="none" w:sz="0" w:space="0" w:color="auto"/>
                  </w:divBdr>
                </w:div>
                <w:div w:id="1700087676">
                  <w:marLeft w:val="0"/>
                  <w:marRight w:val="0"/>
                  <w:marTop w:val="0"/>
                  <w:marBottom w:val="0"/>
                  <w:divBdr>
                    <w:top w:val="none" w:sz="0" w:space="0" w:color="auto"/>
                    <w:left w:val="none" w:sz="0" w:space="0" w:color="auto"/>
                    <w:bottom w:val="none" w:sz="0" w:space="0" w:color="auto"/>
                    <w:right w:val="none" w:sz="0" w:space="0" w:color="auto"/>
                  </w:divBdr>
                </w:div>
                <w:div w:id="218518975">
                  <w:marLeft w:val="0"/>
                  <w:marRight w:val="0"/>
                  <w:marTop w:val="0"/>
                  <w:marBottom w:val="0"/>
                  <w:divBdr>
                    <w:top w:val="none" w:sz="0" w:space="0" w:color="auto"/>
                    <w:left w:val="none" w:sz="0" w:space="0" w:color="auto"/>
                    <w:bottom w:val="none" w:sz="0" w:space="0" w:color="auto"/>
                    <w:right w:val="none" w:sz="0" w:space="0" w:color="auto"/>
                  </w:divBdr>
                </w:div>
                <w:div w:id="722484375">
                  <w:marLeft w:val="0"/>
                  <w:marRight w:val="0"/>
                  <w:marTop w:val="0"/>
                  <w:marBottom w:val="0"/>
                  <w:divBdr>
                    <w:top w:val="none" w:sz="0" w:space="0" w:color="auto"/>
                    <w:left w:val="none" w:sz="0" w:space="0" w:color="auto"/>
                    <w:bottom w:val="none" w:sz="0" w:space="0" w:color="auto"/>
                    <w:right w:val="none" w:sz="0" w:space="0" w:color="auto"/>
                  </w:divBdr>
                </w:div>
                <w:div w:id="2096127237">
                  <w:marLeft w:val="0"/>
                  <w:marRight w:val="0"/>
                  <w:marTop w:val="0"/>
                  <w:marBottom w:val="0"/>
                  <w:divBdr>
                    <w:top w:val="none" w:sz="0" w:space="0" w:color="auto"/>
                    <w:left w:val="none" w:sz="0" w:space="0" w:color="auto"/>
                    <w:bottom w:val="none" w:sz="0" w:space="0" w:color="auto"/>
                    <w:right w:val="none" w:sz="0" w:space="0" w:color="auto"/>
                  </w:divBdr>
                </w:div>
                <w:div w:id="928733030">
                  <w:marLeft w:val="0"/>
                  <w:marRight w:val="0"/>
                  <w:marTop w:val="0"/>
                  <w:marBottom w:val="0"/>
                  <w:divBdr>
                    <w:top w:val="none" w:sz="0" w:space="0" w:color="auto"/>
                    <w:left w:val="none" w:sz="0" w:space="0" w:color="auto"/>
                    <w:bottom w:val="none" w:sz="0" w:space="0" w:color="auto"/>
                    <w:right w:val="none" w:sz="0" w:space="0" w:color="auto"/>
                  </w:divBdr>
                </w:div>
                <w:div w:id="2138525902">
                  <w:marLeft w:val="0"/>
                  <w:marRight w:val="0"/>
                  <w:marTop w:val="0"/>
                  <w:marBottom w:val="0"/>
                  <w:divBdr>
                    <w:top w:val="none" w:sz="0" w:space="0" w:color="auto"/>
                    <w:left w:val="none" w:sz="0" w:space="0" w:color="auto"/>
                    <w:bottom w:val="none" w:sz="0" w:space="0" w:color="auto"/>
                    <w:right w:val="none" w:sz="0" w:space="0" w:color="auto"/>
                  </w:divBdr>
                </w:div>
                <w:div w:id="521936367">
                  <w:marLeft w:val="0"/>
                  <w:marRight w:val="0"/>
                  <w:marTop w:val="0"/>
                  <w:marBottom w:val="0"/>
                  <w:divBdr>
                    <w:top w:val="none" w:sz="0" w:space="0" w:color="auto"/>
                    <w:left w:val="none" w:sz="0" w:space="0" w:color="auto"/>
                    <w:bottom w:val="none" w:sz="0" w:space="0" w:color="auto"/>
                    <w:right w:val="none" w:sz="0" w:space="0" w:color="auto"/>
                  </w:divBdr>
                </w:div>
                <w:div w:id="1744183256">
                  <w:marLeft w:val="0"/>
                  <w:marRight w:val="0"/>
                  <w:marTop w:val="0"/>
                  <w:marBottom w:val="0"/>
                  <w:divBdr>
                    <w:top w:val="none" w:sz="0" w:space="0" w:color="auto"/>
                    <w:left w:val="none" w:sz="0" w:space="0" w:color="auto"/>
                    <w:bottom w:val="none" w:sz="0" w:space="0" w:color="auto"/>
                    <w:right w:val="none" w:sz="0" w:space="0" w:color="auto"/>
                  </w:divBdr>
                </w:div>
                <w:div w:id="876817757">
                  <w:marLeft w:val="0"/>
                  <w:marRight w:val="0"/>
                  <w:marTop w:val="0"/>
                  <w:marBottom w:val="0"/>
                  <w:divBdr>
                    <w:top w:val="none" w:sz="0" w:space="0" w:color="auto"/>
                    <w:left w:val="none" w:sz="0" w:space="0" w:color="auto"/>
                    <w:bottom w:val="none" w:sz="0" w:space="0" w:color="auto"/>
                    <w:right w:val="none" w:sz="0" w:space="0" w:color="auto"/>
                  </w:divBdr>
                </w:div>
                <w:div w:id="1834836457">
                  <w:marLeft w:val="0"/>
                  <w:marRight w:val="0"/>
                  <w:marTop w:val="0"/>
                  <w:marBottom w:val="0"/>
                  <w:divBdr>
                    <w:top w:val="none" w:sz="0" w:space="0" w:color="auto"/>
                    <w:left w:val="none" w:sz="0" w:space="0" w:color="auto"/>
                    <w:bottom w:val="none" w:sz="0" w:space="0" w:color="auto"/>
                    <w:right w:val="none" w:sz="0" w:space="0" w:color="auto"/>
                  </w:divBdr>
                </w:div>
                <w:div w:id="1355421998">
                  <w:marLeft w:val="0"/>
                  <w:marRight w:val="0"/>
                  <w:marTop w:val="0"/>
                  <w:marBottom w:val="0"/>
                  <w:divBdr>
                    <w:top w:val="none" w:sz="0" w:space="0" w:color="auto"/>
                    <w:left w:val="none" w:sz="0" w:space="0" w:color="auto"/>
                    <w:bottom w:val="none" w:sz="0" w:space="0" w:color="auto"/>
                    <w:right w:val="none" w:sz="0" w:space="0" w:color="auto"/>
                  </w:divBdr>
                </w:div>
                <w:div w:id="2102291320">
                  <w:marLeft w:val="0"/>
                  <w:marRight w:val="0"/>
                  <w:marTop w:val="0"/>
                  <w:marBottom w:val="0"/>
                  <w:divBdr>
                    <w:top w:val="none" w:sz="0" w:space="0" w:color="auto"/>
                    <w:left w:val="none" w:sz="0" w:space="0" w:color="auto"/>
                    <w:bottom w:val="none" w:sz="0" w:space="0" w:color="auto"/>
                    <w:right w:val="none" w:sz="0" w:space="0" w:color="auto"/>
                  </w:divBdr>
                </w:div>
                <w:div w:id="139351414">
                  <w:marLeft w:val="0"/>
                  <w:marRight w:val="0"/>
                  <w:marTop w:val="0"/>
                  <w:marBottom w:val="0"/>
                  <w:divBdr>
                    <w:top w:val="none" w:sz="0" w:space="0" w:color="auto"/>
                    <w:left w:val="none" w:sz="0" w:space="0" w:color="auto"/>
                    <w:bottom w:val="none" w:sz="0" w:space="0" w:color="auto"/>
                    <w:right w:val="none" w:sz="0" w:space="0" w:color="auto"/>
                  </w:divBdr>
                </w:div>
                <w:div w:id="1042095054">
                  <w:marLeft w:val="0"/>
                  <w:marRight w:val="0"/>
                  <w:marTop w:val="0"/>
                  <w:marBottom w:val="0"/>
                  <w:divBdr>
                    <w:top w:val="none" w:sz="0" w:space="0" w:color="auto"/>
                    <w:left w:val="none" w:sz="0" w:space="0" w:color="auto"/>
                    <w:bottom w:val="none" w:sz="0" w:space="0" w:color="auto"/>
                    <w:right w:val="none" w:sz="0" w:space="0" w:color="auto"/>
                  </w:divBdr>
                </w:div>
                <w:div w:id="1324047633">
                  <w:marLeft w:val="0"/>
                  <w:marRight w:val="0"/>
                  <w:marTop w:val="0"/>
                  <w:marBottom w:val="0"/>
                  <w:divBdr>
                    <w:top w:val="none" w:sz="0" w:space="0" w:color="auto"/>
                    <w:left w:val="none" w:sz="0" w:space="0" w:color="auto"/>
                    <w:bottom w:val="none" w:sz="0" w:space="0" w:color="auto"/>
                    <w:right w:val="none" w:sz="0" w:space="0" w:color="auto"/>
                  </w:divBdr>
                </w:div>
                <w:div w:id="174615945">
                  <w:marLeft w:val="0"/>
                  <w:marRight w:val="0"/>
                  <w:marTop w:val="0"/>
                  <w:marBottom w:val="0"/>
                  <w:divBdr>
                    <w:top w:val="none" w:sz="0" w:space="0" w:color="auto"/>
                    <w:left w:val="none" w:sz="0" w:space="0" w:color="auto"/>
                    <w:bottom w:val="none" w:sz="0" w:space="0" w:color="auto"/>
                    <w:right w:val="none" w:sz="0" w:space="0" w:color="auto"/>
                  </w:divBdr>
                </w:div>
                <w:div w:id="949435971">
                  <w:marLeft w:val="0"/>
                  <w:marRight w:val="0"/>
                  <w:marTop w:val="0"/>
                  <w:marBottom w:val="0"/>
                  <w:divBdr>
                    <w:top w:val="none" w:sz="0" w:space="0" w:color="auto"/>
                    <w:left w:val="none" w:sz="0" w:space="0" w:color="auto"/>
                    <w:bottom w:val="none" w:sz="0" w:space="0" w:color="auto"/>
                    <w:right w:val="none" w:sz="0" w:space="0" w:color="auto"/>
                  </w:divBdr>
                </w:div>
                <w:div w:id="715351125">
                  <w:marLeft w:val="0"/>
                  <w:marRight w:val="0"/>
                  <w:marTop w:val="0"/>
                  <w:marBottom w:val="0"/>
                  <w:divBdr>
                    <w:top w:val="none" w:sz="0" w:space="0" w:color="auto"/>
                    <w:left w:val="none" w:sz="0" w:space="0" w:color="auto"/>
                    <w:bottom w:val="none" w:sz="0" w:space="0" w:color="auto"/>
                    <w:right w:val="none" w:sz="0" w:space="0" w:color="auto"/>
                  </w:divBdr>
                </w:div>
                <w:div w:id="854265575">
                  <w:marLeft w:val="0"/>
                  <w:marRight w:val="0"/>
                  <w:marTop w:val="0"/>
                  <w:marBottom w:val="0"/>
                  <w:divBdr>
                    <w:top w:val="none" w:sz="0" w:space="0" w:color="auto"/>
                    <w:left w:val="none" w:sz="0" w:space="0" w:color="auto"/>
                    <w:bottom w:val="none" w:sz="0" w:space="0" w:color="auto"/>
                    <w:right w:val="none" w:sz="0" w:space="0" w:color="auto"/>
                  </w:divBdr>
                </w:div>
                <w:div w:id="907106893">
                  <w:marLeft w:val="0"/>
                  <w:marRight w:val="0"/>
                  <w:marTop w:val="0"/>
                  <w:marBottom w:val="0"/>
                  <w:divBdr>
                    <w:top w:val="none" w:sz="0" w:space="0" w:color="auto"/>
                    <w:left w:val="none" w:sz="0" w:space="0" w:color="auto"/>
                    <w:bottom w:val="none" w:sz="0" w:space="0" w:color="auto"/>
                    <w:right w:val="none" w:sz="0" w:space="0" w:color="auto"/>
                  </w:divBdr>
                </w:div>
                <w:div w:id="1466313049">
                  <w:marLeft w:val="0"/>
                  <w:marRight w:val="0"/>
                  <w:marTop w:val="0"/>
                  <w:marBottom w:val="0"/>
                  <w:divBdr>
                    <w:top w:val="none" w:sz="0" w:space="0" w:color="auto"/>
                    <w:left w:val="none" w:sz="0" w:space="0" w:color="auto"/>
                    <w:bottom w:val="none" w:sz="0" w:space="0" w:color="auto"/>
                    <w:right w:val="none" w:sz="0" w:space="0" w:color="auto"/>
                  </w:divBdr>
                </w:div>
                <w:div w:id="1379622523">
                  <w:marLeft w:val="0"/>
                  <w:marRight w:val="0"/>
                  <w:marTop w:val="0"/>
                  <w:marBottom w:val="0"/>
                  <w:divBdr>
                    <w:top w:val="none" w:sz="0" w:space="0" w:color="auto"/>
                    <w:left w:val="none" w:sz="0" w:space="0" w:color="auto"/>
                    <w:bottom w:val="none" w:sz="0" w:space="0" w:color="auto"/>
                    <w:right w:val="none" w:sz="0" w:space="0" w:color="auto"/>
                  </w:divBdr>
                </w:div>
                <w:div w:id="1084841711">
                  <w:marLeft w:val="0"/>
                  <w:marRight w:val="0"/>
                  <w:marTop w:val="0"/>
                  <w:marBottom w:val="0"/>
                  <w:divBdr>
                    <w:top w:val="none" w:sz="0" w:space="0" w:color="auto"/>
                    <w:left w:val="none" w:sz="0" w:space="0" w:color="auto"/>
                    <w:bottom w:val="none" w:sz="0" w:space="0" w:color="auto"/>
                    <w:right w:val="none" w:sz="0" w:space="0" w:color="auto"/>
                  </w:divBdr>
                </w:div>
                <w:div w:id="344089218">
                  <w:marLeft w:val="0"/>
                  <w:marRight w:val="0"/>
                  <w:marTop w:val="0"/>
                  <w:marBottom w:val="0"/>
                  <w:divBdr>
                    <w:top w:val="none" w:sz="0" w:space="0" w:color="auto"/>
                    <w:left w:val="none" w:sz="0" w:space="0" w:color="auto"/>
                    <w:bottom w:val="none" w:sz="0" w:space="0" w:color="auto"/>
                    <w:right w:val="none" w:sz="0" w:space="0" w:color="auto"/>
                  </w:divBdr>
                </w:div>
                <w:div w:id="840006608">
                  <w:marLeft w:val="0"/>
                  <w:marRight w:val="0"/>
                  <w:marTop w:val="0"/>
                  <w:marBottom w:val="0"/>
                  <w:divBdr>
                    <w:top w:val="none" w:sz="0" w:space="0" w:color="auto"/>
                    <w:left w:val="none" w:sz="0" w:space="0" w:color="auto"/>
                    <w:bottom w:val="none" w:sz="0" w:space="0" w:color="auto"/>
                    <w:right w:val="none" w:sz="0" w:space="0" w:color="auto"/>
                  </w:divBdr>
                </w:div>
                <w:div w:id="2015648068">
                  <w:marLeft w:val="0"/>
                  <w:marRight w:val="0"/>
                  <w:marTop w:val="0"/>
                  <w:marBottom w:val="0"/>
                  <w:divBdr>
                    <w:top w:val="none" w:sz="0" w:space="0" w:color="auto"/>
                    <w:left w:val="none" w:sz="0" w:space="0" w:color="auto"/>
                    <w:bottom w:val="none" w:sz="0" w:space="0" w:color="auto"/>
                    <w:right w:val="none" w:sz="0" w:space="0" w:color="auto"/>
                  </w:divBdr>
                </w:div>
                <w:div w:id="928467664">
                  <w:marLeft w:val="0"/>
                  <w:marRight w:val="0"/>
                  <w:marTop w:val="0"/>
                  <w:marBottom w:val="0"/>
                  <w:divBdr>
                    <w:top w:val="none" w:sz="0" w:space="0" w:color="auto"/>
                    <w:left w:val="none" w:sz="0" w:space="0" w:color="auto"/>
                    <w:bottom w:val="none" w:sz="0" w:space="0" w:color="auto"/>
                    <w:right w:val="none" w:sz="0" w:space="0" w:color="auto"/>
                  </w:divBdr>
                </w:div>
                <w:div w:id="659694339">
                  <w:marLeft w:val="0"/>
                  <w:marRight w:val="0"/>
                  <w:marTop w:val="0"/>
                  <w:marBottom w:val="0"/>
                  <w:divBdr>
                    <w:top w:val="none" w:sz="0" w:space="0" w:color="auto"/>
                    <w:left w:val="none" w:sz="0" w:space="0" w:color="auto"/>
                    <w:bottom w:val="none" w:sz="0" w:space="0" w:color="auto"/>
                    <w:right w:val="none" w:sz="0" w:space="0" w:color="auto"/>
                  </w:divBdr>
                </w:div>
                <w:div w:id="1034309652">
                  <w:marLeft w:val="0"/>
                  <w:marRight w:val="0"/>
                  <w:marTop w:val="0"/>
                  <w:marBottom w:val="0"/>
                  <w:divBdr>
                    <w:top w:val="none" w:sz="0" w:space="0" w:color="auto"/>
                    <w:left w:val="none" w:sz="0" w:space="0" w:color="auto"/>
                    <w:bottom w:val="none" w:sz="0" w:space="0" w:color="auto"/>
                    <w:right w:val="none" w:sz="0" w:space="0" w:color="auto"/>
                  </w:divBdr>
                </w:div>
                <w:div w:id="1099133377">
                  <w:marLeft w:val="0"/>
                  <w:marRight w:val="0"/>
                  <w:marTop w:val="0"/>
                  <w:marBottom w:val="0"/>
                  <w:divBdr>
                    <w:top w:val="none" w:sz="0" w:space="0" w:color="auto"/>
                    <w:left w:val="none" w:sz="0" w:space="0" w:color="auto"/>
                    <w:bottom w:val="none" w:sz="0" w:space="0" w:color="auto"/>
                    <w:right w:val="none" w:sz="0" w:space="0" w:color="auto"/>
                  </w:divBdr>
                </w:div>
                <w:div w:id="864556781">
                  <w:marLeft w:val="0"/>
                  <w:marRight w:val="0"/>
                  <w:marTop w:val="0"/>
                  <w:marBottom w:val="0"/>
                  <w:divBdr>
                    <w:top w:val="none" w:sz="0" w:space="0" w:color="auto"/>
                    <w:left w:val="none" w:sz="0" w:space="0" w:color="auto"/>
                    <w:bottom w:val="none" w:sz="0" w:space="0" w:color="auto"/>
                    <w:right w:val="none" w:sz="0" w:space="0" w:color="auto"/>
                  </w:divBdr>
                </w:div>
                <w:div w:id="485707398">
                  <w:marLeft w:val="0"/>
                  <w:marRight w:val="0"/>
                  <w:marTop w:val="0"/>
                  <w:marBottom w:val="0"/>
                  <w:divBdr>
                    <w:top w:val="none" w:sz="0" w:space="0" w:color="auto"/>
                    <w:left w:val="none" w:sz="0" w:space="0" w:color="auto"/>
                    <w:bottom w:val="none" w:sz="0" w:space="0" w:color="auto"/>
                    <w:right w:val="none" w:sz="0" w:space="0" w:color="auto"/>
                  </w:divBdr>
                </w:div>
                <w:div w:id="385765267">
                  <w:marLeft w:val="0"/>
                  <w:marRight w:val="0"/>
                  <w:marTop w:val="0"/>
                  <w:marBottom w:val="0"/>
                  <w:divBdr>
                    <w:top w:val="none" w:sz="0" w:space="0" w:color="auto"/>
                    <w:left w:val="none" w:sz="0" w:space="0" w:color="auto"/>
                    <w:bottom w:val="none" w:sz="0" w:space="0" w:color="auto"/>
                    <w:right w:val="none" w:sz="0" w:space="0" w:color="auto"/>
                  </w:divBdr>
                </w:div>
                <w:div w:id="1815640677">
                  <w:marLeft w:val="0"/>
                  <w:marRight w:val="0"/>
                  <w:marTop w:val="0"/>
                  <w:marBottom w:val="0"/>
                  <w:divBdr>
                    <w:top w:val="none" w:sz="0" w:space="0" w:color="auto"/>
                    <w:left w:val="none" w:sz="0" w:space="0" w:color="auto"/>
                    <w:bottom w:val="none" w:sz="0" w:space="0" w:color="auto"/>
                    <w:right w:val="none" w:sz="0" w:space="0" w:color="auto"/>
                  </w:divBdr>
                </w:div>
                <w:div w:id="458886313">
                  <w:marLeft w:val="0"/>
                  <w:marRight w:val="0"/>
                  <w:marTop w:val="0"/>
                  <w:marBottom w:val="0"/>
                  <w:divBdr>
                    <w:top w:val="none" w:sz="0" w:space="0" w:color="auto"/>
                    <w:left w:val="none" w:sz="0" w:space="0" w:color="auto"/>
                    <w:bottom w:val="none" w:sz="0" w:space="0" w:color="auto"/>
                    <w:right w:val="none" w:sz="0" w:space="0" w:color="auto"/>
                  </w:divBdr>
                </w:div>
                <w:div w:id="926766513">
                  <w:marLeft w:val="0"/>
                  <w:marRight w:val="0"/>
                  <w:marTop w:val="0"/>
                  <w:marBottom w:val="0"/>
                  <w:divBdr>
                    <w:top w:val="none" w:sz="0" w:space="0" w:color="auto"/>
                    <w:left w:val="none" w:sz="0" w:space="0" w:color="auto"/>
                    <w:bottom w:val="none" w:sz="0" w:space="0" w:color="auto"/>
                    <w:right w:val="none" w:sz="0" w:space="0" w:color="auto"/>
                  </w:divBdr>
                </w:div>
                <w:div w:id="342172976">
                  <w:marLeft w:val="0"/>
                  <w:marRight w:val="0"/>
                  <w:marTop w:val="0"/>
                  <w:marBottom w:val="0"/>
                  <w:divBdr>
                    <w:top w:val="none" w:sz="0" w:space="0" w:color="auto"/>
                    <w:left w:val="none" w:sz="0" w:space="0" w:color="auto"/>
                    <w:bottom w:val="none" w:sz="0" w:space="0" w:color="auto"/>
                    <w:right w:val="none" w:sz="0" w:space="0" w:color="auto"/>
                  </w:divBdr>
                </w:div>
                <w:div w:id="884097497">
                  <w:marLeft w:val="0"/>
                  <w:marRight w:val="0"/>
                  <w:marTop w:val="0"/>
                  <w:marBottom w:val="0"/>
                  <w:divBdr>
                    <w:top w:val="none" w:sz="0" w:space="0" w:color="auto"/>
                    <w:left w:val="none" w:sz="0" w:space="0" w:color="auto"/>
                    <w:bottom w:val="none" w:sz="0" w:space="0" w:color="auto"/>
                    <w:right w:val="none" w:sz="0" w:space="0" w:color="auto"/>
                  </w:divBdr>
                </w:div>
                <w:div w:id="833255911">
                  <w:marLeft w:val="0"/>
                  <w:marRight w:val="0"/>
                  <w:marTop w:val="0"/>
                  <w:marBottom w:val="0"/>
                  <w:divBdr>
                    <w:top w:val="none" w:sz="0" w:space="0" w:color="auto"/>
                    <w:left w:val="none" w:sz="0" w:space="0" w:color="auto"/>
                    <w:bottom w:val="none" w:sz="0" w:space="0" w:color="auto"/>
                    <w:right w:val="none" w:sz="0" w:space="0" w:color="auto"/>
                  </w:divBdr>
                </w:div>
                <w:div w:id="907885093">
                  <w:marLeft w:val="0"/>
                  <w:marRight w:val="0"/>
                  <w:marTop w:val="0"/>
                  <w:marBottom w:val="0"/>
                  <w:divBdr>
                    <w:top w:val="none" w:sz="0" w:space="0" w:color="auto"/>
                    <w:left w:val="none" w:sz="0" w:space="0" w:color="auto"/>
                    <w:bottom w:val="none" w:sz="0" w:space="0" w:color="auto"/>
                    <w:right w:val="none" w:sz="0" w:space="0" w:color="auto"/>
                  </w:divBdr>
                </w:div>
                <w:div w:id="602111499">
                  <w:marLeft w:val="0"/>
                  <w:marRight w:val="0"/>
                  <w:marTop w:val="0"/>
                  <w:marBottom w:val="0"/>
                  <w:divBdr>
                    <w:top w:val="none" w:sz="0" w:space="0" w:color="auto"/>
                    <w:left w:val="none" w:sz="0" w:space="0" w:color="auto"/>
                    <w:bottom w:val="none" w:sz="0" w:space="0" w:color="auto"/>
                    <w:right w:val="none" w:sz="0" w:space="0" w:color="auto"/>
                  </w:divBdr>
                </w:div>
                <w:div w:id="494567378">
                  <w:marLeft w:val="0"/>
                  <w:marRight w:val="0"/>
                  <w:marTop w:val="0"/>
                  <w:marBottom w:val="0"/>
                  <w:divBdr>
                    <w:top w:val="none" w:sz="0" w:space="0" w:color="auto"/>
                    <w:left w:val="none" w:sz="0" w:space="0" w:color="auto"/>
                    <w:bottom w:val="none" w:sz="0" w:space="0" w:color="auto"/>
                    <w:right w:val="none" w:sz="0" w:space="0" w:color="auto"/>
                  </w:divBdr>
                </w:div>
                <w:div w:id="1521507536">
                  <w:marLeft w:val="0"/>
                  <w:marRight w:val="0"/>
                  <w:marTop w:val="0"/>
                  <w:marBottom w:val="0"/>
                  <w:divBdr>
                    <w:top w:val="none" w:sz="0" w:space="0" w:color="auto"/>
                    <w:left w:val="none" w:sz="0" w:space="0" w:color="auto"/>
                    <w:bottom w:val="none" w:sz="0" w:space="0" w:color="auto"/>
                    <w:right w:val="none" w:sz="0" w:space="0" w:color="auto"/>
                  </w:divBdr>
                </w:div>
                <w:div w:id="1299804473">
                  <w:marLeft w:val="0"/>
                  <w:marRight w:val="0"/>
                  <w:marTop w:val="0"/>
                  <w:marBottom w:val="0"/>
                  <w:divBdr>
                    <w:top w:val="none" w:sz="0" w:space="0" w:color="auto"/>
                    <w:left w:val="none" w:sz="0" w:space="0" w:color="auto"/>
                    <w:bottom w:val="none" w:sz="0" w:space="0" w:color="auto"/>
                    <w:right w:val="none" w:sz="0" w:space="0" w:color="auto"/>
                  </w:divBdr>
                </w:div>
                <w:div w:id="935139750">
                  <w:marLeft w:val="0"/>
                  <w:marRight w:val="0"/>
                  <w:marTop w:val="0"/>
                  <w:marBottom w:val="0"/>
                  <w:divBdr>
                    <w:top w:val="none" w:sz="0" w:space="0" w:color="auto"/>
                    <w:left w:val="none" w:sz="0" w:space="0" w:color="auto"/>
                    <w:bottom w:val="none" w:sz="0" w:space="0" w:color="auto"/>
                    <w:right w:val="none" w:sz="0" w:space="0" w:color="auto"/>
                  </w:divBdr>
                </w:div>
                <w:div w:id="44069900">
                  <w:marLeft w:val="0"/>
                  <w:marRight w:val="0"/>
                  <w:marTop w:val="0"/>
                  <w:marBottom w:val="0"/>
                  <w:divBdr>
                    <w:top w:val="none" w:sz="0" w:space="0" w:color="auto"/>
                    <w:left w:val="none" w:sz="0" w:space="0" w:color="auto"/>
                    <w:bottom w:val="none" w:sz="0" w:space="0" w:color="auto"/>
                    <w:right w:val="none" w:sz="0" w:space="0" w:color="auto"/>
                  </w:divBdr>
                </w:div>
                <w:div w:id="482625855">
                  <w:marLeft w:val="0"/>
                  <w:marRight w:val="0"/>
                  <w:marTop w:val="0"/>
                  <w:marBottom w:val="0"/>
                  <w:divBdr>
                    <w:top w:val="none" w:sz="0" w:space="0" w:color="auto"/>
                    <w:left w:val="none" w:sz="0" w:space="0" w:color="auto"/>
                    <w:bottom w:val="none" w:sz="0" w:space="0" w:color="auto"/>
                    <w:right w:val="none" w:sz="0" w:space="0" w:color="auto"/>
                  </w:divBdr>
                </w:div>
                <w:div w:id="224025745">
                  <w:marLeft w:val="0"/>
                  <w:marRight w:val="0"/>
                  <w:marTop w:val="0"/>
                  <w:marBottom w:val="0"/>
                  <w:divBdr>
                    <w:top w:val="none" w:sz="0" w:space="0" w:color="auto"/>
                    <w:left w:val="none" w:sz="0" w:space="0" w:color="auto"/>
                    <w:bottom w:val="none" w:sz="0" w:space="0" w:color="auto"/>
                    <w:right w:val="none" w:sz="0" w:space="0" w:color="auto"/>
                  </w:divBdr>
                </w:div>
                <w:div w:id="1211920177">
                  <w:marLeft w:val="0"/>
                  <w:marRight w:val="0"/>
                  <w:marTop w:val="0"/>
                  <w:marBottom w:val="0"/>
                  <w:divBdr>
                    <w:top w:val="none" w:sz="0" w:space="0" w:color="auto"/>
                    <w:left w:val="none" w:sz="0" w:space="0" w:color="auto"/>
                    <w:bottom w:val="none" w:sz="0" w:space="0" w:color="auto"/>
                    <w:right w:val="none" w:sz="0" w:space="0" w:color="auto"/>
                  </w:divBdr>
                </w:div>
                <w:div w:id="1425805704">
                  <w:marLeft w:val="0"/>
                  <w:marRight w:val="0"/>
                  <w:marTop w:val="0"/>
                  <w:marBottom w:val="0"/>
                  <w:divBdr>
                    <w:top w:val="none" w:sz="0" w:space="0" w:color="auto"/>
                    <w:left w:val="none" w:sz="0" w:space="0" w:color="auto"/>
                    <w:bottom w:val="none" w:sz="0" w:space="0" w:color="auto"/>
                    <w:right w:val="none" w:sz="0" w:space="0" w:color="auto"/>
                  </w:divBdr>
                </w:div>
                <w:div w:id="773400067">
                  <w:marLeft w:val="0"/>
                  <w:marRight w:val="0"/>
                  <w:marTop w:val="0"/>
                  <w:marBottom w:val="0"/>
                  <w:divBdr>
                    <w:top w:val="none" w:sz="0" w:space="0" w:color="auto"/>
                    <w:left w:val="none" w:sz="0" w:space="0" w:color="auto"/>
                    <w:bottom w:val="none" w:sz="0" w:space="0" w:color="auto"/>
                    <w:right w:val="none" w:sz="0" w:space="0" w:color="auto"/>
                  </w:divBdr>
                </w:div>
                <w:div w:id="1398480141">
                  <w:marLeft w:val="0"/>
                  <w:marRight w:val="0"/>
                  <w:marTop w:val="0"/>
                  <w:marBottom w:val="0"/>
                  <w:divBdr>
                    <w:top w:val="none" w:sz="0" w:space="0" w:color="auto"/>
                    <w:left w:val="none" w:sz="0" w:space="0" w:color="auto"/>
                    <w:bottom w:val="none" w:sz="0" w:space="0" w:color="auto"/>
                    <w:right w:val="none" w:sz="0" w:space="0" w:color="auto"/>
                  </w:divBdr>
                </w:div>
                <w:div w:id="2036882854">
                  <w:marLeft w:val="0"/>
                  <w:marRight w:val="0"/>
                  <w:marTop w:val="0"/>
                  <w:marBottom w:val="0"/>
                  <w:divBdr>
                    <w:top w:val="none" w:sz="0" w:space="0" w:color="auto"/>
                    <w:left w:val="none" w:sz="0" w:space="0" w:color="auto"/>
                    <w:bottom w:val="none" w:sz="0" w:space="0" w:color="auto"/>
                    <w:right w:val="none" w:sz="0" w:space="0" w:color="auto"/>
                  </w:divBdr>
                </w:div>
                <w:div w:id="1313749767">
                  <w:marLeft w:val="0"/>
                  <w:marRight w:val="0"/>
                  <w:marTop w:val="0"/>
                  <w:marBottom w:val="0"/>
                  <w:divBdr>
                    <w:top w:val="none" w:sz="0" w:space="0" w:color="auto"/>
                    <w:left w:val="none" w:sz="0" w:space="0" w:color="auto"/>
                    <w:bottom w:val="none" w:sz="0" w:space="0" w:color="auto"/>
                    <w:right w:val="none" w:sz="0" w:space="0" w:color="auto"/>
                  </w:divBdr>
                </w:div>
                <w:div w:id="442918096">
                  <w:marLeft w:val="0"/>
                  <w:marRight w:val="0"/>
                  <w:marTop w:val="0"/>
                  <w:marBottom w:val="0"/>
                  <w:divBdr>
                    <w:top w:val="none" w:sz="0" w:space="0" w:color="auto"/>
                    <w:left w:val="none" w:sz="0" w:space="0" w:color="auto"/>
                    <w:bottom w:val="none" w:sz="0" w:space="0" w:color="auto"/>
                    <w:right w:val="none" w:sz="0" w:space="0" w:color="auto"/>
                  </w:divBdr>
                </w:div>
                <w:div w:id="659965879">
                  <w:marLeft w:val="0"/>
                  <w:marRight w:val="0"/>
                  <w:marTop w:val="0"/>
                  <w:marBottom w:val="0"/>
                  <w:divBdr>
                    <w:top w:val="none" w:sz="0" w:space="0" w:color="auto"/>
                    <w:left w:val="none" w:sz="0" w:space="0" w:color="auto"/>
                    <w:bottom w:val="none" w:sz="0" w:space="0" w:color="auto"/>
                    <w:right w:val="none" w:sz="0" w:space="0" w:color="auto"/>
                  </w:divBdr>
                </w:div>
                <w:div w:id="1337852668">
                  <w:marLeft w:val="0"/>
                  <w:marRight w:val="0"/>
                  <w:marTop w:val="0"/>
                  <w:marBottom w:val="0"/>
                  <w:divBdr>
                    <w:top w:val="none" w:sz="0" w:space="0" w:color="auto"/>
                    <w:left w:val="none" w:sz="0" w:space="0" w:color="auto"/>
                    <w:bottom w:val="none" w:sz="0" w:space="0" w:color="auto"/>
                    <w:right w:val="none" w:sz="0" w:space="0" w:color="auto"/>
                  </w:divBdr>
                </w:div>
                <w:div w:id="2095517084">
                  <w:marLeft w:val="0"/>
                  <w:marRight w:val="0"/>
                  <w:marTop w:val="0"/>
                  <w:marBottom w:val="0"/>
                  <w:divBdr>
                    <w:top w:val="none" w:sz="0" w:space="0" w:color="auto"/>
                    <w:left w:val="none" w:sz="0" w:space="0" w:color="auto"/>
                    <w:bottom w:val="none" w:sz="0" w:space="0" w:color="auto"/>
                    <w:right w:val="none" w:sz="0" w:space="0" w:color="auto"/>
                  </w:divBdr>
                </w:div>
                <w:div w:id="499390083">
                  <w:marLeft w:val="0"/>
                  <w:marRight w:val="0"/>
                  <w:marTop w:val="0"/>
                  <w:marBottom w:val="0"/>
                  <w:divBdr>
                    <w:top w:val="none" w:sz="0" w:space="0" w:color="auto"/>
                    <w:left w:val="none" w:sz="0" w:space="0" w:color="auto"/>
                    <w:bottom w:val="none" w:sz="0" w:space="0" w:color="auto"/>
                    <w:right w:val="none" w:sz="0" w:space="0" w:color="auto"/>
                  </w:divBdr>
                </w:div>
                <w:div w:id="611134999">
                  <w:marLeft w:val="0"/>
                  <w:marRight w:val="0"/>
                  <w:marTop w:val="0"/>
                  <w:marBottom w:val="0"/>
                  <w:divBdr>
                    <w:top w:val="none" w:sz="0" w:space="0" w:color="auto"/>
                    <w:left w:val="none" w:sz="0" w:space="0" w:color="auto"/>
                    <w:bottom w:val="none" w:sz="0" w:space="0" w:color="auto"/>
                    <w:right w:val="none" w:sz="0" w:space="0" w:color="auto"/>
                  </w:divBdr>
                </w:div>
                <w:div w:id="1281230529">
                  <w:marLeft w:val="0"/>
                  <w:marRight w:val="0"/>
                  <w:marTop w:val="0"/>
                  <w:marBottom w:val="0"/>
                  <w:divBdr>
                    <w:top w:val="none" w:sz="0" w:space="0" w:color="auto"/>
                    <w:left w:val="none" w:sz="0" w:space="0" w:color="auto"/>
                    <w:bottom w:val="none" w:sz="0" w:space="0" w:color="auto"/>
                    <w:right w:val="none" w:sz="0" w:space="0" w:color="auto"/>
                  </w:divBdr>
                </w:div>
                <w:div w:id="306473130">
                  <w:marLeft w:val="0"/>
                  <w:marRight w:val="0"/>
                  <w:marTop w:val="0"/>
                  <w:marBottom w:val="0"/>
                  <w:divBdr>
                    <w:top w:val="none" w:sz="0" w:space="0" w:color="auto"/>
                    <w:left w:val="none" w:sz="0" w:space="0" w:color="auto"/>
                    <w:bottom w:val="none" w:sz="0" w:space="0" w:color="auto"/>
                    <w:right w:val="none" w:sz="0" w:space="0" w:color="auto"/>
                  </w:divBdr>
                </w:div>
                <w:div w:id="1591961129">
                  <w:marLeft w:val="0"/>
                  <w:marRight w:val="0"/>
                  <w:marTop w:val="0"/>
                  <w:marBottom w:val="0"/>
                  <w:divBdr>
                    <w:top w:val="none" w:sz="0" w:space="0" w:color="auto"/>
                    <w:left w:val="none" w:sz="0" w:space="0" w:color="auto"/>
                    <w:bottom w:val="none" w:sz="0" w:space="0" w:color="auto"/>
                    <w:right w:val="none" w:sz="0" w:space="0" w:color="auto"/>
                  </w:divBdr>
                </w:div>
                <w:div w:id="1252740308">
                  <w:marLeft w:val="0"/>
                  <w:marRight w:val="0"/>
                  <w:marTop w:val="0"/>
                  <w:marBottom w:val="0"/>
                  <w:divBdr>
                    <w:top w:val="none" w:sz="0" w:space="0" w:color="auto"/>
                    <w:left w:val="none" w:sz="0" w:space="0" w:color="auto"/>
                    <w:bottom w:val="none" w:sz="0" w:space="0" w:color="auto"/>
                    <w:right w:val="none" w:sz="0" w:space="0" w:color="auto"/>
                  </w:divBdr>
                </w:div>
                <w:div w:id="145629417">
                  <w:marLeft w:val="0"/>
                  <w:marRight w:val="0"/>
                  <w:marTop w:val="0"/>
                  <w:marBottom w:val="0"/>
                  <w:divBdr>
                    <w:top w:val="none" w:sz="0" w:space="0" w:color="auto"/>
                    <w:left w:val="none" w:sz="0" w:space="0" w:color="auto"/>
                    <w:bottom w:val="none" w:sz="0" w:space="0" w:color="auto"/>
                    <w:right w:val="none" w:sz="0" w:space="0" w:color="auto"/>
                  </w:divBdr>
                </w:div>
                <w:div w:id="243032492">
                  <w:marLeft w:val="0"/>
                  <w:marRight w:val="0"/>
                  <w:marTop w:val="0"/>
                  <w:marBottom w:val="0"/>
                  <w:divBdr>
                    <w:top w:val="none" w:sz="0" w:space="0" w:color="auto"/>
                    <w:left w:val="none" w:sz="0" w:space="0" w:color="auto"/>
                    <w:bottom w:val="none" w:sz="0" w:space="0" w:color="auto"/>
                    <w:right w:val="none" w:sz="0" w:space="0" w:color="auto"/>
                  </w:divBdr>
                </w:div>
                <w:div w:id="825319517">
                  <w:marLeft w:val="0"/>
                  <w:marRight w:val="0"/>
                  <w:marTop w:val="0"/>
                  <w:marBottom w:val="0"/>
                  <w:divBdr>
                    <w:top w:val="none" w:sz="0" w:space="0" w:color="auto"/>
                    <w:left w:val="none" w:sz="0" w:space="0" w:color="auto"/>
                    <w:bottom w:val="none" w:sz="0" w:space="0" w:color="auto"/>
                    <w:right w:val="none" w:sz="0" w:space="0" w:color="auto"/>
                  </w:divBdr>
                </w:div>
                <w:div w:id="1661422066">
                  <w:marLeft w:val="0"/>
                  <w:marRight w:val="0"/>
                  <w:marTop w:val="0"/>
                  <w:marBottom w:val="0"/>
                  <w:divBdr>
                    <w:top w:val="none" w:sz="0" w:space="0" w:color="auto"/>
                    <w:left w:val="none" w:sz="0" w:space="0" w:color="auto"/>
                    <w:bottom w:val="none" w:sz="0" w:space="0" w:color="auto"/>
                    <w:right w:val="none" w:sz="0" w:space="0" w:color="auto"/>
                  </w:divBdr>
                </w:div>
                <w:div w:id="1469281547">
                  <w:marLeft w:val="0"/>
                  <w:marRight w:val="0"/>
                  <w:marTop w:val="0"/>
                  <w:marBottom w:val="0"/>
                  <w:divBdr>
                    <w:top w:val="none" w:sz="0" w:space="0" w:color="auto"/>
                    <w:left w:val="none" w:sz="0" w:space="0" w:color="auto"/>
                    <w:bottom w:val="none" w:sz="0" w:space="0" w:color="auto"/>
                    <w:right w:val="none" w:sz="0" w:space="0" w:color="auto"/>
                  </w:divBdr>
                </w:div>
                <w:div w:id="1409811307">
                  <w:marLeft w:val="0"/>
                  <w:marRight w:val="0"/>
                  <w:marTop w:val="0"/>
                  <w:marBottom w:val="0"/>
                  <w:divBdr>
                    <w:top w:val="none" w:sz="0" w:space="0" w:color="auto"/>
                    <w:left w:val="none" w:sz="0" w:space="0" w:color="auto"/>
                    <w:bottom w:val="none" w:sz="0" w:space="0" w:color="auto"/>
                    <w:right w:val="none" w:sz="0" w:space="0" w:color="auto"/>
                  </w:divBdr>
                </w:div>
                <w:div w:id="445076060">
                  <w:marLeft w:val="0"/>
                  <w:marRight w:val="0"/>
                  <w:marTop w:val="0"/>
                  <w:marBottom w:val="0"/>
                  <w:divBdr>
                    <w:top w:val="none" w:sz="0" w:space="0" w:color="auto"/>
                    <w:left w:val="none" w:sz="0" w:space="0" w:color="auto"/>
                    <w:bottom w:val="none" w:sz="0" w:space="0" w:color="auto"/>
                    <w:right w:val="none" w:sz="0" w:space="0" w:color="auto"/>
                  </w:divBdr>
                </w:div>
                <w:div w:id="911696640">
                  <w:marLeft w:val="0"/>
                  <w:marRight w:val="0"/>
                  <w:marTop w:val="0"/>
                  <w:marBottom w:val="0"/>
                  <w:divBdr>
                    <w:top w:val="none" w:sz="0" w:space="0" w:color="auto"/>
                    <w:left w:val="none" w:sz="0" w:space="0" w:color="auto"/>
                    <w:bottom w:val="none" w:sz="0" w:space="0" w:color="auto"/>
                    <w:right w:val="none" w:sz="0" w:space="0" w:color="auto"/>
                  </w:divBdr>
                </w:div>
              </w:divsChild>
            </w:div>
            <w:div w:id="699206024">
              <w:marLeft w:val="0"/>
              <w:marRight w:val="0"/>
              <w:marTop w:val="0"/>
              <w:marBottom w:val="0"/>
              <w:divBdr>
                <w:top w:val="none" w:sz="0" w:space="0" w:color="auto"/>
                <w:left w:val="none" w:sz="0" w:space="0" w:color="auto"/>
                <w:bottom w:val="none" w:sz="0" w:space="0" w:color="auto"/>
                <w:right w:val="none" w:sz="0" w:space="0" w:color="auto"/>
              </w:divBdr>
              <w:divsChild>
                <w:div w:id="896429641">
                  <w:marLeft w:val="0"/>
                  <w:marRight w:val="0"/>
                  <w:marTop w:val="0"/>
                  <w:marBottom w:val="0"/>
                  <w:divBdr>
                    <w:top w:val="none" w:sz="0" w:space="0" w:color="auto"/>
                    <w:left w:val="none" w:sz="0" w:space="0" w:color="auto"/>
                    <w:bottom w:val="none" w:sz="0" w:space="0" w:color="auto"/>
                    <w:right w:val="none" w:sz="0" w:space="0" w:color="auto"/>
                  </w:divBdr>
                </w:div>
                <w:div w:id="249050744">
                  <w:marLeft w:val="0"/>
                  <w:marRight w:val="0"/>
                  <w:marTop w:val="0"/>
                  <w:marBottom w:val="0"/>
                  <w:divBdr>
                    <w:top w:val="none" w:sz="0" w:space="0" w:color="auto"/>
                    <w:left w:val="none" w:sz="0" w:space="0" w:color="auto"/>
                    <w:bottom w:val="none" w:sz="0" w:space="0" w:color="auto"/>
                    <w:right w:val="none" w:sz="0" w:space="0" w:color="auto"/>
                  </w:divBdr>
                </w:div>
                <w:div w:id="676462775">
                  <w:marLeft w:val="0"/>
                  <w:marRight w:val="0"/>
                  <w:marTop w:val="0"/>
                  <w:marBottom w:val="0"/>
                  <w:divBdr>
                    <w:top w:val="none" w:sz="0" w:space="0" w:color="auto"/>
                    <w:left w:val="none" w:sz="0" w:space="0" w:color="auto"/>
                    <w:bottom w:val="none" w:sz="0" w:space="0" w:color="auto"/>
                    <w:right w:val="none" w:sz="0" w:space="0" w:color="auto"/>
                  </w:divBdr>
                </w:div>
                <w:div w:id="1700352956">
                  <w:marLeft w:val="0"/>
                  <w:marRight w:val="0"/>
                  <w:marTop w:val="0"/>
                  <w:marBottom w:val="0"/>
                  <w:divBdr>
                    <w:top w:val="none" w:sz="0" w:space="0" w:color="auto"/>
                    <w:left w:val="none" w:sz="0" w:space="0" w:color="auto"/>
                    <w:bottom w:val="none" w:sz="0" w:space="0" w:color="auto"/>
                    <w:right w:val="none" w:sz="0" w:space="0" w:color="auto"/>
                  </w:divBdr>
                </w:div>
                <w:div w:id="1981575566">
                  <w:marLeft w:val="0"/>
                  <w:marRight w:val="0"/>
                  <w:marTop w:val="0"/>
                  <w:marBottom w:val="0"/>
                  <w:divBdr>
                    <w:top w:val="none" w:sz="0" w:space="0" w:color="auto"/>
                    <w:left w:val="none" w:sz="0" w:space="0" w:color="auto"/>
                    <w:bottom w:val="none" w:sz="0" w:space="0" w:color="auto"/>
                    <w:right w:val="none" w:sz="0" w:space="0" w:color="auto"/>
                  </w:divBdr>
                </w:div>
                <w:div w:id="1966738937">
                  <w:marLeft w:val="0"/>
                  <w:marRight w:val="0"/>
                  <w:marTop w:val="0"/>
                  <w:marBottom w:val="0"/>
                  <w:divBdr>
                    <w:top w:val="none" w:sz="0" w:space="0" w:color="auto"/>
                    <w:left w:val="none" w:sz="0" w:space="0" w:color="auto"/>
                    <w:bottom w:val="none" w:sz="0" w:space="0" w:color="auto"/>
                    <w:right w:val="none" w:sz="0" w:space="0" w:color="auto"/>
                  </w:divBdr>
                </w:div>
                <w:div w:id="481311184">
                  <w:marLeft w:val="0"/>
                  <w:marRight w:val="0"/>
                  <w:marTop w:val="0"/>
                  <w:marBottom w:val="0"/>
                  <w:divBdr>
                    <w:top w:val="none" w:sz="0" w:space="0" w:color="auto"/>
                    <w:left w:val="none" w:sz="0" w:space="0" w:color="auto"/>
                    <w:bottom w:val="none" w:sz="0" w:space="0" w:color="auto"/>
                    <w:right w:val="none" w:sz="0" w:space="0" w:color="auto"/>
                  </w:divBdr>
                </w:div>
                <w:div w:id="60638424">
                  <w:marLeft w:val="0"/>
                  <w:marRight w:val="0"/>
                  <w:marTop w:val="0"/>
                  <w:marBottom w:val="0"/>
                  <w:divBdr>
                    <w:top w:val="none" w:sz="0" w:space="0" w:color="auto"/>
                    <w:left w:val="none" w:sz="0" w:space="0" w:color="auto"/>
                    <w:bottom w:val="none" w:sz="0" w:space="0" w:color="auto"/>
                    <w:right w:val="none" w:sz="0" w:space="0" w:color="auto"/>
                  </w:divBdr>
                </w:div>
                <w:div w:id="760758472">
                  <w:marLeft w:val="0"/>
                  <w:marRight w:val="0"/>
                  <w:marTop w:val="0"/>
                  <w:marBottom w:val="0"/>
                  <w:divBdr>
                    <w:top w:val="none" w:sz="0" w:space="0" w:color="auto"/>
                    <w:left w:val="none" w:sz="0" w:space="0" w:color="auto"/>
                    <w:bottom w:val="none" w:sz="0" w:space="0" w:color="auto"/>
                    <w:right w:val="none" w:sz="0" w:space="0" w:color="auto"/>
                  </w:divBdr>
                </w:div>
                <w:div w:id="1718776788">
                  <w:marLeft w:val="0"/>
                  <w:marRight w:val="0"/>
                  <w:marTop w:val="0"/>
                  <w:marBottom w:val="0"/>
                  <w:divBdr>
                    <w:top w:val="none" w:sz="0" w:space="0" w:color="auto"/>
                    <w:left w:val="none" w:sz="0" w:space="0" w:color="auto"/>
                    <w:bottom w:val="none" w:sz="0" w:space="0" w:color="auto"/>
                    <w:right w:val="none" w:sz="0" w:space="0" w:color="auto"/>
                  </w:divBdr>
                </w:div>
                <w:div w:id="1210416041">
                  <w:marLeft w:val="0"/>
                  <w:marRight w:val="0"/>
                  <w:marTop w:val="0"/>
                  <w:marBottom w:val="0"/>
                  <w:divBdr>
                    <w:top w:val="none" w:sz="0" w:space="0" w:color="auto"/>
                    <w:left w:val="none" w:sz="0" w:space="0" w:color="auto"/>
                    <w:bottom w:val="none" w:sz="0" w:space="0" w:color="auto"/>
                    <w:right w:val="none" w:sz="0" w:space="0" w:color="auto"/>
                  </w:divBdr>
                </w:div>
                <w:div w:id="1042708375">
                  <w:marLeft w:val="0"/>
                  <w:marRight w:val="0"/>
                  <w:marTop w:val="0"/>
                  <w:marBottom w:val="0"/>
                  <w:divBdr>
                    <w:top w:val="none" w:sz="0" w:space="0" w:color="auto"/>
                    <w:left w:val="none" w:sz="0" w:space="0" w:color="auto"/>
                    <w:bottom w:val="none" w:sz="0" w:space="0" w:color="auto"/>
                    <w:right w:val="none" w:sz="0" w:space="0" w:color="auto"/>
                  </w:divBdr>
                </w:div>
                <w:div w:id="2028942405">
                  <w:marLeft w:val="0"/>
                  <w:marRight w:val="0"/>
                  <w:marTop w:val="0"/>
                  <w:marBottom w:val="0"/>
                  <w:divBdr>
                    <w:top w:val="none" w:sz="0" w:space="0" w:color="auto"/>
                    <w:left w:val="none" w:sz="0" w:space="0" w:color="auto"/>
                    <w:bottom w:val="none" w:sz="0" w:space="0" w:color="auto"/>
                    <w:right w:val="none" w:sz="0" w:space="0" w:color="auto"/>
                  </w:divBdr>
                </w:div>
                <w:div w:id="1618218690">
                  <w:marLeft w:val="0"/>
                  <w:marRight w:val="0"/>
                  <w:marTop w:val="0"/>
                  <w:marBottom w:val="0"/>
                  <w:divBdr>
                    <w:top w:val="none" w:sz="0" w:space="0" w:color="auto"/>
                    <w:left w:val="none" w:sz="0" w:space="0" w:color="auto"/>
                    <w:bottom w:val="none" w:sz="0" w:space="0" w:color="auto"/>
                    <w:right w:val="none" w:sz="0" w:space="0" w:color="auto"/>
                  </w:divBdr>
                </w:div>
                <w:div w:id="746270900">
                  <w:marLeft w:val="0"/>
                  <w:marRight w:val="0"/>
                  <w:marTop w:val="0"/>
                  <w:marBottom w:val="0"/>
                  <w:divBdr>
                    <w:top w:val="none" w:sz="0" w:space="0" w:color="auto"/>
                    <w:left w:val="none" w:sz="0" w:space="0" w:color="auto"/>
                    <w:bottom w:val="none" w:sz="0" w:space="0" w:color="auto"/>
                    <w:right w:val="none" w:sz="0" w:space="0" w:color="auto"/>
                  </w:divBdr>
                </w:div>
                <w:div w:id="2094545536">
                  <w:marLeft w:val="0"/>
                  <w:marRight w:val="0"/>
                  <w:marTop w:val="0"/>
                  <w:marBottom w:val="0"/>
                  <w:divBdr>
                    <w:top w:val="none" w:sz="0" w:space="0" w:color="auto"/>
                    <w:left w:val="none" w:sz="0" w:space="0" w:color="auto"/>
                    <w:bottom w:val="none" w:sz="0" w:space="0" w:color="auto"/>
                    <w:right w:val="none" w:sz="0" w:space="0" w:color="auto"/>
                  </w:divBdr>
                </w:div>
                <w:div w:id="1400832231">
                  <w:marLeft w:val="0"/>
                  <w:marRight w:val="0"/>
                  <w:marTop w:val="0"/>
                  <w:marBottom w:val="0"/>
                  <w:divBdr>
                    <w:top w:val="none" w:sz="0" w:space="0" w:color="auto"/>
                    <w:left w:val="none" w:sz="0" w:space="0" w:color="auto"/>
                    <w:bottom w:val="none" w:sz="0" w:space="0" w:color="auto"/>
                    <w:right w:val="none" w:sz="0" w:space="0" w:color="auto"/>
                  </w:divBdr>
                </w:div>
                <w:div w:id="411048889">
                  <w:marLeft w:val="0"/>
                  <w:marRight w:val="0"/>
                  <w:marTop w:val="0"/>
                  <w:marBottom w:val="0"/>
                  <w:divBdr>
                    <w:top w:val="none" w:sz="0" w:space="0" w:color="auto"/>
                    <w:left w:val="none" w:sz="0" w:space="0" w:color="auto"/>
                    <w:bottom w:val="none" w:sz="0" w:space="0" w:color="auto"/>
                    <w:right w:val="none" w:sz="0" w:space="0" w:color="auto"/>
                  </w:divBdr>
                </w:div>
                <w:div w:id="371730684">
                  <w:marLeft w:val="0"/>
                  <w:marRight w:val="0"/>
                  <w:marTop w:val="0"/>
                  <w:marBottom w:val="0"/>
                  <w:divBdr>
                    <w:top w:val="none" w:sz="0" w:space="0" w:color="auto"/>
                    <w:left w:val="none" w:sz="0" w:space="0" w:color="auto"/>
                    <w:bottom w:val="none" w:sz="0" w:space="0" w:color="auto"/>
                    <w:right w:val="none" w:sz="0" w:space="0" w:color="auto"/>
                  </w:divBdr>
                </w:div>
                <w:div w:id="1483618894">
                  <w:marLeft w:val="0"/>
                  <w:marRight w:val="0"/>
                  <w:marTop w:val="0"/>
                  <w:marBottom w:val="0"/>
                  <w:divBdr>
                    <w:top w:val="none" w:sz="0" w:space="0" w:color="auto"/>
                    <w:left w:val="none" w:sz="0" w:space="0" w:color="auto"/>
                    <w:bottom w:val="none" w:sz="0" w:space="0" w:color="auto"/>
                    <w:right w:val="none" w:sz="0" w:space="0" w:color="auto"/>
                  </w:divBdr>
                </w:div>
                <w:div w:id="1510483489">
                  <w:marLeft w:val="0"/>
                  <w:marRight w:val="0"/>
                  <w:marTop w:val="0"/>
                  <w:marBottom w:val="0"/>
                  <w:divBdr>
                    <w:top w:val="none" w:sz="0" w:space="0" w:color="auto"/>
                    <w:left w:val="none" w:sz="0" w:space="0" w:color="auto"/>
                    <w:bottom w:val="none" w:sz="0" w:space="0" w:color="auto"/>
                    <w:right w:val="none" w:sz="0" w:space="0" w:color="auto"/>
                  </w:divBdr>
                </w:div>
                <w:div w:id="1141538184">
                  <w:marLeft w:val="0"/>
                  <w:marRight w:val="0"/>
                  <w:marTop w:val="0"/>
                  <w:marBottom w:val="0"/>
                  <w:divBdr>
                    <w:top w:val="none" w:sz="0" w:space="0" w:color="auto"/>
                    <w:left w:val="none" w:sz="0" w:space="0" w:color="auto"/>
                    <w:bottom w:val="none" w:sz="0" w:space="0" w:color="auto"/>
                    <w:right w:val="none" w:sz="0" w:space="0" w:color="auto"/>
                  </w:divBdr>
                </w:div>
                <w:div w:id="63451124">
                  <w:marLeft w:val="0"/>
                  <w:marRight w:val="0"/>
                  <w:marTop w:val="0"/>
                  <w:marBottom w:val="0"/>
                  <w:divBdr>
                    <w:top w:val="none" w:sz="0" w:space="0" w:color="auto"/>
                    <w:left w:val="none" w:sz="0" w:space="0" w:color="auto"/>
                    <w:bottom w:val="none" w:sz="0" w:space="0" w:color="auto"/>
                    <w:right w:val="none" w:sz="0" w:space="0" w:color="auto"/>
                  </w:divBdr>
                </w:div>
                <w:div w:id="955335875">
                  <w:marLeft w:val="0"/>
                  <w:marRight w:val="0"/>
                  <w:marTop w:val="0"/>
                  <w:marBottom w:val="0"/>
                  <w:divBdr>
                    <w:top w:val="none" w:sz="0" w:space="0" w:color="auto"/>
                    <w:left w:val="none" w:sz="0" w:space="0" w:color="auto"/>
                    <w:bottom w:val="none" w:sz="0" w:space="0" w:color="auto"/>
                    <w:right w:val="none" w:sz="0" w:space="0" w:color="auto"/>
                  </w:divBdr>
                </w:div>
                <w:div w:id="168566406">
                  <w:marLeft w:val="0"/>
                  <w:marRight w:val="0"/>
                  <w:marTop w:val="0"/>
                  <w:marBottom w:val="0"/>
                  <w:divBdr>
                    <w:top w:val="none" w:sz="0" w:space="0" w:color="auto"/>
                    <w:left w:val="none" w:sz="0" w:space="0" w:color="auto"/>
                    <w:bottom w:val="none" w:sz="0" w:space="0" w:color="auto"/>
                    <w:right w:val="none" w:sz="0" w:space="0" w:color="auto"/>
                  </w:divBdr>
                </w:div>
                <w:div w:id="228468424">
                  <w:marLeft w:val="0"/>
                  <w:marRight w:val="0"/>
                  <w:marTop w:val="0"/>
                  <w:marBottom w:val="0"/>
                  <w:divBdr>
                    <w:top w:val="none" w:sz="0" w:space="0" w:color="auto"/>
                    <w:left w:val="none" w:sz="0" w:space="0" w:color="auto"/>
                    <w:bottom w:val="none" w:sz="0" w:space="0" w:color="auto"/>
                    <w:right w:val="none" w:sz="0" w:space="0" w:color="auto"/>
                  </w:divBdr>
                </w:div>
                <w:div w:id="1285651685">
                  <w:marLeft w:val="0"/>
                  <w:marRight w:val="0"/>
                  <w:marTop w:val="0"/>
                  <w:marBottom w:val="0"/>
                  <w:divBdr>
                    <w:top w:val="none" w:sz="0" w:space="0" w:color="auto"/>
                    <w:left w:val="none" w:sz="0" w:space="0" w:color="auto"/>
                    <w:bottom w:val="none" w:sz="0" w:space="0" w:color="auto"/>
                    <w:right w:val="none" w:sz="0" w:space="0" w:color="auto"/>
                  </w:divBdr>
                </w:div>
                <w:div w:id="370426276">
                  <w:marLeft w:val="0"/>
                  <w:marRight w:val="0"/>
                  <w:marTop w:val="0"/>
                  <w:marBottom w:val="0"/>
                  <w:divBdr>
                    <w:top w:val="none" w:sz="0" w:space="0" w:color="auto"/>
                    <w:left w:val="none" w:sz="0" w:space="0" w:color="auto"/>
                    <w:bottom w:val="none" w:sz="0" w:space="0" w:color="auto"/>
                    <w:right w:val="none" w:sz="0" w:space="0" w:color="auto"/>
                  </w:divBdr>
                </w:div>
                <w:div w:id="1093162108">
                  <w:marLeft w:val="0"/>
                  <w:marRight w:val="0"/>
                  <w:marTop w:val="0"/>
                  <w:marBottom w:val="0"/>
                  <w:divBdr>
                    <w:top w:val="none" w:sz="0" w:space="0" w:color="auto"/>
                    <w:left w:val="none" w:sz="0" w:space="0" w:color="auto"/>
                    <w:bottom w:val="none" w:sz="0" w:space="0" w:color="auto"/>
                    <w:right w:val="none" w:sz="0" w:space="0" w:color="auto"/>
                  </w:divBdr>
                </w:div>
                <w:div w:id="1058019487">
                  <w:marLeft w:val="0"/>
                  <w:marRight w:val="0"/>
                  <w:marTop w:val="0"/>
                  <w:marBottom w:val="0"/>
                  <w:divBdr>
                    <w:top w:val="none" w:sz="0" w:space="0" w:color="auto"/>
                    <w:left w:val="none" w:sz="0" w:space="0" w:color="auto"/>
                    <w:bottom w:val="none" w:sz="0" w:space="0" w:color="auto"/>
                    <w:right w:val="none" w:sz="0" w:space="0" w:color="auto"/>
                  </w:divBdr>
                </w:div>
                <w:div w:id="487357021">
                  <w:marLeft w:val="0"/>
                  <w:marRight w:val="0"/>
                  <w:marTop w:val="0"/>
                  <w:marBottom w:val="0"/>
                  <w:divBdr>
                    <w:top w:val="none" w:sz="0" w:space="0" w:color="auto"/>
                    <w:left w:val="none" w:sz="0" w:space="0" w:color="auto"/>
                    <w:bottom w:val="none" w:sz="0" w:space="0" w:color="auto"/>
                    <w:right w:val="none" w:sz="0" w:space="0" w:color="auto"/>
                  </w:divBdr>
                </w:div>
                <w:div w:id="1736588442">
                  <w:marLeft w:val="0"/>
                  <w:marRight w:val="0"/>
                  <w:marTop w:val="0"/>
                  <w:marBottom w:val="0"/>
                  <w:divBdr>
                    <w:top w:val="none" w:sz="0" w:space="0" w:color="auto"/>
                    <w:left w:val="none" w:sz="0" w:space="0" w:color="auto"/>
                    <w:bottom w:val="none" w:sz="0" w:space="0" w:color="auto"/>
                    <w:right w:val="none" w:sz="0" w:space="0" w:color="auto"/>
                  </w:divBdr>
                </w:div>
                <w:div w:id="173225502">
                  <w:marLeft w:val="0"/>
                  <w:marRight w:val="0"/>
                  <w:marTop w:val="0"/>
                  <w:marBottom w:val="0"/>
                  <w:divBdr>
                    <w:top w:val="none" w:sz="0" w:space="0" w:color="auto"/>
                    <w:left w:val="none" w:sz="0" w:space="0" w:color="auto"/>
                    <w:bottom w:val="none" w:sz="0" w:space="0" w:color="auto"/>
                    <w:right w:val="none" w:sz="0" w:space="0" w:color="auto"/>
                  </w:divBdr>
                </w:div>
                <w:div w:id="958755337">
                  <w:marLeft w:val="0"/>
                  <w:marRight w:val="0"/>
                  <w:marTop w:val="0"/>
                  <w:marBottom w:val="0"/>
                  <w:divBdr>
                    <w:top w:val="none" w:sz="0" w:space="0" w:color="auto"/>
                    <w:left w:val="none" w:sz="0" w:space="0" w:color="auto"/>
                    <w:bottom w:val="none" w:sz="0" w:space="0" w:color="auto"/>
                    <w:right w:val="none" w:sz="0" w:space="0" w:color="auto"/>
                  </w:divBdr>
                </w:div>
                <w:div w:id="2109429237">
                  <w:marLeft w:val="0"/>
                  <w:marRight w:val="0"/>
                  <w:marTop w:val="0"/>
                  <w:marBottom w:val="0"/>
                  <w:divBdr>
                    <w:top w:val="none" w:sz="0" w:space="0" w:color="auto"/>
                    <w:left w:val="none" w:sz="0" w:space="0" w:color="auto"/>
                    <w:bottom w:val="none" w:sz="0" w:space="0" w:color="auto"/>
                    <w:right w:val="none" w:sz="0" w:space="0" w:color="auto"/>
                  </w:divBdr>
                </w:div>
                <w:div w:id="1237546002">
                  <w:marLeft w:val="0"/>
                  <w:marRight w:val="0"/>
                  <w:marTop w:val="0"/>
                  <w:marBottom w:val="0"/>
                  <w:divBdr>
                    <w:top w:val="none" w:sz="0" w:space="0" w:color="auto"/>
                    <w:left w:val="none" w:sz="0" w:space="0" w:color="auto"/>
                    <w:bottom w:val="none" w:sz="0" w:space="0" w:color="auto"/>
                    <w:right w:val="none" w:sz="0" w:space="0" w:color="auto"/>
                  </w:divBdr>
                </w:div>
                <w:div w:id="195319668">
                  <w:marLeft w:val="0"/>
                  <w:marRight w:val="0"/>
                  <w:marTop w:val="0"/>
                  <w:marBottom w:val="0"/>
                  <w:divBdr>
                    <w:top w:val="none" w:sz="0" w:space="0" w:color="auto"/>
                    <w:left w:val="none" w:sz="0" w:space="0" w:color="auto"/>
                    <w:bottom w:val="none" w:sz="0" w:space="0" w:color="auto"/>
                    <w:right w:val="none" w:sz="0" w:space="0" w:color="auto"/>
                  </w:divBdr>
                </w:div>
                <w:div w:id="610936794">
                  <w:marLeft w:val="0"/>
                  <w:marRight w:val="0"/>
                  <w:marTop w:val="0"/>
                  <w:marBottom w:val="0"/>
                  <w:divBdr>
                    <w:top w:val="none" w:sz="0" w:space="0" w:color="auto"/>
                    <w:left w:val="none" w:sz="0" w:space="0" w:color="auto"/>
                    <w:bottom w:val="none" w:sz="0" w:space="0" w:color="auto"/>
                    <w:right w:val="none" w:sz="0" w:space="0" w:color="auto"/>
                  </w:divBdr>
                </w:div>
                <w:div w:id="1478761982">
                  <w:marLeft w:val="0"/>
                  <w:marRight w:val="0"/>
                  <w:marTop w:val="0"/>
                  <w:marBottom w:val="0"/>
                  <w:divBdr>
                    <w:top w:val="none" w:sz="0" w:space="0" w:color="auto"/>
                    <w:left w:val="none" w:sz="0" w:space="0" w:color="auto"/>
                    <w:bottom w:val="none" w:sz="0" w:space="0" w:color="auto"/>
                    <w:right w:val="none" w:sz="0" w:space="0" w:color="auto"/>
                  </w:divBdr>
                </w:div>
                <w:div w:id="881865028">
                  <w:marLeft w:val="0"/>
                  <w:marRight w:val="0"/>
                  <w:marTop w:val="0"/>
                  <w:marBottom w:val="0"/>
                  <w:divBdr>
                    <w:top w:val="none" w:sz="0" w:space="0" w:color="auto"/>
                    <w:left w:val="none" w:sz="0" w:space="0" w:color="auto"/>
                    <w:bottom w:val="none" w:sz="0" w:space="0" w:color="auto"/>
                    <w:right w:val="none" w:sz="0" w:space="0" w:color="auto"/>
                  </w:divBdr>
                </w:div>
                <w:div w:id="323164781">
                  <w:marLeft w:val="0"/>
                  <w:marRight w:val="0"/>
                  <w:marTop w:val="0"/>
                  <w:marBottom w:val="0"/>
                  <w:divBdr>
                    <w:top w:val="none" w:sz="0" w:space="0" w:color="auto"/>
                    <w:left w:val="none" w:sz="0" w:space="0" w:color="auto"/>
                    <w:bottom w:val="none" w:sz="0" w:space="0" w:color="auto"/>
                    <w:right w:val="none" w:sz="0" w:space="0" w:color="auto"/>
                  </w:divBdr>
                </w:div>
                <w:div w:id="1240480916">
                  <w:marLeft w:val="0"/>
                  <w:marRight w:val="0"/>
                  <w:marTop w:val="0"/>
                  <w:marBottom w:val="0"/>
                  <w:divBdr>
                    <w:top w:val="none" w:sz="0" w:space="0" w:color="auto"/>
                    <w:left w:val="none" w:sz="0" w:space="0" w:color="auto"/>
                    <w:bottom w:val="none" w:sz="0" w:space="0" w:color="auto"/>
                    <w:right w:val="none" w:sz="0" w:space="0" w:color="auto"/>
                  </w:divBdr>
                </w:div>
                <w:div w:id="319846222">
                  <w:marLeft w:val="0"/>
                  <w:marRight w:val="0"/>
                  <w:marTop w:val="0"/>
                  <w:marBottom w:val="0"/>
                  <w:divBdr>
                    <w:top w:val="none" w:sz="0" w:space="0" w:color="auto"/>
                    <w:left w:val="none" w:sz="0" w:space="0" w:color="auto"/>
                    <w:bottom w:val="none" w:sz="0" w:space="0" w:color="auto"/>
                    <w:right w:val="none" w:sz="0" w:space="0" w:color="auto"/>
                  </w:divBdr>
                </w:div>
                <w:div w:id="116804586">
                  <w:marLeft w:val="0"/>
                  <w:marRight w:val="0"/>
                  <w:marTop w:val="0"/>
                  <w:marBottom w:val="0"/>
                  <w:divBdr>
                    <w:top w:val="none" w:sz="0" w:space="0" w:color="auto"/>
                    <w:left w:val="none" w:sz="0" w:space="0" w:color="auto"/>
                    <w:bottom w:val="none" w:sz="0" w:space="0" w:color="auto"/>
                    <w:right w:val="none" w:sz="0" w:space="0" w:color="auto"/>
                  </w:divBdr>
                </w:div>
                <w:div w:id="1847286790">
                  <w:marLeft w:val="0"/>
                  <w:marRight w:val="0"/>
                  <w:marTop w:val="0"/>
                  <w:marBottom w:val="0"/>
                  <w:divBdr>
                    <w:top w:val="none" w:sz="0" w:space="0" w:color="auto"/>
                    <w:left w:val="none" w:sz="0" w:space="0" w:color="auto"/>
                    <w:bottom w:val="none" w:sz="0" w:space="0" w:color="auto"/>
                    <w:right w:val="none" w:sz="0" w:space="0" w:color="auto"/>
                  </w:divBdr>
                </w:div>
                <w:div w:id="1909538688">
                  <w:marLeft w:val="0"/>
                  <w:marRight w:val="0"/>
                  <w:marTop w:val="0"/>
                  <w:marBottom w:val="0"/>
                  <w:divBdr>
                    <w:top w:val="none" w:sz="0" w:space="0" w:color="auto"/>
                    <w:left w:val="none" w:sz="0" w:space="0" w:color="auto"/>
                    <w:bottom w:val="none" w:sz="0" w:space="0" w:color="auto"/>
                    <w:right w:val="none" w:sz="0" w:space="0" w:color="auto"/>
                  </w:divBdr>
                </w:div>
                <w:div w:id="1015418647">
                  <w:marLeft w:val="0"/>
                  <w:marRight w:val="0"/>
                  <w:marTop w:val="0"/>
                  <w:marBottom w:val="0"/>
                  <w:divBdr>
                    <w:top w:val="none" w:sz="0" w:space="0" w:color="auto"/>
                    <w:left w:val="none" w:sz="0" w:space="0" w:color="auto"/>
                    <w:bottom w:val="none" w:sz="0" w:space="0" w:color="auto"/>
                    <w:right w:val="none" w:sz="0" w:space="0" w:color="auto"/>
                  </w:divBdr>
                </w:div>
                <w:div w:id="1605310454">
                  <w:marLeft w:val="0"/>
                  <w:marRight w:val="0"/>
                  <w:marTop w:val="0"/>
                  <w:marBottom w:val="0"/>
                  <w:divBdr>
                    <w:top w:val="none" w:sz="0" w:space="0" w:color="auto"/>
                    <w:left w:val="none" w:sz="0" w:space="0" w:color="auto"/>
                    <w:bottom w:val="none" w:sz="0" w:space="0" w:color="auto"/>
                    <w:right w:val="none" w:sz="0" w:space="0" w:color="auto"/>
                  </w:divBdr>
                </w:div>
                <w:div w:id="1483817012">
                  <w:marLeft w:val="0"/>
                  <w:marRight w:val="0"/>
                  <w:marTop w:val="0"/>
                  <w:marBottom w:val="0"/>
                  <w:divBdr>
                    <w:top w:val="none" w:sz="0" w:space="0" w:color="auto"/>
                    <w:left w:val="none" w:sz="0" w:space="0" w:color="auto"/>
                    <w:bottom w:val="none" w:sz="0" w:space="0" w:color="auto"/>
                    <w:right w:val="none" w:sz="0" w:space="0" w:color="auto"/>
                  </w:divBdr>
                </w:div>
                <w:div w:id="436365611">
                  <w:marLeft w:val="0"/>
                  <w:marRight w:val="0"/>
                  <w:marTop w:val="0"/>
                  <w:marBottom w:val="0"/>
                  <w:divBdr>
                    <w:top w:val="none" w:sz="0" w:space="0" w:color="auto"/>
                    <w:left w:val="none" w:sz="0" w:space="0" w:color="auto"/>
                    <w:bottom w:val="none" w:sz="0" w:space="0" w:color="auto"/>
                    <w:right w:val="none" w:sz="0" w:space="0" w:color="auto"/>
                  </w:divBdr>
                </w:div>
                <w:div w:id="888763062">
                  <w:marLeft w:val="0"/>
                  <w:marRight w:val="0"/>
                  <w:marTop w:val="0"/>
                  <w:marBottom w:val="0"/>
                  <w:divBdr>
                    <w:top w:val="none" w:sz="0" w:space="0" w:color="auto"/>
                    <w:left w:val="none" w:sz="0" w:space="0" w:color="auto"/>
                    <w:bottom w:val="none" w:sz="0" w:space="0" w:color="auto"/>
                    <w:right w:val="none" w:sz="0" w:space="0" w:color="auto"/>
                  </w:divBdr>
                </w:div>
                <w:div w:id="1623345862">
                  <w:marLeft w:val="0"/>
                  <w:marRight w:val="0"/>
                  <w:marTop w:val="0"/>
                  <w:marBottom w:val="0"/>
                  <w:divBdr>
                    <w:top w:val="none" w:sz="0" w:space="0" w:color="auto"/>
                    <w:left w:val="none" w:sz="0" w:space="0" w:color="auto"/>
                    <w:bottom w:val="none" w:sz="0" w:space="0" w:color="auto"/>
                    <w:right w:val="none" w:sz="0" w:space="0" w:color="auto"/>
                  </w:divBdr>
                </w:div>
                <w:div w:id="707801622">
                  <w:marLeft w:val="0"/>
                  <w:marRight w:val="0"/>
                  <w:marTop w:val="0"/>
                  <w:marBottom w:val="0"/>
                  <w:divBdr>
                    <w:top w:val="none" w:sz="0" w:space="0" w:color="auto"/>
                    <w:left w:val="none" w:sz="0" w:space="0" w:color="auto"/>
                    <w:bottom w:val="none" w:sz="0" w:space="0" w:color="auto"/>
                    <w:right w:val="none" w:sz="0" w:space="0" w:color="auto"/>
                  </w:divBdr>
                </w:div>
                <w:div w:id="2146193669">
                  <w:marLeft w:val="0"/>
                  <w:marRight w:val="0"/>
                  <w:marTop w:val="0"/>
                  <w:marBottom w:val="0"/>
                  <w:divBdr>
                    <w:top w:val="none" w:sz="0" w:space="0" w:color="auto"/>
                    <w:left w:val="none" w:sz="0" w:space="0" w:color="auto"/>
                    <w:bottom w:val="none" w:sz="0" w:space="0" w:color="auto"/>
                    <w:right w:val="none" w:sz="0" w:space="0" w:color="auto"/>
                  </w:divBdr>
                </w:div>
                <w:div w:id="1128663693">
                  <w:marLeft w:val="0"/>
                  <w:marRight w:val="0"/>
                  <w:marTop w:val="0"/>
                  <w:marBottom w:val="0"/>
                  <w:divBdr>
                    <w:top w:val="none" w:sz="0" w:space="0" w:color="auto"/>
                    <w:left w:val="none" w:sz="0" w:space="0" w:color="auto"/>
                    <w:bottom w:val="none" w:sz="0" w:space="0" w:color="auto"/>
                    <w:right w:val="none" w:sz="0" w:space="0" w:color="auto"/>
                  </w:divBdr>
                </w:div>
                <w:div w:id="1205411491">
                  <w:marLeft w:val="0"/>
                  <w:marRight w:val="0"/>
                  <w:marTop w:val="0"/>
                  <w:marBottom w:val="0"/>
                  <w:divBdr>
                    <w:top w:val="none" w:sz="0" w:space="0" w:color="auto"/>
                    <w:left w:val="none" w:sz="0" w:space="0" w:color="auto"/>
                    <w:bottom w:val="none" w:sz="0" w:space="0" w:color="auto"/>
                    <w:right w:val="none" w:sz="0" w:space="0" w:color="auto"/>
                  </w:divBdr>
                </w:div>
                <w:div w:id="1993750153">
                  <w:marLeft w:val="0"/>
                  <w:marRight w:val="0"/>
                  <w:marTop w:val="0"/>
                  <w:marBottom w:val="0"/>
                  <w:divBdr>
                    <w:top w:val="none" w:sz="0" w:space="0" w:color="auto"/>
                    <w:left w:val="none" w:sz="0" w:space="0" w:color="auto"/>
                    <w:bottom w:val="none" w:sz="0" w:space="0" w:color="auto"/>
                    <w:right w:val="none" w:sz="0" w:space="0" w:color="auto"/>
                  </w:divBdr>
                </w:div>
                <w:div w:id="805050846">
                  <w:marLeft w:val="0"/>
                  <w:marRight w:val="0"/>
                  <w:marTop w:val="0"/>
                  <w:marBottom w:val="0"/>
                  <w:divBdr>
                    <w:top w:val="none" w:sz="0" w:space="0" w:color="auto"/>
                    <w:left w:val="none" w:sz="0" w:space="0" w:color="auto"/>
                    <w:bottom w:val="none" w:sz="0" w:space="0" w:color="auto"/>
                    <w:right w:val="none" w:sz="0" w:space="0" w:color="auto"/>
                  </w:divBdr>
                </w:div>
                <w:div w:id="1533692297">
                  <w:marLeft w:val="0"/>
                  <w:marRight w:val="0"/>
                  <w:marTop w:val="0"/>
                  <w:marBottom w:val="0"/>
                  <w:divBdr>
                    <w:top w:val="none" w:sz="0" w:space="0" w:color="auto"/>
                    <w:left w:val="none" w:sz="0" w:space="0" w:color="auto"/>
                    <w:bottom w:val="none" w:sz="0" w:space="0" w:color="auto"/>
                    <w:right w:val="none" w:sz="0" w:space="0" w:color="auto"/>
                  </w:divBdr>
                </w:div>
                <w:div w:id="981541611">
                  <w:marLeft w:val="0"/>
                  <w:marRight w:val="0"/>
                  <w:marTop w:val="0"/>
                  <w:marBottom w:val="0"/>
                  <w:divBdr>
                    <w:top w:val="none" w:sz="0" w:space="0" w:color="auto"/>
                    <w:left w:val="none" w:sz="0" w:space="0" w:color="auto"/>
                    <w:bottom w:val="none" w:sz="0" w:space="0" w:color="auto"/>
                    <w:right w:val="none" w:sz="0" w:space="0" w:color="auto"/>
                  </w:divBdr>
                </w:div>
                <w:div w:id="547303121">
                  <w:marLeft w:val="0"/>
                  <w:marRight w:val="0"/>
                  <w:marTop w:val="0"/>
                  <w:marBottom w:val="0"/>
                  <w:divBdr>
                    <w:top w:val="none" w:sz="0" w:space="0" w:color="auto"/>
                    <w:left w:val="none" w:sz="0" w:space="0" w:color="auto"/>
                    <w:bottom w:val="none" w:sz="0" w:space="0" w:color="auto"/>
                    <w:right w:val="none" w:sz="0" w:space="0" w:color="auto"/>
                  </w:divBdr>
                </w:div>
                <w:div w:id="686443686">
                  <w:marLeft w:val="0"/>
                  <w:marRight w:val="0"/>
                  <w:marTop w:val="0"/>
                  <w:marBottom w:val="0"/>
                  <w:divBdr>
                    <w:top w:val="none" w:sz="0" w:space="0" w:color="auto"/>
                    <w:left w:val="none" w:sz="0" w:space="0" w:color="auto"/>
                    <w:bottom w:val="none" w:sz="0" w:space="0" w:color="auto"/>
                    <w:right w:val="none" w:sz="0" w:space="0" w:color="auto"/>
                  </w:divBdr>
                </w:div>
                <w:div w:id="709496968">
                  <w:marLeft w:val="0"/>
                  <w:marRight w:val="0"/>
                  <w:marTop w:val="0"/>
                  <w:marBottom w:val="0"/>
                  <w:divBdr>
                    <w:top w:val="none" w:sz="0" w:space="0" w:color="auto"/>
                    <w:left w:val="none" w:sz="0" w:space="0" w:color="auto"/>
                    <w:bottom w:val="none" w:sz="0" w:space="0" w:color="auto"/>
                    <w:right w:val="none" w:sz="0" w:space="0" w:color="auto"/>
                  </w:divBdr>
                </w:div>
                <w:div w:id="1074817156">
                  <w:marLeft w:val="0"/>
                  <w:marRight w:val="0"/>
                  <w:marTop w:val="0"/>
                  <w:marBottom w:val="0"/>
                  <w:divBdr>
                    <w:top w:val="none" w:sz="0" w:space="0" w:color="auto"/>
                    <w:left w:val="none" w:sz="0" w:space="0" w:color="auto"/>
                    <w:bottom w:val="none" w:sz="0" w:space="0" w:color="auto"/>
                    <w:right w:val="none" w:sz="0" w:space="0" w:color="auto"/>
                  </w:divBdr>
                </w:div>
                <w:div w:id="986591301">
                  <w:marLeft w:val="0"/>
                  <w:marRight w:val="0"/>
                  <w:marTop w:val="0"/>
                  <w:marBottom w:val="0"/>
                  <w:divBdr>
                    <w:top w:val="none" w:sz="0" w:space="0" w:color="auto"/>
                    <w:left w:val="none" w:sz="0" w:space="0" w:color="auto"/>
                    <w:bottom w:val="none" w:sz="0" w:space="0" w:color="auto"/>
                    <w:right w:val="none" w:sz="0" w:space="0" w:color="auto"/>
                  </w:divBdr>
                </w:div>
                <w:div w:id="1694334195">
                  <w:marLeft w:val="0"/>
                  <w:marRight w:val="0"/>
                  <w:marTop w:val="0"/>
                  <w:marBottom w:val="0"/>
                  <w:divBdr>
                    <w:top w:val="none" w:sz="0" w:space="0" w:color="auto"/>
                    <w:left w:val="none" w:sz="0" w:space="0" w:color="auto"/>
                    <w:bottom w:val="none" w:sz="0" w:space="0" w:color="auto"/>
                    <w:right w:val="none" w:sz="0" w:space="0" w:color="auto"/>
                  </w:divBdr>
                </w:div>
                <w:div w:id="861625494">
                  <w:marLeft w:val="0"/>
                  <w:marRight w:val="0"/>
                  <w:marTop w:val="0"/>
                  <w:marBottom w:val="0"/>
                  <w:divBdr>
                    <w:top w:val="none" w:sz="0" w:space="0" w:color="auto"/>
                    <w:left w:val="none" w:sz="0" w:space="0" w:color="auto"/>
                    <w:bottom w:val="none" w:sz="0" w:space="0" w:color="auto"/>
                    <w:right w:val="none" w:sz="0" w:space="0" w:color="auto"/>
                  </w:divBdr>
                </w:div>
                <w:div w:id="451678395">
                  <w:marLeft w:val="0"/>
                  <w:marRight w:val="0"/>
                  <w:marTop w:val="0"/>
                  <w:marBottom w:val="0"/>
                  <w:divBdr>
                    <w:top w:val="none" w:sz="0" w:space="0" w:color="auto"/>
                    <w:left w:val="none" w:sz="0" w:space="0" w:color="auto"/>
                    <w:bottom w:val="none" w:sz="0" w:space="0" w:color="auto"/>
                    <w:right w:val="none" w:sz="0" w:space="0" w:color="auto"/>
                  </w:divBdr>
                </w:div>
                <w:div w:id="1566725107">
                  <w:marLeft w:val="0"/>
                  <w:marRight w:val="0"/>
                  <w:marTop w:val="0"/>
                  <w:marBottom w:val="0"/>
                  <w:divBdr>
                    <w:top w:val="none" w:sz="0" w:space="0" w:color="auto"/>
                    <w:left w:val="none" w:sz="0" w:space="0" w:color="auto"/>
                    <w:bottom w:val="none" w:sz="0" w:space="0" w:color="auto"/>
                    <w:right w:val="none" w:sz="0" w:space="0" w:color="auto"/>
                  </w:divBdr>
                </w:div>
                <w:div w:id="672612943">
                  <w:marLeft w:val="0"/>
                  <w:marRight w:val="0"/>
                  <w:marTop w:val="0"/>
                  <w:marBottom w:val="0"/>
                  <w:divBdr>
                    <w:top w:val="none" w:sz="0" w:space="0" w:color="auto"/>
                    <w:left w:val="none" w:sz="0" w:space="0" w:color="auto"/>
                    <w:bottom w:val="none" w:sz="0" w:space="0" w:color="auto"/>
                    <w:right w:val="none" w:sz="0" w:space="0" w:color="auto"/>
                  </w:divBdr>
                </w:div>
                <w:div w:id="1918779781">
                  <w:marLeft w:val="0"/>
                  <w:marRight w:val="0"/>
                  <w:marTop w:val="0"/>
                  <w:marBottom w:val="0"/>
                  <w:divBdr>
                    <w:top w:val="none" w:sz="0" w:space="0" w:color="auto"/>
                    <w:left w:val="none" w:sz="0" w:space="0" w:color="auto"/>
                    <w:bottom w:val="none" w:sz="0" w:space="0" w:color="auto"/>
                    <w:right w:val="none" w:sz="0" w:space="0" w:color="auto"/>
                  </w:divBdr>
                </w:div>
                <w:div w:id="436295204">
                  <w:marLeft w:val="0"/>
                  <w:marRight w:val="0"/>
                  <w:marTop w:val="0"/>
                  <w:marBottom w:val="0"/>
                  <w:divBdr>
                    <w:top w:val="none" w:sz="0" w:space="0" w:color="auto"/>
                    <w:left w:val="none" w:sz="0" w:space="0" w:color="auto"/>
                    <w:bottom w:val="none" w:sz="0" w:space="0" w:color="auto"/>
                    <w:right w:val="none" w:sz="0" w:space="0" w:color="auto"/>
                  </w:divBdr>
                </w:div>
                <w:div w:id="1091007715">
                  <w:marLeft w:val="0"/>
                  <w:marRight w:val="0"/>
                  <w:marTop w:val="0"/>
                  <w:marBottom w:val="0"/>
                  <w:divBdr>
                    <w:top w:val="none" w:sz="0" w:space="0" w:color="auto"/>
                    <w:left w:val="none" w:sz="0" w:space="0" w:color="auto"/>
                    <w:bottom w:val="none" w:sz="0" w:space="0" w:color="auto"/>
                    <w:right w:val="none" w:sz="0" w:space="0" w:color="auto"/>
                  </w:divBdr>
                </w:div>
                <w:div w:id="1616329906">
                  <w:marLeft w:val="0"/>
                  <w:marRight w:val="0"/>
                  <w:marTop w:val="0"/>
                  <w:marBottom w:val="0"/>
                  <w:divBdr>
                    <w:top w:val="none" w:sz="0" w:space="0" w:color="auto"/>
                    <w:left w:val="none" w:sz="0" w:space="0" w:color="auto"/>
                    <w:bottom w:val="none" w:sz="0" w:space="0" w:color="auto"/>
                    <w:right w:val="none" w:sz="0" w:space="0" w:color="auto"/>
                  </w:divBdr>
                </w:div>
                <w:div w:id="152181443">
                  <w:marLeft w:val="0"/>
                  <w:marRight w:val="0"/>
                  <w:marTop w:val="0"/>
                  <w:marBottom w:val="0"/>
                  <w:divBdr>
                    <w:top w:val="none" w:sz="0" w:space="0" w:color="auto"/>
                    <w:left w:val="none" w:sz="0" w:space="0" w:color="auto"/>
                    <w:bottom w:val="none" w:sz="0" w:space="0" w:color="auto"/>
                    <w:right w:val="none" w:sz="0" w:space="0" w:color="auto"/>
                  </w:divBdr>
                </w:div>
                <w:div w:id="823395517">
                  <w:marLeft w:val="0"/>
                  <w:marRight w:val="0"/>
                  <w:marTop w:val="0"/>
                  <w:marBottom w:val="0"/>
                  <w:divBdr>
                    <w:top w:val="none" w:sz="0" w:space="0" w:color="auto"/>
                    <w:left w:val="none" w:sz="0" w:space="0" w:color="auto"/>
                    <w:bottom w:val="none" w:sz="0" w:space="0" w:color="auto"/>
                    <w:right w:val="none" w:sz="0" w:space="0" w:color="auto"/>
                  </w:divBdr>
                </w:div>
                <w:div w:id="1650357964">
                  <w:marLeft w:val="0"/>
                  <w:marRight w:val="0"/>
                  <w:marTop w:val="0"/>
                  <w:marBottom w:val="0"/>
                  <w:divBdr>
                    <w:top w:val="none" w:sz="0" w:space="0" w:color="auto"/>
                    <w:left w:val="none" w:sz="0" w:space="0" w:color="auto"/>
                    <w:bottom w:val="none" w:sz="0" w:space="0" w:color="auto"/>
                    <w:right w:val="none" w:sz="0" w:space="0" w:color="auto"/>
                  </w:divBdr>
                </w:div>
                <w:div w:id="225334989">
                  <w:marLeft w:val="0"/>
                  <w:marRight w:val="0"/>
                  <w:marTop w:val="0"/>
                  <w:marBottom w:val="0"/>
                  <w:divBdr>
                    <w:top w:val="none" w:sz="0" w:space="0" w:color="auto"/>
                    <w:left w:val="none" w:sz="0" w:space="0" w:color="auto"/>
                    <w:bottom w:val="none" w:sz="0" w:space="0" w:color="auto"/>
                    <w:right w:val="none" w:sz="0" w:space="0" w:color="auto"/>
                  </w:divBdr>
                </w:div>
              </w:divsChild>
            </w:div>
            <w:div w:id="390546422">
              <w:marLeft w:val="0"/>
              <w:marRight w:val="0"/>
              <w:marTop w:val="0"/>
              <w:marBottom w:val="0"/>
              <w:divBdr>
                <w:top w:val="none" w:sz="0" w:space="0" w:color="auto"/>
                <w:left w:val="none" w:sz="0" w:space="0" w:color="auto"/>
                <w:bottom w:val="none" w:sz="0" w:space="0" w:color="auto"/>
                <w:right w:val="none" w:sz="0" w:space="0" w:color="auto"/>
              </w:divBdr>
              <w:divsChild>
                <w:div w:id="574821788">
                  <w:marLeft w:val="0"/>
                  <w:marRight w:val="0"/>
                  <w:marTop w:val="0"/>
                  <w:marBottom w:val="0"/>
                  <w:divBdr>
                    <w:top w:val="none" w:sz="0" w:space="0" w:color="auto"/>
                    <w:left w:val="none" w:sz="0" w:space="0" w:color="auto"/>
                    <w:bottom w:val="none" w:sz="0" w:space="0" w:color="auto"/>
                    <w:right w:val="none" w:sz="0" w:space="0" w:color="auto"/>
                  </w:divBdr>
                </w:div>
                <w:div w:id="346180826">
                  <w:marLeft w:val="0"/>
                  <w:marRight w:val="0"/>
                  <w:marTop w:val="0"/>
                  <w:marBottom w:val="0"/>
                  <w:divBdr>
                    <w:top w:val="none" w:sz="0" w:space="0" w:color="auto"/>
                    <w:left w:val="none" w:sz="0" w:space="0" w:color="auto"/>
                    <w:bottom w:val="none" w:sz="0" w:space="0" w:color="auto"/>
                    <w:right w:val="none" w:sz="0" w:space="0" w:color="auto"/>
                  </w:divBdr>
                </w:div>
                <w:div w:id="1984038352">
                  <w:marLeft w:val="0"/>
                  <w:marRight w:val="0"/>
                  <w:marTop w:val="0"/>
                  <w:marBottom w:val="0"/>
                  <w:divBdr>
                    <w:top w:val="none" w:sz="0" w:space="0" w:color="auto"/>
                    <w:left w:val="none" w:sz="0" w:space="0" w:color="auto"/>
                    <w:bottom w:val="none" w:sz="0" w:space="0" w:color="auto"/>
                    <w:right w:val="none" w:sz="0" w:space="0" w:color="auto"/>
                  </w:divBdr>
                </w:div>
                <w:div w:id="2143885624">
                  <w:marLeft w:val="0"/>
                  <w:marRight w:val="0"/>
                  <w:marTop w:val="0"/>
                  <w:marBottom w:val="0"/>
                  <w:divBdr>
                    <w:top w:val="none" w:sz="0" w:space="0" w:color="auto"/>
                    <w:left w:val="none" w:sz="0" w:space="0" w:color="auto"/>
                    <w:bottom w:val="none" w:sz="0" w:space="0" w:color="auto"/>
                    <w:right w:val="none" w:sz="0" w:space="0" w:color="auto"/>
                  </w:divBdr>
                </w:div>
                <w:div w:id="328100908">
                  <w:marLeft w:val="0"/>
                  <w:marRight w:val="0"/>
                  <w:marTop w:val="0"/>
                  <w:marBottom w:val="0"/>
                  <w:divBdr>
                    <w:top w:val="none" w:sz="0" w:space="0" w:color="auto"/>
                    <w:left w:val="none" w:sz="0" w:space="0" w:color="auto"/>
                    <w:bottom w:val="none" w:sz="0" w:space="0" w:color="auto"/>
                    <w:right w:val="none" w:sz="0" w:space="0" w:color="auto"/>
                  </w:divBdr>
                </w:div>
                <w:div w:id="1958100247">
                  <w:marLeft w:val="0"/>
                  <w:marRight w:val="0"/>
                  <w:marTop w:val="0"/>
                  <w:marBottom w:val="0"/>
                  <w:divBdr>
                    <w:top w:val="none" w:sz="0" w:space="0" w:color="auto"/>
                    <w:left w:val="none" w:sz="0" w:space="0" w:color="auto"/>
                    <w:bottom w:val="none" w:sz="0" w:space="0" w:color="auto"/>
                    <w:right w:val="none" w:sz="0" w:space="0" w:color="auto"/>
                  </w:divBdr>
                </w:div>
                <w:div w:id="897320554">
                  <w:marLeft w:val="0"/>
                  <w:marRight w:val="0"/>
                  <w:marTop w:val="0"/>
                  <w:marBottom w:val="0"/>
                  <w:divBdr>
                    <w:top w:val="none" w:sz="0" w:space="0" w:color="auto"/>
                    <w:left w:val="none" w:sz="0" w:space="0" w:color="auto"/>
                    <w:bottom w:val="none" w:sz="0" w:space="0" w:color="auto"/>
                    <w:right w:val="none" w:sz="0" w:space="0" w:color="auto"/>
                  </w:divBdr>
                </w:div>
                <w:div w:id="562641407">
                  <w:marLeft w:val="0"/>
                  <w:marRight w:val="0"/>
                  <w:marTop w:val="0"/>
                  <w:marBottom w:val="0"/>
                  <w:divBdr>
                    <w:top w:val="none" w:sz="0" w:space="0" w:color="auto"/>
                    <w:left w:val="none" w:sz="0" w:space="0" w:color="auto"/>
                    <w:bottom w:val="none" w:sz="0" w:space="0" w:color="auto"/>
                    <w:right w:val="none" w:sz="0" w:space="0" w:color="auto"/>
                  </w:divBdr>
                </w:div>
                <w:div w:id="8719872">
                  <w:marLeft w:val="0"/>
                  <w:marRight w:val="0"/>
                  <w:marTop w:val="0"/>
                  <w:marBottom w:val="0"/>
                  <w:divBdr>
                    <w:top w:val="none" w:sz="0" w:space="0" w:color="auto"/>
                    <w:left w:val="none" w:sz="0" w:space="0" w:color="auto"/>
                    <w:bottom w:val="none" w:sz="0" w:space="0" w:color="auto"/>
                    <w:right w:val="none" w:sz="0" w:space="0" w:color="auto"/>
                  </w:divBdr>
                </w:div>
                <w:div w:id="823618530">
                  <w:marLeft w:val="0"/>
                  <w:marRight w:val="0"/>
                  <w:marTop w:val="0"/>
                  <w:marBottom w:val="0"/>
                  <w:divBdr>
                    <w:top w:val="none" w:sz="0" w:space="0" w:color="auto"/>
                    <w:left w:val="none" w:sz="0" w:space="0" w:color="auto"/>
                    <w:bottom w:val="none" w:sz="0" w:space="0" w:color="auto"/>
                    <w:right w:val="none" w:sz="0" w:space="0" w:color="auto"/>
                  </w:divBdr>
                </w:div>
                <w:div w:id="1872453058">
                  <w:marLeft w:val="0"/>
                  <w:marRight w:val="0"/>
                  <w:marTop w:val="0"/>
                  <w:marBottom w:val="0"/>
                  <w:divBdr>
                    <w:top w:val="none" w:sz="0" w:space="0" w:color="auto"/>
                    <w:left w:val="none" w:sz="0" w:space="0" w:color="auto"/>
                    <w:bottom w:val="none" w:sz="0" w:space="0" w:color="auto"/>
                    <w:right w:val="none" w:sz="0" w:space="0" w:color="auto"/>
                  </w:divBdr>
                </w:div>
                <w:div w:id="2083407208">
                  <w:marLeft w:val="0"/>
                  <w:marRight w:val="0"/>
                  <w:marTop w:val="0"/>
                  <w:marBottom w:val="0"/>
                  <w:divBdr>
                    <w:top w:val="none" w:sz="0" w:space="0" w:color="auto"/>
                    <w:left w:val="none" w:sz="0" w:space="0" w:color="auto"/>
                    <w:bottom w:val="none" w:sz="0" w:space="0" w:color="auto"/>
                    <w:right w:val="none" w:sz="0" w:space="0" w:color="auto"/>
                  </w:divBdr>
                </w:div>
                <w:div w:id="1428885118">
                  <w:marLeft w:val="0"/>
                  <w:marRight w:val="0"/>
                  <w:marTop w:val="0"/>
                  <w:marBottom w:val="0"/>
                  <w:divBdr>
                    <w:top w:val="none" w:sz="0" w:space="0" w:color="auto"/>
                    <w:left w:val="none" w:sz="0" w:space="0" w:color="auto"/>
                    <w:bottom w:val="none" w:sz="0" w:space="0" w:color="auto"/>
                    <w:right w:val="none" w:sz="0" w:space="0" w:color="auto"/>
                  </w:divBdr>
                </w:div>
                <w:div w:id="289677039">
                  <w:marLeft w:val="0"/>
                  <w:marRight w:val="0"/>
                  <w:marTop w:val="0"/>
                  <w:marBottom w:val="0"/>
                  <w:divBdr>
                    <w:top w:val="none" w:sz="0" w:space="0" w:color="auto"/>
                    <w:left w:val="none" w:sz="0" w:space="0" w:color="auto"/>
                    <w:bottom w:val="none" w:sz="0" w:space="0" w:color="auto"/>
                    <w:right w:val="none" w:sz="0" w:space="0" w:color="auto"/>
                  </w:divBdr>
                </w:div>
                <w:div w:id="1256013522">
                  <w:marLeft w:val="0"/>
                  <w:marRight w:val="0"/>
                  <w:marTop w:val="0"/>
                  <w:marBottom w:val="0"/>
                  <w:divBdr>
                    <w:top w:val="none" w:sz="0" w:space="0" w:color="auto"/>
                    <w:left w:val="none" w:sz="0" w:space="0" w:color="auto"/>
                    <w:bottom w:val="none" w:sz="0" w:space="0" w:color="auto"/>
                    <w:right w:val="none" w:sz="0" w:space="0" w:color="auto"/>
                  </w:divBdr>
                </w:div>
                <w:div w:id="539634754">
                  <w:marLeft w:val="0"/>
                  <w:marRight w:val="0"/>
                  <w:marTop w:val="0"/>
                  <w:marBottom w:val="0"/>
                  <w:divBdr>
                    <w:top w:val="none" w:sz="0" w:space="0" w:color="auto"/>
                    <w:left w:val="none" w:sz="0" w:space="0" w:color="auto"/>
                    <w:bottom w:val="none" w:sz="0" w:space="0" w:color="auto"/>
                    <w:right w:val="none" w:sz="0" w:space="0" w:color="auto"/>
                  </w:divBdr>
                </w:div>
                <w:div w:id="136456441">
                  <w:marLeft w:val="0"/>
                  <w:marRight w:val="0"/>
                  <w:marTop w:val="0"/>
                  <w:marBottom w:val="0"/>
                  <w:divBdr>
                    <w:top w:val="none" w:sz="0" w:space="0" w:color="auto"/>
                    <w:left w:val="none" w:sz="0" w:space="0" w:color="auto"/>
                    <w:bottom w:val="none" w:sz="0" w:space="0" w:color="auto"/>
                    <w:right w:val="none" w:sz="0" w:space="0" w:color="auto"/>
                  </w:divBdr>
                </w:div>
                <w:div w:id="1801454370">
                  <w:marLeft w:val="0"/>
                  <w:marRight w:val="0"/>
                  <w:marTop w:val="0"/>
                  <w:marBottom w:val="0"/>
                  <w:divBdr>
                    <w:top w:val="none" w:sz="0" w:space="0" w:color="auto"/>
                    <w:left w:val="none" w:sz="0" w:space="0" w:color="auto"/>
                    <w:bottom w:val="none" w:sz="0" w:space="0" w:color="auto"/>
                    <w:right w:val="none" w:sz="0" w:space="0" w:color="auto"/>
                  </w:divBdr>
                </w:div>
                <w:div w:id="1033385373">
                  <w:marLeft w:val="0"/>
                  <w:marRight w:val="0"/>
                  <w:marTop w:val="0"/>
                  <w:marBottom w:val="0"/>
                  <w:divBdr>
                    <w:top w:val="none" w:sz="0" w:space="0" w:color="auto"/>
                    <w:left w:val="none" w:sz="0" w:space="0" w:color="auto"/>
                    <w:bottom w:val="none" w:sz="0" w:space="0" w:color="auto"/>
                    <w:right w:val="none" w:sz="0" w:space="0" w:color="auto"/>
                  </w:divBdr>
                </w:div>
                <w:div w:id="1820920199">
                  <w:marLeft w:val="0"/>
                  <w:marRight w:val="0"/>
                  <w:marTop w:val="0"/>
                  <w:marBottom w:val="0"/>
                  <w:divBdr>
                    <w:top w:val="none" w:sz="0" w:space="0" w:color="auto"/>
                    <w:left w:val="none" w:sz="0" w:space="0" w:color="auto"/>
                    <w:bottom w:val="none" w:sz="0" w:space="0" w:color="auto"/>
                    <w:right w:val="none" w:sz="0" w:space="0" w:color="auto"/>
                  </w:divBdr>
                </w:div>
                <w:div w:id="379717256">
                  <w:marLeft w:val="0"/>
                  <w:marRight w:val="0"/>
                  <w:marTop w:val="0"/>
                  <w:marBottom w:val="0"/>
                  <w:divBdr>
                    <w:top w:val="none" w:sz="0" w:space="0" w:color="auto"/>
                    <w:left w:val="none" w:sz="0" w:space="0" w:color="auto"/>
                    <w:bottom w:val="none" w:sz="0" w:space="0" w:color="auto"/>
                    <w:right w:val="none" w:sz="0" w:space="0" w:color="auto"/>
                  </w:divBdr>
                </w:div>
                <w:div w:id="687563817">
                  <w:marLeft w:val="0"/>
                  <w:marRight w:val="0"/>
                  <w:marTop w:val="0"/>
                  <w:marBottom w:val="0"/>
                  <w:divBdr>
                    <w:top w:val="none" w:sz="0" w:space="0" w:color="auto"/>
                    <w:left w:val="none" w:sz="0" w:space="0" w:color="auto"/>
                    <w:bottom w:val="none" w:sz="0" w:space="0" w:color="auto"/>
                    <w:right w:val="none" w:sz="0" w:space="0" w:color="auto"/>
                  </w:divBdr>
                </w:div>
                <w:div w:id="445778268">
                  <w:marLeft w:val="0"/>
                  <w:marRight w:val="0"/>
                  <w:marTop w:val="0"/>
                  <w:marBottom w:val="0"/>
                  <w:divBdr>
                    <w:top w:val="none" w:sz="0" w:space="0" w:color="auto"/>
                    <w:left w:val="none" w:sz="0" w:space="0" w:color="auto"/>
                    <w:bottom w:val="none" w:sz="0" w:space="0" w:color="auto"/>
                    <w:right w:val="none" w:sz="0" w:space="0" w:color="auto"/>
                  </w:divBdr>
                </w:div>
                <w:div w:id="437062064">
                  <w:marLeft w:val="0"/>
                  <w:marRight w:val="0"/>
                  <w:marTop w:val="0"/>
                  <w:marBottom w:val="0"/>
                  <w:divBdr>
                    <w:top w:val="none" w:sz="0" w:space="0" w:color="auto"/>
                    <w:left w:val="none" w:sz="0" w:space="0" w:color="auto"/>
                    <w:bottom w:val="none" w:sz="0" w:space="0" w:color="auto"/>
                    <w:right w:val="none" w:sz="0" w:space="0" w:color="auto"/>
                  </w:divBdr>
                </w:div>
                <w:div w:id="845940817">
                  <w:marLeft w:val="0"/>
                  <w:marRight w:val="0"/>
                  <w:marTop w:val="0"/>
                  <w:marBottom w:val="0"/>
                  <w:divBdr>
                    <w:top w:val="none" w:sz="0" w:space="0" w:color="auto"/>
                    <w:left w:val="none" w:sz="0" w:space="0" w:color="auto"/>
                    <w:bottom w:val="none" w:sz="0" w:space="0" w:color="auto"/>
                    <w:right w:val="none" w:sz="0" w:space="0" w:color="auto"/>
                  </w:divBdr>
                </w:div>
                <w:div w:id="62072716">
                  <w:marLeft w:val="0"/>
                  <w:marRight w:val="0"/>
                  <w:marTop w:val="0"/>
                  <w:marBottom w:val="0"/>
                  <w:divBdr>
                    <w:top w:val="none" w:sz="0" w:space="0" w:color="auto"/>
                    <w:left w:val="none" w:sz="0" w:space="0" w:color="auto"/>
                    <w:bottom w:val="none" w:sz="0" w:space="0" w:color="auto"/>
                    <w:right w:val="none" w:sz="0" w:space="0" w:color="auto"/>
                  </w:divBdr>
                </w:div>
                <w:div w:id="669678265">
                  <w:marLeft w:val="0"/>
                  <w:marRight w:val="0"/>
                  <w:marTop w:val="0"/>
                  <w:marBottom w:val="0"/>
                  <w:divBdr>
                    <w:top w:val="none" w:sz="0" w:space="0" w:color="auto"/>
                    <w:left w:val="none" w:sz="0" w:space="0" w:color="auto"/>
                    <w:bottom w:val="none" w:sz="0" w:space="0" w:color="auto"/>
                    <w:right w:val="none" w:sz="0" w:space="0" w:color="auto"/>
                  </w:divBdr>
                </w:div>
                <w:div w:id="739836360">
                  <w:marLeft w:val="0"/>
                  <w:marRight w:val="0"/>
                  <w:marTop w:val="0"/>
                  <w:marBottom w:val="0"/>
                  <w:divBdr>
                    <w:top w:val="none" w:sz="0" w:space="0" w:color="auto"/>
                    <w:left w:val="none" w:sz="0" w:space="0" w:color="auto"/>
                    <w:bottom w:val="none" w:sz="0" w:space="0" w:color="auto"/>
                    <w:right w:val="none" w:sz="0" w:space="0" w:color="auto"/>
                  </w:divBdr>
                </w:div>
                <w:div w:id="1592541434">
                  <w:marLeft w:val="0"/>
                  <w:marRight w:val="0"/>
                  <w:marTop w:val="0"/>
                  <w:marBottom w:val="0"/>
                  <w:divBdr>
                    <w:top w:val="none" w:sz="0" w:space="0" w:color="auto"/>
                    <w:left w:val="none" w:sz="0" w:space="0" w:color="auto"/>
                    <w:bottom w:val="none" w:sz="0" w:space="0" w:color="auto"/>
                    <w:right w:val="none" w:sz="0" w:space="0" w:color="auto"/>
                  </w:divBdr>
                </w:div>
                <w:div w:id="1313213028">
                  <w:marLeft w:val="0"/>
                  <w:marRight w:val="0"/>
                  <w:marTop w:val="0"/>
                  <w:marBottom w:val="0"/>
                  <w:divBdr>
                    <w:top w:val="none" w:sz="0" w:space="0" w:color="auto"/>
                    <w:left w:val="none" w:sz="0" w:space="0" w:color="auto"/>
                    <w:bottom w:val="none" w:sz="0" w:space="0" w:color="auto"/>
                    <w:right w:val="none" w:sz="0" w:space="0" w:color="auto"/>
                  </w:divBdr>
                </w:div>
                <w:div w:id="801002630">
                  <w:marLeft w:val="0"/>
                  <w:marRight w:val="0"/>
                  <w:marTop w:val="0"/>
                  <w:marBottom w:val="0"/>
                  <w:divBdr>
                    <w:top w:val="none" w:sz="0" w:space="0" w:color="auto"/>
                    <w:left w:val="none" w:sz="0" w:space="0" w:color="auto"/>
                    <w:bottom w:val="none" w:sz="0" w:space="0" w:color="auto"/>
                    <w:right w:val="none" w:sz="0" w:space="0" w:color="auto"/>
                  </w:divBdr>
                </w:div>
                <w:div w:id="931276997">
                  <w:marLeft w:val="0"/>
                  <w:marRight w:val="0"/>
                  <w:marTop w:val="0"/>
                  <w:marBottom w:val="0"/>
                  <w:divBdr>
                    <w:top w:val="none" w:sz="0" w:space="0" w:color="auto"/>
                    <w:left w:val="none" w:sz="0" w:space="0" w:color="auto"/>
                    <w:bottom w:val="none" w:sz="0" w:space="0" w:color="auto"/>
                    <w:right w:val="none" w:sz="0" w:space="0" w:color="auto"/>
                  </w:divBdr>
                </w:div>
                <w:div w:id="532424494">
                  <w:marLeft w:val="0"/>
                  <w:marRight w:val="0"/>
                  <w:marTop w:val="0"/>
                  <w:marBottom w:val="0"/>
                  <w:divBdr>
                    <w:top w:val="none" w:sz="0" w:space="0" w:color="auto"/>
                    <w:left w:val="none" w:sz="0" w:space="0" w:color="auto"/>
                    <w:bottom w:val="none" w:sz="0" w:space="0" w:color="auto"/>
                    <w:right w:val="none" w:sz="0" w:space="0" w:color="auto"/>
                  </w:divBdr>
                </w:div>
                <w:div w:id="864757584">
                  <w:marLeft w:val="0"/>
                  <w:marRight w:val="0"/>
                  <w:marTop w:val="0"/>
                  <w:marBottom w:val="0"/>
                  <w:divBdr>
                    <w:top w:val="none" w:sz="0" w:space="0" w:color="auto"/>
                    <w:left w:val="none" w:sz="0" w:space="0" w:color="auto"/>
                    <w:bottom w:val="none" w:sz="0" w:space="0" w:color="auto"/>
                    <w:right w:val="none" w:sz="0" w:space="0" w:color="auto"/>
                  </w:divBdr>
                </w:div>
                <w:div w:id="1210461166">
                  <w:marLeft w:val="0"/>
                  <w:marRight w:val="0"/>
                  <w:marTop w:val="0"/>
                  <w:marBottom w:val="0"/>
                  <w:divBdr>
                    <w:top w:val="none" w:sz="0" w:space="0" w:color="auto"/>
                    <w:left w:val="none" w:sz="0" w:space="0" w:color="auto"/>
                    <w:bottom w:val="none" w:sz="0" w:space="0" w:color="auto"/>
                    <w:right w:val="none" w:sz="0" w:space="0" w:color="auto"/>
                  </w:divBdr>
                </w:div>
                <w:div w:id="1574970508">
                  <w:marLeft w:val="0"/>
                  <w:marRight w:val="0"/>
                  <w:marTop w:val="0"/>
                  <w:marBottom w:val="0"/>
                  <w:divBdr>
                    <w:top w:val="none" w:sz="0" w:space="0" w:color="auto"/>
                    <w:left w:val="none" w:sz="0" w:space="0" w:color="auto"/>
                    <w:bottom w:val="none" w:sz="0" w:space="0" w:color="auto"/>
                    <w:right w:val="none" w:sz="0" w:space="0" w:color="auto"/>
                  </w:divBdr>
                </w:div>
                <w:div w:id="837572324">
                  <w:marLeft w:val="0"/>
                  <w:marRight w:val="0"/>
                  <w:marTop w:val="0"/>
                  <w:marBottom w:val="0"/>
                  <w:divBdr>
                    <w:top w:val="none" w:sz="0" w:space="0" w:color="auto"/>
                    <w:left w:val="none" w:sz="0" w:space="0" w:color="auto"/>
                    <w:bottom w:val="none" w:sz="0" w:space="0" w:color="auto"/>
                    <w:right w:val="none" w:sz="0" w:space="0" w:color="auto"/>
                  </w:divBdr>
                </w:div>
                <w:div w:id="2101098413">
                  <w:marLeft w:val="0"/>
                  <w:marRight w:val="0"/>
                  <w:marTop w:val="0"/>
                  <w:marBottom w:val="0"/>
                  <w:divBdr>
                    <w:top w:val="none" w:sz="0" w:space="0" w:color="auto"/>
                    <w:left w:val="none" w:sz="0" w:space="0" w:color="auto"/>
                    <w:bottom w:val="none" w:sz="0" w:space="0" w:color="auto"/>
                    <w:right w:val="none" w:sz="0" w:space="0" w:color="auto"/>
                  </w:divBdr>
                </w:div>
                <w:div w:id="2105412809">
                  <w:marLeft w:val="0"/>
                  <w:marRight w:val="0"/>
                  <w:marTop w:val="0"/>
                  <w:marBottom w:val="0"/>
                  <w:divBdr>
                    <w:top w:val="none" w:sz="0" w:space="0" w:color="auto"/>
                    <w:left w:val="none" w:sz="0" w:space="0" w:color="auto"/>
                    <w:bottom w:val="none" w:sz="0" w:space="0" w:color="auto"/>
                    <w:right w:val="none" w:sz="0" w:space="0" w:color="auto"/>
                  </w:divBdr>
                </w:div>
                <w:div w:id="1962684083">
                  <w:marLeft w:val="0"/>
                  <w:marRight w:val="0"/>
                  <w:marTop w:val="0"/>
                  <w:marBottom w:val="0"/>
                  <w:divBdr>
                    <w:top w:val="none" w:sz="0" w:space="0" w:color="auto"/>
                    <w:left w:val="none" w:sz="0" w:space="0" w:color="auto"/>
                    <w:bottom w:val="none" w:sz="0" w:space="0" w:color="auto"/>
                    <w:right w:val="none" w:sz="0" w:space="0" w:color="auto"/>
                  </w:divBdr>
                </w:div>
                <w:div w:id="482358852">
                  <w:marLeft w:val="0"/>
                  <w:marRight w:val="0"/>
                  <w:marTop w:val="0"/>
                  <w:marBottom w:val="0"/>
                  <w:divBdr>
                    <w:top w:val="none" w:sz="0" w:space="0" w:color="auto"/>
                    <w:left w:val="none" w:sz="0" w:space="0" w:color="auto"/>
                    <w:bottom w:val="none" w:sz="0" w:space="0" w:color="auto"/>
                    <w:right w:val="none" w:sz="0" w:space="0" w:color="auto"/>
                  </w:divBdr>
                </w:div>
                <w:div w:id="1912301775">
                  <w:marLeft w:val="0"/>
                  <w:marRight w:val="0"/>
                  <w:marTop w:val="0"/>
                  <w:marBottom w:val="0"/>
                  <w:divBdr>
                    <w:top w:val="none" w:sz="0" w:space="0" w:color="auto"/>
                    <w:left w:val="none" w:sz="0" w:space="0" w:color="auto"/>
                    <w:bottom w:val="none" w:sz="0" w:space="0" w:color="auto"/>
                    <w:right w:val="none" w:sz="0" w:space="0" w:color="auto"/>
                  </w:divBdr>
                </w:div>
                <w:div w:id="1952469992">
                  <w:marLeft w:val="0"/>
                  <w:marRight w:val="0"/>
                  <w:marTop w:val="0"/>
                  <w:marBottom w:val="0"/>
                  <w:divBdr>
                    <w:top w:val="none" w:sz="0" w:space="0" w:color="auto"/>
                    <w:left w:val="none" w:sz="0" w:space="0" w:color="auto"/>
                    <w:bottom w:val="none" w:sz="0" w:space="0" w:color="auto"/>
                    <w:right w:val="none" w:sz="0" w:space="0" w:color="auto"/>
                  </w:divBdr>
                </w:div>
                <w:div w:id="25641039">
                  <w:marLeft w:val="0"/>
                  <w:marRight w:val="0"/>
                  <w:marTop w:val="0"/>
                  <w:marBottom w:val="0"/>
                  <w:divBdr>
                    <w:top w:val="none" w:sz="0" w:space="0" w:color="auto"/>
                    <w:left w:val="none" w:sz="0" w:space="0" w:color="auto"/>
                    <w:bottom w:val="none" w:sz="0" w:space="0" w:color="auto"/>
                    <w:right w:val="none" w:sz="0" w:space="0" w:color="auto"/>
                  </w:divBdr>
                </w:div>
                <w:div w:id="1151599379">
                  <w:marLeft w:val="0"/>
                  <w:marRight w:val="0"/>
                  <w:marTop w:val="0"/>
                  <w:marBottom w:val="0"/>
                  <w:divBdr>
                    <w:top w:val="none" w:sz="0" w:space="0" w:color="auto"/>
                    <w:left w:val="none" w:sz="0" w:space="0" w:color="auto"/>
                    <w:bottom w:val="none" w:sz="0" w:space="0" w:color="auto"/>
                    <w:right w:val="none" w:sz="0" w:space="0" w:color="auto"/>
                  </w:divBdr>
                </w:div>
                <w:div w:id="2031712095">
                  <w:marLeft w:val="0"/>
                  <w:marRight w:val="0"/>
                  <w:marTop w:val="0"/>
                  <w:marBottom w:val="0"/>
                  <w:divBdr>
                    <w:top w:val="none" w:sz="0" w:space="0" w:color="auto"/>
                    <w:left w:val="none" w:sz="0" w:space="0" w:color="auto"/>
                    <w:bottom w:val="none" w:sz="0" w:space="0" w:color="auto"/>
                    <w:right w:val="none" w:sz="0" w:space="0" w:color="auto"/>
                  </w:divBdr>
                </w:div>
                <w:div w:id="763259268">
                  <w:marLeft w:val="0"/>
                  <w:marRight w:val="0"/>
                  <w:marTop w:val="0"/>
                  <w:marBottom w:val="0"/>
                  <w:divBdr>
                    <w:top w:val="none" w:sz="0" w:space="0" w:color="auto"/>
                    <w:left w:val="none" w:sz="0" w:space="0" w:color="auto"/>
                    <w:bottom w:val="none" w:sz="0" w:space="0" w:color="auto"/>
                    <w:right w:val="none" w:sz="0" w:space="0" w:color="auto"/>
                  </w:divBdr>
                </w:div>
                <w:div w:id="433861668">
                  <w:marLeft w:val="0"/>
                  <w:marRight w:val="0"/>
                  <w:marTop w:val="0"/>
                  <w:marBottom w:val="0"/>
                  <w:divBdr>
                    <w:top w:val="none" w:sz="0" w:space="0" w:color="auto"/>
                    <w:left w:val="none" w:sz="0" w:space="0" w:color="auto"/>
                    <w:bottom w:val="none" w:sz="0" w:space="0" w:color="auto"/>
                    <w:right w:val="none" w:sz="0" w:space="0" w:color="auto"/>
                  </w:divBdr>
                </w:div>
                <w:div w:id="1303925463">
                  <w:marLeft w:val="0"/>
                  <w:marRight w:val="0"/>
                  <w:marTop w:val="0"/>
                  <w:marBottom w:val="0"/>
                  <w:divBdr>
                    <w:top w:val="none" w:sz="0" w:space="0" w:color="auto"/>
                    <w:left w:val="none" w:sz="0" w:space="0" w:color="auto"/>
                    <w:bottom w:val="none" w:sz="0" w:space="0" w:color="auto"/>
                    <w:right w:val="none" w:sz="0" w:space="0" w:color="auto"/>
                  </w:divBdr>
                </w:div>
                <w:div w:id="679544692">
                  <w:marLeft w:val="0"/>
                  <w:marRight w:val="0"/>
                  <w:marTop w:val="0"/>
                  <w:marBottom w:val="0"/>
                  <w:divBdr>
                    <w:top w:val="none" w:sz="0" w:space="0" w:color="auto"/>
                    <w:left w:val="none" w:sz="0" w:space="0" w:color="auto"/>
                    <w:bottom w:val="none" w:sz="0" w:space="0" w:color="auto"/>
                    <w:right w:val="none" w:sz="0" w:space="0" w:color="auto"/>
                  </w:divBdr>
                </w:div>
                <w:div w:id="1816604412">
                  <w:marLeft w:val="0"/>
                  <w:marRight w:val="0"/>
                  <w:marTop w:val="0"/>
                  <w:marBottom w:val="0"/>
                  <w:divBdr>
                    <w:top w:val="none" w:sz="0" w:space="0" w:color="auto"/>
                    <w:left w:val="none" w:sz="0" w:space="0" w:color="auto"/>
                    <w:bottom w:val="none" w:sz="0" w:space="0" w:color="auto"/>
                    <w:right w:val="none" w:sz="0" w:space="0" w:color="auto"/>
                  </w:divBdr>
                </w:div>
                <w:div w:id="573705410">
                  <w:marLeft w:val="0"/>
                  <w:marRight w:val="0"/>
                  <w:marTop w:val="0"/>
                  <w:marBottom w:val="0"/>
                  <w:divBdr>
                    <w:top w:val="none" w:sz="0" w:space="0" w:color="auto"/>
                    <w:left w:val="none" w:sz="0" w:space="0" w:color="auto"/>
                    <w:bottom w:val="none" w:sz="0" w:space="0" w:color="auto"/>
                    <w:right w:val="none" w:sz="0" w:space="0" w:color="auto"/>
                  </w:divBdr>
                </w:div>
                <w:div w:id="175270887">
                  <w:marLeft w:val="0"/>
                  <w:marRight w:val="0"/>
                  <w:marTop w:val="0"/>
                  <w:marBottom w:val="0"/>
                  <w:divBdr>
                    <w:top w:val="none" w:sz="0" w:space="0" w:color="auto"/>
                    <w:left w:val="none" w:sz="0" w:space="0" w:color="auto"/>
                    <w:bottom w:val="none" w:sz="0" w:space="0" w:color="auto"/>
                    <w:right w:val="none" w:sz="0" w:space="0" w:color="auto"/>
                  </w:divBdr>
                </w:div>
                <w:div w:id="633483072">
                  <w:marLeft w:val="0"/>
                  <w:marRight w:val="0"/>
                  <w:marTop w:val="0"/>
                  <w:marBottom w:val="0"/>
                  <w:divBdr>
                    <w:top w:val="none" w:sz="0" w:space="0" w:color="auto"/>
                    <w:left w:val="none" w:sz="0" w:space="0" w:color="auto"/>
                    <w:bottom w:val="none" w:sz="0" w:space="0" w:color="auto"/>
                    <w:right w:val="none" w:sz="0" w:space="0" w:color="auto"/>
                  </w:divBdr>
                </w:div>
                <w:div w:id="1386174116">
                  <w:marLeft w:val="0"/>
                  <w:marRight w:val="0"/>
                  <w:marTop w:val="0"/>
                  <w:marBottom w:val="0"/>
                  <w:divBdr>
                    <w:top w:val="none" w:sz="0" w:space="0" w:color="auto"/>
                    <w:left w:val="none" w:sz="0" w:space="0" w:color="auto"/>
                    <w:bottom w:val="none" w:sz="0" w:space="0" w:color="auto"/>
                    <w:right w:val="none" w:sz="0" w:space="0" w:color="auto"/>
                  </w:divBdr>
                </w:div>
                <w:div w:id="1823619529">
                  <w:marLeft w:val="0"/>
                  <w:marRight w:val="0"/>
                  <w:marTop w:val="0"/>
                  <w:marBottom w:val="0"/>
                  <w:divBdr>
                    <w:top w:val="none" w:sz="0" w:space="0" w:color="auto"/>
                    <w:left w:val="none" w:sz="0" w:space="0" w:color="auto"/>
                    <w:bottom w:val="none" w:sz="0" w:space="0" w:color="auto"/>
                    <w:right w:val="none" w:sz="0" w:space="0" w:color="auto"/>
                  </w:divBdr>
                </w:div>
                <w:div w:id="1839735366">
                  <w:marLeft w:val="0"/>
                  <w:marRight w:val="0"/>
                  <w:marTop w:val="0"/>
                  <w:marBottom w:val="0"/>
                  <w:divBdr>
                    <w:top w:val="none" w:sz="0" w:space="0" w:color="auto"/>
                    <w:left w:val="none" w:sz="0" w:space="0" w:color="auto"/>
                    <w:bottom w:val="none" w:sz="0" w:space="0" w:color="auto"/>
                    <w:right w:val="none" w:sz="0" w:space="0" w:color="auto"/>
                  </w:divBdr>
                </w:div>
                <w:div w:id="2075156771">
                  <w:marLeft w:val="0"/>
                  <w:marRight w:val="0"/>
                  <w:marTop w:val="0"/>
                  <w:marBottom w:val="0"/>
                  <w:divBdr>
                    <w:top w:val="none" w:sz="0" w:space="0" w:color="auto"/>
                    <w:left w:val="none" w:sz="0" w:space="0" w:color="auto"/>
                    <w:bottom w:val="none" w:sz="0" w:space="0" w:color="auto"/>
                    <w:right w:val="none" w:sz="0" w:space="0" w:color="auto"/>
                  </w:divBdr>
                </w:div>
                <w:div w:id="678459606">
                  <w:marLeft w:val="0"/>
                  <w:marRight w:val="0"/>
                  <w:marTop w:val="0"/>
                  <w:marBottom w:val="0"/>
                  <w:divBdr>
                    <w:top w:val="none" w:sz="0" w:space="0" w:color="auto"/>
                    <w:left w:val="none" w:sz="0" w:space="0" w:color="auto"/>
                    <w:bottom w:val="none" w:sz="0" w:space="0" w:color="auto"/>
                    <w:right w:val="none" w:sz="0" w:space="0" w:color="auto"/>
                  </w:divBdr>
                </w:div>
                <w:div w:id="1553612208">
                  <w:marLeft w:val="0"/>
                  <w:marRight w:val="0"/>
                  <w:marTop w:val="0"/>
                  <w:marBottom w:val="0"/>
                  <w:divBdr>
                    <w:top w:val="none" w:sz="0" w:space="0" w:color="auto"/>
                    <w:left w:val="none" w:sz="0" w:space="0" w:color="auto"/>
                    <w:bottom w:val="none" w:sz="0" w:space="0" w:color="auto"/>
                    <w:right w:val="none" w:sz="0" w:space="0" w:color="auto"/>
                  </w:divBdr>
                </w:div>
                <w:div w:id="514268257">
                  <w:marLeft w:val="0"/>
                  <w:marRight w:val="0"/>
                  <w:marTop w:val="0"/>
                  <w:marBottom w:val="0"/>
                  <w:divBdr>
                    <w:top w:val="none" w:sz="0" w:space="0" w:color="auto"/>
                    <w:left w:val="none" w:sz="0" w:space="0" w:color="auto"/>
                    <w:bottom w:val="none" w:sz="0" w:space="0" w:color="auto"/>
                    <w:right w:val="none" w:sz="0" w:space="0" w:color="auto"/>
                  </w:divBdr>
                </w:div>
                <w:div w:id="875895297">
                  <w:marLeft w:val="0"/>
                  <w:marRight w:val="0"/>
                  <w:marTop w:val="0"/>
                  <w:marBottom w:val="0"/>
                  <w:divBdr>
                    <w:top w:val="none" w:sz="0" w:space="0" w:color="auto"/>
                    <w:left w:val="none" w:sz="0" w:space="0" w:color="auto"/>
                    <w:bottom w:val="none" w:sz="0" w:space="0" w:color="auto"/>
                    <w:right w:val="none" w:sz="0" w:space="0" w:color="auto"/>
                  </w:divBdr>
                </w:div>
                <w:div w:id="567888158">
                  <w:marLeft w:val="0"/>
                  <w:marRight w:val="0"/>
                  <w:marTop w:val="0"/>
                  <w:marBottom w:val="0"/>
                  <w:divBdr>
                    <w:top w:val="none" w:sz="0" w:space="0" w:color="auto"/>
                    <w:left w:val="none" w:sz="0" w:space="0" w:color="auto"/>
                    <w:bottom w:val="none" w:sz="0" w:space="0" w:color="auto"/>
                    <w:right w:val="none" w:sz="0" w:space="0" w:color="auto"/>
                  </w:divBdr>
                </w:div>
                <w:div w:id="389689913">
                  <w:marLeft w:val="0"/>
                  <w:marRight w:val="0"/>
                  <w:marTop w:val="0"/>
                  <w:marBottom w:val="0"/>
                  <w:divBdr>
                    <w:top w:val="none" w:sz="0" w:space="0" w:color="auto"/>
                    <w:left w:val="none" w:sz="0" w:space="0" w:color="auto"/>
                    <w:bottom w:val="none" w:sz="0" w:space="0" w:color="auto"/>
                    <w:right w:val="none" w:sz="0" w:space="0" w:color="auto"/>
                  </w:divBdr>
                </w:div>
                <w:div w:id="1036353297">
                  <w:marLeft w:val="0"/>
                  <w:marRight w:val="0"/>
                  <w:marTop w:val="0"/>
                  <w:marBottom w:val="0"/>
                  <w:divBdr>
                    <w:top w:val="none" w:sz="0" w:space="0" w:color="auto"/>
                    <w:left w:val="none" w:sz="0" w:space="0" w:color="auto"/>
                    <w:bottom w:val="none" w:sz="0" w:space="0" w:color="auto"/>
                    <w:right w:val="none" w:sz="0" w:space="0" w:color="auto"/>
                  </w:divBdr>
                </w:div>
                <w:div w:id="1432896591">
                  <w:marLeft w:val="0"/>
                  <w:marRight w:val="0"/>
                  <w:marTop w:val="0"/>
                  <w:marBottom w:val="0"/>
                  <w:divBdr>
                    <w:top w:val="none" w:sz="0" w:space="0" w:color="auto"/>
                    <w:left w:val="none" w:sz="0" w:space="0" w:color="auto"/>
                    <w:bottom w:val="none" w:sz="0" w:space="0" w:color="auto"/>
                    <w:right w:val="none" w:sz="0" w:space="0" w:color="auto"/>
                  </w:divBdr>
                </w:div>
                <w:div w:id="742022063">
                  <w:marLeft w:val="0"/>
                  <w:marRight w:val="0"/>
                  <w:marTop w:val="0"/>
                  <w:marBottom w:val="0"/>
                  <w:divBdr>
                    <w:top w:val="none" w:sz="0" w:space="0" w:color="auto"/>
                    <w:left w:val="none" w:sz="0" w:space="0" w:color="auto"/>
                    <w:bottom w:val="none" w:sz="0" w:space="0" w:color="auto"/>
                    <w:right w:val="none" w:sz="0" w:space="0" w:color="auto"/>
                  </w:divBdr>
                </w:div>
                <w:div w:id="1772705984">
                  <w:marLeft w:val="0"/>
                  <w:marRight w:val="0"/>
                  <w:marTop w:val="0"/>
                  <w:marBottom w:val="0"/>
                  <w:divBdr>
                    <w:top w:val="none" w:sz="0" w:space="0" w:color="auto"/>
                    <w:left w:val="none" w:sz="0" w:space="0" w:color="auto"/>
                    <w:bottom w:val="none" w:sz="0" w:space="0" w:color="auto"/>
                    <w:right w:val="none" w:sz="0" w:space="0" w:color="auto"/>
                  </w:divBdr>
                </w:div>
                <w:div w:id="1301232617">
                  <w:marLeft w:val="0"/>
                  <w:marRight w:val="0"/>
                  <w:marTop w:val="0"/>
                  <w:marBottom w:val="0"/>
                  <w:divBdr>
                    <w:top w:val="none" w:sz="0" w:space="0" w:color="auto"/>
                    <w:left w:val="none" w:sz="0" w:space="0" w:color="auto"/>
                    <w:bottom w:val="none" w:sz="0" w:space="0" w:color="auto"/>
                    <w:right w:val="none" w:sz="0" w:space="0" w:color="auto"/>
                  </w:divBdr>
                </w:div>
                <w:div w:id="1987973269">
                  <w:marLeft w:val="0"/>
                  <w:marRight w:val="0"/>
                  <w:marTop w:val="0"/>
                  <w:marBottom w:val="0"/>
                  <w:divBdr>
                    <w:top w:val="none" w:sz="0" w:space="0" w:color="auto"/>
                    <w:left w:val="none" w:sz="0" w:space="0" w:color="auto"/>
                    <w:bottom w:val="none" w:sz="0" w:space="0" w:color="auto"/>
                    <w:right w:val="none" w:sz="0" w:space="0" w:color="auto"/>
                  </w:divBdr>
                </w:div>
                <w:div w:id="809902307">
                  <w:marLeft w:val="0"/>
                  <w:marRight w:val="0"/>
                  <w:marTop w:val="0"/>
                  <w:marBottom w:val="0"/>
                  <w:divBdr>
                    <w:top w:val="none" w:sz="0" w:space="0" w:color="auto"/>
                    <w:left w:val="none" w:sz="0" w:space="0" w:color="auto"/>
                    <w:bottom w:val="none" w:sz="0" w:space="0" w:color="auto"/>
                    <w:right w:val="none" w:sz="0" w:space="0" w:color="auto"/>
                  </w:divBdr>
                </w:div>
                <w:div w:id="1009529746">
                  <w:marLeft w:val="0"/>
                  <w:marRight w:val="0"/>
                  <w:marTop w:val="0"/>
                  <w:marBottom w:val="0"/>
                  <w:divBdr>
                    <w:top w:val="none" w:sz="0" w:space="0" w:color="auto"/>
                    <w:left w:val="none" w:sz="0" w:space="0" w:color="auto"/>
                    <w:bottom w:val="none" w:sz="0" w:space="0" w:color="auto"/>
                    <w:right w:val="none" w:sz="0" w:space="0" w:color="auto"/>
                  </w:divBdr>
                </w:div>
                <w:div w:id="1846163446">
                  <w:marLeft w:val="0"/>
                  <w:marRight w:val="0"/>
                  <w:marTop w:val="0"/>
                  <w:marBottom w:val="0"/>
                  <w:divBdr>
                    <w:top w:val="none" w:sz="0" w:space="0" w:color="auto"/>
                    <w:left w:val="none" w:sz="0" w:space="0" w:color="auto"/>
                    <w:bottom w:val="none" w:sz="0" w:space="0" w:color="auto"/>
                    <w:right w:val="none" w:sz="0" w:space="0" w:color="auto"/>
                  </w:divBdr>
                </w:div>
                <w:div w:id="1765493218">
                  <w:marLeft w:val="0"/>
                  <w:marRight w:val="0"/>
                  <w:marTop w:val="0"/>
                  <w:marBottom w:val="0"/>
                  <w:divBdr>
                    <w:top w:val="none" w:sz="0" w:space="0" w:color="auto"/>
                    <w:left w:val="none" w:sz="0" w:space="0" w:color="auto"/>
                    <w:bottom w:val="none" w:sz="0" w:space="0" w:color="auto"/>
                    <w:right w:val="none" w:sz="0" w:space="0" w:color="auto"/>
                  </w:divBdr>
                </w:div>
                <w:div w:id="1949854723">
                  <w:marLeft w:val="0"/>
                  <w:marRight w:val="0"/>
                  <w:marTop w:val="0"/>
                  <w:marBottom w:val="0"/>
                  <w:divBdr>
                    <w:top w:val="none" w:sz="0" w:space="0" w:color="auto"/>
                    <w:left w:val="none" w:sz="0" w:space="0" w:color="auto"/>
                    <w:bottom w:val="none" w:sz="0" w:space="0" w:color="auto"/>
                    <w:right w:val="none" w:sz="0" w:space="0" w:color="auto"/>
                  </w:divBdr>
                </w:div>
                <w:div w:id="1438062363">
                  <w:marLeft w:val="0"/>
                  <w:marRight w:val="0"/>
                  <w:marTop w:val="0"/>
                  <w:marBottom w:val="0"/>
                  <w:divBdr>
                    <w:top w:val="none" w:sz="0" w:space="0" w:color="auto"/>
                    <w:left w:val="none" w:sz="0" w:space="0" w:color="auto"/>
                    <w:bottom w:val="none" w:sz="0" w:space="0" w:color="auto"/>
                    <w:right w:val="none" w:sz="0" w:space="0" w:color="auto"/>
                  </w:divBdr>
                </w:div>
                <w:div w:id="2110157639">
                  <w:marLeft w:val="0"/>
                  <w:marRight w:val="0"/>
                  <w:marTop w:val="0"/>
                  <w:marBottom w:val="0"/>
                  <w:divBdr>
                    <w:top w:val="none" w:sz="0" w:space="0" w:color="auto"/>
                    <w:left w:val="none" w:sz="0" w:space="0" w:color="auto"/>
                    <w:bottom w:val="none" w:sz="0" w:space="0" w:color="auto"/>
                    <w:right w:val="none" w:sz="0" w:space="0" w:color="auto"/>
                  </w:divBdr>
                </w:div>
                <w:div w:id="484902570">
                  <w:marLeft w:val="0"/>
                  <w:marRight w:val="0"/>
                  <w:marTop w:val="0"/>
                  <w:marBottom w:val="0"/>
                  <w:divBdr>
                    <w:top w:val="none" w:sz="0" w:space="0" w:color="auto"/>
                    <w:left w:val="none" w:sz="0" w:space="0" w:color="auto"/>
                    <w:bottom w:val="none" w:sz="0" w:space="0" w:color="auto"/>
                    <w:right w:val="none" w:sz="0" w:space="0" w:color="auto"/>
                  </w:divBdr>
                </w:div>
                <w:div w:id="990064170">
                  <w:marLeft w:val="0"/>
                  <w:marRight w:val="0"/>
                  <w:marTop w:val="0"/>
                  <w:marBottom w:val="0"/>
                  <w:divBdr>
                    <w:top w:val="none" w:sz="0" w:space="0" w:color="auto"/>
                    <w:left w:val="none" w:sz="0" w:space="0" w:color="auto"/>
                    <w:bottom w:val="none" w:sz="0" w:space="0" w:color="auto"/>
                    <w:right w:val="none" w:sz="0" w:space="0" w:color="auto"/>
                  </w:divBdr>
                </w:div>
              </w:divsChild>
            </w:div>
            <w:div w:id="1839299079">
              <w:marLeft w:val="0"/>
              <w:marRight w:val="0"/>
              <w:marTop w:val="0"/>
              <w:marBottom w:val="0"/>
              <w:divBdr>
                <w:top w:val="none" w:sz="0" w:space="0" w:color="auto"/>
                <w:left w:val="none" w:sz="0" w:space="0" w:color="auto"/>
                <w:bottom w:val="none" w:sz="0" w:space="0" w:color="auto"/>
                <w:right w:val="none" w:sz="0" w:space="0" w:color="auto"/>
              </w:divBdr>
              <w:divsChild>
                <w:div w:id="310326288">
                  <w:marLeft w:val="0"/>
                  <w:marRight w:val="0"/>
                  <w:marTop w:val="0"/>
                  <w:marBottom w:val="0"/>
                  <w:divBdr>
                    <w:top w:val="none" w:sz="0" w:space="0" w:color="auto"/>
                    <w:left w:val="none" w:sz="0" w:space="0" w:color="auto"/>
                    <w:bottom w:val="none" w:sz="0" w:space="0" w:color="auto"/>
                    <w:right w:val="none" w:sz="0" w:space="0" w:color="auto"/>
                  </w:divBdr>
                </w:div>
                <w:div w:id="1333871219">
                  <w:marLeft w:val="0"/>
                  <w:marRight w:val="0"/>
                  <w:marTop w:val="0"/>
                  <w:marBottom w:val="0"/>
                  <w:divBdr>
                    <w:top w:val="none" w:sz="0" w:space="0" w:color="auto"/>
                    <w:left w:val="none" w:sz="0" w:space="0" w:color="auto"/>
                    <w:bottom w:val="none" w:sz="0" w:space="0" w:color="auto"/>
                    <w:right w:val="none" w:sz="0" w:space="0" w:color="auto"/>
                  </w:divBdr>
                </w:div>
                <w:div w:id="1073819109">
                  <w:marLeft w:val="0"/>
                  <w:marRight w:val="0"/>
                  <w:marTop w:val="0"/>
                  <w:marBottom w:val="0"/>
                  <w:divBdr>
                    <w:top w:val="none" w:sz="0" w:space="0" w:color="auto"/>
                    <w:left w:val="none" w:sz="0" w:space="0" w:color="auto"/>
                    <w:bottom w:val="none" w:sz="0" w:space="0" w:color="auto"/>
                    <w:right w:val="none" w:sz="0" w:space="0" w:color="auto"/>
                  </w:divBdr>
                </w:div>
                <w:div w:id="1064111073">
                  <w:marLeft w:val="0"/>
                  <w:marRight w:val="0"/>
                  <w:marTop w:val="0"/>
                  <w:marBottom w:val="0"/>
                  <w:divBdr>
                    <w:top w:val="none" w:sz="0" w:space="0" w:color="auto"/>
                    <w:left w:val="none" w:sz="0" w:space="0" w:color="auto"/>
                    <w:bottom w:val="none" w:sz="0" w:space="0" w:color="auto"/>
                    <w:right w:val="none" w:sz="0" w:space="0" w:color="auto"/>
                  </w:divBdr>
                </w:div>
                <w:div w:id="867059972">
                  <w:marLeft w:val="0"/>
                  <w:marRight w:val="0"/>
                  <w:marTop w:val="0"/>
                  <w:marBottom w:val="0"/>
                  <w:divBdr>
                    <w:top w:val="none" w:sz="0" w:space="0" w:color="auto"/>
                    <w:left w:val="none" w:sz="0" w:space="0" w:color="auto"/>
                    <w:bottom w:val="none" w:sz="0" w:space="0" w:color="auto"/>
                    <w:right w:val="none" w:sz="0" w:space="0" w:color="auto"/>
                  </w:divBdr>
                </w:div>
                <w:div w:id="688681619">
                  <w:marLeft w:val="0"/>
                  <w:marRight w:val="0"/>
                  <w:marTop w:val="0"/>
                  <w:marBottom w:val="0"/>
                  <w:divBdr>
                    <w:top w:val="none" w:sz="0" w:space="0" w:color="auto"/>
                    <w:left w:val="none" w:sz="0" w:space="0" w:color="auto"/>
                    <w:bottom w:val="none" w:sz="0" w:space="0" w:color="auto"/>
                    <w:right w:val="none" w:sz="0" w:space="0" w:color="auto"/>
                  </w:divBdr>
                </w:div>
                <w:div w:id="298455842">
                  <w:marLeft w:val="0"/>
                  <w:marRight w:val="0"/>
                  <w:marTop w:val="0"/>
                  <w:marBottom w:val="0"/>
                  <w:divBdr>
                    <w:top w:val="none" w:sz="0" w:space="0" w:color="auto"/>
                    <w:left w:val="none" w:sz="0" w:space="0" w:color="auto"/>
                    <w:bottom w:val="none" w:sz="0" w:space="0" w:color="auto"/>
                    <w:right w:val="none" w:sz="0" w:space="0" w:color="auto"/>
                  </w:divBdr>
                </w:div>
                <w:div w:id="456994494">
                  <w:marLeft w:val="0"/>
                  <w:marRight w:val="0"/>
                  <w:marTop w:val="0"/>
                  <w:marBottom w:val="0"/>
                  <w:divBdr>
                    <w:top w:val="none" w:sz="0" w:space="0" w:color="auto"/>
                    <w:left w:val="none" w:sz="0" w:space="0" w:color="auto"/>
                    <w:bottom w:val="none" w:sz="0" w:space="0" w:color="auto"/>
                    <w:right w:val="none" w:sz="0" w:space="0" w:color="auto"/>
                  </w:divBdr>
                </w:div>
                <w:div w:id="1185631420">
                  <w:marLeft w:val="0"/>
                  <w:marRight w:val="0"/>
                  <w:marTop w:val="0"/>
                  <w:marBottom w:val="0"/>
                  <w:divBdr>
                    <w:top w:val="none" w:sz="0" w:space="0" w:color="auto"/>
                    <w:left w:val="none" w:sz="0" w:space="0" w:color="auto"/>
                    <w:bottom w:val="none" w:sz="0" w:space="0" w:color="auto"/>
                    <w:right w:val="none" w:sz="0" w:space="0" w:color="auto"/>
                  </w:divBdr>
                </w:div>
                <w:div w:id="1638295413">
                  <w:marLeft w:val="0"/>
                  <w:marRight w:val="0"/>
                  <w:marTop w:val="0"/>
                  <w:marBottom w:val="0"/>
                  <w:divBdr>
                    <w:top w:val="none" w:sz="0" w:space="0" w:color="auto"/>
                    <w:left w:val="none" w:sz="0" w:space="0" w:color="auto"/>
                    <w:bottom w:val="none" w:sz="0" w:space="0" w:color="auto"/>
                    <w:right w:val="none" w:sz="0" w:space="0" w:color="auto"/>
                  </w:divBdr>
                </w:div>
                <w:div w:id="197010399">
                  <w:marLeft w:val="0"/>
                  <w:marRight w:val="0"/>
                  <w:marTop w:val="0"/>
                  <w:marBottom w:val="0"/>
                  <w:divBdr>
                    <w:top w:val="none" w:sz="0" w:space="0" w:color="auto"/>
                    <w:left w:val="none" w:sz="0" w:space="0" w:color="auto"/>
                    <w:bottom w:val="none" w:sz="0" w:space="0" w:color="auto"/>
                    <w:right w:val="none" w:sz="0" w:space="0" w:color="auto"/>
                  </w:divBdr>
                </w:div>
                <w:div w:id="991451468">
                  <w:marLeft w:val="0"/>
                  <w:marRight w:val="0"/>
                  <w:marTop w:val="0"/>
                  <w:marBottom w:val="0"/>
                  <w:divBdr>
                    <w:top w:val="none" w:sz="0" w:space="0" w:color="auto"/>
                    <w:left w:val="none" w:sz="0" w:space="0" w:color="auto"/>
                    <w:bottom w:val="none" w:sz="0" w:space="0" w:color="auto"/>
                    <w:right w:val="none" w:sz="0" w:space="0" w:color="auto"/>
                  </w:divBdr>
                </w:div>
                <w:div w:id="1523399216">
                  <w:marLeft w:val="0"/>
                  <w:marRight w:val="0"/>
                  <w:marTop w:val="0"/>
                  <w:marBottom w:val="0"/>
                  <w:divBdr>
                    <w:top w:val="none" w:sz="0" w:space="0" w:color="auto"/>
                    <w:left w:val="none" w:sz="0" w:space="0" w:color="auto"/>
                    <w:bottom w:val="none" w:sz="0" w:space="0" w:color="auto"/>
                    <w:right w:val="none" w:sz="0" w:space="0" w:color="auto"/>
                  </w:divBdr>
                </w:div>
                <w:div w:id="1584601456">
                  <w:marLeft w:val="0"/>
                  <w:marRight w:val="0"/>
                  <w:marTop w:val="0"/>
                  <w:marBottom w:val="0"/>
                  <w:divBdr>
                    <w:top w:val="none" w:sz="0" w:space="0" w:color="auto"/>
                    <w:left w:val="none" w:sz="0" w:space="0" w:color="auto"/>
                    <w:bottom w:val="none" w:sz="0" w:space="0" w:color="auto"/>
                    <w:right w:val="none" w:sz="0" w:space="0" w:color="auto"/>
                  </w:divBdr>
                </w:div>
                <w:div w:id="1517621365">
                  <w:marLeft w:val="0"/>
                  <w:marRight w:val="0"/>
                  <w:marTop w:val="0"/>
                  <w:marBottom w:val="0"/>
                  <w:divBdr>
                    <w:top w:val="none" w:sz="0" w:space="0" w:color="auto"/>
                    <w:left w:val="none" w:sz="0" w:space="0" w:color="auto"/>
                    <w:bottom w:val="none" w:sz="0" w:space="0" w:color="auto"/>
                    <w:right w:val="none" w:sz="0" w:space="0" w:color="auto"/>
                  </w:divBdr>
                </w:div>
                <w:div w:id="1458256717">
                  <w:marLeft w:val="0"/>
                  <w:marRight w:val="0"/>
                  <w:marTop w:val="0"/>
                  <w:marBottom w:val="0"/>
                  <w:divBdr>
                    <w:top w:val="none" w:sz="0" w:space="0" w:color="auto"/>
                    <w:left w:val="none" w:sz="0" w:space="0" w:color="auto"/>
                    <w:bottom w:val="none" w:sz="0" w:space="0" w:color="auto"/>
                    <w:right w:val="none" w:sz="0" w:space="0" w:color="auto"/>
                  </w:divBdr>
                </w:div>
                <w:div w:id="387650567">
                  <w:marLeft w:val="0"/>
                  <w:marRight w:val="0"/>
                  <w:marTop w:val="0"/>
                  <w:marBottom w:val="0"/>
                  <w:divBdr>
                    <w:top w:val="none" w:sz="0" w:space="0" w:color="auto"/>
                    <w:left w:val="none" w:sz="0" w:space="0" w:color="auto"/>
                    <w:bottom w:val="none" w:sz="0" w:space="0" w:color="auto"/>
                    <w:right w:val="none" w:sz="0" w:space="0" w:color="auto"/>
                  </w:divBdr>
                </w:div>
                <w:div w:id="1715079699">
                  <w:marLeft w:val="0"/>
                  <w:marRight w:val="0"/>
                  <w:marTop w:val="0"/>
                  <w:marBottom w:val="0"/>
                  <w:divBdr>
                    <w:top w:val="none" w:sz="0" w:space="0" w:color="auto"/>
                    <w:left w:val="none" w:sz="0" w:space="0" w:color="auto"/>
                    <w:bottom w:val="none" w:sz="0" w:space="0" w:color="auto"/>
                    <w:right w:val="none" w:sz="0" w:space="0" w:color="auto"/>
                  </w:divBdr>
                </w:div>
                <w:div w:id="109594310">
                  <w:marLeft w:val="0"/>
                  <w:marRight w:val="0"/>
                  <w:marTop w:val="0"/>
                  <w:marBottom w:val="0"/>
                  <w:divBdr>
                    <w:top w:val="none" w:sz="0" w:space="0" w:color="auto"/>
                    <w:left w:val="none" w:sz="0" w:space="0" w:color="auto"/>
                    <w:bottom w:val="none" w:sz="0" w:space="0" w:color="auto"/>
                    <w:right w:val="none" w:sz="0" w:space="0" w:color="auto"/>
                  </w:divBdr>
                </w:div>
                <w:div w:id="852450380">
                  <w:marLeft w:val="0"/>
                  <w:marRight w:val="0"/>
                  <w:marTop w:val="0"/>
                  <w:marBottom w:val="0"/>
                  <w:divBdr>
                    <w:top w:val="none" w:sz="0" w:space="0" w:color="auto"/>
                    <w:left w:val="none" w:sz="0" w:space="0" w:color="auto"/>
                    <w:bottom w:val="none" w:sz="0" w:space="0" w:color="auto"/>
                    <w:right w:val="none" w:sz="0" w:space="0" w:color="auto"/>
                  </w:divBdr>
                </w:div>
                <w:div w:id="14774304">
                  <w:marLeft w:val="0"/>
                  <w:marRight w:val="0"/>
                  <w:marTop w:val="0"/>
                  <w:marBottom w:val="0"/>
                  <w:divBdr>
                    <w:top w:val="none" w:sz="0" w:space="0" w:color="auto"/>
                    <w:left w:val="none" w:sz="0" w:space="0" w:color="auto"/>
                    <w:bottom w:val="none" w:sz="0" w:space="0" w:color="auto"/>
                    <w:right w:val="none" w:sz="0" w:space="0" w:color="auto"/>
                  </w:divBdr>
                </w:div>
                <w:div w:id="835151660">
                  <w:marLeft w:val="0"/>
                  <w:marRight w:val="0"/>
                  <w:marTop w:val="0"/>
                  <w:marBottom w:val="0"/>
                  <w:divBdr>
                    <w:top w:val="none" w:sz="0" w:space="0" w:color="auto"/>
                    <w:left w:val="none" w:sz="0" w:space="0" w:color="auto"/>
                    <w:bottom w:val="none" w:sz="0" w:space="0" w:color="auto"/>
                    <w:right w:val="none" w:sz="0" w:space="0" w:color="auto"/>
                  </w:divBdr>
                </w:div>
                <w:div w:id="703753324">
                  <w:marLeft w:val="0"/>
                  <w:marRight w:val="0"/>
                  <w:marTop w:val="0"/>
                  <w:marBottom w:val="0"/>
                  <w:divBdr>
                    <w:top w:val="none" w:sz="0" w:space="0" w:color="auto"/>
                    <w:left w:val="none" w:sz="0" w:space="0" w:color="auto"/>
                    <w:bottom w:val="none" w:sz="0" w:space="0" w:color="auto"/>
                    <w:right w:val="none" w:sz="0" w:space="0" w:color="auto"/>
                  </w:divBdr>
                </w:div>
                <w:div w:id="335772873">
                  <w:marLeft w:val="0"/>
                  <w:marRight w:val="0"/>
                  <w:marTop w:val="0"/>
                  <w:marBottom w:val="0"/>
                  <w:divBdr>
                    <w:top w:val="none" w:sz="0" w:space="0" w:color="auto"/>
                    <w:left w:val="none" w:sz="0" w:space="0" w:color="auto"/>
                    <w:bottom w:val="none" w:sz="0" w:space="0" w:color="auto"/>
                    <w:right w:val="none" w:sz="0" w:space="0" w:color="auto"/>
                  </w:divBdr>
                </w:div>
                <w:div w:id="1446924643">
                  <w:marLeft w:val="0"/>
                  <w:marRight w:val="0"/>
                  <w:marTop w:val="0"/>
                  <w:marBottom w:val="0"/>
                  <w:divBdr>
                    <w:top w:val="none" w:sz="0" w:space="0" w:color="auto"/>
                    <w:left w:val="none" w:sz="0" w:space="0" w:color="auto"/>
                    <w:bottom w:val="none" w:sz="0" w:space="0" w:color="auto"/>
                    <w:right w:val="none" w:sz="0" w:space="0" w:color="auto"/>
                  </w:divBdr>
                </w:div>
                <w:div w:id="1935479361">
                  <w:marLeft w:val="0"/>
                  <w:marRight w:val="0"/>
                  <w:marTop w:val="0"/>
                  <w:marBottom w:val="0"/>
                  <w:divBdr>
                    <w:top w:val="none" w:sz="0" w:space="0" w:color="auto"/>
                    <w:left w:val="none" w:sz="0" w:space="0" w:color="auto"/>
                    <w:bottom w:val="none" w:sz="0" w:space="0" w:color="auto"/>
                    <w:right w:val="none" w:sz="0" w:space="0" w:color="auto"/>
                  </w:divBdr>
                </w:div>
                <w:div w:id="1188905767">
                  <w:marLeft w:val="0"/>
                  <w:marRight w:val="0"/>
                  <w:marTop w:val="0"/>
                  <w:marBottom w:val="0"/>
                  <w:divBdr>
                    <w:top w:val="none" w:sz="0" w:space="0" w:color="auto"/>
                    <w:left w:val="none" w:sz="0" w:space="0" w:color="auto"/>
                    <w:bottom w:val="none" w:sz="0" w:space="0" w:color="auto"/>
                    <w:right w:val="none" w:sz="0" w:space="0" w:color="auto"/>
                  </w:divBdr>
                </w:div>
                <w:div w:id="1258056795">
                  <w:marLeft w:val="0"/>
                  <w:marRight w:val="0"/>
                  <w:marTop w:val="0"/>
                  <w:marBottom w:val="0"/>
                  <w:divBdr>
                    <w:top w:val="none" w:sz="0" w:space="0" w:color="auto"/>
                    <w:left w:val="none" w:sz="0" w:space="0" w:color="auto"/>
                    <w:bottom w:val="none" w:sz="0" w:space="0" w:color="auto"/>
                    <w:right w:val="none" w:sz="0" w:space="0" w:color="auto"/>
                  </w:divBdr>
                </w:div>
                <w:div w:id="1951471651">
                  <w:marLeft w:val="0"/>
                  <w:marRight w:val="0"/>
                  <w:marTop w:val="0"/>
                  <w:marBottom w:val="0"/>
                  <w:divBdr>
                    <w:top w:val="none" w:sz="0" w:space="0" w:color="auto"/>
                    <w:left w:val="none" w:sz="0" w:space="0" w:color="auto"/>
                    <w:bottom w:val="none" w:sz="0" w:space="0" w:color="auto"/>
                    <w:right w:val="none" w:sz="0" w:space="0" w:color="auto"/>
                  </w:divBdr>
                </w:div>
                <w:div w:id="362436453">
                  <w:marLeft w:val="0"/>
                  <w:marRight w:val="0"/>
                  <w:marTop w:val="0"/>
                  <w:marBottom w:val="0"/>
                  <w:divBdr>
                    <w:top w:val="none" w:sz="0" w:space="0" w:color="auto"/>
                    <w:left w:val="none" w:sz="0" w:space="0" w:color="auto"/>
                    <w:bottom w:val="none" w:sz="0" w:space="0" w:color="auto"/>
                    <w:right w:val="none" w:sz="0" w:space="0" w:color="auto"/>
                  </w:divBdr>
                </w:div>
                <w:div w:id="1876578162">
                  <w:marLeft w:val="0"/>
                  <w:marRight w:val="0"/>
                  <w:marTop w:val="0"/>
                  <w:marBottom w:val="0"/>
                  <w:divBdr>
                    <w:top w:val="none" w:sz="0" w:space="0" w:color="auto"/>
                    <w:left w:val="none" w:sz="0" w:space="0" w:color="auto"/>
                    <w:bottom w:val="none" w:sz="0" w:space="0" w:color="auto"/>
                    <w:right w:val="none" w:sz="0" w:space="0" w:color="auto"/>
                  </w:divBdr>
                </w:div>
                <w:div w:id="1788431638">
                  <w:marLeft w:val="0"/>
                  <w:marRight w:val="0"/>
                  <w:marTop w:val="0"/>
                  <w:marBottom w:val="0"/>
                  <w:divBdr>
                    <w:top w:val="none" w:sz="0" w:space="0" w:color="auto"/>
                    <w:left w:val="none" w:sz="0" w:space="0" w:color="auto"/>
                    <w:bottom w:val="none" w:sz="0" w:space="0" w:color="auto"/>
                    <w:right w:val="none" w:sz="0" w:space="0" w:color="auto"/>
                  </w:divBdr>
                </w:div>
                <w:div w:id="1904485021">
                  <w:marLeft w:val="0"/>
                  <w:marRight w:val="0"/>
                  <w:marTop w:val="0"/>
                  <w:marBottom w:val="0"/>
                  <w:divBdr>
                    <w:top w:val="none" w:sz="0" w:space="0" w:color="auto"/>
                    <w:left w:val="none" w:sz="0" w:space="0" w:color="auto"/>
                    <w:bottom w:val="none" w:sz="0" w:space="0" w:color="auto"/>
                    <w:right w:val="none" w:sz="0" w:space="0" w:color="auto"/>
                  </w:divBdr>
                </w:div>
                <w:div w:id="68768563">
                  <w:marLeft w:val="0"/>
                  <w:marRight w:val="0"/>
                  <w:marTop w:val="0"/>
                  <w:marBottom w:val="0"/>
                  <w:divBdr>
                    <w:top w:val="none" w:sz="0" w:space="0" w:color="auto"/>
                    <w:left w:val="none" w:sz="0" w:space="0" w:color="auto"/>
                    <w:bottom w:val="none" w:sz="0" w:space="0" w:color="auto"/>
                    <w:right w:val="none" w:sz="0" w:space="0" w:color="auto"/>
                  </w:divBdr>
                </w:div>
                <w:div w:id="1958095614">
                  <w:marLeft w:val="0"/>
                  <w:marRight w:val="0"/>
                  <w:marTop w:val="0"/>
                  <w:marBottom w:val="0"/>
                  <w:divBdr>
                    <w:top w:val="none" w:sz="0" w:space="0" w:color="auto"/>
                    <w:left w:val="none" w:sz="0" w:space="0" w:color="auto"/>
                    <w:bottom w:val="none" w:sz="0" w:space="0" w:color="auto"/>
                    <w:right w:val="none" w:sz="0" w:space="0" w:color="auto"/>
                  </w:divBdr>
                </w:div>
                <w:div w:id="1840578617">
                  <w:marLeft w:val="0"/>
                  <w:marRight w:val="0"/>
                  <w:marTop w:val="0"/>
                  <w:marBottom w:val="0"/>
                  <w:divBdr>
                    <w:top w:val="none" w:sz="0" w:space="0" w:color="auto"/>
                    <w:left w:val="none" w:sz="0" w:space="0" w:color="auto"/>
                    <w:bottom w:val="none" w:sz="0" w:space="0" w:color="auto"/>
                    <w:right w:val="none" w:sz="0" w:space="0" w:color="auto"/>
                  </w:divBdr>
                </w:div>
                <w:div w:id="612203967">
                  <w:marLeft w:val="0"/>
                  <w:marRight w:val="0"/>
                  <w:marTop w:val="0"/>
                  <w:marBottom w:val="0"/>
                  <w:divBdr>
                    <w:top w:val="none" w:sz="0" w:space="0" w:color="auto"/>
                    <w:left w:val="none" w:sz="0" w:space="0" w:color="auto"/>
                    <w:bottom w:val="none" w:sz="0" w:space="0" w:color="auto"/>
                    <w:right w:val="none" w:sz="0" w:space="0" w:color="auto"/>
                  </w:divBdr>
                </w:div>
                <w:div w:id="1040934903">
                  <w:marLeft w:val="0"/>
                  <w:marRight w:val="0"/>
                  <w:marTop w:val="0"/>
                  <w:marBottom w:val="0"/>
                  <w:divBdr>
                    <w:top w:val="none" w:sz="0" w:space="0" w:color="auto"/>
                    <w:left w:val="none" w:sz="0" w:space="0" w:color="auto"/>
                    <w:bottom w:val="none" w:sz="0" w:space="0" w:color="auto"/>
                    <w:right w:val="none" w:sz="0" w:space="0" w:color="auto"/>
                  </w:divBdr>
                </w:div>
                <w:div w:id="246501738">
                  <w:marLeft w:val="0"/>
                  <w:marRight w:val="0"/>
                  <w:marTop w:val="0"/>
                  <w:marBottom w:val="0"/>
                  <w:divBdr>
                    <w:top w:val="none" w:sz="0" w:space="0" w:color="auto"/>
                    <w:left w:val="none" w:sz="0" w:space="0" w:color="auto"/>
                    <w:bottom w:val="none" w:sz="0" w:space="0" w:color="auto"/>
                    <w:right w:val="none" w:sz="0" w:space="0" w:color="auto"/>
                  </w:divBdr>
                </w:div>
                <w:div w:id="1619872553">
                  <w:marLeft w:val="0"/>
                  <w:marRight w:val="0"/>
                  <w:marTop w:val="0"/>
                  <w:marBottom w:val="0"/>
                  <w:divBdr>
                    <w:top w:val="none" w:sz="0" w:space="0" w:color="auto"/>
                    <w:left w:val="none" w:sz="0" w:space="0" w:color="auto"/>
                    <w:bottom w:val="none" w:sz="0" w:space="0" w:color="auto"/>
                    <w:right w:val="none" w:sz="0" w:space="0" w:color="auto"/>
                  </w:divBdr>
                </w:div>
                <w:div w:id="64888272">
                  <w:marLeft w:val="0"/>
                  <w:marRight w:val="0"/>
                  <w:marTop w:val="0"/>
                  <w:marBottom w:val="0"/>
                  <w:divBdr>
                    <w:top w:val="none" w:sz="0" w:space="0" w:color="auto"/>
                    <w:left w:val="none" w:sz="0" w:space="0" w:color="auto"/>
                    <w:bottom w:val="none" w:sz="0" w:space="0" w:color="auto"/>
                    <w:right w:val="none" w:sz="0" w:space="0" w:color="auto"/>
                  </w:divBdr>
                </w:div>
                <w:div w:id="997223138">
                  <w:marLeft w:val="0"/>
                  <w:marRight w:val="0"/>
                  <w:marTop w:val="0"/>
                  <w:marBottom w:val="0"/>
                  <w:divBdr>
                    <w:top w:val="none" w:sz="0" w:space="0" w:color="auto"/>
                    <w:left w:val="none" w:sz="0" w:space="0" w:color="auto"/>
                    <w:bottom w:val="none" w:sz="0" w:space="0" w:color="auto"/>
                    <w:right w:val="none" w:sz="0" w:space="0" w:color="auto"/>
                  </w:divBdr>
                </w:div>
                <w:div w:id="187259984">
                  <w:marLeft w:val="0"/>
                  <w:marRight w:val="0"/>
                  <w:marTop w:val="0"/>
                  <w:marBottom w:val="0"/>
                  <w:divBdr>
                    <w:top w:val="none" w:sz="0" w:space="0" w:color="auto"/>
                    <w:left w:val="none" w:sz="0" w:space="0" w:color="auto"/>
                    <w:bottom w:val="none" w:sz="0" w:space="0" w:color="auto"/>
                    <w:right w:val="none" w:sz="0" w:space="0" w:color="auto"/>
                  </w:divBdr>
                </w:div>
                <w:div w:id="93328413">
                  <w:marLeft w:val="0"/>
                  <w:marRight w:val="0"/>
                  <w:marTop w:val="0"/>
                  <w:marBottom w:val="0"/>
                  <w:divBdr>
                    <w:top w:val="none" w:sz="0" w:space="0" w:color="auto"/>
                    <w:left w:val="none" w:sz="0" w:space="0" w:color="auto"/>
                    <w:bottom w:val="none" w:sz="0" w:space="0" w:color="auto"/>
                    <w:right w:val="none" w:sz="0" w:space="0" w:color="auto"/>
                  </w:divBdr>
                </w:div>
                <w:div w:id="935789578">
                  <w:marLeft w:val="0"/>
                  <w:marRight w:val="0"/>
                  <w:marTop w:val="0"/>
                  <w:marBottom w:val="0"/>
                  <w:divBdr>
                    <w:top w:val="none" w:sz="0" w:space="0" w:color="auto"/>
                    <w:left w:val="none" w:sz="0" w:space="0" w:color="auto"/>
                    <w:bottom w:val="none" w:sz="0" w:space="0" w:color="auto"/>
                    <w:right w:val="none" w:sz="0" w:space="0" w:color="auto"/>
                  </w:divBdr>
                </w:div>
                <w:div w:id="1858422337">
                  <w:marLeft w:val="0"/>
                  <w:marRight w:val="0"/>
                  <w:marTop w:val="0"/>
                  <w:marBottom w:val="0"/>
                  <w:divBdr>
                    <w:top w:val="none" w:sz="0" w:space="0" w:color="auto"/>
                    <w:left w:val="none" w:sz="0" w:space="0" w:color="auto"/>
                    <w:bottom w:val="none" w:sz="0" w:space="0" w:color="auto"/>
                    <w:right w:val="none" w:sz="0" w:space="0" w:color="auto"/>
                  </w:divBdr>
                </w:div>
                <w:div w:id="1170296199">
                  <w:marLeft w:val="0"/>
                  <w:marRight w:val="0"/>
                  <w:marTop w:val="0"/>
                  <w:marBottom w:val="0"/>
                  <w:divBdr>
                    <w:top w:val="none" w:sz="0" w:space="0" w:color="auto"/>
                    <w:left w:val="none" w:sz="0" w:space="0" w:color="auto"/>
                    <w:bottom w:val="none" w:sz="0" w:space="0" w:color="auto"/>
                    <w:right w:val="none" w:sz="0" w:space="0" w:color="auto"/>
                  </w:divBdr>
                </w:div>
                <w:div w:id="1403481490">
                  <w:marLeft w:val="0"/>
                  <w:marRight w:val="0"/>
                  <w:marTop w:val="0"/>
                  <w:marBottom w:val="0"/>
                  <w:divBdr>
                    <w:top w:val="none" w:sz="0" w:space="0" w:color="auto"/>
                    <w:left w:val="none" w:sz="0" w:space="0" w:color="auto"/>
                    <w:bottom w:val="none" w:sz="0" w:space="0" w:color="auto"/>
                    <w:right w:val="none" w:sz="0" w:space="0" w:color="auto"/>
                  </w:divBdr>
                </w:div>
                <w:div w:id="494339483">
                  <w:marLeft w:val="0"/>
                  <w:marRight w:val="0"/>
                  <w:marTop w:val="0"/>
                  <w:marBottom w:val="0"/>
                  <w:divBdr>
                    <w:top w:val="none" w:sz="0" w:space="0" w:color="auto"/>
                    <w:left w:val="none" w:sz="0" w:space="0" w:color="auto"/>
                    <w:bottom w:val="none" w:sz="0" w:space="0" w:color="auto"/>
                    <w:right w:val="none" w:sz="0" w:space="0" w:color="auto"/>
                  </w:divBdr>
                </w:div>
                <w:div w:id="498614262">
                  <w:marLeft w:val="0"/>
                  <w:marRight w:val="0"/>
                  <w:marTop w:val="0"/>
                  <w:marBottom w:val="0"/>
                  <w:divBdr>
                    <w:top w:val="none" w:sz="0" w:space="0" w:color="auto"/>
                    <w:left w:val="none" w:sz="0" w:space="0" w:color="auto"/>
                    <w:bottom w:val="none" w:sz="0" w:space="0" w:color="auto"/>
                    <w:right w:val="none" w:sz="0" w:space="0" w:color="auto"/>
                  </w:divBdr>
                </w:div>
                <w:div w:id="1843619927">
                  <w:marLeft w:val="0"/>
                  <w:marRight w:val="0"/>
                  <w:marTop w:val="0"/>
                  <w:marBottom w:val="0"/>
                  <w:divBdr>
                    <w:top w:val="none" w:sz="0" w:space="0" w:color="auto"/>
                    <w:left w:val="none" w:sz="0" w:space="0" w:color="auto"/>
                    <w:bottom w:val="none" w:sz="0" w:space="0" w:color="auto"/>
                    <w:right w:val="none" w:sz="0" w:space="0" w:color="auto"/>
                  </w:divBdr>
                </w:div>
                <w:div w:id="1874611883">
                  <w:marLeft w:val="0"/>
                  <w:marRight w:val="0"/>
                  <w:marTop w:val="0"/>
                  <w:marBottom w:val="0"/>
                  <w:divBdr>
                    <w:top w:val="none" w:sz="0" w:space="0" w:color="auto"/>
                    <w:left w:val="none" w:sz="0" w:space="0" w:color="auto"/>
                    <w:bottom w:val="none" w:sz="0" w:space="0" w:color="auto"/>
                    <w:right w:val="none" w:sz="0" w:space="0" w:color="auto"/>
                  </w:divBdr>
                </w:div>
                <w:div w:id="239599732">
                  <w:marLeft w:val="0"/>
                  <w:marRight w:val="0"/>
                  <w:marTop w:val="0"/>
                  <w:marBottom w:val="0"/>
                  <w:divBdr>
                    <w:top w:val="none" w:sz="0" w:space="0" w:color="auto"/>
                    <w:left w:val="none" w:sz="0" w:space="0" w:color="auto"/>
                    <w:bottom w:val="none" w:sz="0" w:space="0" w:color="auto"/>
                    <w:right w:val="none" w:sz="0" w:space="0" w:color="auto"/>
                  </w:divBdr>
                </w:div>
                <w:div w:id="1529757428">
                  <w:marLeft w:val="0"/>
                  <w:marRight w:val="0"/>
                  <w:marTop w:val="0"/>
                  <w:marBottom w:val="0"/>
                  <w:divBdr>
                    <w:top w:val="none" w:sz="0" w:space="0" w:color="auto"/>
                    <w:left w:val="none" w:sz="0" w:space="0" w:color="auto"/>
                    <w:bottom w:val="none" w:sz="0" w:space="0" w:color="auto"/>
                    <w:right w:val="none" w:sz="0" w:space="0" w:color="auto"/>
                  </w:divBdr>
                </w:div>
                <w:div w:id="792407384">
                  <w:marLeft w:val="0"/>
                  <w:marRight w:val="0"/>
                  <w:marTop w:val="0"/>
                  <w:marBottom w:val="0"/>
                  <w:divBdr>
                    <w:top w:val="none" w:sz="0" w:space="0" w:color="auto"/>
                    <w:left w:val="none" w:sz="0" w:space="0" w:color="auto"/>
                    <w:bottom w:val="none" w:sz="0" w:space="0" w:color="auto"/>
                    <w:right w:val="none" w:sz="0" w:space="0" w:color="auto"/>
                  </w:divBdr>
                </w:div>
                <w:div w:id="650402014">
                  <w:marLeft w:val="0"/>
                  <w:marRight w:val="0"/>
                  <w:marTop w:val="0"/>
                  <w:marBottom w:val="0"/>
                  <w:divBdr>
                    <w:top w:val="none" w:sz="0" w:space="0" w:color="auto"/>
                    <w:left w:val="none" w:sz="0" w:space="0" w:color="auto"/>
                    <w:bottom w:val="none" w:sz="0" w:space="0" w:color="auto"/>
                    <w:right w:val="none" w:sz="0" w:space="0" w:color="auto"/>
                  </w:divBdr>
                </w:div>
                <w:div w:id="1545754916">
                  <w:marLeft w:val="0"/>
                  <w:marRight w:val="0"/>
                  <w:marTop w:val="0"/>
                  <w:marBottom w:val="0"/>
                  <w:divBdr>
                    <w:top w:val="none" w:sz="0" w:space="0" w:color="auto"/>
                    <w:left w:val="none" w:sz="0" w:space="0" w:color="auto"/>
                    <w:bottom w:val="none" w:sz="0" w:space="0" w:color="auto"/>
                    <w:right w:val="none" w:sz="0" w:space="0" w:color="auto"/>
                  </w:divBdr>
                </w:div>
                <w:div w:id="1676228264">
                  <w:marLeft w:val="0"/>
                  <w:marRight w:val="0"/>
                  <w:marTop w:val="0"/>
                  <w:marBottom w:val="0"/>
                  <w:divBdr>
                    <w:top w:val="none" w:sz="0" w:space="0" w:color="auto"/>
                    <w:left w:val="none" w:sz="0" w:space="0" w:color="auto"/>
                    <w:bottom w:val="none" w:sz="0" w:space="0" w:color="auto"/>
                    <w:right w:val="none" w:sz="0" w:space="0" w:color="auto"/>
                  </w:divBdr>
                </w:div>
                <w:div w:id="1689334525">
                  <w:marLeft w:val="0"/>
                  <w:marRight w:val="0"/>
                  <w:marTop w:val="0"/>
                  <w:marBottom w:val="0"/>
                  <w:divBdr>
                    <w:top w:val="none" w:sz="0" w:space="0" w:color="auto"/>
                    <w:left w:val="none" w:sz="0" w:space="0" w:color="auto"/>
                    <w:bottom w:val="none" w:sz="0" w:space="0" w:color="auto"/>
                    <w:right w:val="none" w:sz="0" w:space="0" w:color="auto"/>
                  </w:divBdr>
                </w:div>
                <w:div w:id="896668090">
                  <w:marLeft w:val="0"/>
                  <w:marRight w:val="0"/>
                  <w:marTop w:val="0"/>
                  <w:marBottom w:val="0"/>
                  <w:divBdr>
                    <w:top w:val="none" w:sz="0" w:space="0" w:color="auto"/>
                    <w:left w:val="none" w:sz="0" w:space="0" w:color="auto"/>
                    <w:bottom w:val="none" w:sz="0" w:space="0" w:color="auto"/>
                    <w:right w:val="none" w:sz="0" w:space="0" w:color="auto"/>
                  </w:divBdr>
                </w:div>
                <w:div w:id="429281501">
                  <w:marLeft w:val="0"/>
                  <w:marRight w:val="0"/>
                  <w:marTop w:val="0"/>
                  <w:marBottom w:val="0"/>
                  <w:divBdr>
                    <w:top w:val="none" w:sz="0" w:space="0" w:color="auto"/>
                    <w:left w:val="none" w:sz="0" w:space="0" w:color="auto"/>
                    <w:bottom w:val="none" w:sz="0" w:space="0" w:color="auto"/>
                    <w:right w:val="none" w:sz="0" w:space="0" w:color="auto"/>
                  </w:divBdr>
                </w:div>
                <w:div w:id="1079130161">
                  <w:marLeft w:val="0"/>
                  <w:marRight w:val="0"/>
                  <w:marTop w:val="0"/>
                  <w:marBottom w:val="0"/>
                  <w:divBdr>
                    <w:top w:val="none" w:sz="0" w:space="0" w:color="auto"/>
                    <w:left w:val="none" w:sz="0" w:space="0" w:color="auto"/>
                    <w:bottom w:val="none" w:sz="0" w:space="0" w:color="auto"/>
                    <w:right w:val="none" w:sz="0" w:space="0" w:color="auto"/>
                  </w:divBdr>
                </w:div>
                <w:div w:id="911087530">
                  <w:marLeft w:val="0"/>
                  <w:marRight w:val="0"/>
                  <w:marTop w:val="0"/>
                  <w:marBottom w:val="0"/>
                  <w:divBdr>
                    <w:top w:val="none" w:sz="0" w:space="0" w:color="auto"/>
                    <w:left w:val="none" w:sz="0" w:space="0" w:color="auto"/>
                    <w:bottom w:val="none" w:sz="0" w:space="0" w:color="auto"/>
                    <w:right w:val="none" w:sz="0" w:space="0" w:color="auto"/>
                  </w:divBdr>
                </w:div>
                <w:div w:id="1966619147">
                  <w:marLeft w:val="0"/>
                  <w:marRight w:val="0"/>
                  <w:marTop w:val="0"/>
                  <w:marBottom w:val="0"/>
                  <w:divBdr>
                    <w:top w:val="none" w:sz="0" w:space="0" w:color="auto"/>
                    <w:left w:val="none" w:sz="0" w:space="0" w:color="auto"/>
                    <w:bottom w:val="none" w:sz="0" w:space="0" w:color="auto"/>
                    <w:right w:val="none" w:sz="0" w:space="0" w:color="auto"/>
                  </w:divBdr>
                </w:div>
                <w:div w:id="1483809771">
                  <w:marLeft w:val="0"/>
                  <w:marRight w:val="0"/>
                  <w:marTop w:val="0"/>
                  <w:marBottom w:val="0"/>
                  <w:divBdr>
                    <w:top w:val="none" w:sz="0" w:space="0" w:color="auto"/>
                    <w:left w:val="none" w:sz="0" w:space="0" w:color="auto"/>
                    <w:bottom w:val="none" w:sz="0" w:space="0" w:color="auto"/>
                    <w:right w:val="none" w:sz="0" w:space="0" w:color="auto"/>
                  </w:divBdr>
                </w:div>
                <w:div w:id="2139378282">
                  <w:marLeft w:val="0"/>
                  <w:marRight w:val="0"/>
                  <w:marTop w:val="0"/>
                  <w:marBottom w:val="0"/>
                  <w:divBdr>
                    <w:top w:val="none" w:sz="0" w:space="0" w:color="auto"/>
                    <w:left w:val="none" w:sz="0" w:space="0" w:color="auto"/>
                    <w:bottom w:val="none" w:sz="0" w:space="0" w:color="auto"/>
                    <w:right w:val="none" w:sz="0" w:space="0" w:color="auto"/>
                  </w:divBdr>
                </w:div>
                <w:div w:id="1393045392">
                  <w:marLeft w:val="0"/>
                  <w:marRight w:val="0"/>
                  <w:marTop w:val="0"/>
                  <w:marBottom w:val="0"/>
                  <w:divBdr>
                    <w:top w:val="none" w:sz="0" w:space="0" w:color="auto"/>
                    <w:left w:val="none" w:sz="0" w:space="0" w:color="auto"/>
                    <w:bottom w:val="none" w:sz="0" w:space="0" w:color="auto"/>
                    <w:right w:val="none" w:sz="0" w:space="0" w:color="auto"/>
                  </w:divBdr>
                </w:div>
                <w:div w:id="1260023537">
                  <w:marLeft w:val="0"/>
                  <w:marRight w:val="0"/>
                  <w:marTop w:val="0"/>
                  <w:marBottom w:val="0"/>
                  <w:divBdr>
                    <w:top w:val="none" w:sz="0" w:space="0" w:color="auto"/>
                    <w:left w:val="none" w:sz="0" w:space="0" w:color="auto"/>
                    <w:bottom w:val="none" w:sz="0" w:space="0" w:color="auto"/>
                    <w:right w:val="none" w:sz="0" w:space="0" w:color="auto"/>
                  </w:divBdr>
                </w:div>
                <w:div w:id="1217281949">
                  <w:marLeft w:val="0"/>
                  <w:marRight w:val="0"/>
                  <w:marTop w:val="0"/>
                  <w:marBottom w:val="0"/>
                  <w:divBdr>
                    <w:top w:val="none" w:sz="0" w:space="0" w:color="auto"/>
                    <w:left w:val="none" w:sz="0" w:space="0" w:color="auto"/>
                    <w:bottom w:val="none" w:sz="0" w:space="0" w:color="auto"/>
                    <w:right w:val="none" w:sz="0" w:space="0" w:color="auto"/>
                  </w:divBdr>
                </w:div>
                <w:div w:id="2050494672">
                  <w:marLeft w:val="0"/>
                  <w:marRight w:val="0"/>
                  <w:marTop w:val="0"/>
                  <w:marBottom w:val="0"/>
                  <w:divBdr>
                    <w:top w:val="none" w:sz="0" w:space="0" w:color="auto"/>
                    <w:left w:val="none" w:sz="0" w:space="0" w:color="auto"/>
                    <w:bottom w:val="none" w:sz="0" w:space="0" w:color="auto"/>
                    <w:right w:val="none" w:sz="0" w:space="0" w:color="auto"/>
                  </w:divBdr>
                </w:div>
                <w:div w:id="124281524">
                  <w:marLeft w:val="0"/>
                  <w:marRight w:val="0"/>
                  <w:marTop w:val="0"/>
                  <w:marBottom w:val="0"/>
                  <w:divBdr>
                    <w:top w:val="none" w:sz="0" w:space="0" w:color="auto"/>
                    <w:left w:val="none" w:sz="0" w:space="0" w:color="auto"/>
                    <w:bottom w:val="none" w:sz="0" w:space="0" w:color="auto"/>
                    <w:right w:val="none" w:sz="0" w:space="0" w:color="auto"/>
                  </w:divBdr>
                </w:div>
                <w:div w:id="723677043">
                  <w:marLeft w:val="0"/>
                  <w:marRight w:val="0"/>
                  <w:marTop w:val="0"/>
                  <w:marBottom w:val="0"/>
                  <w:divBdr>
                    <w:top w:val="none" w:sz="0" w:space="0" w:color="auto"/>
                    <w:left w:val="none" w:sz="0" w:space="0" w:color="auto"/>
                    <w:bottom w:val="none" w:sz="0" w:space="0" w:color="auto"/>
                    <w:right w:val="none" w:sz="0" w:space="0" w:color="auto"/>
                  </w:divBdr>
                </w:div>
                <w:div w:id="1167671169">
                  <w:marLeft w:val="0"/>
                  <w:marRight w:val="0"/>
                  <w:marTop w:val="0"/>
                  <w:marBottom w:val="0"/>
                  <w:divBdr>
                    <w:top w:val="none" w:sz="0" w:space="0" w:color="auto"/>
                    <w:left w:val="none" w:sz="0" w:space="0" w:color="auto"/>
                    <w:bottom w:val="none" w:sz="0" w:space="0" w:color="auto"/>
                    <w:right w:val="none" w:sz="0" w:space="0" w:color="auto"/>
                  </w:divBdr>
                </w:div>
                <w:div w:id="1428766009">
                  <w:marLeft w:val="0"/>
                  <w:marRight w:val="0"/>
                  <w:marTop w:val="0"/>
                  <w:marBottom w:val="0"/>
                  <w:divBdr>
                    <w:top w:val="none" w:sz="0" w:space="0" w:color="auto"/>
                    <w:left w:val="none" w:sz="0" w:space="0" w:color="auto"/>
                    <w:bottom w:val="none" w:sz="0" w:space="0" w:color="auto"/>
                    <w:right w:val="none" w:sz="0" w:space="0" w:color="auto"/>
                  </w:divBdr>
                </w:div>
                <w:div w:id="1493985608">
                  <w:marLeft w:val="0"/>
                  <w:marRight w:val="0"/>
                  <w:marTop w:val="0"/>
                  <w:marBottom w:val="0"/>
                  <w:divBdr>
                    <w:top w:val="none" w:sz="0" w:space="0" w:color="auto"/>
                    <w:left w:val="none" w:sz="0" w:space="0" w:color="auto"/>
                    <w:bottom w:val="none" w:sz="0" w:space="0" w:color="auto"/>
                    <w:right w:val="none" w:sz="0" w:space="0" w:color="auto"/>
                  </w:divBdr>
                </w:div>
                <w:div w:id="459150989">
                  <w:marLeft w:val="0"/>
                  <w:marRight w:val="0"/>
                  <w:marTop w:val="0"/>
                  <w:marBottom w:val="0"/>
                  <w:divBdr>
                    <w:top w:val="none" w:sz="0" w:space="0" w:color="auto"/>
                    <w:left w:val="none" w:sz="0" w:space="0" w:color="auto"/>
                    <w:bottom w:val="none" w:sz="0" w:space="0" w:color="auto"/>
                    <w:right w:val="none" w:sz="0" w:space="0" w:color="auto"/>
                  </w:divBdr>
                </w:div>
                <w:div w:id="453063157">
                  <w:marLeft w:val="0"/>
                  <w:marRight w:val="0"/>
                  <w:marTop w:val="0"/>
                  <w:marBottom w:val="0"/>
                  <w:divBdr>
                    <w:top w:val="none" w:sz="0" w:space="0" w:color="auto"/>
                    <w:left w:val="none" w:sz="0" w:space="0" w:color="auto"/>
                    <w:bottom w:val="none" w:sz="0" w:space="0" w:color="auto"/>
                    <w:right w:val="none" w:sz="0" w:space="0" w:color="auto"/>
                  </w:divBdr>
                </w:div>
                <w:div w:id="727725893">
                  <w:marLeft w:val="0"/>
                  <w:marRight w:val="0"/>
                  <w:marTop w:val="0"/>
                  <w:marBottom w:val="0"/>
                  <w:divBdr>
                    <w:top w:val="none" w:sz="0" w:space="0" w:color="auto"/>
                    <w:left w:val="none" w:sz="0" w:space="0" w:color="auto"/>
                    <w:bottom w:val="none" w:sz="0" w:space="0" w:color="auto"/>
                    <w:right w:val="none" w:sz="0" w:space="0" w:color="auto"/>
                  </w:divBdr>
                </w:div>
              </w:divsChild>
            </w:div>
            <w:div w:id="213398333">
              <w:marLeft w:val="0"/>
              <w:marRight w:val="0"/>
              <w:marTop w:val="0"/>
              <w:marBottom w:val="0"/>
              <w:divBdr>
                <w:top w:val="none" w:sz="0" w:space="0" w:color="auto"/>
                <w:left w:val="none" w:sz="0" w:space="0" w:color="auto"/>
                <w:bottom w:val="none" w:sz="0" w:space="0" w:color="auto"/>
                <w:right w:val="none" w:sz="0" w:space="0" w:color="auto"/>
              </w:divBdr>
              <w:divsChild>
                <w:div w:id="536503651">
                  <w:marLeft w:val="0"/>
                  <w:marRight w:val="0"/>
                  <w:marTop w:val="0"/>
                  <w:marBottom w:val="0"/>
                  <w:divBdr>
                    <w:top w:val="none" w:sz="0" w:space="0" w:color="auto"/>
                    <w:left w:val="none" w:sz="0" w:space="0" w:color="auto"/>
                    <w:bottom w:val="none" w:sz="0" w:space="0" w:color="auto"/>
                    <w:right w:val="none" w:sz="0" w:space="0" w:color="auto"/>
                  </w:divBdr>
                </w:div>
                <w:div w:id="887187191">
                  <w:marLeft w:val="0"/>
                  <w:marRight w:val="0"/>
                  <w:marTop w:val="0"/>
                  <w:marBottom w:val="0"/>
                  <w:divBdr>
                    <w:top w:val="none" w:sz="0" w:space="0" w:color="auto"/>
                    <w:left w:val="none" w:sz="0" w:space="0" w:color="auto"/>
                    <w:bottom w:val="none" w:sz="0" w:space="0" w:color="auto"/>
                    <w:right w:val="none" w:sz="0" w:space="0" w:color="auto"/>
                  </w:divBdr>
                </w:div>
                <w:div w:id="905072621">
                  <w:marLeft w:val="0"/>
                  <w:marRight w:val="0"/>
                  <w:marTop w:val="0"/>
                  <w:marBottom w:val="0"/>
                  <w:divBdr>
                    <w:top w:val="none" w:sz="0" w:space="0" w:color="auto"/>
                    <w:left w:val="none" w:sz="0" w:space="0" w:color="auto"/>
                    <w:bottom w:val="none" w:sz="0" w:space="0" w:color="auto"/>
                    <w:right w:val="none" w:sz="0" w:space="0" w:color="auto"/>
                  </w:divBdr>
                </w:div>
                <w:div w:id="1149785367">
                  <w:marLeft w:val="0"/>
                  <w:marRight w:val="0"/>
                  <w:marTop w:val="0"/>
                  <w:marBottom w:val="0"/>
                  <w:divBdr>
                    <w:top w:val="none" w:sz="0" w:space="0" w:color="auto"/>
                    <w:left w:val="none" w:sz="0" w:space="0" w:color="auto"/>
                    <w:bottom w:val="none" w:sz="0" w:space="0" w:color="auto"/>
                    <w:right w:val="none" w:sz="0" w:space="0" w:color="auto"/>
                  </w:divBdr>
                </w:div>
                <w:div w:id="1793941472">
                  <w:marLeft w:val="0"/>
                  <w:marRight w:val="0"/>
                  <w:marTop w:val="0"/>
                  <w:marBottom w:val="0"/>
                  <w:divBdr>
                    <w:top w:val="none" w:sz="0" w:space="0" w:color="auto"/>
                    <w:left w:val="none" w:sz="0" w:space="0" w:color="auto"/>
                    <w:bottom w:val="none" w:sz="0" w:space="0" w:color="auto"/>
                    <w:right w:val="none" w:sz="0" w:space="0" w:color="auto"/>
                  </w:divBdr>
                </w:div>
                <w:div w:id="1135173413">
                  <w:marLeft w:val="0"/>
                  <w:marRight w:val="0"/>
                  <w:marTop w:val="0"/>
                  <w:marBottom w:val="0"/>
                  <w:divBdr>
                    <w:top w:val="none" w:sz="0" w:space="0" w:color="auto"/>
                    <w:left w:val="none" w:sz="0" w:space="0" w:color="auto"/>
                    <w:bottom w:val="none" w:sz="0" w:space="0" w:color="auto"/>
                    <w:right w:val="none" w:sz="0" w:space="0" w:color="auto"/>
                  </w:divBdr>
                </w:div>
                <w:div w:id="889729359">
                  <w:marLeft w:val="0"/>
                  <w:marRight w:val="0"/>
                  <w:marTop w:val="0"/>
                  <w:marBottom w:val="0"/>
                  <w:divBdr>
                    <w:top w:val="none" w:sz="0" w:space="0" w:color="auto"/>
                    <w:left w:val="none" w:sz="0" w:space="0" w:color="auto"/>
                    <w:bottom w:val="none" w:sz="0" w:space="0" w:color="auto"/>
                    <w:right w:val="none" w:sz="0" w:space="0" w:color="auto"/>
                  </w:divBdr>
                </w:div>
                <w:div w:id="877200613">
                  <w:marLeft w:val="0"/>
                  <w:marRight w:val="0"/>
                  <w:marTop w:val="0"/>
                  <w:marBottom w:val="0"/>
                  <w:divBdr>
                    <w:top w:val="none" w:sz="0" w:space="0" w:color="auto"/>
                    <w:left w:val="none" w:sz="0" w:space="0" w:color="auto"/>
                    <w:bottom w:val="none" w:sz="0" w:space="0" w:color="auto"/>
                    <w:right w:val="none" w:sz="0" w:space="0" w:color="auto"/>
                  </w:divBdr>
                </w:div>
                <w:div w:id="1353990243">
                  <w:marLeft w:val="0"/>
                  <w:marRight w:val="0"/>
                  <w:marTop w:val="0"/>
                  <w:marBottom w:val="0"/>
                  <w:divBdr>
                    <w:top w:val="none" w:sz="0" w:space="0" w:color="auto"/>
                    <w:left w:val="none" w:sz="0" w:space="0" w:color="auto"/>
                    <w:bottom w:val="none" w:sz="0" w:space="0" w:color="auto"/>
                    <w:right w:val="none" w:sz="0" w:space="0" w:color="auto"/>
                  </w:divBdr>
                </w:div>
                <w:div w:id="896283233">
                  <w:marLeft w:val="0"/>
                  <w:marRight w:val="0"/>
                  <w:marTop w:val="0"/>
                  <w:marBottom w:val="0"/>
                  <w:divBdr>
                    <w:top w:val="none" w:sz="0" w:space="0" w:color="auto"/>
                    <w:left w:val="none" w:sz="0" w:space="0" w:color="auto"/>
                    <w:bottom w:val="none" w:sz="0" w:space="0" w:color="auto"/>
                    <w:right w:val="none" w:sz="0" w:space="0" w:color="auto"/>
                  </w:divBdr>
                </w:div>
                <w:div w:id="947468740">
                  <w:marLeft w:val="0"/>
                  <w:marRight w:val="0"/>
                  <w:marTop w:val="0"/>
                  <w:marBottom w:val="0"/>
                  <w:divBdr>
                    <w:top w:val="none" w:sz="0" w:space="0" w:color="auto"/>
                    <w:left w:val="none" w:sz="0" w:space="0" w:color="auto"/>
                    <w:bottom w:val="none" w:sz="0" w:space="0" w:color="auto"/>
                    <w:right w:val="none" w:sz="0" w:space="0" w:color="auto"/>
                  </w:divBdr>
                </w:div>
                <w:div w:id="723873287">
                  <w:marLeft w:val="0"/>
                  <w:marRight w:val="0"/>
                  <w:marTop w:val="0"/>
                  <w:marBottom w:val="0"/>
                  <w:divBdr>
                    <w:top w:val="none" w:sz="0" w:space="0" w:color="auto"/>
                    <w:left w:val="none" w:sz="0" w:space="0" w:color="auto"/>
                    <w:bottom w:val="none" w:sz="0" w:space="0" w:color="auto"/>
                    <w:right w:val="none" w:sz="0" w:space="0" w:color="auto"/>
                  </w:divBdr>
                </w:div>
                <w:div w:id="841548603">
                  <w:marLeft w:val="0"/>
                  <w:marRight w:val="0"/>
                  <w:marTop w:val="0"/>
                  <w:marBottom w:val="0"/>
                  <w:divBdr>
                    <w:top w:val="none" w:sz="0" w:space="0" w:color="auto"/>
                    <w:left w:val="none" w:sz="0" w:space="0" w:color="auto"/>
                    <w:bottom w:val="none" w:sz="0" w:space="0" w:color="auto"/>
                    <w:right w:val="none" w:sz="0" w:space="0" w:color="auto"/>
                  </w:divBdr>
                </w:div>
                <w:div w:id="69161104">
                  <w:marLeft w:val="0"/>
                  <w:marRight w:val="0"/>
                  <w:marTop w:val="0"/>
                  <w:marBottom w:val="0"/>
                  <w:divBdr>
                    <w:top w:val="none" w:sz="0" w:space="0" w:color="auto"/>
                    <w:left w:val="none" w:sz="0" w:space="0" w:color="auto"/>
                    <w:bottom w:val="none" w:sz="0" w:space="0" w:color="auto"/>
                    <w:right w:val="none" w:sz="0" w:space="0" w:color="auto"/>
                  </w:divBdr>
                </w:div>
                <w:div w:id="1068460316">
                  <w:marLeft w:val="0"/>
                  <w:marRight w:val="0"/>
                  <w:marTop w:val="0"/>
                  <w:marBottom w:val="0"/>
                  <w:divBdr>
                    <w:top w:val="none" w:sz="0" w:space="0" w:color="auto"/>
                    <w:left w:val="none" w:sz="0" w:space="0" w:color="auto"/>
                    <w:bottom w:val="none" w:sz="0" w:space="0" w:color="auto"/>
                    <w:right w:val="none" w:sz="0" w:space="0" w:color="auto"/>
                  </w:divBdr>
                </w:div>
                <w:div w:id="248544007">
                  <w:marLeft w:val="0"/>
                  <w:marRight w:val="0"/>
                  <w:marTop w:val="0"/>
                  <w:marBottom w:val="0"/>
                  <w:divBdr>
                    <w:top w:val="none" w:sz="0" w:space="0" w:color="auto"/>
                    <w:left w:val="none" w:sz="0" w:space="0" w:color="auto"/>
                    <w:bottom w:val="none" w:sz="0" w:space="0" w:color="auto"/>
                    <w:right w:val="none" w:sz="0" w:space="0" w:color="auto"/>
                  </w:divBdr>
                </w:div>
                <w:div w:id="1571690163">
                  <w:marLeft w:val="0"/>
                  <w:marRight w:val="0"/>
                  <w:marTop w:val="0"/>
                  <w:marBottom w:val="0"/>
                  <w:divBdr>
                    <w:top w:val="none" w:sz="0" w:space="0" w:color="auto"/>
                    <w:left w:val="none" w:sz="0" w:space="0" w:color="auto"/>
                    <w:bottom w:val="none" w:sz="0" w:space="0" w:color="auto"/>
                    <w:right w:val="none" w:sz="0" w:space="0" w:color="auto"/>
                  </w:divBdr>
                </w:div>
                <w:div w:id="1487091459">
                  <w:marLeft w:val="0"/>
                  <w:marRight w:val="0"/>
                  <w:marTop w:val="0"/>
                  <w:marBottom w:val="0"/>
                  <w:divBdr>
                    <w:top w:val="none" w:sz="0" w:space="0" w:color="auto"/>
                    <w:left w:val="none" w:sz="0" w:space="0" w:color="auto"/>
                    <w:bottom w:val="none" w:sz="0" w:space="0" w:color="auto"/>
                    <w:right w:val="none" w:sz="0" w:space="0" w:color="auto"/>
                  </w:divBdr>
                </w:div>
                <w:div w:id="26878995">
                  <w:marLeft w:val="0"/>
                  <w:marRight w:val="0"/>
                  <w:marTop w:val="0"/>
                  <w:marBottom w:val="0"/>
                  <w:divBdr>
                    <w:top w:val="none" w:sz="0" w:space="0" w:color="auto"/>
                    <w:left w:val="none" w:sz="0" w:space="0" w:color="auto"/>
                    <w:bottom w:val="none" w:sz="0" w:space="0" w:color="auto"/>
                    <w:right w:val="none" w:sz="0" w:space="0" w:color="auto"/>
                  </w:divBdr>
                </w:div>
                <w:div w:id="21170005">
                  <w:marLeft w:val="0"/>
                  <w:marRight w:val="0"/>
                  <w:marTop w:val="0"/>
                  <w:marBottom w:val="0"/>
                  <w:divBdr>
                    <w:top w:val="none" w:sz="0" w:space="0" w:color="auto"/>
                    <w:left w:val="none" w:sz="0" w:space="0" w:color="auto"/>
                    <w:bottom w:val="none" w:sz="0" w:space="0" w:color="auto"/>
                    <w:right w:val="none" w:sz="0" w:space="0" w:color="auto"/>
                  </w:divBdr>
                </w:div>
                <w:div w:id="1621380531">
                  <w:marLeft w:val="0"/>
                  <w:marRight w:val="0"/>
                  <w:marTop w:val="0"/>
                  <w:marBottom w:val="0"/>
                  <w:divBdr>
                    <w:top w:val="none" w:sz="0" w:space="0" w:color="auto"/>
                    <w:left w:val="none" w:sz="0" w:space="0" w:color="auto"/>
                    <w:bottom w:val="none" w:sz="0" w:space="0" w:color="auto"/>
                    <w:right w:val="none" w:sz="0" w:space="0" w:color="auto"/>
                  </w:divBdr>
                </w:div>
                <w:div w:id="1691300939">
                  <w:marLeft w:val="0"/>
                  <w:marRight w:val="0"/>
                  <w:marTop w:val="0"/>
                  <w:marBottom w:val="0"/>
                  <w:divBdr>
                    <w:top w:val="none" w:sz="0" w:space="0" w:color="auto"/>
                    <w:left w:val="none" w:sz="0" w:space="0" w:color="auto"/>
                    <w:bottom w:val="none" w:sz="0" w:space="0" w:color="auto"/>
                    <w:right w:val="none" w:sz="0" w:space="0" w:color="auto"/>
                  </w:divBdr>
                </w:div>
                <w:div w:id="712264837">
                  <w:marLeft w:val="0"/>
                  <w:marRight w:val="0"/>
                  <w:marTop w:val="0"/>
                  <w:marBottom w:val="0"/>
                  <w:divBdr>
                    <w:top w:val="none" w:sz="0" w:space="0" w:color="auto"/>
                    <w:left w:val="none" w:sz="0" w:space="0" w:color="auto"/>
                    <w:bottom w:val="none" w:sz="0" w:space="0" w:color="auto"/>
                    <w:right w:val="none" w:sz="0" w:space="0" w:color="auto"/>
                  </w:divBdr>
                </w:div>
                <w:div w:id="697583810">
                  <w:marLeft w:val="0"/>
                  <w:marRight w:val="0"/>
                  <w:marTop w:val="0"/>
                  <w:marBottom w:val="0"/>
                  <w:divBdr>
                    <w:top w:val="none" w:sz="0" w:space="0" w:color="auto"/>
                    <w:left w:val="none" w:sz="0" w:space="0" w:color="auto"/>
                    <w:bottom w:val="none" w:sz="0" w:space="0" w:color="auto"/>
                    <w:right w:val="none" w:sz="0" w:space="0" w:color="auto"/>
                  </w:divBdr>
                </w:div>
                <w:div w:id="1613629636">
                  <w:marLeft w:val="0"/>
                  <w:marRight w:val="0"/>
                  <w:marTop w:val="0"/>
                  <w:marBottom w:val="0"/>
                  <w:divBdr>
                    <w:top w:val="none" w:sz="0" w:space="0" w:color="auto"/>
                    <w:left w:val="none" w:sz="0" w:space="0" w:color="auto"/>
                    <w:bottom w:val="none" w:sz="0" w:space="0" w:color="auto"/>
                    <w:right w:val="none" w:sz="0" w:space="0" w:color="auto"/>
                  </w:divBdr>
                </w:div>
                <w:div w:id="1152138664">
                  <w:marLeft w:val="0"/>
                  <w:marRight w:val="0"/>
                  <w:marTop w:val="0"/>
                  <w:marBottom w:val="0"/>
                  <w:divBdr>
                    <w:top w:val="none" w:sz="0" w:space="0" w:color="auto"/>
                    <w:left w:val="none" w:sz="0" w:space="0" w:color="auto"/>
                    <w:bottom w:val="none" w:sz="0" w:space="0" w:color="auto"/>
                    <w:right w:val="none" w:sz="0" w:space="0" w:color="auto"/>
                  </w:divBdr>
                </w:div>
                <w:div w:id="1749376521">
                  <w:marLeft w:val="0"/>
                  <w:marRight w:val="0"/>
                  <w:marTop w:val="0"/>
                  <w:marBottom w:val="0"/>
                  <w:divBdr>
                    <w:top w:val="none" w:sz="0" w:space="0" w:color="auto"/>
                    <w:left w:val="none" w:sz="0" w:space="0" w:color="auto"/>
                    <w:bottom w:val="none" w:sz="0" w:space="0" w:color="auto"/>
                    <w:right w:val="none" w:sz="0" w:space="0" w:color="auto"/>
                  </w:divBdr>
                </w:div>
                <w:div w:id="822769796">
                  <w:marLeft w:val="0"/>
                  <w:marRight w:val="0"/>
                  <w:marTop w:val="0"/>
                  <w:marBottom w:val="0"/>
                  <w:divBdr>
                    <w:top w:val="none" w:sz="0" w:space="0" w:color="auto"/>
                    <w:left w:val="none" w:sz="0" w:space="0" w:color="auto"/>
                    <w:bottom w:val="none" w:sz="0" w:space="0" w:color="auto"/>
                    <w:right w:val="none" w:sz="0" w:space="0" w:color="auto"/>
                  </w:divBdr>
                </w:div>
                <w:div w:id="2042243187">
                  <w:marLeft w:val="0"/>
                  <w:marRight w:val="0"/>
                  <w:marTop w:val="0"/>
                  <w:marBottom w:val="0"/>
                  <w:divBdr>
                    <w:top w:val="none" w:sz="0" w:space="0" w:color="auto"/>
                    <w:left w:val="none" w:sz="0" w:space="0" w:color="auto"/>
                    <w:bottom w:val="none" w:sz="0" w:space="0" w:color="auto"/>
                    <w:right w:val="none" w:sz="0" w:space="0" w:color="auto"/>
                  </w:divBdr>
                </w:div>
                <w:div w:id="1402290166">
                  <w:marLeft w:val="0"/>
                  <w:marRight w:val="0"/>
                  <w:marTop w:val="0"/>
                  <w:marBottom w:val="0"/>
                  <w:divBdr>
                    <w:top w:val="none" w:sz="0" w:space="0" w:color="auto"/>
                    <w:left w:val="none" w:sz="0" w:space="0" w:color="auto"/>
                    <w:bottom w:val="none" w:sz="0" w:space="0" w:color="auto"/>
                    <w:right w:val="none" w:sz="0" w:space="0" w:color="auto"/>
                  </w:divBdr>
                </w:div>
                <w:div w:id="1613242635">
                  <w:marLeft w:val="0"/>
                  <w:marRight w:val="0"/>
                  <w:marTop w:val="0"/>
                  <w:marBottom w:val="0"/>
                  <w:divBdr>
                    <w:top w:val="none" w:sz="0" w:space="0" w:color="auto"/>
                    <w:left w:val="none" w:sz="0" w:space="0" w:color="auto"/>
                    <w:bottom w:val="none" w:sz="0" w:space="0" w:color="auto"/>
                    <w:right w:val="none" w:sz="0" w:space="0" w:color="auto"/>
                  </w:divBdr>
                </w:div>
                <w:div w:id="1172987592">
                  <w:marLeft w:val="0"/>
                  <w:marRight w:val="0"/>
                  <w:marTop w:val="0"/>
                  <w:marBottom w:val="0"/>
                  <w:divBdr>
                    <w:top w:val="none" w:sz="0" w:space="0" w:color="auto"/>
                    <w:left w:val="none" w:sz="0" w:space="0" w:color="auto"/>
                    <w:bottom w:val="none" w:sz="0" w:space="0" w:color="auto"/>
                    <w:right w:val="none" w:sz="0" w:space="0" w:color="auto"/>
                  </w:divBdr>
                </w:div>
                <w:div w:id="1412851631">
                  <w:marLeft w:val="0"/>
                  <w:marRight w:val="0"/>
                  <w:marTop w:val="0"/>
                  <w:marBottom w:val="0"/>
                  <w:divBdr>
                    <w:top w:val="none" w:sz="0" w:space="0" w:color="auto"/>
                    <w:left w:val="none" w:sz="0" w:space="0" w:color="auto"/>
                    <w:bottom w:val="none" w:sz="0" w:space="0" w:color="auto"/>
                    <w:right w:val="none" w:sz="0" w:space="0" w:color="auto"/>
                  </w:divBdr>
                </w:div>
                <w:div w:id="1086341951">
                  <w:marLeft w:val="0"/>
                  <w:marRight w:val="0"/>
                  <w:marTop w:val="0"/>
                  <w:marBottom w:val="0"/>
                  <w:divBdr>
                    <w:top w:val="none" w:sz="0" w:space="0" w:color="auto"/>
                    <w:left w:val="none" w:sz="0" w:space="0" w:color="auto"/>
                    <w:bottom w:val="none" w:sz="0" w:space="0" w:color="auto"/>
                    <w:right w:val="none" w:sz="0" w:space="0" w:color="auto"/>
                  </w:divBdr>
                </w:div>
                <w:div w:id="1805614731">
                  <w:marLeft w:val="0"/>
                  <w:marRight w:val="0"/>
                  <w:marTop w:val="0"/>
                  <w:marBottom w:val="0"/>
                  <w:divBdr>
                    <w:top w:val="none" w:sz="0" w:space="0" w:color="auto"/>
                    <w:left w:val="none" w:sz="0" w:space="0" w:color="auto"/>
                    <w:bottom w:val="none" w:sz="0" w:space="0" w:color="auto"/>
                    <w:right w:val="none" w:sz="0" w:space="0" w:color="auto"/>
                  </w:divBdr>
                </w:div>
                <w:div w:id="1241216979">
                  <w:marLeft w:val="0"/>
                  <w:marRight w:val="0"/>
                  <w:marTop w:val="0"/>
                  <w:marBottom w:val="0"/>
                  <w:divBdr>
                    <w:top w:val="none" w:sz="0" w:space="0" w:color="auto"/>
                    <w:left w:val="none" w:sz="0" w:space="0" w:color="auto"/>
                    <w:bottom w:val="none" w:sz="0" w:space="0" w:color="auto"/>
                    <w:right w:val="none" w:sz="0" w:space="0" w:color="auto"/>
                  </w:divBdr>
                </w:div>
                <w:div w:id="322440740">
                  <w:marLeft w:val="0"/>
                  <w:marRight w:val="0"/>
                  <w:marTop w:val="0"/>
                  <w:marBottom w:val="0"/>
                  <w:divBdr>
                    <w:top w:val="none" w:sz="0" w:space="0" w:color="auto"/>
                    <w:left w:val="none" w:sz="0" w:space="0" w:color="auto"/>
                    <w:bottom w:val="none" w:sz="0" w:space="0" w:color="auto"/>
                    <w:right w:val="none" w:sz="0" w:space="0" w:color="auto"/>
                  </w:divBdr>
                </w:div>
                <w:div w:id="355011895">
                  <w:marLeft w:val="0"/>
                  <w:marRight w:val="0"/>
                  <w:marTop w:val="0"/>
                  <w:marBottom w:val="0"/>
                  <w:divBdr>
                    <w:top w:val="none" w:sz="0" w:space="0" w:color="auto"/>
                    <w:left w:val="none" w:sz="0" w:space="0" w:color="auto"/>
                    <w:bottom w:val="none" w:sz="0" w:space="0" w:color="auto"/>
                    <w:right w:val="none" w:sz="0" w:space="0" w:color="auto"/>
                  </w:divBdr>
                </w:div>
                <w:div w:id="169296684">
                  <w:marLeft w:val="0"/>
                  <w:marRight w:val="0"/>
                  <w:marTop w:val="0"/>
                  <w:marBottom w:val="0"/>
                  <w:divBdr>
                    <w:top w:val="none" w:sz="0" w:space="0" w:color="auto"/>
                    <w:left w:val="none" w:sz="0" w:space="0" w:color="auto"/>
                    <w:bottom w:val="none" w:sz="0" w:space="0" w:color="auto"/>
                    <w:right w:val="none" w:sz="0" w:space="0" w:color="auto"/>
                  </w:divBdr>
                </w:div>
                <w:div w:id="2024286046">
                  <w:marLeft w:val="0"/>
                  <w:marRight w:val="0"/>
                  <w:marTop w:val="0"/>
                  <w:marBottom w:val="0"/>
                  <w:divBdr>
                    <w:top w:val="none" w:sz="0" w:space="0" w:color="auto"/>
                    <w:left w:val="none" w:sz="0" w:space="0" w:color="auto"/>
                    <w:bottom w:val="none" w:sz="0" w:space="0" w:color="auto"/>
                    <w:right w:val="none" w:sz="0" w:space="0" w:color="auto"/>
                  </w:divBdr>
                </w:div>
                <w:div w:id="1536389828">
                  <w:marLeft w:val="0"/>
                  <w:marRight w:val="0"/>
                  <w:marTop w:val="0"/>
                  <w:marBottom w:val="0"/>
                  <w:divBdr>
                    <w:top w:val="none" w:sz="0" w:space="0" w:color="auto"/>
                    <w:left w:val="none" w:sz="0" w:space="0" w:color="auto"/>
                    <w:bottom w:val="none" w:sz="0" w:space="0" w:color="auto"/>
                    <w:right w:val="none" w:sz="0" w:space="0" w:color="auto"/>
                  </w:divBdr>
                </w:div>
                <w:div w:id="1735741399">
                  <w:marLeft w:val="0"/>
                  <w:marRight w:val="0"/>
                  <w:marTop w:val="0"/>
                  <w:marBottom w:val="0"/>
                  <w:divBdr>
                    <w:top w:val="none" w:sz="0" w:space="0" w:color="auto"/>
                    <w:left w:val="none" w:sz="0" w:space="0" w:color="auto"/>
                    <w:bottom w:val="none" w:sz="0" w:space="0" w:color="auto"/>
                    <w:right w:val="none" w:sz="0" w:space="0" w:color="auto"/>
                  </w:divBdr>
                </w:div>
                <w:div w:id="334771829">
                  <w:marLeft w:val="0"/>
                  <w:marRight w:val="0"/>
                  <w:marTop w:val="0"/>
                  <w:marBottom w:val="0"/>
                  <w:divBdr>
                    <w:top w:val="none" w:sz="0" w:space="0" w:color="auto"/>
                    <w:left w:val="none" w:sz="0" w:space="0" w:color="auto"/>
                    <w:bottom w:val="none" w:sz="0" w:space="0" w:color="auto"/>
                    <w:right w:val="none" w:sz="0" w:space="0" w:color="auto"/>
                  </w:divBdr>
                </w:div>
                <w:div w:id="1044017353">
                  <w:marLeft w:val="0"/>
                  <w:marRight w:val="0"/>
                  <w:marTop w:val="0"/>
                  <w:marBottom w:val="0"/>
                  <w:divBdr>
                    <w:top w:val="none" w:sz="0" w:space="0" w:color="auto"/>
                    <w:left w:val="none" w:sz="0" w:space="0" w:color="auto"/>
                    <w:bottom w:val="none" w:sz="0" w:space="0" w:color="auto"/>
                    <w:right w:val="none" w:sz="0" w:space="0" w:color="auto"/>
                  </w:divBdr>
                </w:div>
                <w:div w:id="54398100">
                  <w:marLeft w:val="0"/>
                  <w:marRight w:val="0"/>
                  <w:marTop w:val="0"/>
                  <w:marBottom w:val="0"/>
                  <w:divBdr>
                    <w:top w:val="none" w:sz="0" w:space="0" w:color="auto"/>
                    <w:left w:val="none" w:sz="0" w:space="0" w:color="auto"/>
                    <w:bottom w:val="none" w:sz="0" w:space="0" w:color="auto"/>
                    <w:right w:val="none" w:sz="0" w:space="0" w:color="auto"/>
                  </w:divBdr>
                </w:div>
                <w:div w:id="105849580">
                  <w:marLeft w:val="0"/>
                  <w:marRight w:val="0"/>
                  <w:marTop w:val="0"/>
                  <w:marBottom w:val="0"/>
                  <w:divBdr>
                    <w:top w:val="none" w:sz="0" w:space="0" w:color="auto"/>
                    <w:left w:val="none" w:sz="0" w:space="0" w:color="auto"/>
                    <w:bottom w:val="none" w:sz="0" w:space="0" w:color="auto"/>
                    <w:right w:val="none" w:sz="0" w:space="0" w:color="auto"/>
                  </w:divBdr>
                </w:div>
                <w:div w:id="1201241787">
                  <w:marLeft w:val="0"/>
                  <w:marRight w:val="0"/>
                  <w:marTop w:val="0"/>
                  <w:marBottom w:val="0"/>
                  <w:divBdr>
                    <w:top w:val="none" w:sz="0" w:space="0" w:color="auto"/>
                    <w:left w:val="none" w:sz="0" w:space="0" w:color="auto"/>
                    <w:bottom w:val="none" w:sz="0" w:space="0" w:color="auto"/>
                    <w:right w:val="none" w:sz="0" w:space="0" w:color="auto"/>
                  </w:divBdr>
                </w:div>
                <w:div w:id="2051149311">
                  <w:marLeft w:val="0"/>
                  <w:marRight w:val="0"/>
                  <w:marTop w:val="0"/>
                  <w:marBottom w:val="0"/>
                  <w:divBdr>
                    <w:top w:val="none" w:sz="0" w:space="0" w:color="auto"/>
                    <w:left w:val="none" w:sz="0" w:space="0" w:color="auto"/>
                    <w:bottom w:val="none" w:sz="0" w:space="0" w:color="auto"/>
                    <w:right w:val="none" w:sz="0" w:space="0" w:color="auto"/>
                  </w:divBdr>
                </w:div>
                <w:div w:id="1801606956">
                  <w:marLeft w:val="0"/>
                  <w:marRight w:val="0"/>
                  <w:marTop w:val="0"/>
                  <w:marBottom w:val="0"/>
                  <w:divBdr>
                    <w:top w:val="none" w:sz="0" w:space="0" w:color="auto"/>
                    <w:left w:val="none" w:sz="0" w:space="0" w:color="auto"/>
                    <w:bottom w:val="none" w:sz="0" w:space="0" w:color="auto"/>
                    <w:right w:val="none" w:sz="0" w:space="0" w:color="auto"/>
                  </w:divBdr>
                </w:div>
                <w:div w:id="1110585317">
                  <w:marLeft w:val="0"/>
                  <w:marRight w:val="0"/>
                  <w:marTop w:val="0"/>
                  <w:marBottom w:val="0"/>
                  <w:divBdr>
                    <w:top w:val="none" w:sz="0" w:space="0" w:color="auto"/>
                    <w:left w:val="none" w:sz="0" w:space="0" w:color="auto"/>
                    <w:bottom w:val="none" w:sz="0" w:space="0" w:color="auto"/>
                    <w:right w:val="none" w:sz="0" w:space="0" w:color="auto"/>
                  </w:divBdr>
                </w:div>
                <w:div w:id="189538723">
                  <w:marLeft w:val="0"/>
                  <w:marRight w:val="0"/>
                  <w:marTop w:val="0"/>
                  <w:marBottom w:val="0"/>
                  <w:divBdr>
                    <w:top w:val="none" w:sz="0" w:space="0" w:color="auto"/>
                    <w:left w:val="none" w:sz="0" w:space="0" w:color="auto"/>
                    <w:bottom w:val="none" w:sz="0" w:space="0" w:color="auto"/>
                    <w:right w:val="none" w:sz="0" w:space="0" w:color="auto"/>
                  </w:divBdr>
                </w:div>
                <w:div w:id="2121680062">
                  <w:marLeft w:val="0"/>
                  <w:marRight w:val="0"/>
                  <w:marTop w:val="0"/>
                  <w:marBottom w:val="0"/>
                  <w:divBdr>
                    <w:top w:val="none" w:sz="0" w:space="0" w:color="auto"/>
                    <w:left w:val="none" w:sz="0" w:space="0" w:color="auto"/>
                    <w:bottom w:val="none" w:sz="0" w:space="0" w:color="auto"/>
                    <w:right w:val="none" w:sz="0" w:space="0" w:color="auto"/>
                  </w:divBdr>
                </w:div>
                <w:div w:id="1157764411">
                  <w:marLeft w:val="0"/>
                  <w:marRight w:val="0"/>
                  <w:marTop w:val="0"/>
                  <w:marBottom w:val="0"/>
                  <w:divBdr>
                    <w:top w:val="none" w:sz="0" w:space="0" w:color="auto"/>
                    <w:left w:val="none" w:sz="0" w:space="0" w:color="auto"/>
                    <w:bottom w:val="none" w:sz="0" w:space="0" w:color="auto"/>
                    <w:right w:val="none" w:sz="0" w:space="0" w:color="auto"/>
                  </w:divBdr>
                </w:div>
                <w:div w:id="158935511">
                  <w:marLeft w:val="0"/>
                  <w:marRight w:val="0"/>
                  <w:marTop w:val="0"/>
                  <w:marBottom w:val="0"/>
                  <w:divBdr>
                    <w:top w:val="none" w:sz="0" w:space="0" w:color="auto"/>
                    <w:left w:val="none" w:sz="0" w:space="0" w:color="auto"/>
                    <w:bottom w:val="none" w:sz="0" w:space="0" w:color="auto"/>
                    <w:right w:val="none" w:sz="0" w:space="0" w:color="auto"/>
                  </w:divBdr>
                </w:div>
                <w:div w:id="811365793">
                  <w:marLeft w:val="0"/>
                  <w:marRight w:val="0"/>
                  <w:marTop w:val="0"/>
                  <w:marBottom w:val="0"/>
                  <w:divBdr>
                    <w:top w:val="none" w:sz="0" w:space="0" w:color="auto"/>
                    <w:left w:val="none" w:sz="0" w:space="0" w:color="auto"/>
                    <w:bottom w:val="none" w:sz="0" w:space="0" w:color="auto"/>
                    <w:right w:val="none" w:sz="0" w:space="0" w:color="auto"/>
                  </w:divBdr>
                </w:div>
                <w:div w:id="1149395580">
                  <w:marLeft w:val="0"/>
                  <w:marRight w:val="0"/>
                  <w:marTop w:val="0"/>
                  <w:marBottom w:val="0"/>
                  <w:divBdr>
                    <w:top w:val="none" w:sz="0" w:space="0" w:color="auto"/>
                    <w:left w:val="none" w:sz="0" w:space="0" w:color="auto"/>
                    <w:bottom w:val="none" w:sz="0" w:space="0" w:color="auto"/>
                    <w:right w:val="none" w:sz="0" w:space="0" w:color="auto"/>
                  </w:divBdr>
                </w:div>
                <w:div w:id="1399865944">
                  <w:marLeft w:val="0"/>
                  <w:marRight w:val="0"/>
                  <w:marTop w:val="0"/>
                  <w:marBottom w:val="0"/>
                  <w:divBdr>
                    <w:top w:val="none" w:sz="0" w:space="0" w:color="auto"/>
                    <w:left w:val="none" w:sz="0" w:space="0" w:color="auto"/>
                    <w:bottom w:val="none" w:sz="0" w:space="0" w:color="auto"/>
                    <w:right w:val="none" w:sz="0" w:space="0" w:color="auto"/>
                  </w:divBdr>
                </w:div>
                <w:div w:id="1242445433">
                  <w:marLeft w:val="0"/>
                  <w:marRight w:val="0"/>
                  <w:marTop w:val="0"/>
                  <w:marBottom w:val="0"/>
                  <w:divBdr>
                    <w:top w:val="none" w:sz="0" w:space="0" w:color="auto"/>
                    <w:left w:val="none" w:sz="0" w:space="0" w:color="auto"/>
                    <w:bottom w:val="none" w:sz="0" w:space="0" w:color="auto"/>
                    <w:right w:val="none" w:sz="0" w:space="0" w:color="auto"/>
                  </w:divBdr>
                </w:div>
                <w:div w:id="1510758254">
                  <w:marLeft w:val="0"/>
                  <w:marRight w:val="0"/>
                  <w:marTop w:val="0"/>
                  <w:marBottom w:val="0"/>
                  <w:divBdr>
                    <w:top w:val="none" w:sz="0" w:space="0" w:color="auto"/>
                    <w:left w:val="none" w:sz="0" w:space="0" w:color="auto"/>
                    <w:bottom w:val="none" w:sz="0" w:space="0" w:color="auto"/>
                    <w:right w:val="none" w:sz="0" w:space="0" w:color="auto"/>
                  </w:divBdr>
                </w:div>
                <w:div w:id="705448389">
                  <w:marLeft w:val="0"/>
                  <w:marRight w:val="0"/>
                  <w:marTop w:val="0"/>
                  <w:marBottom w:val="0"/>
                  <w:divBdr>
                    <w:top w:val="none" w:sz="0" w:space="0" w:color="auto"/>
                    <w:left w:val="none" w:sz="0" w:space="0" w:color="auto"/>
                    <w:bottom w:val="none" w:sz="0" w:space="0" w:color="auto"/>
                    <w:right w:val="none" w:sz="0" w:space="0" w:color="auto"/>
                  </w:divBdr>
                </w:div>
                <w:div w:id="364984502">
                  <w:marLeft w:val="0"/>
                  <w:marRight w:val="0"/>
                  <w:marTop w:val="0"/>
                  <w:marBottom w:val="0"/>
                  <w:divBdr>
                    <w:top w:val="none" w:sz="0" w:space="0" w:color="auto"/>
                    <w:left w:val="none" w:sz="0" w:space="0" w:color="auto"/>
                    <w:bottom w:val="none" w:sz="0" w:space="0" w:color="auto"/>
                    <w:right w:val="none" w:sz="0" w:space="0" w:color="auto"/>
                  </w:divBdr>
                </w:div>
                <w:div w:id="965743980">
                  <w:marLeft w:val="0"/>
                  <w:marRight w:val="0"/>
                  <w:marTop w:val="0"/>
                  <w:marBottom w:val="0"/>
                  <w:divBdr>
                    <w:top w:val="none" w:sz="0" w:space="0" w:color="auto"/>
                    <w:left w:val="none" w:sz="0" w:space="0" w:color="auto"/>
                    <w:bottom w:val="none" w:sz="0" w:space="0" w:color="auto"/>
                    <w:right w:val="none" w:sz="0" w:space="0" w:color="auto"/>
                  </w:divBdr>
                </w:div>
                <w:div w:id="1610160275">
                  <w:marLeft w:val="0"/>
                  <w:marRight w:val="0"/>
                  <w:marTop w:val="0"/>
                  <w:marBottom w:val="0"/>
                  <w:divBdr>
                    <w:top w:val="none" w:sz="0" w:space="0" w:color="auto"/>
                    <w:left w:val="none" w:sz="0" w:space="0" w:color="auto"/>
                    <w:bottom w:val="none" w:sz="0" w:space="0" w:color="auto"/>
                    <w:right w:val="none" w:sz="0" w:space="0" w:color="auto"/>
                  </w:divBdr>
                </w:div>
                <w:div w:id="1245794715">
                  <w:marLeft w:val="0"/>
                  <w:marRight w:val="0"/>
                  <w:marTop w:val="0"/>
                  <w:marBottom w:val="0"/>
                  <w:divBdr>
                    <w:top w:val="none" w:sz="0" w:space="0" w:color="auto"/>
                    <w:left w:val="none" w:sz="0" w:space="0" w:color="auto"/>
                    <w:bottom w:val="none" w:sz="0" w:space="0" w:color="auto"/>
                    <w:right w:val="none" w:sz="0" w:space="0" w:color="auto"/>
                  </w:divBdr>
                </w:div>
                <w:div w:id="1376007102">
                  <w:marLeft w:val="0"/>
                  <w:marRight w:val="0"/>
                  <w:marTop w:val="0"/>
                  <w:marBottom w:val="0"/>
                  <w:divBdr>
                    <w:top w:val="none" w:sz="0" w:space="0" w:color="auto"/>
                    <w:left w:val="none" w:sz="0" w:space="0" w:color="auto"/>
                    <w:bottom w:val="none" w:sz="0" w:space="0" w:color="auto"/>
                    <w:right w:val="none" w:sz="0" w:space="0" w:color="auto"/>
                  </w:divBdr>
                </w:div>
                <w:div w:id="649478737">
                  <w:marLeft w:val="0"/>
                  <w:marRight w:val="0"/>
                  <w:marTop w:val="0"/>
                  <w:marBottom w:val="0"/>
                  <w:divBdr>
                    <w:top w:val="none" w:sz="0" w:space="0" w:color="auto"/>
                    <w:left w:val="none" w:sz="0" w:space="0" w:color="auto"/>
                    <w:bottom w:val="none" w:sz="0" w:space="0" w:color="auto"/>
                    <w:right w:val="none" w:sz="0" w:space="0" w:color="auto"/>
                  </w:divBdr>
                </w:div>
                <w:div w:id="713432650">
                  <w:marLeft w:val="0"/>
                  <w:marRight w:val="0"/>
                  <w:marTop w:val="0"/>
                  <w:marBottom w:val="0"/>
                  <w:divBdr>
                    <w:top w:val="none" w:sz="0" w:space="0" w:color="auto"/>
                    <w:left w:val="none" w:sz="0" w:space="0" w:color="auto"/>
                    <w:bottom w:val="none" w:sz="0" w:space="0" w:color="auto"/>
                    <w:right w:val="none" w:sz="0" w:space="0" w:color="auto"/>
                  </w:divBdr>
                </w:div>
                <w:div w:id="2058888756">
                  <w:marLeft w:val="0"/>
                  <w:marRight w:val="0"/>
                  <w:marTop w:val="0"/>
                  <w:marBottom w:val="0"/>
                  <w:divBdr>
                    <w:top w:val="none" w:sz="0" w:space="0" w:color="auto"/>
                    <w:left w:val="none" w:sz="0" w:space="0" w:color="auto"/>
                    <w:bottom w:val="none" w:sz="0" w:space="0" w:color="auto"/>
                    <w:right w:val="none" w:sz="0" w:space="0" w:color="auto"/>
                  </w:divBdr>
                </w:div>
                <w:div w:id="699816157">
                  <w:marLeft w:val="0"/>
                  <w:marRight w:val="0"/>
                  <w:marTop w:val="0"/>
                  <w:marBottom w:val="0"/>
                  <w:divBdr>
                    <w:top w:val="none" w:sz="0" w:space="0" w:color="auto"/>
                    <w:left w:val="none" w:sz="0" w:space="0" w:color="auto"/>
                    <w:bottom w:val="none" w:sz="0" w:space="0" w:color="auto"/>
                    <w:right w:val="none" w:sz="0" w:space="0" w:color="auto"/>
                  </w:divBdr>
                </w:div>
                <w:div w:id="765611942">
                  <w:marLeft w:val="0"/>
                  <w:marRight w:val="0"/>
                  <w:marTop w:val="0"/>
                  <w:marBottom w:val="0"/>
                  <w:divBdr>
                    <w:top w:val="none" w:sz="0" w:space="0" w:color="auto"/>
                    <w:left w:val="none" w:sz="0" w:space="0" w:color="auto"/>
                    <w:bottom w:val="none" w:sz="0" w:space="0" w:color="auto"/>
                    <w:right w:val="none" w:sz="0" w:space="0" w:color="auto"/>
                  </w:divBdr>
                </w:div>
                <w:div w:id="1049919140">
                  <w:marLeft w:val="0"/>
                  <w:marRight w:val="0"/>
                  <w:marTop w:val="0"/>
                  <w:marBottom w:val="0"/>
                  <w:divBdr>
                    <w:top w:val="none" w:sz="0" w:space="0" w:color="auto"/>
                    <w:left w:val="none" w:sz="0" w:space="0" w:color="auto"/>
                    <w:bottom w:val="none" w:sz="0" w:space="0" w:color="auto"/>
                    <w:right w:val="none" w:sz="0" w:space="0" w:color="auto"/>
                  </w:divBdr>
                </w:div>
                <w:div w:id="229199320">
                  <w:marLeft w:val="0"/>
                  <w:marRight w:val="0"/>
                  <w:marTop w:val="0"/>
                  <w:marBottom w:val="0"/>
                  <w:divBdr>
                    <w:top w:val="none" w:sz="0" w:space="0" w:color="auto"/>
                    <w:left w:val="none" w:sz="0" w:space="0" w:color="auto"/>
                    <w:bottom w:val="none" w:sz="0" w:space="0" w:color="auto"/>
                    <w:right w:val="none" w:sz="0" w:space="0" w:color="auto"/>
                  </w:divBdr>
                </w:div>
                <w:div w:id="1733114263">
                  <w:marLeft w:val="0"/>
                  <w:marRight w:val="0"/>
                  <w:marTop w:val="0"/>
                  <w:marBottom w:val="0"/>
                  <w:divBdr>
                    <w:top w:val="none" w:sz="0" w:space="0" w:color="auto"/>
                    <w:left w:val="none" w:sz="0" w:space="0" w:color="auto"/>
                    <w:bottom w:val="none" w:sz="0" w:space="0" w:color="auto"/>
                    <w:right w:val="none" w:sz="0" w:space="0" w:color="auto"/>
                  </w:divBdr>
                </w:div>
                <w:div w:id="1846749739">
                  <w:marLeft w:val="0"/>
                  <w:marRight w:val="0"/>
                  <w:marTop w:val="0"/>
                  <w:marBottom w:val="0"/>
                  <w:divBdr>
                    <w:top w:val="none" w:sz="0" w:space="0" w:color="auto"/>
                    <w:left w:val="none" w:sz="0" w:space="0" w:color="auto"/>
                    <w:bottom w:val="none" w:sz="0" w:space="0" w:color="auto"/>
                    <w:right w:val="none" w:sz="0" w:space="0" w:color="auto"/>
                  </w:divBdr>
                </w:div>
                <w:div w:id="1284728708">
                  <w:marLeft w:val="0"/>
                  <w:marRight w:val="0"/>
                  <w:marTop w:val="0"/>
                  <w:marBottom w:val="0"/>
                  <w:divBdr>
                    <w:top w:val="none" w:sz="0" w:space="0" w:color="auto"/>
                    <w:left w:val="none" w:sz="0" w:space="0" w:color="auto"/>
                    <w:bottom w:val="none" w:sz="0" w:space="0" w:color="auto"/>
                    <w:right w:val="none" w:sz="0" w:space="0" w:color="auto"/>
                  </w:divBdr>
                </w:div>
                <w:div w:id="1389064645">
                  <w:marLeft w:val="0"/>
                  <w:marRight w:val="0"/>
                  <w:marTop w:val="0"/>
                  <w:marBottom w:val="0"/>
                  <w:divBdr>
                    <w:top w:val="none" w:sz="0" w:space="0" w:color="auto"/>
                    <w:left w:val="none" w:sz="0" w:space="0" w:color="auto"/>
                    <w:bottom w:val="none" w:sz="0" w:space="0" w:color="auto"/>
                    <w:right w:val="none" w:sz="0" w:space="0" w:color="auto"/>
                  </w:divBdr>
                </w:div>
                <w:div w:id="964235717">
                  <w:marLeft w:val="0"/>
                  <w:marRight w:val="0"/>
                  <w:marTop w:val="0"/>
                  <w:marBottom w:val="0"/>
                  <w:divBdr>
                    <w:top w:val="none" w:sz="0" w:space="0" w:color="auto"/>
                    <w:left w:val="none" w:sz="0" w:space="0" w:color="auto"/>
                    <w:bottom w:val="none" w:sz="0" w:space="0" w:color="auto"/>
                    <w:right w:val="none" w:sz="0" w:space="0" w:color="auto"/>
                  </w:divBdr>
                </w:div>
                <w:div w:id="1165978184">
                  <w:marLeft w:val="0"/>
                  <w:marRight w:val="0"/>
                  <w:marTop w:val="0"/>
                  <w:marBottom w:val="0"/>
                  <w:divBdr>
                    <w:top w:val="none" w:sz="0" w:space="0" w:color="auto"/>
                    <w:left w:val="none" w:sz="0" w:space="0" w:color="auto"/>
                    <w:bottom w:val="none" w:sz="0" w:space="0" w:color="auto"/>
                    <w:right w:val="none" w:sz="0" w:space="0" w:color="auto"/>
                  </w:divBdr>
                </w:div>
                <w:div w:id="1319036">
                  <w:marLeft w:val="0"/>
                  <w:marRight w:val="0"/>
                  <w:marTop w:val="0"/>
                  <w:marBottom w:val="0"/>
                  <w:divBdr>
                    <w:top w:val="none" w:sz="0" w:space="0" w:color="auto"/>
                    <w:left w:val="none" w:sz="0" w:space="0" w:color="auto"/>
                    <w:bottom w:val="none" w:sz="0" w:space="0" w:color="auto"/>
                    <w:right w:val="none" w:sz="0" w:space="0" w:color="auto"/>
                  </w:divBdr>
                </w:div>
                <w:div w:id="1213955503">
                  <w:marLeft w:val="0"/>
                  <w:marRight w:val="0"/>
                  <w:marTop w:val="0"/>
                  <w:marBottom w:val="0"/>
                  <w:divBdr>
                    <w:top w:val="none" w:sz="0" w:space="0" w:color="auto"/>
                    <w:left w:val="none" w:sz="0" w:space="0" w:color="auto"/>
                    <w:bottom w:val="none" w:sz="0" w:space="0" w:color="auto"/>
                    <w:right w:val="none" w:sz="0" w:space="0" w:color="auto"/>
                  </w:divBdr>
                </w:div>
                <w:div w:id="1132479907">
                  <w:marLeft w:val="0"/>
                  <w:marRight w:val="0"/>
                  <w:marTop w:val="0"/>
                  <w:marBottom w:val="0"/>
                  <w:divBdr>
                    <w:top w:val="none" w:sz="0" w:space="0" w:color="auto"/>
                    <w:left w:val="none" w:sz="0" w:space="0" w:color="auto"/>
                    <w:bottom w:val="none" w:sz="0" w:space="0" w:color="auto"/>
                    <w:right w:val="none" w:sz="0" w:space="0" w:color="auto"/>
                  </w:divBdr>
                </w:div>
              </w:divsChild>
            </w:div>
            <w:div w:id="1950047720">
              <w:marLeft w:val="0"/>
              <w:marRight w:val="0"/>
              <w:marTop w:val="0"/>
              <w:marBottom w:val="0"/>
              <w:divBdr>
                <w:top w:val="none" w:sz="0" w:space="0" w:color="auto"/>
                <w:left w:val="none" w:sz="0" w:space="0" w:color="auto"/>
                <w:bottom w:val="none" w:sz="0" w:space="0" w:color="auto"/>
                <w:right w:val="none" w:sz="0" w:space="0" w:color="auto"/>
              </w:divBdr>
              <w:divsChild>
                <w:div w:id="192810752">
                  <w:marLeft w:val="0"/>
                  <w:marRight w:val="0"/>
                  <w:marTop w:val="0"/>
                  <w:marBottom w:val="0"/>
                  <w:divBdr>
                    <w:top w:val="none" w:sz="0" w:space="0" w:color="auto"/>
                    <w:left w:val="none" w:sz="0" w:space="0" w:color="auto"/>
                    <w:bottom w:val="none" w:sz="0" w:space="0" w:color="auto"/>
                    <w:right w:val="none" w:sz="0" w:space="0" w:color="auto"/>
                  </w:divBdr>
                </w:div>
                <w:div w:id="1915697555">
                  <w:marLeft w:val="0"/>
                  <w:marRight w:val="0"/>
                  <w:marTop w:val="0"/>
                  <w:marBottom w:val="0"/>
                  <w:divBdr>
                    <w:top w:val="none" w:sz="0" w:space="0" w:color="auto"/>
                    <w:left w:val="none" w:sz="0" w:space="0" w:color="auto"/>
                    <w:bottom w:val="none" w:sz="0" w:space="0" w:color="auto"/>
                    <w:right w:val="none" w:sz="0" w:space="0" w:color="auto"/>
                  </w:divBdr>
                </w:div>
                <w:div w:id="1627158785">
                  <w:marLeft w:val="0"/>
                  <w:marRight w:val="0"/>
                  <w:marTop w:val="0"/>
                  <w:marBottom w:val="0"/>
                  <w:divBdr>
                    <w:top w:val="none" w:sz="0" w:space="0" w:color="auto"/>
                    <w:left w:val="none" w:sz="0" w:space="0" w:color="auto"/>
                    <w:bottom w:val="none" w:sz="0" w:space="0" w:color="auto"/>
                    <w:right w:val="none" w:sz="0" w:space="0" w:color="auto"/>
                  </w:divBdr>
                </w:div>
                <w:div w:id="1271011940">
                  <w:marLeft w:val="0"/>
                  <w:marRight w:val="0"/>
                  <w:marTop w:val="0"/>
                  <w:marBottom w:val="0"/>
                  <w:divBdr>
                    <w:top w:val="none" w:sz="0" w:space="0" w:color="auto"/>
                    <w:left w:val="none" w:sz="0" w:space="0" w:color="auto"/>
                    <w:bottom w:val="none" w:sz="0" w:space="0" w:color="auto"/>
                    <w:right w:val="none" w:sz="0" w:space="0" w:color="auto"/>
                  </w:divBdr>
                </w:div>
                <w:div w:id="1958104408">
                  <w:marLeft w:val="0"/>
                  <w:marRight w:val="0"/>
                  <w:marTop w:val="0"/>
                  <w:marBottom w:val="0"/>
                  <w:divBdr>
                    <w:top w:val="none" w:sz="0" w:space="0" w:color="auto"/>
                    <w:left w:val="none" w:sz="0" w:space="0" w:color="auto"/>
                    <w:bottom w:val="none" w:sz="0" w:space="0" w:color="auto"/>
                    <w:right w:val="none" w:sz="0" w:space="0" w:color="auto"/>
                  </w:divBdr>
                </w:div>
                <w:div w:id="1451171142">
                  <w:marLeft w:val="0"/>
                  <w:marRight w:val="0"/>
                  <w:marTop w:val="0"/>
                  <w:marBottom w:val="0"/>
                  <w:divBdr>
                    <w:top w:val="none" w:sz="0" w:space="0" w:color="auto"/>
                    <w:left w:val="none" w:sz="0" w:space="0" w:color="auto"/>
                    <w:bottom w:val="none" w:sz="0" w:space="0" w:color="auto"/>
                    <w:right w:val="none" w:sz="0" w:space="0" w:color="auto"/>
                  </w:divBdr>
                </w:div>
                <w:div w:id="208880409">
                  <w:marLeft w:val="0"/>
                  <w:marRight w:val="0"/>
                  <w:marTop w:val="0"/>
                  <w:marBottom w:val="0"/>
                  <w:divBdr>
                    <w:top w:val="none" w:sz="0" w:space="0" w:color="auto"/>
                    <w:left w:val="none" w:sz="0" w:space="0" w:color="auto"/>
                    <w:bottom w:val="none" w:sz="0" w:space="0" w:color="auto"/>
                    <w:right w:val="none" w:sz="0" w:space="0" w:color="auto"/>
                  </w:divBdr>
                </w:div>
                <w:div w:id="753283438">
                  <w:marLeft w:val="0"/>
                  <w:marRight w:val="0"/>
                  <w:marTop w:val="0"/>
                  <w:marBottom w:val="0"/>
                  <w:divBdr>
                    <w:top w:val="none" w:sz="0" w:space="0" w:color="auto"/>
                    <w:left w:val="none" w:sz="0" w:space="0" w:color="auto"/>
                    <w:bottom w:val="none" w:sz="0" w:space="0" w:color="auto"/>
                    <w:right w:val="none" w:sz="0" w:space="0" w:color="auto"/>
                  </w:divBdr>
                </w:div>
                <w:div w:id="1693990260">
                  <w:marLeft w:val="0"/>
                  <w:marRight w:val="0"/>
                  <w:marTop w:val="0"/>
                  <w:marBottom w:val="0"/>
                  <w:divBdr>
                    <w:top w:val="none" w:sz="0" w:space="0" w:color="auto"/>
                    <w:left w:val="none" w:sz="0" w:space="0" w:color="auto"/>
                    <w:bottom w:val="none" w:sz="0" w:space="0" w:color="auto"/>
                    <w:right w:val="none" w:sz="0" w:space="0" w:color="auto"/>
                  </w:divBdr>
                </w:div>
                <w:div w:id="550926099">
                  <w:marLeft w:val="0"/>
                  <w:marRight w:val="0"/>
                  <w:marTop w:val="0"/>
                  <w:marBottom w:val="0"/>
                  <w:divBdr>
                    <w:top w:val="none" w:sz="0" w:space="0" w:color="auto"/>
                    <w:left w:val="none" w:sz="0" w:space="0" w:color="auto"/>
                    <w:bottom w:val="none" w:sz="0" w:space="0" w:color="auto"/>
                    <w:right w:val="none" w:sz="0" w:space="0" w:color="auto"/>
                  </w:divBdr>
                </w:div>
                <w:div w:id="1141800891">
                  <w:marLeft w:val="0"/>
                  <w:marRight w:val="0"/>
                  <w:marTop w:val="0"/>
                  <w:marBottom w:val="0"/>
                  <w:divBdr>
                    <w:top w:val="none" w:sz="0" w:space="0" w:color="auto"/>
                    <w:left w:val="none" w:sz="0" w:space="0" w:color="auto"/>
                    <w:bottom w:val="none" w:sz="0" w:space="0" w:color="auto"/>
                    <w:right w:val="none" w:sz="0" w:space="0" w:color="auto"/>
                  </w:divBdr>
                </w:div>
                <w:div w:id="1767924465">
                  <w:marLeft w:val="0"/>
                  <w:marRight w:val="0"/>
                  <w:marTop w:val="0"/>
                  <w:marBottom w:val="0"/>
                  <w:divBdr>
                    <w:top w:val="none" w:sz="0" w:space="0" w:color="auto"/>
                    <w:left w:val="none" w:sz="0" w:space="0" w:color="auto"/>
                    <w:bottom w:val="none" w:sz="0" w:space="0" w:color="auto"/>
                    <w:right w:val="none" w:sz="0" w:space="0" w:color="auto"/>
                  </w:divBdr>
                </w:div>
                <w:div w:id="1308969988">
                  <w:marLeft w:val="0"/>
                  <w:marRight w:val="0"/>
                  <w:marTop w:val="0"/>
                  <w:marBottom w:val="0"/>
                  <w:divBdr>
                    <w:top w:val="none" w:sz="0" w:space="0" w:color="auto"/>
                    <w:left w:val="none" w:sz="0" w:space="0" w:color="auto"/>
                    <w:bottom w:val="none" w:sz="0" w:space="0" w:color="auto"/>
                    <w:right w:val="none" w:sz="0" w:space="0" w:color="auto"/>
                  </w:divBdr>
                </w:div>
                <w:div w:id="1420712168">
                  <w:marLeft w:val="0"/>
                  <w:marRight w:val="0"/>
                  <w:marTop w:val="0"/>
                  <w:marBottom w:val="0"/>
                  <w:divBdr>
                    <w:top w:val="none" w:sz="0" w:space="0" w:color="auto"/>
                    <w:left w:val="none" w:sz="0" w:space="0" w:color="auto"/>
                    <w:bottom w:val="none" w:sz="0" w:space="0" w:color="auto"/>
                    <w:right w:val="none" w:sz="0" w:space="0" w:color="auto"/>
                  </w:divBdr>
                </w:div>
                <w:div w:id="1890025427">
                  <w:marLeft w:val="0"/>
                  <w:marRight w:val="0"/>
                  <w:marTop w:val="0"/>
                  <w:marBottom w:val="0"/>
                  <w:divBdr>
                    <w:top w:val="none" w:sz="0" w:space="0" w:color="auto"/>
                    <w:left w:val="none" w:sz="0" w:space="0" w:color="auto"/>
                    <w:bottom w:val="none" w:sz="0" w:space="0" w:color="auto"/>
                    <w:right w:val="none" w:sz="0" w:space="0" w:color="auto"/>
                  </w:divBdr>
                </w:div>
                <w:div w:id="1723821659">
                  <w:marLeft w:val="0"/>
                  <w:marRight w:val="0"/>
                  <w:marTop w:val="0"/>
                  <w:marBottom w:val="0"/>
                  <w:divBdr>
                    <w:top w:val="none" w:sz="0" w:space="0" w:color="auto"/>
                    <w:left w:val="none" w:sz="0" w:space="0" w:color="auto"/>
                    <w:bottom w:val="none" w:sz="0" w:space="0" w:color="auto"/>
                    <w:right w:val="none" w:sz="0" w:space="0" w:color="auto"/>
                  </w:divBdr>
                </w:div>
                <w:div w:id="1275286132">
                  <w:marLeft w:val="0"/>
                  <w:marRight w:val="0"/>
                  <w:marTop w:val="0"/>
                  <w:marBottom w:val="0"/>
                  <w:divBdr>
                    <w:top w:val="none" w:sz="0" w:space="0" w:color="auto"/>
                    <w:left w:val="none" w:sz="0" w:space="0" w:color="auto"/>
                    <w:bottom w:val="none" w:sz="0" w:space="0" w:color="auto"/>
                    <w:right w:val="none" w:sz="0" w:space="0" w:color="auto"/>
                  </w:divBdr>
                </w:div>
                <w:div w:id="1071348873">
                  <w:marLeft w:val="0"/>
                  <w:marRight w:val="0"/>
                  <w:marTop w:val="0"/>
                  <w:marBottom w:val="0"/>
                  <w:divBdr>
                    <w:top w:val="none" w:sz="0" w:space="0" w:color="auto"/>
                    <w:left w:val="none" w:sz="0" w:space="0" w:color="auto"/>
                    <w:bottom w:val="none" w:sz="0" w:space="0" w:color="auto"/>
                    <w:right w:val="none" w:sz="0" w:space="0" w:color="auto"/>
                  </w:divBdr>
                </w:div>
                <w:div w:id="872886344">
                  <w:marLeft w:val="0"/>
                  <w:marRight w:val="0"/>
                  <w:marTop w:val="0"/>
                  <w:marBottom w:val="0"/>
                  <w:divBdr>
                    <w:top w:val="none" w:sz="0" w:space="0" w:color="auto"/>
                    <w:left w:val="none" w:sz="0" w:space="0" w:color="auto"/>
                    <w:bottom w:val="none" w:sz="0" w:space="0" w:color="auto"/>
                    <w:right w:val="none" w:sz="0" w:space="0" w:color="auto"/>
                  </w:divBdr>
                </w:div>
                <w:div w:id="1484540745">
                  <w:marLeft w:val="0"/>
                  <w:marRight w:val="0"/>
                  <w:marTop w:val="0"/>
                  <w:marBottom w:val="0"/>
                  <w:divBdr>
                    <w:top w:val="none" w:sz="0" w:space="0" w:color="auto"/>
                    <w:left w:val="none" w:sz="0" w:space="0" w:color="auto"/>
                    <w:bottom w:val="none" w:sz="0" w:space="0" w:color="auto"/>
                    <w:right w:val="none" w:sz="0" w:space="0" w:color="auto"/>
                  </w:divBdr>
                </w:div>
                <w:div w:id="1601529376">
                  <w:marLeft w:val="0"/>
                  <w:marRight w:val="0"/>
                  <w:marTop w:val="0"/>
                  <w:marBottom w:val="0"/>
                  <w:divBdr>
                    <w:top w:val="none" w:sz="0" w:space="0" w:color="auto"/>
                    <w:left w:val="none" w:sz="0" w:space="0" w:color="auto"/>
                    <w:bottom w:val="none" w:sz="0" w:space="0" w:color="auto"/>
                    <w:right w:val="none" w:sz="0" w:space="0" w:color="auto"/>
                  </w:divBdr>
                </w:div>
                <w:div w:id="2105958488">
                  <w:marLeft w:val="0"/>
                  <w:marRight w:val="0"/>
                  <w:marTop w:val="0"/>
                  <w:marBottom w:val="0"/>
                  <w:divBdr>
                    <w:top w:val="none" w:sz="0" w:space="0" w:color="auto"/>
                    <w:left w:val="none" w:sz="0" w:space="0" w:color="auto"/>
                    <w:bottom w:val="none" w:sz="0" w:space="0" w:color="auto"/>
                    <w:right w:val="none" w:sz="0" w:space="0" w:color="auto"/>
                  </w:divBdr>
                </w:div>
                <w:div w:id="809594193">
                  <w:marLeft w:val="0"/>
                  <w:marRight w:val="0"/>
                  <w:marTop w:val="0"/>
                  <w:marBottom w:val="0"/>
                  <w:divBdr>
                    <w:top w:val="none" w:sz="0" w:space="0" w:color="auto"/>
                    <w:left w:val="none" w:sz="0" w:space="0" w:color="auto"/>
                    <w:bottom w:val="none" w:sz="0" w:space="0" w:color="auto"/>
                    <w:right w:val="none" w:sz="0" w:space="0" w:color="auto"/>
                  </w:divBdr>
                </w:div>
                <w:div w:id="1390420921">
                  <w:marLeft w:val="0"/>
                  <w:marRight w:val="0"/>
                  <w:marTop w:val="0"/>
                  <w:marBottom w:val="0"/>
                  <w:divBdr>
                    <w:top w:val="none" w:sz="0" w:space="0" w:color="auto"/>
                    <w:left w:val="none" w:sz="0" w:space="0" w:color="auto"/>
                    <w:bottom w:val="none" w:sz="0" w:space="0" w:color="auto"/>
                    <w:right w:val="none" w:sz="0" w:space="0" w:color="auto"/>
                  </w:divBdr>
                </w:div>
                <w:div w:id="1884363742">
                  <w:marLeft w:val="0"/>
                  <w:marRight w:val="0"/>
                  <w:marTop w:val="0"/>
                  <w:marBottom w:val="0"/>
                  <w:divBdr>
                    <w:top w:val="none" w:sz="0" w:space="0" w:color="auto"/>
                    <w:left w:val="none" w:sz="0" w:space="0" w:color="auto"/>
                    <w:bottom w:val="none" w:sz="0" w:space="0" w:color="auto"/>
                    <w:right w:val="none" w:sz="0" w:space="0" w:color="auto"/>
                  </w:divBdr>
                </w:div>
                <w:div w:id="387993451">
                  <w:marLeft w:val="0"/>
                  <w:marRight w:val="0"/>
                  <w:marTop w:val="0"/>
                  <w:marBottom w:val="0"/>
                  <w:divBdr>
                    <w:top w:val="none" w:sz="0" w:space="0" w:color="auto"/>
                    <w:left w:val="none" w:sz="0" w:space="0" w:color="auto"/>
                    <w:bottom w:val="none" w:sz="0" w:space="0" w:color="auto"/>
                    <w:right w:val="none" w:sz="0" w:space="0" w:color="auto"/>
                  </w:divBdr>
                </w:div>
                <w:div w:id="1217816325">
                  <w:marLeft w:val="0"/>
                  <w:marRight w:val="0"/>
                  <w:marTop w:val="0"/>
                  <w:marBottom w:val="0"/>
                  <w:divBdr>
                    <w:top w:val="none" w:sz="0" w:space="0" w:color="auto"/>
                    <w:left w:val="none" w:sz="0" w:space="0" w:color="auto"/>
                    <w:bottom w:val="none" w:sz="0" w:space="0" w:color="auto"/>
                    <w:right w:val="none" w:sz="0" w:space="0" w:color="auto"/>
                  </w:divBdr>
                </w:div>
                <w:div w:id="1268392505">
                  <w:marLeft w:val="0"/>
                  <w:marRight w:val="0"/>
                  <w:marTop w:val="0"/>
                  <w:marBottom w:val="0"/>
                  <w:divBdr>
                    <w:top w:val="none" w:sz="0" w:space="0" w:color="auto"/>
                    <w:left w:val="none" w:sz="0" w:space="0" w:color="auto"/>
                    <w:bottom w:val="none" w:sz="0" w:space="0" w:color="auto"/>
                    <w:right w:val="none" w:sz="0" w:space="0" w:color="auto"/>
                  </w:divBdr>
                </w:div>
                <w:div w:id="158086522">
                  <w:marLeft w:val="0"/>
                  <w:marRight w:val="0"/>
                  <w:marTop w:val="0"/>
                  <w:marBottom w:val="0"/>
                  <w:divBdr>
                    <w:top w:val="none" w:sz="0" w:space="0" w:color="auto"/>
                    <w:left w:val="none" w:sz="0" w:space="0" w:color="auto"/>
                    <w:bottom w:val="none" w:sz="0" w:space="0" w:color="auto"/>
                    <w:right w:val="none" w:sz="0" w:space="0" w:color="auto"/>
                  </w:divBdr>
                </w:div>
                <w:div w:id="791753647">
                  <w:marLeft w:val="0"/>
                  <w:marRight w:val="0"/>
                  <w:marTop w:val="0"/>
                  <w:marBottom w:val="0"/>
                  <w:divBdr>
                    <w:top w:val="none" w:sz="0" w:space="0" w:color="auto"/>
                    <w:left w:val="none" w:sz="0" w:space="0" w:color="auto"/>
                    <w:bottom w:val="none" w:sz="0" w:space="0" w:color="auto"/>
                    <w:right w:val="none" w:sz="0" w:space="0" w:color="auto"/>
                  </w:divBdr>
                </w:div>
                <w:div w:id="1404521201">
                  <w:marLeft w:val="0"/>
                  <w:marRight w:val="0"/>
                  <w:marTop w:val="0"/>
                  <w:marBottom w:val="0"/>
                  <w:divBdr>
                    <w:top w:val="none" w:sz="0" w:space="0" w:color="auto"/>
                    <w:left w:val="none" w:sz="0" w:space="0" w:color="auto"/>
                    <w:bottom w:val="none" w:sz="0" w:space="0" w:color="auto"/>
                    <w:right w:val="none" w:sz="0" w:space="0" w:color="auto"/>
                  </w:divBdr>
                </w:div>
                <w:div w:id="752051662">
                  <w:marLeft w:val="0"/>
                  <w:marRight w:val="0"/>
                  <w:marTop w:val="0"/>
                  <w:marBottom w:val="0"/>
                  <w:divBdr>
                    <w:top w:val="none" w:sz="0" w:space="0" w:color="auto"/>
                    <w:left w:val="none" w:sz="0" w:space="0" w:color="auto"/>
                    <w:bottom w:val="none" w:sz="0" w:space="0" w:color="auto"/>
                    <w:right w:val="none" w:sz="0" w:space="0" w:color="auto"/>
                  </w:divBdr>
                </w:div>
                <w:div w:id="996542068">
                  <w:marLeft w:val="0"/>
                  <w:marRight w:val="0"/>
                  <w:marTop w:val="0"/>
                  <w:marBottom w:val="0"/>
                  <w:divBdr>
                    <w:top w:val="none" w:sz="0" w:space="0" w:color="auto"/>
                    <w:left w:val="none" w:sz="0" w:space="0" w:color="auto"/>
                    <w:bottom w:val="none" w:sz="0" w:space="0" w:color="auto"/>
                    <w:right w:val="none" w:sz="0" w:space="0" w:color="auto"/>
                  </w:divBdr>
                </w:div>
                <w:div w:id="737821651">
                  <w:marLeft w:val="0"/>
                  <w:marRight w:val="0"/>
                  <w:marTop w:val="0"/>
                  <w:marBottom w:val="0"/>
                  <w:divBdr>
                    <w:top w:val="none" w:sz="0" w:space="0" w:color="auto"/>
                    <w:left w:val="none" w:sz="0" w:space="0" w:color="auto"/>
                    <w:bottom w:val="none" w:sz="0" w:space="0" w:color="auto"/>
                    <w:right w:val="none" w:sz="0" w:space="0" w:color="auto"/>
                  </w:divBdr>
                </w:div>
                <w:div w:id="334963948">
                  <w:marLeft w:val="0"/>
                  <w:marRight w:val="0"/>
                  <w:marTop w:val="0"/>
                  <w:marBottom w:val="0"/>
                  <w:divBdr>
                    <w:top w:val="none" w:sz="0" w:space="0" w:color="auto"/>
                    <w:left w:val="none" w:sz="0" w:space="0" w:color="auto"/>
                    <w:bottom w:val="none" w:sz="0" w:space="0" w:color="auto"/>
                    <w:right w:val="none" w:sz="0" w:space="0" w:color="auto"/>
                  </w:divBdr>
                </w:div>
                <w:div w:id="218173741">
                  <w:marLeft w:val="0"/>
                  <w:marRight w:val="0"/>
                  <w:marTop w:val="0"/>
                  <w:marBottom w:val="0"/>
                  <w:divBdr>
                    <w:top w:val="none" w:sz="0" w:space="0" w:color="auto"/>
                    <w:left w:val="none" w:sz="0" w:space="0" w:color="auto"/>
                    <w:bottom w:val="none" w:sz="0" w:space="0" w:color="auto"/>
                    <w:right w:val="none" w:sz="0" w:space="0" w:color="auto"/>
                  </w:divBdr>
                </w:div>
                <w:div w:id="2050833847">
                  <w:marLeft w:val="0"/>
                  <w:marRight w:val="0"/>
                  <w:marTop w:val="0"/>
                  <w:marBottom w:val="0"/>
                  <w:divBdr>
                    <w:top w:val="none" w:sz="0" w:space="0" w:color="auto"/>
                    <w:left w:val="none" w:sz="0" w:space="0" w:color="auto"/>
                    <w:bottom w:val="none" w:sz="0" w:space="0" w:color="auto"/>
                    <w:right w:val="none" w:sz="0" w:space="0" w:color="auto"/>
                  </w:divBdr>
                </w:div>
                <w:div w:id="900410327">
                  <w:marLeft w:val="0"/>
                  <w:marRight w:val="0"/>
                  <w:marTop w:val="0"/>
                  <w:marBottom w:val="0"/>
                  <w:divBdr>
                    <w:top w:val="none" w:sz="0" w:space="0" w:color="auto"/>
                    <w:left w:val="none" w:sz="0" w:space="0" w:color="auto"/>
                    <w:bottom w:val="none" w:sz="0" w:space="0" w:color="auto"/>
                    <w:right w:val="none" w:sz="0" w:space="0" w:color="auto"/>
                  </w:divBdr>
                </w:div>
                <w:div w:id="1776439195">
                  <w:marLeft w:val="0"/>
                  <w:marRight w:val="0"/>
                  <w:marTop w:val="0"/>
                  <w:marBottom w:val="0"/>
                  <w:divBdr>
                    <w:top w:val="none" w:sz="0" w:space="0" w:color="auto"/>
                    <w:left w:val="none" w:sz="0" w:space="0" w:color="auto"/>
                    <w:bottom w:val="none" w:sz="0" w:space="0" w:color="auto"/>
                    <w:right w:val="none" w:sz="0" w:space="0" w:color="auto"/>
                  </w:divBdr>
                </w:div>
                <w:div w:id="8989695">
                  <w:marLeft w:val="0"/>
                  <w:marRight w:val="0"/>
                  <w:marTop w:val="0"/>
                  <w:marBottom w:val="0"/>
                  <w:divBdr>
                    <w:top w:val="none" w:sz="0" w:space="0" w:color="auto"/>
                    <w:left w:val="none" w:sz="0" w:space="0" w:color="auto"/>
                    <w:bottom w:val="none" w:sz="0" w:space="0" w:color="auto"/>
                    <w:right w:val="none" w:sz="0" w:space="0" w:color="auto"/>
                  </w:divBdr>
                </w:div>
                <w:div w:id="1806004590">
                  <w:marLeft w:val="0"/>
                  <w:marRight w:val="0"/>
                  <w:marTop w:val="0"/>
                  <w:marBottom w:val="0"/>
                  <w:divBdr>
                    <w:top w:val="none" w:sz="0" w:space="0" w:color="auto"/>
                    <w:left w:val="none" w:sz="0" w:space="0" w:color="auto"/>
                    <w:bottom w:val="none" w:sz="0" w:space="0" w:color="auto"/>
                    <w:right w:val="none" w:sz="0" w:space="0" w:color="auto"/>
                  </w:divBdr>
                </w:div>
                <w:div w:id="863902911">
                  <w:marLeft w:val="0"/>
                  <w:marRight w:val="0"/>
                  <w:marTop w:val="0"/>
                  <w:marBottom w:val="0"/>
                  <w:divBdr>
                    <w:top w:val="none" w:sz="0" w:space="0" w:color="auto"/>
                    <w:left w:val="none" w:sz="0" w:space="0" w:color="auto"/>
                    <w:bottom w:val="none" w:sz="0" w:space="0" w:color="auto"/>
                    <w:right w:val="none" w:sz="0" w:space="0" w:color="auto"/>
                  </w:divBdr>
                </w:div>
                <w:div w:id="1636520512">
                  <w:marLeft w:val="0"/>
                  <w:marRight w:val="0"/>
                  <w:marTop w:val="0"/>
                  <w:marBottom w:val="0"/>
                  <w:divBdr>
                    <w:top w:val="none" w:sz="0" w:space="0" w:color="auto"/>
                    <w:left w:val="none" w:sz="0" w:space="0" w:color="auto"/>
                    <w:bottom w:val="none" w:sz="0" w:space="0" w:color="auto"/>
                    <w:right w:val="none" w:sz="0" w:space="0" w:color="auto"/>
                  </w:divBdr>
                </w:div>
                <w:div w:id="75444622">
                  <w:marLeft w:val="0"/>
                  <w:marRight w:val="0"/>
                  <w:marTop w:val="0"/>
                  <w:marBottom w:val="0"/>
                  <w:divBdr>
                    <w:top w:val="none" w:sz="0" w:space="0" w:color="auto"/>
                    <w:left w:val="none" w:sz="0" w:space="0" w:color="auto"/>
                    <w:bottom w:val="none" w:sz="0" w:space="0" w:color="auto"/>
                    <w:right w:val="none" w:sz="0" w:space="0" w:color="auto"/>
                  </w:divBdr>
                </w:div>
                <w:div w:id="582573380">
                  <w:marLeft w:val="0"/>
                  <w:marRight w:val="0"/>
                  <w:marTop w:val="0"/>
                  <w:marBottom w:val="0"/>
                  <w:divBdr>
                    <w:top w:val="none" w:sz="0" w:space="0" w:color="auto"/>
                    <w:left w:val="none" w:sz="0" w:space="0" w:color="auto"/>
                    <w:bottom w:val="none" w:sz="0" w:space="0" w:color="auto"/>
                    <w:right w:val="none" w:sz="0" w:space="0" w:color="auto"/>
                  </w:divBdr>
                </w:div>
                <w:div w:id="195970546">
                  <w:marLeft w:val="0"/>
                  <w:marRight w:val="0"/>
                  <w:marTop w:val="0"/>
                  <w:marBottom w:val="0"/>
                  <w:divBdr>
                    <w:top w:val="none" w:sz="0" w:space="0" w:color="auto"/>
                    <w:left w:val="none" w:sz="0" w:space="0" w:color="auto"/>
                    <w:bottom w:val="none" w:sz="0" w:space="0" w:color="auto"/>
                    <w:right w:val="none" w:sz="0" w:space="0" w:color="auto"/>
                  </w:divBdr>
                </w:div>
                <w:div w:id="1791166230">
                  <w:marLeft w:val="0"/>
                  <w:marRight w:val="0"/>
                  <w:marTop w:val="0"/>
                  <w:marBottom w:val="0"/>
                  <w:divBdr>
                    <w:top w:val="none" w:sz="0" w:space="0" w:color="auto"/>
                    <w:left w:val="none" w:sz="0" w:space="0" w:color="auto"/>
                    <w:bottom w:val="none" w:sz="0" w:space="0" w:color="auto"/>
                    <w:right w:val="none" w:sz="0" w:space="0" w:color="auto"/>
                  </w:divBdr>
                </w:div>
                <w:div w:id="1945646595">
                  <w:marLeft w:val="0"/>
                  <w:marRight w:val="0"/>
                  <w:marTop w:val="0"/>
                  <w:marBottom w:val="0"/>
                  <w:divBdr>
                    <w:top w:val="none" w:sz="0" w:space="0" w:color="auto"/>
                    <w:left w:val="none" w:sz="0" w:space="0" w:color="auto"/>
                    <w:bottom w:val="none" w:sz="0" w:space="0" w:color="auto"/>
                    <w:right w:val="none" w:sz="0" w:space="0" w:color="auto"/>
                  </w:divBdr>
                </w:div>
                <w:div w:id="781387001">
                  <w:marLeft w:val="0"/>
                  <w:marRight w:val="0"/>
                  <w:marTop w:val="0"/>
                  <w:marBottom w:val="0"/>
                  <w:divBdr>
                    <w:top w:val="none" w:sz="0" w:space="0" w:color="auto"/>
                    <w:left w:val="none" w:sz="0" w:space="0" w:color="auto"/>
                    <w:bottom w:val="none" w:sz="0" w:space="0" w:color="auto"/>
                    <w:right w:val="none" w:sz="0" w:space="0" w:color="auto"/>
                  </w:divBdr>
                </w:div>
                <w:div w:id="1161389766">
                  <w:marLeft w:val="0"/>
                  <w:marRight w:val="0"/>
                  <w:marTop w:val="0"/>
                  <w:marBottom w:val="0"/>
                  <w:divBdr>
                    <w:top w:val="none" w:sz="0" w:space="0" w:color="auto"/>
                    <w:left w:val="none" w:sz="0" w:space="0" w:color="auto"/>
                    <w:bottom w:val="none" w:sz="0" w:space="0" w:color="auto"/>
                    <w:right w:val="none" w:sz="0" w:space="0" w:color="auto"/>
                  </w:divBdr>
                </w:div>
                <w:div w:id="1699236055">
                  <w:marLeft w:val="0"/>
                  <w:marRight w:val="0"/>
                  <w:marTop w:val="0"/>
                  <w:marBottom w:val="0"/>
                  <w:divBdr>
                    <w:top w:val="none" w:sz="0" w:space="0" w:color="auto"/>
                    <w:left w:val="none" w:sz="0" w:space="0" w:color="auto"/>
                    <w:bottom w:val="none" w:sz="0" w:space="0" w:color="auto"/>
                    <w:right w:val="none" w:sz="0" w:space="0" w:color="auto"/>
                  </w:divBdr>
                </w:div>
                <w:div w:id="83696942">
                  <w:marLeft w:val="0"/>
                  <w:marRight w:val="0"/>
                  <w:marTop w:val="0"/>
                  <w:marBottom w:val="0"/>
                  <w:divBdr>
                    <w:top w:val="none" w:sz="0" w:space="0" w:color="auto"/>
                    <w:left w:val="none" w:sz="0" w:space="0" w:color="auto"/>
                    <w:bottom w:val="none" w:sz="0" w:space="0" w:color="auto"/>
                    <w:right w:val="none" w:sz="0" w:space="0" w:color="auto"/>
                  </w:divBdr>
                </w:div>
                <w:div w:id="84689177">
                  <w:marLeft w:val="0"/>
                  <w:marRight w:val="0"/>
                  <w:marTop w:val="0"/>
                  <w:marBottom w:val="0"/>
                  <w:divBdr>
                    <w:top w:val="none" w:sz="0" w:space="0" w:color="auto"/>
                    <w:left w:val="none" w:sz="0" w:space="0" w:color="auto"/>
                    <w:bottom w:val="none" w:sz="0" w:space="0" w:color="auto"/>
                    <w:right w:val="none" w:sz="0" w:space="0" w:color="auto"/>
                  </w:divBdr>
                </w:div>
                <w:div w:id="1769306137">
                  <w:marLeft w:val="0"/>
                  <w:marRight w:val="0"/>
                  <w:marTop w:val="0"/>
                  <w:marBottom w:val="0"/>
                  <w:divBdr>
                    <w:top w:val="none" w:sz="0" w:space="0" w:color="auto"/>
                    <w:left w:val="none" w:sz="0" w:space="0" w:color="auto"/>
                    <w:bottom w:val="none" w:sz="0" w:space="0" w:color="auto"/>
                    <w:right w:val="none" w:sz="0" w:space="0" w:color="auto"/>
                  </w:divBdr>
                </w:div>
                <w:div w:id="368066121">
                  <w:marLeft w:val="0"/>
                  <w:marRight w:val="0"/>
                  <w:marTop w:val="0"/>
                  <w:marBottom w:val="0"/>
                  <w:divBdr>
                    <w:top w:val="none" w:sz="0" w:space="0" w:color="auto"/>
                    <w:left w:val="none" w:sz="0" w:space="0" w:color="auto"/>
                    <w:bottom w:val="none" w:sz="0" w:space="0" w:color="auto"/>
                    <w:right w:val="none" w:sz="0" w:space="0" w:color="auto"/>
                  </w:divBdr>
                </w:div>
                <w:div w:id="386875171">
                  <w:marLeft w:val="0"/>
                  <w:marRight w:val="0"/>
                  <w:marTop w:val="0"/>
                  <w:marBottom w:val="0"/>
                  <w:divBdr>
                    <w:top w:val="none" w:sz="0" w:space="0" w:color="auto"/>
                    <w:left w:val="none" w:sz="0" w:space="0" w:color="auto"/>
                    <w:bottom w:val="none" w:sz="0" w:space="0" w:color="auto"/>
                    <w:right w:val="none" w:sz="0" w:space="0" w:color="auto"/>
                  </w:divBdr>
                </w:div>
                <w:div w:id="878470075">
                  <w:marLeft w:val="0"/>
                  <w:marRight w:val="0"/>
                  <w:marTop w:val="0"/>
                  <w:marBottom w:val="0"/>
                  <w:divBdr>
                    <w:top w:val="none" w:sz="0" w:space="0" w:color="auto"/>
                    <w:left w:val="none" w:sz="0" w:space="0" w:color="auto"/>
                    <w:bottom w:val="none" w:sz="0" w:space="0" w:color="auto"/>
                    <w:right w:val="none" w:sz="0" w:space="0" w:color="auto"/>
                  </w:divBdr>
                </w:div>
                <w:div w:id="468940890">
                  <w:marLeft w:val="0"/>
                  <w:marRight w:val="0"/>
                  <w:marTop w:val="0"/>
                  <w:marBottom w:val="0"/>
                  <w:divBdr>
                    <w:top w:val="none" w:sz="0" w:space="0" w:color="auto"/>
                    <w:left w:val="none" w:sz="0" w:space="0" w:color="auto"/>
                    <w:bottom w:val="none" w:sz="0" w:space="0" w:color="auto"/>
                    <w:right w:val="none" w:sz="0" w:space="0" w:color="auto"/>
                  </w:divBdr>
                </w:div>
                <w:div w:id="950211440">
                  <w:marLeft w:val="0"/>
                  <w:marRight w:val="0"/>
                  <w:marTop w:val="0"/>
                  <w:marBottom w:val="0"/>
                  <w:divBdr>
                    <w:top w:val="none" w:sz="0" w:space="0" w:color="auto"/>
                    <w:left w:val="none" w:sz="0" w:space="0" w:color="auto"/>
                    <w:bottom w:val="none" w:sz="0" w:space="0" w:color="auto"/>
                    <w:right w:val="none" w:sz="0" w:space="0" w:color="auto"/>
                  </w:divBdr>
                </w:div>
                <w:div w:id="1138188100">
                  <w:marLeft w:val="0"/>
                  <w:marRight w:val="0"/>
                  <w:marTop w:val="0"/>
                  <w:marBottom w:val="0"/>
                  <w:divBdr>
                    <w:top w:val="none" w:sz="0" w:space="0" w:color="auto"/>
                    <w:left w:val="none" w:sz="0" w:space="0" w:color="auto"/>
                    <w:bottom w:val="none" w:sz="0" w:space="0" w:color="auto"/>
                    <w:right w:val="none" w:sz="0" w:space="0" w:color="auto"/>
                  </w:divBdr>
                </w:div>
                <w:div w:id="1293051268">
                  <w:marLeft w:val="0"/>
                  <w:marRight w:val="0"/>
                  <w:marTop w:val="0"/>
                  <w:marBottom w:val="0"/>
                  <w:divBdr>
                    <w:top w:val="none" w:sz="0" w:space="0" w:color="auto"/>
                    <w:left w:val="none" w:sz="0" w:space="0" w:color="auto"/>
                    <w:bottom w:val="none" w:sz="0" w:space="0" w:color="auto"/>
                    <w:right w:val="none" w:sz="0" w:space="0" w:color="auto"/>
                  </w:divBdr>
                </w:div>
                <w:div w:id="657686389">
                  <w:marLeft w:val="0"/>
                  <w:marRight w:val="0"/>
                  <w:marTop w:val="0"/>
                  <w:marBottom w:val="0"/>
                  <w:divBdr>
                    <w:top w:val="none" w:sz="0" w:space="0" w:color="auto"/>
                    <w:left w:val="none" w:sz="0" w:space="0" w:color="auto"/>
                    <w:bottom w:val="none" w:sz="0" w:space="0" w:color="auto"/>
                    <w:right w:val="none" w:sz="0" w:space="0" w:color="auto"/>
                  </w:divBdr>
                </w:div>
                <w:div w:id="1349405787">
                  <w:marLeft w:val="0"/>
                  <w:marRight w:val="0"/>
                  <w:marTop w:val="0"/>
                  <w:marBottom w:val="0"/>
                  <w:divBdr>
                    <w:top w:val="none" w:sz="0" w:space="0" w:color="auto"/>
                    <w:left w:val="none" w:sz="0" w:space="0" w:color="auto"/>
                    <w:bottom w:val="none" w:sz="0" w:space="0" w:color="auto"/>
                    <w:right w:val="none" w:sz="0" w:space="0" w:color="auto"/>
                  </w:divBdr>
                </w:div>
                <w:div w:id="1828086872">
                  <w:marLeft w:val="0"/>
                  <w:marRight w:val="0"/>
                  <w:marTop w:val="0"/>
                  <w:marBottom w:val="0"/>
                  <w:divBdr>
                    <w:top w:val="none" w:sz="0" w:space="0" w:color="auto"/>
                    <w:left w:val="none" w:sz="0" w:space="0" w:color="auto"/>
                    <w:bottom w:val="none" w:sz="0" w:space="0" w:color="auto"/>
                    <w:right w:val="none" w:sz="0" w:space="0" w:color="auto"/>
                  </w:divBdr>
                </w:div>
                <w:div w:id="796021333">
                  <w:marLeft w:val="0"/>
                  <w:marRight w:val="0"/>
                  <w:marTop w:val="0"/>
                  <w:marBottom w:val="0"/>
                  <w:divBdr>
                    <w:top w:val="none" w:sz="0" w:space="0" w:color="auto"/>
                    <w:left w:val="none" w:sz="0" w:space="0" w:color="auto"/>
                    <w:bottom w:val="none" w:sz="0" w:space="0" w:color="auto"/>
                    <w:right w:val="none" w:sz="0" w:space="0" w:color="auto"/>
                  </w:divBdr>
                </w:div>
                <w:div w:id="816144222">
                  <w:marLeft w:val="0"/>
                  <w:marRight w:val="0"/>
                  <w:marTop w:val="0"/>
                  <w:marBottom w:val="0"/>
                  <w:divBdr>
                    <w:top w:val="none" w:sz="0" w:space="0" w:color="auto"/>
                    <w:left w:val="none" w:sz="0" w:space="0" w:color="auto"/>
                    <w:bottom w:val="none" w:sz="0" w:space="0" w:color="auto"/>
                    <w:right w:val="none" w:sz="0" w:space="0" w:color="auto"/>
                  </w:divBdr>
                </w:div>
                <w:div w:id="1263031620">
                  <w:marLeft w:val="0"/>
                  <w:marRight w:val="0"/>
                  <w:marTop w:val="0"/>
                  <w:marBottom w:val="0"/>
                  <w:divBdr>
                    <w:top w:val="none" w:sz="0" w:space="0" w:color="auto"/>
                    <w:left w:val="none" w:sz="0" w:space="0" w:color="auto"/>
                    <w:bottom w:val="none" w:sz="0" w:space="0" w:color="auto"/>
                    <w:right w:val="none" w:sz="0" w:space="0" w:color="auto"/>
                  </w:divBdr>
                </w:div>
                <w:div w:id="911309437">
                  <w:marLeft w:val="0"/>
                  <w:marRight w:val="0"/>
                  <w:marTop w:val="0"/>
                  <w:marBottom w:val="0"/>
                  <w:divBdr>
                    <w:top w:val="none" w:sz="0" w:space="0" w:color="auto"/>
                    <w:left w:val="none" w:sz="0" w:space="0" w:color="auto"/>
                    <w:bottom w:val="none" w:sz="0" w:space="0" w:color="auto"/>
                    <w:right w:val="none" w:sz="0" w:space="0" w:color="auto"/>
                  </w:divBdr>
                </w:div>
                <w:div w:id="1017346799">
                  <w:marLeft w:val="0"/>
                  <w:marRight w:val="0"/>
                  <w:marTop w:val="0"/>
                  <w:marBottom w:val="0"/>
                  <w:divBdr>
                    <w:top w:val="none" w:sz="0" w:space="0" w:color="auto"/>
                    <w:left w:val="none" w:sz="0" w:space="0" w:color="auto"/>
                    <w:bottom w:val="none" w:sz="0" w:space="0" w:color="auto"/>
                    <w:right w:val="none" w:sz="0" w:space="0" w:color="auto"/>
                  </w:divBdr>
                </w:div>
                <w:div w:id="1268196812">
                  <w:marLeft w:val="0"/>
                  <w:marRight w:val="0"/>
                  <w:marTop w:val="0"/>
                  <w:marBottom w:val="0"/>
                  <w:divBdr>
                    <w:top w:val="none" w:sz="0" w:space="0" w:color="auto"/>
                    <w:left w:val="none" w:sz="0" w:space="0" w:color="auto"/>
                    <w:bottom w:val="none" w:sz="0" w:space="0" w:color="auto"/>
                    <w:right w:val="none" w:sz="0" w:space="0" w:color="auto"/>
                  </w:divBdr>
                </w:div>
                <w:div w:id="563026530">
                  <w:marLeft w:val="0"/>
                  <w:marRight w:val="0"/>
                  <w:marTop w:val="0"/>
                  <w:marBottom w:val="0"/>
                  <w:divBdr>
                    <w:top w:val="none" w:sz="0" w:space="0" w:color="auto"/>
                    <w:left w:val="none" w:sz="0" w:space="0" w:color="auto"/>
                    <w:bottom w:val="none" w:sz="0" w:space="0" w:color="auto"/>
                    <w:right w:val="none" w:sz="0" w:space="0" w:color="auto"/>
                  </w:divBdr>
                </w:div>
                <w:div w:id="1149401813">
                  <w:marLeft w:val="0"/>
                  <w:marRight w:val="0"/>
                  <w:marTop w:val="0"/>
                  <w:marBottom w:val="0"/>
                  <w:divBdr>
                    <w:top w:val="none" w:sz="0" w:space="0" w:color="auto"/>
                    <w:left w:val="none" w:sz="0" w:space="0" w:color="auto"/>
                    <w:bottom w:val="none" w:sz="0" w:space="0" w:color="auto"/>
                    <w:right w:val="none" w:sz="0" w:space="0" w:color="auto"/>
                  </w:divBdr>
                </w:div>
                <w:div w:id="1693872124">
                  <w:marLeft w:val="0"/>
                  <w:marRight w:val="0"/>
                  <w:marTop w:val="0"/>
                  <w:marBottom w:val="0"/>
                  <w:divBdr>
                    <w:top w:val="none" w:sz="0" w:space="0" w:color="auto"/>
                    <w:left w:val="none" w:sz="0" w:space="0" w:color="auto"/>
                    <w:bottom w:val="none" w:sz="0" w:space="0" w:color="auto"/>
                    <w:right w:val="none" w:sz="0" w:space="0" w:color="auto"/>
                  </w:divBdr>
                </w:div>
                <w:div w:id="1247376007">
                  <w:marLeft w:val="0"/>
                  <w:marRight w:val="0"/>
                  <w:marTop w:val="0"/>
                  <w:marBottom w:val="0"/>
                  <w:divBdr>
                    <w:top w:val="none" w:sz="0" w:space="0" w:color="auto"/>
                    <w:left w:val="none" w:sz="0" w:space="0" w:color="auto"/>
                    <w:bottom w:val="none" w:sz="0" w:space="0" w:color="auto"/>
                    <w:right w:val="none" w:sz="0" w:space="0" w:color="auto"/>
                  </w:divBdr>
                </w:div>
                <w:div w:id="1352536659">
                  <w:marLeft w:val="0"/>
                  <w:marRight w:val="0"/>
                  <w:marTop w:val="0"/>
                  <w:marBottom w:val="0"/>
                  <w:divBdr>
                    <w:top w:val="none" w:sz="0" w:space="0" w:color="auto"/>
                    <w:left w:val="none" w:sz="0" w:space="0" w:color="auto"/>
                    <w:bottom w:val="none" w:sz="0" w:space="0" w:color="auto"/>
                    <w:right w:val="none" w:sz="0" w:space="0" w:color="auto"/>
                  </w:divBdr>
                </w:div>
                <w:div w:id="146242590">
                  <w:marLeft w:val="0"/>
                  <w:marRight w:val="0"/>
                  <w:marTop w:val="0"/>
                  <w:marBottom w:val="0"/>
                  <w:divBdr>
                    <w:top w:val="none" w:sz="0" w:space="0" w:color="auto"/>
                    <w:left w:val="none" w:sz="0" w:space="0" w:color="auto"/>
                    <w:bottom w:val="none" w:sz="0" w:space="0" w:color="auto"/>
                    <w:right w:val="none" w:sz="0" w:space="0" w:color="auto"/>
                  </w:divBdr>
                </w:div>
                <w:div w:id="751656647">
                  <w:marLeft w:val="0"/>
                  <w:marRight w:val="0"/>
                  <w:marTop w:val="0"/>
                  <w:marBottom w:val="0"/>
                  <w:divBdr>
                    <w:top w:val="none" w:sz="0" w:space="0" w:color="auto"/>
                    <w:left w:val="none" w:sz="0" w:space="0" w:color="auto"/>
                    <w:bottom w:val="none" w:sz="0" w:space="0" w:color="auto"/>
                    <w:right w:val="none" w:sz="0" w:space="0" w:color="auto"/>
                  </w:divBdr>
                </w:div>
                <w:div w:id="585653220">
                  <w:marLeft w:val="0"/>
                  <w:marRight w:val="0"/>
                  <w:marTop w:val="0"/>
                  <w:marBottom w:val="0"/>
                  <w:divBdr>
                    <w:top w:val="none" w:sz="0" w:space="0" w:color="auto"/>
                    <w:left w:val="none" w:sz="0" w:space="0" w:color="auto"/>
                    <w:bottom w:val="none" w:sz="0" w:space="0" w:color="auto"/>
                    <w:right w:val="none" w:sz="0" w:space="0" w:color="auto"/>
                  </w:divBdr>
                </w:div>
                <w:div w:id="1628463538">
                  <w:marLeft w:val="0"/>
                  <w:marRight w:val="0"/>
                  <w:marTop w:val="0"/>
                  <w:marBottom w:val="0"/>
                  <w:divBdr>
                    <w:top w:val="none" w:sz="0" w:space="0" w:color="auto"/>
                    <w:left w:val="none" w:sz="0" w:space="0" w:color="auto"/>
                    <w:bottom w:val="none" w:sz="0" w:space="0" w:color="auto"/>
                    <w:right w:val="none" w:sz="0" w:space="0" w:color="auto"/>
                  </w:divBdr>
                </w:div>
                <w:div w:id="76753944">
                  <w:marLeft w:val="0"/>
                  <w:marRight w:val="0"/>
                  <w:marTop w:val="0"/>
                  <w:marBottom w:val="0"/>
                  <w:divBdr>
                    <w:top w:val="none" w:sz="0" w:space="0" w:color="auto"/>
                    <w:left w:val="none" w:sz="0" w:space="0" w:color="auto"/>
                    <w:bottom w:val="none" w:sz="0" w:space="0" w:color="auto"/>
                    <w:right w:val="none" w:sz="0" w:space="0" w:color="auto"/>
                  </w:divBdr>
                </w:div>
                <w:div w:id="737096206">
                  <w:marLeft w:val="0"/>
                  <w:marRight w:val="0"/>
                  <w:marTop w:val="0"/>
                  <w:marBottom w:val="0"/>
                  <w:divBdr>
                    <w:top w:val="none" w:sz="0" w:space="0" w:color="auto"/>
                    <w:left w:val="none" w:sz="0" w:space="0" w:color="auto"/>
                    <w:bottom w:val="none" w:sz="0" w:space="0" w:color="auto"/>
                    <w:right w:val="none" w:sz="0" w:space="0" w:color="auto"/>
                  </w:divBdr>
                </w:div>
                <w:div w:id="1355694756">
                  <w:marLeft w:val="0"/>
                  <w:marRight w:val="0"/>
                  <w:marTop w:val="0"/>
                  <w:marBottom w:val="0"/>
                  <w:divBdr>
                    <w:top w:val="none" w:sz="0" w:space="0" w:color="auto"/>
                    <w:left w:val="none" w:sz="0" w:space="0" w:color="auto"/>
                    <w:bottom w:val="none" w:sz="0" w:space="0" w:color="auto"/>
                    <w:right w:val="none" w:sz="0" w:space="0" w:color="auto"/>
                  </w:divBdr>
                </w:div>
                <w:div w:id="1007555438">
                  <w:marLeft w:val="0"/>
                  <w:marRight w:val="0"/>
                  <w:marTop w:val="0"/>
                  <w:marBottom w:val="0"/>
                  <w:divBdr>
                    <w:top w:val="none" w:sz="0" w:space="0" w:color="auto"/>
                    <w:left w:val="none" w:sz="0" w:space="0" w:color="auto"/>
                    <w:bottom w:val="none" w:sz="0" w:space="0" w:color="auto"/>
                    <w:right w:val="none" w:sz="0" w:space="0" w:color="auto"/>
                  </w:divBdr>
                </w:div>
              </w:divsChild>
            </w:div>
            <w:div w:id="1303805764">
              <w:marLeft w:val="0"/>
              <w:marRight w:val="0"/>
              <w:marTop w:val="0"/>
              <w:marBottom w:val="0"/>
              <w:divBdr>
                <w:top w:val="none" w:sz="0" w:space="0" w:color="auto"/>
                <w:left w:val="none" w:sz="0" w:space="0" w:color="auto"/>
                <w:bottom w:val="none" w:sz="0" w:space="0" w:color="auto"/>
                <w:right w:val="none" w:sz="0" w:space="0" w:color="auto"/>
              </w:divBdr>
              <w:divsChild>
                <w:div w:id="440298711">
                  <w:marLeft w:val="0"/>
                  <w:marRight w:val="0"/>
                  <w:marTop w:val="0"/>
                  <w:marBottom w:val="0"/>
                  <w:divBdr>
                    <w:top w:val="none" w:sz="0" w:space="0" w:color="auto"/>
                    <w:left w:val="none" w:sz="0" w:space="0" w:color="auto"/>
                    <w:bottom w:val="none" w:sz="0" w:space="0" w:color="auto"/>
                    <w:right w:val="none" w:sz="0" w:space="0" w:color="auto"/>
                  </w:divBdr>
                </w:div>
                <w:div w:id="746220750">
                  <w:marLeft w:val="0"/>
                  <w:marRight w:val="0"/>
                  <w:marTop w:val="0"/>
                  <w:marBottom w:val="0"/>
                  <w:divBdr>
                    <w:top w:val="none" w:sz="0" w:space="0" w:color="auto"/>
                    <w:left w:val="none" w:sz="0" w:space="0" w:color="auto"/>
                    <w:bottom w:val="none" w:sz="0" w:space="0" w:color="auto"/>
                    <w:right w:val="none" w:sz="0" w:space="0" w:color="auto"/>
                  </w:divBdr>
                </w:div>
                <w:div w:id="1025012589">
                  <w:marLeft w:val="0"/>
                  <w:marRight w:val="0"/>
                  <w:marTop w:val="0"/>
                  <w:marBottom w:val="0"/>
                  <w:divBdr>
                    <w:top w:val="none" w:sz="0" w:space="0" w:color="auto"/>
                    <w:left w:val="none" w:sz="0" w:space="0" w:color="auto"/>
                    <w:bottom w:val="none" w:sz="0" w:space="0" w:color="auto"/>
                    <w:right w:val="none" w:sz="0" w:space="0" w:color="auto"/>
                  </w:divBdr>
                </w:div>
                <w:div w:id="1421216966">
                  <w:marLeft w:val="0"/>
                  <w:marRight w:val="0"/>
                  <w:marTop w:val="0"/>
                  <w:marBottom w:val="0"/>
                  <w:divBdr>
                    <w:top w:val="none" w:sz="0" w:space="0" w:color="auto"/>
                    <w:left w:val="none" w:sz="0" w:space="0" w:color="auto"/>
                    <w:bottom w:val="none" w:sz="0" w:space="0" w:color="auto"/>
                    <w:right w:val="none" w:sz="0" w:space="0" w:color="auto"/>
                  </w:divBdr>
                </w:div>
                <w:div w:id="298190835">
                  <w:marLeft w:val="0"/>
                  <w:marRight w:val="0"/>
                  <w:marTop w:val="0"/>
                  <w:marBottom w:val="0"/>
                  <w:divBdr>
                    <w:top w:val="none" w:sz="0" w:space="0" w:color="auto"/>
                    <w:left w:val="none" w:sz="0" w:space="0" w:color="auto"/>
                    <w:bottom w:val="none" w:sz="0" w:space="0" w:color="auto"/>
                    <w:right w:val="none" w:sz="0" w:space="0" w:color="auto"/>
                  </w:divBdr>
                </w:div>
                <w:div w:id="2002344540">
                  <w:marLeft w:val="0"/>
                  <w:marRight w:val="0"/>
                  <w:marTop w:val="0"/>
                  <w:marBottom w:val="0"/>
                  <w:divBdr>
                    <w:top w:val="none" w:sz="0" w:space="0" w:color="auto"/>
                    <w:left w:val="none" w:sz="0" w:space="0" w:color="auto"/>
                    <w:bottom w:val="none" w:sz="0" w:space="0" w:color="auto"/>
                    <w:right w:val="none" w:sz="0" w:space="0" w:color="auto"/>
                  </w:divBdr>
                </w:div>
                <w:div w:id="801312167">
                  <w:marLeft w:val="0"/>
                  <w:marRight w:val="0"/>
                  <w:marTop w:val="0"/>
                  <w:marBottom w:val="0"/>
                  <w:divBdr>
                    <w:top w:val="none" w:sz="0" w:space="0" w:color="auto"/>
                    <w:left w:val="none" w:sz="0" w:space="0" w:color="auto"/>
                    <w:bottom w:val="none" w:sz="0" w:space="0" w:color="auto"/>
                    <w:right w:val="none" w:sz="0" w:space="0" w:color="auto"/>
                  </w:divBdr>
                </w:div>
                <w:div w:id="1377319465">
                  <w:marLeft w:val="0"/>
                  <w:marRight w:val="0"/>
                  <w:marTop w:val="0"/>
                  <w:marBottom w:val="0"/>
                  <w:divBdr>
                    <w:top w:val="none" w:sz="0" w:space="0" w:color="auto"/>
                    <w:left w:val="none" w:sz="0" w:space="0" w:color="auto"/>
                    <w:bottom w:val="none" w:sz="0" w:space="0" w:color="auto"/>
                    <w:right w:val="none" w:sz="0" w:space="0" w:color="auto"/>
                  </w:divBdr>
                </w:div>
                <w:div w:id="1145389457">
                  <w:marLeft w:val="0"/>
                  <w:marRight w:val="0"/>
                  <w:marTop w:val="0"/>
                  <w:marBottom w:val="0"/>
                  <w:divBdr>
                    <w:top w:val="none" w:sz="0" w:space="0" w:color="auto"/>
                    <w:left w:val="none" w:sz="0" w:space="0" w:color="auto"/>
                    <w:bottom w:val="none" w:sz="0" w:space="0" w:color="auto"/>
                    <w:right w:val="none" w:sz="0" w:space="0" w:color="auto"/>
                  </w:divBdr>
                </w:div>
                <w:div w:id="1659335872">
                  <w:marLeft w:val="0"/>
                  <w:marRight w:val="0"/>
                  <w:marTop w:val="0"/>
                  <w:marBottom w:val="0"/>
                  <w:divBdr>
                    <w:top w:val="none" w:sz="0" w:space="0" w:color="auto"/>
                    <w:left w:val="none" w:sz="0" w:space="0" w:color="auto"/>
                    <w:bottom w:val="none" w:sz="0" w:space="0" w:color="auto"/>
                    <w:right w:val="none" w:sz="0" w:space="0" w:color="auto"/>
                  </w:divBdr>
                </w:div>
                <w:div w:id="305817700">
                  <w:marLeft w:val="0"/>
                  <w:marRight w:val="0"/>
                  <w:marTop w:val="0"/>
                  <w:marBottom w:val="0"/>
                  <w:divBdr>
                    <w:top w:val="none" w:sz="0" w:space="0" w:color="auto"/>
                    <w:left w:val="none" w:sz="0" w:space="0" w:color="auto"/>
                    <w:bottom w:val="none" w:sz="0" w:space="0" w:color="auto"/>
                    <w:right w:val="none" w:sz="0" w:space="0" w:color="auto"/>
                  </w:divBdr>
                </w:div>
                <w:div w:id="1951012566">
                  <w:marLeft w:val="0"/>
                  <w:marRight w:val="0"/>
                  <w:marTop w:val="0"/>
                  <w:marBottom w:val="0"/>
                  <w:divBdr>
                    <w:top w:val="none" w:sz="0" w:space="0" w:color="auto"/>
                    <w:left w:val="none" w:sz="0" w:space="0" w:color="auto"/>
                    <w:bottom w:val="none" w:sz="0" w:space="0" w:color="auto"/>
                    <w:right w:val="none" w:sz="0" w:space="0" w:color="auto"/>
                  </w:divBdr>
                </w:div>
                <w:div w:id="437919898">
                  <w:marLeft w:val="0"/>
                  <w:marRight w:val="0"/>
                  <w:marTop w:val="0"/>
                  <w:marBottom w:val="0"/>
                  <w:divBdr>
                    <w:top w:val="none" w:sz="0" w:space="0" w:color="auto"/>
                    <w:left w:val="none" w:sz="0" w:space="0" w:color="auto"/>
                    <w:bottom w:val="none" w:sz="0" w:space="0" w:color="auto"/>
                    <w:right w:val="none" w:sz="0" w:space="0" w:color="auto"/>
                  </w:divBdr>
                </w:div>
                <w:div w:id="982004806">
                  <w:marLeft w:val="0"/>
                  <w:marRight w:val="0"/>
                  <w:marTop w:val="0"/>
                  <w:marBottom w:val="0"/>
                  <w:divBdr>
                    <w:top w:val="none" w:sz="0" w:space="0" w:color="auto"/>
                    <w:left w:val="none" w:sz="0" w:space="0" w:color="auto"/>
                    <w:bottom w:val="none" w:sz="0" w:space="0" w:color="auto"/>
                    <w:right w:val="none" w:sz="0" w:space="0" w:color="auto"/>
                  </w:divBdr>
                </w:div>
                <w:div w:id="2024627018">
                  <w:marLeft w:val="0"/>
                  <w:marRight w:val="0"/>
                  <w:marTop w:val="0"/>
                  <w:marBottom w:val="0"/>
                  <w:divBdr>
                    <w:top w:val="none" w:sz="0" w:space="0" w:color="auto"/>
                    <w:left w:val="none" w:sz="0" w:space="0" w:color="auto"/>
                    <w:bottom w:val="none" w:sz="0" w:space="0" w:color="auto"/>
                    <w:right w:val="none" w:sz="0" w:space="0" w:color="auto"/>
                  </w:divBdr>
                </w:div>
                <w:div w:id="1289045430">
                  <w:marLeft w:val="0"/>
                  <w:marRight w:val="0"/>
                  <w:marTop w:val="0"/>
                  <w:marBottom w:val="0"/>
                  <w:divBdr>
                    <w:top w:val="none" w:sz="0" w:space="0" w:color="auto"/>
                    <w:left w:val="none" w:sz="0" w:space="0" w:color="auto"/>
                    <w:bottom w:val="none" w:sz="0" w:space="0" w:color="auto"/>
                    <w:right w:val="none" w:sz="0" w:space="0" w:color="auto"/>
                  </w:divBdr>
                </w:div>
                <w:div w:id="1686134104">
                  <w:marLeft w:val="0"/>
                  <w:marRight w:val="0"/>
                  <w:marTop w:val="0"/>
                  <w:marBottom w:val="0"/>
                  <w:divBdr>
                    <w:top w:val="none" w:sz="0" w:space="0" w:color="auto"/>
                    <w:left w:val="none" w:sz="0" w:space="0" w:color="auto"/>
                    <w:bottom w:val="none" w:sz="0" w:space="0" w:color="auto"/>
                    <w:right w:val="none" w:sz="0" w:space="0" w:color="auto"/>
                  </w:divBdr>
                </w:div>
                <w:div w:id="175266232">
                  <w:marLeft w:val="0"/>
                  <w:marRight w:val="0"/>
                  <w:marTop w:val="0"/>
                  <w:marBottom w:val="0"/>
                  <w:divBdr>
                    <w:top w:val="none" w:sz="0" w:space="0" w:color="auto"/>
                    <w:left w:val="none" w:sz="0" w:space="0" w:color="auto"/>
                    <w:bottom w:val="none" w:sz="0" w:space="0" w:color="auto"/>
                    <w:right w:val="none" w:sz="0" w:space="0" w:color="auto"/>
                  </w:divBdr>
                </w:div>
                <w:div w:id="177962933">
                  <w:marLeft w:val="0"/>
                  <w:marRight w:val="0"/>
                  <w:marTop w:val="0"/>
                  <w:marBottom w:val="0"/>
                  <w:divBdr>
                    <w:top w:val="none" w:sz="0" w:space="0" w:color="auto"/>
                    <w:left w:val="none" w:sz="0" w:space="0" w:color="auto"/>
                    <w:bottom w:val="none" w:sz="0" w:space="0" w:color="auto"/>
                    <w:right w:val="none" w:sz="0" w:space="0" w:color="auto"/>
                  </w:divBdr>
                </w:div>
                <w:div w:id="1813479128">
                  <w:marLeft w:val="0"/>
                  <w:marRight w:val="0"/>
                  <w:marTop w:val="0"/>
                  <w:marBottom w:val="0"/>
                  <w:divBdr>
                    <w:top w:val="none" w:sz="0" w:space="0" w:color="auto"/>
                    <w:left w:val="none" w:sz="0" w:space="0" w:color="auto"/>
                    <w:bottom w:val="none" w:sz="0" w:space="0" w:color="auto"/>
                    <w:right w:val="none" w:sz="0" w:space="0" w:color="auto"/>
                  </w:divBdr>
                </w:div>
                <w:div w:id="1222714385">
                  <w:marLeft w:val="0"/>
                  <w:marRight w:val="0"/>
                  <w:marTop w:val="0"/>
                  <w:marBottom w:val="0"/>
                  <w:divBdr>
                    <w:top w:val="none" w:sz="0" w:space="0" w:color="auto"/>
                    <w:left w:val="none" w:sz="0" w:space="0" w:color="auto"/>
                    <w:bottom w:val="none" w:sz="0" w:space="0" w:color="auto"/>
                    <w:right w:val="none" w:sz="0" w:space="0" w:color="auto"/>
                  </w:divBdr>
                </w:div>
                <w:div w:id="1168209127">
                  <w:marLeft w:val="0"/>
                  <w:marRight w:val="0"/>
                  <w:marTop w:val="0"/>
                  <w:marBottom w:val="0"/>
                  <w:divBdr>
                    <w:top w:val="none" w:sz="0" w:space="0" w:color="auto"/>
                    <w:left w:val="none" w:sz="0" w:space="0" w:color="auto"/>
                    <w:bottom w:val="none" w:sz="0" w:space="0" w:color="auto"/>
                    <w:right w:val="none" w:sz="0" w:space="0" w:color="auto"/>
                  </w:divBdr>
                </w:div>
                <w:div w:id="1943487816">
                  <w:marLeft w:val="0"/>
                  <w:marRight w:val="0"/>
                  <w:marTop w:val="0"/>
                  <w:marBottom w:val="0"/>
                  <w:divBdr>
                    <w:top w:val="none" w:sz="0" w:space="0" w:color="auto"/>
                    <w:left w:val="none" w:sz="0" w:space="0" w:color="auto"/>
                    <w:bottom w:val="none" w:sz="0" w:space="0" w:color="auto"/>
                    <w:right w:val="none" w:sz="0" w:space="0" w:color="auto"/>
                  </w:divBdr>
                </w:div>
                <w:div w:id="1883469726">
                  <w:marLeft w:val="0"/>
                  <w:marRight w:val="0"/>
                  <w:marTop w:val="0"/>
                  <w:marBottom w:val="0"/>
                  <w:divBdr>
                    <w:top w:val="none" w:sz="0" w:space="0" w:color="auto"/>
                    <w:left w:val="none" w:sz="0" w:space="0" w:color="auto"/>
                    <w:bottom w:val="none" w:sz="0" w:space="0" w:color="auto"/>
                    <w:right w:val="none" w:sz="0" w:space="0" w:color="auto"/>
                  </w:divBdr>
                </w:div>
                <w:div w:id="403991255">
                  <w:marLeft w:val="0"/>
                  <w:marRight w:val="0"/>
                  <w:marTop w:val="0"/>
                  <w:marBottom w:val="0"/>
                  <w:divBdr>
                    <w:top w:val="none" w:sz="0" w:space="0" w:color="auto"/>
                    <w:left w:val="none" w:sz="0" w:space="0" w:color="auto"/>
                    <w:bottom w:val="none" w:sz="0" w:space="0" w:color="auto"/>
                    <w:right w:val="none" w:sz="0" w:space="0" w:color="auto"/>
                  </w:divBdr>
                </w:div>
                <w:div w:id="1768770416">
                  <w:marLeft w:val="0"/>
                  <w:marRight w:val="0"/>
                  <w:marTop w:val="0"/>
                  <w:marBottom w:val="0"/>
                  <w:divBdr>
                    <w:top w:val="none" w:sz="0" w:space="0" w:color="auto"/>
                    <w:left w:val="none" w:sz="0" w:space="0" w:color="auto"/>
                    <w:bottom w:val="none" w:sz="0" w:space="0" w:color="auto"/>
                    <w:right w:val="none" w:sz="0" w:space="0" w:color="auto"/>
                  </w:divBdr>
                </w:div>
                <w:div w:id="665666456">
                  <w:marLeft w:val="0"/>
                  <w:marRight w:val="0"/>
                  <w:marTop w:val="0"/>
                  <w:marBottom w:val="0"/>
                  <w:divBdr>
                    <w:top w:val="none" w:sz="0" w:space="0" w:color="auto"/>
                    <w:left w:val="none" w:sz="0" w:space="0" w:color="auto"/>
                    <w:bottom w:val="none" w:sz="0" w:space="0" w:color="auto"/>
                    <w:right w:val="none" w:sz="0" w:space="0" w:color="auto"/>
                  </w:divBdr>
                </w:div>
                <w:div w:id="850529962">
                  <w:marLeft w:val="0"/>
                  <w:marRight w:val="0"/>
                  <w:marTop w:val="0"/>
                  <w:marBottom w:val="0"/>
                  <w:divBdr>
                    <w:top w:val="none" w:sz="0" w:space="0" w:color="auto"/>
                    <w:left w:val="none" w:sz="0" w:space="0" w:color="auto"/>
                    <w:bottom w:val="none" w:sz="0" w:space="0" w:color="auto"/>
                    <w:right w:val="none" w:sz="0" w:space="0" w:color="auto"/>
                  </w:divBdr>
                </w:div>
                <w:div w:id="419330285">
                  <w:marLeft w:val="0"/>
                  <w:marRight w:val="0"/>
                  <w:marTop w:val="0"/>
                  <w:marBottom w:val="0"/>
                  <w:divBdr>
                    <w:top w:val="none" w:sz="0" w:space="0" w:color="auto"/>
                    <w:left w:val="none" w:sz="0" w:space="0" w:color="auto"/>
                    <w:bottom w:val="none" w:sz="0" w:space="0" w:color="auto"/>
                    <w:right w:val="none" w:sz="0" w:space="0" w:color="auto"/>
                  </w:divBdr>
                </w:div>
                <w:div w:id="944923993">
                  <w:marLeft w:val="0"/>
                  <w:marRight w:val="0"/>
                  <w:marTop w:val="0"/>
                  <w:marBottom w:val="0"/>
                  <w:divBdr>
                    <w:top w:val="none" w:sz="0" w:space="0" w:color="auto"/>
                    <w:left w:val="none" w:sz="0" w:space="0" w:color="auto"/>
                    <w:bottom w:val="none" w:sz="0" w:space="0" w:color="auto"/>
                    <w:right w:val="none" w:sz="0" w:space="0" w:color="auto"/>
                  </w:divBdr>
                </w:div>
                <w:div w:id="491138020">
                  <w:marLeft w:val="0"/>
                  <w:marRight w:val="0"/>
                  <w:marTop w:val="0"/>
                  <w:marBottom w:val="0"/>
                  <w:divBdr>
                    <w:top w:val="none" w:sz="0" w:space="0" w:color="auto"/>
                    <w:left w:val="none" w:sz="0" w:space="0" w:color="auto"/>
                    <w:bottom w:val="none" w:sz="0" w:space="0" w:color="auto"/>
                    <w:right w:val="none" w:sz="0" w:space="0" w:color="auto"/>
                  </w:divBdr>
                </w:div>
                <w:div w:id="1287925751">
                  <w:marLeft w:val="0"/>
                  <w:marRight w:val="0"/>
                  <w:marTop w:val="0"/>
                  <w:marBottom w:val="0"/>
                  <w:divBdr>
                    <w:top w:val="none" w:sz="0" w:space="0" w:color="auto"/>
                    <w:left w:val="none" w:sz="0" w:space="0" w:color="auto"/>
                    <w:bottom w:val="none" w:sz="0" w:space="0" w:color="auto"/>
                    <w:right w:val="none" w:sz="0" w:space="0" w:color="auto"/>
                  </w:divBdr>
                </w:div>
                <w:div w:id="449204683">
                  <w:marLeft w:val="0"/>
                  <w:marRight w:val="0"/>
                  <w:marTop w:val="0"/>
                  <w:marBottom w:val="0"/>
                  <w:divBdr>
                    <w:top w:val="none" w:sz="0" w:space="0" w:color="auto"/>
                    <w:left w:val="none" w:sz="0" w:space="0" w:color="auto"/>
                    <w:bottom w:val="none" w:sz="0" w:space="0" w:color="auto"/>
                    <w:right w:val="none" w:sz="0" w:space="0" w:color="auto"/>
                  </w:divBdr>
                </w:div>
                <w:div w:id="1771470742">
                  <w:marLeft w:val="0"/>
                  <w:marRight w:val="0"/>
                  <w:marTop w:val="0"/>
                  <w:marBottom w:val="0"/>
                  <w:divBdr>
                    <w:top w:val="none" w:sz="0" w:space="0" w:color="auto"/>
                    <w:left w:val="none" w:sz="0" w:space="0" w:color="auto"/>
                    <w:bottom w:val="none" w:sz="0" w:space="0" w:color="auto"/>
                    <w:right w:val="none" w:sz="0" w:space="0" w:color="auto"/>
                  </w:divBdr>
                </w:div>
                <w:div w:id="1034354951">
                  <w:marLeft w:val="0"/>
                  <w:marRight w:val="0"/>
                  <w:marTop w:val="0"/>
                  <w:marBottom w:val="0"/>
                  <w:divBdr>
                    <w:top w:val="none" w:sz="0" w:space="0" w:color="auto"/>
                    <w:left w:val="none" w:sz="0" w:space="0" w:color="auto"/>
                    <w:bottom w:val="none" w:sz="0" w:space="0" w:color="auto"/>
                    <w:right w:val="none" w:sz="0" w:space="0" w:color="auto"/>
                  </w:divBdr>
                </w:div>
                <w:div w:id="1705323535">
                  <w:marLeft w:val="0"/>
                  <w:marRight w:val="0"/>
                  <w:marTop w:val="0"/>
                  <w:marBottom w:val="0"/>
                  <w:divBdr>
                    <w:top w:val="none" w:sz="0" w:space="0" w:color="auto"/>
                    <w:left w:val="none" w:sz="0" w:space="0" w:color="auto"/>
                    <w:bottom w:val="none" w:sz="0" w:space="0" w:color="auto"/>
                    <w:right w:val="none" w:sz="0" w:space="0" w:color="auto"/>
                  </w:divBdr>
                </w:div>
                <w:div w:id="1506626657">
                  <w:marLeft w:val="0"/>
                  <w:marRight w:val="0"/>
                  <w:marTop w:val="0"/>
                  <w:marBottom w:val="0"/>
                  <w:divBdr>
                    <w:top w:val="none" w:sz="0" w:space="0" w:color="auto"/>
                    <w:left w:val="none" w:sz="0" w:space="0" w:color="auto"/>
                    <w:bottom w:val="none" w:sz="0" w:space="0" w:color="auto"/>
                    <w:right w:val="none" w:sz="0" w:space="0" w:color="auto"/>
                  </w:divBdr>
                </w:div>
                <w:div w:id="1261134388">
                  <w:marLeft w:val="0"/>
                  <w:marRight w:val="0"/>
                  <w:marTop w:val="0"/>
                  <w:marBottom w:val="0"/>
                  <w:divBdr>
                    <w:top w:val="none" w:sz="0" w:space="0" w:color="auto"/>
                    <w:left w:val="none" w:sz="0" w:space="0" w:color="auto"/>
                    <w:bottom w:val="none" w:sz="0" w:space="0" w:color="auto"/>
                    <w:right w:val="none" w:sz="0" w:space="0" w:color="auto"/>
                  </w:divBdr>
                </w:div>
                <w:div w:id="129135422">
                  <w:marLeft w:val="0"/>
                  <w:marRight w:val="0"/>
                  <w:marTop w:val="0"/>
                  <w:marBottom w:val="0"/>
                  <w:divBdr>
                    <w:top w:val="none" w:sz="0" w:space="0" w:color="auto"/>
                    <w:left w:val="none" w:sz="0" w:space="0" w:color="auto"/>
                    <w:bottom w:val="none" w:sz="0" w:space="0" w:color="auto"/>
                    <w:right w:val="none" w:sz="0" w:space="0" w:color="auto"/>
                  </w:divBdr>
                </w:div>
                <w:div w:id="940064085">
                  <w:marLeft w:val="0"/>
                  <w:marRight w:val="0"/>
                  <w:marTop w:val="0"/>
                  <w:marBottom w:val="0"/>
                  <w:divBdr>
                    <w:top w:val="none" w:sz="0" w:space="0" w:color="auto"/>
                    <w:left w:val="none" w:sz="0" w:space="0" w:color="auto"/>
                    <w:bottom w:val="none" w:sz="0" w:space="0" w:color="auto"/>
                    <w:right w:val="none" w:sz="0" w:space="0" w:color="auto"/>
                  </w:divBdr>
                </w:div>
                <w:div w:id="155416843">
                  <w:marLeft w:val="0"/>
                  <w:marRight w:val="0"/>
                  <w:marTop w:val="0"/>
                  <w:marBottom w:val="0"/>
                  <w:divBdr>
                    <w:top w:val="none" w:sz="0" w:space="0" w:color="auto"/>
                    <w:left w:val="none" w:sz="0" w:space="0" w:color="auto"/>
                    <w:bottom w:val="none" w:sz="0" w:space="0" w:color="auto"/>
                    <w:right w:val="none" w:sz="0" w:space="0" w:color="auto"/>
                  </w:divBdr>
                </w:div>
                <w:div w:id="1248223858">
                  <w:marLeft w:val="0"/>
                  <w:marRight w:val="0"/>
                  <w:marTop w:val="0"/>
                  <w:marBottom w:val="0"/>
                  <w:divBdr>
                    <w:top w:val="none" w:sz="0" w:space="0" w:color="auto"/>
                    <w:left w:val="none" w:sz="0" w:space="0" w:color="auto"/>
                    <w:bottom w:val="none" w:sz="0" w:space="0" w:color="auto"/>
                    <w:right w:val="none" w:sz="0" w:space="0" w:color="auto"/>
                  </w:divBdr>
                </w:div>
                <w:div w:id="1105924608">
                  <w:marLeft w:val="0"/>
                  <w:marRight w:val="0"/>
                  <w:marTop w:val="0"/>
                  <w:marBottom w:val="0"/>
                  <w:divBdr>
                    <w:top w:val="none" w:sz="0" w:space="0" w:color="auto"/>
                    <w:left w:val="none" w:sz="0" w:space="0" w:color="auto"/>
                    <w:bottom w:val="none" w:sz="0" w:space="0" w:color="auto"/>
                    <w:right w:val="none" w:sz="0" w:space="0" w:color="auto"/>
                  </w:divBdr>
                </w:div>
                <w:div w:id="81026983">
                  <w:marLeft w:val="0"/>
                  <w:marRight w:val="0"/>
                  <w:marTop w:val="0"/>
                  <w:marBottom w:val="0"/>
                  <w:divBdr>
                    <w:top w:val="none" w:sz="0" w:space="0" w:color="auto"/>
                    <w:left w:val="none" w:sz="0" w:space="0" w:color="auto"/>
                    <w:bottom w:val="none" w:sz="0" w:space="0" w:color="auto"/>
                    <w:right w:val="none" w:sz="0" w:space="0" w:color="auto"/>
                  </w:divBdr>
                </w:div>
                <w:div w:id="746028547">
                  <w:marLeft w:val="0"/>
                  <w:marRight w:val="0"/>
                  <w:marTop w:val="0"/>
                  <w:marBottom w:val="0"/>
                  <w:divBdr>
                    <w:top w:val="none" w:sz="0" w:space="0" w:color="auto"/>
                    <w:left w:val="none" w:sz="0" w:space="0" w:color="auto"/>
                    <w:bottom w:val="none" w:sz="0" w:space="0" w:color="auto"/>
                    <w:right w:val="none" w:sz="0" w:space="0" w:color="auto"/>
                  </w:divBdr>
                </w:div>
                <w:div w:id="1599171178">
                  <w:marLeft w:val="0"/>
                  <w:marRight w:val="0"/>
                  <w:marTop w:val="0"/>
                  <w:marBottom w:val="0"/>
                  <w:divBdr>
                    <w:top w:val="none" w:sz="0" w:space="0" w:color="auto"/>
                    <w:left w:val="none" w:sz="0" w:space="0" w:color="auto"/>
                    <w:bottom w:val="none" w:sz="0" w:space="0" w:color="auto"/>
                    <w:right w:val="none" w:sz="0" w:space="0" w:color="auto"/>
                  </w:divBdr>
                </w:div>
                <w:div w:id="361630468">
                  <w:marLeft w:val="0"/>
                  <w:marRight w:val="0"/>
                  <w:marTop w:val="0"/>
                  <w:marBottom w:val="0"/>
                  <w:divBdr>
                    <w:top w:val="none" w:sz="0" w:space="0" w:color="auto"/>
                    <w:left w:val="none" w:sz="0" w:space="0" w:color="auto"/>
                    <w:bottom w:val="none" w:sz="0" w:space="0" w:color="auto"/>
                    <w:right w:val="none" w:sz="0" w:space="0" w:color="auto"/>
                  </w:divBdr>
                </w:div>
                <w:div w:id="752245001">
                  <w:marLeft w:val="0"/>
                  <w:marRight w:val="0"/>
                  <w:marTop w:val="0"/>
                  <w:marBottom w:val="0"/>
                  <w:divBdr>
                    <w:top w:val="none" w:sz="0" w:space="0" w:color="auto"/>
                    <w:left w:val="none" w:sz="0" w:space="0" w:color="auto"/>
                    <w:bottom w:val="none" w:sz="0" w:space="0" w:color="auto"/>
                    <w:right w:val="none" w:sz="0" w:space="0" w:color="auto"/>
                  </w:divBdr>
                </w:div>
                <w:div w:id="1288927418">
                  <w:marLeft w:val="0"/>
                  <w:marRight w:val="0"/>
                  <w:marTop w:val="0"/>
                  <w:marBottom w:val="0"/>
                  <w:divBdr>
                    <w:top w:val="none" w:sz="0" w:space="0" w:color="auto"/>
                    <w:left w:val="none" w:sz="0" w:space="0" w:color="auto"/>
                    <w:bottom w:val="none" w:sz="0" w:space="0" w:color="auto"/>
                    <w:right w:val="none" w:sz="0" w:space="0" w:color="auto"/>
                  </w:divBdr>
                </w:div>
                <w:div w:id="276568672">
                  <w:marLeft w:val="0"/>
                  <w:marRight w:val="0"/>
                  <w:marTop w:val="0"/>
                  <w:marBottom w:val="0"/>
                  <w:divBdr>
                    <w:top w:val="none" w:sz="0" w:space="0" w:color="auto"/>
                    <w:left w:val="none" w:sz="0" w:space="0" w:color="auto"/>
                    <w:bottom w:val="none" w:sz="0" w:space="0" w:color="auto"/>
                    <w:right w:val="none" w:sz="0" w:space="0" w:color="auto"/>
                  </w:divBdr>
                </w:div>
                <w:div w:id="1507818259">
                  <w:marLeft w:val="0"/>
                  <w:marRight w:val="0"/>
                  <w:marTop w:val="0"/>
                  <w:marBottom w:val="0"/>
                  <w:divBdr>
                    <w:top w:val="none" w:sz="0" w:space="0" w:color="auto"/>
                    <w:left w:val="none" w:sz="0" w:space="0" w:color="auto"/>
                    <w:bottom w:val="none" w:sz="0" w:space="0" w:color="auto"/>
                    <w:right w:val="none" w:sz="0" w:space="0" w:color="auto"/>
                  </w:divBdr>
                </w:div>
                <w:div w:id="1080129472">
                  <w:marLeft w:val="0"/>
                  <w:marRight w:val="0"/>
                  <w:marTop w:val="0"/>
                  <w:marBottom w:val="0"/>
                  <w:divBdr>
                    <w:top w:val="none" w:sz="0" w:space="0" w:color="auto"/>
                    <w:left w:val="none" w:sz="0" w:space="0" w:color="auto"/>
                    <w:bottom w:val="none" w:sz="0" w:space="0" w:color="auto"/>
                    <w:right w:val="none" w:sz="0" w:space="0" w:color="auto"/>
                  </w:divBdr>
                </w:div>
                <w:div w:id="588391996">
                  <w:marLeft w:val="0"/>
                  <w:marRight w:val="0"/>
                  <w:marTop w:val="0"/>
                  <w:marBottom w:val="0"/>
                  <w:divBdr>
                    <w:top w:val="none" w:sz="0" w:space="0" w:color="auto"/>
                    <w:left w:val="none" w:sz="0" w:space="0" w:color="auto"/>
                    <w:bottom w:val="none" w:sz="0" w:space="0" w:color="auto"/>
                    <w:right w:val="none" w:sz="0" w:space="0" w:color="auto"/>
                  </w:divBdr>
                </w:div>
                <w:div w:id="1820342720">
                  <w:marLeft w:val="0"/>
                  <w:marRight w:val="0"/>
                  <w:marTop w:val="0"/>
                  <w:marBottom w:val="0"/>
                  <w:divBdr>
                    <w:top w:val="none" w:sz="0" w:space="0" w:color="auto"/>
                    <w:left w:val="none" w:sz="0" w:space="0" w:color="auto"/>
                    <w:bottom w:val="none" w:sz="0" w:space="0" w:color="auto"/>
                    <w:right w:val="none" w:sz="0" w:space="0" w:color="auto"/>
                  </w:divBdr>
                </w:div>
                <w:div w:id="606474370">
                  <w:marLeft w:val="0"/>
                  <w:marRight w:val="0"/>
                  <w:marTop w:val="0"/>
                  <w:marBottom w:val="0"/>
                  <w:divBdr>
                    <w:top w:val="none" w:sz="0" w:space="0" w:color="auto"/>
                    <w:left w:val="none" w:sz="0" w:space="0" w:color="auto"/>
                    <w:bottom w:val="none" w:sz="0" w:space="0" w:color="auto"/>
                    <w:right w:val="none" w:sz="0" w:space="0" w:color="auto"/>
                  </w:divBdr>
                </w:div>
                <w:div w:id="1161307600">
                  <w:marLeft w:val="0"/>
                  <w:marRight w:val="0"/>
                  <w:marTop w:val="0"/>
                  <w:marBottom w:val="0"/>
                  <w:divBdr>
                    <w:top w:val="none" w:sz="0" w:space="0" w:color="auto"/>
                    <w:left w:val="none" w:sz="0" w:space="0" w:color="auto"/>
                    <w:bottom w:val="none" w:sz="0" w:space="0" w:color="auto"/>
                    <w:right w:val="none" w:sz="0" w:space="0" w:color="auto"/>
                  </w:divBdr>
                </w:div>
                <w:div w:id="770590323">
                  <w:marLeft w:val="0"/>
                  <w:marRight w:val="0"/>
                  <w:marTop w:val="0"/>
                  <w:marBottom w:val="0"/>
                  <w:divBdr>
                    <w:top w:val="none" w:sz="0" w:space="0" w:color="auto"/>
                    <w:left w:val="none" w:sz="0" w:space="0" w:color="auto"/>
                    <w:bottom w:val="none" w:sz="0" w:space="0" w:color="auto"/>
                    <w:right w:val="none" w:sz="0" w:space="0" w:color="auto"/>
                  </w:divBdr>
                </w:div>
                <w:div w:id="1353218514">
                  <w:marLeft w:val="0"/>
                  <w:marRight w:val="0"/>
                  <w:marTop w:val="0"/>
                  <w:marBottom w:val="0"/>
                  <w:divBdr>
                    <w:top w:val="none" w:sz="0" w:space="0" w:color="auto"/>
                    <w:left w:val="none" w:sz="0" w:space="0" w:color="auto"/>
                    <w:bottom w:val="none" w:sz="0" w:space="0" w:color="auto"/>
                    <w:right w:val="none" w:sz="0" w:space="0" w:color="auto"/>
                  </w:divBdr>
                </w:div>
                <w:div w:id="320816947">
                  <w:marLeft w:val="0"/>
                  <w:marRight w:val="0"/>
                  <w:marTop w:val="0"/>
                  <w:marBottom w:val="0"/>
                  <w:divBdr>
                    <w:top w:val="none" w:sz="0" w:space="0" w:color="auto"/>
                    <w:left w:val="none" w:sz="0" w:space="0" w:color="auto"/>
                    <w:bottom w:val="none" w:sz="0" w:space="0" w:color="auto"/>
                    <w:right w:val="none" w:sz="0" w:space="0" w:color="auto"/>
                  </w:divBdr>
                </w:div>
                <w:div w:id="2119909883">
                  <w:marLeft w:val="0"/>
                  <w:marRight w:val="0"/>
                  <w:marTop w:val="0"/>
                  <w:marBottom w:val="0"/>
                  <w:divBdr>
                    <w:top w:val="none" w:sz="0" w:space="0" w:color="auto"/>
                    <w:left w:val="none" w:sz="0" w:space="0" w:color="auto"/>
                    <w:bottom w:val="none" w:sz="0" w:space="0" w:color="auto"/>
                    <w:right w:val="none" w:sz="0" w:space="0" w:color="auto"/>
                  </w:divBdr>
                </w:div>
                <w:div w:id="1329289476">
                  <w:marLeft w:val="0"/>
                  <w:marRight w:val="0"/>
                  <w:marTop w:val="0"/>
                  <w:marBottom w:val="0"/>
                  <w:divBdr>
                    <w:top w:val="none" w:sz="0" w:space="0" w:color="auto"/>
                    <w:left w:val="none" w:sz="0" w:space="0" w:color="auto"/>
                    <w:bottom w:val="none" w:sz="0" w:space="0" w:color="auto"/>
                    <w:right w:val="none" w:sz="0" w:space="0" w:color="auto"/>
                  </w:divBdr>
                </w:div>
                <w:div w:id="255481871">
                  <w:marLeft w:val="0"/>
                  <w:marRight w:val="0"/>
                  <w:marTop w:val="0"/>
                  <w:marBottom w:val="0"/>
                  <w:divBdr>
                    <w:top w:val="none" w:sz="0" w:space="0" w:color="auto"/>
                    <w:left w:val="none" w:sz="0" w:space="0" w:color="auto"/>
                    <w:bottom w:val="none" w:sz="0" w:space="0" w:color="auto"/>
                    <w:right w:val="none" w:sz="0" w:space="0" w:color="auto"/>
                  </w:divBdr>
                </w:div>
                <w:div w:id="1807352773">
                  <w:marLeft w:val="0"/>
                  <w:marRight w:val="0"/>
                  <w:marTop w:val="0"/>
                  <w:marBottom w:val="0"/>
                  <w:divBdr>
                    <w:top w:val="none" w:sz="0" w:space="0" w:color="auto"/>
                    <w:left w:val="none" w:sz="0" w:space="0" w:color="auto"/>
                    <w:bottom w:val="none" w:sz="0" w:space="0" w:color="auto"/>
                    <w:right w:val="none" w:sz="0" w:space="0" w:color="auto"/>
                  </w:divBdr>
                </w:div>
                <w:div w:id="765033593">
                  <w:marLeft w:val="0"/>
                  <w:marRight w:val="0"/>
                  <w:marTop w:val="0"/>
                  <w:marBottom w:val="0"/>
                  <w:divBdr>
                    <w:top w:val="none" w:sz="0" w:space="0" w:color="auto"/>
                    <w:left w:val="none" w:sz="0" w:space="0" w:color="auto"/>
                    <w:bottom w:val="none" w:sz="0" w:space="0" w:color="auto"/>
                    <w:right w:val="none" w:sz="0" w:space="0" w:color="auto"/>
                  </w:divBdr>
                </w:div>
                <w:div w:id="1600211580">
                  <w:marLeft w:val="0"/>
                  <w:marRight w:val="0"/>
                  <w:marTop w:val="0"/>
                  <w:marBottom w:val="0"/>
                  <w:divBdr>
                    <w:top w:val="none" w:sz="0" w:space="0" w:color="auto"/>
                    <w:left w:val="none" w:sz="0" w:space="0" w:color="auto"/>
                    <w:bottom w:val="none" w:sz="0" w:space="0" w:color="auto"/>
                    <w:right w:val="none" w:sz="0" w:space="0" w:color="auto"/>
                  </w:divBdr>
                </w:div>
                <w:div w:id="306517137">
                  <w:marLeft w:val="0"/>
                  <w:marRight w:val="0"/>
                  <w:marTop w:val="0"/>
                  <w:marBottom w:val="0"/>
                  <w:divBdr>
                    <w:top w:val="none" w:sz="0" w:space="0" w:color="auto"/>
                    <w:left w:val="none" w:sz="0" w:space="0" w:color="auto"/>
                    <w:bottom w:val="none" w:sz="0" w:space="0" w:color="auto"/>
                    <w:right w:val="none" w:sz="0" w:space="0" w:color="auto"/>
                  </w:divBdr>
                </w:div>
                <w:div w:id="73864254">
                  <w:marLeft w:val="0"/>
                  <w:marRight w:val="0"/>
                  <w:marTop w:val="0"/>
                  <w:marBottom w:val="0"/>
                  <w:divBdr>
                    <w:top w:val="none" w:sz="0" w:space="0" w:color="auto"/>
                    <w:left w:val="none" w:sz="0" w:space="0" w:color="auto"/>
                    <w:bottom w:val="none" w:sz="0" w:space="0" w:color="auto"/>
                    <w:right w:val="none" w:sz="0" w:space="0" w:color="auto"/>
                  </w:divBdr>
                </w:div>
                <w:div w:id="354308455">
                  <w:marLeft w:val="0"/>
                  <w:marRight w:val="0"/>
                  <w:marTop w:val="0"/>
                  <w:marBottom w:val="0"/>
                  <w:divBdr>
                    <w:top w:val="none" w:sz="0" w:space="0" w:color="auto"/>
                    <w:left w:val="none" w:sz="0" w:space="0" w:color="auto"/>
                    <w:bottom w:val="none" w:sz="0" w:space="0" w:color="auto"/>
                    <w:right w:val="none" w:sz="0" w:space="0" w:color="auto"/>
                  </w:divBdr>
                </w:div>
                <w:div w:id="2014062667">
                  <w:marLeft w:val="0"/>
                  <w:marRight w:val="0"/>
                  <w:marTop w:val="0"/>
                  <w:marBottom w:val="0"/>
                  <w:divBdr>
                    <w:top w:val="none" w:sz="0" w:space="0" w:color="auto"/>
                    <w:left w:val="none" w:sz="0" w:space="0" w:color="auto"/>
                    <w:bottom w:val="none" w:sz="0" w:space="0" w:color="auto"/>
                    <w:right w:val="none" w:sz="0" w:space="0" w:color="auto"/>
                  </w:divBdr>
                </w:div>
                <w:div w:id="1262378951">
                  <w:marLeft w:val="0"/>
                  <w:marRight w:val="0"/>
                  <w:marTop w:val="0"/>
                  <w:marBottom w:val="0"/>
                  <w:divBdr>
                    <w:top w:val="none" w:sz="0" w:space="0" w:color="auto"/>
                    <w:left w:val="none" w:sz="0" w:space="0" w:color="auto"/>
                    <w:bottom w:val="none" w:sz="0" w:space="0" w:color="auto"/>
                    <w:right w:val="none" w:sz="0" w:space="0" w:color="auto"/>
                  </w:divBdr>
                </w:div>
                <w:div w:id="1765104746">
                  <w:marLeft w:val="0"/>
                  <w:marRight w:val="0"/>
                  <w:marTop w:val="0"/>
                  <w:marBottom w:val="0"/>
                  <w:divBdr>
                    <w:top w:val="none" w:sz="0" w:space="0" w:color="auto"/>
                    <w:left w:val="none" w:sz="0" w:space="0" w:color="auto"/>
                    <w:bottom w:val="none" w:sz="0" w:space="0" w:color="auto"/>
                    <w:right w:val="none" w:sz="0" w:space="0" w:color="auto"/>
                  </w:divBdr>
                </w:div>
                <w:div w:id="2135636883">
                  <w:marLeft w:val="0"/>
                  <w:marRight w:val="0"/>
                  <w:marTop w:val="0"/>
                  <w:marBottom w:val="0"/>
                  <w:divBdr>
                    <w:top w:val="none" w:sz="0" w:space="0" w:color="auto"/>
                    <w:left w:val="none" w:sz="0" w:space="0" w:color="auto"/>
                    <w:bottom w:val="none" w:sz="0" w:space="0" w:color="auto"/>
                    <w:right w:val="none" w:sz="0" w:space="0" w:color="auto"/>
                  </w:divBdr>
                </w:div>
                <w:div w:id="2139755549">
                  <w:marLeft w:val="0"/>
                  <w:marRight w:val="0"/>
                  <w:marTop w:val="0"/>
                  <w:marBottom w:val="0"/>
                  <w:divBdr>
                    <w:top w:val="none" w:sz="0" w:space="0" w:color="auto"/>
                    <w:left w:val="none" w:sz="0" w:space="0" w:color="auto"/>
                    <w:bottom w:val="none" w:sz="0" w:space="0" w:color="auto"/>
                    <w:right w:val="none" w:sz="0" w:space="0" w:color="auto"/>
                  </w:divBdr>
                </w:div>
                <w:div w:id="437676539">
                  <w:marLeft w:val="0"/>
                  <w:marRight w:val="0"/>
                  <w:marTop w:val="0"/>
                  <w:marBottom w:val="0"/>
                  <w:divBdr>
                    <w:top w:val="none" w:sz="0" w:space="0" w:color="auto"/>
                    <w:left w:val="none" w:sz="0" w:space="0" w:color="auto"/>
                    <w:bottom w:val="none" w:sz="0" w:space="0" w:color="auto"/>
                    <w:right w:val="none" w:sz="0" w:space="0" w:color="auto"/>
                  </w:divBdr>
                </w:div>
                <w:div w:id="1607545194">
                  <w:marLeft w:val="0"/>
                  <w:marRight w:val="0"/>
                  <w:marTop w:val="0"/>
                  <w:marBottom w:val="0"/>
                  <w:divBdr>
                    <w:top w:val="none" w:sz="0" w:space="0" w:color="auto"/>
                    <w:left w:val="none" w:sz="0" w:space="0" w:color="auto"/>
                    <w:bottom w:val="none" w:sz="0" w:space="0" w:color="auto"/>
                    <w:right w:val="none" w:sz="0" w:space="0" w:color="auto"/>
                  </w:divBdr>
                </w:div>
                <w:div w:id="1273905169">
                  <w:marLeft w:val="0"/>
                  <w:marRight w:val="0"/>
                  <w:marTop w:val="0"/>
                  <w:marBottom w:val="0"/>
                  <w:divBdr>
                    <w:top w:val="none" w:sz="0" w:space="0" w:color="auto"/>
                    <w:left w:val="none" w:sz="0" w:space="0" w:color="auto"/>
                    <w:bottom w:val="none" w:sz="0" w:space="0" w:color="auto"/>
                    <w:right w:val="none" w:sz="0" w:space="0" w:color="auto"/>
                  </w:divBdr>
                </w:div>
                <w:div w:id="1801996886">
                  <w:marLeft w:val="0"/>
                  <w:marRight w:val="0"/>
                  <w:marTop w:val="0"/>
                  <w:marBottom w:val="0"/>
                  <w:divBdr>
                    <w:top w:val="none" w:sz="0" w:space="0" w:color="auto"/>
                    <w:left w:val="none" w:sz="0" w:space="0" w:color="auto"/>
                    <w:bottom w:val="none" w:sz="0" w:space="0" w:color="auto"/>
                    <w:right w:val="none" w:sz="0" w:space="0" w:color="auto"/>
                  </w:divBdr>
                </w:div>
                <w:div w:id="1561282069">
                  <w:marLeft w:val="0"/>
                  <w:marRight w:val="0"/>
                  <w:marTop w:val="0"/>
                  <w:marBottom w:val="0"/>
                  <w:divBdr>
                    <w:top w:val="none" w:sz="0" w:space="0" w:color="auto"/>
                    <w:left w:val="none" w:sz="0" w:space="0" w:color="auto"/>
                    <w:bottom w:val="none" w:sz="0" w:space="0" w:color="auto"/>
                    <w:right w:val="none" w:sz="0" w:space="0" w:color="auto"/>
                  </w:divBdr>
                </w:div>
                <w:div w:id="577909455">
                  <w:marLeft w:val="0"/>
                  <w:marRight w:val="0"/>
                  <w:marTop w:val="0"/>
                  <w:marBottom w:val="0"/>
                  <w:divBdr>
                    <w:top w:val="none" w:sz="0" w:space="0" w:color="auto"/>
                    <w:left w:val="none" w:sz="0" w:space="0" w:color="auto"/>
                    <w:bottom w:val="none" w:sz="0" w:space="0" w:color="auto"/>
                    <w:right w:val="none" w:sz="0" w:space="0" w:color="auto"/>
                  </w:divBdr>
                </w:div>
                <w:div w:id="1158880652">
                  <w:marLeft w:val="0"/>
                  <w:marRight w:val="0"/>
                  <w:marTop w:val="0"/>
                  <w:marBottom w:val="0"/>
                  <w:divBdr>
                    <w:top w:val="none" w:sz="0" w:space="0" w:color="auto"/>
                    <w:left w:val="none" w:sz="0" w:space="0" w:color="auto"/>
                    <w:bottom w:val="none" w:sz="0" w:space="0" w:color="auto"/>
                    <w:right w:val="none" w:sz="0" w:space="0" w:color="auto"/>
                  </w:divBdr>
                </w:div>
                <w:div w:id="164783263">
                  <w:marLeft w:val="0"/>
                  <w:marRight w:val="0"/>
                  <w:marTop w:val="0"/>
                  <w:marBottom w:val="0"/>
                  <w:divBdr>
                    <w:top w:val="none" w:sz="0" w:space="0" w:color="auto"/>
                    <w:left w:val="none" w:sz="0" w:space="0" w:color="auto"/>
                    <w:bottom w:val="none" w:sz="0" w:space="0" w:color="auto"/>
                    <w:right w:val="none" w:sz="0" w:space="0" w:color="auto"/>
                  </w:divBdr>
                </w:div>
                <w:div w:id="1416315261">
                  <w:marLeft w:val="0"/>
                  <w:marRight w:val="0"/>
                  <w:marTop w:val="0"/>
                  <w:marBottom w:val="0"/>
                  <w:divBdr>
                    <w:top w:val="none" w:sz="0" w:space="0" w:color="auto"/>
                    <w:left w:val="none" w:sz="0" w:space="0" w:color="auto"/>
                    <w:bottom w:val="none" w:sz="0" w:space="0" w:color="auto"/>
                    <w:right w:val="none" w:sz="0" w:space="0" w:color="auto"/>
                  </w:divBdr>
                </w:div>
                <w:div w:id="1873837730">
                  <w:marLeft w:val="0"/>
                  <w:marRight w:val="0"/>
                  <w:marTop w:val="0"/>
                  <w:marBottom w:val="0"/>
                  <w:divBdr>
                    <w:top w:val="none" w:sz="0" w:space="0" w:color="auto"/>
                    <w:left w:val="none" w:sz="0" w:space="0" w:color="auto"/>
                    <w:bottom w:val="none" w:sz="0" w:space="0" w:color="auto"/>
                    <w:right w:val="none" w:sz="0" w:space="0" w:color="auto"/>
                  </w:divBdr>
                </w:div>
              </w:divsChild>
            </w:div>
            <w:div w:id="1442870081">
              <w:marLeft w:val="0"/>
              <w:marRight w:val="0"/>
              <w:marTop w:val="0"/>
              <w:marBottom w:val="0"/>
              <w:divBdr>
                <w:top w:val="none" w:sz="0" w:space="0" w:color="auto"/>
                <w:left w:val="none" w:sz="0" w:space="0" w:color="auto"/>
                <w:bottom w:val="none" w:sz="0" w:space="0" w:color="auto"/>
                <w:right w:val="none" w:sz="0" w:space="0" w:color="auto"/>
              </w:divBdr>
              <w:divsChild>
                <w:div w:id="226115780">
                  <w:marLeft w:val="0"/>
                  <w:marRight w:val="0"/>
                  <w:marTop w:val="0"/>
                  <w:marBottom w:val="0"/>
                  <w:divBdr>
                    <w:top w:val="none" w:sz="0" w:space="0" w:color="auto"/>
                    <w:left w:val="none" w:sz="0" w:space="0" w:color="auto"/>
                    <w:bottom w:val="none" w:sz="0" w:space="0" w:color="auto"/>
                    <w:right w:val="none" w:sz="0" w:space="0" w:color="auto"/>
                  </w:divBdr>
                </w:div>
                <w:div w:id="831944410">
                  <w:marLeft w:val="0"/>
                  <w:marRight w:val="0"/>
                  <w:marTop w:val="0"/>
                  <w:marBottom w:val="0"/>
                  <w:divBdr>
                    <w:top w:val="none" w:sz="0" w:space="0" w:color="auto"/>
                    <w:left w:val="none" w:sz="0" w:space="0" w:color="auto"/>
                    <w:bottom w:val="none" w:sz="0" w:space="0" w:color="auto"/>
                    <w:right w:val="none" w:sz="0" w:space="0" w:color="auto"/>
                  </w:divBdr>
                </w:div>
                <w:div w:id="886602721">
                  <w:marLeft w:val="0"/>
                  <w:marRight w:val="0"/>
                  <w:marTop w:val="0"/>
                  <w:marBottom w:val="0"/>
                  <w:divBdr>
                    <w:top w:val="none" w:sz="0" w:space="0" w:color="auto"/>
                    <w:left w:val="none" w:sz="0" w:space="0" w:color="auto"/>
                    <w:bottom w:val="none" w:sz="0" w:space="0" w:color="auto"/>
                    <w:right w:val="none" w:sz="0" w:space="0" w:color="auto"/>
                  </w:divBdr>
                </w:div>
                <w:div w:id="25639513">
                  <w:marLeft w:val="0"/>
                  <w:marRight w:val="0"/>
                  <w:marTop w:val="0"/>
                  <w:marBottom w:val="0"/>
                  <w:divBdr>
                    <w:top w:val="none" w:sz="0" w:space="0" w:color="auto"/>
                    <w:left w:val="none" w:sz="0" w:space="0" w:color="auto"/>
                    <w:bottom w:val="none" w:sz="0" w:space="0" w:color="auto"/>
                    <w:right w:val="none" w:sz="0" w:space="0" w:color="auto"/>
                  </w:divBdr>
                </w:div>
                <w:div w:id="1917014266">
                  <w:marLeft w:val="0"/>
                  <w:marRight w:val="0"/>
                  <w:marTop w:val="0"/>
                  <w:marBottom w:val="0"/>
                  <w:divBdr>
                    <w:top w:val="none" w:sz="0" w:space="0" w:color="auto"/>
                    <w:left w:val="none" w:sz="0" w:space="0" w:color="auto"/>
                    <w:bottom w:val="none" w:sz="0" w:space="0" w:color="auto"/>
                    <w:right w:val="none" w:sz="0" w:space="0" w:color="auto"/>
                  </w:divBdr>
                </w:div>
                <w:div w:id="484201024">
                  <w:marLeft w:val="0"/>
                  <w:marRight w:val="0"/>
                  <w:marTop w:val="0"/>
                  <w:marBottom w:val="0"/>
                  <w:divBdr>
                    <w:top w:val="none" w:sz="0" w:space="0" w:color="auto"/>
                    <w:left w:val="none" w:sz="0" w:space="0" w:color="auto"/>
                    <w:bottom w:val="none" w:sz="0" w:space="0" w:color="auto"/>
                    <w:right w:val="none" w:sz="0" w:space="0" w:color="auto"/>
                  </w:divBdr>
                </w:div>
                <w:div w:id="65105410">
                  <w:marLeft w:val="0"/>
                  <w:marRight w:val="0"/>
                  <w:marTop w:val="0"/>
                  <w:marBottom w:val="0"/>
                  <w:divBdr>
                    <w:top w:val="none" w:sz="0" w:space="0" w:color="auto"/>
                    <w:left w:val="none" w:sz="0" w:space="0" w:color="auto"/>
                    <w:bottom w:val="none" w:sz="0" w:space="0" w:color="auto"/>
                    <w:right w:val="none" w:sz="0" w:space="0" w:color="auto"/>
                  </w:divBdr>
                </w:div>
                <w:div w:id="2050838484">
                  <w:marLeft w:val="0"/>
                  <w:marRight w:val="0"/>
                  <w:marTop w:val="0"/>
                  <w:marBottom w:val="0"/>
                  <w:divBdr>
                    <w:top w:val="none" w:sz="0" w:space="0" w:color="auto"/>
                    <w:left w:val="none" w:sz="0" w:space="0" w:color="auto"/>
                    <w:bottom w:val="none" w:sz="0" w:space="0" w:color="auto"/>
                    <w:right w:val="none" w:sz="0" w:space="0" w:color="auto"/>
                  </w:divBdr>
                </w:div>
                <w:div w:id="123040681">
                  <w:marLeft w:val="0"/>
                  <w:marRight w:val="0"/>
                  <w:marTop w:val="0"/>
                  <w:marBottom w:val="0"/>
                  <w:divBdr>
                    <w:top w:val="none" w:sz="0" w:space="0" w:color="auto"/>
                    <w:left w:val="none" w:sz="0" w:space="0" w:color="auto"/>
                    <w:bottom w:val="none" w:sz="0" w:space="0" w:color="auto"/>
                    <w:right w:val="none" w:sz="0" w:space="0" w:color="auto"/>
                  </w:divBdr>
                </w:div>
                <w:div w:id="1057585314">
                  <w:marLeft w:val="0"/>
                  <w:marRight w:val="0"/>
                  <w:marTop w:val="0"/>
                  <w:marBottom w:val="0"/>
                  <w:divBdr>
                    <w:top w:val="none" w:sz="0" w:space="0" w:color="auto"/>
                    <w:left w:val="none" w:sz="0" w:space="0" w:color="auto"/>
                    <w:bottom w:val="none" w:sz="0" w:space="0" w:color="auto"/>
                    <w:right w:val="none" w:sz="0" w:space="0" w:color="auto"/>
                  </w:divBdr>
                </w:div>
                <w:div w:id="2074690468">
                  <w:marLeft w:val="0"/>
                  <w:marRight w:val="0"/>
                  <w:marTop w:val="0"/>
                  <w:marBottom w:val="0"/>
                  <w:divBdr>
                    <w:top w:val="none" w:sz="0" w:space="0" w:color="auto"/>
                    <w:left w:val="none" w:sz="0" w:space="0" w:color="auto"/>
                    <w:bottom w:val="none" w:sz="0" w:space="0" w:color="auto"/>
                    <w:right w:val="none" w:sz="0" w:space="0" w:color="auto"/>
                  </w:divBdr>
                </w:div>
                <w:div w:id="1966152938">
                  <w:marLeft w:val="0"/>
                  <w:marRight w:val="0"/>
                  <w:marTop w:val="0"/>
                  <w:marBottom w:val="0"/>
                  <w:divBdr>
                    <w:top w:val="none" w:sz="0" w:space="0" w:color="auto"/>
                    <w:left w:val="none" w:sz="0" w:space="0" w:color="auto"/>
                    <w:bottom w:val="none" w:sz="0" w:space="0" w:color="auto"/>
                    <w:right w:val="none" w:sz="0" w:space="0" w:color="auto"/>
                  </w:divBdr>
                </w:div>
                <w:div w:id="1318877212">
                  <w:marLeft w:val="0"/>
                  <w:marRight w:val="0"/>
                  <w:marTop w:val="0"/>
                  <w:marBottom w:val="0"/>
                  <w:divBdr>
                    <w:top w:val="none" w:sz="0" w:space="0" w:color="auto"/>
                    <w:left w:val="none" w:sz="0" w:space="0" w:color="auto"/>
                    <w:bottom w:val="none" w:sz="0" w:space="0" w:color="auto"/>
                    <w:right w:val="none" w:sz="0" w:space="0" w:color="auto"/>
                  </w:divBdr>
                </w:div>
                <w:div w:id="2064016888">
                  <w:marLeft w:val="0"/>
                  <w:marRight w:val="0"/>
                  <w:marTop w:val="0"/>
                  <w:marBottom w:val="0"/>
                  <w:divBdr>
                    <w:top w:val="none" w:sz="0" w:space="0" w:color="auto"/>
                    <w:left w:val="none" w:sz="0" w:space="0" w:color="auto"/>
                    <w:bottom w:val="none" w:sz="0" w:space="0" w:color="auto"/>
                    <w:right w:val="none" w:sz="0" w:space="0" w:color="auto"/>
                  </w:divBdr>
                </w:div>
                <w:div w:id="262958918">
                  <w:marLeft w:val="0"/>
                  <w:marRight w:val="0"/>
                  <w:marTop w:val="0"/>
                  <w:marBottom w:val="0"/>
                  <w:divBdr>
                    <w:top w:val="none" w:sz="0" w:space="0" w:color="auto"/>
                    <w:left w:val="none" w:sz="0" w:space="0" w:color="auto"/>
                    <w:bottom w:val="none" w:sz="0" w:space="0" w:color="auto"/>
                    <w:right w:val="none" w:sz="0" w:space="0" w:color="auto"/>
                  </w:divBdr>
                </w:div>
                <w:div w:id="1983656683">
                  <w:marLeft w:val="0"/>
                  <w:marRight w:val="0"/>
                  <w:marTop w:val="0"/>
                  <w:marBottom w:val="0"/>
                  <w:divBdr>
                    <w:top w:val="none" w:sz="0" w:space="0" w:color="auto"/>
                    <w:left w:val="none" w:sz="0" w:space="0" w:color="auto"/>
                    <w:bottom w:val="none" w:sz="0" w:space="0" w:color="auto"/>
                    <w:right w:val="none" w:sz="0" w:space="0" w:color="auto"/>
                  </w:divBdr>
                </w:div>
                <w:div w:id="97913496">
                  <w:marLeft w:val="0"/>
                  <w:marRight w:val="0"/>
                  <w:marTop w:val="0"/>
                  <w:marBottom w:val="0"/>
                  <w:divBdr>
                    <w:top w:val="none" w:sz="0" w:space="0" w:color="auto"/>
                    <w:left w:val="none" w:sz="0" w:space="0" w:color="auto"/>
                    <w:bottom w:val="none" w:sz="0" w:space="0" w:color="auto"/>
                    <w:right w:val="none" w:sz="0" w:space="0" w:color="auto"/>
                  </w:divBdr>
                </w:div>
                <w:div w:id="1825390035">
                  <w:marLeft w:val="0"/>
                  <w:marRight w:val="0"/>
                  <w:marTop w:val="0"/>
                  <w:marBottom w:val="0"/>
                  <w:divBdr>
                    <w:top w:val="none" w:sz="0" w:space="0" w:color="auto"/>
                    <w:left w:val="none" w:sz="0" w:space="0" w:color="auto"/>
                    <w:bottom w:val="none" w:sz="0" w:space="0" w:color="auto"/>
                    <w:right w:val="none" w:sz="0" w:space="0" w:color="auto"/>
                  </w:divBdr>
                </w:div>
                <w:div w:id="1694265952">
                  <w:marLeft w:val="0"/>
                  <w:marRight w:val="0"/>
                  <w:marTop w:val="0"/>
                  <w:marBottom w:val="0"/>
                  <w:divBdr>
                    <w:top w:val="none" w:sz="0" w:space="0" w:color="auto"/>
                    <w:left w:val="none" w:sz="0" w:space="0" w:color="auto"/>
                    <w:bottom w:val="none" w:sz="0" w:space="0" w:color="auto"/>
                    <w:right w:val="none" w:sz="0" w:space="0" w:color="auto"/>
                  </w:divBdr>
                </w:div>
                <w:div w:id="1912302094">
                  <w:marLeft w:val="0"/>
                  <w:marRight w:val="0"/>
                  <w:marTop w:val="0"/>
                  <w:marBottom w:val="0"/>
                  <w:divBdr>
                    <w:top w:val="none" w:sz="0" w:space="0" w:color="auto"/>
                    <w:left w:val="none" w:sz="0" w:space="0" w:color="auto"/>
                    <w:bottom w:val="none" w:sz="0" w:space="0" w:color="auto"/>
                    <w:right w:val="none" w:sz="0" w:space="0" w:color="auto"/>
                  </w:divBdr>
                </w:div>
                <w:div w:id="1226530016">
                  <w:marLeft w:val="0"/>
                  <w:marRight w:val="0"/>
                  <w:marTop w:val="0"/>
                  <w:marBottom w:val="0"/>
                  <w:divBdr>
                    <w:top w:val="none" w:sz="0" w:space="0" w:color="auto"/>
                    <w:left w:val="none" w:sz="0" w:space="0" w:color="auto"/>
                    <w:bottom w:val="none" w:sz="0" w:space="0" w:color="auto"/>
                    <w:right w:val="none" w:sz="0" w:space="0" w:color="auto"/>
                  </w:divBdr>
                </w:div>
                <w:div w:id="554194664">
                  <w:marLeft w:val="0"/>
                  <w:marRight w:val="0"/>
                  <w:marTop w:val="0"/>
                  <w:marBottom w:val="0"/>
                  <w:divBdr>
                    <w:top w:val="none" w:sz="0" w:space="0" w:color="auto"/>
                    <w:left w:val="none" w:sz="0" w:space="0" w:color="auto"/>
                    <w:bottom w:val="none" w:sz="0" w:space="0" w:color="auto"/>
                    <w:right w:val="none" w:sz="0" w:space="0" w:color="auto"/>
                  </w:divBdr>
                </w:div>
                <w:div w:id="303898877">
                  <w:marLeft w:val="0"/>
                  <w:marRight w:val="0"/>
                  <w:marTop w:val="0"/>
                  <w:marBottom w:val="0"/>
                  <w:divBdr>
                    <w:top w:val="none" w:sz="0" w:space="0" w:color="auto"/>
                    <w:left w:val="none" w:sz="0" w:space="0" w:color="auto"/>
                    <w:bottom w:val="none" w:sz="0" w:space="0" w:color="auto"/>
                    <w:right w:val="none" w:sz="0" w:space="0" w:color="auto"/>
                  </w:divBdr>
                </w:div>
                <w:div w:id="509832595">
                  <w:marLeft w:val="0"/>
                  <w:marRight w:val="0"/>
                  <w:marTop w:val="0"/>
                  <w:marBottom w:val="0"/>
                  <w:divBdr>
                    <w:top w:val="none" w:sz="0" w:space="0" w:color="auto"/>
                    <w:left w:val="none" w:sz="0" w:space="0" w:color="auto"/>
                    <w:bottom w:val="none" w:sz="0" w:space="0" w:color="auto"/>
                    <w:right w:val="none" w:sz="0" w:space="0" w:color="auto"/>
                  </w:divBdr>
                </w:div>
                <w:div w:id="963970756">
                  <w:marLeft w:val="0"/>
                  <w:marRight w:val="0"/>
                  <w:marTop w:val="0"/>
                  <w:marBottom w:val="0"/>
                  <w:divBdr>
                    <w:top w:val="none" w:sz="0" w:space="0" w:color="auto"/>
                    <w:left w:val="none" w:sz="0" w:space="0" w:color="auto"/>
                    <w:bottom w:val="none" w:sz="0" w:space="0" w:color="auto"/>
                    <w:right w:val="none" w:sz="0" w:space="0" w:color="auto"/>
                  </w:divBdr>
                </w:div>
                <w:div w:id="525801266">
                  <w:marLeft w:val="0"/>
                  <w:marRight w:val="0"/>
                  <w:marTop w:val="0"/>
                  <w:marBottom w:val="0"/>
                  <w:divBdr>
                    <w:top w:val="none" w:sz="0" w:space="0" w:color="auto"/>
                    <w:left w:val="none" w:sz="0" w:space="0" w:color="auto"/>
                    <w:bottom w:val="none" w:sz="0" w:space="0" w:color="auto"/>
                    <w:right w:val="none" w:sz="0" w:space="0" w:color="auto"/>
                  </w:divBdr>
                </w:div>
                <w:div w:id="1673220402">
                  <w:marLeft w:val="0"/>
                  <w:marRight w:val="0"/>
                  <w:marTop w:val="0"/>
                  <w:marBottom w:val="0"/>
                  <w:divBdr>
                    <w:top w:val="none" w:sz="0" w:space="0" w:color="auto"/>
                    <w:left w:val="none" w:sz="0" w:space="0" w:color="auto"/>
                    <w:bottom w:val="none" w:sz="0" w:space="0" w:color="auto"/>
                    <w:right w:val="none" w:sz="0" w:space="0" w:color="auto"/>
                  </w:divBdr>
                </w:div>
                <w:div w:id="16852207">
                  <w:marLeft w:val="0"/>
                  <w:marRight w:val="0"/>
                  <w:marTop w:val="0"/>
                  <w:marBottom w:val="0"/>
                  <w:divBdr>
                    <w:top w:val="none" w:sz="0" w:space="0" w:color="auto"/>
                    <w:left w:val="none" w:sz="0" w:space="0" w:color="auto"/>
                    <w:bottom w:val="none" w:sz="0" w:space="0" w:color="auto"/>
                    <w:right w:val="none" w:sz="0" w:space="0" w:color="auto"/>
                  </w:divBdr>
                </w:div>
                <w:div w:id="1934435653">
                  <w:marLeft w:val="0"/>
                  <w:marRight w:val="0"/>
                  <w:marTop w:val="0"/>
                  <w:marBottom w:val="0"/>
                  <w:divBdr>
                    <w:top w:val="none" w:sz="0" w:space="0" w:color="auto"/>
                    <w:left w:val="none" w:sz="0" w:space="0" w:color="auto"/>
                    <w:bottom w:val="none" w:sz="0" w:space="0" w:color="auto"/>
                    <w:right w:val="none" w:sz="0" w:space="0" w:color="auto"/>
                  </w:divBdr>
                </w:div>
                <w:div w:id="1460949585">
                  <w:marLeft w:val="0"/>
                  <w:marRight w:val="0"/>
                  <w:marTop w:val="0"/>
                  <w:marBottom w:val="0"/>
                  <w:divBdr>
                    <w:top w:val="none" w:sz="0" w:space="0" w:color="auto"/>
                    <w:left w:val="none" w:sz="0" w:space="0" w:color="auto"/>
                    <w:bottom w:val="none" w:sz="0" w:space="0" w:color="auto"/>
                    <w:right w:val="none" w:sz="0" w:space="0" w:color="auto"/>
                  </w:divBdr>
                </w:div>
                <w:div w:id="512653022">
                  <w:marLeft w:val="0"/>
                  <w:marRight w:val="0"/>
                  <w:marTop w:val="0"/>
                  <w:marBottom w:val="0"/>
                  <w:divBdr>
                    <w:top w:val="none" w:sz="0" w:space="0" w:color="auto"/>
                    <w:left w:val="none" w:sz="0" w:space="0" w:color="auto"/>
                    <w:bottom w:val="none" w:sz="0" w:space="0" w:color="auto"/>
                    <w:right w:val="none" w:sz="0" w:space="0" w:color="auto"/>
                  </w:divBdr>
                </w:div>
                <w:div w:id="1490291799">
                  <w:marLeft w:val="0"/>
                  <w:marRight w:val="0"/>
                  <w:marTop w:val="0"/>
                  <w:marBottom w:val="0"/>
                  <w:divBdr>
                    <w:top w:val="none" w:sz="0" w:space="0" w:color="auto"/>
                    <w:left w:val="none" w:sz="0" w:space="0" w:color="auto"/>
                    <w:bottom w:val="none" w:sz="0" w:space="0" w:color="auto"/>
                    <w:right w:val="none" w:sz="0" w:space="0" w:color="auto"/>
                  </w:divBdr>
                </w:div>
                <w:div w:id="1819877230">
                  <w:marLeft w:val="0"/>
                  <w:marRight w:val="0"/>
                  <w:marTop w:val="0"/>
                  <w:marBottom w:val="0"/>
                  <w:divBdr>
                    <w:top w:val="none" w:sz="0" w:space="0" w:color="auto"/>
                    <w:left w:val="none" w:sz="0" w:space="0" w:color="auto"/>
                    <w:bottom w:val="none" w:sz="0" w:space="0" w:color="auto"/>
                    <w:right w:val="none" w:sz="0" w:space="0" w:color="auto"/>
                  </w:divBdr>
                </w:div>
                <w:div w:id="1173569923">
                  <w:marLeft w:val="0"/>
                  <w:marRight w:val="0"/>
                  <w:marTop w:val="0"/>
                  <w:marBottom w:val="0"/>
                  <w:divBdr>
                    <w:top w:val="none" w:sz="0" w:space="0" w:color="auto"/>
                    <w:left w:val="none" w:sz="0" w:space="0" w:color="auto"/>
                    <w:bottom w:val="none" w:sz="0" w:space="0" w:color="auto"/>
                    <w:right w:val="none" w:sz="0" w:space="0" w:color="auto"/>
                  </w:divBdr>
                </w:div>
                <w:div w:id="1749619919">
                  <w:marLeft w:val="0"/>
                  <w:marRight w:val="0"/>
                  <w:marTop w:val="0"/>
                  <w:marBottom w:val="0"/>
                  <w:divBdr>
                    <w:top w:val="none" w:sz="0" w:space="0" w:color="auto"/>
                    <w:left w:val="none" w:sz="0" w:space="0" w:color="auto"/>
                    <w:bottom w:val="none" w:sz="0" w:space="0" w:color="auto"/>
                    <w:right w:val="none" w:sz="0" w:space="0" w:color="auto"/>
                  </w:divBdr>
                </w:div>
                <w:div w:id="1470391491">
                  <w:marLeft w:val="0"/>
                  <w:marRight w:val="0"/>
                  <w:marTop w:val="0"/>
                  <w:marBottom w:val="0"/>
                  <w:divBdr>
                    <w:top w:val="none" w:sz="0" w:space="0" w:color="auto"/>
                    <w:left w:val="none" w:sz="0" w:space="0" w:color="auto"/>
                    <w:bottom w:val="none" w:sz="0" w:space="0" w:color="auto"/>
                    <w:right w:val="none" w:sz="0" w:space="0" w:color="auto"/>
                  </w:divBdr>
                </w:div>
                <w:div w:id="929855031">
                  <w:marLeft w:val="0"/>
                  <w:marRight w:val="0"/>
                  <w:marTop w:val="0"/>
                  <w:marBottom w:val="0"/>
                  <w:divBdr>
                    <w:top w:val="none" w:sz="0" w:space="0" w:color="auto"/>
                    <w:left w:val="none" w:sz="0" w:space="0" w:color="auto"/>
                    <w:bottom w:val="none" w:sz="0" w:space="0" w:color="auto"/>
                    <w:right w:val="none" w:sz="0" w:space="0" w:color="auto"/>
                  </w:divBdr>
                </w:div>
                <w:div w:id="990249744">
                  <w:marLeft w:val="0"/>
                  <w:marRight w:val="0"/>
                  <w:marTop w:val="0"/>
                  <w:marBottom w:val="0"/>
                  <w:divBdr>
                    <w:top w:val="none" w:sz="0" w:space="0" w:color="auto"/>
                    <w:left w:val="none" w:sz="0" w:space="0" w:color="auto"/>
                    <w:bottom w:val="none" w:sz="0" w:space="0" w:color="auto"/>
                    <w:right w:val="none" w:sz="0" w:space="0" w:color="auto"/>
                  </w:divBdr>
                </w:div>
                <w:div w:id="270819555">
                  <w:marLeft w:val="0"/>
                  <w:marRight w:val="0"/>
                  <w:marTop w:val="0"/>
                  <w:marBottom w:val="0"/>
                  <w:divBdr>
                    <w:top w:val="none" w:sz="0" w:space="0" w:color="auto"/>
                    <w:left w:val="none" w:sz="0" w:space="0" w:color="auto"/>
                    <w:bottom w:val="none" w:sz="0" w:space="0" w:color="auto"/>
                    <w:right w:val="none" w:sz="0" w:space="0" w:color="auto"/>
                  </w:divBdr>
                </w:div>
                <w:div w:id="169880916">
                  <w:marLeft w:val="0"/>
                  <w:marRight w:val="0"/>
                  <w:marTop w:val="0"/>
                  <w:marBottom w:val="0"/>
                  <w:divBdr>
                    <w:top w:val="none" w:sz="0" w:space="0" w:color="auto"/>
                    <w:left w:val="none" w:sz="0" w:space="0" w:color="auto"/>
                    <w:bottom w:val="none" w:sz="0" w:space="0" w:color="auto"/>
                    <w:right w:val="none" w:sz="0" w:space="0" w:color="auto"/>
                  </w:divBdr>
                </w:div>
                <w:div w:id="2106264265">
                  <w:marLeft w:val="0"/>
                  <w:marRight w:val="0"/>
                  <w:marTop w:val="0"/>
                  <w:marBottom w:val="0"/>
                  <w:divBdr>
                    <w:top w:val="none" w:sz="0" w:space="0" w:color="auto"/>
                    <w:left w:val="none" w:sz="0" w:space="0" w:color="auto"/>
                    <w:bottom w:val="none" w:sz="0" w:space="0" w:color="auto"/>
                    <w:right w:val="none" w:sz="0" w:space="0" w:color="auto"/>
                  </w:divBdr>
                </w:div>
                <w:div w:id="1590311379">
                  <w:marLeft w:val="0"/>
                  <w:marRight w:val="0"/>
                  <w:marTop w:val="0"/>
                  <w:marBottom w:val="0"/>
                  <w:divBdr>
                    <w:top w:val="none" w:sz="0" w:space="0" w:color="auto"/>
                    <w:left w:val="none" w:sz="0" w:space="0" w:color="auto"/>
                    <w:bottom w:val="none" w:sz="0" w:space="0" w:color="auto"/>
                    <w:right w:val="none" w:sz="0" w:space="0" w:color="auto"/>
                  </w:divBdr>
                </w:div>
                <w:div w:id="1862427207">
                  <w:marLeft w:val="0"/>
                  <w:marRight w:val="0"/>
                  <w:marTop w:val="0"/>
                  <w:marBottom w:val="0"/>
                  <w:divBdr>
                    <w:top w:val="none" w:sz="0" w:space="0" w:color="auto"/>
                    <w:left w:val="none" w:sz="0" w:space="0" w:color="auto"/>
                    <w:bottom w:val="none" w:sz="0" w:space="0" w:color="auto"/>
                    <w:right w:val="none" w:sz="0" w:space="0" w:color="auto"/>
                  </w:divBdr>
                </w:div>
                <w:div w:id="1463571038">
                  <w:marLeft w:val="0"/>
                  <w:marRight w:val="0"/>
                  <w:marTop w:val="0"/>
                  <w:marBottom w:val="0"/>
                  <w:divBdr>
                    <w:top w:val="none" w:sz="0" w:space="0" w:color="auto"/>
                    <w:left w:val="none" w:sz="0" w:space="0" w:color="auto"/>
                    <w:bottom w:val="none" w:sz="0" w:space="0" w:color="auto"/>
                    <w:right w:val="none" w:sz="0" w:space="0" w:color="auto"/>
                  </w:divBdr>
                </w:div>
                <w:div w:id="1970209603">
                  <w:marLeft w:val="0"/>
                  <w:marRight w:val="0"/>
                  <w:marTop w:val="0"/>
                  <w:marBottom w:val="0"/>
                  <w:divBdr>
                    <w:top w:val="none" w:sz="0" w:space="0" w:color="auto"/>
                    <w:left w:val="none" w:sz="0" w:space="0" w:color="auto"/>
                    <w:bottom w:val="none" w:sz="0" w:space="0" w:color="auto"/>
                    <w:right w:val="none" w:sz="0" w:space="0" w:color="auto"/>
                  </w:divBdr>
                </w:div>
                <w:div w:id="583760924">
                  <w:marLeft w:val="0"/>
                  <w:marRight w:val="0"/>
                  <w:marTop w:val="0"/>
                  <w:marBottom w:val="0"/>
                  <w:divBdr>
                    <w:top w:val="none" w:sz="0" w:space="0" w:color="auto"/>
                    <w:left w:val="none" w:sz="0" w:space="0" w:color="auto"/>
                    <w:bottom w:val="none" w:sz="0" w:space="0" w:color="auto"/>
                    <w:right w:val="none" w:sz="0" w:space="0" w:color="auto"/>
                  </w:divBdr>
                </w:div>
                <w:div w:id="2031836767">
                  <w:marLeft w:val="0"/>
                  <w:marRight w:val="0"/>
                  <w:marTop w:val="0"/>
                  <w:marBottom w:val="0"/>
                  <w:divBdr>
                    <w:top w:val="none" w:sz="0" w:space="0" w:color="auto"/>
                    <w:left w:val="none" w:sz="0" w:space="0" w:color="auto"/>
                    <w:bottom w:val="none" w:sz="0" w:space="0" w:color="auto"/>
                    <w:right w:val="none" w:sz="0" w:space="0" w:color="auto"/>
                  </w:divBdr>
                </w:div>
                <w:div w:id="230433143">
                  <w:marLeft w:val="0"/>
                  <w:marRight w:val="0"/>
                  <w:marTop w:val="0"/>
                  <w:marBottom w:val="0"/>
                  <w:divBdr>
                    <w:top w:val="none" w:sz="0" w:space="0" w:color="auto"/>
                    <w:left w:val="none" w:sz="0" w:space="0" w:color="auto"/>
                    <w:bottom w:val="none" w:sz="0" w:space="0" w:color="auto"/>
                    <w:right w:val="none" w:sz="0" w:space="0" w:color="auto"/>
                  </w:divBdr>
                </w:div>
                <w:div w:id="1513105667">
                  <w:marLeft w:val="0"/>
                  <w:marRight w:val="0"/>
                  <w:marTop w:val="0"/>
                  <w:marBottom w:val="0"/>
                  <w:divBdr>
                    <w:top w:val="none" w:sz="0" w:space="0" w:color="auto"/>
                    <w:left w:val="none" w:sz="0" w:space="0" w:color="auto"/>
                    <w:bottom w:val="none" w:sz="0" w:space="0" w:color="auto"/>
                    <w:right w:val="none" w:sz="0" w:space="0" w:color="auto"/>
                  </w:divBdr>
                </w:div>
                <w:div w:id="2005549503">
                  <w:marLeft w:val="0"/>
                  <w:marRight w:val="0"/>
                  <w:marTop w:val="0"/>
                  <w:marBottom w:val="0"/>
                  <w:divBdr>
                    <w:top w:val="none" w:sz="0" w:space="0" w:color="auto"/>
                    <w:left w:val="none" w:sz="0" w:space="0" w:color="auto"/>
                    <w:bottom w:val="none" w:sz="0" w:space="0" w:color="auto"/>
                    <w:right w:val="none" w:sz="0" w:space="0" w:color="auto"/>
                  </w:divBdr>
                </w:div>
                <w:div w:id="1384793088">
                  <w:marLeft w:val="0"/>
                  <w:marRight w:val="0"/>
                  <w:marTop w:val="0"/>
                  <w:marBottom w:val="0"/>
                  <w:divBdr>
                    <w:top w:val="none" w:sz="0" w:space="0" w:color="auto"/>
                    <w:left w:val="none" w:sz="0" w:space="0" w:color="auto"/>
                    <w:bottom w:val="none" w:sz="0" w:space="0" w:color="auto"/>
                    <w:right w:val="none" w:sz="0" w:space="0" w:color="auto"/>
                  </w:divBdr>
                </w:div>
                <w:div w:id="1206985234">
                  <w:marLeft w:val="0"/>
                  <w:marRight w:val="0"/>
                  <w:marTop w:val="0"/>
                  <w:marBottom w:val="0"/>
                  <w:divBdr>
                    <w:top w:val="none" w:sz="0" w:space="0" w:color="auto"/>
                    <w:left w:val="none" w:sz="0" w:space="0" w:color="auto"/>
                    <w:bottom w:val="none" w:sz="0" w:space="0" w:color="auto"/>
                    <w:right w:val="none" w:sz="0" w:space="0" w:color="auto"/>
                  </w:divBdr>
                </w:div>
                <w:div w:id="216013000">
                  <w:marLeft w:val="0"/>
                  <w:marRight w:val="0"/>
                  <w:marTop w:val="0"/>
                  <w:marBottom w:val="0"/>
                  <w:divBdr>
                    <w:top w:val="none" w:sz="0" w:space="0" w:color="auto"/>
                    <w:left w:val="none" w:sz="0" w:space="0" w:color="auto"/>
                    <w:bottom w:val="none" w:sz="0" w:space="0" w:color="auto"/>
                    <w:right w:val="none" w:sz="0" w:space="0" w:color="auto"/>
                  </w:divBdr>
                </w:div>
                <w:div w:id="921988437">
                  <w:marLeft w:val="0"/>
                  <w:marRight w:val="0"/>
                  <w:marTop w:val="0"/>
                  <w:marBottom w:val="0"/>
                  <w:divBdr>
                    <w:top w:val="none" w:sz="0" w:space="0" w:color="auto"/>
                    <w:left w:val="none" w:sz="0" w:space="0" w:color="auto"/>
                    <w:bottom w:val="none" w:sz="0" w:space="0" w:color="auto"/>
                    <w:right w:val="none" w:sz="0" w:space="0" w:color="auto"/>
                  </w:divBdr>
                </w:div>
                <w:div w:id="51199819">
                  <w:marLeft w:val="0"/>
                  <w:marRight w:val="0"/>
                  <w:marTop w:val="0"/>
                  <w:marBottom w:val="0"/>
                  <w:divBdr>
                    <w:top w:val="none" w:sz="0" w:space="0" w:color="auto"/>
                    <w:left w:val="none" w:sz="0" w:space="0" w:color="auto"/>
                    <w:bottom w:val="none" w:sz="0" w:space="0" w:color="auto"/>
                    <w:right w:val="none" w:sz="0" w:space="0" w:color="auto"/>
                  </w:divBdr>
                </w:div>
                <w:div w:id="690884790">
                  <w:marLeft w:val="0"/>
                  <w:marRight w:val="0"/>
                  <w:marTop w:val="0"/>
                  <w:marBottom w:val="0"/>
                  <w:divBdr>
                    <w:top w:val="none" w:sz="0" w:space="0" w:color="auto"/>
                    <w:left w:val="none" w:sz="0" w:space="0" w:color="auto"/>
                    <w:bottom w:val="none" w:sz="0" w:space="0" w:color="auto"/>
                    <w:right w:val="none" w:sz="0" w:space="0" w:color="auto"/>
                  </w:divBdr>
                </w:div>
                <w:div w:id="835614774">
                  <w:marLeft w:val="0"/>
                  <w:marRight w:val="0"/>
                  <w:marTop w:val="0"/>
                  <w:marBottom w:val="0"/>
                  <w:divBdr>
                    <w:top w:val="none" w:sz="0" w:space="0" w:color="auto"/>
                    <w:left w:val="none" w:sz="0" w:space="0" w:color="auto"/>
                    <w:bottom w:val="none" w:sz="0" w:space="0" w:color="auto"/>
                    <w:right w:val="none" w:sz="0" w:space="0" w:color="auto"/>
                  </w:divBdr>
                </w:div>
                <w:div w:id="1289046194">
                  <w:marLeft w:val="0"/>
                  <w:marRight w:val="0"/>
                  <w:marTop w:val="0"/>
                  <w:marBottom w:val="0"/>
                  <w:divBdr>
                    <w:top w:val="none" w:sz="0" w:space="0" w:color="auto"/>
                    <w:left w:val="none" w:sz="0" w:space="0" w:color="auto"/>
                    <w:bottom w:val="none" w:sz="0" w:space="0" w:color="auto"/>
                    <w:right w:val="none" w:sz="0" w:space="0" w:color="auto"/>
                  </w:divBdr>
                </w:div>
                <w:div w:id="10031705">
                  <w:marLeft w:val="0"/>
                  <w:marRight w:val="0"/>
                  <w:marTop w:val="0"/>
                  <w:marBottom w:val="0"/>
                  <w:divBdr>
                    <w:top w:val="none" w:sz="0" w:space="0" w:color="auto"/>
                    <w:left w:val="none" w:sz="0" w:space="0" w:color="auto"/>
                    <w:bottom w:val="none" w:sz="0" w:space="0" w:color="auto"/>
                    <w:right w:val="none" w:sz="0" w:space="0" w:color="auto"/>
                  </w:divBdr>
                </w:div>
                <w:div w:id="1618873761">
                  <w:marLeft w:val="0"/>
                  <w:marRight w:val="0"/>
                  <w:marTop w:val="0"/>
                  <w:marBottom w:val="0"/>
                  <w:divBdr>
                    <w:top w:val="none" w:sz="0" w:space="0" w:color="auto"/>
                    <w:left w:val="none" w:sz="0" w:space="0" w:color="auto"/>
                    <w:bottom w:val="none" w:sz="0" w:space="0" w:color="auto"/>
                    <w:right w:val="none" w:sz="0" w:space="0" w:color="auto"/>
                  </w:divBdr>
                </w:div>
                <w:div w:id="1851408956">
                  <w:marLeft w:val="0"/>
                  <w:marRight w:val="0"/>
                  <w:marTop w:val="0"/>
                  <w:marBottom w:val="0"/>
                  <w:divBdr>
                    <w:top w:val="none" w:sz="0" w:space="0" w:color="auto"/>
                    <w:left w:val="none" w:sz="0" w:space="0" w:color="auto"/>
                    <w:bottom w:val="none" w:sz="0" w:space="0" w:color="auto"/>
                    <w:right w:val="none" w:sz="0" w:space="0" w:color="auto"/>
                  </w:divBdr>
                </w:div>
                <w:div w:id="382481467">
                  <w:marLeft w:val="0"/>
                  <w:marRight w:val="0"/>
                  <w:marTop w:val="0"/>
                  <w:marBottom w:val="0"/>
                  <w:divBdr>
                    <w:top w:val="none" w:sz="0" w:space="0" w:color="auto"/>
                    <w:left w:val="none" w:sz="0" w:space="0" w:color="auto"/>
                    <w:bottom w:val="none" w:sz="0" w:space="0" w:color="auto"/>
                    <w:right w:val="none" w:sz="0" w:space="0" w:color="auto"/>
                  </w:divBdr>
                </w:div>
                <w:div w:id="1272980275">
                  <w:marLeft w:val="0"/>
                  <w:marRight w:val="0"/>
                  <w:marTop w:val="0"/>
                  <w:marBottom w:val="0"/>
                  <w:divBdr>
                    <w:top w:val="none" w:sz="0" w:space="0" w:color="auto"/>
                    <w:left w:val="none" w:sz="0" w:space="0" w:color="auto"/>
                    <w:bottom w:val="none" w:sz="0" w:space="0" w:color="auto"/>
                    <w:right w:val="none" w:sz="0" w:space="0" w:color="auto"/>
                  </w:divBdr>
                </w:div>
                <w:div w:id="2090303427">
                  <w:marLeft w:val="0"/>
                  <w:marRight w:val="0"/>
                  <w:marTop w:val="0"/>
                  <w:marBottom w:val="0"/>
                  <w:divBdr>
                    <w:top w:val="none" w:sz="0" w:space="0" w:color="auto"/>
                    <w:left w:val="none" w:sz="0" w:space="0" w:color="auto"/>
                    <w:bottom w:val="none" w:sz="0" w:space="0" w:color="auto"/>
                    <w:right w:val="none" w:sz="0" w:space="0" w:color="auto"/>
                  </w:divBdr>
                </w:div>
                <w:div w:id="357512153">
                  <w:marLeft w:val="0"/>
                  <w:marRight w:val="0"/>
                  <w:marTop w:val="0"/>
                  <w:marBottom w:val="0"/>
                  <w:divBdr>
                    <w:top w:val="none" w:sz="0" w:space="0" w:color="auto"/>
                    <w:left w:val="none" w:sz="0" w:space="0" w:color="auto"/>
                    <w:bottom w:val="none" w:sz="0" w:space="0" w:color="auto"/>
                    <w:right w:val="none" w:sz="0" w:space="0" w:color="auto"/>
                  </w:divBdr>
                </w:div>
                <w:div w:id="844439115">
                  <w:marLeft w:val="0"/>
                  <w:marRight w:val="0"/>
                  <w:marTop w:val="0"/>
                  <w:marBottom w:val="0"/>
                  <w:divBdr>
                    <w:top w:val="none" w:sz="0" w:space="0" w:color="auto"/>
                    <w:left w:val="none" w:sz="0" w:space="0" w:color="auto"/>
                    <w:bottom w:val="none" w:sz="0" w:space="0" w:color="auto"/>
                    <w:right w:val="none" w:sz="0" w:space="0" w:color="auto"/>
                  </w:divBdr>
                </w:div>
                <w:div w:id="1089885890">
                  <w:marLeft w:val="0"/>
                  <w:marRight w:val="0"/>
                  <w:marTop w:val="0"/>
                  <w:marBottom w:val="0"/>
                  <w:divBdr>
                    <w:top w:val="none" w:sz="0" w:space="0" w:color="auto"/>
                    <w:left w:val="none" w:sz="0" w:space="0" w:color="auto"/>
                    <w:bottom w:val="none" w:sz="0" w:space="0" w:color="auto"/>
                    <w:right w:val="none" w:sz="0" w:space="0" w:color="auto"/>
                  </w:divBdr>
                </w:div>
                <w:div w:id="2121874128">
                  <w:marLeft w:val="0"/>
                  <w:marRight w:val="0"/>
                  <w:marTop w:val="0"/>
                  <w:marBottom w:val="0"/>
                  <w:divBdr>
                    <w:top w:val="none" w:sz="0" w:space="0" w:color="auto"/>
                    <w:left w:val="none" w:sz="0" w:space="0" w:color="auto"/>
                    <w:bottom w:val="none" w:sz="0" w:space="0" w:color="auto"/>
                    <w:right w:val="none" w:sz="0" w:space="0" w:color="auto"/>
                  </w:divBdr>
                </w:div>
                <w:div w:id="1583100466">
                  <w:marLeft w:val="0"/>
                  <w:marRight w:val="0"/>
                  <w:marTop w:val="0"/>
                  <w:marBottom w:val="0"/>
                  <w:divBdr>
                    <w:top w:val="none" w:sz="0" w:space="0" w:color="auto"/>
                    <w:left w:val="none" w:sz="0" w:space="0" w:color="auto"/>
                    <w:bottom w:val="none" w:sz="0" w:space="0" w:color="auto"/>
                    <w:right w:val="none" w:sz="0" w:space="0" w:color="auto"/>
                  </w:divBdr>
                </w:div>
                <w:div w:id="893812387">
                  <w:marLeft w:val="0"/>
                  <w:marRight w:val="0"/>
                  <w:marTop w:val="0"/>
                  <w:marBottom w:val="0"/>
                  <w:divBdr>
                    <w:top w:val="none" w:sz="0" w:space="0" w:color="auto"/>
                    <w:left w:val="none" w:sz="0" w:space="0" w:color="auto"/>
                    <w:bottom w:val="none" w:sz="0" w:space="0" w:color="auto"/>
                    <w:right w:val="none" w:sz="0" w:space="0" w:color="auto"/>
                  </w:divBdr>
                </w:div>
                <w:div w:id="1646662646">
                  <w:marLeft w:val="0"/>
                  <w:marRight w:val="0"/>
                  <w:marTop w:val="0"/>
                  <w:marBottom w:val="0"/>
                  <w:divBdr>
                    <w:top w:val="none" w:sz="0" w:space="0" w:color="auto"/>
                    <w:left w:val="none" w:sz="0" w:space="0" w:color="auto"/>
                    <w:bottom w:val="none" w:sz="0" w:space="0" w:color="auto"/>
                    <w:right w:val="none" w:sz="0" w:space="0" w:color="auto"/>
                  </w:divBdr>
                </w:div>
                <w:div w:id="1290433358">
                  <w:marLeft w:val="0"/>
                  <w:marRight w:val="0"/>
                  <w:marTop w:val="0"/>
                  <w:marBottom w:val="0"/>
                  <w:divBdr>
                    <w:top w:val="none" w:sz="0" w:space="0" w:color="auto"/>
                    <w:left w:val="none" w:sz="0" w:space="0" w:color="auto"/>
                    <w:bottom w:val="none" w:sz="0" w:space="0" w:color="auto"/>
                    <w:right w:val="none" w:sz="0" w:space="0" w:color="auto"/>
                  </w:divBdr>
                </w:div>
                <w:div w:id="361246660">
                  <w:marLeft w:val="0"/>
                  <w:marRight w:val="0"/>
                  <w:marTop w:val="0"/>
                  <w:marBottom w:val="0"/>
                  <w:divBdr>
                    <w:top w:val="none" w:sz="0" w:space="0" w:color="auto"/>
                    <w:left w:val="none" w:sz="0" w:space="0" w:color="auto"/>
                    <w:bottom w:val="none" w:sz="0" w:space="0" w:color="auto"/>
                    <w:right w:val="none" w:sz="0" w:space="0" w:color="auto"/>
                  </w:divBdr>
                </w:div>
                <w:div w:id="2040624098">
                  <w:marLeft w:val="0"/>
                  <w:marRight w:val="0"/>
                  <w:marTop w:val="0"/>
                  <w:marBottom w:val="0"/>
                  <w:divBdr>
                    <w:top w:val="none" w:sz="0" w:space="0" w:color="auto"/>
                    <w:left w:val="none" w:sz="0" w:space="0" w:color="auto"/>
                    <w:bottom w:val="none" w:sz="0" w:space="0" w:color="auto"/>
                    <w:right w:val="none" w:sz="0" w:space="0" w:color="auto"/>
                  </w:divBdr>
                </w:div>
                <w:div w:id="1467817402">
                  <w:marLeft w:val="0"/>
                  <w:marRight w:val="0"/>
                  <w:marTop w:val="0"/>
                  <w:marBottom w:val="0"/>
                  <w:divBdr>
                    <w:top w:val="none" w:sz="0" w:space="0" w:color="auto"/>
                    <w:left w:val="none" w:sz="0" w:space="0" w:color="auto"/>
                    <w:bottom w:val="none" w:sz="0" w:space="0" w:color="auto"/>
                    <w:right w:val="none" w:sz="0" w:space="0" w:color="auto"/>
                  </w:divBdr>
                </w:div>
                <w:div w:id="2063751866">
                  <w:marLeft w:val="0"/>
                  <w:marRight w:val="0"/>
                  <w:marTop w:val="0"/>
                  <w:marBottom w:val="0"/>
                  <w:divBdr>
                    <w:top w:val="none" w:sz="0" w:space="0" w:color="auto"/>
                    <w:left w:val="none" w:sz="0" w:space="0" w:color="auto"/>
                    <w:bottom w:val="none" w:sz="0" w:space="0" w:color="auto"/>
                    <w:right w:val="none" w:sz="0" w:space="0" w:color="auto"/>
                  </w:divBdr>
                </w:div>
                <w:div w:id="588005177">
                  <w:marLeft w:val="0"/>
                  <w:marRight w:val="0"/>
                  <w:marTop w:val="0"/>
                  <w:marBottom w:val="0"/>
                  <w:divBdr>
                    <w:top w:val="none" w:sz="0" w:space="0" w:color="auto"/>
                    <w:left w:val="none" w:sz="0" w:space="0" w:color="auto"/>
                    <w:bottom w:val="none" w:sz="0" w:space="0" w:color="auto"/>
                    <w:right w:val="none" w:sz="0" w:space="0" w:color="auto"/>
                  </w:divBdr>
                </w:div>
                <w:div w:id="2005474609">
                  <w:marLeft w:val="0"/>
                  <w:marRight w:val="0"/>
                  <w:marTop w:val="0"/>
                  <w:marBottom w:val="0"/>
                  <w:divBdr>
                    <w:top w:val="none" w:sz="0" w:space="0" w:color="auto"/>
                    <w:left w:val="none" w:sz="0" w:space="0" w:color="auto"/>
                    <w:bottom w:val="none" w:sz="0" w:space="0" w:color="auto"/>
                    <w:right w:val="none" w:sz="0" w:space="0" w:color="auto"/>
                  </w:divBdr>
                </w:div>
                <w:div w:id="1707870870">
                  <w:marLeft w:val="0"/>
                  <w:marRight w:val="0"/>
                  <w:marTop w:val="0"/>
                  <w:marBottom w:val="0"/>
                  <w:divBdr>
                    <w:top w:val="none" w:sz="0" w:space="0" w:color="auto"/>
                    <w:left w:val="none" w:sz="0" w:space="0" w:color="auto"/>
                    <w:bottom w:val="none" w:sz="0" w:space="0" w:color="auto"/>
                    <w:right w:val="none" w:sz="0" w:space="0" w:color="auto"/>
                  </w:divBdr>
                </w:div>
                <w:div w:id="342169544">
                  <w:marLeft w:val="0"/>
                  <w:marRight w:val="0"/>
                  <w:marTop w:val="0"/>
                  <w:marBottom w:val="0"/>
                  <w:divBdr>
                    <w:top w:val="none" w:sz="0" w:space="0" w:color="auto"/>
                    <w:left w:val="none" w:sz="0" w:space="0" w:color="auto"/>
                    <w:bottom w:val="none" w:sz="0" w:space="0" w:color="auto"/>
                    <w:right w:val="none" w:sz="0" w:space="0" w:color="auto"/>
                  </w:divBdr>
                </w:div>
                <w:div w:id="1456487948">
                  <w:marLeft w:val="0"/>
                  <w:marRight w:val="0"/>
                  <w:marTop w:val="0"/>
                  <w:marBottom w:val="0"/>
                  <w:divBdr>
                    <w:top w:val="none" w:sz="0" w:space="0" w:color="auto"/>
                    <w:left w:val="none" w:sz="0" w:space="0" w:color="auto"/>
                    <w:bottom w:val="none" w:sz="0" w:space="0" w:color="auto"/>
                    <w:right w:val="none" w:sz="0" w:space="0" w:color="auto"/>
                  </w:divBdr>
                </w:div>
                <w:div w:id="1798404430">
                  <w:marLeft w:val="0"/>
                  <w:marRight w:val="0"/>
                  <w:marTop w:val="0"/>
                  <w:marBottom w:val="0"/>
                  <w:divBdr>
                    <w:top w:val="none" w:sz="0" w:space="0" w:color="auto"/>
                    <w:left w:val="none" w:sz="0" w:space="0" w:color="auto"/>
                    <w:bottom w:val="none" w:sz="0" w:space="0" w:color="auto"/>
                    <w:right w:val="none" w:sz="0" w:space="0" w:color="auto"/>
                  </w:divBdr>
                </w:div>
                <w:div w:id="1050105267">
                  <w:marLeft w:val="0"/>
                  <w:marRight w:val="0"/>
                  <w:marTop w:val="0"/>
                  <w:marBottom w:val="0"/>
                  <w:divBdr>
                    <w:top w:val="none" w:sz="0" w:space="0" w:color="auto"/>
                    <w:left w:val="none" w:sz="0" w:space="0" w:color="auto"/>
                    <w:bottom w:val="none" w:sz="0" w:space="0" w:color="auto"/>
                    <w:right w:val="none" w:sz="0" w:space="0" w:color="auto"/>
                  </w:divBdr>
                </w:div>
              </w:divsChild>
            </w:div>
            <w:div w:id="1739210150">
              <w:marLeft w:val="0"/>
              <w:marRight w:val="0"/>
              <w:marTop w:val="0"/>
              <w:marBottom w:val="0"/>
              <w:divBdr>
                <w:top w:val="none" w:sz="0" w:space="0" w:color="auto"/>
                <w:left w:val="none" w:sz="0" w:space="0" w:color="auto"/>
                <w:bottom w:val="none" w:sz="0" w:space="0" w:color="auto"/>
                <w:right w:val="none" w:sz="0" w:space="0" w:color="auto"/>
              </w:divBdr>
              <w:divsChild>
                <w:div w:id="1957829181">
                  <w:marLeft w:val="0"/>
                  <w:marRight w:val="0"/>
                  <w:marTop w:val="0"/>
                  <w:marBottom w:val="0"/>
                  <w:divBdr>
                    <w:top w:val="none" w:sz="0" w:space="0" w:color="auto"/>
                    <w:left w:val="none" w:sz="0" w:space="0" w:color="auto"/>
                    <w:bottom w:val="none" w:sz="0" w:space="0" w:color="auto"/>
                    <w:right w:val="none" w:sz="0" w:space="0" w:color="auto"/>
                  </w:divBdr>
                </w:div>
                <w:div w:id="571547779">
                  <w:marLeft w:val="0"/>
                  <w:marRight w:val="0"/>
                  <w:marTop w:val="0"/>
                  <w:marBottom w:val="0"/>
                  <w:divBdr>
                    <w:top w:val="none" w:sz="0" w:space="0" w:color="auto"/>
                    <w:left w:val="none" w:sz="0" w:space="0" w:color="auto"/>
                    <w:bottom w:val="none" w:sz="0" w:space="0" w:color="auto"/>
                    <w:right w:val="none" w:sz="0" w:space="0" w:color="auto"/>
                  </w:divBdr>
                </w:div>
                <w:div w:id="1482886348">
                  <w:marLeft w:val="0"/>
                  <w:marRight w:val="0"/>
                  <w:marTop w:val="0"/>
                  <w:marBottom w:val="0"/>
                  <w:divBdr>
                    <w:top w:val="none" w:sz="0" w:space="0" w:color="auto"/>
                    <w:left w:val="none" w:sz="0" w:space="0" w:color="auto"/>
                    <w:bottom w:val="none" w:sz="0" w:space="0" w:color="auto"/>
                    <w:right w:val="none" w:sz="0" w:space="0" w:color="auto"/>
                  </w:divBdr>
                </w:div>
                <w:div w:id="1890527721">
                  <w:marLeft w:val="0"/>
                  <w:marRight w:val="0"/>
                  <w:marTop w:val="0"/>
                  <w:marBottom w:val="0"/>
                  <w:divBdr>
                    <w:top w:val="none" w:sz="0" w:space="0" w:color="auto"/>
                    <w:left w:val="none" w:sz="0" w:space="0" w:color="auto"/>
                    <w:bottom w:val="none" w:sz="0" w:space="0" w:color="auto"/>
                    <w:right w:val="none" w:sz="0" w:space="0" w:color="auto"/>
                  </w:divBdr>
                </w:div>
                <w:div w:id="1482424437">
                  <w:marLeft w:val="0"/>
                  <w:marRight w:val="0"/>
                  <w:marTop w:val="0"/>
                  <w:marBottom w:val="0"/>
                  <w:divBdr>
                    <w:top w:val="none" w:sz="0" w:space="0" w:color="auto"/>
                    <w:left w:val="none" w:sz="0" w:space="0" w:color="auto"/>
                    <w:bottom w:val="none" w:sz="0" w:space="0" w:color="auto"/>
                    <w:right w:val="none" w:sz="0" w:space="0" w:color="auto"/>
                  </w:divBdr>
                </w:div>
                <w:div w:id="478036779">
                  <w:marLeft w:val="0"/>
                  <w:marRight w:val="0"/>
                  <w:marTop w:val="0"/>
                  <w:marBottom w:val="0"/>
                  <w:divBdr>
                    <w:top w:val="none" w:sz="0" w:space="0" w:color="auto"/>
                    <w:left w:val="none" w:sz="0" w:space="0" w:color="auto"/>
                    <w:bottom w:val="none" w:sz="0" w:space="0" w:color="auto"/>
                    <w:right w:val="none" w:sz="0" w:space="0" w:color="auto"/>
                  </w:divBdr>
                </w:div>
                <w:div w:id="1528758624">
                  <w:marLeft w:val="0"/>
                  <w:marRight w:val="0"/>
                  <w:marTop w:val="0"/>
                  <w:marBottom w:val="0"/>
                  <w:divBdr>
                    <w:top w:val="none" w:sz="0" w:space="0" w:color="auto"/>
                    <w:left w:val="none" w:sz="0" w:space="0" w:color="auto"/>
                    <w:bottom w:val="none" w:sz="0" w:space="0" w:color="auto"/>
                    <w:right w:val="none" w:sz="0" w:space="0" w:color="auto"/>
                  </w:divBdr>
                </w:div>
                <w:div w:id="1124498675">
                  <w:marLeft w:val="0"/>
                  <w:marRight w:val="0"/>
                  <w:marTop w:val="0"/>
                  <w:marBottom w:val="0"/>
                  <w:divBdr>
                    <w:top w:val="none" w:sz="0" w:space="0" w:color="auto"/>
                    <w:left w:val="none" w:sz="0" w:space="0" w:color="auto"/>
                    <w:bottom w:val="none" w:sz="0" w:space="0" w:color="auto"/>
                    <w:right w:val="none" w:sz="0" w:space="0" w:color="auto"/>
                  </w:divBdr>
                </w:div>
                <w:div w:id="339741495">
                  <w:marLeft w:val="0"/>
                  <w:marRight w:val="0"/>
                  <w:marTop w:val="0"/>
                  <w:marBottom w:val="0"/>
                  <w:divBdr>
                    <w:top w:val="none" w:sz="0" w:space="0" w:color="auto"/>
                    <w:left w:val="none" w:sz="0" w:space="0" w:color="auto"/>
                    <w:bottom w:val="none" w:sz="0" w:space="0" w:color="auto"/>
                    <w:right w:val="none" w:sz="0" w:space="0" w:color="auto"/>
                  </w:divBdr>
                </w:div>
                <w:div w:id="1478452135">
                  <w:marLeft w:val="0"/>
                  <w:marRight w:val="0"/>
                  <w:marTop w:val="0"/>
                  <w:marBottom w:val="0"/>
                  <w:divBdr>
                    <w:top w:val="none" w:sz="0" w:space="0" w:color="auto"/>
                    <w:left w:val="none" w:sz="0" w:space="0" w:color="auto"/>
                    <w:bottom w:val="none" w:sz="0" w:space="0" w:color="auto"/>
                    <w:right w:val="none" w:sz="0" w:space="0" w:color="auto"/>
                  </w:divBdr>
                </w:div>
                <w:div w:id="472677713">
                  <w:marLeft w:val="0"/>
                  <w:marRight w:val="0"/>
                  <w:marTop w:val="0"/>
                  <w:marBottom w:val="0"/>
                  <w:divBdr>
                    <w:top w:val="none" w:sz="0" w:space="0" w:color="auto"/>
                    <w:left w:val="none" w:sz="0" w:space="0" w:color="auto"/>
                    <w:bottom w:val="none" w:sz="0" w:space="0" w:color="auto"/>
                    <w:right w:val="none" w:sz="0" w:space="0" w:color="auto"/>
                  </w:divBdr>
                </w:div>
                <w:div w:id="884682550">
                  <w:marLeft w:val="0"/>
                  <w:marRight w:val="0"/>
                  <w:marTop w:val="0"/>
                  <w:marBottom w:val="0"/>
                  <w:divBdr>
                    <w:top w:val="none" w:sz="0" w:space="0" w:color="auto"/>
                    <w:left w:val="none" w:sz="0" w:space="0" w:color="auto"/>
                    <w:bottom w:val="none" w:sz="0" w:space="0" w:color="auto"/>
                    <w:right w:val="none" w:sz="0" w:space="0" w:color="auto"/>
                  </w:divBdr>
                </w:div>
                <w:div w:id="1192303140">
                  <w:marLeft w:val="0"/>
                  <w:marRight w:val="0"/>
                  <w:marTop w:val="0"/>
                  <w:marBottom w:val="0"/>
                  <w:divBdr>
                    <w:top w:val="none" w:sz="0" w:space="0" w:color="auto"/>
                    <w:left w:val="none" w:sz="0" w:space="0" w:color="auto"/>
                    <w:bottom w:val="none" w:sz="0" w:space="0" w:color="auto"/>
                    <w:right w:val="none" w:sz="0" w:space="0" w:color="auto"/>
                  </w:divBdr>
                </w:div>
                <w:div w:id="1937712855">
                  <w:marLeft w:val="0"/>
                  <w:marRight w:val="0"/>
                  <w:marTop w:val="0"/>
                  <w:marBottom w:val="0"/>
                  <w:divBdr>
                    <w:top w:val="none" w:sz="0" w:space="0" w:color="auto"/>
                    <w:left w:val="none" w:sz="0" w:space="0" w:color="auto"/>
                    <w:bottom w:val="none" w:sz="0" w:space="0" w:color="auto"/>
                    <w:right w:val="none" w:sz="0" w:space="0" w:color="auto"/>
                  </w:divBdr>
                </w:div>
                <w:div w:id="337927631">
                  <w:marLeft w:val="0"/>
                  <w:marRight w:val="0"/>
                  <w:marTop w:val="0"/>
                  <w:marBottom w:val="0"/>
                  <w:divBdr>
                    <w:top w:val="none" w:sz="0" w:space="0" w:color="auto"/>
                    <w:left w:val="none" w:sz="0" w:space="0" w:color="auto"/>
                    <w:bottom w:val="none" w:sz="0" w:space="0" w:color="auto"/>
                    <w:right w:val="none" w:sz="0" w:space="0" w:color="auto"/>
                  </w:divBdr>
                </w:div>
                <w:div w:id="1748991421">
                  <w:marLeft w:val="0"/>
                  <w:marRight w:val="0"/>
                  <w:marTop w:val="0"/>
                  <w:marBottom w:val="0"/>
                  <w:divBdr>
                    <w:top w:val="none" w:sz="0" w:space="0" w:color="auto"/>
                    <w:left w:val="none" w:sz="0" w:space="0" w:color="auto"/>
                    <w:bottom w:val="none" w:sz="0" w:space="0" w:color="auto"/>
                    <w:right w:val="none" w:sz="0" w:space="0" w:color="auto"/>
                  </w:divBdr>
                </w:div>
                <w:div w:id="1816993780">
                  <w:marLeft w:val="0"/>
                  <w:marRight w:val="0"/>
                  <w:marTop w:val="0"/>
                  <w:marBottom w:val="0"/>
                  <w:divBdr>
                    <w:top w:val="none" w:sz="0" w:space="0" w:color="auto"/>
                    <w:left w:val="none" w:sz="0" w:space="0" w:color="auto"/>
                    <w:bottom w:val="none" w:sz="0" w:space="0" w:color="auto"/>
                    <w:right w:val="none" w:sz="0" w:space="0" w:color="auto"/>
                  </w:divBdr>
                </w:div>
                <w:div w:id="1989505670">
                  <w:marLeft w:val="0"/>
                  <w:marRight w:val="0"/>
                  <w:marTop w:val="0"/>
                  <w:marBottom w:val="0"/>
                  <w:divBdr>
                    <w:top w:val="none" w:sz="0" w:space="0" w:color="auto"/>
                    <w:left w:val="none" w:sz="0" w:space="0" w:color="auto"/>
                    <w:bottom w:val="none" w:sz="0" w:space="0" w:color="auto"/>
                    <w:right w:val="none" w:sz="0" w:space="0" w:color="auto"/>
                  </w:divBdr>
                </w:div>
                <w:div w:id="703333362">
                  <w:marLeft w:val="0"/>
                  <w:marRight w:val="0"/>
                  <w:marTop w:val="0"/>
                  <w:marBottom w:val="0"/>
                  <w:divBdr>
                    <w:top w:val="none" w:sz="0" w:space="0" w:color="auto"/>
                    <w:left w:val="none" w:sz="0" w:space="0" w:color="auto"/>
                    <w:bottom w:val="none" w:sz="0" w:space="0" w:color="auto"/>
                    <w:right w:val="none" w:sz="0" w:space="0" w:color="auto"/>
                  </w:divBdr>
                </w:div>
                <w:div w:id="1429346917">
                  <w:marLeft w:val="0"/>
                  <w:marRight w:val="0"/>
                  <w:marTop w:val="0"/>
                  <w:marBottom w:val="0"/>
                  <w:divBdr>
                    <w:top w:val="none" w:sz="0" w:space="0" w:color="auto"/>
                    <w:left w:val="none" w:sz="0" w:space="0" w:color="auto"/>
                    <w:bottom w:val="none" w:sz="0" w:space="0" w:color="auto"/>
                    <w:right w:val="none" w:sz="0" w:space="0" w:color="auto"/>
                  </w:divBdr>
                </w:div>
                <w:div w:id="906963837">
                  <w:marLeft w:val="0"/>
                  <w:marRight w:val="0"/>
                  <w:marTop w:val="0"/>
                  <w:marBottom w:val="0"/>
                  <w:divBdr>
                    <w:top w:val="none" w:sz="0" w:space="0" w:color="auto"/>
                    <w:left w:val="none" w:sz="0" w:space="0" w:color="auto"/>
                    <w:bottom w:val="none" w:sz="0" w:space="0" w:color="auto"/>
                    <w:right w:val="none" w:sz="0" w:space="0" w:color="auto"/>
                  </w:divBdr>
                </w:div>
                <w:div w:id="1815828764">
                  <w:marLeft w:val="0"/>
                  <w:marRight w:val="0"/>
                  <w:marTop w:val="0"/>
                  <w:marBottom w:val="0"/>
                  <w:divBdr>
                    <w:top w:val="none" w:sz="0" w:space="0" w:color="auto"/>
                    <w:left w:val="none" w:sz="0" w:space="0" w:color="auto"/>
                    <w:bottom w:val="none" w:sz="0" w:space="0" w:color="auto"/>
                    <w:right w:val="none" w:sz="0" w:space="0" w:color="auto"/>
                  </w:divBdr>
                </w:div>
                <w:div w:id="797457823">
                  <w:marLeft w:val="0"/>
                  <w:marRight w:val="0"/>
                  <w:marTop w:val="0"/>
                  <w:marBottom w:val="0"/>
                  <w:divBdr>
                    <w:top w:val="none" w:sz="0" w:space="0" w:color="auto"/>
                    <w:left w:val="none" w:sz="0" w:space="0" w:color="auto"/>
                    <w:bottom w:val="none" w:sz="0" w:space="0" w:color="auto"/>
                    <w:right w:val="none" w:sz="0" w:space="0" w:color="auto"/>
                  </w:divBdr>
                </w:div>
                <w:div w:id="283581342">
                  <w:marLeft w:val="0"/>
                  <w:marRight w:val="0"/>
                  <w:marTop w:val="0"/>
                  <w:marBottom w:val="0"/>
                  <w:divBdr>
                    <w:top w:val="none" w:sz="0" w:space="0" w:color="auto"/>
                    <w:left w:val="none" w:sz="0" w:space="0" w:color="auto"/>
                    <w:bottom w:val="none" w:sz="0" w:space="0" w:color="auto"/>
                    <w:right w:val="none" w:sz="0" w:space="0" w:color="auto"/>
                  </w:divBdr>
                </w:div>
                <w:div w:id="109979523">
                  <w:marLeft w:val="0"/>
                  <w:marRight w:val="0"/>
                  <w:marTop w:val="0"/>
                  <w:marBottom w:val="0"/>
                  <w:divBdr>
                    <w:top w:val="none" w:sz="0" w:space="0" w:color="auto"/>
                    <w:left w:val="none" w:sz="0" w:space="0" w:color="auto"/>
                    <w:bottom w:val="none" w:sz="0" w:space="0" w:color="auto"/>
                    <w:right w:val="none" w:sz="0" w:space="0" w:color="auto"/>
                  </w:divBdr>
                </w:div>
                <w:div w:id="1586498986">
                  <w:marLeft w:val="0"/>
                  <w:marRight w:val="0"/>
                  <w:marTop w:val="0"/>
                  <w:marBottom w:val="0"/>
                  <w:divBdr>
                    <w:top w:val="none" w:sz="0" w:space="0" w:color="auto"/>
                    <w:left w:val="none" w:sz="0" w:space="0" w:color="auto"/>
                    <w:bottom w:val="none" w:sz="0" w:space="0" w:color="auto"/>
                    <w:right w:val="none" w:sz="0" w:space="0" w:color="auto"/>
                  </w:divBdr>
                </w:div>
                <w:div w:id="850411357">
                  <w:marLeft w:val="0"/>
                  <w:marRight w:val="0"/>
                  <w:marTop w:val="0"/>
                  <w:marBottom w:val="0"/>
                  <w:divBdr>
                    <w:top w:val="none" w:sz="0" w:space="0" w:color="auto"/>
                    <w:left w:val="none" w:sz="0" w:space="0" w:color="auto"/>
                    <w:bottom w:val="none" w:sz="0" w:space="0" w:color="auto"/>
                    <w:right w:val="none" w:sz="0" w:space="0" w:color="auto"/>
                  </w:divBdr>
                </w:div>
                <w:div w:id="1689333268">
                  <w:marLeft w:val="0"/>
                  <w:marRight w:val="0"/>
                  <w:marTop w:val="0"/>
                  <w:marBottom w:val="0"/>
                  <w:divBdr>
                    <w:top w:val="none" w:sz="0" w:space="0" w:color="auto"/>
                    <w:left w:val="none" w:sz="0" w:space="0" w:color="auto"/>
                    <w:bottom w:val="none" w:sz="0" w:space="0" w:color="auto"/>
                    <w:right w:val="none" w:sz="0" w:space="0" w:color="auto"/>
                  </w:divBdr>
                </w:div>
                <w:div w:id="1421878142">
                  <w:marLeft w:val="0"/>
                  <w:marRight w:val="0"/>
                  <w:marTop w:val="0"/>
                  <w:marBottom w:val="0"/>
                  <w:divBdr>
                    <w:top w:val="none" w:sz="0" w:space="0" w:color="auto"/>
                    <w:left w:val="none" w:sz="0" w:space="0" w:color="auto"/>
                    <w:bottom w:val="none" w:sz="0" w:space="0" w:color="auto"/>
                    <w:right w:val="none" w:sz="0" w:space="0" w:color="auto"/>
                  </w:divBdr>
                </w:div>
                <w:div w:id="893661236">
                  <w:marLeft w:val="0"/>
                  <w:marRight w:val="0"/>
                  <w:marTop w:val="0"/>
                  <w:marBottom w:val="0"/>
                  <w:divBdr>
                    <w:top w:val="none" w:sz="0" w:space="0" w:color="auto"/>
                    <w:left w:val="none" w:sz="0" w:space="0" w:color="auto"/>
                    <w:bottom w:val="none" w:sz="0" w:space="0" w:color="auto"/>
                    <w:right w:val="none" w:sz="0" w:space="0" w:color="auto"/>
                  </w:divBdr>
                </w:div>
                <w:div w:id="1522670957">
                  <w:marLeft w:val="0"/>
                  <w:marRight w:val="0"/>
                  <w:marTop w:val="0"/>
                  <w:marBottom w:val="0"/>
                  <w:divBdr>
                    <w:top w:val="none" w:sz="0" w:space="0" w:color="auto"/>
                    <w:left w:val="none" w:sz="0" w:space="0" w:color="auto"/>
                    <w:bottom w:val="none" w:sz="0" w:space="0" w:color="auto"/>
                    <w:right w:val="none" w:sz="0" w:space="0" w:color="auto"/>
                  </w:divBdr>
                </w:div>
                <w:div w:id="1671366321">
                  <w:marLeft w:val="0"/>
                  <w:marRight w:val="0"/>
                  <w:marTop w:val="0"/>
                  <w:marBottom w:val="0"/>
                  <w:divBdr>
                    <w:top w:val="none" w:sz="0" w:space="0" w:color="auto"/>
                    <w:left w:val="none" w:sz="0" w:space="0" w:color="auto"/>
                    <w:bottom w:val="none" w:sz="0" w:space="0" w:color="auto"/>
                    <w:right w:val="none" w:sz="0" w:space="0" w:color="auto"/>
                  </w:divBdr>
                </w:div>
                <w:div w:id="1023167398">
                  <w:marLeft w:val="0"/>
                  <w:marRight w:val="0"/>
                  <w:marTop w:val="0"/>
                  <w:marBottom w:val="0"/>
                  <w:divBdr>
                    <w:top w:val="none" w:sz="0" w:space="0" w:color="auto"/>
                    <w:left w:val="none" w:sz="0" w:space="0" w:color="auto"/>
                    <w:bottom w:val="none" w:sz="0" w:space="0" w:color="auto"/>
                    <w:right w:val="none" w:sz="0" w:space="0" w:color="auto"/>
                  </w:divBdr>
                </w:div>
                <w:div w:id="982809269">
                  <w:marLeft w:val="0"/>
                  <w:marRight w:val="0"/>
                  <w:marTop w:val="0"/>
                  <w:marBottom w:val="0"/>
                  <w:divBdr>
                    <w:top w:val="none" w:sz="0" w:space="0" w:color="auto"/>
                    <w:left w:val="none" w:sz="0" w:space="0" w:color="auto"/>
                    <w:bottom w:val="none" w:sz="0" w:space="0" w:color="auto"/>
                    <w:right w:val="none" w:sz="0" w:space="0" w:color="auto"/>
                  </w:divBdr>
                </w:div>
                <w:div w:id="727265414">
                  <w:marLeft w:val="0"/>
                  <w:marRight w:val="0"/>
                  <w:marTop w:val="0"/>
                  <w:marBottom w:val="0"/>
                  <w:divBdr>
                    <w:top w:val="none" w:sz="0" w:space="0" w:color="auto"/>
                    <w:left w:val="none" w:sz="0" w:space="0" w:color="auto"/>
                    <w:bottom w:val="none" w:sz="0" w:space="0" w:color="auto"/>
                    <w:right w:val="none" w:sz="0" w:space="0" w:color="auto"/>
                  </w:divBdr>
                </w:div>
                <w:div w:id="763841527">
                  <w:marLeft w:val="0"/>
                  <w:marRight w:val="0"/>
                  <w:marTop w:val="0"/>
                  <w:marBottom w:val="0"/>
                  <w:divBdr>
                    <w:top w:val="none" w:sz="0" w:space="0" w:color="auto"/>
                    <w:left w:val="none" w:sz="0" w:space="0" w:color="auto"/>
                    <w:bottom w:val="none" w:sz="0" w:space="0" w:color="auto"/>
                    <w:right w:val="none" w:sz="0" w:space="0" w:color="auto"/>
                  </w:divBdr>
                </w:div>
                <w:div w:id="1556307872">
                  <w:marLeft w:val="0"/>
                  <w:marRight w:val="0"/>
                  <w:marTop w:val="0"/>
                  <w:marBottom w:val="0"/>
                  <w:divBdr>
                    <w:top w:val="none" w:sz="0" w:space="0" w:color="auto"/>
                    <w:left w:val="none" w:sz="0" w:space="0" w:color="auto"/>
                    <w:bottom w:val="none" w:sz="0" w:space="0" w:color="auto"/>
                    <w:right w:val="none" w:sz="0" w:space="0" w:color="auto"/>
                  </w:divBdr>
                </w:div>
                <w:div w:id="595331174">
                  <w:marLeft w:val="0"/>
                  <w:marRight w:val="0"/>
                  <w:marTop w:val="0"/>
                  <w:marBottom w:val="0"/>
                  <w:divBdr>
                    <w:top w:val="none" w:sz="0" w:space="0" w:color="auto"/>
                    <w:left w:val="none" w:sz="0" w:space="0" w:color="auto"/>
                    <w:bottom w:val="none" w:sz="0" w:space="0" w:color="auto"/>
                    <w:right w:val="none" w:sz="0" w:space="0" w:color="auto"/>
                  </w:divBdr>
                </w:div>
                <w:div w:id="1105081557">
                  <w:marLeft w:val="0"/>
                  <w:marRight w:val="0"/>
                  <w:marTop w:val="0"/>
                  <w:marBottom w:val="0"/>
                  <w:divBdr>
                    <w:top w:val="none" w:sz="0" w:space="0" w:color="auto"/>
                    <w:left w:val="none" w:sz="0" w:space="0" w:color="auto"/>
                    <w:bottom w:val="none" w:sz="0" w:space="0" w:color="auto"/>
                    <w:right w:val="none" w:sz="0" w:space="0" w:color="auto"/>
                  </w:divBdr>
                </w:div>
                <w:div w:id="1815217261">
                  <w:marLeft w:val="0"/>
                  <w:marRight w:val="0"/>
                  <w:marTop w:val="0"/>
                  <w:marBottom w:val="0"/>
                  <w:divBdr>
                    <w:top w:val="none" w:sz="0" w:space="0" w:color="auto"/>
                    <w:left w:val="none" w:sz="0" w:space="0" w:color="auto"/>
                    <w:bottom w:val="none" w:sz="0" w:space="0" w:color="auto"/>
                    <w:right w:val="none" w:sz="0" w:space="0" w:color="auto"/>
                  </w:divBdr>
                </w:div>
                <w:div w:id="1182738389">
                  <w:marLeft w:val="0"/>
                  <w:marRight w:val="0"/>
                  <w:marTop w:val="0"/>
                  <w:marBottom w:val="0"/>
                  <w:divBdr>
                    <w:top w:val="none" w:sz="0" w:space="0" w:color="auto"/>
                    <w:left w:val="none" w:sz="0" w:space="0" w:color="auto"/>
                    <w:bottom w:val="none" w:sz="0" w:space="0" w:color="auto"/>
                    <w:right w:val="none" w:sz="0" w:space="0" w:color="auto"/>
                  </w:divBdr>
                </w:div>
                <w:div w:id="862671701">
                  <w:marLeft w:val="0"/>
                  <w:marRight w:val="0"/>
                  <w:marTop w:val="0"/>
                  <w:marBottom w:val="0"/>
                  <w:divBdr>
                    <w:top w:val="none" w:sz="0" w:space="0" w:color="auto"/>
                    <w:left w:val="none" w:sz="0" w:space="0" w:color="auto"/>
                    <w:bottom w:val="none" w:sz="0" w:space="0" w:color="auto"/>
                    <w:right w:val="none" w:sz="0" w:space="0" w:color="auto"/>
                  </w:divBdr>
                </w:div>
                <w:div w:id="312292101">
                  <w:marLeft w:val="0"/>
                  <w:marRight w:val="0"/>
                  <w:marTop w:val="0"/>
                  <w:marBottom w:val="0"/>
                  <w:divBdr>
                    <w:top w:val="none" w:sz="0" w:space="0" w:color="auto"/>
                    <w:left w:val="none" w:sz="0" w:space="0" w:color="auto"/>
                    <w:bottom w:val="none" w:sz="0" w:space="0" w:color="auto"/>
                    <w:right w:val="none" w:sz="0" w:space="0" w:color="auto"/>
                  </w:divBdr>
                </w:div>
                <w:div w:id="1648632395">
                  <w:marLeft w:val="0"/>
                  <w:marRight w:val="0"/>
                  <w:marTop w:val="0"/>
                  <w:marBottom w:val="0"/>
                  <w:divBdr>
                    <w:top w:val="none" w:sz="0" w:space="0" w:color="auto"/>
                    <w:left w:val="none" w:sz="0" w:space="0" w:color="auto"/>
                    <w:bottom w:val="none" w:sz="0" w:space="0" w:color="auto"/>
                    <w:right w:val="none" w:sz="0" w:space="0" w:color="auto"/>
                  </w:divBdr>
                </w:div>
                <w:div w:id="578448468">
                  <w:marLeft w:val="0"/>
                  <w:marRight w:val="0"/>
                  <w:marTop w:val="0"/>
                  <w:marBottom w:val="0"/>
                  <w:divBdr>
                    <w:top w:val="none" w:sz="0" w:space="0" w:color="auto"/>
                    <w:left w:val="none" w:sz="0" w:space="0" w:color="auto"/>
                    <w:bottom w:val="none" w:sz="0" w:space="0" w:color="auto"/>
                    <w:right w:val="none" w:sz="0" w:space="0" w:color="auto"/>
                  </w:divBdr>
                </w:div>
                <w:div w:id="2019186820">
                  <w:marLeft w:val="0"/>
                  <w:marRight w:val="0"/>
                  <w:marTop w:val="0"/>
                  <w:marBottom w:val="0"/>
                  <w:divBdr>
                    <w:top w:val="none" w:sz="0" w:space="0" w:color="auto"/>
                    <w:left w:val="none" w:sz="0" w:space="0" w:color="auto"/>
                    <w:bottom w:val="none" w:sz="0" w:space="0" w:color="auto"/>
                    <w:right w:val="none" w:sz="0" w:space="0" w:color="auto"/>
                  </w:divBdr>
                </w:div>
                <w:div w:id="1884439174">
                  <w:marLeft w:val="0"/>
                  <w:marRight w:val="0"/>
                  <w:marTop w:val="0"/>
                  <w:marBottom w:val="0"/>
                  <w:divBdr>
                    <w:top w:val="none" w:sz="0" w:space="0" w:color="auto"/>
                    <w:left w:val="none" w:sz="0" w:space="0" w:color="auto"/>
                    <w:bottom w:val="none" w:sz="0" w:space="0" w:color="auto"/>
                    <w:right w:val="none" w:sz="0" w:space="0" w:color="auto"/>
                  </w:divBdr>
                </w:div>
                <w:div w:id="732969963">
                  <w:marLeft w:val="0"/>
                  <w:marRight w:val="0"/>
                  <w:marTop w:val="0"/>
                  <w:marBottom w:val="0"/>
                  <w:divBdr>
                    <w:top w:val="none" w:sz="0" w:space="0" w:color="auto"/>
                    <w:left w:val="none" w:sz="0" w:space="0" w:color="auto"/>
                    <w:bottom w:val="none" w:sz="0" w:space="0" w:color="auto"/>
                    <w:right w:val="none" w:sz="0" w:space="0" w:color="auto"/>
                  </w:divBdr>
                </w:div>
                <w:div w:id="1330913942">
                  <w:marLeft w:val="0"/>
                  <w:marRight w:val="0"/>
                  <w:marTop w:val="0"/>
                  <w:marBottom w:val="0"/>
                  <w:divBdr>
                    <w:top w:val="none" w:sz="0" w:space="0" w:color="auto"/>
                    <w:left w:val="none" w:sz="0" w:space="0" w:color="auto"/>
                    <w:bottom w:val="none" w:sz="0" w:space="0" w:color="auto"/>
                    <w:right w:val="none" w:sz="0" w:space="0" w:color="auto"/>
                  </w:divBdr>
                </w:div>
                <w:div w:id="1890144433">
                  <w:marLeft w:val="0"/>
                  <w:marRight w:val="0"/>
                  <w:marTop w:val="0"/>
                  <w:marBottom w:val="0"/>
                  <w:divBdr>
                    <w:top w:val="none" w:sz="0" w:space="0" w:color="auto"/>
                    <w:left w:val="none" w:sz="0" w:space="0" w:color="auto"/>
                    <w:bottom w:val="none" w:sz="0" w:space="0" w:color="auto"/>
                    <w:right w:val="none" w:sz="0" w:space="0" w:color="auto"/>
                  </w:divBdr>
                </w:div>
                <w:div w:id="967974573">
                  <w:marLeft w:val="0"/>
                  <w:marRight w:val="0"/>
                  <w:marTop w:val="0"/>
                  <w:marBottom w:val="0"/>
                  <w:divBdr>
                    <w:top w:val="none" w:sz="0" w:space="0" w:color="auto"/>
                    <w:left w:val="none" w:sz="0" w:space="0" w:color="auto"/>
                    <w:bottom w:val="none" w:sz="0" w:space="0" w:color="auto"/>
                    <w:right w:val="none" w:sz="0" w:space="0" w:color="auto"/>
                  </w:divBdr>
                </w:div>
                <w:div w:id="1431201663">
                  <w:marLeft w:val="0"/>
                  <w:marRight w:val="0"/>
                  <w:marTop w:val="0"/>
                  <w:marBottom w:val="0"/>
                  <w:divBdr>
                    <w:top w:val="none" w:sz="0" w:space="0" w:color="auto"/>
                    <w:left w:val="none" w:sz="0" w:space="0" w:color="auto"/>
                    <w:bottom w:val="none" w:sz="0" w:space="0" w:color="auto"/>
                    <w:right w:val="none" w:sz="0" w:space="0" w:color="auto"/>
                  </w:divBdr>
                </w:div>
                <w:div w:id="604777241">
                  <w:marLeft w:val="0"/>
                  <w:marRight w:val="0"/>
                  <w:marTop w:val="0"/>
                  <w:marBottom w:val="0"/>
                  <w:divBdr>
                    <w:top w:val="none" w:sz="0" w:space="0" w:color="auto"/>
                    <w:left w:val="none" w:sz="0" w:space="0" w:color="auto"/>
                    <w:bottom w:val="none" w:sz="0" w:space="0" w:color="auto"/>
                    <w:right w:val="none" w:sz="0" w:space="0" w:color="auto"/>
                  </w:divBdr>
                </w:div>
                <w:div w:id="76289127">
                  <w:marLeft w:val="0"/>
                  <w:marRight w:val="0"/>
                  <w:marTop w:val="0"/>
                  <w:marBottom w:val="0"/>
                  <w:divBdr>
                    <w:top w:val="none" w:sz="0" w:space="0" w:color="auto"/>
                    <w:left w:val="none" w:sz="0" w:space="0" w:color="auto"/>
                    <w:bottom w:val="none" w:sz="0" w:space="0" w:color="auto"/>
                    <w:right w:val="none" w:sz="0" w:space="0" w:color="auto"/>
                  </w:divBdr>
                </w:div>
                <w:div w:id="1337346610">
                  <w:marLeft w:val="0"/>
                  <w:marRight w:val="0"/>
                  <w:marTop w:val="0"/>
                  <w:marBottom w:val="0"/>
                  <w:divBdr>
                    <w:top w:val="none" w:sz="0" w:space="0" w:color="auto"/>
                    <w:left w:val="none" w:sz="0" w:space="0" w:color="auto"/>
                    <w:bottom w:val="none" w:sz="0" w:space="0" w:color="auto"/>
                    <w:right w:val="none" w:sz="0" w:space="0" w:color="auto"/>
                  </w:divBdr>
                </w:div>
                <w:div w:id="122814766">
                  <w:marLeft w:val="0"/>
                  <w:marRight w:val="0"/>
                  <w:marTop w:val="0"/>
                  <w:marBottom w:val="0"/>
                  <w:divBdr>
                    <w:top w:val="none" w:sz="0" w:space="0" w:color="auto"/>
                    <w:left w:val="none" w:sz="0" w:space="0" w:color="auto"/>
                    <w:bottom w:val="none" w:sz="0" w:space="0" w:color="auto"/>
                    <w:right w:val="none" w:sz="0" w:space="0" w:color="auto"/>
                  </w:divBdr>
                </w:div>
                <w:div w:id="1378160158">
                  <w:marLeft w:val="0"/>
                  <w:marRight w:val="0"/>
                  <w:marTop w:val="0"/>
                  <w:marBottom w:val="0"/>
                  <w:divBdr>
                    <w:top w:val="none" w:sz="0" w:space="0" w:color="auto"/>
                    <w:left w:val="none" w:sz="0" w:space="0" w:color="auto"/>
                    <w:bottom w:val="none" w:sz="0" w:space="0" w:color="auto"/>
                    <w:right w:val="none" w:sz="0" w:space="0" w:color="auto"/>
                  </w:divBdr>
                </w:div>
                <w:div w:id="827133873">
                  <w:marLeft w:val="0"/>
                  <w:marRight w:val="0"/>
                  <w:marTop w:val="0"/>
                  <w:marBottom w:val="0"/>
                  <w:divBdr>
                    <w:top w:val="none" w:sz="0" w:space="0" w:color="auto"/>
                    <w:left w:val="none" w:sz="0" w:space="0" w:color="auto"/>
                    <w:bottom w:val="none" w:sz="0" w:space="0" w:color="auto"/>
                    <w:right w:val="none" w:sz="0" w:space="0" w:color="auto"/>
                  </w:divBdr>
                </w:div>
                <w:div w:id="1979647060">
                  <w:marLeft w:val="0"/>
                  <w:marRight w:val="0"/>
                  <w:marTop w:val="0"/>
                  <w:marBottom w:val="0"/>
                  <w:divBdr>
                    <w:top w:val="none" w:sz="0" w:space="0" w:color="auto"/>
                    <w:left w:val="none" w:sz="0" w:space="0" w:color="auto"/>
                    <w:bottom w:val="none" w:sz="0" w:space="0" w:color="auto"/>
                    <w:right w:val="none" w:sz="0" w:space="0" w:color="auto"/>
                  </w:divBdr>
                </w:div>
                <w:div w:id="607157341">
                  <w:marLeft w:val="0"/>
                  <w:marRight w:val="0"/>
                  <w:marTop w:val="0"/>
                  <w:marBottom w:val="0"/>
                  <w:divBdr>
                    <w:top w:val="none" w:sz="0" w:space="0" w:color="auto"/>
                    <w:left w:val="none" w:sz="0" w:space="0" w:color="auto"/>
                    <w:bottom w:val="none" w:sz="0" w:space="0" w:color="auto"/>
                    <w:right w:val="none" w:sz="0" w:space="0" w:color="auto"/>
                  </w:divBdr>
                </w:div>
                <w:div w:id="470056774">
                  <w:marLeft w:val="0"/>
                  <w:marRight w:val="0"/>
                  <w:marTop w:val="0"/>
                  <w:marBottom w:val="0"/>
                  <w:divBdr>
                    <w:top w:val="none" w:sz="0" w:space="0" w:color="auto"/>
                    <w:left w:val="none" w:sz="0" w:space="0" w:color="auto"/>
                    <w:bottom w:val="none" w:sz="0" w:space="0" w:color="auto"/>
                    <w:right w:val="none" w:sz="0" w:space="0" w:color="auto"/>
                  </w:divBdr>
                </w:div>
                <w:div w:id="1518500406">
                  <w:marLeft w:val="0"/>
                  <w:marRight w:val="0"/>
                  <w:marTop w:val="0"/>
                  <w:marBottom w:val="0"/>
                  <w:divBdr>
                    <w:top w:val="none" w:sz="0" w:space="0" w:color="auto"/>
                    <w:left w:val="none" w:sz="0" w:space="0" w:color="auto"/>
                    <w:bottom w:val="none" w:sz="0" w:space="0" w:color="auto"/>
                    <w:right w:val="none" w:sz="0" w:space="0" w:color="auto"/>
                  </w:divBdr>
                </w:div>
                <w:div w:id="181628030">
                  <w:marLeft w:val="0"/>
                  <w:marRight w:val="0"/>
                  <w:marTop w:val="0"/>
                  <w:marBottom w:val="0"/>
                  <w:divBdr>
                    <w:top w:val="none" w:sz="0" w:space="0" w:color="auto"/>
                    <w:left w:val="none" w:sz="0" w:space="0" w:color="auto"/>
                    <w:bottom w:val="none" w:sz="0" w:space="0" w:color="auto"/>
                    <w:right w:val="none" w:sz="0" w:space="0" w:color="auto"/>
                  </w:divBdr>
                </w:div>
                <w:div w:id="1477450394">
                  <w:marLeft w:val="0"/>
                  <w:marRight w:val="0"/>
                  <w:marTop w:val="0"/>
                  <w:marBottom w:val="0"/>
                  <w:divBdr>
                    <w:top w:val="none" w:sz="0" w:space="0" w:color="auto"/>
                    <w:left w:val="none" w:sz="0" w:space="0" w:color="auto"/>
                    <w:bottom w:val="none" w:sz="0" w:space="0" w:color="auto"/>
                    <w:right w:val="none" w:sz="0" w:space="0" w:color="auto"/>
                  </w:divBdr>
                </w:div>
                <w:div w:id="512380401">
                  <w:marLeft w:val="0"/>
                  <w:marRight w:val="0"/>
                  <w:marTop w:val="0"/>
                  <w:marBottom w:val="0"/>
                  <w:divBdr>
                    <w:top w:val="none" w:sz="0" w:space="0" w:color="auto"/>
                    <w:left w:val="none" w:sz="0" w:space="0" w:color="auto"/>
                    <w:bottom w:val="none" w:sz="0" w:space="0" w:color="auto"/>
                    <w:right w:val="none" w:sz="0" w:space="0" w:color="auto"/>
                  </w:divBdr>
                </w:div>
                <w:div w:id="835389501">
                  <w:marLeft w:val="0"/>
                  <w:marRight w:val="0"/>
                  <w:marTop w:val="0"/>
                  <w:marBottom w:val="0"/>
                  <w:divBdr>
                    <w:top w:val="none" w:sz="0" w:space="0" w:color="auto"/>
                    <w:left w:val="none" w:sz="0" w:space="0" w:color="auto"/>
                    <w:bottom w:val="none" w:sz="0" w:space="0" w:color="auto"/>
                    <w:right w:val="none" w:sz="0" w:space="0" w:color="auto"/>
                  </w:divBdr>
                </w:div>
                <w:div w:id="371273048">
                  <w:marLeft w:val="0"/>
                  <w:marRight w:val="0"/>
                  <w:marTop w:val="0"/>
                  <w:marBottom w:val="0"/>
                  <w:divBdr>
                    <w:top w:val="none" w:sz="0" w:space="0" w:color="auto"/>
                    <w:left w:val="none" w:sz="0" w:space="0" w:color="auto"/>
                    <w:bottom w:val="none" w:sz="0" w:space="0" w:color="auto"/>
                    <w:right w:val="none" w:sz="0" w:space="0" w:color="auto"/>
                  </w:divBdr>
                </w:div>
                <w:div w:id="264504225">
                  <w:marLeft w:val="0"/>
                  <w:marRight w:val="0"/>
                  <w:marTop w:val="0"/>
                  <w:marBottom w:val="0"/>
                  <w:divBdr>
                    <w:top w:val="none" w:sz="0" w:space="0" w:color="auto"/>
                    <w:left w:val="none" w:sz="0" w:space="0" w:color="auto"/>
                    <w:bottom w:val="none" w:sz="0" w:space="0" w:color="auto"/>
                    <w:right w:val="none" w:sz="0" w:space="0" w:color="auto"/>
                  </w:divBdr>
                </w:div>
                <w:div w:id="913007502">
                  <w:marLeft w:val="0"/>
                  <w:marRight w:val="0"/>
                  <w:marTop w:val="0"/>
                  <w:marBottom w:val="0"/>
                  <w:divBdr>
                    <w:top w:val="none" w:sz="0" w:space="0" w:color="auto"/>
                    <w:left w:val="none" w:sz="0" w:space="0" w:color="auto"/>
                    <w:bottom w:val="none" w:sz="0" w:space="0" w:color="auto"/>
                    <w:right w:val="none" w:sz="0" w:space="0" w:color="auto"/>
                  </w:divBdr>
                </w:div>
                <w:div w:id="1931700605">
                  <w:marLeft w:val="0"/>
                  <w:marRight w:val="0"/>
                  <w:marTop w:val="0"/>
                  <w:marBottom w:val="0"/>
                  <w:divBdr>
                    <w:top w:val="none" w:sz="0" w:space="0" w:color="auto"/>
                    <w:left w:val="none" w:sz="0" w:space="0" w:color="auto"/>
                    <w:bottom w:val="none" w:sz="0" w:space="0" w:color="auto"/>
                    <w:right w:val="none" w:sz="0" w:space="0" w:color="auto"/>
                  </w:divBdr>
                </w:div>
                <w:div w:id="2018851014">
                  <w:marLeft w:val="0"/>
                  <w:marRight w:val="0"/>
                  <w:marTop w:val="0"/>
                  <w:marBottom w:val="0"/>
                  <w:divBdr>
                    <w:top w:val="none" w:sz="0" w:space="0" w:color="auto"/>
                    <w:left w:val="none" w:sz="0" w:space="0" w:color="auto"/>
                    <w:bottom w:val="none" w:sz="0" w:space="0" w:color="auto"/>
                    <w:right w:val="none" w:sz="0" w:space="0" w:color="auto"/>
                  </w:divBdr>
                </w:div>
                <w:div w:id="750005660">
                  <w:marLeft w:val="0"/>
                  <w:marRight w:val="0"/>
                  <w:marTop w:val="0"/>
                  <w:marBottom w:val="0"/>
                  <w:divBdr>
                    <w:top w:val="none" w:sz="0" w:space="0" w:color="auto"/>
                    <w:left w:val="none" w:sz="0" w:space="0" w:color="auto"/>
                    <w:bottom w:val="none" w:sz="0" w:space="0" w:color="auto"/>
                    <w:right w:val="none" w:sz="0" w:space="0" w:color="auto"/>
                  </w:divBdr>
                </w:div>
                <w:div w:id="1343512971">
                  <w:marLeft w:val="0"/>
                  <w:marRight w:val="0"/>
                  <w:marTop w:val="0"/>
                  <w:marBottom w:val="0"/>
                  <w:divBdr>
                    <w:top w:val="none" w:sz="0" w:space="0" w:color="auto"/>
                    <w:left w:val="none" w:sz="0" w:space="0" w:color="auto"/>
                    <w:bottom w:val="none" w:sz="0" w:space="0" w:color="auto"/>
                    <w:right w:val="none" w:sz="0" w:space="0" w:color="auto"/>
                  </w:divBdr>
                </w:div>
                <w:div w:id="803081777">
                  <w:marLeft w:val="0"/>
                  <w:marRight w:val="0"/>
                  <w:marTop w:val="0"/>
                  <w:marBottom w:val="0"/>
                  <w:divBdr>
                    <w:top w:val="none" w:sz="0" w:space="0" w:color="auto"/>
                    <w:left w:val="none" w:sz="0" w:space="0" w:color="auto"/>
                    <w:bottom w:val="none" w:sz="0" w:space="0" w:color="auto"/>
                    <w:right w:val="none" w:sz="0" w:space="0" w:color="auto"/>
                  </w:divBdr>
                </w:div>
                <w:div w:id="6909126">
                  <w:marLeft w:val="0"/>
                  <w:marRight w:val="0"/>
                  <w:marTop w:val="0"/>
                  <w:marBottom w:val="0"/>
                  <w:divBdr>
                    <w:top w:val="none" w:sz="0" w:space="0" w:color="auto"/>
                    <w:left w:val="none" w:sz="0" w:space="0" w:color="auto"/>
                    <w:bottom w:val="none" w:sz="0" w:space="0" w:color="auto"/>
                    <w:right w:val="none" w:sz="0" w:space="0" w:color="auto"/>
                  </w:divBdr>
                </w:div>
                <w:div w:id="544176820">
                  <w:marLeft w:val="0"/>
                  <w:marRight w:val="0"/>
                  <w:marTop w:val="0"/>
                  <w:marBottom w:val="0"/>
                  <w:divBdr>
                    <w:top w:val="none" w:sz="0" w:space="0" w:color="auto"/>
                    <w:left w:val="none" w:sz="0" w:space="0" w:color="auto"/>
                    <w:bottom w:val="none" w:sz="0" w:space="0" w:color="auto"/>
                    <w:right w:val="none" w:sz="0" w:space="0" w:color="auto"/>
                  </w:divBdr>
                </w:div>
                <w:div w:id="1940722129">
                  <w:marLeft w:val="0"/>
                  <w:marRight w:val="0"/>
                  <w:marTop w:val="0"/>
                  <w:marBottom w:val="0"/>
                  <w:divBdr>
                    <w:top w:val="none" w:sz="0" w:space="0" w:color="auto"/>
                    <w:left w:val="none" w:sz="0" w:space="0" w:color="auto"/>
                    <w:bottom w:val="none" w:sz="0" w:space="0" w:color="auto"/>
                    <w:right w:val="none" w:sz="0" w:space="0" w:color="auto"/>
                  </w:divBdr>
                </w:div>
                <w:div w:id="471600147">
                  <w:marLeft w:val="0"/>
                  <w:marRight w:val="0"/>
                  <w:marTop w:val="0"/>
                  <w:marBottom w:val="0"/>
                  <w:divBdr>
                    <w:top w:val="none" w:sz="0" w:space="0" w:color="auto"/>
                    <w:left w:val="none" w:sz="0" w:space="0" w:color="auto"/>
                    <w:bottom w:val="none" w:sz="0" w:space="0" w:color="auto"/>
                    <w:right w:val="none" w:sz="0" w:space="0" w:color="auto"/>
                  </w:divBdr>
                </w:div>
                <w:div w:id="1258520387">
                  <w:marLeft w:val="0"/>
                  <w:marRight w:val="0"/>
                  <w:marTop w:val="0"/>
                  <w:marBottom w:val="0"/>
                  <w:divBdr>
                    <w:top w:val="none" w:sz="0" w:space="0" w:color="auto"/>
                    <w:left w:val="none" w:sz="0" w:space="0" w:color="auto"/>
                    <w:bottom w:val="none" w:sz="0" w:space="0" w:color="auto"/>
                    <w:right w:val="none" w:sz="0" w:space="0" w:color="auto"/>
                  </w:divBdr>
                </w:div>
                <w:div w:id="1852796435">
                  <w:marLeft w:val="0"/>
                  <w:marRight w:val="0"/>
                  <w:marTop w:val="0"/>
                  <w:marBottom w:val="0"/>
                  <w:divBdr>
                    <w:top w:val="none" w:sz="0" w:space="0" w:color="auto"/>
                    <w:left w:val="none" w:sz="0" w:space="0" w:color="auto"/>
                    <w:bottom w:val="none" w:sz="0" w:space="0" w:color="auto"/>
                    <w:right w:val="none" w:sz="0" w:space="0" w:color="auto"/>
                  </w:divBdr>
                </w:div>
                <w:div w:id="2101756713">
                  <w:marLeft w:val="0"/>
                  <w:marRight w:val="0"/>
                  <w:marTop w:val="0"/>
                  <w:marBottom w:val="0"/>
                  <w:divBdr>
                    <w:top w:val="none" w:sz="0" w:space="0" w:color="auto"/>
                    <w:left w:val="none" w:sz="0" w:space="0" w:color="auto"/>
                    <w:bottom w:val="none" w:sz="0" w:space="0" w:color="auto"/>
                    <w:right w:val="none" w:sz="0" w:space="0" w:color="auto"/>
                  </w:divBdr>
                </w:div>
                <w:div w:id="311177278">
                  <w:marLeft w:val="0"/>
                  <w:marRight w:val="0"/>
                  <w:marTop w:val="0"/>
                  <w:marBottom w:val="0"/>
                  <w:divBdr>
                    <w:top w:val="none" w:sz="0" w:space="0" w:color="auto"/>
                    <w:left w:val="none" w:sz="0" w:space="0" w:color="auto"/>
                    <w:bottom w:val="none" w:sz="0" w:space="0" w:color="auto"/>
                    <w:right w:val="none" w:sz="0" w:space="0" w:color="auto"/>
                  </w:divBdr>
                </w:div>
                <w:div w:id="1660112707">
                  <w:marLeft w:val="0"/>
                  <w:marRight w:val="0"/>
                  <w:marTop w:val="0"/>
                  <w:marBottom w:val="0"/>
                  <w:divBdr>
                    <w:top w:val="none" w:sz="0" w:space="0" w:color="auto"/>
                    <w:left w:val="none" w:sz="0" w:space="0" w:color="auto"/>
                    <w:bottom w:val="none" w:sz="0" w:space="0" w:color="auto"/>
                    <w:right w:val="none" w:sz="0" w:space="0" w:color="auto"/>
                  </w:divBdr>
                </w:div>
              </w:divsChild>
            </w:div>
            <w:div w:id="738207463">
              <w:marLeft w:val="0"/>
              <w:marRight w:val="0"/>
              <w:marTop w:val="0"/>
              <w:marBottom w:val="0"/>
              <w:divBdr>
                <w:top w:val="none" w:sz="0" w:space="0" w:color="auto"/>
                <w:left w:val="none" w:sz="0" w:space="0" w:color="auto"/>
                <w:bottom w:val="none" w:sz="0" w:space="0" w:color="auto"/>
                <w:right w:val="none" w:sz="0" w:space="0" w:color="auto"/>
              </w:divBdr>
              <w:divsChild>
                <w:div w:id="905992486">
                  <w:marLeft w:val="0"/>
                  <w:marRight w:val="0"/>
                  <w:marTop w:val="0"/>
                  <w:marBottom w:val="0"/>
                  <w:divBdr>
                    <w:top w:val="none" w:sz="0" w:space="0" w:color="auto"/>
                    <w:left w:val="none" w:sz="0" w:space="0" w:color="auto"/>
                    <w:bottom w:val="none" w:sz="0" w:space="0" w:color="auto"/>
                    <w:right w:val="none" w:sz="0" w:space="0" w:color="auto"/>
                  </w:divBdr>
                </w:div>
                <w:div w:id="562254235">
                  <w:marLeft w:val="0"/>
                  <w:marRight w:val="0"/>
                  <w:marTop w:val="0"/>
                  <w:marBottom w:val="0"/>
                  <w:divBdr>
                    <w:top w:val="none" w:sz="0" w:space="0" w:color="auto"/>
                    <w:left w:val="none" w:sz="0" w:space="0" w:color="auto"/>
                    <w:bottom w:val="none" w:sz="0" w:space="0" w:color="auto"/>
                    <w:right w:val="none" w:sz="0" w:space="0" w:color="auto"/>
                  </w:divBdr>
                </w:div>
                <w:div w:id="1465462870">
                  <w:marLeft w:val="0"/>
                  <w:marRight w:val="0"/>
                  <w:marTop w:val="0"/>
                  <w:marBottom w:val="0"/>
                  <w:divBdr>
                    <w:top w:val="none" w:sz="0" w:space="0" w:color="auto"/>
                    <w:left w:val="none" w:sz="0" w:space="0" w:color="auto"/>
                    <w:bottom w:val="none" w:sz="0" w:space="0" w:color="auto"/>
                    <w:right w:val="none" w:sz="0" w:space="0" w:color="auto"/>
                  </w:divBdr>
                </w:div>
                <w:div w:id="1913079470">
                  <w:marLeft w:val="0"/>
                  <w:marRight w:val="0"/>
                  <w:marTop w:val="0"/>
                  <w:marBottom w:val="0"/>
                  <w:divBdr>
                    <w:top w:val="none" w:sz="0" w:space="0" w:color="auto"/>
                    <w:left w:val="none" w:sz="0" w:space="0" w:color="auto"/>
                    <w:bottom w:val="none" w:sz="0" w:space="0" w:color="auto"/>
                    <w:right w:val="none" w:sz="0" w:space="0" w:color="auto"/>
                  </w:divBdr>
                </w:div>
                <w:div w:id="344133977">
                  <w:marLeft w:val="0"/>
                  <w:marRight w:val="0"/>
                  <w:marTop w:val="0"/>
                  <w:marBottom w:val="0"/>
                  <w:divBdr>
                    <w:top w:val="none" w:sz="0" w:space="0" w:color="auto"/>
                    <w:left w:val="none" w:sz="0" w:space="0" w:color="auto"/>
                    <w:bottom w:val="none" w:sz="0" w:space="0" w:color="auto"/>
                    <w:right w:val="none" w:sz="0" w:space="0" w:color="auto"/>
                  </w:divBdr>
                </w:div>
                <w:div w:id="178930189">
                  <w:marLeft w:val="0"/>
                  <w:marRight w:val="0"/>
                  <w:marTop w:val="0"/>
                  <w:marBottom w:val="0"/>
                  <w:divBdr>
                    <w:top w:val="none" w:sz="0" w:space="0" w:color="auto"/>
                    <w:left w:val="none" w:sz="0" w:space="0" w:color="auto"/>
                    <w:bottom w:val="none" w:sz="0" w:space="0" w:color="auto"/>
                    <w:right w:val="none" w:sz="0" w:space="0" w:color="auto"/>
                  </w:divBdr>
                </w:div>
                <w:div w:id="86275393">
                  <w:marLeft w:val="0"/>
                  <w:marRight w:val="0"/>
                  <w:marTop w:val="0"/>
                  <w:marBottom w:val="0"/>
                  <w:divBdr>
                    <w:top w:val="none" w:sz="0" w:space="0" w:color="auto"/>
                    <w:left w:val="none" w:sz="0" w:space="0" w:color="auto"/>
                    <w:bottom w:val="none" w:sz="0" w:space="0" w:color="auto"/>
                    <w:right w:val="none" w:sz="0" w:space="0" w:color="auto"/>
                  </w:divBdr>
                </w:div>
                <w:div w:id="1541892561">
                  <w:marLeft w:val="0"/>
                  <w:marRight w:val="0"/>
                  <w:marTop w:val="0"/>
                  <w:marBottom w:val="0"/>
                  <w:divBdr>
                    <w:top w:val="none" w:sz="0" w:space="0" w:color="auto"/>
                    <w:left w:val="none" w:sz="0" w:space="0" w:color="auto"/>
                    <w:bottom w:val="none" w:sz="0" w:space="0" w:color="auto"/>
                    <w:right w:val="none" w:sz="0" w:space="0" w:color="auto"/>
                  </w:divBdr>
                </w:div>
                <w:div w:id="684479809">
                  <w:marLeft w:val="0"/>
                  <w:marRight w:val="0"/>
                  <w:marTop w:val="0"/>
                  <w:marBottom w:val="0"/>
                  <w:divBdr>
                    <w:top w:val="none" w:sz="0" w:space="0" w:color="auto"/>
                    <w:left w:val="none" w:sz="0" w:space="0" w:color="auto"/>
                    <w:bottom w:val="none" w:sz="0" w:space="0" w:color="auto"/>
                    <w:right w:val="none" w:sz="0" w:space="0" w:color="auto"/>
                  </w:divBdr>
                </w:div>
                <w:div w:id="1308045711">
                  <w:marLeft w:val="0"/>
                  <w:marRight w:val="0"/>
                  <w:marTop w:val="0"/>
                  <w:marBottom w:val="0"/>
                  <w:divBdr>
                    <w:top w:val="none" w:sz="0" w:space="0" w:color="auto"/>
                    <w:left w:val="none" w:sz="0" w:space="0" w:color="auto"/>
                    <w:bottom w:val="none" w:sz="0" w:space="0" w:color="auto"/>
                    <w:right w:val="none" w:sz="0" w:space="0" w:color="auto"/>
                  </w:divBdr>
                </w:div>
                <w:div w:id="1333685186">
                  <w:marLeft w:val="0"/>
                  <w:marRight w:val="0"/>
                  <w:marTop w:val="0"/>
                  <w:marBottom w:val="0"/>
                  <w:divBdr>
                    <w:top w:val="none" w:sz="0" w:space="0" w:color="auto"/>
                    <w:left w:val="none" w:sz="0" w:space="0" w:color="auto"/>
                    <w:bottom w:val="none" w:sz="0" w:space="0" w:color="auto"/>
                    <w:right w:val="none" w:sz="0" w:space="0" w:color="auto"/>
                  </w:divBdr>
                </w:div>
                <w:div w:id="563836801">
                  <w:marLeft w:val="0"/>
                  <w:marRight w:val="0"/>
                  <w:marTop w:val="0"/>
                  <w:marBottom w:val="0"/>
                  <w:divBdr>
                    <w:top w:val="none" w:sz="0" w:space="0" w:color="auto"/>
                    <w:left w:val="none" w:sz="0" w:space="0" w:color="auto"/>
                    <w:bottom w:val="none" w:sz="0" w:space="0" w:color="auto"/>
                    <w:right w:val="none" w:sz="0" w:space="0" w:color="auto"/>
                  </w:divBdr>
                </w:div>
                <w:div w:id="942608977">
                  <w:marLeft w:val="0"/>
                  <w:marRight w:val="0"/>
                  <w:marTop w:val="0"/>
                  <w:marBottom w:val="0"/>
                  <w:divBdr>
                    <w:top w:val="none" w:sz="0" w:space="0" w:color="auto"/>
                    <w:left w:val="none" w:sz="0" w:space="0" w:color="auto"/>
                    <w:bottom w:val="none" w:sz="0" w:space="0" w:color="auto"/>
                    <w:right w:val="none" w:sz="0" w:space="0" w:color="auto"/>
                  </w:divBdr>
                </w:div>
                <w:div w:id="1295676486">
                  <w:marLeft w:val="0"/>
                  <w:marRight w:val="0"/>
                  <w:marTop w:val="0"/>
                  <w:marBottom w:val="0"/>
                  <w:divBdr>
                    <w:top w:val="none" w:sz="0" w:space="0" w:color="auto"/>
                    <w:left w:val="none" w:sz="0" w:space="0" w:color="auto"/>
                    <w:bottom w:val="none" w:sz="0" w:space="0" w:color="auto"/>
                    <w:right w:val="none" w:sz="0" w:space="0" w:color="auto"/>
                  </w:divBdr>
                </w:div>
                <w:div w:id="1533417674">
                  <w:marLeft w:val="0"/>
                  <w:marRight w:val="0"/>
                  <w:marTop w:val="0"/>
                  <w:marBottom w:val="0"/>
                  <w:divBdr>
                    <w:top w:val="none" w:sz="0" w:space="0" w:color="auto"/>
                    <w:left w:val="none" w:sz="0" w:space="0" w:color="auto"/>
                    <w:bottom w:val="none" w:sz="0" w:space="0" w:color="auto"/>
                    <w:right w:val="none" w:sz="0" w:space="0" w:color="auto"/>
                  </w:divBdr>
                </w:div>
                <w:div w:id="113601190">
                  <w:marLeft w:val="0"/>
                  <w:marRight w:val="0"/>
                  <w:marTop w:val="0"/>
                  <w:marBottom w:val="0"/>
                  <w:divBdr>
                    <w:top w:val="none" w:sz="0" w:space="0" w:color="auto"/>
                    <w:left w:val="none" w:sz="0" w:space="0" w:color="auto"/>
                    <w:bottom w:val="none" w:sz="0" w:space="0" w:color="auto"/>
                    <w:right w:val="none" w:sz="0" w:space="0" w:color="auto"/>
                  </w:divBdr>
                </w:div>
                <w:div w:id="2056392974">
                  <w:marLeft w:val="0"/>
                  <w:marRight w:val="0"/>
                  <w:marTop w:val="0"/>
                  <w:marBottom w:val="0"/>
                  <w:divBdr>
                    <w:top w:val="none" w:sz="0" w:space="0" w:color="auto"/>
                    <w:left w:val="none" w:sz="0" w:space="0" w:color="auto"/>
                    <w:bottom w:val="none" w:sz="0" w:space="0" w:color="auto"/>
                    <w:right w:val="none" w:sz="0" w:space="0" w:color="auto"/>
                  </w:divBdr>
                </w:div>
                <w:div w:id="1378506892">
                  <w:marLeft w:val="0"/>
                  <w:marRight w:val="0"/>
                  <w:marTop w:val="0"/>
                  <w:marBottom w:val="0"/>
                  <w:divBdr>
                    <w:top w:val="none" w:sz="0" w:space="0" w:color="auto"/>
                    <w:left w:val="none" w:sz="0" w:space="0" w:color="auto"/>
                    <w:bottom w:val="none" w:sz="0" w:space="0" w:color="auto"/>
                    <w:right w:val="none" w:sz="0" w:space="0" w:color="auto"/>
                  </w:divBdr>
                </w:div>
                <w:div w:id="582494080">
                  <w:marLeft w:val="0"/>
                  <w:marRight w:val="0"/>
                  <w:marTop w:val="0"/>
                  <w:marBottom w:val="0"/>
                  <w:divBdr>
                    <w:top w:val="none" w:sz="0" w:space="0" w:color="auto"/>
                    <w:left w:val="none" w:sz="0" w:space="0" w:color="auto"/>
                    <w:bottom w:val="none" w:sz="0" w:space="0" w:color="auto"/>
                    <w:right w:val="none" w:sz="0" w:space="0" w:color="auto"/>
                  </w:divBdr>
                </w:div>
                <w:div w:id="1674651052">
                  <w:marLeft w:val="0"/>
                  <w:marRight w:val="0"/>
                  <w:marTop w:val="0"/>
                  <w:marBottom w:val="0"/>
                  <w:divBdr>
                    <w:top w:val="none" w:sz="0" w:space="0" w:color="auto"/>
                    <w:left w:val="none" w:sz="0" w:space="0" w:color="auto"/>
                    <w:bottom w:val="none" w:sz="0" w:space="0" w:color="auto"/>
                    <w:right w:val="none" w:sz="0" w:space="0" w:color="auto"/>
                  </w:divBdr>
                </w:div>
                <w:div w:id="947814348">
                  <w:marLeft w:val="0"/>
                  <w:marRight w:val="0"/>
                  <w:marTop w:val="0"/>
                  <w:marBottom w:val="0"/>
                  <w:divBdr>
                    <w:top w:val="none" w:sz="0" w:space="0" w:color="auto"/>
                    <w:left w:val="none" w:sz="0" w:space="0" w:color="auto"/>
                    <w:bottom w:val="none" w:sz="0" w:space="0" w:color="auto"/>
                    <w:right w:val="none" w:sz="0" w:space="0" w:color="auto"/>
                  </w:divBdr>
                </w:div>
                <w:div w:id="1435058202">
                  <w:marLeft w:val="0"/>
                  <w:marRight w:val="0"/>
                  <w:marTop w:val="0"/>
                  <w:marBottom w:val="0"/>
                  <w:divBdr>
                    <w:top w:val="none" w:sz="0" w:space="0" w:color="auto"/>
                    <w:left w:val="none" w:sz="0" w:space="0" w:color="auto"/>
                    <w:bottom w:val="none" w:sz="0" w:space="0" w:color="auto"/>
                    <w:right w:val="none" w:sz="0" w:space="0" w:color="auto"/>
                  </w:divBdr>
                </w:div>
                <w:div w:id="1037967988">
                  <w:marLeft w:val="0"/>
                  <w:marRight w:val="0"/>
                  <w:marTop w:val="0"/>
                  <w:marBottom w:val="0"/>
                  <w:divBdr>
                    <w:top w:val="none" w:sz="0" w:space="0" w:color="auto"/>
                    <w:left w:val="none" w:sz="0" w:space="0" w:color="auto"/>
                    <w:bottom w:val="none" w:sz="0" w:space="0" w:color="auto"/>
                    <w:right w:val="none" w:sz="0" w:space="0" w:color="auto"/>
                  </w:divBdr>
                </w:div>
                <w:div w:id="1574775704">
                  <w:marLeft w:val="0"/>
                  <w:marRight w:val="0"/>
                  <w:marTop w:val="0"/>
                  <w:marBottom w:val="0"/>
                  <w:divBdr>
                    <w:top w:val="none" w:sz="0" w:space="0" w:color="auto"/>
                    <w:left w:val="none" w:sz="0" w:space="0" w:color="auto"/>
                    <w:bottom w:val="none" w:sz="0" w:space="0" w:color="auto"/>
                    <w:right w:val="none" w:sz="0" w:space="0" w:color="auto"/>
                  </w:divBdr>
                </w:div>
                <w:div w:id="1931694618">
                  <w:marLeft w:val="0"/>
                  <w:marRight w:val="0"/>
                  <w:marTop w:val="0"/>
                  <w:marBottom w:val="0"/>
                  <w:divBdr>
                    <w:top w:val="none" w:sz="0" w:space="0" w:color="auto"/>
                    <w:left w:val="none" w:sz="0" w:space="0" w:color="auto"/>
                    <w:bottom w:val="none" w:sz="0" w:space="0" w:color="auto"/>
                    <w:right w:val="none" w:sz="0" w:space="0" w:color="auto"/>
                  </w:divBdr>
                </w:div>
                <w:div w:id="1037000901">
                  <w:marLeft w:val="0"/>
                  <w:marRight w:val="0"/>
                  <w:marTop w:val="0"/>
                  <w:marBottom w:val="0"/>
                  <w:divBdr>
                    <w:top w:val="none" w:sz="0" w:space="0" w:color="auto"/>
                    <w:left w:val="none" w:sz="0" w:space="0" w:color="auto"/>
                    <w:bottom w:val="none" w:sz="0" w:space="0" w:color="auto"/>
                    <w:right w:val="none" w:sz="0" w:space="0" w:color="auto"/>
                  </w:divBdr>
                </w:div>
                <w:div w:id="2053190085">
                  <w:marLeft w:val="0"/>
                  <w:marRight w:val="0"/>
                  <w:marTop w:val="0"/>
                  <w:marBottom w:val="0"/>
                  <w:divBdr>
                    <w:top w:val="none" w:sz="0" w:space="0" w:color="auto"/>
                    <w:left w:val="none" w:sz="0" w:space="0" w:color="auto"/>
                    <w:bottom w:val="none" w:sz="0" w:space="0" w:color="auto"/>
                    <w:right w:val="none" w:sz="0" w:space="0" w:color="auto"/>
                  </w:divBdr>
                </w:div>
                <w:div w:id="2065063677">
                  <w:marLeft w:val="0"/>
                  <w:marRight w:val="0"/>
                  <w:marTop w:val="0"/>
                  <w:marBottom w:val="0"/>
                  <w:divBdr>
                    <w:top w:val="none" w:sz="0" w:space="0" w:color="auto"/>
                    <w:left w:val="none" w:sz="0" w:space="0" w:color="auto"/>
                    <w:bottom w:val="none" w:sz="0" w:space="0" w:color="auto"/>
                    <w:right w:val="none" w:sz="0" w:space="0" w:color="auto"/>
                  </w:divBdr>
                </w:div>
                <w:div w:id="1106274189">
                  <w:marLeft w:val="0"/>
                  <w:marRight w:val="0"/>
                  <w:marTop w:val="0"/>
                  <w:marBottom w:val="0"/>
                  <w:divBdr>
                    <w:top w:val="none" w:sz="0" w:space="0" w:color="auto"/>
                    <w:left w:val="none" w:sz="0" w:space="0" w:color="auto"/>
                    <w:bottom w:val="none" w:sz="0" w:space="0" w:color="auto"/>
                    <w:right w:val="none" w:sz="0" w:space="0" w:color="auto"/>
                  </w:divBdr>
                </w:div>
                <w:div w:id="1157497819">
                  <w:marLeft w:val="0"/>
                  <w:marRight w:val="0"/>
                  <w:marTop w:val="0"/>
                  <w:marBottom w:val="0"/>
                  <w:divBdr>
                    <w:top w:val="none" w:sz="0" w:space="0" w:color="auto"/>
                    <w:left w:val="none" w:sz="0" w:space="0" w:color="auto"/>
                    <w:bottom w:val="none" w:sz="0" w:space="0" w:color="auto"/>
                    <w:right w:val="none" w:sz="0" w:space="0" w:color="auto"/>
                  </w:divBdr>
                </w:div>
                <w:div w:id="1787699782">
                  <w:marLeft w:val="0"/>
                  <w:marRight w:val="0"/>
                  <w:marTop w:val="0"/>
                  <w:marBottom w:val="0"/>
                  <w:divBdr>
                    <w:top w:val="none" w:sz="0" w:space="0" w:color="auto"/>
                    <w:left w:val="none" w:sz="0" w:space="0" w:color="auto"/>
                    <w:bottom w:val="none" w:sz="0" w:space="0" w:color="auto"/>
                    <w:right w:val="none" w:sz="0" w:space="0" w:color="auto"/>
                  </w:divBdr>
                </w:div>
                <w:div w:id="1839346563">
                  <w:marLeft w:val="0"/>
                  <w:marRight w:val="0"/>
                  <w:marTop w:val="0"/>
                  <w:marBottom w:val="0"/>
                  <w:divBdr>
                    <w:top w:val="none" w:sz="0" w:space="0" w:color="auto"/>
                    <w:left w:val="none" w:sz="0" w:space="0" w:color="auto"/>
                    <w:bottom w:val="none" w:sz="0" w:space="0" w:color="auto"/>
                    <w:right w:val="none" w:sz="0" w:space="0" w:color="auto"/>
                  </w:divBdr>
                </w:div>
                <w:div w:id="1312516741">
                  <w:marLeft w:val="0"/>
                  <w:marRight w:val="0"/>
                  <w:marTop w:val="0"/>
                  <w:marBottom w:val="0"/>
                  <w:divBdr>
                    <w:top w:val="none" w:sz="0" w:space="0" w:color="auto"/>
                    <w:left w:val="none" w:sz="0" w:space="0" w:color="auto"/>
                    <w:bottom w:val="none" w:sz="0" w:space="0" w:color="auto"/>
                    <w:right w:val="none" w:sz="0" w:space="0" w:color="auto"/>
                  </w:divBdr>
                </w:div>
                <w:div w:id="131680648">
                  <w:marLeft w:val="0"/>
                  <w:marRight w:val="0"/>
                  <w:marTop w:val="0"/>
                  <w:marBottom w:val="0"/>
                  <w:divBdr>
                    <w:top w:val="none" w:sz="0" w:space="0" w:color="auto"/>
                    <w:left w:val="none" w:sz="0" w:space="0" w:color="auto"/>
                    <w:bottom w:val="none" w:sz="0" w:space="0" w:color="auto"/>
                    <w:right w:val="none" w:sz="0" w:space="0" w:color="auto"/>
                  </w:divBdr>
                </w:div>
                <w:div w:id="92481134">
                  <w:marLeft w:val="0"/>
                  <w:marRight w:val="0"/>
                  <w:marTop w:val="0"/>
                  <w:marBottom w:val="0"/>
                  <w:divBdr>
                    <w:top w:val="none" w:sz="0" w:space="0" w:color="auto"/>
                    <w:left w:val="none" w:sz="0" w:space="0" w:color="auto"/>
                    <w:bottom w:val="none" w:sz="0" w:space="0" w:color="auto"/>
                    <w:right w:val="none" w:sz="0" w:space="0" w:color="auto"/>
                  </w:divBdr>
                </w:div>
                <w:div w:id="1317808283">
                  <w:marLeft w:val="0"/>
                  <w:marRight w:val="0"/>
                  <w:marTop w:val="0"/>
                  <w:marBottom w:val="0"/>
                  <w:divBdr>
                    <w:top w:val="none" w:sz="0" w:space="0" w:color="auto"/>
                    <w:left w:val="none" w:sz="0" w:space="0" w:color="auto"/>
                    <w:bottom w:val="none" w:sz="0" w:space="0" w:color="auto"/>
                    <w:right w:val="none" w:sz="0" w:space="0" w:color="auto"/>
                  </w:divBdr>
                </w:div>
                <w:div w:id="1135875755">
                  <w:marLeft w:val="0"/>
                  <w:marRight w:val="0"/>
                  <w:marTop w:val="0"/>
                  <w:marBottom w:val="0"/>
                  <w:divBdr>
                    <w:top w:val="none" w:sz="0" w:space="0" w:color="auto"/>
                    <w:left w:val="none" w:sz="0" w:space="0" w:color="auto"/>
                    <w:bottom w:val="none" w:sz="0" w:space="0" w:color="auto"/>
                    <w:right w:val="none" w:sz="0" w:space="0" w:color="auto"/>
                  </w:divBdr>
                </w:div>
                <w:div w:id="962543849">
                  <w:marLeft w:val="0"/>
                  <w:marRight w:val="0"/>
                  <w:marTop w:val="0"/>
                  <w:marBottom w:val="0"/>
                  <w:divBdr>
                    <w:top w:val="none" w:sz="0" w:space="0" w:color="auto"/>
                    <w:left w:val="none" w:sz="0" w:space="0" w:color="auto"/>
                    <w:bottom w:val="none" w:sz="0" w:space="0" w:color="auto"/>
                    <w:right w:val="none" w:sz="0" w:space="0" w:color="auto"/>
                  </w:divBdr>
                </w:div>
                <w:div w:id="1157648568">
                  <w:marLeft w:val="0"/>
                  <w:marRight w:val="0"/>
                  <w:marTop w:val="0"/>
                  <w:marBottom w:val="0"/>
                  <w:divBdr>
                    <w:top w:val="none" w:sz="0" w:space="0" w:color="auto"/>
                    <w:left w:val="none" w:sz="0" w:space="0" w:color="auto"/>
                    <w:bottom w:val="none" w:sz="0" w:space="0" w:color="auto"/>
                    <w:right w:val="none" w:sz="0" w:space="0" w:color="auto"/>
                  </w:divBdr>
                </w:div>
                <w:div w:id="839085080">
                  <w:marLeft w:val="0"/>
                  <w:marRight w:val="0"/>
                  <w:marTop w:val="0"/>
                  <w:marBottom w:val="0"/>
                  <w:divBdr>
                    <w:top w:val="none" w:sz="0" w:space="0" w:color="auto"/>
                    <w:left w:val="none" w:sz="0" w:space="0" w:color="auto"/>
                    <w:bottom w:val="none" w:sz="0" w:space="0" w:color="auto"/>
                    <w:right w:val="none" w:sz="0" w:space="0" w:color="auto"/>
                  </w:divBdr>
                </w:div>
                <w:div w:id="1877161330">
                  <w:marLeft w:val="0"/>
                  <w:marRight w:val="0"/>
                  <w:marTop w:val="0"/>
                  <w:marBottom w:val="0"/>
                  <w:divBdr>
                    <w:top w:val="none" w:sz="0" w:space="0" w:color="auto"/>
                    <w:left w:val="none" w:sz="0" w:space="0" w:color="auto"/>
                    <w:bottom w:val="none" w:sz="0" w:space="0" w:color="auto"/>
                    <w:right w:val="none" w:sz="0" w:space="0" w:color="auto"/>
                  </w:divBdr>
                </w:div>
                <w:div w:id="1789081839">
                  <w:marLeft w:val="0"/>
                  <w:marRight w:val="0"/>
                  <w:marTop w:val="0"/>
                  <w:marBottom w:val="0"/>
                  <w:divBdr>
                    <w:top w:val="none" w:sz="0" w:space="0" w:color="auto"/>
                    <w:left w:val="none" w:sz="0" w:space="0" w:color="auto"/>
                    <w:bottom w:val="none" w:sz="0" w:space="0" w:color="auto"/>
                    <w:right w:val="none" w:sz="0" w:space="0" w:color="auto"/>
                  </w:divBdr>
                </w:div>
                <w:div w:id="851140562">
                  <w:marLeft w:val="0"/>
                  <w:marRight w:val="0"/>
                  <w:marTop w:val="0"/>
                  <w:marBottom w:val="0"/>
                  <w:divBdr>
                    <w:top w:val="none" w:sz="0" w:space="0" w:color="auto"/>
                    <w:left w:val="none" w:sz="0" w:space="0" w:color="auto"/>
                    <w:bottom w:val="none" w:sz="0" w:space="0" w:color="auto"/>
                    <w:right w:val="none" w:sz="0" w:space="0" w:color="auto"/>
                  </w:divBdr>
                </w:div>
                <w:div w:id="258222760">
                  <w:marLeft w:val="0"/>
                  <w:marRight w:val="0"/>
                  <w:marTop w:val="0"/>
                  <w:marBottom w:val="0"/>
                  <w:divBdr>
                    <w:top w:val="none" w:sz="0" w:space="0" w:color="auto"/>
                    <w:left w:val="none" w:sz="0" w:space="0" w:color="auto"/>
                    <w:bottom w:val="none" w:sz="0" w:space="0" w:color="auto"/>
                    <w:right w:val="none" w:sz="0" w:space="0" w:color="auto"/>
                  </w:divBdr>
                </w:div>
                <w:div w:id="301928755">
                  <w:marLeft w:val="0"/>
                  <w:marRight w:val="0"/>
                  <w:marTop w:val="0"/>
                  <w:marBottom w:val="0"/>
                  <w:divBdr>
                    <w:top w:val="none" w:sz="0" w:space="0" w:color="auto"/>
                    <w:left w:val="none" w:sz="0" w:space="0" w:color="auto"/>
                    <w:bottom w:val="none" w:sz="0" w:space="0" w:color="auto"/>
                    <w:right w:val="none" w:sz="0" w:space="0" w:color="auto"/>
                  </w:divBdr>
                </w:div>
                <w:div w:id="1283271088">
                  <w:marLeft w:val="0"/>
                  <w:marRight w:val="0"/>
                  <w:marTop w:val="0"/>
                  <w:marBottom w:val="0"/>
                  <w:divBdr>
                    <w:top w:val="none" w:sz="0" w:space="0" w:color="auto"/>
                    <w:left w:val="none" w:sz="0" w:space="0" w:color="auto"/>
                    <w:bottom w:val="none" w:sz="0" w:space="0" w:color="auto"/>
                    <w:right w:val="none" w:sz="0" w:space="0" w:color="auto"/>
                  </w:divBdr>
                </w:div>
                <w:div w:id="1726054325">
                  <w:marLeft w:val="0"/>
                  <w:marRight w:val="0"/>
                  <w:marTop w:val="0"/>
                  <w:marBottom w:val="0"/>
                  <w:divBdr>
                    <w:top w:val="none" w:sz="0" w:space="0" w:color="auto"/>
                    <w:left w:val="none" w:sz="0" w:space="0" w:color="auto"/>
                    <w:bottom w:val="none" w:sz="0" w:space="0" w:color="auto"/>
                    <w:right w:val="none" w:sz="0" w:space="0" w:color="auto"/>
                  </w:divBdr>
                </w:div>
                <w:div w:id="1777168839">
                  <w:marLeft w:val="0"/>
                  <w:marRight w:val="0"/>
                  <w:marTop w:val="0"/>
                  <w:marBottom w:val="0"/>
                  <w:divBdr>
                    <w:top w:val="none" w:sz="0" w:space="0" w:color="auto"/>
                    <w:left w:val="none" w:sz="0" w:space="0" w:color="auto"/>
                    <w:bottom w:val="none" w:sz="0" w:space="0" w:color="auto"/>
                    <w:right w:val="none" w:sz="0" w:space="0" w:color="auto"/>
                  </w:divBdr>
                </w:div>
                <w:div w:id="96102494">
                  <w:marLeft w:val="0"/>
                  <w:marRight w:val="0"/>
                  <w:marTop w:val="0"/>
                  <w:marBottom w:val="0"/>
                  <w:divBdr>
                    <w:top w:val="none" w:sz="0" w:space="0" w:color="auto"/>
                    <w:left w:val="none" w:sz="0" w:space="0" w:color="auto"/>
                    <w:bottom w:val="none" w:sz="0" w:space="0" w:color="auto"/>
                    <w:right w:val="none" w:sz="0" w:space="0" w:color="auto"/>
                  </w:divBdr>
                </w:div>
                <w:div w:id="139930771">
                  <w:marLeft w:val="0"/>
                  <w:marRight w:val="0"/>
                  <w:marTop w:val="0"/>
                  <w:marBottom w:val="0"/>
                  <w:divBdr>
                    <w:top w:val="none" w:sz="0" w:space="0" w:color="auto"/>
                    <w:left w:val="none" w:sz="0" w:space="0" w:color="auto"/>
                    <w:bottom w:val="none" w:sz="0" w:space="0" w:color="auto"/>
                    <w:right w:val="none" w:sz="0" w:space="0" w:color="auto"/>
                  </w:divBdr>
                </w:div>
                <w:div w:id="732242061">
                  <w:marLeft w:val="0"/>
                  <w:marRight w:val="0"/>
                  <w:marTop w:val="0"/>
                  <w:marBottom w:val="0"/>
                  <w:divBdr>
                    <w:top w:val="none" w:sz="0" w:space="0" w:color="auto"/>
                    <w:left w:val="none" w:sz="0" w:space="0" w:color="auto"/>
                    <w:bottom w:val="none" w:sz="0" w:space="0" w:color="auto"/>
                    <w:right w:val="none" w:sz="0" w:space="0" w:color="auto"/>
                  </w:divBdr>
                </w:div>
                <w:div w:id="1417365660">
                  <w:marLeft w:val="0"/>
                  <w:marRight w:val="0"/>
                  <w:marTop w:val="0"/>
                  <w:marBottom w:val="0"/>
                  <w:divBdr>
                    <w:top w:val="none" w:sz="0" w:space="0" w:color="auto"/>
                    <w:left w:val="none" w:sz="0" w:space="0" w:color="auto"/>
                    <w:bottom w:val="none" w:sz="0" w:space="0" w:color="auto"/>
                    <w:right w:val="none" w:sz="0" w:space="0" w:color="auto"/>
                  </w:divBdr>
                </w:div>
                <w:div w:id="566889811">
                  <w:marLeft w:val="0"/>
                  <w:marRight w:val="0"/>
                  <w:marTop w:val="0"/>
                  <w:marBottom w:val="0"/>
                  <w:divBdr>
                    <w:top w:val="none" w:sz="0" w:space="0" w:color="auto"/>
                    <w:left w:val="none" w:sz="0" w:space="0" w:color="auto"/>
                    <w:bottom w:val="none" w:sz="0" w:space="0" w:color="auto"/>
                    <w:right w:val="none" w:sz="0" w:space="0" w:color="auto"/>
                  </w:divBdr>
                </w:div>
                <w:div w:id="630016909">
                  <w:marLeft w:val="0"/>
                  <w:marRight w:val="0"/>
                  <w:marTop w:val="0"/>
                  <w:marBottom w:val="0"/>
                  <w:divBdr>
                    <w:top w:val="none" w:sz="0" w:space="0" w:color="auto"/>
                    <w:left w:val="none" w:sz="0" w:space="0" w:color="auto"/>
                    <w:bottom w:val="none" w:sz="0" w:space="0" w:color="auto"/>
                    <w:right w:val="none" w:sz="0" w:space="0" w:color="auto"/>
                  </w:divBdr>
                </w:div>
                <w:div w:id="88620738">
                  <w:marLeft w:val="0"/>
                  <w:marRight w:val="0"/>
                  <w:marTop w:val="0"/>
                  <w:marBottom w:val="0"/>
                  <w:divBdr>
                    <w:top w:val="none" w:sz="0" w:space="0" w:color="auto"/>
                    <w:left w:val="none" w:sz="0" w:space="0" w:color="auto"/>
                    <w:bottom w:val="none" w:sz="0" w:space="0" w:color="auto"/>
                    <w:right w:val="none" w:sz="0" w:space="0" w:color="auto"/>
                  </w:divBdr>
                </w:div>
                <w:div w:id="930821110">
                  <w:marLeft w:val="0"/>
                  <w:marRight w:val="0"/>
                  <w:marTop w:val="0"/>
                  <w:marBottom w:val="0"/>
                  <w:divBdr>
                    <w:top w:val="none" w:sz="0" w:space="0" w:color="auto"/>
                    <w:left w:val="none" w:sz="0" w:space="0" w:color="auto"/>
                    <w:bottom w:val="none" w:sz="0" w:space="0" w:color="auto"/>
                    <w:right w:val="none" w:sz="0" w:space="0" w:color="auto"/>
                  </w:divBdr>
                </w:div>
                <w:div w:id="251396901">
                  <w:marLeft w:val="0"/>
                  <w:marRight w:val="0"/>
                  <w:marTop w:val="0"/>
                  <w:marBottom w:val="0"/>
                  <w:divBdr>
                    <w:top w:val="none" w:sz="0" w:space="0" w:color="auto"/>
                    <w:left w:val="none" w:sz="0" w:space="0" w:color="auto"/>
                    <w:bottom w:val="none" w:sz="0" w:space="0" w:color="auto"/>
                    <w:right w:val="none" w:sz="0" w:space="0" w:color="auto"/>
                  </w:divBdr>
                </w:div>
                <w:div w:id="543908649">
                  <w:marLeft w:val="0"/>
                  <w:marRight w:val="0"/>
                  <w:marTop w:val="0"/>
                  <w:marBottom w:val="0"/>
                  <w:divBdr>
                    <w:top w:val="none" w:sz="0" w:space="0" w:color="auto"/>
                    <w:left w:val="none" w:sz="0" w:space="0" w:color="auto"/>
                    <w:bottom w:val="none" w:sz="0" w:space="0" w:color="auto"/>
                    <w:right w:val="none" w:sz="0" w:space="0" w:color="auto"/>
                  </w:divBdr>
                </w:div>
                <w:div w:id="867454424">
                  <w:marLeft w:val="0"/>
                  <w:marRight w:val="0"/>
                  <w:marTop w:val="0"/>
                  <w:marBottom w:val="0"/>
                  <w:divBdr>
                    <w:top w:val="none" w:sz="0" w:space="0" w:color="auto"/>
                    <w:left w:val="none" w:sz="0" w:space="0" w:color="auto"/>
                    <w:bottom w:val="none" w:sz="0" w:space="0" w:color="auto"/>
                    <w:right w:val="none" w:sz="0" w:space="0" w:color="auto"/>
                  </w:divBdr>
                </w:div>
                <w:div w:id="44989230">
                  <w:marLeft w:val="0"/>
                  <w:marRight w:val="0"/>
                  <w:marTop w:val="0"/>
                  <w:marBottom w:val="0"/>
                  <w:divBdr>
                    <w:top w:val="none" w:sz="0" w:space="0" w:color="auto"/>
                    <w:left w:val="none" w:sz="0" w:space="0" w:color="auto"/>
                    <w:bottom w:val="none" w:sz="0" w:space="0" w:color="auto"/>
                    <w:right w:val="none" w:sz="0" w:space="0" w:color="auto"/>
                  </w:divBdr>
                </w:div>
                <w:div w:id="1150681981">
                  <w:marLeft w:val="0"/>
                  <w:marRight w:val="0"/>
                  <w:marTop w:val="0"/>
                  <w:marBottom w:val="0"/>
                  <w:divBdr>
                    <w:top w:val="none" w:sz="0" w:space="0" w:color="auto"/>
                    <w:left w:val="none" w:sz="0" w:space="0" w:color="auto"/>
                    <w:bottom w:val="none" w:sz="0" w:space="0" w:color="auto"/>
                    <w:right w:val="none" w:sz="0" w:space="0" w:color="auto"/>
                  </w:divBdr>
                </w:div>
                <w:div w:id="1810590627">
                  <w:marLeft w:val="0"/>
                  <w:marRight w:val="0"/>
                  <w:marTop w:val="0"/>
                  <w:marBottom w:val="0"/>
                  <w:divBdr>
                    <w:top w:val="none" w:sz="0" w:space="0" w:color="auto"/>
                    <w:left w:val="none" w:sz="0" w:space="0" w:color="auto"/>
                    <w:bottom w:val="none" w:sz="0" w:space="0" w:color="auto"/>
                    <w:right w:val="none" w:sz="0" w:space="0" w:color="auto"/>
                  </w:divBdr>
                </w:div>
                <w:div w:id="2142333680">
                  <w:marLeft w:val="0"/>
                  <w:marRight w:val="0"/>
                  <w:marTop w:val="0"/>
                  <w:marBottom w:val="0"/>
                  <w:divBdr>
                    <w:top w:val="none" w:sz="0" w:space="0" w:color="auto"/>
                    <w:left w:val="none" w:sz="0" w:space="0" w:color="auto"/>
                    <w:bottom w:val="none" w:sz="0" w:space="0" w:color="auto"/>
                    <w:right w:val="none" w:sz="0" w:space="0" w:color="auto"/>
                  </w:divBdr>
                </w:div>
                <w:div w:id="808283847">
                  <w:marLeft w:val="0"/>
                  <w:marRight w:val="0"/>
                  <w:marTop w:val="0"/>
                  <w:marBottom w:val="0"/>
                  <w:divBdr>
                    <w:top w:val="none" w:sz="0" w:space="0" w:color="auto"/>
                    <w:left w:val="none" w:sz="0" w:space="0" w:color="auto"/>
                    <w:bottom w:val="none" w:sz="0" w:space="0" w:color="auto"/>
                    <w:right w:val="none" w:sz="0" w:space="0" w:color="auto"/>
                  </w:divBdr>
                </w:div>
                <w:div w:id="1739325708">
                  <w:marLeft w:val="0"/>
                  <w:marRight w:val="0"/>
                  <w:marTop w:val="0"/>
                  <w:marBottom w:val="0"/>
                  <w:divBdr>
                    <w:top w:val="none" w:sz="0" w:space="0" w:color="auto"/>
                    <w:left w:val="none" w:sz="0" w:space="0" w:color="auto"/>
                    <w:bottom w:val="none" w:sz="0" w:space="0" w:color="auto"/>
                    <w:right w:val="none" w:sz="0" w:space="0" w:color="auto"/>
                  </w:divBdr>
                </w:div>
                <w:div w:id="808665471">
                  <w:marLeft w:val="0"/>
                  <w:marRight w:val="0"/>
                  <w:marTop w:val="0"/>
                  <w:marBottom w:val="0"/>
                  <w:divBdr>
                    <w:top w:val="none" w:sz="0" w:space="0" w:color="auto"/>
                    <w:left w:val="none" w:sz="0" w:space="0" w:color="auto"/>
                    <w:bottom w:val="none" w:sz="0" w:space="0" w:color="auto"/>
                    <w:right w:val="none" w:sz="0" w:space="0" w:color="auto"/>
                  </w:divBdr>
                </w:div>
                <w:div w:id="1225800278">
                  <w:marLeft w:val="0"/>
                  <w:marRight w:val="0"/>
                  <w:marTop w:val="0"/>
                  <w:marBottom w:val="0"/>
                  <w:divBdr>
                    <w:top w:val="none" w:sz="0" w:space="0" w:color="auto"/>
                    <w:left w:val="none" w:sz="0" w:space="0" w:color="auto"/>
                    <w:bottom w:val="none" w:sz="0" w:space="0" w:color="auto"/>
                    <w:right w:val="none" w:sz="0" w:space="0" w:color="auto"/>
                  </w:divBdr>
                </w:div>
                <w:div w:id="259223410">
                  <w:marLeft w:val="0"/>
                  <w:marRight w:val="0"/>
                  <w:marTop w:val="0"/>
                  <w:marBottom w:val="0"/>
                  <w:divBdr>
                    <w:top w:val="none" w:sz="0" w:space="0" w:color="auto"/>
                    <w:left w:val="none" w:sz="0" w:space="0" w:color="auto"/>
                    <w:bottom w:val="none" w:sz="0" w:space="0" w:color="auto"/>
                    <w:right w:val="none" w:sz="0" w:space="0" w:color="auto"/>
                  </w:divBdr>
                </w:div>
                <w:div w:id="370499060">
                  <w:marLeft w:val="0"/>
                  <w:marRight w:val="0"/>
                  <w:marTop w:val="0"/>
                  <w:marBottom w:val="0"/>
                  <w:divBdr>
                    <w:top w:val="none" w:sz="0" w:space="0" w:color="auto"/>
                    <w:left w:val="none" w:sz="0" w:space="0" w:color="auto"/>
                    <w:bottom w:val="none" w:sz="0" w:space="0" w:color="auto"/>
                    <w:right w:val="none" w:sz="0" w:space="0" w:color="auto"/>
                  </w:divBdr>
                </w:div>
                <w:div w:id="204409660">
                  <w:marLeft w:val="0"/>
                  <w:marRight w:val="0"/>
                  <w:marTop w:val="0"/>
                  <w:marBottom w:val="0"/>
                  <w:divBdr>
                    <w:top w:val="none" w:sz="0" w:space="0" w:color="auto"/>
                    <w:left w:val="none" w:sz="0" w:space="0" w:color="auto"/>
                    <w:bottom w:val="none" w:sz="0" w:space="0" w:color="auto"/>
                    <w:right w:val="none" w:sz="0" w:space="0" w:color="auto"/>
                  </w:divBdr>
                </w:div>
                <w:div w:id="201988140">
                  <w:marLeft w:val="0"/>
                  <w:marRight w:val="0"/>
                  <w:marTop w:val="0"/>
                  <w:marBottom w:val="0"/>
                  <w:divBdr>
                    <w:top w:val="none" w:sz="0" w:space="0" w:color="auto"/>
                    <w:left w:val="none" w:sz="0" w:space="0" w:color="auto"/>
                    <w:bottom w:val="none" w:sz="0" w:space="0" w:color="auto"/>
                    <w:right w:val="none" w:sz="0" w:space="0" w:color="auto"/>
                  </w:divBdr>
                </w:div>
                <w:div w:id="1901869368">
                  <w:marLeft w:val="0"/>
                  <w:marRight w:val="0"/>
                  <w:marTop w:val="0"/>
                  <w:marBottom w:val="0"/>
                  <w:divBdr>
                    <w:top w:val="none" w:sz="0" w:space="0" w:color="auto"/>
                    <w:left w:val="none" w:sz="0" w:space="0" w:color="auto"/>
                    <w:bottom w:val="none" w:sz="0" w:space="0" w:color="auto"/>
                    <w:right w:val="none" w:sz="0" w:space="0" w:color="auto"/>
                  </w:divBdr>
                </w:div>
                <w:div w:id="958493614">
                  <w:marLeft w:val="0"/>
                  <w:marRight w:val="0"/>
                  <w:marTop w:val="0"/>
                  <w:marBottom w:val="0"/>
                  <w:divBdr>
                    <w:top w:val="none" w:sz="0" w:space="0" w:color="auto"/>
                    <w:left w:val="none" w:sz="0" w:space="0" w:color="auto"/>
                    <w:bottom w:val="none" w:sz="0" w:space="0" w:color="auto"/>
                    <w:right w:val="none" w:sz="0" w:space="0" w:color="auto"/>
                  </w:divBdr>
                </w:div>
                <w:div w:id="2110854513">
                  <w:marLeft w:val="0"/>
                  <w:marRight w:val="0"/>
                  <w:marTop w:val="0"/>
                  <w:marBottom w:val="0"/>
                  <w:divBdr>
                    <w:top w:val="none" w:sz="0" w:space="0" w:color="auto"/>
                    <w:left w:val="none" w:sz="0" w:space="0" w:color="auto"/>
                    <w:bottom w:val="none" w:sz="0" w:space="0" w:color="auto"/>
                    <w:right w:val="none" w:sz="0" w:space="0" w:color="auto"/>
                  </w:divBdr>
                </w:div>
                <w:div w:id="290747078">
                  <w:marLeft w:val="0"/>
                  <w:marRight w:val="0"/>
                  <w:marTop w:val="0"/>
                  <w:marBottom w:val="0"/>
                  <w:divBdr>
                    <w:top w:val="none" w:sz="0" w:space="0" w:color="auto"/>
                    <w:left w:val="none" w:sz="0" w:space="0" w:color="auto"/>
                    <w:bottom w:val="none" w:sz="0" w:space="0" w:color="auto"/>
                    <w:right w:val="none" w:sz="0" w:space="0" w:color="auto"/>
                  </w:divBdr>
                </w:div>
                <w:div w:id="1028213757">
                  <w:marLeft w:val="0"/>
                  <w:marRight w:val="0"/>
                  <w:marTop w:val="0"/>
                  <w:marBottom w:val="0"/>
                  <w:divBdr>
                    <w:top w:val="none" w:sz="0" w:space="0" w:color="auto"/>
                    <w:left w:val="none" w:sz="0" w:space="0" w:color="auto"/>
                    <w:bottom w:val="none" w:sz="0" w:space="0" w:color="auto"/>
                    <w:right w:val="none" w:sz="0" w:space="0" w:color="auto"/>
                  </w:divBdr>
                </w:div>
                <w:div w:id="1091468624">
                  <w:marLeft w:val="0"/>
                  <w:marRight w:val="0"/>
                  <w:marTop w:val="0"/>
                  <w:marBottom w:val="0"/>
                  <w:divBdr>
                    <w:top w:val="none" w:sz="0" w:space="0" w:color="auto"/>
                    <w:left w:val="none" w:sz="0" w:space="0" w:color="auto"/>
                    <w:bottom w:val="none" w:sz="0" w:space="0" w:color="auto"/>
                    <w:right w:val="none" w:sz="0" w:space="0" w:color="auto"/>
                  </w:divBdr>
                </w:div>
                <w:div w:id="109324183">
                  <w:marLeft w:val="0"/>
                  <w:marRight w:val="0"/>
                  <w:marTop w:val="0"/>
                  <w:marBottom w:val="0"/>
                  <w:divBdr>
                    <w:top w:val="none" w:sz="0" w:space="0" w:color="auto"/>
                    <w:left w:val="none" w:sz="0" w:space="0" w:color="auto"/>
                    <w:bottom w:val="none" w:sz="0" w:space="0" w:color="auto"/>
                    <w:right w:val="none" w:sz="0" w:space="0" w:color="auto"/>
                  </w:divBdr>
                </w:div>
                <w:div w:id="1514537756">
                  <w:marLeft w:val="0"/>
                  <w:marRight w:val="0"/>
                  <w:marTop w:val="0"/>
                  <w:marBottom w:val="0"/>
                  <w:divBdr>
                    <w:top w:val="none" w:sz="0" w:space="0" w:color="auto"/>
                    <w:left w:val="none" w:sz="0" w:space="0" w:color="auto"/>
                    <w:bottom w:val="none" w:sz="0" w:space="0" w:color="auto"/>
                    <w:right w:val="none" w:sz="0" w:space="0" w:color="auto"/>
                  </w:divBdr>
                </w:div>
                <w:div w:id="1397555348">
                  <w:marLeft w:val="0"/>
                  <w:marRight w:val="0"/>
                  <w:marTop w:val="0"/>
                  <w:marBottom w:val="0"/>
                  <w:divBdr>
                    <w:top w:val="none" w:sz="0" w:space="0" w:color="auto"/>
                    <w:left w:val="none" w:sz="0" w:space="0" w:color="auto"/>
                    <w:bottom w:val="none" w:sz="0" w:space="0" w:color="auto"/>
                    <w:right w:val="none" w:sz="0" w:space="0" w:color="auto"/>
                  </w:divBdr>
                </w:div>
                <w:div w:id="986787973">
                  <w:marLeft w:val="0"/>
                  <w:marRight w:val="0"/>
                  <w:marTop w:val="0"/>
                  <w:marBottom w:val="0"/>
                  <w:divBdr>
                    <w:top w:val="none" w:sz="0" w:space="0" w:color="auto"/>
                    <w:left w:val="none" w:sz="0" w:space="0" w:color="auto"/>
                    <w:bottom w:val="none" w:sz="0" w:space="0" w:color="auto"/>
                    <w:right w:val="none" w:sz="0" w:space="0" w:color="auto"/>
                  </w:divBdr>
                </w:div>
                <w:div w:id="2101245753">
                  <w:marLeft w:val="0"/>
                  <w:marRight w:val="0"/>
                  <w:marTop w:val="0"/>
                  <w:marBottom w:val="0"/>
                  <w:divBdr>
                    <w:top w:val="none" w:sz="0" w:space="0" w:color="auto"/>
                    <w:left w:val="none" w:sz="0" w:space="0" w:color="auto"/>
                    <w:bottom w:val="none" w:sz="0" w:space="0" w:color="auto"/>
                    <w:right w:val="none" w:sz="0" w:space="0" w:color="auto"/>
                  </w:divBdr>
                </w:div>
                <w:div w:id="1605072378">
                  <w:marLeft w:val="0"/>
                  <w:marRight w:val="0"/>
                  <w:marTop w:val="0"/>
                  <w:marBottom w:val="0"/>
                  <w:divBdr>
                    <w:top w:val="none" w:sz="0" w:space="0" w:color="auto"/>
                    <w:left w:val="none" w:sz="0" w:space="0" w:color="auto"/>
                    <w:bottom w:val="none" w:sz="0" w:space="0" w:color="auto"/>
                    <w:right w:val="none" w:sz="0" w:space="0" w:color="auto"/>
                  </w:divBdr>
                </w:div>
              </w:divsChild>
            </w:div>
            <w:div w:id="752122299">
              <w:marLeft w:val="0"/>
              <w:marRight w:val="0"/>
              <w:marTop w:val="0"/>
              <w:marBottom w:val="0"/>
              <w:divBdr>
                <w:top w:val="none" w:sz="0" w:space="0" w:color="auto"/>
                <w:left w:val="none" w:sz="0" w:space="0" w:color="auto"/>
                <w:bottom w:val="none" w:sz="0" w:space="0" w:color="auto"/>
                <w:right w:val="none" w:sz="0" w:space="0" w:color="auto"/>
              </w:divBdr>
              <w:divsChild>
                <w:div w:id="1930457071">
                  <w:marLeft w:val="0"/>
                  <w:marRight w:val="0"/>
                  <w:marTop w:val="0"/>
                  <w:marBottom w:val="0"/>
                  <w:divBdr>
                    <w:top w:val="none" w:sz="0" w:space="0" w:color="auto"/>
                    <w:left w:val="none" w:sz="0" w:space="0" w:color="auto"/>
                    <w:bottom w:val="none" w:sz="0" w:space="0" w:color="auto"/>
                    <w:right w:val="none" w:sz="0" w:space="0" w:color="auto"/>
                  </w:divBdr>
                </w:div>
                <w:div w:id="1010252794">
                  <w:marLeft w:val="0"/>
                  <w:marRight w:val="0"/>
                  <w:marTop w:val="0"/>
                  <w:marBottom w:val="0"/>
                  <w:divBdr>
                    <w:top w:val="none" w:sz="0" w:space="0" w:color="auto"/>
                    <w:left w:val="none" w:sz="0" w:space="0" w:color="auto"/>
                    <w:bottom w:val="none" w:sz="0" w:space="0" w:color="auto"/>
                    <w:right w:val="none" w:sz="0" w:space="0" w:color="auto"/>
                  </w:divBdr>
                </w:div>
                <w:div w:id="4095565">
                  <w:marLeft w:val="0"/>
                  <w:marRight w:val="0"/>
                  <w:marTop w:val="0"/>
                  <w:marBottom w:val="0"/>
                  <w:divBdr>
                    <w:top w:val="none" w:sz="0" w:space="0" w:color="auto"/>
                    <w:left w:val="none" w:sz="0" w:space="0" w:color="auto"/>
                    <w:bottom w:val="none" w:sz="0" w:space="0" w:color="auto"/>
                    <w:right w:val="none" w:sz="0" w:space="0" w:color="auto"/>
                  </w:divBdr>
                </w:div>
                <w:div w:id="2124108357">
                  <w:marLeft w:val="0"/>
                  <w:marRight w:val="0"/>
                  <w:marTop w:val="0"/>
                  <w:marBottom w:val="0"/>
                  <w:divBdr>
                    <w:top w:val="none" w:sz="0" w:space="0" w:color="auto"/>
                    <w:left w:val="none" w:sz="0" w:space="0" w:color="auto"/>
                    <w:bottom w:val="none" w:sz="0" w:space="0" w:color="auto"/>
                    <w:right w:val="none" w:sz="0" w:space="0" w:color="auto"/>
                  </w:divBdr>
                </w:div>
                <w:div w:id="789204901">
                  <w:marLeft w:val="0"/>
                  <w:marRight w:val="0"/>
                  <w:marTop w:val="0"/>
                  <w:marBottom w:val="0"/>
                  <w:divBdr>
                    <w:top w:val="none" w:sz="0" w:space="0" w:color="auto"/>
                    <w:left w:val="none" w:sz="0" w:space="0" w:color="auto"/>
                    <w:bottom w:val="none" w:sz="0" w:space="0" w:color="auto"/>
                    <w:right w:val="none" w:sz="0" w:space="0" w:color="auto"/>
                  </w:divBdr>
                </w:div>
                <w:div w:id="273903788">
                  <w:marLeft w:val="0"/>
                  <w:marRight w:val="0"/>
                  <w:marTop w:val="0"/>
                  <w:marBottom w:val="0"/>
                  <w:divBdr>
                    <w:top w:val="none" w:sz="0" w:space="0" w:color="auto"/>
                    <w:left w:val="none" w:sz="0" w:space="0" w:color="auto"/>
                    <w:bottom w:val="none" w:sz="0" w:space="0" w:color="auto"/>
                    <w:right w:val="none" w:sz="0" w:space="0" w:color="auto"/>
                  </w:divBdr>
                </w:div>
                <w:div w:id="518739892">
                  <w:marLeft w:val="0"/>
                  <w:marRight w:val="0"/>
                  <w:marTop w:val="0"/>
                  <w:marBottom w:val="0"/>
                  <w:divBdr>
                    <w:top w:val="none" w:sz="0" w:space="0" w:color="auto"/>
                    <w:left w:val="none" w:sz="0" w:space="0" w:color="auto"/>
                    <w:bottom w:val="none" w:sz="0" w:space="0" w:color="auto"/>
                    <w:right w:val="none" w:sz="0" w:space="0" w:color="auto"/>
                  </w:divBdr>
                </w:div>
                <w:div w:id="761099406">
                  <w:marLeft w:val="0"/>
                  <w:marRight w:val="0"/>
                  <w:marTop w:val="0"/>
                  <w:marBottom w:val="0"/>
                  <w:divBdr>
                    <w:top w:val="none" w:sz="0" w:space="0" w:color="auto"/>
                    <w:left w:val="none" w:sz="0" w:space="0" w:color="auto"/>
                    <w:bottom w:val="none" w:sz="0" w:space="0" w:color="auto"/>
                    <w:right w:val="none" w:sz="0" w:space="0" w:color="auto"/>
                  </w:divBdr>
                </w:div>
                <w:div w:id="249849027">
                  <w:marLeft w:val="0"/>
                  <w:marRight w:val="0"/>
                  <w:marTop w:val="0"/>
                  <w:marBottom w:val="0"/>
                  <w:divBdr>
                    <w:top w:val="none" w:sz="0" w:space="0" w:color="auto"/>
                    <w:left w:val="none" w:sz="0" w:space="0" w:color="auto"/>
                    <w:bottom w:val="none" w:sz="0" w:space="0" w:color="auto"/>
                    <w:right w:val="none" w:sz="0" w:space="0" w:color="auto"/>
                  </w:divBdr>
                </w:div>
                <w:div w:id="707949073">
                  <w:marLeft w:val="0"/>
                  <w:marRight w:val="0"/>
                  <w:marTop w:val="0"/>
                  <w:marBottom w:val="0"/>
                  <w:divBdr>
                    <w:top w:val="none" w:sz="0" w:space="0" w:color="auto"/>
                    <w:left w:val="none" w:sz="0" w:space="0" w:color="auto"/>
                    <w:bottom w:val="none" w:sz="0" w:space="0" w:color="auto"/>
                    <w:right w:val="none" w:sz="0" w:space="0" w:color="auto"/>
                  </w:divBdr>
                </w:div>
                <w:div w:id="850487667">
                  <w:marLeft w:val="0"/>
                  <w:marRight w:val="0"/>
                  <w:marTop w:val="0"/>
                  <w:marBottom w:val="0"/>
                  <w:divBdr>
                    <w:top w:val="none" w:sz="0" w:space="0" w:color="auto"/>
                    <w:left w:val="none" w:sz="0" w:space="0" w:color="auto"/>
                    <w:bottom w:val="none" w:sz="0" w:space="0" w:color="auto"/>
                    <w:right w:val="none" w:sz="0" w:space="0" w:color="auto"/>
                  </w:divBdr>
                </w:div>
                <w:div w:id="2097938663">
                  <w:marLeft w:val="0"/>
                  <w:marRight w:val="0"/>
                  <w:marTop w:val="0"/>
                  <w:marBottom w:val="0"/>
                  <w:divBdr>
                    <w:top w:val="none" w:sz="0" w:space="0" w:color="auto"/>
                    <w:left w:val="none" w:sz="0" w:space="0" w:color="auto"/>
                    <w:bottom w:val="none" w:sz="0" w:space="0" w:color="auto"/>
                    <w:right w:val="none" w:sz="0" w:space="0" w:color="auto"/>
                  </w:divBdr>
                </w:div>
                <w:div w:id="341593856">
                  <w:marLeft w:val="0"/>
                  <w:marRight w:val="0"/>
                  <w:marTop w:val="0"/>
                  <w:marBottom w:val="0"/>
                  <w:divBdr>
                    <w:top w:val="none" w:sz="0" w:space="0" w:color="auto"/>
                    <w:left w:val="none" w:sz="0" w:space="0" w:color="auto"/>
                    <w:bottom w:val="none" w:sz="0" w:space="0" w:color="auto"/>
                    <w:right w:val="none" w:sz="0" w:space="0" w:color="auto"/>
                  </w:divBdr>
                </w:div>
                <w:div w:id="1089083259">
                  <w:marLeft w:val="0"/>
                  <w:marRight w:val="0"/>
                  <w:marTop w:val="0"/>
                  <w:marBottom w:val="0"/>
                  <w:divBdr>
                    <w:top w:val="none" w:sz="0" w:space="0" w:color="auto"/>
                    <w:left w:val="none" w:sz="0" w:space="0" w:color="auto"/>
                    <w:bottom w:val="none" w:sz="0" w:space="0" w:color="auto"/>
                    <w:right w:val="none" w:sz="0" w:space="0" w:color="auto"/>
                  </w:divBdr>
                </w:div>
                <w:div w:id="1686246365">
                  <w:marLeft w:val="0"/>
                  <w:marRight w:val="0"/>
                  <w:marTop w:val="0"/>
                  <w:marBottom w:val="0"/>
                  <w:divBdr>
                    <w:top w:val="none" w:sz="0" w:space="0" w:color="auto"/>
                    <w:left w:val="none" w:sz="0" w:space="0" w:color="auto"/>
                    <w:bottom w:val="none" w:sz="0" w:space="0" w:color="auto"/>
                    <w:right w:val="none" w:sz="0" w:space="0" w:color="auto"/>
                  </w:divBdr>
                </w:div>
                <w:div w:id="284851706">
                  <w:marLeft w:val="0"/>
                  <w:marRight w:val="0"/>
                  <w:marTop w:val="0"/>
                  <w:marBottom w:val="0"/>
                  <w:divBdr>
                    <w:top w:val="none" w:sz="0" w:space="0" w:color="auto"/>
                    <w:left w:val="none" w:sz="0" w:space="0" w:color="auto"/>
                    <w:bottom w:val="none" w:sz="0" w:space="0" w:color="auto"/>
                    <w:right w:val="none" w:sz="0" w:space="0" w:color="auto"/>
                  </w:divBdr>
                </w:div>
                <w:div w:id="211232619">
                  <w:marLeft w:val="0"/>
                  <w:marRight w:val="0"/>
                  <w:marTop w:val="0"/>
                  <w:marBottom w:val="0"/>
                  <w:divBdr>
                    <w:top w:val="none" w:sz="0" w:space="0" w:color="auto"/>
                    <w:left w:val="none" w:sz="0" w:space="0" w:color="auto"/>
                    <w:bottom w:val="none" w:sz="0" w:space="0" w:color="auto"/>
                    <w:right w:val="none" w:sz="0" w:space="0" w:color="auto"/>
                  </w:divBdr>
                </w:div>
                <w:div w:id="1356542037">
                  <w:marLeft w:val="0"/>
                  <w:marRight w:val="0"/>
                  <w:marTop w:val="0"/>
                  <w:marBottom w:val="0"/>
                  <w:divBdr>
                    <w:top w:val="none" w:sz="0" w:space="0" w:color="auto"/>
                    <w:left w:val="none" w:sz="0" w:space="0" w:color="auto"/>
                    <w:bottom w:val="none" w:sz="0" w:space="0" w:color="auto"/>
                    <w:right w:val="none" w:sz="0" w:space="0" w:color="auto"/>
                  </w:divBdr>
                </w:div>
                <w:div w:id="1395422465">
                  <w:marLeft w:val="0"/>
                  <w:marRight w:val="0"/>
                  <w:marTop w:val="0"/>
                  <w:marBottom w:val="0"/>
                  <w:divBdr>
                    <w:top w:val="none" w:sz="0" w:space="0" w:color="auto"/>
                    <w:left w:val="none" w:sz="0" w:space="0" w:color="auto"/>
                    <w:bottom w:val="none" w:sz="0" w:space="0" w:color="auto"/>
                    <w:right w:val="none" w:sz="0" w:space="0" w:color="auto"/>
                  </w:divBdr>
                </w:div>
                <w:div w:id="1184980812">
                  <w:marLeft w:val="0"/>
                  <w:marRight w:val="0"/>
                  <w:marTop w:val="0"/>
                  <w:marBottom w:val="0"/>
                  <w:divBdr>
                    <w:top w:val="none" w:sz="0" w:space="0" w:color="auto"/>
                    <w:left w:val="none" w:sz="0" w:space="0" w:color="auto"/>
                    <w:bottom w:val="none" w:sz="0" w:space="0" w:color="auto"/>
                    <w:right w:val="none" w:sz="0" w:space="0" w:color="auto"/>
                  </w:divBdr>
                </w:div>
                <w:div w:id="491340662">
                  <w:marLeft w:val="0"/>
                  <w:marRight w:val="0"/>
                  <w:marTop w:val="0"/>
                  <w:marBottom w:val="0"/>
                  <w:divBdr>
                    <w:top w:val="none" w:sz="0" w:space="0" w:color="auto"/>
                    <w:left w:val="none" w:sz="0" w:space="0" w:color="auto"/>
                    <w:bottom w:val="none" w:sz="0" w:space="0" w:color="auto"/>
                    <w:right w:val="none" w:sz="0" w:space="0" w:color="auto"/>
                  </w:divBdr>
                </w:div>
                <w:div w:id="481044639">
                  <w:marLeft w:val="0"/>
                  <w:marRight w:val="0"/>
                  <w:marTop w:val="0"/>
                  <w:marBottom w:val="0"/>
                  <w:divBdr>
                    <w:top w:val="none" w:sz="0" w:space="0" w:color="auto"/>
                    <w:left w:val="none" w:sz="0" w:space="0" w:color="auto"/>
                    <w:bottom w:val="none" w:sz="0" w:space="0" w:color="auto"/>
                    <w:right w:val="none" w:sz="0" w:space="0" w:color="auto"/>
                  </w:divBdr>
                </w:div>
                <w:div w:id="1945765498">
                  <w:marLeft w:val="0"/>
                  <w:marRight w:val="0"/>
                  <w:marTop w:val="0"/>
                  <w:marBottom w:val="0"/>
                  <w:divBdr>
                    <w:top w:val="none" w:sz="0" w:space="0" w:color="auto"/>
                    <w:left w:val="none" w:sz="0" w:space="0" w:color="auto"/>
                    <w:bottom w:val="none" w:sz="0" w:space="0" w:color="auto"/>
                    <w:right w:val="none" w:sz="0" w:space="0" w:color="auto"/>
                  </w:divBdr>
                </w:div>
                <w:div w:id="136144510">
                  <w:marLeft w:val="0"/>
                  <w:marRight w:val="0"/>
                  <w:marTop w:val="0"/>
                  <w:marBottom w:val="0"/>
                  <w:divBdr>
                    <w:top w:val="none" w:sz="0" w:space="0" w:color="auto"/>
                    <w:left w:val="none" w:sz="0" w:space="0" w:color="auto"/>
                    <w:bottom w:val="none" w:sz="0" w:space="0" w:color="auto"/>
                    <w:right w:val="none" w:sz="0" w:space="0" w:color="auto"/>
                  </w:divBdr>
                </w:div>
                <w:div w:id="491146931">
                  <w:marLeft w:val="0"/>
                  <w:marRight w:val="0"/>
                  <w:marTop w:val="0"/>
                  <w:marBottom w:val="0"/>
                  <w:divBdr>
                    <w:top w:val="none" w:sz="0" w:space="0" w:color="auto"/>
                    <w:left w:val="none" w:sz="0" w:space="0" w:color="auto"/>
                    <w:bottom w:val="none" w:sz="0" w:space="0" w:color="auto"/>
                    <w:right w:val="none" w:sz="0" w:space="0" w:color="auto"/>
                  </w:divBdr>
                </w:div>
                <w:div w:id="1272473883">
                  <w:marLeft w:val="0"/>
                  <w:marRight w:val="0"/>
                  <w:marTop w:val="0"/>
                  <w:marBottom w:val="0"/>
                  <w:divBdr>
                    <w:top w:val="none" w:sz="0" w:space="0" w:color="auto"/>
                    <w:left w:val="none" w:sz="0" w:space="0" w:color="auto"/>
                    <w:bottom w:val="none" w:sz="0" w:space="0" w:color="auto"/>
                    <w:right w:val="none" w:sz="0" w:space="0" w:color="auto"/>
                  </w:divBdr>
                </w:div>
                <w:div w:id="1528980431">
                  <w:marLeft w:val="0"/>
                  <w:marRight w:val="0"/>
                  <w:marTop w:val="0"/>
                  <w:marBottom w:val="0"/>
                  <w:divBdr>
                    <w:top w:val="none" w:sz="0" w:space="0" w:color="auto"/>
                    <w:left w:val="none" w:sz="0" w:space="0" w:color="auto"/>
                    <w:bottom w:val="none" w:sz="0" w:space="0" w:color="auto"/>
                    <w:right w:val="none" w:sz="0" w:space="0" w:color="auto"/>
                  </w:divBdr>
                </w:div>
                <w:div w:id="691342553">
                  <w:marLeft w:val="0"/>
                  <w:marRight w:val="0"/>
                  <w:marTop w:val="0"/>
                  <w:marBottom w:val="0"/>
                  <w:divBdr>
                    <w:top w:val="none" w:sz="0" w:space="0" w:color="auto"/>
                    <w:left w:val="none" w:sz="0" w:space="0" w:color="auto"/>
                    <w:bottom w:val="none" w:sz="0" w:space="0" w:color="auto"/>
                    <w:right w:val="none" w:sz="0" w:space="0" w:color="auto"/>
                  </w:divBdr>
                </w:div>
                <w:div w:id="1900243681">
                  <w:marLeft w:val="0"/>
                  <w:marRight w:val="0"/>
                  <w:marTop w:val="0"/>
                  <w:marBottom w:val="0"/>
                  <w:divBdr>
                    <w:top w:val="none" w:sz="0" w:space="0" w:color="auto"/>
                    <w:left w:val="none" w:sz="0" w:space="0" w:color="auto"/>
                    <w:bottom w:val="none" w:sz="0" w:space="0" w:color="auto"/>
                    <w:right w:val="none" w:sz="0" w:space="0" w:color="auto"/>
                  </w:divBdr>
                </w:div>
                <w:div w:id="1778135128">
                  <w:marLeft w:val="0"/>
                  <w:marRight w:val="0"/>
                  <w:marTop w:val="0"/>
                  <w:marBottom w:val="0"/>
                  <w:divBdr>
                    <w:top w:val="none" w:sz="0" w:space="0" w:color="auto"/>
                    <w:left w:val="none" w:sz="0" w:space="0" w:color="auto"/>
                    <w:bottom w:val="none" w:sz="0" w:space="0" w:color="auto"/>
                    <w:right w:val="none" w:sz="0" w:space="0" w:color="auto"/>
                  </w:divBdr>
                </w:div>
                <w:div w:id="1215003454">
                  <w:marLeft w:val="0"/>
                  <w:marRight w:val="0"/>
                  <w:marTop w:val="0"/>
                  <w:marBottom w:val="0"/>
                  <w:divBdr>
                    <w:top w:val="none" w:sz="0" w:space="0" w:color="auto"/>
                    <w:left w:val="none" w:sz="0" w:space="0" w:color="auto"/>
                    <w:bottom w:val="none" w:sz="0" w:space="0" w:color="auto"/>
                    <w:right w:val="none" w:sz="0" w:space="0" w:color="auto"/>
                  </w:divBdr>
                </w:div>
                <w:div w:id="631516801">
                  <w:marLeft w:val="0"/>
                  <w:marRight w:val="0"/>
                  <w:marTop w:val="0"/>
                  <w:marBottom w:val="0"/>
                  <w:divBdr>
                    <w:top w:val="none" w:sz="0" w:space="0" w:color="auto"/>
                    <w:left w:val="none" w:sz="0" w:space="0" w:color="auto"/>
                    <w:bottom w:val="none" w:sz="0" w:space="0" w:color="auto"/>
                    <w:right w:val="none" w:sz="0" w:space="0" w:color="auto"/>
                  </w:divBdr>
                </w:div>
                <w:div w:id="600726465">
                  <w:marLeft w:val="0"/>
                  <w:marRight w:val="0"/>
                  <w:marTop w:val="0"/>
                  <w:marBottom w:val="0"/>
                  <w:divBdr>
                    <w:top w:val="none" w:sz="0" w:space="0" w:color="auto"/>
                    <w:left w:val="none" w:sz="0" w:space="0" w:color="auto"/>
                    <w:bottom w:val="none" w:sz="0" w:space="0" w:color="auto"/>
                    <w:right w:val="none" w:sz="0" w:space="0" w:color="auto"/>
                  </w:divBdr>
                </w:div>
                <w:div w:id="594942839">
                  <w:marLeft w:val="0"/>
                  <w:marRight w:val="0"/>
                  <w:marTop w:val="0"/>
                  <w:marBottom w:val="0"/>
                  <w:divBdr>
                    <w:top w:val="none" w:sz="0" w:space="0" w:color="auto"/>
                    <w:left w:val="none" w:sz="0" w:space="0" w:color="auto"/>
                    <w:bottom w:val="none" w:sz="0" w:space="0" w:color="auto"/>
                    <w:right w:val="none" w:sz="0" w:space="0" w:color="auto"/>
                  </w:divBdr>
                </w:div>
                <w:div w:id="743381000">
                  <w:marLeft w:val="0"/>
                  <w:marRight w:val="0"/>
                  <w:marTop w:val="0"/>
                  <w:marBottom w:val="0"/>
                  <w:divBdr>
                    <w:top w:val="none" w:sz="0" w:space="0" w:color="auto"/>
                    <w:left w:val="none" w:sz="0" w:space="0" w:color="auto"/>
                    <w:bottom w:val="none" w:sz="0" w:space="0" w:color="auto"/>
                    <w:right w:val="none" w:sz="0" w:space="0" w:color="auto"/>
                  </w:divBdr>
                </w:div>
                <w:div w:id="96606547">
                  <w:marLeft w:val="0"/>
                  <w:marRight w:val="0"/>
                  <w:marTop w:val="0"/>
                  <w:marBottom w:val="0"/>
                  <w:divBdr>
                    <w:top w:val="none" w:sz="0" w:space="0" w:color="auto"/>
                    <w:left w:val="none" w:sz="0" w:space="0" w:color="auto"/>
                    <w:bottom w:val="none" w:sz="0" w:space="0" w:color="auto"/>
                    <w:right w:val="none" w:sz="0" w:space="0" w:color="auto"/>
                  </w:divBdr>
                </w:div>
                <w:div w:id="94982611">
                  <w:marLeft w:val="0"/>
                  <w:marRight w:val="0"/>
                  <w:marTop w:val="0"/>
                  <w:marBottom w:val="0"/>
                  <w:divBdr>
                    <w:top w:val="none" w:sz="0" w:space="0" w:color="auto"/>
                    <w:left w:val="none" w:sz="0" w:space="0" w:color="auto"/>
                    <w:bottom w:val="none" w:sz="0" w:space="0" w:color="auto"/>
                    <w:right w:val="none" w:sz="0" w:space="0" w:color="auto"/>
                  </w:divBdr>
                </w:div>
                <w:div w:id="1002700941">
                  <w:marLeft w:val="0"/>
                  <w:marRight w:val="0"/>
                  <w:marTop w:val="0"/>
                  <w:marBottom w:val="0"/>
                  <w:divBdr>
                    <w:top w:val="none" w:sz="0" w:space="0" w:color="auto"/>
                    <w:left w:val="none" w:sz="0" w:space="0" w:color="auto"/>
                    <w:bottom w:val="none" w:sz="0" w:space="0" w:color="auto"/>
                    <w:right w:val="none" w:sz="0" w:space="0" w:color="auto"/>
                  </w:divBdr>
                </w:div>
                <w:div w:id="607733638">
                  <w:marLeft w:val="0"/>
                  <w:marRight w:val="0"/>
                  <w:marTop w:val="0"/>
                  <w:marBottom w:val="0"/>
                  <w:divBdr>
                    <w:top w:val="none" w:sz="0" w:space="0" w:color="auto"/>
                    <w:left w:val="none" w:sz="0" w:space="0" w:color="auto"/>
                    <w:bottom w:val="none" w:sz="0" w:space="0" w:color="auto"/>
                    <w:right w:val="none" w:sz="0" w:space="0" w:color="auto"/>
                  </w:divBdr>
                </w:div>
                <w:div w:id="2105147695">
                  <w:marLeft w:val="0"/>
                  <w:marRight w:val="0"/>
                  <w:marTop w:val="0"/>
                  <w:marBottom w:val="0"/>
                  <w:divBdr>
                    <w:top w:val="none" w:sz="0" w:space="0" w:color="auto"/>
                    <w:left w:val="none" w:sz="0" w:space="0" w:color="auto"/>
                    <w:bottom w:val="none" w:sz="0" w:space="0" w:color="auto"/>
                    <w:right w:val="none" w:sz="0" w:space="0" w:color="auto"/>
                  </w:divBdr>
                </w:div>
                <w:div w:id="1588153089">
                  <w:marLeft w:val="0"/>
                  <w:marRight w:val="0"/>
                  <w:marTop w:val="0"/>
                  <w:marBottom w:val="0"/>
                  <w:divBdr>
                    <w:top w:val="none" w:sz="0" w:space="0" w:color="auto"/>
                    <w:left w:val="none" w:sz="0" w:space="0" w:color="auto"/>
                    <w:bottom w:val="none" w:sz="0" w:space="0" w:color="auto"/>
                    <w:right w:val="none" w:sz="0" w:space="0" w:color="auto"/>
                  </w:divBdr>
                </w:div>
                <w:div w:id="2041466317">
                  <w:marLeft w:val="0"/>
                  <w:marRight w:val="0"/>
                  <w:marTop w:val="0"/>
                  <w:marBottom w:val="0"/>
                  <w:divBdr>
                    <w:top w:val="none" w:sz="0" w:space="0" w:color="auto"/>
                    <w:left w:val="none" w:sz="0" w:space="0" w:color="auto"/>
                    <w:bottom w:val="none" w:sz="0" w:space="0" w:color="auto"/>
                    <w:right w:val="none" w:sz="0" w:space="0" w:color="auto"/>
                  </w:divBdr>
                </w:div>
                <w:div w:id="1566911918">
                  <w:marLeft w:val="0"/>
                  <w:marRight w:val="0"/>
                  <w:marTop w:val="0"/>
                  <w:marBottom w:val="0"/>
                  <w:divBdr>
                    <w:top w:val="none" w:sz="0" w:space="0" w:color="auto"/>
                    <w:left w:val="none" w:sz="0" w:space="0" w:color="auto"/>
                    <w:bottom w:val="none" w:sz="0" w:space="0" w:color="auto"/>
                    <w:right w:val="none" w:sz="0" w:space="0" w:color="auto"/>
                  </w:divBdr>
                </w:div>
                <w:div w:id="145821980">
                  <w:marLeft w:val="0"/>
                  <w:marRight w:val="0"/>
                  <w:marTop w:val="0"/>
                  <w:marBottom w:val="0"/>
                  <w:divBdr>
                    <w:top w:val="none" w:sz="0" w:space="0" w:color="auto"/>
                    <w:left w:val="none" w:sz="0" w:space="0" w:color="auto"/>
                    <w:bottom w:val="none" w:sz="0" w:space="0" w:color="auto"/>
                    <w:right w:val="none" w:sz="0" w:space="0" w:color="auto"/>
                  </w:divBdr>
                </w:div>
                <w:div w:id="2082368508">
                  <w:marLeft w:val="0"/>
                  <w:marRight w:val="0"/>
                  <w:marTop w:val="0"/>
                  <w:marBottom w:val="0"/>
                  <w:divBdr>
                    <w:top w:val="none" w:sz="0" w:space="0" w:color="auto"/>
                    <w:left w:val="none" w:sz="0" w:space="0" w:color="auto"/>
                    <w:bottom w:val="none" w:sz="0" w:space="0" w:color="auto"/>
                    <w:right w:val="none" w:sz="0" w:space="0" w:color="auto"/>
                  </w:divBdr>
                </w:div>
                <w:div w:id="1422216669">
                  <w:marLeft w:val="0"/>
                  <w:marRight w:val="0"/>
                  <w:marTop w:val="0"/>
                  <w:marBottom w:val="0"/>
                  <w:divBdr>
                    <w:top w:val="none" w:sz="0" w:space="0" w:color="auto"/>
                    <w:left w:val="none" w:sz="0" w:space="0" w:color="auto"/>
                    <w:bottom w:val="none" w:sz="0" w:space="0" w:color="auto"/>
                    <w:right w:val="none" w:sz="0" w:space="0" w:color="auto"/>
                  </w:divBdr>
                </w:div>
                <w:div w:id="943076219">
                  <w:marLeft w:val="0"/>
                  <w:marRight w:val="0"/>
                  <w:marTop w:val="0"/>
                  <w:marBottom w:val="0"/>
                  <w:divBdr>
                    <w:top w:val="none" w:sz="0" w:space="0" w:color="auto"/>
                    <w:left w:val="none" w:sz="0" w:space="0" w:color="auto"/>
                    <w:bottom w:val="none" w:sz="0" w:space="0" w:color="auto"/>
                    <w:right w:val="none" w:sz="0" w:space="0" w:color="auto"/>
                  </w:divBdr>
                </w:div>
                <w:div w:id="283776310">
                  <w:marLeft w:val="0"/>
                  <w:marRight w:val="0"/>
                  <w:marTop w:val="0"/>
                  <w:marBottom w:val="0"/>
                  <w:divBdr>
                    <w:top w:val="none" w:sz="0" w:space="0" w:color="auto"/>
                    <w:left w:val="none" w:sz="0" w:space="0" w:color="auto"/>
                    <w:bottom w:val="none" w:sz="0" w:space="0" w:color="auto"/>
                    <w:right w:val="none" w:sz="0" w:space="0" w:color="auto"/>
                  </w:divBdr>
                </w:div>
                <w:div w:id="1378237725">
                  <w:marLeft w:val="0"/>
                  <w:marRight w:val="0"/>
                  <w:marTop w:val="0"/>
                  <w:marBottom w:val="0"/>
                  <w:divBdr>
                    <w:top w:val="none" w:sz="0" w:space="0" w:color="auto"/>
                    <w:left w:val="none" w:sz="0" w:space="0" w:color="auto"/>
                    <w:bottom w:val="none" w:sz="0" w:space="0" w:color="auto"/>
                    <w:right w:val="none" w:sz="0" w:space="0" w:color="auto"/>
                  </w:divBdr>
                </w:div>
                <w:div w:id="433718521">
                  <w:marLeft w:val="0"/>
                  <w:marRight w:val="0"/>
                  <w:marTop w:val="0"/>
                  <w:marBottom w:val="0"/>
                  <w:divBdr>
                    <w:top w:val="none" w:sz="0" w:space="0" w:color="auto"/>
                    <w:left w:val="none" w:sz="0" w:space="0" w:color="auto"/>
                    <w:bottom w:val="none" w:sz="0" w:space="0" w:color="auto"/>
                    <w:right w:val="none" w:sz="0" w:space="0" w:color="auto"/>
                  </w:divBdr>
                </w:div>
                <w:div w:id="1156533995">
                  <w:marLeft w:val="0"/>
                  <w:marRight w:val="0"/>
                  <w:marTop w:val="0"/>
                  <w:marBottom w:val="0"/>
                  <w:divBdr>
                    <w:top w:val="none" w:sz="0" w:space="0" w:color="auto"/>
                    <w:left w:val="none" w:sz="0" w:space="0" w:color="auto"/>
                    <w:bottom w:val="none" w:sz="0" w:space="0" w:color="auto"/>
                    <w:right w:val="none" w:sz="0" w:space="0" w:color="auto"/>
                  </w:divBdr>
                </w:div>
                <w:div w:id="1043361327">
                  <w:marLeft w:val="0"/>
                  <w:marRight w:val="0"/>
                  <w:marTop w:val="0"/>
                  <w:marBottom w:val="0"/>
                  <w:divBdr>
                    <w:top w:val="none" w:sz="0" w:space="0" w:color="auto"/>
                    <w:left w:val="none" w:sz="0" w:space="0" w:color="auto"/>
                    <w:bottom w:val="none" w:sz="0" w:space="0" w:color="auto"/>
                    <w:right w:val="none" w:sz="0" w:space="0" w:color="auto"/>
                  </w:divBdr>
                </w:div>
                <w:div w:id="469245992">
                  <w:marLeft w:val="0"/>
                  <w:marRight w:val="0"/>
                  <w:marTop w:val="0"/>
                  <w:marBottom w:val="0"/>
                  <w:divBdr>
                    <w:top w:val="none" w:sz="0" w:space="0" w:color="auto"/>
                    <w:left w:val="none" w:sz="0" w:space="0" w:color="auto"/>
                    <w:bottom w:val="none" w:sz="0" w:space="0" w:color="auto"/>
                    <w:right w:val="none" w:sz="0" w:space="0" w:color="auto"/>
                  </w:divBdr>
                </w:div>
                <w:div w:id="797339153">
                  <w:marLeft w:val="0"/>
                  <w:marRight w:val="0"/>
                  <w:marTop w:val="0"/>
                  <w:marBottom w:val="0"/>
                  <w:divBdr>
                    <w:top w:val="none" w:sz="0" w:space="0" w:color="auto"/>
                    <w:left w:val="none" w:sz="0" w:space="0" w:color="auto"/>
                    <w:bottom w:val="none" w:sz="0" w:space="0" w:color="auto"/>
                    <w:right w:val="none" w:sz="0" w:space="0" w:color="auto"/>
                  </w:divBdr>
                </w:div>
                <w:div w:id="635768416">
                  <w:marLeft w:val="0"/>
                  <w:marRight w:val="0"/>
                  <w:marTop w:val="0"/>
                  <w:marBottom w:val="0"/>
                  <w:divBdr>
                    <w:top w:val="none" w:sz="0" w:space="0" w:color="auto"/>
                    <w:left w:val="none" w:sz="0" w:space="0" w:color="auto"/>
                    <w:bottom w:val="none" w:sz="0" w:space="0" w:color="auto"/>
                    <w:right w:val="none" w:sz="0" w:space="0" w:color="auto"/>
                  </w:divBdr>
                </w:div>
                <w:div w:id="2027245277">
                  <w:marLeft w:val="0"/>
                  <w:marRight w:val="0"/>
                  <w:marTop w:val="0"/>
                  <w:marBottom w:val="0"/>
                  <w:divBdr>
                    <w:top w:val="none" w:sz="0" w:space="0" w:color="auto"/>
                    <w:left w:val="none" w:sz="0" w:space="0" w:color="auto"/>
                    <w:bottom w:val="none" w:sz="0" w:space="0" w:color="auto"/>
                    <w:right w:val="none" w:sz="0" w:space="0" w:color="auto"/>
                  </w:divBdr>
                </w:div>
                <w:div w:id="619145925">
                  <w:marLeft w:val="0"/>
                  <w:marRight w:val="0"/>
                  <w:marTop w:val="0"/>
                  <w:marBottom w:val="0"/>
                  <w:divBdr>
                    <w:top w:val="none" w:sz="0" w:space="0" w:color="auto"/>
                    <w:left w:val="none" w:sz="0" w:space="0" w:color="auto"/>
                    <w:bottom w:val="none" w:sz="0" w:space="0" w:color="auto"/>
                    <w:right w:val="none" w:sz="0" w:space="0" w:color="auto"/>
                  </w:divBdr>
                </w:div>
                <w:div w:id="775029491">
                  <w:marLeft w:val="0"/>
                  <w:marRight w:val="0"/>
                  <w:marTop w:val="0"/>
                  <w:marBottom w:val="0"/>
                  <w:divBdr>
                    <w:top w:val="none" w:sz="0" w:space="0" w:color="auto"/>
                    <w:left w:val="none" w:sz="0" w:space="0" w:color="auto"/>
                    <w:bottom w:val="none" w:sz="0" w:space="0" w:color="auto"/>
                    <w:right w:val="none" w:sz="0" w:space="0" w:color="auto"/>
                  </w:divBdr>
                </w:div>
                <w:div w:id="699165976">
                  <w:marLeft w:val="0"/>
                  <w:marRight w:val="0"/>
                  <w:marTop w:val="0"/>
                  <w:marBottom w:val="0"/>
                  <w:divBdr>
                    <w:top w:val="none" w:sz="0" w:space="0" w:color="auto"/>
                    <w:left w:val="none" w:sz="0" w:space="0" w:color="auto"/>
                    <w:bottom w:val="none" w:sz="0" w:space="0" w:color="auto"/>
                    <w:right w:val="none" w:sz="0" w:space="0" w:color="auto"/>
                  </w:divBdr>
                </w:div>
                <w:div w:id="1237202776">
                  <w:marLeft w:val="0"/>
                  <w:marRight w:val="0"/>
                  <w:marTop w:val="0"/>
                  <w:marBottom w:val="0"/>
                  <w:divBdr>
                    <w:top w:val="none" w:sz="0" w:space="0" w:color="auto"/>
                    <w:left w:val="none" w:sz="0" w:space="0" w:color="auto"/>
                    <w:bottom w:val="none" w:sz="0" w:space="0" w:color="auto"/>
                    <w:right w:val="none" w:sz="0" w:space="0" w:color="auto"/>
                  </w:divBdr>
                </w:div>
                <w:div w:id="1430585530">
                  <w:marLeft w:val="0"/>
                  <w:marRight w:val="0"/>
                  <w:marTop w:val="0"/>
                  <w:marBottom w:val="0"/>
                  <w:divBdr>
                    <w:top w:val="none" w:sz="0" w:space="0" w:color="auto"/>
                    <w:left w:val="none" w:sz="0" w:space="0" w:color="auto"/>
                    <w:bottom w:val="none" w:sz="0" w:space="0" w:color="auto"/>
                    <w:right w:val="none" w:sz="0" w:space="0" w:color="auto"/>
                  </w:divBdr>
                </w:div>
                <w:div w:id="1992908200">
                  <w:marLeft w:val="0"/>
                  <w:marRight w:val="0"/>
                  <w:marTop w:val="0"/>
                  <w:marBottom w:val="0"/>
                  <w:divBdr>
                    <w:top w:val="none" w:sz="0" w:space="0" w:color="auto"/>
                    <w:left w:val="none" w:sz="0" w:space="0" w:color="auto"/>
                    <w:bottom w:val="none" w:sz="0" w:space="0" w:color="auto"/>
                    <w:right w:val="none" w:sz="0" w:space="0" w:color="auto"/>
                  </w:divBdr>
                </w:div>
                <w:div w:id="147942884">
                  <w:marLeft w:val="0"/>
                  <w:marRight w:val="0"/>
                  <w:marTop w:val="0"/>
                  <w:marBottom w:val="0"/>
                  <w:divBdr>
                    <w:top w:val="none" w:sz="0" w:space="0" w:color="auto"/>
                    <w:left w:val="none" w:sz="0" w:space="0" w:color="auto"/>
                    <w:bottom w:val="none" w:sz="0" w:space="0" w:color="auto"/>
                    <w:right w:val="none" w:sz="0" w:space="0" w:color="auto"/>
                  </w:divBdr>
                </w:div>
                <w:div w:id="1880051760">
                  <w:marLeft w:val="0"/>
                  <w:marRight w:val="0"/>
                  <w:marTop w:val="0"/>
                  <w:marBottom w:val="0"/>
                  <w:divBdr>
                    <w:top w:val="none" w:sz="0" w:space="0" w:color="auto"/>
                    <w:left w:val="none" w:sz="0" w:space="0" w:color="auto"/>
                    <w:bottom w:val="none" w:sz="0" w:space="0" w:color="auto"/>
                    <w:right w:val="none" w:sz="0" w:space="0" w:color="auto"/>
                  </w:divBdr>
                </w:div>
                <w:div w:id="1584139728">
                  <w:marLeft w:val="0"/>
                  <w:marRight w:val="0"/>
                  <w:marTop w:val="0"/>
                  <w:marBottom w:val="0"/>
                  <w:divBdr>
                    <w:top w:val="none" w:sz="0" w:space="0" w:color="auto"/>
                    <w:left w:val="none" w:sz="0" w:space="0" w:color="auto"/>
                    <w:bottom w:val="none" w:sz="0" w:space="0" w:color="auto"/>
                    <w:right w:val="none" w:sz="0" w:space="0" w:color="auto"/>
                  </w:divBdr>
                </w:div>
                <w:div w:id="1765607551">
                  <w:marLeft w:val="0"/>
                  <w:marRight w:val="0"/>
                  <w:marTop w:val="0"/>
                  <w:marBottom w:val="0"/>
                  <w:divBdr>
                    <w:top w:val="none" w:sz="0" w:space="0" w:color="auto"/>
                    <w:left w:val="none" w:sz="0" w:space="0" w:color="auto"/>
                    <w:bottom w:val="none" w:sz="0" w:space="0" w:color="auto"/>
                    <w:right w:val="none" w:sz="0" w:space="0" w:color="auto"/>
                  </w:divBdr>
                </w:div>
                <w:div w:id="14961871">
                  <w:marLeft w:val="0"/>
                  <w:marRight w:val="0"/>
                  <w:marTop w:val="0"/>
                  <w:marBottom w:val="0"/>
                  <w:divBdr>
                    <w:top w:val="none" w:sz="0" w:space="0" w:color="auto"/>
                    <w:left w:val="none" w:sz="0" w:space="0" w:color="auto"/>
                    <w:bottom w:val="none" w:sz="0" w:space="0" w:color="auto"/>
                    <w:right w:val="none" w:sz="0" w:space="0" w:color="auto"/>
                  </w:divBdr>
                </w:div>
                <w:div w:id="1026716492">
                  <w:marLeft w:val="0"/>
                  <w:marRight w:val="0"/>
                  <w:marTop w:val="0"/>
                  <w:marBottom w:val="0"/>
                  <w:divBdr>
                    <w:top w:val="none" w:sz="0" w:space="0" w:color="auto"/>
                    <w:left w:val="none" w:sz="0" w:space="0" w:color="auto"/>
                    <w:bottom w:val="none" w:sz="0" w:space="0" w:color="auto"/>
                    <w:right w:val="none" w:sz="0" w:space="0" w:color="auto"/>
                  </w:divBdr>
                </w:div>
                <w:div w:id="1495948307">
                  <w:marLeft w:val="0"/>
                  <w:marRight w:val="0"/>
                  <w:marTop w:val="0"/>
                  <w:marBottom w:val="0"/>
                  <w:divBdr>
                    <w:top w:val="none" w:sz="0" w:space="0" w:color="auto"/>
                    <w:left w:val="none" w:sz="0" w:space="0" w:color="auto"/>
                    <w:bottom w:val="none" w:sz="0" w:space="0" w:color="auto"/>
                    <w:right w:val="none" w:sz="0" w:space="0" w:color="auto"/>
                  </w:divBdr>
                </w:div>
                <w:div w:id="1686403704">
                  <w:marLeft w:val="0"/>
                  <w:marRight w:val="0"/>
                  <w:marTop w:val="0"/>
                  <w:marBottom w:val="0"/>
                  <w:divBdr>
                    <w:top w:val="none" w:sz="0" w:space="0" w:color="auto"/>
                    <w:left w:val="none" w:sz="0" w:space="0" w:color="auto"/>
                    <w:bottom w:val="none" w:sz="0" w:space="0" w:color="auto"/>
                    <w:right w:val="none" w:sz="0" w:space="0" w:color="auto"/>
                  </w:divBdr>
                </w:div>
                <w:div w:id="1910070815">
                  <w:marLeft w:val="0"/>
                  <w:marRight w:val="0"/>
                  <w:marTop w:val="0"/>
                  <w:marBottom w:val="0"/>
                  <w:divBdr>
                    <w:top w:val="none" w:sz="0" w:space="0" w:color="auto"/>
                    <w:left w:val="none" w:sz="0" w:space="0" w:color="auto"/>
                    <w:bottom w:val="none" w:sz="0" w:space="0" w:color="auto"/>
                    <w:right w:val="none" w:sz="0" w:space="0" w:color="auto"/>
                  </w:divBdr>
                </w:div>
                <w:div w:id="1927301950">
                  <w:marLeft w:val="0"/>
                  <w:marRight w:val="0"/>
                  <w:marTop w:val="0"/>
                  <w:marBottom w:val="0"/>
                  <w:divBdr>
                    <w:top w:val="none" w:sz="0" w:space="0" w:color="auto"/>
                    <w:left w:val="none" w:sz="0" w:space="0" w:color="auto"/>
                    <w:bottom w:val="none" w:sz="0" w:space="0" w:color="auto"/>
                    <w:right w:val="none" w:sz="0" w:space="0" w:color="auto"/>
                  </w:divBdr>
                </w:div>
                <w:div w:id="893933627">
                  <w:marLeft w:val="0"/>
                  <w:marRight w:val="0"/>
                  <w:marTop w:val="0"/>
                  <w:marBottom w:val="0"/>
                  <w:divBdr>
                    <w:top w:val="none" w:sz="0" w:space="0" w:color="auto"/>
                    <w:left w:val="none" w:sz="0" w:space="0" w:color="auto"/>
                    <w:bottom w:val="none" w:sz="0" w:space="0" w:color="auto"/>
                    <w:right w:val="none" w:sz="0" w:space="0" w:color="auto"/>
                  </w:divBdr>
                </w:div>
                <w:div w:id="1645114701">
                  <w:marLeft w:val="0"/>
                  <w:marRight w:val="0"/>
                  <w:marTop w:val="0"/>
                  <w:marBottom w:val="0"/>
                  <w:divBdr>
                    <w:top w:val="none" w:sz="0" w:space="0" w:color="auto"/>
                    <w:left w:val="none" w:sz="0" w:space="0" w:color="auto"/>
                    <w:bottom w:val="none" w:sz="0" w:space="0" w:color="auto"/>
                    <w:right w:val="none" w:sz="0" w:space="0" w:color="auto"/>
                  </w:divBdr>
                </w:div>
                <w:div w:id="1151872308">
                  <w:marLeft w:val="0"/>
                  <w:marRight w:val="0"/>
                  <w:marTop w:val="0"/>
                  <w:marBottom w:val="0"/>
                  <w:divBdr>
                    <w:top w:val="none" w:sz="0" w:space="0" w:color="auto"/>
                    <w:left w:val="none" w:sz="0" w:space="0" w:color="auto"/>
                    <w:bottom w:val="none" w:sz="0" w:space="0" w:color="auto"/>
                    <w:right w:val="none" w:sz="0" w:space="0" w:color="auto"/>
                  </w:divBdr>
                </w:div>
                <w:div w:id="1151100923">
                  <w:marLeft w:val="0"/>
                  <w:marRight w:val="0"/>
                  <w:marTop w:val="0"/>
                  <w:marBottom w:val="0"/>
                  <w:divBdr>
                    <w:top w:val="none" w:sz="0" w:space="0" w:color="auto"/>
                    <w:left w:val="none" w:sz="0" w:space="0" w:color="auto"/>
                    <w:bottom w:val="none" w:sz="0" w:space="0" w:color="auto"/>
                    <w:right w:val="none" w:sz="0" w:space="0" w:color="auto"/>
                  </w:divBdr>
                </w:div>
                <w:div w:id="1097941681">
                  <w:marLeft w:val="0"/>
                  <w:marRight w:val="0"/>
                  <w:marTop w:val="0"/>
                  <w:marBottom w:val="0"/>
                  <w:divBdr>
                    <w:top w:val="none" w:sz="0" w:space="0" w:color="auto"/>
                    <w:left w:val="none" w:sz="0" w:space="0" w:color="auto"/>
                    <w:bottom w:val="none" w:sz="0" w:space="0" w:color="auto"/>
                    <w:right w:val="none" w:sz="0" w:space="0" w:color="auto"/>
                  </w:divBdr>
                </w:div>
                <w:div w:id="539169878">
                  <w:marLeft w:val="0"/>
                  <w:marRight w:val="0"/>
                  <w:marTop w:val="0"/>
                  <w:marBottom w:val="0"/>
                  <w:divBdr>
                    <w:top w:val="none" w:sz="0" w:space="0" w:color="auto"/>
                    <w:left w:val="none" w:sz="0" w:space="0" w:color="auto"/>
                    <w:bottom w:val="none" w:sz="0" w:space="0" w:color="auto"/>
                    <w:right w:val="none" w:sz="0" w:space="0" w:color="auto"/>
                  </w:divBdr>
                </w:div>
                <w:div w:id="917978877">
                  <w:marLeft w:val="0"/>
                  <w:marRight w:val="0"/>
                  <w:marTop w:val="0"/>
                  <w:marBottom w:val="0"/>
                  <w:divBdr>
                    <w:top w:val="none" w:sz="0" w:space="0" w:color="auto"/>
                    <w:left w:val="none" w:sz="0" w:space="0" w:color="auto"/>
                    <w:bottom w:val="none" w:sz="0" w:space="0" w:color="auto"/>
                    <w:right w:val="none" w:sz="0" w:space="0" w:color="auto"/>
                  </w:divBdr>
                </w:div>
                <w:div w:id="2133549763">
                  <w:marLeft w:val="0"/>
                  <w:marRight w:val="0"/>
                  <w:marTop w:val="0"/>
                  <w:marBottom w:val="0"/>
                  <w:divBdr>
                    <w:top w:val="none" w:sz="0" w:space="0" w:color="auto"/>
                    <w:left w:val="none" w:sz="0" w:space="0" w:color="auto"/>
                    <w:bottom w:val="none" w:sz="0" w:space="0" w:color="auto"/>
                    <w:right w:val="none" w:sz="0" w:space="0" w:color="auto"/>
                  </w:divBdr>
                </w:div>
                <w:div w:id="1984652296">
                  <w:marLeft w:val="0"/>
                  <w:marRight w:val="0"/>
                  <w:marTop w:val="0"/>
                  <w:marBottom w:val="0"/>
                  <w:divBdr>
                    <w:top w:val="none" w:sz="0" w:space="0" w:color="auto"/>
                    <w:left w:val="none" w:sz="0" w:space="0" w:color="auto"/>
                    <w:bottom w:val="none" w:sz="0" w:space="0" w:color="auto"/>
                    <w:right w:val="none" w:sz="0" w:space="0" w:color="auto"/>
                  </w:divBdr>
                </w:div>
                <w:div w:id="1013262890">
                  <w:marLeft w:val="0"/>
                  <w:marRight w:val="0"/>
                  <w:marTop w:val="0"/>
                  <w:marBottom w:val="0"/>
                  <w:divBdr>
                    <w:top w:val="none" w:sz="0" w:space="0" w:color="auto"/>
                    <w:left w:val="none" w:sz="0" w:space="0" w:color="auto"/>
                    <w:bottom w:val="none" w:sz="0" w:space="0" w:color="auto"/>
                    <w:right w:val="none" w:sz="0" w:space="0" w:color="auto"/>
                  </w:divBdr>
                </w:div>
              </w:divsChild>
            </w:div>
            <w:div w:id="823813685">
              <w:marLeft w:val="0"/>
              <w:marRight w:val="0"/>
              <w:marTop w:val="0"/>
              <w:marBottom w:val="0"/>
              <w:divBdr>
                <w:top w:val="none" w:sz="0" w:space="0" w:color="auto"/>
                <w:left w:val="none" w:sz="0" w:space="0" w:color="auto"/>
                <w:bottom w:val="none" w:sz="0" w:space="0" w:color="auto"/>
                <w:right w:val="none" w:sz="0" w:space="0" w:color="auto"/>
              </w:divBdr>
              <w:divsChild>
                <w:div w:id="1411656197">
                  <w:marLeft w:val="0"/>
                  <w:marRight w:val="0"/>
                  <w:marTop w:val="0"/>
                  <w:marBottom w:val="0"/>
                  <w:divBdr>
                    <w:top w:val="none" w:sz="0" w:space="0" w:color="auto"/>
                    <w:left w:val="none" w:sz="0" w:space="0" w:color="auto"/>
                    <w:bottom w:val="none" w:sz="0" w:space="0" w:color="auto"/>
                    <w:right w:val="none" w:sz="0" w:space="0" w:color="auto"/>
                  </w:divBdr>
                </w:div>
                <w:div w:id="593785208">
                  <w:marLeft w:val="0"/>
                  <w:marRight w:val="0"/>
                  <w:marTop w:val="0"/>
                  <w:marBottom w:val="0"/>
                  <w:divBdr>
                    <w:top w:val="none" w:sz="0" w:space="0" w:color="auto"/>
                    <w:left w:val="none" w:sz="0" w:space="0" w:color="auto"/>
                    <w:bottom w:val="none" w:sz="0" w:space="0" w:color="auto"/>
                    <w:right w:val="none" w:sz="0" w:space="0" w:color="auto"/>
                  </w:divBdr>
                </w:div>
                <w:div w:id="596058204">
                  <w:marLeft w:val="0"/>
                  <w:marRight w:val="0"/>
                  <w:marTop w:val="0"/>
                  <w:marBottom w:val="0"/>
                  <w:divBdr>
                    <w:top w:val="none" w:sz="0" w:space="0" w:color="auto"/>
                    <w:left w:val="none" w:sz="0" w:space="0" w:color="auto"/>
                    <w:bottom w:val="none" w:sz="0" w:space="0" w:color="auto"/>
                    <w:right w:val="none" w:sz="0" w:space="0" w:color="auto"/>
                  </w:divBdr>
                </w:div>
                <w:div w:id="1998223636">
                  <w:marLeft w:val="0"/>
                  <w:marRight w:val="0"/>
                  <w:marTop w:val="0"/>
                  <w:marBottom w:val="0"/>
                  <w:divBdr>
                    <w:top w:val="none" w:sz="0" w:space="0" w:color="auto"/>
                    <w:left w:val="none" w:sz="0" w:space="0" w:color="auto"/>
                    <w:bottom w:val="none" w:sz="0" w:space="0" w:color="auto"/>
                    <w:right w:val="none" w:sz="0" w:space="0" w:color="auto"/>
                  </w:divBdr>
                </w:div>
                <w:div w:id="610361973">
                  <w:marLeft w:val="0"/>
                  <w:marRight w:val="0"/>
                  <w:marTop w:val="0"/>
                  <w:marBottom w:val="0"/>
                  <w:divBdr>
                    <w:top w:val="none" w:sz="0" w:space="0" w:color="auto"/>
                    <w:left w:val="none" w:sz="0" w:space="0" w:color="auto"/>
                    <w:bottom w:val="none" w:sz="0" w:space="0" w:color="auto"/>
                    <w:right w:val="none" w:sz="0" w:space="0" w:color="auto"/>
                  </w:divBdr>
                </w:div>
                <w:div w:id="1289556216">
                  <w:marLeft w:val="0"/>
                  <w:marRight w:val="0"/>
                  <w:marTop w:val="0"/>
                  <w:marBottom w:val="0"/>
                  <w:divBdr>
                    <w:top w:val="none" w:sz="0" w:space="0" w:color="auto"/>
                    <w:left w:val="none" w:sz="0" w:space="0" w:color="auto"/>
                    <w:bottom w:val="none" w:sz="0" w:space="0" w:color="auto"/>
                    <w:right w:val="none" w:sz="0" w:space="0" w:color="auto"/>
                  </w:divBdr>
                </w:div>
                <w:div w:id="437916396">
                  <w:marLeft w:val="0"/>
                  <w:marRight w:val="0"/>
                  <w:marTop w:val="0"/>
                  <w:marBottom w:val="0"/>
                  <w:divBdr>
                    <w:top w:val="none" w:sz="0" w:space="0" w:color="auto"/>
                    <w:left w:val="none" w:sz="0" w:space="0" w:color="auto"/>
                    <w:bottom w:val="none" w:sz="0" w:space="0" w:color="auto"/>
                    <w:right w:val="none" w:sz="0" w:space="0" w:color="auto"/>
                  </w:divBdr>
                </w:div>
                <w:div w:id="40905921">
                  <w:marLeft w:val="0"/>
                  <w:marRight w:val="0"/>
                  <w:marTop w:val="0"/>
                  <w:marBottom w:val="0"/>
                  <w:divBdr>
                    <w:top w:val="none" w:sz="0" w:space="0" w:color="auto"/>
                    <w:left w:val="none" w:sz="0" w:space="0" w:color="auto"/>
                    <w:bottom w:val="none" w:sz="0" w:space="0" w:color="auto"/>
                    <w:right w:val="none" w:sz="0" w:space="0" w:color="auto"/>
                  </w:divBdr>
                </w:div>
                <w:div w:id="1831090892">
                  <w:marLeft w:val="0"/>
                  <w:marRight w:val="0"/>
                  <w:marTop w:val="0"/>
                  <w:marBottom w:val="0"/>
                  <w:divBdr>
                    <w:top w:val="none" w:sz="0" w:space="0" w:color="auto"/>
                    <w:left w:val="none" w:sz="0" w:space="0" w:color="auto"/>
                    <w:bottom w:val="none" w:sz="0" w:space="0" w:color="auto"/>
                    <w:right w:val="none" w:sz="0" w:space="0" w:color="auto"/>
                  </w:divBdr>
                </w:div>
                <w:div w:id="1043285539">
                  <w:marLeft w:val="0"/>
                  <w:marRight w:val="0"/>
                  <w:marTop w:val="0"/>
                  <w:marBottom w:val="0"/>
                  <w:divBdr>
                    <w:top w:val="none" w:sz="0" w:space="0" w:color="auto"/>
                    <w:left w:val="none" w:sz="0" w:space="0" w:color="auto"/>
                    <w:bottom w:val="none" w:sz="0" w:space="0" w:color="auto"/>
                    <w:right w:val="none" w:sz="0" w:space="0" w:color="auto"/>
                  </w:divBdr>
                </w:div>
                <w:div w:id="1488016821">
                  <w:marLeft w:val="0"/>
                  <w:marRight w:val="0"/>
                  <w:marTop w:val="0"/>
                  <w:marBottom w:val="0"/>
                  <w:divBdr>
                    <w:top w:val="none" w:sz="0" w:space="0" w:color="auto"/>
                    <w:left w:val="none" w:sz="0" w:space="0" w:color="auto"/>
                    <w:bottom w:val="none" w:sz="0" w:space="0" w:color="auto"/>
                    <w:right w:val="none" w:sz="0" w:space="0" w:color="auto"/>
                  </w:divBdr>
                </w:div>
                <w:div w:id="730151105">
                  <w:marLeft w:val="0"/>
                  <w:marRight w:val="0"/>
                  <w:marTop w:val="0"/>
                  <w:marBottom w:val="0"/>
                  <w:divBdr>
                    <w:top w:val="none" w:sz="0" w:space="0" w:color="auto"/>
                    <w:left w:val="none" w:sz="0" w:space="0" w:color="auto"/>
                    <w:bottom w:val="none" w:sz="0" w:space="0" w:color="auto"/>
                    <w:right w:val="none" w:sz="0" w:space="0" w:color="auto"/>
                  </w:divBdr>
                </w:div>
                <w:div w:id="1722943859">
                  <w:marLeft w:val="0"/>
                  <w:marRight w:val="0"/>
                  <w:marTop w:val="0"/>
                  <w:marBottom w:val="0"/>
                  <w:divBdr>
                    <w:top w:val="none" w:sz="0" w:space="0" w:color="auto"/>
                    <w:left w:val="none" w:sz="0" w:space="0" w:color="auto"/>
                    <w:bottom w:val="none" w:sz="0" w:space="0" w:color="auto"/>
                    <w:right w:val="none" w:sz="0" w:space="0" w:color="auto"/>
                  </w:divBdr>
                </w:div>
                <w:div w:id="26949030">
                  <w:marLeft w:val="0"/>
                  <w:marRight w:val="0"/>
                  <w:marTop w:val="0"/>
                  <w:marBottom w:val="0"/>
                  <w:divBdr>
                    <w:top w:val="none" w:sz="0" w:space="0" w:color="auto"/>
                    <w:left w:val="none" w:sz="0" w:space="0" w:color="auto"/>
                    <w:bottom w:val="none" w:sz="0" w:space="0" w:color="auto"/>
                    <w:right w:val="none" w:sz="0" w:space="0" w:color="auto"/>
                  </w:divBdr>
                </w:div>
                <w:div w:id="736786607">
                  <w:marLeft w:val="0"/>
                  <w:marRight w:val="0"/>
                  <w:marTop w:val="0"/>
                  <w:marBottom w:val="0"/>
                  <w:divBdr>
                    <w:top w:val="none" w:sz="0" w:space="0" w:color="auto"/>
                    <w:left w:val="none" w:sz="0" w:space="0" w:color="auto"/>
                    <w:bottom w:val="none" w:sz="0" w:space="0" w:color="auto"/>
                    <w:right w:val="none" w:sz="0" w:space="0" w:color="auto"/>
                  </w:divBdr>
                </w:div>
                <w:div w:id="41253511">
                  <w:marLeft w:val="0"/>
                  <w:marRight w:val="0"/>
                  <w:marTop w:val="0"/>
                  <w:marBottom w:val="0"/>
                  <w:divBdr>
                    <w:top w:val="none" w:sz="0" w:space="0" w:color="auto"/>
                    <w:left w:val="none" w:sz="0" w:space="0" w:color="auto"/>
                    <w:bottom w:val="none" w:sz="0" w:space="0" w:color="auto"/>
                    <w:right w:val="none" w:sz="0" w:space="0" w:color="auto"/>
                  </w:divBdr>
                </w:div>
                <w:div w:id="734745940">
                  <w:marLeft w:val="0"/>
                  <w:marRight w:val="0"/>
                  <w:marTop w:val="0"/>
                  <w:marBottom w:val="0"/>
                  <w:divBdr>
                    <w:top w:val="none" w:sz="0" w:space="0" w:color="auto"/>
                    <w:left w:val="none" w:sz="0" w:space="0" w:color="auto"/>
                    <w:bottom w:val="none" w:sz="0" w:space="0" w:color="auto"/>
                    <w:right w:val="none" w:sz="0" w:space="0" w:color="auto"/>
                  </w:divBdr>
                </w:div>
                <w:div w:id="422117698">
                  <w:marLeft w:val="0"/>
                  <w:marRight w:val="0"/>
                  <w:marTop w:val="0"/>
                  <w:marBottom w:val="0"/>
                  <w:divBdr>
                    <w:top w:val="none" w:sz="0" w:space="0" w:color="auto"/>
                    <w:left w:val="none" w:sz="0" w:space="0" w:color="auto"/>
                    <w:bottom w:val="none" w:sz="0" w:space="0" w:color="auto"/>
                    <w:right w:val="none" w:sz="0" w:space="0" w:color="auto"/>
                  </w:divBdr>
                </w:div>
                <w:div w:id="1231234655">
                  <w:marLeft w:val="0"/>
                  <w:marRight w:val="0"/>
                  <w:marTop w:val="0"/>
                  <w:marBottom w:val="0"/>
                  <w:divBdr>
                    <w:top w:val="none" w:sz="0" w:space="0" w:color="auto"/>
                    <w:left w:val="none" w:sz="0" w:space="0" w:color="auto"/>
                    <w:bottom w:val="none" w:sz="0" w:space="0" w:color="auto"/>
                    <w:right w:val="none" w:sz="0" w:space="0" w:color="auto"/>
                  </w:divBdr>
                </w:div>
                <w:div w:id="637880118">
                  <w:marLeft w:val="0"/>
                  <w:marRight w:val="0"/>
                  <w:marTop w:val="0"/>
                  <w:marBottom w:val="0"/>
                  <w:divBdr>
                    <w:top w:val="none" w:sz="0" w:space="0" w:color="auto"/>
                    <w:left w:val="none" w:sz="0" w:space="0" w:color="auto"/>
                    <w:bottom w:val="none" w:sz="0" w:space="0" w:color="auto"/>
                    <w:right w:val="none" w:sz="0" w:space="0" w:color="auto"/>
                  </w:divBdr>
                </w:div>
                <w:div w:id="2144496251">
                  <w:marLeft w:val="0"/>
                  <w:marRight w:val="0"/>
                  <w:marTop w:val="0"/>
                  <w:marBottom w:val="0"/>
                  <w:divBdr>
                    <w:top w:val="none" w:sz="0" w:space="0" w:color="auto"/>
                    <w:left w:val="none" w:sz="0" w:space="0" w:color="auto"/>
                    <w:bottom w:val="none" w:sz="0" w:space="0" w:color="auto"/>
                    <w:right w:val="none" w:sz="0" w:space="0" w:color="auto"/>
                  </w:divBdr>
                </w:div>
                <w:div w:id="675349000">
                  <w:marLeft w:val="0"/>
                  <w:marRight w:val="0"/>
                  <w:marTop w:val="0"/>
                  <w:marBottom w:val="0"/>
                  <w:divBdr>
                    <w:top w:val="none" w:sz="0" w:space="0" w:color="auto"/>
                    <w:left w:val="none" w:sz="0" w:space="0" w:color="auto"/>
                    <w:bottom w:val="none" w:sz="0" w:space="0" w:color="auto"/>
                    <w:right w:val="none" w:sz="0" w:space="0" w:color="auto"/>
                  </w:divBdr>
                </w:div>
                <w:div w:id="2036270049">
                  <w:marLeft w:val="0"/>
                  <w:marRight w:val="0"/>
                  <w:marTop w:val="0"/>
                  <w:marBottom w:val="0"/>
                  <w:divBdr>
                    <w:top w:val="none" w:sz="0" w:space="0" w:color="auto"/>
                    <w:left w:val="none" w:sz="0" w:space="0" w:color="auto"/>
                    <w:bottom w:val="none" w:sz="0" w:space="0" w:color="auto"/>
                    <w:right w:val="none" w:sz="0" w:space="0" w:color="auto"/>
                  </w:divBdr>
                </w:div>
                <w:div w:id="1607889212">
                  <w:marLeft w:val="0"/>
                  <w:marRight w:val="0"/>
                  <w:marTop w:val="0"/>
                  <w:marBottom w:val="0"/>
                  <w:divBdr>
                    <w:top w:val="none" w:sz="0" w:space="0" w:color="auto"/>
                    <w:left w:val="none" w:sz="0" w:space="0" w:color="auto"/>
                    <w:bottom w:val="none" w:sz="0" w:space="0" w:color="auto"/>
                    <w:right w:val="none" w:sz="0" w:space="0" w:color="auto"/>
                  </w:divBdr>
                </w:div>
                <w:div w:id="959723618">
                  <w:marLeft w:val="0"/>
                  <w:marRight w:val="0"/>
                  <w:marTop w:val="0"/>
                  <w:marBottom w:val="0"/>
                  <w:divBdr>
                    <w:top w:val="none" w:sz="0" w:space="0" w:color="auto"/>
                    <w:left w:val="none" w:sz="0" w:space="0" w:color="auto"/>
                    <w:bottom w:val="none" w:sz="0" w:space="0" w:color="auto"/>
                    <w:right w:val="none" w:sz="0" w:space="0" w:color="auto"/>
                  </w:divBdr>
                </w:div>
                <w:div w:id="408770043">
                  <w:marLeft w:val="0"/>
                  <w:marRight w:val="0"/>
                  <w:marTop w:val="0"/>
                  <w:marBottom w:val="0"/>
                  <w:divBdr>
                    <w:top w:val="none" w:sz="0" w:space="0" w:color="auto"/>
                    <w:left w:val="none" w:sz="0" w:space="0" w:color="auto"/>
                    <w:bottom w:val="none" w:sz="0" w:space="0" w:color="auto"/>
                    <w:right w:val="none" w:sz="0" w:space="0" w:color="auto"/>
                  </w:divBdr>
                </w:div>
                <w:div w:id="357854429">
                  <w:marLeft w:val="0"/>
                  <w:marRight w:val="0"/>
                  <w:marTop w:val="0"/>
                  <w:marBottom w:val="0"/>
                  <w:divBdr>
                    <w:top w:val="none" w:sz="0" w:space="0" w:color="auto"/>
                    <w:left w:val="none" w:sz="0" w:space="0" w:color="auto"/>
                    <w:bottom w:val="none" w:sz="0" w:space="0" w:color="auto"/>
                    <w:right w:val="none" w:sz="0" w:space="0" w:color="auto"/>
                  </w:divBdr>
                </w:div>
                <w:div w:id="2000696645">
                  <w:marLeft w:val="0"/>
                  <w:marRight w:val="0"/>
                  <w:marTop w:val="0"/>
                  <w:marBottom w:val="0"/>
                  <w:divBdr>
                    <w:top w:val="none" w:sz="0" w:space="0" w:color="auto"/>
                    <w:left w:val="none" w:sz="0" w:space="0" w:color="auto"/>
                    <w:bottom w:val="none" w:sz="0" w:space="0" w:color="auto"/>
                    <w:right w:val="none" w:sz="0" w:space="0" w:color="auto"/>
                  </w:divBdr>
                </w:div>
                <w:div w:id="865413667">
                  <w:marLeft w:val="0"/>
                  <w:marRight w:val="0"/>
                  <w:marTop w:val="0"/>
                  <w:marBottom w:val="0"/>
                  <w:divBdr>
                    <w:top w:val="none" w:sz="0" w:space="0" w:color="auto"/>
                    <w:left w:val="none" w:sz="0" w:space="0" w:color="auto"/>
                    <w:bottom w:val="none" w:sz="0" w:space="0" w:color="auto"/>
                    <w:right w:val="none" w:sz="0" w:space="0" w:color="auto"/>
                  </w:divBdr>
                </w:div>
                <w:div w:id="389772033">
                  <w:marLeft w:val="0"/>
                  <w:marRight w:val="0"/>
                  <w:marTop w:val="0"/>
                  <w:marBottom w:val="0"/>
                  <w:divBdr>
                    <w:top w:val="none" w:sz="0" w:space="0" w:color="auto"/>
                    <w:left w:val="none" w:sz="0" w:space="0" w:color="auto"/>
                    <w:bottom w:val="none" w:sz="0" w:space="0" w:color="auto"/>
                    <w:right w:val="none" w:sz="0" w:space="0" w:color="auto"/>
                  </w:divBdr>
                </w:div>
                <w:div w:id="498544877">
                  <w:marLeft w:val="0"/>
                  <w:marRight w:val="0"/>
                  <w:marTop w:val="0"/>
                  <w:marBottom w:val="0"/>
                  <w:divBdr>
                    <w:top w:val="none" w:sz="0" w:space="0" w:color="auto"/>
                    <w:left w:val="none" w:sz="0" w:space="0" w:color="auto"/>
                    <w:bottom w:val="none" w:sz="0" w:space="0" w:color="auto"/>
                    <w:right w:val="none" w:sz="0" w:space="0" w:color="auto"/>
                  </w:divBdr>
                </w:div>
                <w:div w:id="127550586">
                  <w:marLeft w:val="0"/>
                  <w:marRight w:val="0"/>
                  <w:marTop w:val="0"/>
                  <w:marBottom w:val="0"/>
                  <w:divBdr>
                    <w:top w:val="none" w:sz="0" w:space="0" w:color="auto"/>
                    <w:left w:val="none" w:sz="0" w:space="0" w:color="auto"/>
                    <w:bottom w:val="none" w:sz="0" w:space="0" w:color="auto"/>
                    <w:right w:val="none" w:sz="0" w:space="0" w:color="auto"/>
                  </w:divBdr>
                </w:div>
                <w:div w:id="642585463">
                  <w:marLeft w:val="0"/>
                  <w:marRight w:val="0"/>
                  <w:marTop w:val="0"/>
                  <w:marBottom w:val="0"/>
                  <w:divBdr>
                    <w:top w:val="none" w:sz="0" w:space="0" w:color="auto"/>
                    <w:left w:val="none" w:sz="0" w:space="0" w:color="auto"/>
                    <w:bottom w:val="none" w:sz="0" w:space="0" w:color="auto"/>
                    <w:right w:val="none" w:sz="0" w:space="0" w:color="auto"/>
                  </w:divBdr>
                </w:div>
                <w:div w:id="1318996246">
                  <w:marLeft w:val="0"/>
                  <w:marRight w:val="0"/>
                  <w:marTop w:val="0"/>
                  <w:marBottom w:val="0"/>
                  <w:divBdr>
                    <w:top w:val="none" w:sz="0" w:space="0" w:color="auto"/>
                    <w:left w:val="none" w:sz="0" w:space="0" w:color="auto"/>
                    <w:bottom w:val="none" w:sz="0" w:space="0" w:color="auto"/>
                    <w:right w:val="none" w:sz="0" w:space="0" w:color="auto"/>
                  </w:divBdr>
                </w:div>
                <w:div w:id="1862281022">
                  <w:marLeft w:val="0"/>
                  <w:marRight w:val="0"/>
                  <w:marTop w:val="0"/>
                  <w:marBottom w:val="0"/>
                  <w:divBdr>
                    <w:top w:val="none" w:sz="0" w:space="0" w:color="auto"/>
                    <w:left w:val="none" w:sz="0" w:space="0" w:color="auto"/>
                    <w:bottom w:val="none" w:sz="0" w:space="0" w:color="auto"/>
                    <w:right w:val="none" w:sz="0" w:space="0" w:color="auto"/>
                  </w:divBdr>
                </w:div>
                <w:div w:id="1998415522">
                  <w:marLeft w:val="0"/>
                  <w:marRight w:val="0"/>
                  <w:marTop w:val="0"/>
                  <w:marBottom w:val="0"/>
                  <w:divBdr>
                    <w:top w:val="none" w:sz="0" w:space="0" w:color="auto"/>
                    <w:left w:val="none" w:sz="0" w:space="0" w:color="auto"/>
                    <w:bottom w:val="none" w:sz="0" w:space="0" w:color="auto"/>
                    <w:right w:val="none" w:sz="0" w:space="0" w:color="auto"/>
                  </w:divBdr>
                </w:div>
                <w:div w:id="134563239">
                  <w:marLeft w:val="0"/>
                  <w:marRight w:val="0"/>
                  <w:marTop w:val="0"/>
                  <w:marBottom w:val="0"/>
                  <w:divBdr>
                    <w:top w:val="none" w:sz="0" w:space="0" w:color="auto"/>
                    <w:left w:val="none" w:sz="0" w:space="0" w:color="auto"/>
                    <w:bottom w:val="none" w:sz="0" w:space="0" w:color="auto"/>
                    <w:right w:val="none" w:sz="0" w:space="0" w:color="auto"/>
                  </w:divBdr>
                </w:div>
                <w:div w:id="974724325">
                  <w:marLeft w:val="0"/>
                  <w:marRight w:val="0"/>
                  <w:marTop w:val="0"/>
                  <w:marBottom w:val="0"/>
                  <w:divBdr>
                    <w:top w:val="none" w:sz="0" w:space="0" w:color="auto"/>
                    <w:left w:val="none" w:sz="0" w:space="0" w:color="auto"/>
                    <w:bottom w:val="none" w:sz="0" w:space="0" w:color="auto"/>
                    <w:right w:val="none" w:sz="0" w:space="0" w:color="auto"/>
                  </w:divBdr>
                </w:div>
                <w:div w:id="254752679">
                  <w:marLeft w:val="0"/>
                  <w:marRight w:val="0"/>
                  <w:marTop w:val="0"/>
                  <w:marBottom w:val="0"/>
                  <w:divBdr>
                    <w:top w:val="none" w:sz="0" w:space="0" w:color="auto"/>
                    <w:left w:val="none" w:sz="0" w:space="0" w:color="auto"/>
                    <w:bottom w:val="none" w:sz="0" w:space="0" w:color="auto"/>
                    <w:right w:val="none" w:sz="0" w:space="0" w:color="auto"/>
                  </w:divBdr>
                </w:div>
                <w:div w:id="689374888">
                  <w:marLeft w:val="0"/>
                  <w:marRight w:val="0"/>
                  <w:marTop w:val="0"/>
                  <w:marBottom w:val="0"/>
                  <w:divBdr>
                    <w:top w:val="none" w:sz="0" w:space="0" w:color="auto"/>
                    <w:left w:val="none" w:sz="0" w:space="0" w:color="auto"/>
                    <w:bottom w:val="none" w:sz="0" w:space="0" w:color="auto"/>
                    <w:right w:val="none" w:sz="0" w:space="0" w:color="auto"/>
                  </w:divBdr>
                </w:div>
                <w:div w:id="1803843543">
                  <w:marLeft w:val="0"/>
                  <w:marRight w:val="0"/>
                  <w:marTop w:val="0"/>
                  <w:marBottom w:val="0"/>
                  <w:divBdr>
                    <w:top w:val="none" w:sz="0" w:space="0" w:color="auto"/>
                    <w:left w:val="none" w:sz="0" w:space="0" w:color="auto"/>
                    <w:bottom w:val="none" w:sz="0" w:space="0" w:color="auto"/>
                    <w:right w:val="none" w:sz="0" w:space="0" w:color="auto"/>
                  </w:divBdr>
                </w:div>
                <w:div w:id="242686887">
                  <w:marLeft w:val="0"/>
                  <w:marRight w:val="0"/>
                  <w:marTop w:val="0"/>
                  <w:marBottom w:val="0"/>
                  <w:divBdr>
                    <w:top w:val="none" w:sz="0" w:space="0" w:color="auto"/>
                    <w:left w:val="none" w:sz="0" w:space="0" w:color="auto"/>
                    <w:bottom w:val="none" w:sz="0" w:space="0" w:color="auto"/>
                    <w:right w:val="none" w:sz="0" w:space="0" w:color="auto"/>
                  </w:divBdr>
                </w:div>
                <w:div w:id="1761096981">
                  <w:marLeft w:val="0"/>
                  <w:marRight w:val="0"/>
                  <w:marTop w:val="0"/>
                  <w:marBottom w:val="0"/>
                  <w:divBdr>
                    <w:top w:val="none" w:sz="0" w:space="0" w:color="auto"/>
                    <w:left w:val="none" w:sz="0" w:space="0" w:color="auto"/>
                    <w:bottom w:val="none" w:sz="0" w:space="0" w:color="auto"/>
                    <w:right w:val="none" w:sz="0" w:space="0" w:color="auto"/>
                  </w:divBdr>
                </w:div>
                <w:div w:id="2057074714">
                  <w:marLeft w:val="0"/>
                  <w:marRight w:val="0"/>
                  <w:marTop w:val="0"/>
                  <w:marBottom w:val="0"/>
                  <w:divBdr>
                    <w:top w:val="none" w:sz="0" w:space="0" w:color="auto"/>
                    <w:left w:val="none" w:sz="0" w:space="0" w:color="auto"/>
                    <w:bottom w:val="none" w:sz="0" w:space="0" w:color="auto"/>
                    <w:right w:val="none" w:sz="0" w:space="0" w:color="auto"/>
                  </w:divBdr>
                </w:div>
                <w:div w:id="496382992">
                  <w:marLeft w:val="0"/>
                  <w:marRight w:val="0"/>
                  <w:marTop w:val="0"/>
                  <w:marBottom w:val="0"/>
                  <w:divBdr>
                    <w:top w:val="none" w:sz="0" w:space="0" w:color="auto"/>
                    <w:left w:val="none" w:sz="0" w:space="0" w:color="auto"/>
                    <w:bottom w:val="none" w:sz="0" w:space="0" w:color="auto"/>
                    <w:right w:val="none" w:sz="0" w:space="0" w:color="auto"/>
                  </w:divBdr>
                </w:div>
                <w:div w:id="1481771438">
                  <w:marLeft w:val="0"/>
                  <w:marRight w:val="0"/>
                  <w:marTop w:val="0"/>
                  <w:marBottom w:val="0"/>
                  <w:divBdr>
                    <w:top w:val="none" w:sz="0" w:space="0" w:color="auto"/>
                    <w:left w:val="none" w:sz="0" w:space="0" w:color="auto"/>
                    <w:bottom w:val="none" w:sz="0" w:space="0" w:color="auto"/>
                    <w:right w:val="none" w:sz="0" w:space="0" w:color="auto"/>
                  </w:divBdr>
                </w:div>
                <w:div w:id="1863858831">
                  <w:marLeft w:val="0"/>
                  <w:marRight w:val="0"/>
                  <w:marTop w:val="0"/>
                  <w:marBottom w:val="0"/>
                  <w:divBdr>
                    <w:top w:val="none" w:sz="0" w:space="0" w:color="auto"/>
                    <w:left w:val="none" w:sz="0" w:space="0" w:color="auto"/>
                    <w:bottom w:val="none" w:sz="0" w:space="0" w:color="auto"/>
                    <w:right w:val="none" w:sz="0" w:space="0" w:color="auto"/>
                  </w:divBdr>
                </w:div>
                <w:div w:id="320933814">
                  <w:marLeft w:val="0"/>
                  <w:marRight w:val="0"/>
                  <w:marTop w:val="0"/>
                  <w:marBottom w:val="0"/>
                  <w:divBdr>
                    <w:top w:val="none" w:sz="0" w:space="0" w:color="auto"/>
                    <w:left w:val="none" w:sz="0" w:space="0" w:color="auto"/>
                    <w:bottom w:val="none" w:sz="0" w:space="0" w:color="auto"/>
                    <w:right w:val="none" w:sz="0" w:space="0" w:color="auto"/>
                  </w:divBdr>
                </w:div>
                <w:div w:id="1250194393">
                  <w:marLeft w:val="0"/>
                  <w:marRight w:val="0"/>
                  <w:marTop w:val="0"/>
                  <w:marBottom w:val="0"/>
                  <w:divBdr>
                    <w:top w:val="none" w:sz="0" w:space="0" w:color="auto"/>
                    <w:left w:val="none" w:sz="0" w:space="0" w:color="auto"/>
                    <w:bottom w:val="none" w:sz="0" w:space="0" w:color="auto"/>
                    <w:right w:val="none" w:sz="0" w:space="0" w:color="auto"/>
                  </w:divBdr>
                </w:div>
                <w:div w:id="22480861">
                  <w:marLeft w:val="0"/>
                  <w:marRight w:val="0"/>
                  <w:marTop w:val="0"/>
                  <w:marBottom w:val="0"/>
                  <w:divBdr>
                    <w:top w:val="none" w:sz="0" w:space="0" w:color="auto"/>
                    <w:left w:val="none" w:sz="0" w:space="0" w:color="auto"/>
                    <w:bottom w:val="none" w:sz="0" w:space="0" w:color="auto"/>
                    <w:right w:val="none" w:sz="0" w:space="0" w:color="auto"/>
                  </w:divBdr>
                </w:div>
                <w:div w:id="610822399">
                  <w:marLeft w:val="0"/>
                  <w:marRight w:val="0"/>
                  <w:marTop w:val="0"/>
                  <w:marBottom w:val="0"/>
                  <w:divBdr>
                    <w:top w:val="none" w:sz="0" w:space="0" w:color="auto"/>
                    <w:left w:val="none" w:sz="0" w:space="0" w:color="auto"/>
                    <w:bottom w:val="none" w:sz="0" w:space="0" w:color="auto"/>
                    <w:right w:val="none" w:sz="0" w:space="0" w:color="auto"/>
                  </w:divBdr>
                </w:div>
                <w:div w:id="715011718">
                  <w:marLeft w:val="0"/>
                  <w:marRight w:val="0"/>
                  <w:marTop w:val="0"/>
                  <w:marBottom w:val="0"/>
                  <w:divBdr>
                    <w:top w:val="none" w:sz="0" w:space="0" w:color="auto"/>
                    <w:left w:val="none" w:sz="0" w:space="0" w:color="auto"/>
                    <w:bottom w:val="none" w:sz="0" w:space="0" w:color="auto"/>
                    <w:right w:val="none" w:sz="0" w:space="0" w:color="auto"/>
                  </w:divBdr>
                </w:div>
                <w:div w:id="1370689776">
                  <w:marLeft w:val="0"/>
                  <w:marRight w:val="0"/>
                  <w:marTop w:val="0"/>
                  <w:marBottom w:val="0"/>
                  <w:divBdr>
                    <w:top w:val="none" w:sz="0" w:space="0" w:color="auto"/>
                    <w:left w:val="none" w:sz="0" w:space="0" w:color="auto"/>
                    <w:bottom w:val="none" w:sz="0" w:space="0" w:color="auto"/>
                    <w:right w:val="none" w:sz="0" w:space="0" w:color="auto"/>
                  </w:divBdr>
                </w:div>
                <w:div w:id="1698583335">
                  <w:marLeft w:val="0"/>
                  <w:marRight w:val="0"/>
                  <w:marTop w:val="0"/>
                  <w:marBottom w:val="0"/>
                  <w:divBdr>
                    <w:top w:val="none" w:sz="0" w:space="0" w:color="auto"/>
                    <w:left w:val="none" w:sz="0" w:space="0" w:color="auto"/>
                    <w:bottom w:val="none" w:sz="0" w:space="0" w:color="auto"/>
                    <w:right w:val="none" w:sz="0" w:space="0" w:color="auto"/>
                  </w:divBdr>
                </w:div>
                <w:div w:id="341400673">
                  <w:marLeft w:val="0"/>
                  <w:marRight w:val="0"/>
                  <w:marTop w:val="0"/>
                  <w:marBottom w:val="0"/>
                  <w:divBdr>
                    <w:top w:val="none" w:sz="0" w:space="0" w:color="auto"/>
                    <w:left w:val="none" w:sz="0" w:space="0" w:color="auto"/>
                    <w:bottom w:val="none" w:sz="0" w:space="0" w:color="auto"/>
                    <w:right w:val="none" w:sz="0" w:space="0" w:color="auto"/>
                  </w:divBdr>
                </w:div>
                <w:div w:id="292176039">
                  <w:marLeft w:val="0"/>
                  <w:marRight w:val="0"/>
                  <w:marTop w:val="0"/>
                  <w:marBottom w:val="0"/>
                  <w:divBdr>
                    <w:top w:val="none" w:sz="0" w:space="0" w:color="auto"/>
                    <w:left w:val="none" w:sz="0" w:space="0" w:color="auto"/>
                    <w:bottom w:val="none" w:sz="0" w:space="0" w:color="auto"/>
                    <w:right w:val="none" w:sz="0" w:space="0" w:color="auto"/>
                  </w:divBdr>
                </w:div>
                <w:div w:id="1820997109">
                  <w:marLeft w:val="0"/>
                  <w:marRight w:val="0"/>
                  <w:marTop w:val="0"/>
                  <w:marBottom w:val="0"/>
                  <w:divBdr>
                    <w:top w:val="none" w:sz="0" w:space="0" w:color="auto"/>
                    <w:left w:val="none" w:sz="0" w:space="0" w:color="auto"/>
                    <w:bottom w:val="none" w:sz="0" w:space="0" w:color="auto"/>
                    <w:right w:val="none" w:sz="0" w:space="0" w:color="auto"/>
                  </w:divBdr>
                </w:div>
                <w:div w:id="262694350">
                  <w:marLeft w:val="0"/>
                  <w:marRight w:val="0"/>
                  <w:marTop w:val="0"/>
                  <w:marBottom w:val="0"/>
                  <w:divBdr>
                    <w:top w:val="none" w:sz="0" w:space="0" w:color="auto"/>
                    <w:left w:val="none" w:sz="0" w:space="0" w:color="auto"/>
                    <w:bottom w:val="none" w:sz="0" w:space="0" w:color="auto"/>
                    <w:right w:val="none" w:sz="0" w:space="0" w:color="auto"/>
                  </w:divBdr>
                </w:div>
                <w:div w:id="916860021">
                  <w:marLeft w:val="0"/>
                  <w:marRight w:val="0"/>
                  <w:marTop w:val="0"/>
                  <w:marBottom w:val="0"/>
                  <w:divBdr>
                    <w:top w:val="none" w:sz="0" w:space="0" w:color="auto"/>
                    <w:left w:val="none" w:sz="0" w:space="0" w:color="auto"/>
                    <w:bottom w:val="none" w:sz="0" w:space="0" w:color="auto"/>
                    <w:right w:val="none" w:sz="0" w:space="0" w:color="auto"/>
                  </w:divBdr>
                </w:div>
                <w:div w:id="227960984">
                  <w:marLeft w:val="0"/>
                  <w:marRight w:val="0"/>
                  <w:marTop w:val="0"/>
                  <w:marBottom w:val="0"/>
                  <w:divBdr>
                    <w:top w:val="none" w:sz="0" w:space="0" w:color="auto"/>
                    <w:left w:val="none" w:sz="0" w:space="0" w:color="auto"/>
                    <w:bottom w:val="none" w:sz="0" w:space="0" w:color="auto"/>
                    <w:right w:val="none" w:sz="0" w:space="0" w:color="auto"/>
                  </w:divBdr>
                </w:div>
                <w:div w:id="1043290459">
                  <w:marLeft w:val="0"/>
                  <w:marRight w:val="0"/>
                  <w:marTop w:val="0"/>
                  <w:marBottom w:val="0"/>
                  <w:divBdr>
                    <w:top w:val="none" w:sz="0" w:space="0" w:color="auto"/>
                    <w:left w:val="none" w:sz="0" w:space="0" w:color="auto"/>
                    <w:bottom w:val="none" w:sz="0" w:space="0" w:color="auto"/>
                    <w:right w:val="none" w:sz="0" w:space="0" w:color="auto"/>
                  </w:divBdr>
                </w:div>
                <w:div w:id="129982531">
                  <w:marLeft w:val="0"/>
                  <w:marRight w:val="0"/>
                  <w:marTop w:val="0"/>
                  <w:marBottom w:val="0"/>
                  <w:divBdr>
                    <w:top w:val="none" w:sz="0" w:space="0" w:color="auto"/>
                    <w:left w:val="none" w:sz="0" w:space="0" w:color="auto"/>
                    <w:bottom w:val="none" w:sz="0" w:space="0" w:color="auto"/>
                    <w:right w:val="none" w:sz="0" w:space="0" w:color="auto"/>
                  </w:divBdr>
                </w:div>
                <w:div w:id="300498138">
                  <w:marLeft w:val="0"/>
                  <w:marRight w:val="0"/>
                  <w:marTop w:val="0"/>
                  <w:marBottom w:val="0"/>
                  <w:divBdr>
                    <w:top w:val="none" w:sz="0" w:space="0" w:color="auto"/>
                    <w:left w:val="none" w:sz="0" w:space="0" w:color="auto"/>
                    <w:bottom w:val="none" w:sz="0" w:space="0" w:color="auto"/>
                    <w:right w:val="none" w:sz="0" w:space="0" w:color="auto"/>
                  </w:divBdr>
                </w:div>
                <w:div w:id="364671404">
                  <w:marLeft w:val="0"/>
                  <w:marRight w:val="0"/>
                  <w:marTop w:val="0"/>
                  <w:marBottom w:val="0"/>
                  <w:divBdr>
                    <w:top w:val="none" w:sz="0" w:space="0" w:color="auto"/>
                    <w:left w:val="none" w:sz="0" w:space="0" w:color="auto"/>
                    <w:bottom w:val="none" w:sz="0" w:space="0" w:color="auto"/>
                    <w:right w:val="none" w:sz="0" w:space="0" w:color="auto"/>
                  </w:divBdr>
                </w:div>
                <w:div w:id="2098667990">
                  <w:marLeft w:val="0"/>
                  <w:marRight w:val="0"/>
                  <w:marTop w:val="0"/>
                  <w:marBottom w:val="0"/>
                  <w:divBdr>
                    <w:top w:val="none" w:sz="0" w:space="0" w:color="auto"/>
                    <w:left w:val="none" w:sz="0" w:space="0" w:color="auto"/>
                    <w:bottom w:val="none" w:sz="0" w:space="0" w:color="auto"/>
                    <w:right w:val="none" w:sz="0" w:space="0" w:color="auto"/>
                  </w:divBdr>
                </w:div>
                <w:div w:id="605043562">
                  <w:marLeft w:val="0"/>
                  <w:marRight w:val="0"/>
                  <w:marTop w:val="0"/>
                  <w:marBottom w:val="0"/>
                  <w:divBdr>
                    <w:top w:val="none" w:sz="0" w:space="0" w:color="auto"/>
                    <w:left w:val="none" w:sz="0" w:space="0" w:color="auto"/>
                    <w:bottom w:val="none" w:sz="0" w:space="0" w:color="auto"/>
                    <w:right w:val="none" w:sz="0" w:space="0" w:color="auto"/>
                  </w:divBdr>
                </w:div>
                <w:div w:id="1926528552">
                  <w:marLeft w:val="0"/>
                  <w:marRight w:val="0"/>
                  <w:marTop w:val="0"/>
                  <w:marBottom w:val="0"/>
                  <w:divBdr>
                    <w:top w:val="none" w:sz="0" w:space="0" w:color="auto"/>
                    <w:left w:val="none" w:sz="0" w:space="0" w:color="auto"/>
                    <w:bottom w:val="none" w:sz="0" w:space="0" w:color="auto"/>
                    <w:right w:val="none" w:sz="0" w:space="0" w:color="auto"/>
                  </w:divBdr>
                </w:div>
                <w:div w:id="1633706413">
                  <w:marLeft w:val="0"/>
                  <w:marRight w:val="0"/>
                  <w:marTop w:val="0"/>
                  <w:marBottom w:val="0"/>
                  <w:divBdr>
                    <w:top w:val="none" w:sz="0" w:space="0" w:color="auto"/>
                    <w:left w:val="none" w:sz="0" w:space="0" w:color="auto"/>
                    <w:bottom w:val="none" w:sz="0" w:space="0" w:color="auto"/>
                    <w:right w:val="none" w:sz="0" w:space="0" w:color="auto"/>
                  </w:divBdr>
                </w:div>
                <w:div w:id="1244611000">
                  <w:marLeft w:val="0"/>
                  <w:marRight w:val="0"/>
                  <w:marTop w:val="0"/>
                  <w:marBottom w:val="0"/>
                  <w:divBdr>
                    <w:top w:val="none" w:sz="0" w:space="0" w:color="auto"/>
                    <w:left w:val="none" w:sz="0" w:space="0" w:color="auto"/>
                    <w:bottom w:val="none" w:sz="0" w:space="0" w:color="auto"/>
                    <w:right w:val="none" w:sz="0" w:space="0" w:color="auto"/>
                  </w:divBdr>
                </w:div>
                <w:div w:id="1497771117">
                  <w:marLeft w:val="0"/>
                  <w:marRight w:val="0"/>
                  <w:marTop w:val="0"/>
                  <w:marBottom w:val="0"/>
                  <w:divBdr>
                    <w:top w:val="none" w:sz="0" w:space="0" w:color="auto"/>
                    <w:left w:val="none" w:sz="0" w:space="0" w:color="auto"/>
                    <w:bottom w:val="none" w:sz="0" w:space="0" w:color="auto"/>
                    <w:right w:val="none" w:sz="0" w:space="0" w:color="auto"/>
                  </w:divBdr>
                </w:div>
                <w:div w:id="1672945210">
                  <w:marLeft w:val="0"/>
                  <w:marRight w:val="0"/>
                  <w:marTop w:val="0"/>
                  <w:marBottom w:val="0"/>
                  <w:divBdr>
                    <w:top w:val="none" w:sz="0" w:space="0" w:color="auto"/>
                    <w:left w:val="none" w:sz="0" w:space="0" w:color="auto"/>
                    <w:bottom w:val="none" w:sz="0" w:space="0" w:color="auto"/>
                    <w:right w:val="none" w:sz="0" w:space="0" w:color="auto"/>
                  </w:divBdr>
                </w:div>
                <w:div w:id="624118817">
                  <w:marLeft w:val="0"/>
                  <w:marRight w:val="0"/>
                  <w:marTop w:val="0"/>
                  <w:marBottom w:val="0"/>
                  <w:divBdr>
                    <w:top w:val="none" w:sz="0" w:space="0" w:color="auto"/>
                    <w:left w:val="none" w:sz="0" w:space="0" w:color="auto"/>
                    <w:bottom w:val="none" w:sz="0" w:space="0" w:color="auto"/>
                    <w:right w:val="none" w:sz="0" w:space="0" w:color="auto"/>
                  </w:divBdr>
                </w:div>
                <w:div w:id="586110682">
                  <w:marLeft w:val="0"/>
                  <w:marRight w:val="0"/>
                  <w:marTop w:val="0"/>
                  <w:marBottom w:val="0"/>
                  <w:divBdr>
                    <w:top w:val="none" w:sz="0" w:space="0" w:color="auto"/>
                    <w:left w:val="none" w:sz="0" w:space="0" w:color="auto"/>
                    <w:bottom w:val="none" w:sz="0" w:space="0" w:color="auto"/>
                    <w:right w:val="none" w:sz="0" w:space="0" w:color="auto"/>
                  </w:divBdr>
                </w:div>
                <w:div w:id="202987039">
                  <w:marLeft w:val="0"/>
                  <w:marRight w:val="0"/>
                  <w:marTop w:val="0"/>
                  <w:marBottom w:val="0"/>
                  <w:divBdr>
                    <w:top w:val="none" w:sz="0" w:space="0" w:color="auto"/>
                    <w:left w:val="none" w:sz="0" w:space="0" w:color="auto"/>
                    <w:bottom w:val="none" w:sz="0" w:space="0" w:color="auto"/>
                    <w:right w:val="none" w:sz="0" w:space="0" w:color="auto"/>
                  </w:divBdr>
                </w:div>
                <w:div w:id="163516328">
                  <w:marLeft w:val="0"/>
                  <w:marRight w:val="0"/>
                  <w:marTop w:val="0"/>
                  <w:marBottom w:val="0"/>
                  <w:divBdr>
                    <w:top w:val="none" w:sz="0" w:space="0" w:color="auto"/>
                    <w:left w:val="none" w:sz="0" w:space="0" w:color="auto"/>
                    <w:bottom w:val="none" w:sz="0" w:space="0" w:color="auto"/>
                    <w:right w:val="none" w:sz="0" w:space="0" w:color="auto"/>
                  </w:divBdr>
                </w:div>
                <w:div w:id="1004043148">
                  <w:marLeft w:val="0"/>
                  <w:marRight w:val="0"/>
                  <w:marTop w:val="0"/>
                  <w:marBottom w:val="0"/>
                  <w:divBdr>
                    <w:top w:val="none" w:sz="0" w:space="0" w:color="auto"/>
                    <w:left w:val="none" w:sz="0" w:space="0" w:color="auto"/>
                    <w:bottom w:val="none" w:sz="0" w:space="0" w:color="auto"/>
                    <w:right w:val="none" w:sz="0" w:space="0" w:color="auto"/>
                  </w:divBdr>
                </w:div>
                <w:div w:id="1196429424">
                  <w:marLeft w:val="0"/>
                  <w:marRight w:val="0"/>
                  <w:marTop w:val="0"/>
                  <w:marBottom w:val="0"/>
                  <w:divBdr>
                    <w:top w:val="none" w:sz="0" w:space="0" w:color="auto"/>
                    <w:left w:val="none" w:sz="0" w:space="0" w:color="auto"/>
                    <w:bottom w:val="none" w:sz="0" w:space="0" w:color="auto"/>
                    <w:right w:val="none" w:sz="0" w:space="0" w:color="auto"/>
                  </w:divBdr>
                </w:div>
                <w:div w:id="682783155">
                  <w:marLeft w:val="0"/>
                  <w:marRight w:val="0"/>
                  <w:marTop w:val="0"/>
                  <w:marBottom w:val="0"/>
                  <w:divBdr>
                    <w:top w:val="none" w:sz="0" w:space="0" w:color="auto"/>
                    <w:left w:val="none" w:sz="0" w:space="0" w:color="auto"/>
                    <w:bottom w:val="none" w:sz="0" w:space="0" w:color="auto"/>
                    <w:right w:val="none" w:sz="0" w:space="0" w:color="auto"/>
                  </w:divBdr>
                </w:div>
                <w:div w:id="302005975">
                  <w:marLeft w:val="0"/>
                  <w:marRight w:val="0"/>
                  <w:marTop w:val="0"/>
                  <w:marBottom w:val="0"/>
                  <w:divBdr>
                    <w:top w:val="none" w:sz="0" w:space="0" w:color="auto"/>
                    <w:left w:val="none" w:sz="0" w:space="0" w:color="auto"/>
                    <w:bottom w:val="none" w:sz="0" w:space="0" w:color="auto"/>
                    <w:right w:val="none" w:sz="0" w:space="0" w:color="auto"/>
                  </w:divBdr>
                </w:div>
                <w:div w:id="1616134719">
                  <w:marLeft w:val="0"/>
                  <w:marRight w:val="0"/>
                  <w:marTop w:val="0"/>
                  <w:marBottom w:val="0"/>
                  <w:divBdr>
                    <w:top w:val="none" w:sz="0" w:space="0" w:color="auto"/>
                    <w:left w:val="none" w:sz="0" w:space="0" w:color="auto"/>
                    <w:bottom w:val="none" w:sz="0" w:space="0" w:color="auto"/>
                    <w:right w:val="none" w:sz="0" w:space="0" w:color="auto"/>
                  </w:divBdr>
                </w:div>
                <w:div w:id="177044742">
                  <w:marLeft w:val="0"/>
                  <w:marRight w:val="0"/>
                  <w:marTop w:val="0"/>
                  <w:marBottom w:val="0"/>
                  <w:divBdr>
                    <w:top w:val="none" w:sz="0" w:space="0" w:color="auto"/>
                    <w:left w:val="none" w:sz="0" w:space="0" w:color="auto"/>
                    <w:bottom w:val="none" w:sz="0" w:space="0" w:color="auto"/>
                    <w:right w:val="none" w:sz="0" w:space="0" w:color="auto"/>
                  </w:divBdr>
                </w:div>
                <w:div w:id="1913394078">
                  <w:marLeft w:val="0"/>
                  <w:marRight w:val="0"/>
                  <w:marTop w:val="0"/>
                  <w:marBottom w:val="0"/>
                  <w:divBdr>
                    <w:top w:val="none" w:sz="0" w:space="0" w:color="auto"/>
                    <w:left w:val="none" w:sz="0" w:space="0" w:color="auto"/>
                    <w:bottom w:val="none" w:sz="0" w:space="0" w:color="auto"/>
                    <w:right w:val="none" w:sz="0" w:space="0" w:color="auto"/>
                  </w:divBdr>
                </w:div>
              </w:divsChild>
            </w:div>
            <w:div w:id="449471436">
              <w:marLeft w:val="0"/>
              <w:marRight w:val="0"/>
              <w:marTop w:val="0"/>
              <w:marBottom w:val="0"/>
              <w:divBdr>
                <w:top w:val="none" w:sz="0" w:space="0" w:color="auto"/>
                <w:left w:val="none" w:sz="0" w:space="0" w:color="auto"/>
                <w:bottom w:val="none" w:sz="0" w:space="0" w:color="auto"/>
                <w:right w:val="none" w:sz="0" w:space="0" w:color="auto"/>
              </w:divBdr>
              <w:divsChild>
                <w:div w:id="1345938534">
                  <w:marLeft w:val="0"/>
                  <w:marRight w:val="0"/>
                  <w:marTop w:val="0"/>
                  <w:marBottom w:val="0"/>
                  <w:divBdr>
                    <w:top w:val="none" w:sz="0" w:space="0" w:color="auto"/>
                    <w:left w:val="none" w:sz="0" w:space="0" w:color="auto"/>
                    <w:bottom w:val="none" w:sz="0" w:space="0" w:color="auto"/>
                    <w:right w:val="none" w:sz="0" w:space="0" w:color="auto"/>
                  </w:divBdr>
                </w:div>
                <w:div w:id="1119757839">
                  <w:marLeft w:val="0"/>
                  <w:marRight w:val="0"/>
                  <w:marTop w:val="0"/>
                  <w:marBottom w:val="0"/>
                  <w:divBdr>
                    <w:top w:val="none" w:sz="0" w:space="0" w:color="auto"/>
                    <w:left w:val="none" w:sz="0" w:space="0" w:color="auto"/>
                    <w:bottom w:val="none" w:sz="0" w:space="0" w:color="auto"/>
                    <w:right w:val="none" w:sz="0" w:space="0" w:color="auto"/>
                  </w:divBdr>
                </w:div>
                <w:div w:id="453325519">
                  <w:marLeft w:val="0"/>
                  <w:marRight w:val="0"/>
                  <w:marTop w:val="0"/>
                  <w:marBottom w:val="0"/>
                  <w:divBdr>
                    <w:top w:val="none" w:sz="0" w:space="0" w:color="auto"/>
                    <w:left w:val="none" w:sz="0" w:space="0" w:color="auto"/>
                    <w:bottom w:val="none" w:sz="0" w:space="0" w:color="auto"/>
                    <w:right w:val="none" w:sz="0" w:space="0" w:color="auto"/>
                  </w:divBdr>
                </w:div>
                <w:div w:id="1484009594">
                  <w:marLeft w:val="0"/>
                  <w:marRight w:val="0"/>
                  <w:marTop w:val="0"/>
                  <w:marBottom w:val="0"/>
                  <w:divBdr>
                    <w:top w:val="none" w:sz="0" w:space="0" w:color="auto"/>
                    <w:left w:val="none" w:sz="0" w:space="0" w:color="auto"/>
                    <w:bottom w:val="none" w:sz="0" w:space="0" w:color="auto"/>
                    <w:right w:val="none" w:sz="0" w:space="0" w:color="auto"/>
                  </w:divBdr>
                </w:div>
                <w:div w:id="1222786823">
                  <w:marLeft w:val="0"/>
                  <w:marRight w:val="0"/>
                  <w:marTop w:val="0"/>
                  <w:marBottom w:val="0"/>
                  <w:divBdr>
                    <w:top w:val="none" w:sz="0" w:space="0" w:color="auto"/>
                    <w:left w:val="none" w:sz="0" w:space="0" w:color="auto"/>
                    <w:bottom w:val="none" w:sz="0" w:space="0" w:color="auto"/>
                    <w:right w:val="none" w:sz="0" w:space="0" w:color="auto"/>
                  </w:divBdr>
                </w:div>
                <w:div w:id="59446687">
                  <w:marLeft w:val="0"/>
                  <w:marRight w:val="0"/>
                  <w:marTop w:val="0"/>
                  <w:marBottom w:val="0"/>
                  <w:divBdr>
                    <w:top w:val="none" w:sz="0" w:space="0" w:color="auto"/>
                    <w:left w:val="none" w:sz="0" w:space="0" w:color="auto"/>
                    <w:bottom w:val="none" w:sz="0" w:space="0" w:color="auto"/>
                    <w:right w:val="none" w:sz="0" w:space="0" w:color="auto"/>
                  </w:divBdr>
                </w:div>
                <w:div w:id="1998418192">
                  <w:marLeft w:val="0"/>
                  <w:marRight w:val="0"/>
                  <w:marTop w:val="0"/>
                  <w:marBottom w:val="0"/>
                  <w:divBdr>
                    <w:top w:val="none" w:sz="0" w:space="0" w:color="auto"/>
                    <w:left w:val="none" w:sz="0" w:space="0" w:color="auto"/>
                    <w:bottom w:val="none" w:sz="0" w:space="0" w:color="auto"/>
                    <w:right w:val="none" w:sz="0" w:space="0" w:color="auto"/>
                  </w:divBdr>
                </w:div>
                <w:div w:id="773399860">
                  <w:marLeft w:val="0"/>
                  <w:marRight w:val="0"/>
                  <w:marTop w:val="0"/>
                  <w:marBottom w:val="0"/>
                  <w:divBdr>
                    <w:top w:val="none" w:sz="0" w:space="0" w:color="auto"/>
                    <w:left w:val="none" w:sz="0" w:space="0" w:color="auto"/>
                    <w:bottom w:val="none" w:sz="0" w:space="0" w:color="auto"/>
                    <w:right w:val="none" w:sz="0" w:space="0" w:color="auto"/>
                  </w:divBdr>
                </w:div>
                <w:div w:id="1620645150">
                  <w:marLeft w:val="0"/>
                  <w:marRight w:val="0"/>
                  <w:marTop w:val="0"/>
                  <w:marBottom w:val="0"/>
                  <w:divBdr>
                    <w:top w:val="none" w:sz="0" w:space="0" w:color="auto"/>
                    <w:left w:val="none" w:sz="0" w:space="0" w:color="auto"/>
                    <w:bottom w:val="none" w:sz="0" w:space="0" w:color="auto"/>
                    <w:right w:val="none" w:sz="0" w:space="0" w:color="auto"/>
                  </w:divBdr>
                </w:div>
                <w:div w:id="716197536">
                  <w:marLeft w:val="0"/>
                  <w:marRight w:val="0"/>
                  <w:marTop w:val="0"/>
                  <w:marBottom w:val="0"/>
                  <w:divBdr>
                    <w:top w:val="none" w:sz="0" w:space="0" w:color="auto"/>
                    <w:left w:val="none" w:sz="0" w:space="0" w:color="auto"/>
                    <w:bottom w:val="none" w:sz="0" w:space="0" w:color="auto"/>
                    <w:right w:val="none" w:sz="0" w:space="0" w:color="auto"/>
                  </w:divBdr>
                </w:div>
                <w:div w:id="2128114599">
                  <w:marLeft w:val="0"/>
                  <w:marRight w:val="0"/>
                  <w:marTop w:val="0"/>
                  <w:marBottom w:val="0"/>
                  <w:divBdr>
                    <w:top w:val="none" w:sz="0" w:space="0" w:color="auto"/>
                    <w:left w:val="none" w:sz="0" w:space="0" w:color="auto"/>
                    <w:bottom w:val="none" w:sz="0" w:space="0" w:color="auto"/>
                    <w:right w:val="none" w:sz="0" w:space="0" w:color="auto"/>
                  </w:divBdr>
                </w:div>
                <w:div w:id="1760641680">
                  <w:marLeft w:val="0"/>
                  <w:marRight w:val="0"/>
                  <w:marTop w:val="0"/>
                  <w:marBottom w:val="0"/>
                  <w:divBdr>
                    <w:top w:val="none" w:sz="0" w:space="0" w:color="auto"/>
                    <w:left w:val="none" w:sz="0" w:space="0" w:color="auto"/>
                    <w:bottom w:val="none" w:sz="0" w:space="0" w:color="auto"/>
                    <w:right w:val="none" w:sz="0" w:space="0" w:color="auto"/>
                  </w:divBdr>
                </w:div>
                <w:div w:id="702825740">
                  <w:marLeft w:val="0"/>
                  <w:marRight w:val="0"/>
                  <w:marTop w:val="0"/>
                  <w:marBottom w:val="0"/>
                  <w:divBdr>
                    <w:top w:val="none" w:sz="0" w:space="0" w:color="auto"/>
                    <w:left w:val="none" w:sz="0" w:space="0" w:color="auto"/>
                    <w:bottom w:val="none" w:sz="0" w:space="0" w:color="auto"/>
                    <w:right w:val="none" w:sz="0" w:space="0" w:color="auto"/>
                  </w:divBdr>
                </w:div>
                <w:div w:id="66463840">
                  <w:marLeft w:val="0"/>
                  <w:marRight w:val="0"/>
                  <w:marTop w:val="0"/>
                  <w:marBottom w:val="0"/>
                  <w:divBdr>
                    <w:top w:val="none" w:sz="0" w:space="0" w:color="auto"/>
                    <w:left w:val="none" w:sz="0" w:space="0" w:color="auto"/>
                    <w:bottom w:val="none" w:sz="0" w:space="0" w:color="auto"/>
                    <w:right w:val="none" w:sz="0" w:space="0" w:color="auto"/>
                  </w:divBdr>
                </w:div>
                <w:div w:id="1826581628">
                  <w:marLeft w:val="0"/>
                  <w:marRight w:val="0"/>
                  <w:marTop w:val="0"/>
                  <w:marBottom w:val="0"/>
                  <w:divBdr>
                    <w:top w:val="none" w:sz="0" w:space="0" w:color="auto"/>
                    <w:left w:val="none" w:sz="0" w:space="0" w:color="auto"/>
                    <w:bottom w:val="none" w:sz="0" w:space="0" w:color="auto"/>
                    <w:right w:val="none" w:sz="0" w:space="0" w:color="auto"/>
                  </w:divBdr>
                </w:div>
                <w:div w:id="60718095">
                  <w:marLeft w:val="0"/>
                  <w:marRight w:val="0"/>
                  <w:marTop w:val="0"/>
                  <w:marBottom w:val="0"/>
                  <w:divBdr>
                    <w:top w:val="none" w:sz="0" w:space="0" w:color="auto"/>
                    <w:left w:val="none" w:sz="0" w:space="0" w:color="auto"/>
                    <w:bottom w:val="none" w:sz="0" w:space="0" w:color="auto"/>
                    <w:right w:val="none" w:sz="0" w:space="0" w:color="auto"/>
                  </w:divBdr>
                </w:div>
                <w:div w:id="1789204892">
                  <w:marLeft w:val="0"/>
                  <w:marRight w:val="0"/>
                  <w:marTop w:val="0"/>
                  <w:marBottom w:val="0"/>
                  <w:divBdr>
                    <w:top w:val="none" w:sz="0" w:space="0" w:color="auto"/>
                    <w:left w:val="none" w:sz="0" w:space="0" w:color="auto"/>
                    <w:bottom w:val="none" w:sz="0" w:space="0" w:color="auto"/>
                    <w:right w:val="none" w:sz="0" w:space="0" w:color="auto"/>
                  </w:divBdr>
                </w:div>
                <w:div w:id="2080667388">
                  <w:marLeft w:val="0"/>
                  <w:marRight w:val="0"/>
                  <w:marTop w:val="0"/>
                  <w:marBottom w:val="0"/>
                  <w:divBdr>
                    <w:top w:val="none" w:sz="0" w:space="0" w:color="auto"/>
                    <w:left w:val="none" w:sz="0" w:space="0" w:color="auto"/>
                    <w:bottom w:val="none" w:sz="0" w:space="0" w:color="auto"/>
                    <w:right w:val="none" w:sz="0" w:space="0" w:color="auto"/>
                  </w:divBdr>
                </w:div>
                <w:div w:id="1201867096">
                  <w:marLeft w:val="0"/>
                  <w:marRight w:val="0"/>
                  <w:marTop w:val="0"/>
                  <w:marBottom w:val="0"/>
                  <w:divBdr>
                    <w:top w:val="none" w:sz="0" w:space="0" w:color="auto"/>
                    <w:left w:val="none" w:sz="0" w:space="0" w:color="auto"/>
                    <w:bottom w:val="none" w:sz="0" w:space="0" w:color="auto"/>
                    <w:right w:val="none" w:sz="0" w:space="0" w:color="auto"/>
                  </w:divBdr>
                </w:div>
                <w:div w:id="119105638">
                  <w:marLeft w:val="0"/>
                  <w:marRight w:val="0"/>
                  <w:marTop w:val="0"/>
                  <w:marBottom w:val="0"/>
                  <w:divBdr>
                    <w:top w:val="none" w:sz="0" w:space="0" w:color="auto"/>
                    <w:left w:val="none" w:sz="0" w:space="0" w:color="auto"/>
                    <w:bottom w:val="none" w:sz="0" w:space="0" w:color="auto"/>
                    <w:right w:val="none" w:sz="0" w:space="0" w:color="auto"/>
                  </w:divBdr>
                </w:div>
                <w:div w:id="749085622">
                  <w:marLeft w:val="0"/>
                  <w:marRight w:val="0"/>
                  <w:marTop w:val="0"/>
                  <w:marBottom w:val="0"/>
                  <w:divBdr>
                    <w:top w:val="none" w:sz="0" w:space="0" w:color="auto"/>
                    <w:left w:val="none" w:sz="0" w:space="0" w:color="auto"/>
                    <w:bottom w:val="none" w:sz="0" w:space="0" w:color="auto"/>
                    <w:right w:val="none" w:sz="0" w:space="0" w:color="auto"/>
                  </w:divBdr>
                </w:div>
                <w:div w:id="295376083">
                  <w:marLeft w:val="0"/>
                  <w:marRight w:val="0"/>
                  <w:marTop w:val="0"/>
                  <w:marBottom w:val="0"/>
                  <w:divBdr>
                    <w:top w:val="none" w:sz="0" w:space="0" w:color="auto"/>
                    <w:left w:val="none" w:sz="0" w:space="0" w:color="auto"/>
                    <w:bottom w:val="none" w:sz="0" w:space="0" w:color="auto"/>
                    <w:right w:val="none" w:sz="0" w:space="0" w:color="auto"/>
                  </w:divBdr>
                </w:div>
                <w:div w:id="1677265026">
                  <w:marLeft w:val="0"/>
                  <w:marRight w:val="0"/>
                  <w:marTop w:val="0"/>
                  <w:marBottom w:val="0"/>
                  <w:divBdr>
                    <w:top w:val="none" w:sz="0" w:space="0" w:color="auto"/>
                    <w:left w:val="none" w:sz="0" w:space="0" w:color="auto"/>
                    <w:bottom w:val="none" w:sz="0" w:space="0" w:color="auto"/>
                    <w:right w:val="none" w:sz="0" w:space="0" w:color="auto"/>
                  </w:divBdr>
                </w:div>
                <w:div w:id="1899319713">
                  <w:marLeft w:val="0"/>
                  <w:marRight w:val="0"/>
                  <w:marTop w:val="0"/>
                  <w:marBottom w:val="0"/>
                  <w:divBdr>
                    <w:top w:val="none" w:sz="0" w:space="0" w:color="auto"/>
                    <w:left w:val="none" w:sz="0" w:space="0" w:color="auto"/>
                    <w:bottom w:val="none" w:sz="0" w:space="0" w:color="auto"/>
                    <w:right w:val="none" w:sz="0" w:space="0" w:color="auto"/>
                  </w:divBdr>
                </w:div>
                <w:div w:id="1088189749">
                  <w:marLeft w:val="0"/>
                  <w:marRight w:val="0"/>
                  <w:marTop w:val="0"/>
                  <w:marBottom w:val="0"/>
                  <w:divBdr>
                    <w:top w:val="none" w:sz="0" w:space="0" w:color="auto"/>
                    <w:left w:val="none" w:sz="0" w:space="0" w:color="auto"/>
                    <w:bottom w:val="none" w:sz="0" w:space="0" w:color="auto"/>
                    <w:right w:val="none" w:sz="0" w:space="0" w:color="auto"/>
                  </w:divBdr>
                </w:div>
                <w:div w:id="239797294">
                  <w:marLeft w:val="0"/>
                  <w:marRight w:val="0"/>
                  <w:marTop w:val="0"/>
                  <w:marBottom w:val="0"/>
                  <w:divBdr>
                    <w:top w:val="none" w:sz="0" w:space="0" w:color="auto"/>
                    <w:left w:val="none" w:sz="0" w:space="0" w:color="auto"/>
                    <w:bottom w:val="none" w:sz="0" w:space="0" w:color="auto"/>
                    <w:right w:val="none" w:sz="0" w:space="0" w:color="auto"/>
                  </w:divBdr>
                </w:div>
                <w:div w:id="1750229169">
                  <w:marLeft w:val="0"/>
                  <w:marRight w:val="0"/>
                  <w:marTop w:val="0"/>
                  <w:marBottom w:val="0"/>
                  <w:divBdr>
                    <w:top w:val="none" w:sz="0" w:space="0" w:color="auto"/>
                    <w:left w:val="none" w:sz="0" w:space="0" w:color="auto"/>
                    <w:bottom w:val="none" w:sz="0" w:space="0" w:color="auto"/>
                    <w:right w:val="none" w:sz="0" w:space="0" w:color="auto"/>
                  </w:divBdr>
                </w:div>
                <w:div w:id="405764579">
                  <w:marLeft w:val="0"/>
                  <w:marRight w:val="0"/>
                  <w:marTop w:val="0"/>
                  <w:marBottom w:val="0"/>
                  <w:divBdr>
                    <w:top w:val="none" w:sz="0" w:space="0" w:color="auto"/>
                    <w:left w:val="none" w:sz="0" w:space="0" w:color="auto"/>
                    <w:bottom w:val="none" w:sz="0" w:space="0" w:color="auto"/>
                    <w:right w:val="none" w:sz="0" w:space="0" w:color="auto"/>
                  </w:divBdr>
                </w:div>
                <w:div w:id="695694049">
                  <w:marLeft w:val="0"/>
                  <w:marRight w:val="0"/>
                  <w:marTop w:val="0"/>
                  <w:marBottom w:val="0"/>
                  <w:divBdr>
                    <w:top w:val="none" w:sz="0" w:space="0" w:color="auto"/>
                    <w:left w:val="none" w:sz="0" w:space="0" w:color="auto"/>
                    <w:bottom w:val="none" w:sz="0" w:space="0" w:color="auto"/>
                    <w:right w:val="none" w:sz="0" w:space="0" w:color="auto"/>
                  </w:divBdr>
                </w:div>
                <w:div w:id="1112091621">
                  <w:marLeft w:val="0"/>
                  <w:marRight w:val="0"/>
                  <w:marTop w:val="0"/>
                  <w:marBottom w:val="0"/>
                  <w:divBdr>
                    <w:top w:val="none" w:sz="0" w:space="0" w:color="auto"/>
                    <w:left w:val="none" w:sz="0" w:space="0" w:color="auto"/>
                    <w:bottom w:val="none" w:sz="0" w:space="0" w:color="auto"/>
                    <w:right w:val="none" w:sz="0" w:space="0" w:color="auto"/>
                  </w:divBdr>
                </w:div>
                <w:div w:id="2039237357">
                  <w:marLeft w:val="0"/>
                  <w:marRight w:val="0"/>
                  <w:marTop w:val="0"/>
                  <w:marBottom w:val="0"/>
                  <w:divBdr>
                    <w:top w:val="none" w:sz="0" w:space="0" w:color="auto"/>
                    <w:left w:val="none" w:sz="0" w:space="0" w:color="auto"/>
                    <w:bottom w:val="none" w:sz="0" w:space="0" w:color="auto"/>
                    <w:right w:val="none" w:sz="0" w:space="0" w:color="auto"/>
                  </w:divBdr>
                </w:div>
                <w:div w:id="94252693">
                  <w:marLeft w:val="0"/>
                  <w:marRight w:val="0"/>
                  <w:marTop w:val="0"/>
                  <w:marBottom w:val="0"/>
                  <w:divBdr>
                    <w:top w:val="none" w:sz="0" w:space="0" w:color="auto"/>
                    <w:left w:val="none" w:sz="0" w:space="0" w:color="auto"/>
                    <w:bottom w:val="none" w:sz="0" w:space="0" w:color="auto"/>
                    <w:right w:val="none" w:sz="0" w:space="0" w:color="auto"/>
                  </w:divBdr>
                </w:div>
                <w:div w:id="220529496">
                  <w:marLeft w:val="0"/>
                  <w:marRight w:val="0"/>
                  <w:marTop w:val="0"/>
                  <w:marBottom w:val="0"/>
                  <w:divBdr>
                    <w:top w:val="none" w:sz="0" w:space="0" w:color="auto"/>
                    <w:left w:val="none" w:sz="0" w:space="0" w:color="auto"/>
                    <w:bottom w:val="none" w:sz="0" w:space="0" w:color="auto"/>
                    <w:right w:val="none" w:sz="0" w:space="0" w:color="auto"/>
                  </w:divBdr>
                </w:div>
                <w:div w:id="1032532779">
                  <w:marLeft w:val="0"/>
                  <w:marRight w:val="0"/>
                  <w:marTop w:val="0"/>
                  <w:marBottom w:val="0"/>
                  <w:divBdr>
                    <w:top w:val="none" w:sz="0" w:space="0" w:color="auto"/>
                    <w:left w:val="none" w:sz="0" w:space="0" w:color="auto"/>
                    <w:bottom w:val="none" w:sz="0" w:space="0" w:color="auto"/>
                    <w:right w:val="none" w:sz="0" w:space="0" w:color="auto"/>
                  </w:divBdr>
                </w:div>
                <w:div w:id="14381920">
                  <w:marLeft w:val="0"/>
                  <w:marRight w:val="0"/>
                  <w:marTop w:val="0"/>
                  <w:marBottom w:val="0"/>
                  <w:divBdr>
                    <w:top w:val="none" w:sz="0" w:space="0" w:color="auto"/>
                    <w:left w:val="none" w:sz="0" w:space="0" w:color="auto"/>
                    <w:bottom w:val="none" w:sz="0" w:space="0" w:color="auto"/>
                    <w:right w:val="none" w:sz="0" w:space="0" w:color="auto"/>
                  </w:divBdr>
                </w:div>
                <w:div w:id="1109936835">
                  <w:marLeft w:val="0"/>
                  <w:marRight w:val="0"/>
                  <w:marTop w:val="0"/>
                  <w:marBottom w:val="0"/>
                  <w:divBdr>
                    <w:top w:val="none" w:sz="0" w:space="0" w:color="auto"/>
                    <w:left w:val="none" w:sz="0" w:space="0" w:color="auto"/>
                    <w:bottom w:val="none" w:sz="0" w:space="0" w:color="auto"/>
                    <w:right w:val="none" w:sz="0" w:space="0" w:color="auto"/>
                  </w:divBdr>
                </w:div>
                <w:div w:id="1004674851">
                  <w:marLeft w:val="0"/>
                  <w:marRight w:val="0"/>
                  <w:marTop w:val="0"/>
                  <w:marBottom w:val="0"/>
                  <w:divBdr>
                    <w:top w:val="none" w:sz="0" w:space="0" w:color="auto"/>
                    <w:left w:val="none" w:sz="0" w:space="0" w:color="auto"/>
                    <w:bottom w:val="none" w:sz="0" w:space="0" w:color="auto"/>
                    <w:right w:val="none" w:sz="0" w:space="0" w:color="auto"/>
                  </w:divBdr>
                </w:div>
                <w:div w:id="217012663">
                  <w:marLeft w:val="0"/>
                  <w:marRight w:val="0"/>
                  <w:marTop w:val="0"/>
                  <w:marBottom w:val="0"/>
                  <w:divBdr>
                    <w:top w:val="none" w:sz="0" w:space="0" w:color="auto"/>
                    <w:left w:val="none" w:sz="0" w:space="0" w:color="auto"/>
                    <w:bottom w:val="none" w:sz="0" w:space="0" w:color="auto"/>
                    <w:right w:val="none" w:sz="0" w:space="0" w:color="auto"/>
                  </w:divBdr>
                </w:div>
                <w:div w:id="1645164385">
                  <w:marLeft w:val="0"/>
                  <w:marRight w:val="0"/>
                  <w:marTop w:val="0"/>
                  <w:marBottom w:val="0"/>
                  <w:divBdr>
                    <w:top w:val="none" w:sz="0" w:space="0" w:color="auto"/>
                    <w:left w:val="none" w:sz="0" w:space="0" w:color="auto"/>
                    <w:bottom w:val="none" w:sz="0" w:space="0" w:color="auto"/>
                    <w:right w:val="none" w:sz="0" w:space="0" w:color="auto"/>
                  </w:divBdr>
                </w:div>
                <w:div w:id="489906966">
                  <w:marLeft w:val="0"/>
                  <w:marRight w:val="0"/>
                  <w:marTop w:val="0"/>
                  <w:marBottom w:val="0"/>
                  <w:divBdr>
                    <w:top w:val="none" w:sz="0" w:space="0" w:color="auto"/>
                    <w:left w:val="none" w:sz="0" w:space="0" w:color="auto"/>
                    <w:bottom w:val="none" w:sz="0" w:space="0" w:color="auto"/>
                    <w:right w:val="none" w:sz="0" w:space="0" w:color="auto"/>
                  </w:divBdr>
                </w:div>
                <w:div w:id="1708214894">
                  <w:marLeft w:val="0"/>
                  <w:marRight w:val="0"/>
                  <w:marTop w:val="0"/>
                  <w:marBottom w:val="0"/>
                  <w:divBdr>
                    <w:top w:val="none" w:sz="0" w:space="0" w:color="auto"/>
                    <w:left w:val="none" w:sz="0" w:space="0" w:color="auto"/>
                    <w:bottom w:val="none" w:sz="0" w:space="0" w:color="auto"/>
                    <w:right w:val="none" w:sz="0" w:space="0" w:color="auto"/>
                  </w:divBdr>
                </w:div>
                <w:div w:id="2034837464">
                  <w:marLeft w:val="0"/>
                  <w:marRight w:val="0"/>
                  <w:marTop w:val="0"/>
                  <w:marBottom w:val="0"/>
                  <w:divBdr>
                    <w:top w:val="none" w:sz="0" w:space="0" w:color="auto"/>
                    <w:left w:val="none" w:sz="0" w:space="0" w:color="auto"/>
                    <w:bottom w:val="none" w:sz="0" w:space="0" w:color="auto"/>
                    <w:right w:val="none" w:sz="0" w:space="0" w:color="auto"/>
                  </w:divBdr>
                </w:div>
                <w:div w:id="549148934">
                  <w:marLeft w:val="0"/>
                  <w:marRight w:val="0"/>
                  <w:marTop w:val="0"/>
                  <w:marBottom w:val="0"/>
                  <w:divBdr>
                    <w:top w:val="none" w:sz="0" w:space="0" w:color="auto"/>
                    <w:left w:val="none" w:sz="0" w:space="0" w:color="auto"/>
                    <w:bottom w:val="none" w:sz="0" w:space="0" w:color="auto"/>
                    <w:right w:val="none" w:sz="0" w:space="0" w:color="auto"/>
                  </w:divBdr>
                </w:div>
                <w:div w:id="1605459791">
                  <w:marLeft w:val="0"/>
                  <w:marRight w:val="0"/>
                  <w:marTop w:val="0"/>
                  <w:marBottom w:val="0"/>
                  <w:divBdr>
                    <w:top w:val="none" w:sz="0" w:space="0" w:color="auto"/>
                    <w:left w:val="none" w:sz="0" w:space="0" w:color="auto"/>
                    <w:bottom w:val="none" w:sz="0" w:space="0" w:color="auto"/>
                    <w:right w:val="none" w:sz="0" w:space="0" w:color="auto"/>
                  </w:divBdr>
                </w:div>
                <w:div w:id="1861967898">
                  <w:marLeft w:val="0"/>
                  <w:marRight w:val="0"/>
                  <w:marTop w:val="0"/>
                  <w:marBottom w:val="0"/>
                  <w:divBdr>
                    <w:top w:val="none" w:sz="0" w:space="0" w:color="auto"/>
                    <w:left w:val="none" w:sz="0" w:space="0" w:color="auto"/>
                    <w:bottom w:val="none" w:sz="0" w:space="0" w:color="auto"/>
                    <w:right w:val="none" w:sz="0" w:space="0" w:color="auto"/>
                  </w:divBdr>
                </w:div>
                <w:div w:id="2046439067">
                  <w:marLeft w:val="0"/>
                  <w:marRight w:val="0"/>
                  <w:marTop w:val="0"/>
                  <w:marBottom w:val="0"/>
                  <w:divBdr>
                    <w:top w:val="none" w:sz="0" w:space="0" w:color="auto"/>
                    <w:left w:val="none" w:sz="0" w:space="0" w:color="auto"/>
                    <w:bottom w:val="none" w:sz="0" w:space="0" w:color="auto"/>
                    <w:right w:val="none" w:sz="0" w:space="0" w:color="auto"/>
                  </w:divBdr>
                </w:div>
                <w:div w:id="2117749721">
                  <w:marLeft w:val="0"/>
                  <w:marRight w:val="0"/>
                  <w:marTop w:val="0"/>
                  <w:marBottom w:val="0"/>
                  <w:divBdr>
                    <w:top w:val="none" w:sz="0" w:space="0" w:color="auto"/>
                    <w:left w:val="none" w:sz="0" w:space="0" w:color="auto"/>
                    <w:bottom w:val="none" w:sz="0" w:space="0" w:color="auto"/>
                    <w:right w:val="none" w:sz="0" w:space="0" w:color="auto"/>
                  </w:divBdr>
                </w:div>
                <w:div w:id="1470854405">
                  <w:marLeft w:val="0"/>
                  <w:marRight w:val="0"/>
                  <w:marTop w:val="0"/>
                  <w:marBottom w:val="0"/>
                  <w:divBdr>
                    <w:top w:val="none" w:sz="0" w:space="0" w:color="auto"/>
                    <w:left w:val="none" w:sz="0" w:space="0" w:color="auto"/>
                    <w:bottom w:val="none" w:sz="0" w:space="0" w:color="auto"/>
                    <w:right w:val="none" w:sz="0" w:space="0" w:color="auto"/>
                  </w:divBdr>
                </w:div>
                <w:div w:id="1952009486">
                  <w:marLeft w:val="0"/>
                  <w:marRight w:val="0"/>
                  <w:marTop w:val="0"/>
                  <w:marBottom w:val="0"/>
                  <w:divBdr>
                    <w:top w:val="none" w:sz="0" w:space="0" w:color="auto"/>
                    <w:left w:val="none" w:sz="0" w:space="0" w:color="auto"/>
                    <w:bottom w:val="none" w:sz="0" w:space="0" w:color="auto"/>
                    <w:right w:val="none" w:sz="0" w:space="0" w:color="auto"/>
                  </w:divBdr>
                </w:div>
                <w:div w:id="1108499495">
                  <w:marLeft w:val="0"/>
                  <w:marRight w:val="0"/>
                  <w:marTop w:val="0"/>
                  <w:marBottom w:val="0"/>
                  <w:divBdr>
                    <w:top w:val="none" w:sz="0" w:space="0" w:color="auto"/>
                    <w:left w:val="none" w:sz="0" w:space="0" w:color="auto"/>
                    <w:bottom w:val="none" w:sz="0" w:space="0" w:color="auto"/>
                    <w:right w:val="none" w:sz="0" w:space="0" w:color="auto"/>
                  </w:divBdr>
                </w:div>
                <w:div w:id="1809084470">
                  <w:marLeft w:val="0"/>
                  <w:marRight w:val="0"/>
                  <w:marTop w:val="0"/>
                  <w:marBottom w:val="0"/>
                  <w:divBdr>
                    <w:top w:val="none" w:sz="0" w:space="0" w:color="auto"/>
                    <w:left w:val="none" w:sz="0" w:space="0" w:color="auto"/>
                    <w:bottom w:val="none" w:sz="0" w:space="0" w:color="auto"/>
                    <w:right w:val="none" w:sz="0" w:space="0" w:color="auto"/>
                  </w:divBdr>
                </w:div>
                <w:div w:id="1583837449">
                  <w:marLeft w:val="0"/>
                  <w:marRight w:val="0"/>
                  <w:marTop w:val="0"/>
                  <w:marBottom w:val="0"/>
                  <w:divBdr>
                    <w:top w:val="none" w:sz="0" w:space="0" w:color="auto"/>
                    <w:left w:val="none" w:sz="0" w:space="0" w:color="auto"/>
                    <w:bottom w:val="none" w:sz="0" w:space="0" w:color="auto"/>
                    <w:right w:val="none" w:sz="0" w:space="0" w:color="auto"/>
                  </w:divBdr>
                </w:div>
                <w:div w:id="19015970">
                  <w:marLeft w:val="0"/>
                  <w:marRight w:val="0"/>
                  <w:marTop w:val="0"/>
                  <w:marBottom w:val="0"/>
                  <w:divBdr>
                    <w:top w:val="none" w:sz="0" w:space="0" w:color="auto"/>
                    <w:left w:val="none" w:sz="0" w:space="0" w:color="auto"/>
                    <w:bottom w:val="none" w:sz="0" w:space="0" w:color="auto"/>
                    <w:right w:val="none" w:sz="0" w:space="0" w:color="auto"/>
                  </w:divBdr>
                </w:div>
                <w:div w:id="392392155">
                  <w:marLeft w:val="0"/>
                  <w:marRight w:val="0"/>
                  <w:marTop w:val="0"/>
                  <w:marBottom w:val="0"/>
                  <w:divBdr>
                    <w:top w:val="none" w:sz="0" w:space="0" w:color="auto"/>
                    <w:left w:val="none" w:sz="0" w:space="0" w:color="auto"/>
                    <w:bottom w:val="none" w:sz="0" w:space="0" w:color="auto"/>
                    <w:right w:val="none" w:sz="0" w:space="0" w:color="auto"/>
                  </w:divBdr>
                </w:div>
                <w:div w:id="106394386">
                  <w:marLeft w:val="0"/>
                  <w:marRight w:val="0"/>
                  <w:marTop w:val="0"/>
                  <w:marBottom w:val="0"/>
                  <w:divBdr>
                    <w:top w:val="none" w:sz="0" w:space="0" w:color="auto"/>
                    <w:left w:val="none" w:sz="0" w:space="0" w:color="auto"/>
                    <w:bottom w:val="none" w:sz="0" w:space="0" w:color="auto"/>
                    <w:right w:val="none" w:sz="0" w:space="0" w:color="auto"/>
                  </w:divBdr>
                </w:div>
                <w:div w:id="558444098">
                  <w:marLeft w:val="0"/>
                  <w:marRight w:val="0"/>
                  <w:marTop w:val="0"/>
                  <w:marBottom w:val="0"/>
                  <w:divBdr>
                    <w:top w:val="none" w:sz="0" w:space="0" w:color="auto"/>
                    <w:left w:val="none" w:sz="0" w:space="0" w:color="auto"/>
                    <w:bottom w:val="none" w:sz="0" w:space="0" w:color="auto"/>
                    <w:right w:val="none" w:sz="0" w:space="0" w:color="auto"/>
                  </w:divBdr>
                </w:div>
                <w:div w:id="1087532391">
                  <w:marLeft w:val="0"/>
                  <w:marRight w:val="0"/>
                  <w:marTop w:val="0"/>
                  <w:marBottom w:val="0"/>
                  <w:divBdr>
                    <w:top w:val="none" w:sz="0" w:space="0" w:color="auto"/>
                    <w:left w:val="none" w:sz="0" w:space="0" w:color="auto"/>
                    <w:bottom w:val="none" w:sz="0" w:space="0" w:color="auto"/>
                    <w:right w:val="none" w:sz="0" w:space="0" w:color="auto"/>
                  </w:divBdr>
                </w:div>
                <w:div w:id="778722062">
                  <w:marLeft w:val="0"/>
                  <w:marRight w:val="0"/>
                  <w:marTop w:val="0"/>
                  <w:marBottom w:val="0"/>
                  <w:divBdr>
                    <w:top w:val="none" w:sz="0" w:space="0" w:color="auto"/>
                    <w:left w:val="none" w:sz="0" w:space="0" w:color="auto"/>
                    <w:bottom w:val="none" w:sz="0" w:space="0" w:color="auto"/>
                    <w:right w:val="none" w:sz="0" w:space="0" w:color="auto"/>
                  </w:divBdr>
                </w:div>
                <w:div w:id="1108349631">
                  <w:marLeft w:val="0"/>
                  <w:marRight w:val="0"/>
                  <w:marTop w:val="0"/>
                  <w:marBottom w:val="0"/>
                  <w:divBdr>
                    <w:top w:val="none" w:sz="0" w:space="0" w:color="auto"/>
                    <w:left w:val="none" w:sz="0" w:space="0" w:color="auto"/>
                    <w:bottom w:val="none" w:sz="0" w:space="0" w:color="auto"/>
                    <w:right w:val="none" w:sz="0" w:space="0" w:color="auto"/>
                  </w:divBdr>
                </w:div>
                <w:div w:id="705453016">
                  <w:marLeft w:val="0"/>
                  <w:marRight w:val="0"/>
                  <w:marTop w:val="0"/>
                  <w:marBottom w:val="0"/>
                  <w:divBdr>
                    <w:top w:val="none" w:sz="0" w:space="0" w:color="auto"/>
                    <w:left w:val="none" w:sz="0" w:space="0" w:color="auto"/>
                    <w:bottom w:val="none" w:sz="0" w:space="0" w:color="auto"/>
                    <w:right w:val="none" w:sz="0" w:space="0" w:color="auto"/>
                  </w:divBdr>
                </w:div>
                <w:div w:id="170722193">
                  <w:marLeft w:val="0"/>
                  <w:marRight w:val="0"/>
                  <w:marTop w:val="0"/>
                  <w:marBottom w:val="0"/>
                  <w:divBdr>
                    <w:top w:val="none" w:sz="0" w:space="0" w:color="auto"/>
                    <w:left w:val="none" w:sz="0" w:space="0" w:color="auto"/>
                    <w:bottom w:val="none" w:sz="0" w:space="0" w:color="auto"/>
                    <w:right w:val="none" w:sz="0" w:space="0" w:color="auto"/>
                  </w:divBdr>
                </w:div>
                <w:div w:id="1211724328">
                  <w:marLeft w:val="0"/>
                  <w:marRight w:val="0"/>
                  <w:marTop w:val="0"/>
                  <w:marBottom w:val="0"/>
                  <w:divBdr>
                    <w:top w:val="none" w:sz="0" w:space="0" w:color="auto"/>
                    <w:left w:val="none" w:sz="0" w:space="0" w:color="auto"/>
                    <w:bottom w:val="none" w:sz="0" w:space="0" w:color="auto"/>
                    <w:right w:val="none" w:sz="0" w:space="0" w:color="auto"/>
                  </w:divBdr>
                </w:div>
                <w:div w:id="559754297">
                  <w:marLeft w:val="0"/>
                  <w:marRight w:val="0"/>
                  <w:marTop w:val="0"/>
                  <w:marBottom w:val="0"/>
                  <w:divBdr>
                    <w:top w:val="none" w:sz="0" w:space="0" w:color="auto"/>
                    <w:left w:val="none" w:sz="0" w:space="0" w:color="auto"/>
                    <w:bottom w:val="none" w:sz="0" w:space="0" w:color="auto"/>
                    <w:right w:val="none" w:sz="0" w:space="0" w:color="auto"/>
                  </w:divBdr>
                </w:div>
                <w:div w:id="639115100">
                  <w:marLeft w:val="0"/>
                  <w:marRight w:val="0"/>
                  <w:marTop w:val="0"/>
                  <w:marBottom w:val="0"/>
                  <w:divBdr>
                    <w:top w:val="none" w:sz="0" w:space="0" w:color="auto"/>
                    <w:left w:val="none" w:sz="0" w:space="0" w:color="auto"/>
                    <w:bottom w:val="none" w:sz="0" w:space="0" w:color="auto"/>
                    <w:right w:val="none" w:sz="0" w:space="0" w:color="auto"/>
                  </w:divBdr>
                </w:div>
                <w:div w:id="695544194">
                  <w:marLeft w:val="0"/>
                  <w:marRight w:val="0"/>
                  <w:marTop w:val="0"/>
                  <w:marBottom w:val="0"/>
                  <w:divBdr>
                    <w:top w:val="none" w:sz="0" w:space="0" w:color="auto"/>
                    <w:left w:val="none" w:sz="0" w:space="0" w:color="auto"/>
                    <w:bottom w:val="none" w:sz="0" w:space="0" w:color="auto"/>
                    <w:right w:val="none" w:sz="0" w:space="0" w:color="auto"/>
                  </w:divBdr>
                </w:div>
                <w:div w:id="1874920882">
                  <w:marLeft w:val="0"/>
                  <w:marRight w:val="0"/>
                  <w:marTop w:val="0"/>
                  <w:marBottom w:val="0"/>
                  <w:divBdr>
                    <w:top w:val="none" w:sz="0" w:space="0" w:color="auto"/>
                    <w:left w:val="none" w:sz="0" w:space="0" w:color="auto"/>
                    <w:bottom w:val="none" w:sz="0" w:space="0" w:color="auto"/>
                    <w:right w:val="none" w:sz="0" w:space="0" w:color="auto"/>
                  </w:divBdr>
                </w:div>
                <w:div w:id="70735948">
                  <w:marLeft w:val="0"/>
                  <w:marRight w:val="0"/>
                  <w:marTop w:val="0"/>
                  <w:marBottom w:val="0"/>
                  <w:divBdr>
                    <w:top w:val="none" w:sz="0" w:space="0" w:color="auto"/>
                    <w:left w:val="none" w:sz="0" w:space="0" w:color="auto"/>
                    <w:bottom w:val="none" w:sz="0" w:space="0" w:color="auto"/>
                    <w:right w:val="none" w:sz="0" w:space="0" w:color="auto"/>
                  </w:divBdr>
                </w:div>
                <w:div w:id="1913155236">
                  <w:marLeft w:val="0"/>
                  <w:marRight w:val="0"/>
                  <w:marTop w:val="0"/>
                  <w:marBottom w:val="0"/>
                  <w:divBdr>
                    <w:top w:val="none" w:sz="0" w:space="0" w:color="auto"/>
                    <w:left w:val="none" w:sz="0" w:space="0" w:color="auto"/>
                    <w:bottom w:val="none" w:sz="0" w:space="0" w:color="auto"/>
                    <w:right w:val="none" w:sz="0" w:space="0" w:color="auto"/>
                  </w:divBdr>
                </w:div>
                <w:div w:id="586885481">
                  <w:marLeft w:val="0"/>
                  <w:marRight w:val="0"/>
                  <w:marTop w:val="0"/>
                  <w:marBottom w:val="0"/>
                  <w:divBdr>
                    <w:top w:val="none" w:sz="0" w:space="0" w:color="auto"/>
                    <w:left w:val="none" w:sz="0" w:space="0" w:color="auto"/>
                    <w:bottom w:val="none" w:sz="0" w:space="0" w:color="auto"/>
                    <w:right w:val="none" w:sz="0" w:space="0" w:color="auto"/>
                  </w:divBdr>
                </w:div>
                <w:div w:id="971594921">
                  <w:marLeft w:val="0"/>
                  <w:marRight w:val="0"/>
                  <w:marTop w:val="0"/>
                  <w:marBottom w:val="0"/>
                  <w:divBdr>
                    <w:top w:val="none" w:sz="0" w:space="0" w:color="auto"/>
                    <w:left w:val="none" w:sz="0" w:space="0" w:color="auto"/>
                    <w:bottom w:val="none" w:sz="0" w:space="0" w:color="auto"/>
                    <w:right w:val="none" w:sz="0" w:space="0" w:color="auto"/>
                  </w:divBdr>
                </w:div>
                <w:div w:id="1463964334">
                  <w:marLeft w:val="0"/>
                  <w:marRight w:val="0"/>
                  <w:marTop w:val="0"/>
                  <w:marBottom w:val="0"/>
                  <w:divBdr>
                    <w:top w:val="none" w:sz="0" w:space="0" w:color="auto"/>
                    <w:left w:val="none" w:sz="0" w:space="0" w:color="auto"/>
                    <w:bottom w:val="none" w:sz="0" w:space="0" w:color="auto"/>
                    <w:right w:val="none" w:sz="0" w:space="0" w:color="auto"/>
                  </w:divBdr>
                </w:div>
                <w:div w:id="96146531">
                  <w:marLeft w:val="0"/>
                  <w:marRight w:val="0"/>
                  <w:marTop w:val="0"/>
                  <w:marBottom w:val="0"/>
                  <w:divBdr>
                    <w:top w:val="none" w:sz="0" w:space="0" w:color="auto"/>
                    <w:left w:val="none" w:sz="0" w:space="0" w:color="auto"/>
                    <w:bottom w:val="none" w:sz="0" w:space="0" w:color="auto"/>
                    <w:right w:val="none" w:sz="0" w:space="0" w:color="auto"/>
                  </w:divBdr>
                </w:div>
                <w:div w:id="540822113">
                  <w:marLeft w:val="0"/>
                  <w:marRight w:val="0"/>
                  <w:marTop w:val="0"/>
                  <w:marBottom w:val="0"/>
                  <w:divBdr>
                    <w:top w:val="none" w:sz="0" w:space="0" w:color="auto"/>
                    <w:left w:val="none" w:sz="0" w:space="0" w:color="auto"/>
                    <w:bottom w:val="none" w:sz="0" w:space="0" w:color="auto"/>
                    <w:right w:val="none" w:sz="0" w:space="0" w:color="auto"/>
                  </w:divBdr>
                </w:div>
                <w:div w:id="423501996">
                  <w:marLeft w:val="0"/>
                  <w:marRight w:val="0"/>
                  <w:marTop w:val="0"/>
                  <w:marBottom w:val="0"/>
                  <w:divBdr>
                    <w:top w:val="none" w:sz="0" w:space="0" w:color="auto"/>
                    <w:left w:val="none" w:sz="0" w:space="0" w:color="auto"/>
                    <w:bottom w:val="none" w:sz="0" w:space="0" w:color="auto"/>
                    <w:right w:val="none" w:sz="0" w:space="0" w:color="auto"/>
                  </w:divBdr>
                </w:div>
                <w:div w:id="1847936716">
                  <w:marLeft w:val="0"/>
                  <w:marRight w:val="0"/>
                  <w:marTop w:val="0"/>
                  <w:marBottom w:val="0"/>
                  <w:divBdr>
                    <w:top w:val="none" w:sz="0" w:space="0" w:color="auto"/>
                    <w:left w:val="none" w:sz="0" w:space="0" w:color="auto"/>
                    <w:bottom w:val="none" w:sz="0" w:space="0" w:color="auto"/>
                    <w:right w:val="none" w:sz="0" w:space="0" w:color="auto"/>
                  </w:divBdr>
                </w:div>
                <w:div w:id="729377134">
                  <w:marLeft w:val="0"/>
                  <w:marRight w:val="0"/>
                  <w:marTop w:val="0"/>
                  <w:marBottom w:val="0"/>
                  <w:divBdr>
                    <w:top w:val="none" w:sz="0" w:space="0" w:color="auto"/>
                    <w:left w:val="none" w:sz="0" w:space="0" w:color="auto"/>
                    <w:bottom w:val="none" w:sz="0" w:space="0" w:color="auto"/>
                    <w:right w:val="none" w:sz="0" w:space="0" w:color="auto"/>
                  </w:divBdr>
                </w:div>
                <w:div w:id="1491093425">
                  <w:marLeft w:val="0"/>
                  <w:marRight w:val="0"/>
                  <w:marTop w:val="0"/>
                  <w:marBottom w:val="0"/>
                  <w:divBdr>
                    <w:top w:val="none" w:sz="0" w:space="0" w:color="auto"/>
                    <w:left w:val="none" w:sz="0" w:space="0" w:color="auto"/>
                    <w:bottom w:val="none" w:sz="0" w:space="0" w:color="auto"/>
                    <w:right w:val="none" w:sz="0" w:space="0" w:color="auto"/>
                  </w:divBdr>
                </w:div>
                <w:div w:id="1751389268">
                  <w:marLeft w:val="0"/>
                  <w:marRight w:val="0"/>
                  <w:marTop w:val="0"/>
                  <w:marBottom w:val="0"/>
                  <w:divBdr>
                    <w:top w:val="none" w:sz="0" w:space="0" w:color="auto"/>
                    <w:left w:val="none" w:sz="0" w:space="0" w:color="auto"/>
                    <w:bottom w:val="none" w:sz="0" w:space="0" w:color="auto"/>
                    <w:right w:val="none" w:sz="0" w:space="0" w:color="auto"/>
                  </w:divBdr>
                </w:div>
                <w:div w:id="1579752597">
                  <w:marLeft w:val="0"/>
                  <w:marRight w:val="0"/>
                  <w:marTop w:val="0"/>
                  <w:marBottom w:val="0"/>
                  <w:divBdr>
                    <w:top w:val="none" w:sz="0" w:space="0" w:color="auto"/>
                    <w:left w:val="none" w:sz="0" w:space="0" w:color="auto"/>
                    <w:bottom w:val="none" w:sz="0" w:space="0" w:color="auto"/>
                    <w:right w:val="none" w:sz="0" w:space="0" w:color="auto"/>
                  </w:divBdr>
                </w:div>
                <w:div w:id="500194795">
                  <w:marLeft w:val="0"/>
                  <w:marRight w:val="0"/>
                  <w:marTop w:val="0"/>
                  <w:marBottom w:val="0"/>
                  <w:divBdr>
                    <w:top w:val="none" w:sz="0" w:space="0" w:color="auto"/>
                    <w:left w:val="none" w:sz="0" w:space="0" w:color="auto"/>
                    <w:bottom w:val="none" w:sz="0" w:space="0" w:color="auto"/>
                    <w:right w:val="none" w:sz="0" w:space="0" w:color="auto"/>
                  </w:divBdr>
                </w:div>
                <w:div w:id="555553436">
                  <w:marLeft w:val="0"/>
                  <w:marRight w:val="0"/>
                  <w:marTop w:val="0"/>
                  <w:marBottom w:val="0"/>
                  <w:divBdr>
                    <w:top w:val="none" w:sz="0" w:space="0" w:color="auto"/>
                    <w:left w:val="none" w:sz="0" w:space="0" w:color="auto"/>
                    <w:bottom w:val="none" w:sz="0" w:space="0" w:color="auto"/>
                    <w:right w:val="none" w:sz="0" w:space="0" w:color="auto"/>
                  </w:divBdr>
                </w:div>
                <w:div w:id="1958297238">
                  <w:marLeft w:val="0"/>
                  <w:marRight w:val="0"/>
                  <w:marTop w:val="0"/>
                  <w:marBottom w:val="0"/>
                  <w:divBdr>
                    <w:top w:val="none" w:sz="0" w:space="0" w:color="auto"/>
                    <w:left w:val="none" w:sz="0" w:space="0" w:color="auto"/>
                    <w:bottom w:val="none" w:sz="0" w:space="0" w:color="auto"/>
                    <w:right w:val="none" w:sz="0" w:space="0" w:color="auto"/>
                  </w:divBdr>
                </w:div>
              </w:divsChild>
            </w:div>
            <w:div w:id="880363504">
              <w:marLeft w:val="0"/>
              <w:marRight w:val="0"/>
              <w:marTop w:val="0"/>
              <w:marBottom w:val="0"/>
              <w:divBdr>
                <w:top w:val="none" w:sz="0" w:space="0" w:color="auto"/>
                <w:left w:val="none" w:sz="0" w:space="0" w:color="auto"/>
                <w:bottom w:val="none" w:sz="0" w:space="0" w:color="auto"/>
                <w:right w:val="none" w:sz="0" w:space="0" w:color="auto"/>
              </w:divBdr>
              <w:divsChild>
                <w:div w:id="1323656453">
                  <w:marLeft w:val="0"/>
                  <w:marRight w:val="0"/>
                  <w:marTop w:val="0"/>
                  <w:marBottom w:val="0"/>
                  <w:divBdr>
                    <w:top w:val="none" w:sz="0" w:space="0" w:color="auto"/>
                    <w:left w:val="none" w:sz="0" w:space="0" w:color="auto"/>
                    <w:bottom w:val="none" w:sz="0" w:space="0" w:color="auto"/>
                    <w:right w:val="none" w:sz="0" w:space="0" w:color="auto"/>
                  </w:divBdr>
                </w:div>
                <w:div w:id="703486326">
                  <w:marLeft w:val="0"/>
                  <w:marRight w:val="0"/>
                  <w:marTop w:val="0"/>
                  <w:marBottom w:val="0"/>
                  <w:divBdr>
                    <w:top w:val="none" w:sz="0" w:space="0" w:color="auto"/>
                    <w:left w:val="none" w:sz="0" w:space="0" w:color="auto"/>
                    <w:bottom w:val="none" w:sz="0" w:space="0" w:color="auto"/>
                    <w:right w:val="none" w:sz="0" w:space="0" w:color="auto"/>
                  </w:divBdr>
                </w:div>
                <w:div w:id="754009999">
                  <w:marLeft w:val="0"/>
                  <w:marRight w:val="0"/>
                  <w:marTop w:val="0"/>
                  <w:marBottom w:val="0"/>
                  <w:divBdr>
                    <w:top w:val="none" w:sz="0" w:space="0" w:color="auto"/>
                    <w:left w:val="none" w:sz="0" w:space="0" w:color="auto"/>
                    <w:bottom w:val="none" w:sz="0" w:space="0" w:color="auto"/>
                    <w:right w:val="none" w:sz="0" w:space="0" w:color="auto"/>
                  </w:divBdr>
                </w:div>
                <w:div w:id="1609921662">
                  <w:marLeft w:val="0"/>
                  <w:marRight w:val="0"/>
                  <w:marTop w:val="0"/>
                  <w:marBottom w:val="0"/>
                  <w:divBdr>
                    <w:top w:val="none" w:sz="0" w:space="0" w:color="auto"/>
                    <w:left w:val="none" w:sz="0" w:space="0" w:color="auto"/>
                    <w:bottom w:val="none" w:sz="0" w:space="0" w:color="auto"/>
                    <w:right w:val="none" w:sz="0" w:space="0" w:color="auto"/>
                  </w:divBdr>
                </w:div>
                <w:div w:id="905796861">
                  <w:marLeft w:val="0"/>
                  <w:marRight w:val="0"/>
                  <w:marTop w:val="0"/>
                  <w:marBottom w:val="0"/>
                  <w:divBdr>
                    <w:top w:val="none" w:sz="0" w:space="0" w:color="auto"/>
                    <w:left w:val="none" w:sz="0" w:space="0" w:color="auto"/>
                    <w:bottom w:val="none" w:sz="0" w:space="0" w:color="auto"/>
                    <w:right w:val="none" w:sz="0" w:space="0" w:color="auto"/>
                  </w:divBdr>
                </w:div>
                <w:div w:id="75367344">
                  <w:marLeft w:val="0"/>
                  <w:marRight w:val="0"/>
                  <w:marTop w:val="0"/>
                  <w:marBottom w:val="0"/>
                  <w:divBdr>
                    <w:top w:val="none" w:sz="0" w:space="0" w:color="auto"/>
                    <w:left w:val="none" w:sz="0" w:space="0" w:color="auto"/>
                    <w:bottom w:val="none" w:sz="0" w:space="0" w:color="auto"/>
                    <w:right w:val="none" w:sz="0" w:space="0" w:color="auto"/>
                  </w:divBdr>
                </w:div>
                <w:div w:id="245572930">
                  <w:marLeft w:val="0"/>
                  <w:marRight w:val="0"/>
                  <w:marTop w:val="0"/>
                  <w:marBottom w:val="0"/>
                  <w:divBdr>
                    <w:top w:val="none" w:sz="0" w:space="0" w:color="auto"/>
                    <w:left w:val="none" w:sz="0" w:space="0" w:color="auto"/>
                    <w:bottom w:val="none" w:sz="0" w:space="0" w:color="auto"/>
                    <w:right w:val="none" w:sz="0" w:space="0" w:color="auto"/>
                  </w:divBdr>
                </w:div>
                <w:div w:id="1929188180">
                  <w:marLeft w:val="0"/>
                  <w:marRight w:val="0"/>
                  <w:marTop w:val="0"/>
                  <w:marBottom w:val="0"/>
                  <w:divBdr>
                    <w:top w:val="none" w:sz="0" w:space="0" w:color="auto"/>
                    <w:left w:val="none" w:sz="0" w:space="0" w:color="auto"/>
                    <w:bottom w:val="none" w:sz="0" w:space="0" w:color="auto"/>
                    <w:right w:val="none" w:sz="0" w:space="0" w:color="auto"/>
                  </w:divBdr>
                </w:div>
                <w:div w:id="2107341360">
                  <w:marLeft w:val="0"/>
                  <w:marRight w:val="0"/>
                  <w:marTop w:val="0"/>
                  <w:marBottom w:val="0"/>
                  <w:divBdr>
                    <w:top w:val="none" w:sz="0" w:space="0" w:color="auto"/>
                    <w:left w:val="none" w:sz="0" w:space="0" w:color="auto"/>
                    <w:bottom w:val="none" w:sz="0" w:space="0" w:color="auto"/>
                    <w:right w:val="none" w:sz="0" w:space="0" w:color="auto"/>
                  </w:divBdr>
                </w:div>
                <w:div w:id="505562594">
                  <w:marLeft w:val="0"/>
                  <w:marRight w:val="0"/>
                  <w:marTop w:val="0"/>
                  <w:marBottom w:val="0"/>
                  <w:divBdr>
                    <w:top w:val="none" w:sz="0" w:space="0" w:color="auto"/>
                    <w:left w:val="none" w:sz="0" w:space="0" w:color="auto"/>
                    <w:bottom w:val="none" w:sz="0" w:space="0" w:color="auto"/>
                    <w:right w:val="none" w:sz="0" w:space="0" w:color="auto"/>
                  </w:divBdr>
                </w:div>
                <w:div w:id="2110200292">
                  <w:marLeft w:val="0"/>
                  <w:marRight w:val="0"/>
                  <w:marTop w:val="0"/>
                  <w:marBottom w:val="0"/>
                  <w:divBdr>
                    <w:top w:val="none" w:sz="0" w:space="0" w:color="auto"/>
                    <w:left w:val="none" w:sz="0" w:space="0" w:color="auto"/>
                    <w:bottom w:val="none" w:sz="0" w:space="0" w:color="auto"/>
                    <w:right w:val="none" w:sz="0" w:space="0" w:color="auto"/>
                  </w:divBdr>
                </w:div>
                <w:div w:id="1300695721">
                  <w:marLeft w:val="0"/>
                  <w:marRight w:val="0"/>
                  <w:marTop w:val="0"/>
                  <w:marBottom w:val="0"/>
                  <w:divBdr>
                    <w:top w:val="none" w:sz="0" w:space="0" w:color="auto"/>
                    <w:left w:val="none" w:sz="0" w:space="0" w:color="auto"/>
                    <w:bottom w:val="none" w:sz="0" w:space="0" w:color="auto"/>
                    <w:right w:val="none" w:sz="0" w:space="0" w:color="auto"/>
                  </w:divBdr>
                </w:div>
                <w:div w:id="1866602046">
                  <w:marLeft w:val="0"/>
                  <w:marRight w:val="0"/>
                  <w:marTop w:val="0"/>
                  <w:marBottom w:val="0"/>
                  <w:divBdr>
                    <w:top w:val="none" w:sz="0" w:space="0" w:color="auto"/>
                    <w:left w:val="none" w:sz="0" w:space="0" w:color="auto"/>
                    <w:bottom w:val="none" w:sz="0" w:space="0" w:color="auto"/>
                    <w:right w:val="none" w:sz="0" w:space="0" w:color="auto"/>
                  </w:divBdr>
                </w:div>
                <w:div w:id="1734890943">
                  <w:marLeft w:val="0"/>
                  <w:marRight w:val="0"/>
                  <w:marTop w:val="0"/>
                  <w:marBottom w:val="0"/>
                  <w:divBdr>
                    <w:top w:val="none" w:sz="0" w:space="0" w:color="auto"/>
                    <w:left w:val="none" w:sz="0" w:space="0" w:color="auto"/>
                    <w:bottom w:val="none" w:sz="0" w:space="0" w:color="auto"/>
                    <w:right w:val="none" w:sz="0" w:space="0" w:color="auto"/>
                  </w:divBdr>
                </w:div>
                <w:div w:id="335352073">
                  <w:marLeft w:val="0"/>
                  <w:marRight w:val="0"/>
                  <w:marTop w:val="0"/>
                  <w:marBottom w:val="0"/>
                  <w:divBdr>
                    <w:top w:val="none" w:sz="0" w:space="0" w:color="auto"/>
                    <w:left w:val="none" w:sz="0" w:space="0" w:color="auto"/>
                    <w:bottom w:val="none" w:sz="0" w:space="0" w:color="auto"/>
                    <w:right w:val="none" w:sz="0" w:space="0" w:color="auto"/>
                  </w:divBdr>
                </w:div>
                <w:div w:id="23530987">
                  <w:marLeft w:val="0"/>
                  <w:marRight w:val="0"/>
                  <w:marTop w:val="0"/>
                  <w:marBottom w:val="0"/>
                  <w:divBdr>
                    <w:top w:val="none" w:sz="0" w:space="0" w:color="auto"/>
                    <w:left w:val="none" w:sz="0" w:space="0" w:color="auto"/>
                    <w:bottom w:val="none" w:sz="0" w:space="0" w:color="auto"/>
                    <w:right w:val="none" w:sz="0" w:space="0" w:color="auto"/>
                  </w:divBdr>
                </w:div>
                <w:div w:id="2011329344">
                  <w:marLeft w:val="0"/>
                  <w:marRight w:val="0"/>
                  <w:marTop w:val="0"/>
                  <w:marBottom w:val="0"/>
                  <w:divBdr>
                    <w:top w:val="none" w:sz="0" w:space="0" w:color="auto"/>
                    <w:left w:val="none" w:sz="0" w:space="0" w:color="auto"/>
                    <w:bottom w:val="none" w:sz="0" w:space="0" w:color="auto"/>
                    <w:right w:val="none" w:sz="0" w:space="0" w:color="auto"/>
                  </w:divBdr>
                </w:div>
                <w:div w:id="207768242">
                  <w:marLeft w:val="0"/>
                  <w:marRight w:val="0"/>
                  <w:marTop w:val="0"/>
                  <w:marBottom w:val="0"/>
                  <w:divBdr>
                    <w:top w:val="none" w:sz="0" w:space="0" w:color="auto"/>
                    <w:left w:val="none" w:sz="0" w:space="0" w:color="auto"/>
                    <w:bottom w:val="none" w:sz="0" w:space="0" w:color="auto"/>
                    <w:right w:val="none" w:sz="0" w:space="0" w:color="auto"/>
                  </w:divBdr>
                </w:div>
                <w:div w:id="702709407">
                  <w:marLeft w:val="0"/>
                  <w:marRight w:val="0"/>
                  <w:marTop w:val="0"/>
                  <w:marBottom w:val="0"/>
                  <w:divBdr>
                    <w:top w:val="none" w:sz="0" w:space="0" w:color="auto"/>
                    <w:left w:val="none" w:sz="0" w:space="0" w:color="auto"/>
                    <w:bottom w:val="none" w:sz="0" w:space="0" w:color="auto"/>
                    <w:right w:val="none" w:sz="0" w:space="0" w:color="auto"/>
                  </w:divBdr>
                </w:div>
                <w:div w:id="1245915869">
                  <w:marLeft w:val="0"/>
                  <w:marRight w:val="0"/>
                  <w:marTop w:val="0"/>
                  <w:marBottom w:val="0"/>
                  <w:divBdr>
                    <w:top w:val="none" w:sz="0" w:space="0" w:color="auto"/>
                    <w:left w:val="none" w:sz="0" w:space="0" w:color="auto"/>
                    <w:bottom w:val="none" w:sz="0" w:space="0" w:color="auto"/>
                    <w:right w:val="none" w:sz="0" w:space="0" w:color="auto"/>
                  </w:divBdr>
                </w:div>
                <w:div w:id="2038042455">
                  <w:marLeft w:val="0"/>
                  <w:marRight w:val="0"/>
                  <w:marTop w:val="0"/>
                  <w:marBottom w:val="0"/>
                  <w:divBdr>
                    <w:top w:val="none" w:sz="0" w:space="0" w:color="auto"/>
                    <w:left w:val="none" w:sz="0" w:space="0" w:color="auto"/>
                    <w:bottom w:val="none" w:sz="0" w:space="0" w:color="auto"/>
                    <w:right w:val="none" w:sz="0" w:space="0" w:color="auto"/>
                  </w:divBdr>
                </w:div>
                <w:div w:id="292952784">
                  <w:marLeft w:val="0"/>
                  <w:marRight w:val="0"/>
                  <w:marTop w:val="0"/>
                  <w:marBottom w:val="0"/>
                  <w:divBdr>
                    <w:top w:val="none" w:sz="0" w:space="0" w:color="auto"/>
                    <w:left w:val="none" w:sz="0" w:space="0" w:color="auto"/>
                    <w:bottom w:val="none" w:sz="0" w:space="0" w:color="auto"/>
                    <w:right w:val="none" w:sz="0" w:space="0" w:color="auto"/>
                  </w:divBdr>
                </w:div>
                <w:div w:id="1063403854">
                  <w:marLeft w:val="0"/>
                  <w:marRight w:val="0"/>
                  <w:marTop w:val="0"/>
                  <w:marBottom w:val="0"/>
                  <w:divBdr>
                    <w:top w:val="none" w:sz="0" w:space="0" w:color="auto"/>
                    <w:left w:val="none" w:sz="0" w:space="0" w:color="auto"/>
                    <w:bottom w:val="none" w:sz="0" w:space="0" w:color="auto"/>
                    <w:right w:val="none" w:sz="0" w:space="0" w:color="auto"/>
                  </w:divBdr>
                </w:div>
                <w:div w:id="1801992903">
                  <w:marLeft w:val="0"/>
                  <w:marRight w:val="0"/>
                  <w:marTop w:val="0"/>
                  <w:marBottom w:val="0"/>
                  <w:divBdr>
                    <w:top w:val="none" w:sz="0" w:space="0" w:color="auto"/>
                    <w:left w:val="none" w:sz="0" w:space="0" w:color="auto"/>
                    <w:bottom w:val="none" w:sz="0" w:space="0" w:color="auto"/>
                    <w:right w:val="none" w:sz="0" w:space="0" w:color="auto"/>
                  </w:divBdr>
                </w:div>
                <w:div w:id="1966735597">
                  <w:marLeft w:val="0"/>
                  <w:marRight w:val="0"/>
                  <w:marTop w:val="0"/>
                  <w:marBottom w:val="0"/>
                  <w:divBdr>
                    <w:top w:val="none" w:sz="0" w:space="0" w:color="auto"/>
                    <w:left w:val="none" w:sz="0" w:space="0" w:color="auto"/>
                    <w:bottom w:val="none" w:sz="0" w:space="0" w:color="auto"/>
                    <w:right w:val="none" w:sz="0" w:space="0" w:color="auto"/>
                  </w:divBdr>
                </w:div>
                <w:div w:id="271595956">
                  <w:marLeft w:val="0"/>
                  <w:marRight w:val="0"/>
                  <w:marTop w:val="0"/>
                  <w:marBottom w:val="0"/>
                  <w:divBdr>
                    <w:top w:val="none" w:sz="0" w:space="0" w:color="auto"/>
                    <w:left w:val="none" w:sz="0" w:space="0" w:color="auto"/>
                    <w:bottom w:val="none" w:sz="0" w:space="0" w:color="auto"/>
                    <w:right w:val="none" w:sz="0" w:space="0" w:color="auto"/>
                  </w:divBdr>
                </w:div>
                <w:div w:id="1464081936">
                  <w:marLeft w:val="0"/>
                  <w:marRight w:val="0"/>
                  <w:marTop w:val="0"/>
                  <w:marBottom w:val="0"/>
                  <w:divBdr>
                    <w:top w:val="none" w:sz="0" w:space="0" w:color="auto"/>
                    <w:left w:val="none" w:sz="0" w:space="0" w:color="auto"/>
                    <w:bottom w:val="none" w:sz="0" w:space="0" w:color="auto"/>
                    <w:right w:val="none" w:sz="0" w:space="0" w:color="auto"/>
                  </w:divBdr>
                </w:div>
                <w:div w:id="1333021190">
                  <w:marLeft w:val="0"/>
                  <w:marRight w:val="0"/>
                  <w:marTop w:val="0"/>
                  <w:marBottom w:val="0"/>
                  <w:divBdr>
                    <w:top w:val="none" w:sz="0" w:space="0" w:color="auto"/>
                    <w:left w:val="none" w:sz="0" w:space="0" w:color="auto"/>
                    <w:bottom w:val="none" w:sz="0" w:space="0" w:color="auto"/>
                    <w:right w:val="none" w:sz="0" w:space="0" w:color="auto"/>
                  </w:divBdr>
                </w:div>
                <w:div w:id="1562207021">
                  <w:marLeft w:val="0"/>
                  <w:marRight w:val="0"/>
                  <w:marTop w:val="0"/>
                  <w:marBottom w:val="0"/>
                  <w:divBdr>
                    <w:top w:val="none" w:sz="0" w:space="0" w:color="auto"/>
                    <w:left w:val="none" w:sz="0" w:space="0" w:color="auto"/>
                    <w:bottom w:val="none" w:sz="0" w:space="0" w:color="auto"/>
                    <w:right w:val="none" w:sz="0" w:space="0" w:color="auto"/>
                  </w:divBdr>
                </w:div>
                <w:div w:id="1371537513">
                  <w:marLeft w:val="0"/>
                  <w:marRight w:val="0"/>
                  <w:marTop w:val="0"/>
                  <w:marBottom w:val="0"/>
                  <w:divBdr>
                    <w:top w:val="none" w:sz="0" w:space="0" w:color="auto"/>
                    <w:left w:val="none" w:sz="0" w:space="0" w:color="auto"/>
                    <w:bottom w:val="none" w:sz="0" w:space="0" w:color="auto"/>
                    <w:right w:val="none" w:sz="0" w:space="0" w:color="auto"/>
                  </w:divBdr>
                </w:div>
                <w:div w:id="910427528">
                  <w:marLeft w:val="0"/>
                  <w:marRight w:val="0"/>
                  <w:marTop w:val="0"/>
                  <w:marBottom w:val="0"/>
                  <w:divBdr>
                    <w:top w:val="none" w:sz="0" w:space="0" w:color="auto"/>
                    <w:left w:val="none" w:sz="0" w:space="0" w:color="auto"/>
                    <w:bottom w:val="none" w:sz="0" w:space="0" w:color="auto"/>
                    <w:right w:val="none" w:sz="0" w:space="0" w:color="auto"/>
                  </w:divBdr>
                </w:div>
                <w:div w:id="819228150">
                  <w:marLeft w:val="0"/>
                  <w:marRight w:val="0"/>
                  <w:marTop w:val="0"/>
                  <w:marBottom w:val="0"/>
                  <w:divBdr>
                    <w:top w:val="none" w:sz="0" w:space="0" w:color="auto"/>
                    <w:left w:val="none" w:sz="0" w:space="0" w:color="auto"/>
                    <w:bottom w:val="none" w:sz="0" w:space="0" w:color="auto"/>
                    <w:right w:val="none" w:sz="0" w:space="0" w:color="auto"/>
                  </w:divBdr>
                </w:div>
                <w:div w:id="670331096">
                  <w:marLeft w:val="0"/>
                  <w:marRight w:val="0"/>
                  <w:marTop w:val="0"/>
                  <w:marBottom w:val="0"/>
                  <w:divBdr>
                    <w:top w:val="none" w:sz="0" w:space="0" w:color="auto"/>
                    <w:left w:val="none" w:sz="0" w:space="0" w:color="auto"/>
                    <w:bottom w:val="none" w:sz="0" w:space="0" w:color="auto"/>
                    <w:right w:val="none" w:sz="0" w:space="0" w:color="auto"/>
                  </w:divBdr>
                </w:div>
                <w:div w:id="966548206">
                  <w:marLeft w:val="0"/>
                  <w:marRight w:val="0"/>
                  <w:marTop w:val="0"/>
                  <w:marBottom w:val="0"/>
                  <w:divBdr>
                    <w:top w:val="none" w:sz="0" w:space="0" w:color="auto"/>
                    <w:left w:val="none" w:sz="0" w:space="0" w:color="auto"/>
                    <w:bottom w:val="none" w:sz="0" w:space="0" w:color="auto"/>
                    <w:right w:val="none" w:sz="0" w:space="0" w:color="auto"/>
                  </w:divBdr>
                </w:div>
                <w:div w:id="1821114616">
                  <w:marLeft w:val="0"/>
                  <w:marRight w:val="0"/>
                  <w:marTop w:val="0"/>
                  <w:marBottom w:val="0"/>
                  <w:divBdr>
                    <w:top w:val="none" w:sz="0" w:space="0" w:color="auto"/>
                    <w:left w:val="none" w:sz="0" w:space="0" w:color="auto"/>
                    <w:bottom w:val="none" w:sz="0" w:space="0" w:color="auto"/>
                    <w:right w:val="none" w:sz="0" w:space="0" w:color="auto"/>
                  </w:divBdr>
                </w:div>
                <w:div w:id="831526501">
                  <w:marLeft w:val="0"/>
                  <w:marRight w:val="0"/>
                  <w:marTop w:val="0"/>
                  <w:marBottom w:val="0"/>
                  <w:divBdr>
                    <w:top w:val="none" w:sz="0" w:space="0" w:color="auto"/>
                    <w:left w:val="none" w:sz="0" w:space="0" w:color="auto"/>
                    <w:bottom w:val="none" w:sz="0" w:space="0" w:color="auto"/>
                    <w:right w:val="none" w:sz="0" w:space="0" w:color="auto"/>
                  </w:divBdr>
                </w:div>
                <w:div w:id="748887638">
                  <w:marLeft w:val="0"/>
                  <w:marRight w:val="0"/>
                  <w:marTop w:val="0"/>
                  <w:marBottom w:val="0"/>
                  <w:divBdr>
                    <w:top w:val="none" w:sz="0" w:space="0" w:color="auto"/>
                    <w:left w:val="none" w:sz="0" w:space="0" w:color="auto"/>
                    <w:bottom w:val="none" w:sz="0" w:space="0" w:color="auto"/>
                    <w:right w:val="none" w:sz="0" w:space="0" w:color="auto"/>
                  </w:divBdr>
                </w:div>
                <w:div w:id="1474326611">
                  <w:marLeft w:val="0"/>
                  <w:marRight w:val="0"/>
                  <w:marTop w:val="0"/>
                  <w:marBottom w:val="0"/>
                  <w:divBdr>
                    <w:top w:val="none" w:sz="0" w:space="0" w:color="auto"/>
                    <w:left w:val="none" w:sz="0" w:space="0" w:color="auto"/>
                    <w:bottom w:val="none" w:sz="0" w:space="0" w:color="auto"/>
                    <w:right w:val="none" w:sz="0" w:space="0" w:color="auto"/>
                  </w:divBdr>
                </w:div>
                <w:div w:id="1491561512">
                  <w:marLeft w:val="0"/>
                  <w:marRight w:val="0"/>
                  <w:marTop w:val="0"/>
                  <w:marBottom w:val="0"/>
                  <w:divBdr>
                    <w:top w:val="none" w:sz="0" w:space="0" w:color="auto"/>
                    <w:left w:val="none" w:sz="0" w:space="0" w:color="auto"/>
                    <w:bottom w:val="none" w:sz="0" w:space="0" w:color="auto"/>
                    <w:right w:val="none" w:sz="0" w:space="0" w:color="auto"/>
                  </w:divBdr>
                </w:div>
                <w:div w:id="1488936976">
                  <w:marLeft w:val="0"/>
                  <w:marRight w:val="0"/>
                  <w:marTop w:val="0"/>
                  <w:marBottom w:val="0"/>
                  <w:divBdr>
                    <w:top w:val="none" w:sz="0" w:space="0" w:color="auto"/>
                    <w:left w:val="none" w:sz="0" w:space="0" w:color="auto"/>
                    <w:bottom w:val="none" w:sz="0" w:space="0" w:color="auto"/>
                    <w:right w:val="none" w:sz="0" w:space="0" w:color="auto"/>
                  </w:divBdr>
                </w:div>
                <w:div w:id="1708409231">
                  <w:marLeft w:val="0"/>
                  <w:marRight w:val="0"/>
                  <w:marTop w:val="0"/>
                  <w:marBottom w:val="0"/>
                  <w:divBdr>
                    <w:top w:val="none" w:sz="0" w:space="0" w:color="auto"/>
                    <w:left w:val="none" w:sz="0" w:space="0" w:color="auto"/>
                    <w:bottom w:val="none" w:sz="0" w:space="0" w:color="auto"/>
                    <w:right w:val="none" w:sz="0" w:space="0" w:color="auto"/>
                  </w:divBdr>
                </w:div>
                <w:div w:id="519200469">
                  <w:marLeft w:val="0"/>
                  <w:marRight w:val="0"/>
                  <w:marTop w:val="0"/>
                  <w:marBottom w:val="0"/>
                  <w:divBdr>
                    <w:top w:val="none" w:sz="0" w:space="0" w:color="auto"/>
                    <w:left w:val="none" w:sz="0" w:space="0" w:color="auto"/>
                    <w:bottom w:val="none" w:sz="0" w:space="0" w:color="auto"/>
                    <w:right w:val="none" w:sz="0" w:space="0" w:color="auto"/>
                  </w:divBdr>
                </w:div>
                <w:div w:id="1048844612">
                  <w:marLeft w:val="0"/>
                  <w:marRight w:val="0"/>
                  <w:marTop w:val="0"/>
                  <w:marBottom w:val="0"/>
                  <w:divBdr>
                    <w:top w:val="none" w:sz="0" w:space="0" w:color="auto"/>
                    <w:left w:val="none" w:sz="0" w:space="0" w:color="auto"/>
                    <w:bottom w:val="none" w:sz="0" w:space="0" w:color="auto"/>
                    <w:right w:val="none" w:sz="0" w:space="0" w:color="auto"/>
                  </w:divBdr>
                </w:div>
                <w:div w:id="1435441105">
                  <w:marLeft w:val="0"/>
                  <w:marRight w:val="0"/>
                  <w:marTop w:val="0"/>
                  <w:marBottom w:val="0"/>
                  <w:divBdr>
                    <w:top w:val="none" w:sz="0" w:space="0" w:color="auto"/>
                    <w:left w:val="none" w:sz="0" w:space="0" w:color="auto"/>
                    <w:bottom w:val="none" w:sz="0" w:space="0" w:color="auto"/>
                    <w:right w:val="none" w:sz="0" w:space="0" w:color="auto"/>
                  </w:divBdr>
                </w:div>
                <w:div w:id="968895244">
                  <w:marLeft w:val="0"/>
                  <w:marRight w:val="0"/>
                  <w:marTop w:val="0"/>
                  <w:marBottom w:val="0"/>
                  <w:divBdr>
                    <w:top w:val="none" w:sz="0" w:space="0" w:color="auto"/>
                    <w:left w:val="none" w:sz="0" w:space="0" w:color="auto"/>
                    <w:bottom w:val="none" w:sz="0" w:space="0" w:color="auto"/>
                    <w:right w:val="none" w:sz="0" w:space="0" w:color="auto"/>
                  </w:divBdr>
                </w:div>
                <w:div w:id="15468786">
                  <w:marLeft w:val="0"/>
                  <w:marRight w:val="0"/>
                  <w:marTop w:val="0"/>
                  <w:marBottom w:val="0"/>
                  <w:divBdr>
                    <w:top w:val="none" w:sz="0" w:space="0" w:color="auto"/>
                    <w:left w:val="none" w:sz="0" w:space="0" w:color="auto"/>
                    <w:bottom w:val="none" w:sz="0" w:space="0" w:color="auto"/>
                    <w:right w:val="none" w:sz="0" w:space="0" w:color="auto"/>
                  </w:divBdr>
                </w:div>
                <w:div w:id="1051727310">
                  <w:marLeft w:val="0"/>
                  <w:marRight w:val="0"/>
                  <w:marTop w:val="0"/>
                  <w:marBottom w:val="0"/>
                  <w:divBdr>
                    <w:top w:val="none" w:sz="0" w:space="0" w:color="auto"/>
                    <w:left w:val="none" w:sz="0" w:space="0" w:color="auto"/>
                    <w:bottom w:val="none" w:sz="0" w:space="0" w:color="auto"/>
                    <w:right w:val="none" w:sz="0" w:space="0" w:color="auto"/>
                  </w:divBdr>
                </w:div>
                <w:div w:id="277564290">
                  <w:marLeft w:val="0"/>
                  <w:marRight w:val="0"/>
                  <w:marTop w:val="0"/>
                  <w:marBottom w:val="0"/>
                  <w:divBdr>
                    <w:top w:val="none" w:sz="0" w:space="0" w:color="auto"/>
                    <w:left w:val="none" w:sz="0" w:space="0" w:color="auto"/>
                    <w:bottom w:val="none" w:sz="0" w:space="0" w:color="auto"/>
                    <w:right w:val="none" w:sz="0" w:space="0" w:color="auto"/>
                  </w:divBdr>
                </w:div>
                <w:div w:id="1678650519">
                  <w:marLeft w:val="0"/>
                  <w:marRight w:val="0"/>
                  <w:marTop w:val="0"/>
                  <w:marBottom w:val="0"/>
                  <w:divBdr>
                    <w:top w:val="none" w:sz="0" w:space="0" w:color="auto"/>
                    <w:left w:val="none" w:sz="0" w:space="0" w:color="auto"/>
                    <w:bottom w:val="none" w:sz="0" w:space="0" w:color="auto"/>
                    <w:right w:val="none" w:sz="0" w:space="0" w:color="auto"/>
                  </w:divBdr>
                </w:div>
                <w:div w:id="1039282757">
                  <w:marLeft w:val="0"/>
                  <w:marRight w:val="0"/>
                  <w:marTop w:val="0"/>
                  <w:marBottom w:val="0"/>
                  <w:divBdr>
                    <w:top w:val="none" w:sz="0" w:space="0" w:color="auto"/>
                    <w:left w:val="none" w:sz="0" w:space="0" w:color="auto"/>
                    <w:bottom w:val="none" w:sz="0" w:space="0" w:color="auto"/>
                    <w:right w:val="none" w:sz="0" w:space="0" w:color="auto"/>
                  </w:divBdr>
                </w:div>
                <w:div w:id="275917566">
                  <w:marLeft w:val="0"/>
                  <w:marRight w:val="0"/>
                  <w:marTop w:val="0"/>
                  <w:marBottom w:val="0"/>
                  <w:divBdr>
                    <w:top w:val="none" w:sz="0" w:space="0" w:color="auto"/>
                    <w:left w:val="none" w:sz="0" w:space="0" w:color="auto"/>
                    <w:bottom w:val="none" w:sz="0" w:space="0" w:color="auto"/>
                    <w:right w:val="none" w:sz="0" w:space="0" w:color="auto"/>
                  </w:divBdr>
                </w:div>
                <w:div w:id="1897474941">
                  <w:marLeft w:val="0"/>
                  <w:marRight w:val="0"/>
                  <w:marTop w:val="0"/>
                  <w:marBottom w:val="0"/>
                  <w:divBdr>
                    <w:top w:val="none" w:sz="0" w:space="0" w:color="auto"/>
                    <w:left w:val="none" w:sz="0" w:space="0" w:color="auto"/>
                    <w:bottom w:val="none" w:sz="0" w:space="0" w:color="auto"/>
                    <w:right w:val="none" w:sz="0" w:space="0" w:color="auto"/>
                  </w:divBdr>
                </w:div>
                <w:div w:id="2035645634">
                  <w:marLeft w:val="0"/>
                  <w:marRight w:val="0"/>
                  <w:marTop w:val="0"/>
                  <w:marBottom w:val="0"/>
                  <w:divBdr>
                    <w:top w:val="none" w:sz="0" w:space="0" w:color="auto"/>
                    <w:left w:val="none" w:sz="0" w:space="0" w:color="auto"/>
                    <w:bottom w:val="none" w:sz="0" w:space="0" w:color="auto"/>
                    <w:right w:val="none" w:sz="0" w:space="0" w:color="auto"/>
                  </w:divBdr>
                </w:div>
                <w:div w:id="1286691747">
                  <w:marLeft w:val="0"/>
                  <w:marRight w:val="0"/>
                  <w:marTop w:val="0"/>
                  <w:marBottom w:val="0"/>
                  <w:divBdr>
                    <w:top w:val="none" w:sz="0" w:space="0" w:color="auto"/>
                    <w:left w:val="none" w:sz="0" w:space="0" w:color="auto"/>
                    <w:bottom w:val="none" w:sz="0" w:space="0" w:color="auto"/>
                    <w:right w:val="none" w:sz="0" w:space="0" w:color="auto"/>
                  </w:divBdr>
                </w:div>
                <w:div w:id="723406623">
                  <w:marLeft w:val="0"/>
                  <w:marRight w:val="0"/>
                  <w:marTop w:val="0"/>
                  <w:marBottom w:val="0"/>
                  <w:divBdr>
                    <w:top w:val="none" w:sz="0" w:space="0" w:color="auto"/>
                    <w:left w:val="none" w:sz="0" w:space="0" w:color="auto"/>
                    <w:bottom w:val="none" w:sz="0" w:space="0" w:color="auto"/>
                    <w:right w:val="none" w:sz="0" w:space="0" w:color="auto"/>
                  </w:divBdr>
                </w:div>
                <w:div w:id="2083913825">
                  <w:marLeft w:val="0"/>
                  <w:marRight w:val="0"/>
                  <w:marTop w:val="0"/>
                  <w:marBottom w:val="0"/>
                  <w:divBdr>
                    <w:top w:val="none" w:sz="0" w:space="0" w:color="auto"/>
                    <w:left w:val="none" w:sz="0" w:space="0" w:color="auto"/>
                    <w:bottom w:val="none" w:sz="0" w:space="0" w:color="auto"/>
                    <w:right w:val="none" w:sz="0" w:space="0" w:color="auto"/>
                  </w:divBdr>
                </w:div>
                <w:div w:id="424882190">
                  <w:marLeft w:val="0"/>
                  <w:marRight w:val="0"/>
                  <w:marTop w:val="0"/>
                  <w:marBottom w:val="0"/>
                  <w:divBdr>
                    <w:top w:val="none" w:sz="0" w:space="0" w:color="auto"/>
                    <w:left w:val="none" w:sz="0" w:space="0" w:color="auto"/>
                    <w:bottom w:val="none" w:sz="0" w:space="0" w:color="auto"/>
                    <w:right w:val="none" w:sz="0" w:space="0" w:color="auto"/>
                  </w:divBdr>
                </w:div>
                <w:div w:id="779035394">
                  <w:marLeft w:val="0"/>
                  <w:marRight w:val="0"/>
                  <w:marTop w:val="0"/>
                  <w:marBottom w:val="0"/>
                  <w:divBdr>
                    <w:top w:val="none" w:sz="0" w:space="0" w:color="auto"/>
                    <w:left w:val="none" w:sz="0" w:space="0" w:color="auto"/>
                    <w:bottom w:val="none" w:sz="0" w:space="0" w:color="auto"/>
                    <w:right w:val="none" w:sz="0" w:space="0" w:color="auto"/>
                  </w:divBdr>
                </w:div>
                <w:div w:id="51394414">
                  <w:marLeft w:val="0"/>
                  <w:marRight w:val="0"/>
                  <w:marTop w:val="0"/>
                  <w:marBottom w:val="0"/>
                  <w:divBdr>
                    <w:top w:val="none" w:sz="0" w:space="0" w:color="auto"/>
                    <w:left w:val="none" w:sz="0" w:space="0" w:color="auto"/>
                    <w:bottom w:val="none" w:sz="0" w:space="0" w:color="auto"/>
                    <w:right w:val="none" w:sz="0" w:space="0" w:color="auto"/>
                  </w:divBdr>
                </w:div>
                <w:div w:id="2130734101">
                  <w:marLeft w:val="0"/>
                  <w:marRight w:val="0"/>
                  <w:marTop w:val="0"/>
                  <w:marBottom w:val="0"/>
                  <w:divBdr>
                    <w:top w:val="none" w:sz="0" w:space="0" w:color="auto"/>
                    <w:left w:val="none" w:sz="0" w:space="0" w:color="auto"/>
                    <w:bottom w:val="none" w:sz="0" w:space="0" w:color="auto"/>
                    <w:right w:val="none" w:sz="0" w:space="0" w:color="auto"/>
                  </w:divBdr>
                </w:div>
                <w:div w:id="57552931">
                  <w:marLeft w:val="0"/>
                  <w:marRight w:val="0"/>
                  <w:marTop w:val="0"/>
                  <w:marBottom w:val="0"/>
                  <w:divBdr>
                    <w:top w:val="none" w:sz="0" w:space="0" w:color="auto"/>
                    <w:left w:val="none" w:sz="0" w:space="0" w:color="auto"/>
                    <w:bottom w:val="none" w:sz="0" w:space="0" w:color="auto"/>
                    <w:right w:val="none" w:sz="0" w:space="0" w:color="auto"/>
                  </w:divBdr>
                </w:div>
                <w:div w:id="1236013985">
                  <w:marLeft w:val="0"/>
                  <w:marRight w:val="0"/>
                  <w:marTop w:val="0"/>
                  <w:marBottom w:val="0"/>
                  <w:divBdr>
                    <w:top w:val="none" w:sz="0" w:space="0" w:color="auto"/>
                    <w:left w:val="none" w:sz="0" w:space="0" w:color="auto"/>
                    <w:bottom w:val="none" w:sz="0" w:space="0" w:color="auto"/>
                    <w:right w:val="none" w:sz="0" w:space="0" w:color="auto"/>
                  </w:divBdr>
                </w:div>
                <w:div w:id="665014218">
                  <w:marLeft w:val="0"/>
                  <w:marRight w:val="0"/>
                  <w:marTop w:val="0"/>
                  <w:marBottom w:val="0"/>
                  <w:divBdr>
                    <w:top w:val="none" w:sz="0" w:space="0" w:color="auto"/>
                    <w:left w:val="none" w:sz="0" w:space="0" w:color="auto"/>
                    <w:bottom w:val="none" w:sz="0" w:space="0" w:color="auto"/>
                    <w:right w:val="none" w:sz="0" w:space="0" w:color="auto"/>
                  </w:divBdr>
                </w:div>
                <w:div w:id="184907658">
                  <w:marLeft w:val="0"/>
                  <w:marRight w:val="0"/>
                  <w:marTop w:val="0"/>
                  <w:marBottom w:val="0"/>
                  <w:divBdr>
                    <w:top w:val="none" w:sz="0" w:space="0" w:color="auto"/>
                    <w:left w:val="none" w:sz="0" w:space="0" w:color="auto"/>
                    <w:bottom w:val="none" w:sz="0" w:space="0" w:color="auto"/>
                    <w:right w:val="none" w:sz="0" w:space="0" w:color="auto"/>
                  </w:divBdr>
                </w:div>
                <w:div w:id="518618847">
                  <w:marLeft w:val="0"/>
                  <w:marRight w:val="0"/>
                  <w:marTop w:val="0"/>
                  <w:marBottom w:val="0"/>
                  <w:divBdr>
                    <w:top w:val="none" w:sz="0" w:space="0" w:color="auto"/>
                    <w:left w:val="none" w:sz="0" w:space="0" w:color="auto"/>
                    <w:bottom w:val="none" w:sz="0" w:space="0" w:color="auto"/>
                    <w:right w:val="none" w:sz="0" w:space="0" w:color="auto"/>
                  </w:divBdr>
                </w:div>
                <w:div w:id="1832796193">
                  <w:marLeft w:val="0"/>
                  <w:marRight w:val="0"/>
                  <w:marTop w:val="0"/>
                  <w:marBottom w:val="0"/>
                  <w:divBdr>
                    <w:top w:val="none" w:sz="0" w:space="0" w:color="auto"/>
                    <w:left w:val="none" w:sz="0" w:space="0" w:color="auto"/>
                    <w:bottom w:val="none" w:sz="0" w:space="0" w:color="auto"/>
                    <w:right w:val="none" w:sz="0" w:space="0" w:color="auto"/>
                  </w:divBdr>
                </w:div>
                <w:div w:id="1411393951">
                  <w:marLeft w:val="0"/>
                  <w:marRight w:val="0"/>
                  <w:marTop w:val="0"/>
                  <w:marBottom w:val="0"/>
                  <w:divBdr>
                    <w:top w:val="none" w:sz="0" w:space="0" w:color="auto"/>
                    <w:left w:val="none" w:sz="0" w:space="0" w:color="auto"/>
                    <w:bottom w:val="none" w:sz="0" w:space="0" w:color="auto"/>
                    <w:right w:val="none" w:sz="0" w:space="0" w:color="auto"/>
                  </w:divBdr>
                </w:div>
                <w:div w:id="971984749">
                  <w:marLeft w:val="0"/>
                  <w:marRight w:val="0"/>
                  <w:marTop w:val="0"/>
                  <w:marBottom w:val="0"/>
                  <w:divBdr>
                    <w:top w:val="none" w:sz="0" w:space="0" w:color="auto"/>
                    <w:left w:val="none" w:sz="0" w:space="0" w:color="auto"/>
                    <w:bottom w:val="none" w:sz="0" w:space="0" w:color="auto"/>
                    <w:right w:val="none" w:sz="0" w:space="0" w:color="auto"/>
                  </w:divBdr>
                </w:div>
                <w:div w:id="911740382">
                  <w:marLeft w:val="0"/>
                  <w:marRight w:val="0"/>
                  <w:marTop w:val="0"/>
                  <w:marBottom w:val="0"/>
                  <w:divBdr>
                    <w:top w:val="none" w:sz="0" w:space="0" w:color="auto"/>
                    <w:left w:val="none" w:sz="0" w:space="0" w:color="auto"/>
                    <w:bottom w:val="none" w:sz="0" w:space="0" w:color="auto"/>
                    <w:right w:val="none" w:sz="0" w:space="0" w:color="auto"/>
                  </w:divBdr>
                </w:div>
                <w:div w:id="2138058604">
                  <w:marLeft w:val="0"/>
                  <w:marRight w:val="0"/>
                  <w:marTop w:val="0"/>
                  <w:marBottom w:val="0"/>
                  <w:divBdr>
                    <w:top w:val="none" w:sz="0" w:space="0" w:color="auto"/>
                    <w:left w:val="none" w:sz="0" w:space="0" w:color="auto"/>
                    <w:bottom w:val="none" w:sz="0" w:space="0" w:color="auto"/>
                    <w:right w:val="none" w:sz="0" w:space="0" w:color="auto"/>
                  </w:divBdr>
                </w:div>
                <w:div w:id="1271670523">
                  <w:marLeft w:val="0"/>
                  <w:marRight w:val="0"/>
                  <w:marTop w:val="0"/>
                  <w:marBottom w:val="0"/>
                  <w:divBdr>
                    <w:top w:val="none" w:sz="0" w:space="0" w:color="auto"/>
                    <w:left w:val="none" w:sz="0" w:space="0" w:color="auto"/>
                    <w:bottom w:val="none" w:sz="0" w:space="0" w:color="auto"/>
                    <w:right w:val="none" w:sz="0" w:space="0" w:color="auto"/>
                  </w:divBdr>
                </w:div>
                <w:div w:id="2089569662">
                  <w:marLeft w:val="0"/>
                  <w:marRight w:val="0"/>
                  <w:marTop w:val="0"/>
                  <w:marBottom w:val="0"/>
                  <w:divBdr>
                    <w:top w:val="none" w:sz="0" w:space="0" w:color="auto"/>
                    <w:left w:val="none" w:sz="0" w:space="0" w:color="auto"/>
                    <w:bottom w:val="none" w:sz="0" w:space="0" w:color="auto"/>
                    <w:right w:val="none" w:sz="0" w:space="0" w:color="auto"/>
                  </w:divBdr>
                </w:div>
                <w:div w:id="67659060">
                  <w:marLeft w:val="0"/>
                  <w:marRight w:val="0"/>
                  <w:marTop w:val="0"/>
                  <w:marBottom w:val="0"/>
                  <w:divBdr>
                    <w:top w:val="none" w:sz="0" w:space="0" w:color="auto"/>
                    <w:left w:val="none" w:sz="0" w:space="0" w:color="auto"/>
                    <w:bottom w:val="none" w:sz="0" w:space="0" w:color="auto"/>
                    <w:right w:val="none" w:sz="0" w:space="0" w:color="auto"/>
                  </w:divBdr>
                </w:div>
                <w:div w:id="759521605">
                  <w:marLeft w:val="0"/>
                  <w:marRight w:val="0"/>
                  <w:marTop w:val="0"/>
                  <w:marBottom w:val="0"/>
                  <w:divBdr>
                    <w:top w:val="none" w:sz="0" w:space="0" w:color="auto"/>
                    <w:left w:val="none" w:sz="0" w:space="0" w:color="auto"/>
                    <w:bottom w:val="none" w:sz="0" w:space="0" w:color="auto"/>
                    <w:right w:val="none" w:sz="0" w:space="0" w:color="auto"/>
                  </w:divBdr>
                </w:div>
                <w:div w:id="1161772651">
                  <w:marLeft w:val="0"/>
                  <w:marRight w:val="0"/>
                  <w:marTop w:val="0"/>
                  <w:marBottom w:val="0"/>
                  <w:divBdr>
                    <w:top w:val="none" w:sz="0" w:space="0" w:color="auto"/>
                    <w:left w:val="none" w:sz="0" w:space="0" w:color="auto"/>
                    <w:bottom w:val="none" w:sz="0" w:space="0" w:color="auto"/>
                    <w:right w:val="none" w:sz="0" w:space="0" w:color="auto"/>
                  </w:divBdr>
                </w:div>
                <w:div w:id="602342210">
                  <w:marLeft w:val="0"/>
                  <w:marRight w:val="0"/>
                  <w:marTop w:val="0"/>
                  <w:marBottom w:val="0"/>
                  <w:divBdr>
                    <w:top w:val="none" w:sz="0" w:space="0" w:color="auto"/>
                    <w:left w:val="none" w:sz="0" w:space="0" w:color="auto"/>
                    <w:bottom w:val="none" w:sz="0" w:space="0" w:color="auto"/>
                    <w:right w:val="none" w:sz="0" w:space="0" w:color="auto"/>
                  </w:divBdr>
                </w:div>
                <w:div w:id="211120010">
                  <w:marLeft w:val="0"/>
                  <w:marRight w:val="0"/>
                  <w:marTop w:val="0"/>
                  <w:marBottom w:val="0"/>
                  <w:divBdr>
                    <w:top w:val="none" w:sz="0" w:space="0" w:color="auto"/>
                    <w:left w:val="none" w:sz="0" w:space="0" w:color="auto"/>
                    <w:bottom w:val="none" w:sz="0" w:space="0" w:color="auto"/>
                    <w:right w:val="none" w:sz="0" w:space="0" w:color="auto"/>
                  </w:divBdr>
                </w:div>
                <w:div w:id="751898601">
                  <w:marLeft w:val="0"/>
                  <w:marRight w:val="0"/>
                  <w:marTop w:val="0"/>
                  <w:marBottom w:val="0"/>
                  <w:divBdr>
                    <w:top w:val="none" w:sz="0" w:space="0" w:color="auto"/>
                    <w:left w:val="none" w:sz="0" w:space="0" w:color="auto"/>
                    <w:bottom w:val="none" w:sz="0" w:space="0" w:color="auto"/>
                    <w:right w:val="none" w:sz="0" w:space="0" w:color="auto"/>
                  </w:divBdr>
                </w:div>
                <w:div w:id="1760560008">
                  <w:marLeft w:val="0"/>
                  <w:marRight w:val="0"/>
                  <w:marTop w:val="0"/>
                  <w:marBottom w:val="0"/>
                  <w:divBdr>
                    <w:top w:val="none" w:sz="0" w:space="0" w:color="auto"/>
                    <w:left w:val="none" w:sz="0" w:space="0" w:color="auto"/>
                    <w:bottom w:val="none" w:sz="0" w:space="0" w:color="auto"/>
                    <w:right w:val="none" w:sz="0" w:space="0" w:color="auto"/>
                  </w:divBdr>
                </w:div>
                <w:div w:id="194587863">
                  <w:marLeft w:val="0"/>
                  <w:marRight w:val="0"/>
                  <w:marTop w:val="0"/>
                  <w:marBottom w:val="0"/>
                  <w:divBdr>
                    <w:top w:val="none" w:sz="0" w:space="0" w:color="auto"/>
                    <w:left w:val="none" w:sz="0" w:space="0" w:color="auto"/>
                    <w:bottom w:val="none" w:sz="0" w:space="0" w:color="auto"/>
                    <w:right w:val="none" w:sz="0" w:space="0" w:color="auto"/>
                  </w:divBdr>
                </w:div>
                <w:div w:id="1177695164">
                  <w:marLeft w:val="0"/>
                  <w:marRight w:val="0"/>
                  <w:marTop w:val="0"/>
                  <w:marBottom w:val="0"/>
                  <w:divBdr>
                    <w:top w:val="none" w:sz="0" w:space="0" w:color="auto"/>
                    <w:left w:val="none" w:sz="0" w:space="0" w:color="auto"/>
                    <w:bottom w:val="none" w:sz="0" w:space="0" w:color="auto"/>
                    <w:right w:val="none" w:sz="0" w:space="0" w:color="auto"/>
                  </w:divBdr>
                </w:div>
                <w:div w:id="1261724100">
                  <w:marLeft w:val="0"/>
                  <w:marRight w:val="0"/>
                  <w:marTop w:val="0"/>
                  <w:marBottom w:val="0"/>
                  <w:divBdr>
                    <w:top w:val="none" w:sz="0" w:space="0" w:color="auto"/>
                    <w:left w:val="none" w:sz="0" w:space="0" w:color="auto"/>
                    <w:bottom w:val="none" w:sz="0" w:space="0" w:color="auto"/>
                    <w:right w:val="none" w:sz="0" w:space="0" w:color="auto"/>
                  </w:divBdr>
                </w:div>
              </w:divsChild>
            </w:div>
            <w:div w:id="1504008012">
              <w:marLeft w:val="0"/>
              <w:marRight w:val="0"/>
              <w:marTop w:val="0"/>
              <w:marBottom w:val="0"/>
              <w:divBdr>
                <w:top w:val="none" w:sz="0" w:space="0" w:color="auto"/>
                <w:left w:val="none" w:sz="0" w:space="0" w:color="auto"/>
                <w:bottom w:val="none" w:sz="0" w:space="0" w:color="auto"/>
                <w:right w:val="none" w:sz="0" w:space="0" w:color="auto"/>
              </w:divBdr>
              <w:divsChild>
                <w:div w:id="439223699">
                  <w:marLeft w:val="0"/>
                  <w:marRight w:val="0"/>
                  <w:marTop w:val="0"/>
                  <w:marBottom w:val="0"/>
                  <w:divBdr>
                    <w:top w:val="none" w:sz="0" w:space="0" w:color="auto"/>
                    <w:left w:val="none" w:sz="0" w:space="0" w:color="auto"/>
                    <w:bottom w:val="none" w:sz="0" w:space="0" w:color="auto"/>
                    <w:right w:val="none" w:sz="0" w:space="0" w:color="auto"/>
                  </w:divBdr>
                </w:div>
                <w:div w:id="1882207864">
                  <w:marLeft w:val="0"/>
                  <w:marRight w:val="0"/>
                  <w:marTop w:val="0"/>
                  <w:marBottom w:val="0"/>
                  <w:divBdr>
                    <w:top w:val="none" w:sz="0" w:space="0" w:color="auto"/>
                    <w:left w:val="none" w:sz="0" w:space="0" w:color="auto"/>
                    <w:bottom w:val="none" w:sz="0" w:space="0" w:color="auto"/>
                    <w:right w:val="none" w:sz="0" w:space="0" w:color="auto"/>
                  </w:divBdr>
                </w:div>
                <w:div w:id="600920300">
                  <w:marLeft w:val="0"/>
                  <w:marRight w:val="0"/>
                  <w:marTop w:val="0"/>
                  <w:marBottom w:val="0"/>
                  <w:divBdr>
                    <w:top w:val="none" w:sz="0" w:space="0" w:color="auto"/>
                    <w:left w:val="none" w:sz="0" w:space="0" w:color="auto"/>
                    <w:bottom w:val="none" w:sz="0" w:space="0" w:color="auto"/>
                    <w:right w:val="none" w:sz="0" w:space="0" w:color="auto"/>
                  </w:divBdr>
                </w:div>
                <w:div w:id="423185376">
                  <w:marLeft w:val="0"/>
                  <w:marRight w:val="0"/>
                  <w:marTop w:val="0"/>
                  <w:marBottom w:val="0"/>
                  <w:divBdr>
                    <w:top w:val="none" w:sz="0" w:space="0" w:color="auto"/>
                    <w:left w:val="none" w:sz="0" w:space="0" w:color="auto"/>
                    <w:bottom w:val="none" w:sz="0" w:space="0" w:color="auto"/>
                    <w:right w:val="none" w:sz="0" w:space="0" w:color="auto"/>
                  </w:divBdr>
                </w:div>
                <w:div w:id="1708601685">
                  <w:marLeft w:val="0"/>
                  <w:marRight w:val="0"/>
                  <w:marTop w:val="0"/>
                  <w:marBottom w:val="0"/>
                  <w:divBdr>
                    <w:top w:val="none" w:sz="0" w:space="0" w:color="auto"/>
                    <w:left w:val="none" w:sz="0" w:space="0" w:color="auto"/>
                    <w:bottom w:val="none" w:sz="0" w:space="0" w:color="auto"/>
                    <w:right w:val="none" w:sz="0" w:space="0" w:color="auto"/>
                  </w:divBdr>
                </w:div>
                <w:div w:id="300158480">
                  <w:marLeft w:val="0"/>
                  <w:marRight w:val="0"/>
                  <w:marTop w:val="0"/>
                  <w:marBottom w:val="0"/>
                  <w:divBdr>
                    <w:top w:val="none" w:sz="0" w:space="0" w:color="auto"/>
                    <w:left w:val="none" w:sz="0" w:space="0" w:color="auto"/>
                    <w:bottom w:val="none" w:sz="0" w:space="0" w:color="auto"/>
                    <w:right w:val="none" w:sz="0" w:space="0" w:color="auto"/>
                  </w:divBdr>
                </w:div>
                <w:div w:id="2139105650">
                  <w:marLeft w:val="0"/>
                  <w:marRight w:val="0"/>
                  <w:marTop w:val="0"/>
                  <w:marBottom w:val="0"/>
                  <w:divBdr>
                    <w:top w:val="none" w:sz="0" w:space="0" w:color="auto"/>
                    <w:left w:val="none" w:sz="0" w:space="0" w:color="auto"/>
                    <w:bottom w:val="none" w:sz="0" w:space="0" w:color="auto"/>
                    <w:right w:val="none" w:sz="0" w:space="0" w:color="auto"/>
                  </w:divBdr>
                </w:div>
                <w:div w:id="553927140">
                  <w:marLeft w:val="0"/>
                  <w:marRight w:val="0"/>
                  <w:marTop w:val="0"/>
                  <w:marBottom w:val="0"/>
                  <w:divBdr>
                    <w:top w:val="none" w:sz="0" w:space="0" w:color="auto"/>
                    <w:left w:val="none" w:sz="0" w:space="0" w:color="auto"/>
                    <w:bottom w:val="none" w:sz="0" w:space="0" w:color="auto"/>
                    <w:right w:val="none" w:sz="0" w:space="0" w:color="auto"/>
                  </w:divBdr>
                </w:div>
                <w:div w:id="1727994192">
                  <w:marLeft w:val="0"/>
                  <w:marRight w:val="0"/>
                  <w:marTop w:val="0"/>
                  <w:marBottom w:val="0"/>
                  <w:divBdr>
                    <w:top w:val="none" w:sz="0" w:space="0" w:color="auto"/>
                    <w:left w:val="none" w:sz="0" w:space="0" w:color="auto"/>
                    <w:bottom w:val="none" w:sz="0" w:space="0" w:color="auto"/>
                    <w:right w:val="none" w:sz="0" w:space="0" w:color="auto"/>
                  </w:divBdr>
                </w:div>
                <w:div w:id="480928057">
                  <w:marLeft w:val="0"/>
                  <w:marRight w:val="0"/>
                  <w:marTop w:val="0"/>
                  <w:marBottom w:val="0"/>
                  <w:divBdr>
                    <w:top w:val="none" w:sz="0" w:space="0" w:color="auto"/>
                    <w:left w:val="none" w:sz="0" w:space="0" w:color="auto"/>
                    <w:bottom w:val="none" w:sz="0" w:space="0" w:color="auto"/>
                    <w:right w:val="none" w:sz="0" w:space="0" w:color="auto"/>
                  </w:divBdr>
                </w:div>
                <w:div w:id="1541547127">
                  <w:marLeft w:val="0"/>
                  <w:marRight w:val="0"/>
                  <w:marTop w:val="0"/>
                  <w:marBottom w:val="0"/>
                  <w:divBdr>
                    <w:top w:val="none" w:sz="0" w:space="0" w:color="auto"/>
                    <w:left w:val="none" w:sz="0" w:space="0" w:color="auto"/>
                    <w:bottom w:val="none" w:sz="0" w:space="0" w:color="auto"/>
                    <w:right w:val="none" w:sz="0" w:space="0" w:color="auto"/>
                  </w:divBdr>
                </w:div>
                <w:div w:id="1795058468">
                  <w:marLeft w:val="0"/>
                  <w:marRight w:val="0"/>
                  <w:marTop w:val="0"/>
                  <w:marBottom w:val="0"/>
                  <w:divBdr>
                    <w:top w:val="none" w:sz="0" w:space="0" w:color="auto"/>
                    <w:left w:val="none" w:sz="0" w:space="0" w:color="auto"/>
                    <w:bottom w:val="none" w:sz="0" w:space="0" w:color="auto"/>
                    <w:right w:val="none" w:sz="0" w:space="0" w:color="auto"/>
                  </w:divBdr>
                </w:div>
                <w:div w:id="1547913882">
                  <w:marLeft w:val="0"/>
                  <w:marRight w:val="0"/>
                  <w:marTop w:val="0"/>
                  <w:marBottom w:val="0"/>
                  <w:divBdr>
                    <w:top w:val="none" w:sz="0" w:space="0" w:color="auto"/>
                    <w:left w:val="none" w:sz="0" w:space="0" w:color="auto"/>
                    <w:bottom w:val="none" w:sz="0" w:space="0" w:color="auto"/>
                    <w:right w:val="none" w:sz="0" w:space="0" w:color="auto"/>
                  </w:divBdr>
                </w:div>
                <w:div w:id="555242916">
                  <w:marLeft w:val="0"/>
                  <w:marRight w:val="0"/>
                  <w:marTop w:val="0"/>
                  <w:marBottom w:val="0"/>
                  <w:divBdr>
                    <w:top w:val="none" w:sz="0" w:space="0" w:color="auto"/>
                    <w:left w:val="none" w:sz="0" w:space="0" w:color="auto"/>
                    <w:bottom w:val="none" w:sz="0" w:space="0" w:color="auto"/>
                    <w:right w:val="none" w:sz="0" w:space="0" w:color="auto"/>
                  </w:divBdr>
                </w:div>
                <w:div w:id="102842281">
                  <w:marLeft w:val="0"/>
                  <w:marRight w:val="0"/>
                  <w:marTop w:val="0"/>
                  <w:marBottom w:val="0"/>
                  <w:divBdr>
                    <w:top w:val="none" w:sz="0" w:space="0" w:color="auto"/>
                    <w:left w:val="none" w:sz="0" w:space="0" w:color="auto"/>
                    <w:bottom w:val="none" w:sz="0" w:space="0" w:color="auto"/>
                    <w:right w:val="none" w:sz="0" w:space="0" w:color="auto"/>
                  </w:divBdr>
                </w:div>
                <w:div w:id="1624118806">
                  <w:marLeft w:val="0"/>
                  <w:marRight w:val="0"/>
                  <w:marTop w:val="0"/>
                  <w:marBottom w:val="0"/>
                  <w:divBdr>
                    <w:top w:val="none" w:sz="0" w:space="0" w:color="auto"/>
                    <w:left w:val="none" w:sz="0" w:space="0" w:color="auto"/>
                    <w:bottom w:val="none" w:sz="0" w:space="0" w:color="auto"/>
                    <w:right w:val="none" w:sz="0" w:space="0" w:color="auto"/>
                  </w:divBdr>
                </w:div>
                <w:div w:id="1319269282">
                  <w:marLeft w:val="0"/>
                  <w:marRight w:val="0"/>
                  <w:marTop w:val="0"/>
                  <w:marBottom w:val="0"/>
                  <w:divBdr>
                    <w:top w:val="none" w:sz="0" w:space="0" w:color="auto"/>
                    <w:left w:val="none" w:sz="0" w:space="0" w:color="auto"/>
                    <w:bottom w:val="none" w:sz="0" w:space="0" w:color="auto"/>
                    <w:right w:val="none" w:sz="0" w:space="0" w:color="auto"/>
                  </w:divBdr>
                </w:div>
                <w:div w:id="1223981349">
                  <w:marLeft w:val="0"/>
                  <w:marRight w:val="0"/>
                  <w:marTop w:val="0"/>
                  <w:marBottom w:val="0"/>
                  <w:divBdr>
                    <w:top w:val="none" w:sz="0" w:space="0" w:color="auto"/>
                    <w:left w:val="none" w:sz="0" w:space="0" w:color="auto"/>
                    <w:bottom w:val="none" w:sz="0" w:space="0" w:color="auto"/>
                    <w:right w:val="none" w:sz="0" w:space="0" w:color="auto"/>
                  </w:divBdr>
                </w:div>
                <w:div w:id="951475662">
                  <w:marLeft w:val="0"/>
                  <w:marRight w:val="0"/>
                  <w:marTop w:val="0"/>
                  <w:marBottom w:val="0"/>
                  <w:divBdr>
                    <w:top w:val="none" w:sz="0" w:space="0" w:color="auto"/>
                    <w:left w:val="none" w:sz="0" w:space="0" w:color="auto"/>
                    <w:bottom w:val="none" w:sz="0" w:space="0" w:color="auto"/>
                    <w:right w:val="none" w:sz="0" w:space="0" w:color="auto"/>
                  </w:divBdr>
                </w:div>
                <w:div w:id="1537310679">
                  <w:marLeft w:val="0"/>
                  <w:marRight w:val="0"/>
                  <w:marTop w:val="0"/>
                  <w:marBottom w:val="0"/>
                  <w:divBdr>
                    <w:top w:val="none" w:sz="0" w:space="0" w:color="auto"/>
                    <w:left w:val="none" w:sz="0" w:space="0" w:color="auto"/>
                    <w:bottom w:val="none" w:sz="0" w:space="0" w:color="auto"/>
                    <w:right w:val="none" w:sz="0" w:space="0" w:color="auto"/>
                  </w:divBdr>
                </w:div>
                <w:div w:id="82919285">
                  <w:marLeft w:val="0"/>
                  <w:marRight w:val="0"/>
                  <w:marTop w:val="0"/>
                  <w:marBottom w:val="0"/>
                  <w:divBdr>
                    <w:top w:val="none" w:sz="0" w:space="0" w:color="auto"/>
                    <w:left w:val="none" w:sz="0" w:space="0" w:color="auto"/>
                    <w:bottom w:val="none" w:sz="0" w:space="0" w:color="auto"/>
                    <w:right w:val="none" w:sz="0" w:space="0" w:color="auto"/>
                  </w:divBdr>
                </w:div>
                <w:div w:id="269121139">
                  <w:marLeft w:val="0"/>
                  <w:marRight w:val="0"/>
                  <w:marTop w:val="0"/>
                  <w:marBottom w:val="0"/>
                  <w:divBdr>
                    <w:top w:val="none" w:sz="0" w:space="0" w:color="auto"/>
                    <w:left w:val="none" w:sz="0" w:space="0" w:color="auto"/>
                    <w:bottom w:val="none" w:sz="0" w:space="0" w:color="auto"/>
                    <w:right w:val="none" w:sz="0" w:space="0" w:color="auto"/>
                  </w:divBdr>
                </w:div>
                <w:div w:id="1202790104">
                  <w:marLeft w:val="0"/>
                  <w:marRight w:val="0"/>
                  <w:marTop w:val="0"/>
                  <w:marBottom w:val="0"/>
                  <w:divBdr>
                    <w:top w:val="none" w:sz="0" w:space="0" w:color="auto"/>
                    <w:left w:val="none" w:sz="0" w:space="0" w:color="auto"/>
                    <w:bottom w:val="none" w:sz="0" w:space="0" w:color="auto"/>
                    <w:right w:val="none" w:sz="0" w:space="0" w:color="auto"/>
                  </w:divBdr>
                </w:div>
                <w:div w:id="1206605157">
                  <w:marLeft w:val="0"/>
                  <w:marRight w:val="0"/>
                  <w:marTop w:val="0"/>
                  <w:marBottom w:val="0"/>
                  <w:divBdr>
                    <w:top w:val="none" w:sz="0" w:space="0" w:color="auto"/>
                    <w:left w:val="none" w:sz="0" w:space="0" w:color="auto"/>
                    <w:bottom w:val="none" w:sz="0" w:space="0" w:color="auto"/>
                    <w:right w:val="none" w:sz="0" w:space="0" w:color="auto"/>
                  </w:divBdr>
                </w:div>
                <w:div w:id="633684465">
                  <w:marLeft w:val="0"/>
                  <w:marRight w:val="0"/>
                  <w:marTop w:val="0"/>
                  <w:marBottom w:val="0"/>
                  <w:divBdr>
                    <w:top w:val="none" w:sz="0" w:space="0" w:color="auto"/>
                    <w:left w:val="none" w:sz="0" w:space="0" w:color="auto"/>
                    <w:bottom w:val="none" w:sz="0" w:space="0" w:color="auto"/>
                    <w:right w:val="none" w:sz="0" w:space="0" w:color="auto"/>
                  </w:divBdr>
                </w:div>
                <w:div w:id="1274020238">
                  <w:marLeft w:val="0"/>
                  <w:marRight w:val="0"/>
                  <w:marTop w:val="0"/>
                  <w:marBottom w:val="0"/>
                  <w:divBdr>
                    <w:top w:val="none" w:sz="0" w:space="0" w:color="auto"/>
                    <w:left w:val="none" w:sz="0" w:space="0" w:color="auto"/>
                    <w:bottom w:val="none" w:sz="0" w:space="0" w:color="auto"/>
                    <w:right w:val="none" w:sz="0" w:space="0" w:color="auto"/>
                  </w:divBdr>
                </w:div>
                <w:div w:id="859466129">
                  <w:marLeft w:val="0"/>
                  <w:marRight w:val="0"/>
                  <w:marTop w:val="0"/>
                  <w:marBottom w:val="0"/>
                  <w:divBdr>
                    <w:top w:val="none" w:sz="0" w:space="0" w:color="auto"/>
                    <w:left w:val="none" w:sz="0" w:space="0" w:color="auto"/>
                    <w:bottom w:val="none" w:sz="0" w:space="0" w:color="auto"/>
                    <w:right w:val="none" w:sz="0" w:space="0" w:color="auto"/>
                  </w:divBdr>
                </w:div>
                <w:div w:id="2036535831">
                  <w:marLeft w:val="0"/>
                  <w:marRight w:val="0"/>
                  <w:marTop w:val="0"/>
                  <w:marBottom w:val="0"/>
                  <w:divBdr>
                    <w:top w:val="none" w:sz="0" w:space="0" w:color="auto"/>
                    <w:left w:val="none" w:sz="0" w:space="0" w:color="auto"/>
                    <w:bottom w:val="none" w:sz="0" w:space="0" w:color="auto"/>
                    <w:right w:val="none" w:sz="0" w:space="0" w:color="auto"/>
                  </w:divBdr>
                </w:div>
                <w:div w:id="124811850">
                  <w:marLeft w:val="0"/>
                  <w:marRight w:val="0"/>
                  <w:marTop w:val="0"/>
                  <w:marBottom w:val="0"/>
                  <w:divBdr>
                    <w:top w:val="none" w:sz="0" w:space="0" w:color="auto"/>
                    <w:left w:val="none" w:sz="0" w:space="0" w:color="auto"/>
                    <w:bottom w:val="none" w:sz="0" w:space="0" w:color="auto"/>
                    <w:right w:val="none" w:sz="0" w:space="0" w:color="auto"/>
                  </w:divBdr>
                </w:div>
                <w:div w:id="363360177">
                  <w:marLeft w:val="0"/>
                  <w:marRight w:val="0"/>
                  <w:marTop w:val="0"/>
                  <w:marBottom w:val="0"/>
                  <w:divBdr>
                    <w:top w:val="none" w:sz="0" w:space="0" w:color="auto"/>
                    <w:left w:val="none" w:sz="0" w:space="0" w:color="auto"/>
                    <w:bottom w:val="none" w:sz="0" w:space="0" w:color="auto"/>
                    <w:right w:val="none" w:sz="0" w:space="0" w:color="auto"/>
                  </w:divBdr>
                </w:div>
                <w:div w:id="271133660">
                  <w:marLeft w:val="0"/>
                  <w:marRight w:val="0"/>
                  <w:marTop w:val="0"/>
                  <w:marBottom w:val="0"/>
                  <w:divBdr>
                    <w:top w:val="none" w:sz="0" w:space="0" w:color="auto"/>
                    <w:left w:val="none" w:sz="0" w:space="0" w:color="auto"/>
                    <w:bottom w:val="none" w:sz="0" w:space="0" w:color="auto"/>
                    <w:right w:val="none" w:sz="0" w:space="0" w:color="auto"/>
                  </w:divBdr>
                </w:div>
                <w:div w:id="433860863">
                  <w:marLeft w:val="0"/>
                  <w:marRight w:val="0"/>
                  <w:marTop w:val="0"/>
                  <w:marBottom w:val="0"/>
                  <w:divBdr>
                    <w:top w:val="none" w:sz="0" w:space="0" w:color="auto"/>
                    <w:left w:val="none" w:sz="0" w:space="0" w:color="auto"/>
                    <w:bottom w:val="none" w:sz="0" w:space="0" w:color="auto"/>
                    <w:right w:val="none" w:sz="0" w:space="0" w:color="auto"/>
                  </w:divBdr>
                </w:div>
                <w:div w:id="1038315081">
                  <w:marLeft w:val="0"/>
                  <w:marRight w:val="0"/>
                  <w:marTop w:val="0"/>
                  <w:marBottom w:val="0"/>
                  <w:divBdr>
                    <w:top w:val="none" w:sz="0" w:space="0" w:color="auto"/>
                    <w:left w:val="none" w:sz="0" w:space="0" w:color="auto"/>
                    <w:bottom w:val="none" w:sz="0" w:space="0" w:color="auto"/>
                    <w:right w:val="none" w:sz="0" w:space="0" w:color="auto"/>
                  </w:divBdr>
                </w:div>
                <w:div w:id="143473974">
                  <w:marLeft w:val="0"/>
                  <w:marRight w:val="0"/>
                  <w:marTop w:val="0"/>
                  <w:marBottom w:val="0"/>
                  <w:divBdr>
                    <w:top w:val="none" w:sz="0" w:space="0" w:color="auto"/>
                    <w:left w:val="none" w:sz="0" w:space="0" w:color="auto"/>
                    <w:bottom w:val="none" w:sz="0" w:space="0" w:color="auto"/>
                    <w:right w:val="none" w:sz="0" w:space="0" w:color="auto"/>
                  </w:divBdr>
                </w:div>
                <w:div w:id="1385325453">
                  <w:marLeft w:val="0"/>
                  <w:marRight w:val="0"/>
                  <w:marTop w:val="0"/>
                  <w:marBottom w:val="0"/>
                  <w:divBdr>
                    <w:top w:val="none" w:sz="0" w:space="0" w:color="auto"/>
                    <w:left w:val="none" w:sz="0" w:space="0" w:color="auto"/>
                    <w:bottom w:val="none" w:sz="0" w:space="0" w:color="auto"/>
                    <w:right w:val="none" w:sz="0" w:space="0" w:color="auto"/>
                  </w:divBdr>
                </w:div>
                <w:div w:id="1024596895">
                  <w:marLeft w:val="0"/>
                  <w:marRight w:val="0"/>
                  <w:marTop w:val="0"/>
                  <w:marBottom w:val="0"/>
                  <w:divBdr>
                    <w:top w:val="none" w:sz="0" w:space="0" w:color="auto"/>
                    <w:left w:val="none" w:sz="0" w:space="0" w:color="auto"/>
                    <w:bottom w:val="none" w:sz="0" w:space="0" w:color="auto"/>
                    <w:right w:val="none" w:sz="0" w:space="0" w:color="auto"/>
                  </w:divBdr>
                </w:div>
                <w:div w:id="1053430248">
                  <w:marLeft w:val="0"/>
                  <w:marRight w:val="0"/>
                  <w:marTop w:val="0"/>
                  <w:marBottom w:val="0"/>
                  <w:divBdr>
                    <w:top w:val="none" w:sz="0" w:space="0" w:color="auto"/>
                    <w:left w:val="none" w:sz="0" w:space="0" w:color="auto"/>
                    <w:bottom w:val="none" w:sz="0" w:space="0" w:color="auto"/>
                    <w:right w:val="none" w:sz="0" w:space="0" w:color="auto"/>
                  </w:divBdr>
                </w:div>
                <w:div w:id="67382705">
                  <w:marLeft w:val="0"/>
                  <w:marRight w:val="0"/>
                  <w:marTop w:val="0"/>
                  <w:marBottom w:val="0"/>
                  <w:divBdr>
                    <w:top w:val="none" w:sz="0" w:space="0" w:color="auto"/>
                    <w:left w:val="none" w:sz="0" w:space="0" w:color="auto"/>
                    <w:bottom w:val="none" w:sz="0" w:space="0" w:color="auto"/>
                    <w:right w:val="none" w:sz="0" w:space="0" w:color="auto"/>
                  </w:divBdr>
                </w:div>
                <w:div w:id="1665621330">
                  <w:marLeft w:val="0"/>
                  <w:marRight w:val="0"/>
                  <w:marTop w:val="0"/>
                  <w:marBottom w:val="0"/>
                  <w:divBdr>
                    <w:top w:val="none" w:sz="0" w:space="0" w:color="auto"/>
                    <w:left w:val="none" w:sz="0" w:space="0" w:color="auto"/>
                    <w:bottom w:val="none" w:sz="0" w:space="0" w:color="auto"/>
                    <w:right w:val="none" w:sz="0" w:space="0" w:color="auto"/>
                  </w:divBdr>
                </w:div>
                <w:div w:id="1036780949">
                  <w:marLeft w:val="0"/>
                  <w:marRight w:val="0"/>
                  <w:marTop w:val="0"/>
                  <w:marBottom w:val="0"/>
                  <w:divBdr>
                    <w:top w:val="none" w:sz="0" w:space="0" w:color="auto"/>
                    <w:left w:val="none" w:sz="0" w:space="0" w:color="auto"/>
                    <w:bottom w:val="none" w:sz="0" w:space="0" w:color="auto"/>
                    <w:right w:val="none" w:sz="0" w:space="0" w:color="auto"/>
                  </w:divBdr>
                </w:div>
                <w:div w:id="860164234">
                  <w:marLeft w:val="0"/>
                  <w:marRight w:val="0"/>
                  <w:marTop w:val="0"/>
                  <w:marBottom w:val="0"/>
                  <w:divBdr>
                    <w:top w:val="none" w:sz="0" w:space="0" w:color="auto"/>
                    <w:left w:val="none" w:sz="0" w:space="0" w:color="auto"/>
                    <w:bottom w:val="none" w:sz="0" w:space="0" w:color="auto"/>
                    <w:right w:val="none" w:sz="0" w:space="0" w:color="auto"/>
                  </w:divBdr>
                </w:div>
                <w:div w:id="164177141">
                  <w:marLeft w:val="0"/>
                  <w:marRight w:val="0"/>
                  <w:marTop w:val="0"/>
                  <w:marBottom w:val="0"/>
                  <w:divBdr>
                    <w:top w:val="none" w:sz="0" w:space="0" w:color="auto"/>
                    <w:left w:val="none" w:sz="0" w:space="0" w:color="auto"/>
                    <w:bottom w:val="none" w:sz="0" w:space="0" w:color="auto"/>
                    <w:right w:val="none" w:sz="0" w:space="0" w:color="auto"/>
                  </w:divBdr>
                </w:div>
                <w:div w:id="1813059957">
                  <w:marLeft w:val="0"/>
                  <w:marRight w:val="0"/>
                  <w:marTop w:val="0"/>
                  <w:marBottom w:val="0"/>
                  <w:divBdr>
                    <w:top w:val="none" w:sz="0" w:space="0" w:color="auto"/>
                    <w:left w:val="none" w:sz="0" w:space="0" w:color="auto"/>
                    <w:bottom w:val="none" w:sz="0" w:space="0" w:color="auto"/>
                    <w:right w:val="none" w:sz="0" w:space="0" w:color="auto"/>
                  </w:divBdr>
                </w:div>
                <w:div w:id="943149823">
                  <w:marLeft w:val="0"/>
                  <w:marRight w:val="0"/>
                  <w:marTop w:val="0"/>
                  <w:marBottom w:val="0"/>
                  <w:divBdr>
                    <w:top w:val="none" w:sz="0" w:space="0" w:color="auto"/>
                    <w:left w:val="none" w:sz="0" w:space="0" w:color="auto"/>
                    <w:bottom w:val="none" w:sz="0" w:space="0" w:color="auto"/>
                    <w:right w:val="none" w:sz="0" w:space="0" w:color="auto"/>
                  </w:divBdr>
                </w:div>
                <w:div w:id="462190270">
                  <w:marLeft w:val="0"/>
                  <w:marRight w:val="0"/>
                  <w:marTop w:val="0"/>
                  <w:marBottom w:val="0"/>
                  <w:divBdr>
                    <w:top w:val="none" w:sz="0" w:space="0" w:color="auto"/>
                    <w:left w:val="none" w:sz="0" w:space="0" w:color="auto"/>
                    <w:bottom w:val="none" w:sz="0" w:space="0" w:color="auto"/>
                    <w:right w:val="none" w:sz="0" w:space="0" w:color="auto"/>
                  </w:divBdr>
                </w:div>
                <w:div w:id="53628636">
                  <w:marLeft w:val="0"/>
                  <w:marRight w:val="0"/>
                  <w:marTop w:val="0"/>
                  <w:marBottom w:val="0"/>
                  <w:divBdr>
                    <w:top w:val="none" w:sz="0" w:space="0" w:color="auto"/>
                    <w:left w:val="none" w:sz="0" w:space="0" w:color="auto"/>
                    <w:bottom w:val="none" w:sz="0" w:space="0" w:color="auto"/>
                    <w:right w:val="none" w:sz="0" w:space="0" w:color="auto"/>
                  </w:divBdr>
                </w:div>
                <w:div w:id="2048750085">
                  <w:marLeft w:val="0"/>
                  <w:marRight w:val="0"/>
                  <w:marTop w:val="0"/>
                  <w:marBottom w:val="0"/>
                  <w:divBdr>
                    <w:top w:val="none" w:sz="0" w:space="0" w:color="auto"/>
                    <w:left w:val="none" w:sz="0" w:space="0" w:color="auto"/>
                    <w:bottom w:val="none" w:sz="0" w:space="0" w:color="auto"/>
                    <w:right w:val="none" w:sz="0" w:space="0" w:color="auto"/>
                  </w:divBdr>
                </w:div>
                <w:div w:id="1419979824">
                  <w:marLeft w:val="0"/>
                  <w:marRight w:val="0"/>
                  <w:marTop w:val="0"/>
                  <w:marBottom w:val="0"/>
                  <w:divBdr>
                    <w:top w:val="none" w:sz="0" w:space="0" w:color="auto"/>
                    <w:left w:val="none" w:sz="0" w:space="0" w:color="auto"/>
                    <w:bottom w:val="none" w:sz="0" w:space="0" w:color="auto"/>
                    <w:right w:val="none" w:sz="0" w:space="0" w:color="auto"/>
                  </w:divBdr>
                </w:div>
                <w:div w:id="1431000132">
                  <w:marLeft w:val="0"/>
                  <w:marRight w:val="0"/>
                  <w:marTop w:val="0"/>
                  <w:marBottom w:val="0"/>
                  <w:divBdr>
                    <w:top w:val="none" w:sz="0" w:space="0" w:color="auto"/>
                    <w:left w:val="none" w:sz="0" w:space="0" w:color="auto"/>
                    <w:bottom w:val="none" w:sz="0" w:space="0" w:color="auto"/>
                    <w:right w:val="none" w:sz="0" w:space="0" w:color="auto"/>
                  </w:divBdr>
                </w:div>
                <w:div w:id="1152601045">
                  <w:marLeft w:val="0"/>
                  <w:marRight w:val="0"/>
                  <w:marTop w:val="0"/>
                  <w:marBottom w:val="0"/>
                  <w:divBdr>
                    <w:top w:val="none" w:sz="0" w:space="0" w:color="auto"/>
                    <w:left w:val="none" w:sz="0" w:space="0" w:color="auto"/>
                    <w:bottom w:val="none" w:sz="0" w:space="0" w:color="auto"/>
                    <w:right w:val="none" w:sz="0" w:space="0" w:color="auto"/>
                  </w:divBdr>
                </w:div>
                <w:div w:id="1278101425">
                  <w:marLeft w:val="0"/>
                  <w:marRight w:val="0"/>
                  <w:marTop w:val="0"/>
                  <w:marBottom w:val="0"/>
                  <w:divBdr>
                    <w:top w:val="none" w:sz="0" w:space="0" w:color="auto"/>
                    <w:left w:val="none" w:sz="0" w:space="0" w:color="auto"/>
                    <w:bottom w:val="none" w:sz="0" w:space="0" w:color="auto"/>
                    <w:right w:val="none" w:sz="0" w:space="0" w:color="auto"/>
                  </w:divBdr>
                </w:div>
                <w:div w:id="1651443694">
                  <w:marLeft w:val="0"/>
                  <w:marRight w:val="0"/>
                  <w:marTop w:val="0"/>
                  <w:marBottom w:val="0"/>
                  <w:divBdr>
                    <w:top w:val="none" w:sz="0" w:space="0" w:color="auto"/>
                    <w:left w:val="none" w:sz="0" w:space="0" w:color="auto"/>
                    <w:bottom w:val="none" w:sz="0" w:space="0" w:color="auto"/>
                    <w:right w:val="none" w:sz="0" w:space="0" w:color="auto"/>
                  </w:divBdr>
                </w:div>
                <w:div w:id="775096856">
                  <w:marLeft w:val="0"/>
                  <w:marRight w:val="0"/>
                  <w:marTop w:val="0"/>
                  <w:marBottom w:val="0"/>
                  <w:divBdr>
                    <w:top w:val="none" w:sz="0" w:space="0" w:color="auto"/>
                    <w:left w:val="none" w:sz="0" w:space="0" w:color="auto"/>
                    <w:bottom w:val="none" w:sz="0" w:space="0" w:color="auto"/>
                    <w:right w:val="none" w:sz="0" w:space="0" w:color="auto"/>
                  </w:divBdr>
                </w:div>
                <w:div w:id="1411731758">
                  <w:marLeft w:val="0"/>
                  <w:marRight w:val="0"/>
                  <w:marTop w:val="0"/>
                  <w:marBottom w:val="0"/>
                  <w:divBdr>
                    <w:top w:val="none" w:sz="0" w:space="0" w:color="auto"/>
                    <w:left w:val="none" w:sz="0" w:space="0" w:color="auto"/>
                    <w:bottom w:val="none" w:sz="0" w:space="0" w:color="auto"/>
                    <w:right w:val="none" w:sz="0" w:space="0" w:color="auto"/>
                  </w:divBdr>
                </w:div>
                <w:div w:id="1671064009">
                  <w:marLeft w:val="0"/>
                  <w:marRight w:val="0"/>
                  <w:marTop w:val="0"/>
                  <w:marBottom w:val="0"/>
                  <w:divBdr>
                    <w:top w:val="none" w:sz="0" w:space="0" w:color="auto"/>
                    <w:left w:val="none" w:sz="0" w:space="0" w:color="auto"/>
                    <w:bottom w:val="none" w:sz="0" w:space="0" w:color="auto"/>
                    <w:right w:val="none" w:sz="0" w:space="0" w:color="auto"/>
                  </w:divBdr>
                </w:div>
                <w:div w:id="2011326190">
                  <w:marLeft w:val="0"/>
                  <w:marRight w:val="0"/>
                  <w:marTop w:val="0"/>
                  <w:marBottom w:val="0"/>
                  <w:divBdr>
                    <w:top w:val="none" w:sz="0" w:space="0" w:color="auto"/>
                    <w:left w:val="none" w:sz="0" w:space="0" w:color="auto"/>
                    <w:bottom w:val="none" w:sz="0" w:space="0" w:color="auto"/>
                    <w:right w:val="none" w:sz="0" w:space="0" w:color="auto"/>
                  </w:divBdr>
                </w:div>
                <w:div w:id="1517579287">
                  <w:marLeft w:val="0"/>
                  <w:marRight w:val="0"/>
                  <w:marTop w:val="0"/>
                  <w:marBottom w:val="0"/>
                  <w:divBdr>
                    <w:top w:val="none" w:sz="0" w:space="0" w:color="auto"/>
                    <w:left w:val="none" w:sz="0" w:space="0" w:color="auto"/>
                    <w:bottom w:val="none" w:sz="0" w:space="0" w:color="auto"/>
                    <w:right w:val="none" w:sz="0" w:space="0" w:color="auto"/>
                  </w:divBdr>
                </w:div>
                <w:div w:id="1732968877">
                  <w:marLeft w:val="0"/>
                  <w:marRight w:val="0"/>
                  <w:marTop w:val="0"/>
                  <w:marBottom w:val="0"/>
                  <w:divBdr>
                    <w:top w:val="none" w:sz="0" w:space="0" w:color="auto"/>
                    <w:left w:val="none" w:sz="0" w:space="0" w:color="auto"/>
                    <w:bottom w:val="none" w:sz="0" w:space="0" w:color="auto"/>
                    <w:right w:val="none" w:sz="0" w:space="0" w:color="auto"/>
                  </w:divBdr>
                </w:div>
                <w:div w:id="1671179347">
                  <w:marLeft w:val="0"/>
                  <w:marRight w:val="0"/>
                  <w:marTop w:val="0"/>
                  <w:marBottom w:val="0"/>
                  <w:divBdr>
                    <w:top w:val="none" w:sz="0" w:space="0" w:color="auto"/>
                    <w:left w:val="none" w:sz="0" w:space="0" w:color="auto"/>
                    <w:bottom w:val="none" w:sz="0" w:space="0" w:color="auto"/>
                    <w:right w:val="none" w:sz="0" w:space="0" w:color="auto"/>
                  </w:divBdr>
                </w:div>
                <w:div w:id="1930306727">
                  <w:marLeft w:val="0"/>
                  <w:marRight w:val="0"/>
                  <w:marTop w:val="0"/>
                  <w:marBottom w:val="0"/>
                  <w:divBdr>
                    <w:top w:val="none" w:sz="0" w:space="0" w:color="auto"/>
                    <w:left w:val="none" w:sz="0" w:space="0" w:color="auto"/>
                    <w:bottom w:val="none" w:sz="0" w:space="0" w:color="auto"/>
                    <w:right w:val="none" w:sz="0" w:space="0" w:color="auto"/>
                  </w:divBdr>
                </w:div>
                <w:div w:id="694580672">
                  <w:marLeft w:val="0"/>
                  <w:marRight w:val="0"/>
                  <w:marTop w:val="0"/>
                  <w:marBottom w:val="0"/>
                  <w:divBdr>
                    <w:top w:val="none" w:sz="0" w:space="0" w:color="auto"/>
                    <w:left w:val="none" w:sz="0" w:space="0" w:color="auto"/>
                    <w:bottom w:val="none" w:sz="0" w:space="0" w:color="auto"/>
                    <w:right w:val="none" w:sz="0" w:space="0" w:color="auto"/>
                  </w:divBdr>
                </w:div>
                <w:div w:id="1893999185">
                  <w:marLeft w:val="0"/>
                  <w:marRight w:val="0"/>
                  <w:marTop w:val="0"/>
                  <w:marBottom w:val="0"/>
                  <w:divBdr>
                    <w:top w:val="none" w:sz="0" w:space="0" w:color="auto"/>
                    <w:left w:val="none" w:sz="0" w:space="0" w:color="auto"/>
                    <w:bottom w:val="none" w:sz="0" w:space="0" w:color="auto"/>
                    <w:right w:val="none" w:sz="0" w:space="0" w:color="auto"/>
                  </w:divBdr>
                </w:div>
                <w:div w:id="310251231">
                  <w:marLeft w:val="0"/>
                  <w:marRight w:val="0"/>
                  <w:marTop w:val="0"/>
                  <w:marBottom w:val="0"/>
                  <w:divBdr>
                    <w:top w:val="none" w:sz="0" w:space="0" w:color="auto"/>
                    <w:left w:val="none" w:sz="0" w:space="0" w:color="auto"/>
                    <w:bottom w:val="none" w:sz="0" w:space="0" w:color="auto"/>
                    <w:right w:val="none" w:sz="0" w:space="0" w:color="auto"/>
                  </w:divBdr>
                </w:div>
                <w:div w:id="2119911464">
                  <w:marLeft w:val="0"/>
                  <w:marRight w:val="0"/>
                  <w:marTop w:val="0"/>
                  <w:marBottom w:val="0"/>
                  <w:divBdr>
                    <w:top w:val="none" w:sz="0" w:space="0" w:color="auto"/>
                    <w:left w:val="none" w:sz="0" w:space="0" w:color="auto"/>
                    <w:bottom w:val="none" w:sz="0" w:space="0" w:color="auto"/>
                    <w:right w:val="none" w:sz="0" w:space="0" w:color="auto"/>
                  </w:divBdr>
                </w:div>
                <w:div w:id="1258371337">
                  <w:marLeft w:val="0"/>
                  <w:marRight w:val="0"/>
                  <w:marTop w:val="0"/>
                  <w:marBottom w:val="0"/>
                  <w:divBdr>
                    <w:top w:val="none" w:sz="0" w:space="0" w:color="auto"/>
                    <w:left w:val="none" w:sz="0" w:space="0" w:color="auto"/>
                    <w:bottom w:val="none" w:sz="0" w:space="0" w:color="auto"/>
                    <w:right w:val="none" w:sz="0" w:space="0" w:color="auto"/>
                  </w:divBdr>
                </w:div>
                <w:div w:id="670527491">
                  <w:marLeft w:val="0"/>
                  <w:marRight w:val="0"/>
                  <w:marTop w:val="0"/>
                  <w:marBottom w:val="0"/>
                  <w:divBdr>
                    <w:top w:val="none" w:sz="0" w:space="0" w:color="auto"/>
                    <w:left w:val="none" w:sz="0" w:space="0" w:color="auto"/>
                    <w:bottom w:val="none" w:sz="0" w:space="0" w:color="auto"/>
                    <w:right w:val="none" w:sz="0" w:space="0" w:color="auto"/>
                  </w:divBdr>
                </w:div>
                <w:div w:id="1404982763">
                  <w:marLeft w:val="0"/>
                  <w:marRight w:val="0"/>
                  <w:marTop w:val="0"/>
                  <w:marBottom w:val="0"/>
                  <w:divBdr>
                    <w:top w:val="none" w:sz="0" w:space="0" w:color="auto"/>
                    <w:left w:val="none" w:sz="0" w:space="0" w:color="auto"/>
                    <w:bottom w:val="none" w:sz="0" w:space="0" w:color="auto"/>
                    <w:right w:val="none" w:sz="0" w:space="0" w:color="auto"/>
                  </w:divBdr>
                </w:div>
                <w:div w:id="960040214">
                  <w:marLeft w:val="0"/>
                  <w:marRight w:val="0"/>
                  <w:marTop w:val="0"/>
                  <w:marBottom w:val="0"/>
                  <w:divBdr>
                    <w:top w:val="none" w:sz="0" w:space="0" w:color="auto"/>
                    <w:left w:val="none" w:sz="0" w:space="0" w:color="auto"/>
                    <w:bottom w:val="none" w:sz="0" w:space="0" w:color="auto"/>
                    <w:right w:val="none" w:sz="0" w:space="0" w:color="auto"/>
                  </w:divBdr>
                </w:div>
                <w:div w:id="454255628">
                  <w:marLeft w:val="0"/>
                  <w:marRight w:val="0"/>
                  <w:marTop w:val="0"/>
                  <w:marBottom w:val="0"/>
                  <w:divBdr>
                    <w:top w:val="none" w:sz="0" w:space="0" w:color="auto"/>
                    <w:left w:val="none" w:sz="0" w:space="0" w:color="auto"/>
                    <w:bottom w:val="none" w:sz="0" w:space="0" w:color="auto"/>
                    <w:right w:val="none" w:sz="0" w:space="0" w:color="auto"/>
                  </w:divBdr>
                </w:div>
                <w:div w:id="974212602">
                  <w:marLeft w:val="0"/>
                  <w:marRight w:val="0"/>
                  <w:marTop w:val="0"/>
                  <w:marBottom w:val="0"/>
                  <w:divBdr>
                    <w:top w:val="none" w:sz="0" w:space="0" w:color="auto"/>
                    <w:left w:val="none" w:sz="0" w:space="0" w:color="auto"/>
                    <w:bottom w:val="none" w:sz="0" w:space="0" w:color="auto"/>
                    <w:right w:val="none" w:sz="0" w:space="0" w:color="auto"/>
                  </w:divBdr>
                </w:div>
                <w:div w:id="534193854">
                  <w:marLeft w:val="0"/>
                  <w:marRight w:val="0"/>
                  <w:marTop w:val="0"/>
                  <w:marBottom w:val="0"/>
                  <w:divBdr>
                    <w:top w:val="none" w:sz="0" w:space="0" w:color="auto"/>
                    <w:left w:val="none" w:sz="0" w:space="0" w:color="auto"/>
                    <w:bottom w:val="none" w:sz="0" w:space="0" w:color="auto"/>
                    <w:right w:val="none" w:sz="0" w:space="0" w:color="auto"/>
                  </w:divBdr>
                </w:div>
                <w:div w:id="1387215512">
                  <w:marLeft w:val="0"/>
                  <w:marRight w:val="0"/>
                  <w:marTop w:val="0"/>
                  <w:marBottom w:val="0"/>
                  <w:divBdr>
                    <w:top w:val="none" w:sz="0" w:space="0" w:color="auto"/>
                    <w:left w:val="none" w:sz="0" w:space="0" w:color="auto"/>
                    <w:bottom w:val="none" w:sz="0" w:space="0" w:color="auto"/>
                    <w:right w:val="none" w:sz="0" w:space="0" w:color="auto"/>
                  </w:divBdr>
                </w:div>
                <w:div w:id="61296025">
                  <w:marLeft w:val="0"/>
                  <w:marRight w:val="0"/>
                  <w:marTop w:val="0"/>
                  <w:marBottom w:val="0"/>
                  <w:divBdr>
                    <w:top w:val="none" w:sz="0" w:space="0" w:color="auto"/>
                    <w:left w:val="none" w:sz="0" w:space="0" w:color="auto"/>
                    <w:bottom w:val="none" w:sz="0" w:space="0" w:color="auto"/>
                    <w:right w:val="none" w:sz="0" w:space="0" w:color="auto"/>
                  </w:divBdr>
                </w:div>
                <w:div w:id="78214871">
                  <w:marLeft w:val="0"/>
                  <w:marRight w:val="0"/>
                  <w:marTop w:val="0"/>
                  <w:marBottom w:val="0"/>
                  <w:divBdr>
                    <w:top w:val="none" w:sz="0" w:space="0" w:color="auto"/>
                    <w:left w:val="none" w:sz="0" w:space="0" w:color="auto"/>
                    <w:bottom w:val="none" w:sz="0" w:space="0" w:color="auto"/>
                    <w:right w:val="none" w:sz="0" w:space="0" w:color="auto"/>
                  </w:divBdr>
                </w:div>
                <w:div w:id="936599675">
                  <w:marLeft w:val="0"/>
                  <w:marRight w:val="0"/>
                  <w:marTop w:val="0"/>
                  <w:marBottom w:val="0"/>
                  <w:divBdr>
                    <w:top w:val="none" w:sz="0" w:space="0" w:color="auto"/>
                    <w:left w:val="none" w:sz="0" w:space="0" w:color="auto"/>
                    <w:bottom w:val="none" w:sz="0" w:space="0" w:color="auto"/>
                    <w:right w:val="none" w:sz="0" w:space="0" w:color="auto"/>
                  </w:divBdr>
                </w:div>
                <w:div w:id="1931111524">
                  <w:marLeft w:val="0"/>
                  <w:marRight w:val="0"/>
                  <w:marTop w:val="0"/>
                  <w:marBottom w:val="0"/>
                  <w:divBdr>
                    <w:top w:val="none" w:sz="0" w:space="0" w:color="auto"/>
                    <w:left w:val="none" w:sz="0" w:space="0" w:color="auto"/>
                    <w:bottom w:val="none" w:sz="0" w:space="0" w:color="auto"/>
                    <w:right w:val="none" w:sz="0" w:space="0" w:color="auto"/>
                  </w:divBdr>
                </w:div>
                <w:div w:id="1811436381">
                  <w:marLeft w:val="0"/>
                  <w:marRight w:val="0"/>
                  <w:marTop w:val="0"/>
                  <w:marBottom w:val="0"/>
                  <w:divBdr>
                    <w:top w:val="none" w:sz="0" w:space="0" w:color="auto"/>
                    <w:left w:val="none" w:sz="0" w:space="0" w:color="auto"/>
                    <w:bottom w:val="none" w:sz="0" w:space="0" w:color="auto"/>
                    <w:right w:val="none" w:sz="0" w:space="0" w:color="auto"/>
                  </w:divBdr>
                </w:div>
                <w:div w:id="1221021405">
                  <w:marLeft w:val="0"/>
                  <w:marRight w:val="0"/>
                  <w:marTop w:val="0"/>
                  <w:marBottom w:val="0"/>
                  <w:divBdr>
                    <w:top w:val="none" w:sz="0" w:space="0" w:color="auto"/>
                    <w:left w:val="none" w:sz="0" w:space="0" w:color="auto"/>
                    <w:bottom w:val="none" w:sz="0" w:space="0" w:color="auto"/>
                    <w:right w:val="none" w:sz="0" w:space="0" w:color="auto"/>
                  </w:divBdr>
                </w:div>
                <w:div w:id="581984738">
                  <w:marLeft w:val="0"/>
                  <w:marRight w:val="0"/>
                  <w:marTop w:val="0"/>
                  <w:marBottom w:val="0"/>
                  <w:divBdr>
                    <w:top w:val="none" w:sz="0" w:space="0" w:color="auto"/>
                    <w:left w:val="none" w:sz="0" w:space="0" w:color="auto"/>
                    <w:bottom w:val="none" w:sz="0" w:space="0" w:color="auto"/>
                    <w:right w:val="none" w:sz="0" w:space="0" w:color="auto"/>
                  </w:divBdr>
                </w:div>
                <w:div w:id="1199316850">
                  <w:marLeft w:val="0"/>
                  <w:marRight w:val="0"/>
                  <w:marTop w:val="0"/>
                  <w:marBottom w:val="0"/>
                  <w:divBdr>
                    <w:top w:val="none" w:sz="0" w:space="0" w:color="auto"/>
                    <w:left w:val="none" w:sz="0" w:space="0" w:color="auto"/>
                    <w:bottom w:val="none" w:sz="0" w:space="0" w:color="auto"/>
                    <w:right w:val="none" w:sz="0" w:space="0" w:color="auto"/>
                  </w:divBdr>
                </w:div>
                <w:div w:id="1606576539">
                  <w:marLeft w:val="0"/>
                  <w:marRight w:val="0"/>
                  <w:marTop w:val="0"/>
                  <w:marBottom w:val="0"/>
                  <w:divBdr>
                    <w:top w:val="none" w:sz="0" w:space="0" w:color="auto"/>
                    <w:left w:val="none" w:sz="0" w:space="0" w:color="auto"/>
                    <w:bottom w:val="none" w:sz="0" w:space="0" w:color="auto"/>
                    <w:right w:val="none" w:sz="0" w:space="0" w:color="auto"/>
                  </w:divBdr>
                </w:div>
                <w:div w:id="28453636">
                  <w:marLeft w:val="0"/>
                  <w:marRight w:val="0"/>
                  <w:marTop w:val="0"/>
                  <w:marBottom w:val="0"/>
                  <w:divBdr>
                    <w:top w:val="none" w:sz="0" w:space="0" w:color="auto"/>
                    <w:left w:val="none" w:sz="0" w:space="0" w:color="auto"/>
                    <w:bottom w:val="none" w:sz="0" w:space="0" w:color="auto"/>
                    <w:right w:val="none" w:sz="0" w:space="0" w:color="auto"/>
                  </w:divBdr>
                </w:div>
              </w:divsChild>
            </w:div>
            <w:div w:id="263080608">
              <w:marLeft w:val="0"/>
              <w:marRight w:val="0"/>
              <w:marTop w:val="0"/>
              <w:marBottom w:val="0"/>
              <w:divBdr>
                <w:top w:val="none" w:sz="0" w:space="0" w:color="auto"/>
                <w:left w:val="none" w:sz="0" w:space="0" w:color="auto"/>
                <w:bottom w:val="none" w:sz="0" w:space="0" w:color="auto"/>
                <w:right w:val="none" w:sz="0" w:space="0" w:color="auto"/>
              </w:divBdr>
              <w:divsChild>
                <w:div w:id="574438775">
                  <w:marLeft w:val="0"/>
                  <w:marRight w:val="0"/>
                  <w:marTop w:val="0"/>
                  <w:marBottom w:val="0"/>
                  <w:divBdr>
                    <w:top w:val="none" w:sz="0" w:space="0" w:color="auto"/>
                    <w:left w:val="none" w:sz="0" w:space="0" w:color="auto"/>
                    <w:bottom w:val="none" w:sz="0" w:space="0" w:color="auto"/>
                    <w:right w:val="none" w:sz="0" w:space="0" w:color="auto"/>
                  </w:divBdr>
                </w:div>
                <w:div w:id="268507343">
                  <w:marLeft w:val="0"/>
                  <w:marRight w:val="0"/>
                  <w:marTop w:val="0"/>
                  <w:marBottom w:val="0"/>
                  <w:divBdr>
                    <w:top w:val="none" w:sz="0" w:space="0" w:color="auto"/>
                    <w:left w:val="none" w:sz="0" w:space="0" w:color="auto"/>
                    <w:bottom w:val="none" w:sz="0" w:space="0" w:color="auto"/>
                    <w:right w:val="none" w:sz="0" w:space="0" w:color="auto"/>
                  </w:divBdr>
                </w:div>
                <w:div w:id="1331912838">
                  <w:marLeft w:val="0"/>
                  <w:marRight w:val="0"/>
                  <w:marTop w:val="0"/>
                  <w:marBottom w:val="0"/>
                  <w:divBdr>
                    <w:top w:val="none" w:sz="0" w:space="0" w:color="auto"/>
                    <w:left w:val="none" w:sz="0" w:space="0" w:color="auto"/>
                    <w:bottom w:val="none" w:sz="0" w:space="0" w:color="auto"/>
                    <w:right w:val="none" w:sz="0" w:space="0" w:color="auto"/>
                  </w:divBdr>
                </w:div>
                <w:div w:id="375853782">
                  <w:marLeft w:val="0"/>
                  <w:marRight w:val="0"/>
                  <w:marTop w:val="0"/>
                  <w:marBottom w:val="0"/>
                  <w:divBdr>
                    <w:top w:val="none" w:sz="0" w:space="0" w:color="auto"/>
                    <w:left w:val="none" w:sz="0" w:space="0" w:color="auto"/>
                    <w:bottom w:val="none" w:sz="0" w:space="0" w:color="auto"/>
                    <w:right w:val="none" w:sz="0" w:space="0" w:color="auto"/>
                  </w:divBdr>
                </w:div>
                <w:div w:id="852577210">
                  <w:marLeft w:val="0"/>
                  <w:marRight w:val="0"/>
                  <w:marTop w:val="0"/>
                  <w:marBottom w:val="0"/>
                  <w:divBdr>
                    <w:top w:val="none" w:sz="0" w:space="0" w:color="auto"/>
                    <w:left w:val="none" w:sz="0" w:space="0" w:color="auto"/>
                    <w:bottom w:val="none" w:sz="0" w:space="0" w:color="auto"/>
                    <w:right w:val="none" w:sz="0" w:space="0" w:color="auto"/>
                  </w:divBdr>
                </w:div>
                <w:div w:id="839781787">
                  <w:marLeft w:val="0"/>
                  <w:marRight w:val="0"/>
                  <w:marTop w:val="0"/>
                  <w:marBottom w:val="0"/>
                  <w:divBdr>
                    <w:top w:val="none" w:sz="0" w:space="0" w:color="auto"/>
                    <w:left w:val="none" w:sz="0" w:space="0" w:color="auto"/>
                    <w:bottom w:val="none" w:sz="0" w:space="0" w:color="auto"/>
                    <w:right w:val="none" w:sz="0" w:space="0" w:color="auto"/>
                  </w:divBdr>
                </w:div>
                <w:div w:id="228149848">
                  <w:marLeft w:val="0"/>
                  <w:marRight w:val="0"/>
                  <w:marTop w:val="0"/>
                  <w:marBottom w:val="0"/>
                  <w:divBdr>
                    <w:top w:val="none" w:sz="0" w:space="0" w:color="auto"/>
                    <w:left w:val="none" w:sz="0" w:space="0" w:color="auto"/>
                    <w:bottom w:val="none" w:sz="0" w:space="0" w:color="auto"/>
                    <w:right w:val="none" w:sz="0" w:space="0" w:color="auto"/>
                  </w:divBdr>
                </w:div>
                <w:div w:id="620186361">
                  <w:marLeft w:val="0"/>
                  <w:marRight w:val="0"/>
                  <w:marTop w:val="0"/>
                  <w:marBottom w:val="0"/>
                  <w:divBdr>
                    <w:top w:val="none" w:sz="0" w:space="0" w:color="auto"/>
                    <w:left w:val="none" w:sz="0" w:space="0" w:color="auto"/>
                    <w:bottom w:val="none" w:sz="0" w:space="0" w:color="auto"/>
                    <w:right w:val="none" w:sz="0" w:space="0" w:color="auto"/>
                  </w:divBdr>
                </w:div>
                <w:div w:id="1478454997">
                  <w:marLeft w:val="0"/>
                  <w:marRight w:val="0"/>
                  <w:marTop w:val="0"/>
                  <w:marBottom w:val="0"/>
                  <w:divBdr>
                    <w:top w:val="none" w:sz="0" w:space="0" w:color="auto"/>
                    <w:left w:val="none" w:sz="0" w:space="0" w:color="auto"/>
                    <w:bottom w:val="none" w:sz="0" w:space="0" w:color="auto"/>
                    <w:right w:val="none" w:sz="0" w:space="0" w:color="auto"/>
                  </w:divBdr>
                </w:div>
                <w:div w:id="24184224">
                  <w:marLeft w:val="0"/>
                  <w:marRight w:val="0"/>
                  <w:marTop w:val="0"/>
                  <w:marBottom w:val="0"/>
                  <w:divBdr>
                    <w:top w:val="none" w:sz="0" w:space="0" w:color="auto"/>
                    <w:left w:val="none" w:sz="0" w:space="0" w:color="auto"/>
                    <w:bottom w:val="none" w:sz="0" w:space="0" w:color="auto"/>
                    <w:right w:val="none" w:sz="0" w:space="0" w:color="auto"/>
                  </w:divBdr>
                </w:div>
                <w:div w:id="1738552508">
                  <w:marLeft w:val="0"/>
                  <w:marRight w:val="0"/>
                  <w:marTop w:val="0"/>
                  <w:marBottom w:val="0"/>
                  <w:divBdr>
                    <w:top w:val="none" w:sz="0" w:space="0" w:color="auto"/>
                    <w:left w:val="none" w:sz="0" w:space="0" w:color="auto"/>
                    <w:bottom w:val="none" w:sz="0" w:space="0" w:color="auto"/>
                    <w:right w:val="none" w:sz="0" w:space="0" w:color="auto"/>
                  </w:divBdr>
                </w:div>
                <w:div w:id="935603130">
                  <w:marLeft w:val="0"/>
                  <w:marRight w:val="0"/>
                  <w:marTop w:val="0"/>
                  <w:marBottom w:val="0"/>
                  <w:divBdr>
                    <w:top w:val="none" w:sz="0" w:space="0" w:color="auto"/>
                    <w:left w:val="none" w:sz="0" w:space="0" w:color="auto"/>
                    <w:bottom w:val="none" w:sz="0" w:space="0" w:color="auto"/>
                    <w:right w:val="none" w:sz="0" w:space="0" w:color="auto"/>
                  </w:divBdr>
                </w:div>
                <w:div w:id="171114584">
                  <w:marLeft w:val="0"/>
                  <w:marRight w:val="0"/>
                  <w:marTop w:val="0"/>
                  <w:marBottom w:val="0"/>
                  <w:divBdr>
                    <w:top w:val="none" w:sz="0" w:space="0" w:color="auto"/>
                    <w:left w:val="none" w:sz="0" w:space="0" w:color="auto"/>
                    <w:bottom w:val="none" w:sz="0" w:space="0" w:color="auto"/>
                    <w:right w:val="none" w:sz="0" w:space="0" w:color="auto"/>
                  </w:divBdr>
                </w:div>
                <w:div w:id="990401952">
                  <w:marLeft w:val="0"/>
                  <w:marRight w:val="0"/>
                  <w:marTop w:val="0"/>
                  <w:marBottom w:val="0"/>
                  <w:divBdr>
                    <w:top w:val="none" w:sz="0" w:space="0" w:color="auto"/>
                    <w:left w:val="none" w:sz="0" w:space="0" w:color="auto"/>
                    <w:bottom w:val="none" w:sz="0" w:space="0" w:color="auto"/>
                    <w:right w:val="none" w:sz="0" w:space="0" w:color="auto"/>
                  </w:divBdr>
                </w:div>
                <w:div w:id="1903366829">
                  <w:marLeft w:val="0"/>
                  <w:marRight w:val="0"/>
                  <w:marTop w:val="0"/>
                  <w:marBottom w:val="0"/>
                  <w:divBdr>
                    <w:top w:val="none" w:sz="0" w:space="0" w:color="auto"/>
                    <w:left w:val="none" w:sz="0" w:space="0" w:color="auto"/>
                    <w:bottom w:val="none" w:sz="0" w:space="0" w:color="auto"/>
                    <w:right w:val="none" w:sz="0" w:space="0" w:color="auto"/>
                  </w:divBdr>
                </w:div>
                <w:div w:id="32923083">
                  <w:marLeft w:val="0"/>
                  <w:marRight w:val="0"/>
                  <w:marTop w:val="0"/>
                  <w:marBottom w:val="0"/>
                  <w:divBdr>
                    <w:top w:val="none" w:sz="0" w:space="0" w:color="auto"/>
                    <w:left w:val="none" w:sz="0" w:space="0" w:color="auto"/>
                    <w:bottom w:val="none" w:sz="0" w:space="0" w:color="auto"/>
                    <w:right w:val="none" w:sz="0" w:space="0" w:color="auto"/>
                  </w:divBdr>
                </w:div>
                <w:div w:id="1690714554">
                  <w:marLeft w:val="0"/>
                  <w:marRight w:val="0"/>
                  <w:marTop w:val="0"/>
                  <w:marBottom w:val="0"/>
                  <w:divBdr>
                    <w:top w:val="none" w:sz="0" w:space="0" w:color="auto"/>
                    <w:left w:val="none" w:sz="0" w:space="0" w:color="auto"/>
                    <w:bottom w:val="none" w:sz="0" w:space="0" w:color="auto"/>
                    <w:right w:val="none" w:sz="0" w:space="0" w:color="auto"/>
                  </w:divBdr>
                </w:div>
                <w:div w:id="630943749">
                  <w:marLeft w:val="0"/>
                  <w:marRight w:val="0"/>
                  <w:marTop w:val="0"/>
                  <w:marBottom w:val="0"/>
                  <w:divBdr>
                    <w:top w:val="none" w:sz="0" w:space="0" w:color="auto"/>
                    <w:left w:val="none" w:sz="0" w:space="0" w:color="auto"/>
                    <w:bottom w:val="none" w:sz="0" w:space="0" w:color="auto"/>
                    <w:right w:val="none" w:sz="0" w:space="0" w:color="auto"/>
                  </w:divBdr>
                </w:div>
                <w:div w:id="536433132">
                  <w:marLeft w:val="0"/>
                  <w:marRight w:val="0"/>
                  <w:marTop w:val="0"/>
                  <w:marBottom w:val="0"/>
                  <w:divBdr>
                    <w:top w:val="none" w:sz="0" w:space="0" w:color="auto"/>
                    <w:left w:val="none" w:sz="0" w:space="0" w:color="auto"/>
                    <w:bottom w:val="none" w:sz="0" w:space="0" w:color="auto"/>
                    <w:right w:val="none" w:sz="0" w:space="0" w:color="auto"/>
                  </w:divBdr>
                </w:div>
                <w:div w:id="1767145469">
                  <w:marLeft w:val="0"/>
                  <w:marRight w:val="0"/>
                  <w:marTop w:val="0"/>
                  <w:marBottom w:val="0"/>
                  <w:divBdr>
                    <w:top w:val="none" w:sz="0" w:space="0" w:color="auto"/>
                    <w:left w:val="none" w:sz="0" w:space="0" w:color="auto"/>
                    <w:bottom w:val="none" w:sz="0" w:space="0" w:color="auto"/>
                    <w:right w:val="none" w:sz="0" w:space="0" w:color="auto"/>
                  </w:divBdr>
                </w:div>
                <w:div w:id="925574005">
                  <w:marLeft w:val="0"/>
                  <w:marRight w:val="0"/>
                  <w:marTop w:val="0"/>
                  <w:marBottom w:val="0"/>
                  <w:divBdr>
                    <w:top w:val="none" w:sz="0" w:space="0" w:color="auto"/>
                    <w:left w:val="none" w:sz="0" w:space="0" w:color="auto"/>
                    <w:bottom w:val="none" w:sz="0" w:space="0" w:color="auto"/>
                    <w:right w:val="none" w:sz="0" w:space="0" w:color="auto"/>
                  </w:divBdr>
                </w:div>
                <w:div w:id="1479371989">
                  <w:marLeft w:val="0"/>
                  <w:marRight w:val="0"/>
                  <w:marTop w:val="0"/>
                  <w:marBottom w:val="0"/>
                  <w:divBdr>
                    <w:top w:val="none" w:sz="0" w:space="0" w:color="auto"/>
                    <w:left w:val="none" w:sz="0" w:space="0" w:color="auto"/>
                    <w:bottom w:val="none" w:sz="0" w:space="0" w:color="auto"/>
                    <w:right w:val="none" w:sz="0" w:space="0" w:color="auto"/>
                  </w:divBdr>
                </w:div>
                <w:div w:id="1201169786">
                  <w:marLeft w:val="0"/>
                  <w:marRight w:val="0"/>
                  <w:marTop w:val="0"/>
                  <w:marBottom w:val="0"/>
                  <w:divBdr>
                    <w:top w:val="none" w:sz="0" w:space="0" w:color="auto"/>
                    <w:left w:val="none" w:sz="0" w:space="0" w:color="auto"/>
                    <w:bottom w:val="none" w:sz="0" w:space="0" w:color="auto"/>
                    <w:right w:val="none" w:sz="0" w:space="0" w:color="auto"/>
                  </w:divBdr>
                </w:div>
                <w:div w:id="787891272">
                  <w:marLeft w:val="0"/>
                  <w:marRight w:val="0"/>
                  <w:marTop w:val="0"/>
                  <w:marBottom w:val="0"/>
                  <w:divBdr>
                    <w:top w:val="none" w:sz="0" w:space="0" w:color="auto"/>
                    <w:left w:val="none" w:sz="0" w:space="0" w:color="auto"/>
                    <w:bottom w:val="none" w:sz="0" w:space="0" w:color="auto"/>
                    <w:right w:val="none" w:sz="0" w:space="0" w:color="auto"/>
                  </w:divBdr>
                </w:div>
                <w:div w:id="361172829">
                  <w:marLeft w:val="0"/>
                  <w:marRight w:val="0"/>
                  <w:marTop w:val="0"/>
                  <w:marBottom w:val="0"/>
                  <w:divBdr>
                    <w:top w:val="none" w:sz="0" w:space="0" w:color="auto"/>
                    <w:left w:val="none" w:sz="0" w:space="0" w:color="auto"/>
                    <w:bottom w:val="none" w:sz="0" w:space="0" w:color="auto"/>
                    <w:right w:val="none" w:sz="0" w:space="0" w:color="auto"/>
                  </w:divBdr>
                </w:div>
                <w:div w:id="1650090324">
                  <w:marLeft w:val="0"/>
                  <w:marRight w:val="0"/>
                  <w:marTop w:val="0"/>
                  <w:marBottom w:val="0"/>
                  <w:divBdr>
                    <w:top w:val="none" w:sz="0" w:space="0" w:color="auto"/>
                    <w:left w:val="none" w:sz="0" w:space="0" w:color="auto"/>
                    <w:bottom w:val="none" w:sz="0" w:space="0" w:color="auto"/>
                    <w:right w:val="none" w:sz="0" w:space="0" w:color="auto"/>
                  </w:divBdr>
                </w:div>
                <w:div w:id="1983733048">
                  <w:marLeft w:val="0"/>
                  <w:marRight w:val="0"/>
                  <w:marTop w:val="0"/>
                  <w:marBottom w:val="0"/>
                  <w:divBdr>
                    <w:top w:val="none" w:sz="0" w:space="0" w:color="auto"/>
                    <w:left w:val="none" w:sz="0" w:space="0" w:color="auto"/>
                    <w:bottom w:val="none" w:sz="0" w:space="0" w:color="auto"/>
                    <w:right w:val="none" w:sz="0" w:space="0" w:color="auto"/>
                  </w:divBdr>
                </w:div>
                <w:div w:id="1377512204">
                  <w:marLeft w:val="0"/>
                  <w:marRight w:val="0"/>
                  <w:marTop w:val="0"/>
                  <w:marBottom w:val="0"/>
                  <w:divBdr>
                    <w:top w:val="none" w:sz="0" w:space="0" w:color="auto"/>
                    <w:left w:val="none" w:sz="0" w:space="0" w:color="auto"/>
                    <w:bottom w:val="none" w:sz="0" w:space="0" w:color="auto"/>
                    <w:right w:val="none" w:sz="0" w:space="0" w:color="auto"/>
                  </w:divBdr>
                </w:div>
                <w:div w:id="217324425">
                  <w:marLeft w:val="0"/>
                  <w:marRight w:val="0"/>
                  <w:marTop w:val="0"/>
                  <w:marBottom w:val="0"/>
                  <w:divBdr>
                    <w:top w:val="none" w:sz="0" w:space="0" w:color="auto"/>
                    <w:left w:val="none" w:sz="0" w:space="0" w:color="auto"/>
                    <w:bottom w:val="none" w:sz="0" w:space="0" w:color="auto"/>
                    <w:right w:val="none" w:sz="0" w:space="0" w:color="auto"/>
                  </w:divBdr>
                </w:div>
                <w:div w:id="1541430957">
                  <w:marLeft w:val="0"/>
                  <w:marRight w:val="0"/>
                  <w:marTop w:val="0"/>
                  <w:marBottom w:val="0"/>
                  <w:divBdr>
                    <w:top w:val="none" w:sz="0" w:space="0" w:color="auto"/>
                    <w:left w:val="none" w:sz="0" w:space="0" w:color="auto"/>
                    <w:bottom w:val="none" w:sz="0" w:space="0" w:color="auto"/>
                    <w:right w:val="none" w:sz="0" w:space="0" w:color="auto"/>
                  </w:divBdr>
                </w:div>
                <w:div w:id="878516147">
                  <w:marLeft w:val="0"/>
                  <w:marRight w:val="0"/>
                  <w:marTop w:val="0"/>
                  <w:marBottom w:val="0"/>
                  <w:divBdr>
                    <w:top w:val="none" w:sz="0" w:space="0" w:color="auto"/>
                    <w:left w:val="none" w:sz="0" w:space="0" w:color="auto"/>
                    <w:bottom w:val="none" w:sz="0" w:space="0" w:color="auto"/>
                    <w:right w:val="none" w:sz="0" w:space="0" w:color="auto"/>
                  </w:divBdr>
                </w:div>
                <w:div w:id="905647225">
                  <w:marLeft w:val="0"/>
                  <w:marRight w:val="0"/>
                  <w:marTop w:val="0"/>
                  <w:marBottom w:val="0"/>
                  <w:divBdr>
                    <w:top w:val="none" w:sz="0" w:space="0" w:color="auto"/>
                    <w:left w:val="none" w:sz="0" w:space="0" w:color="auto"/>
                    <w:bottom w:val="none" w:sz="0" w:space="0" w:color="auto"/>
                    <w:right w:val="none" w:sz="0" w:space="0" w:color="auto"/>
                  </w:divBdr>
                </w:div>
                <w:div w:id="2021809770">
                  <w:marLeft w:val="0"/>
                  <w:marRight w:val="0"/>
                  <w:marTop w:val="0"/>
                  <w:marBottom w:val="0"/>
                  <w:divBdr>
                    <w:top w:val="none" w:sz="0" w:space="0" w:color="auto"/>
                    <w:left w:val="none" w:sz="0" w:space="0" w:color="auto"/>
                    <w:bottom w:val="none" w:sz="0" w:space="0" w:color="auto"/>
                    <w:right w:val="none" w:sz="0" w:space="0" w:color="auto"/>
                  </w:divBdr>
                </w:div>
                <w:div w:id="572738361">
                  <w:marLeft w:val="0"/>
                  <w:marRight w:val="0"/>
                  <w:marTop w:val="0"/>
                  <w:marBottom w:val="0"/>
                  <w:divBdr>
                    <w:top w:val="none" w:sz="0" w:space="0" w:color="auto"/>
                    <w:left w:val="none" w:sz="0" w:space="0" w:color="auto"/>
                    <w:bottom w:val="none" w:sz="0" w:space="0" w:color="auto"/>
                    <w:right w:val="none" w:sz="0" w:space="0" w:color="auto"/>
                  </w:divBdr>
                </w:div>
                <w:div w:id="1896162467">
                  <w:marLeft w:val="0"/>
                  <w:marRight w:val="0"/>
                  <w:marTop w:val="0"/>
                  <w:marBottom w:val="0"/>
                  <w:divBdr>
                    <w:top w:val="none" w:sz="0" w:space="0" w:color="auto"/>
                    <w:left w:val="none" w:sz="0" w:space="0" w:color="auto"/>
                    <w:bottom w:val="none" w:sz="0" w:space="0" w:color="auto"/>
                    <w:right w:val="none" w:sz="0" w:space="0" w:color="auto"/>
                  </w:divBdr>
                </w:div>
                <w:div w:id="621884993">
                  <w:marLeft w:val="0"/>
                  <w:marRight w:val="0"/>
                  <w:marTop w:val="0"/>
                  <w:marBottom w:val="0"/>
                  <w:divBdr>
                    <w:top w:val="none" w:sz="0" w:space="0" w:color="auto"/>
                    <w:left w:val="none" w:sz="0" w:space="0" w:color="auto"/>
                    <w:bottom w:val="none" w:sz="0" w:space="0" w:color="auto"/>
                    <w:right w:val="none" w:sz="0" w:space="0" w:color="auto"/>
                  </w:divBdr>
                </w:div>
                <w:div w:id="1729839192">
                  <w:marLeft w:val="0"/>
                  <w:marRight w:val="0"/>
                  <w:marTop w:val="0"/>
                  <w:marBottom w:val="0"/>
                  <w:divBdr>
                    <w:top w:val="none" w:sz="0" w:space="0" w:color="auto"/>
                    <w:left w:val="none" w:sz="0" w:space="0" w:color="auto"/>
                    <w:bottom w:val="none" w:sz="0" w:space="0" w:color="auto"/>
                    <w:right w:val="none" w:sz="0" w:space="0" w:color="auto"/>
                  </w:divBdr>
                </w:div>
                <w:div w:id="127480378">
                  <w:marLeft w:val="0"/>
                  <w:marRight w:val="0"/>
                  <w:marTop w:val="0"/>
                  <w:marBottom w:val="0"/>
                  <w:divBdr>
                    <w:top w:val="none" w:sz="0" w:space="0" w:color="auto"/>
                    <w:left w:val="none" w:sz="0" w:space="0" w:color="auto"/>
                    <w:bottom w:val="none" w:sz="0" w:space="0" w:color="auto"/>
                    <w:right w:val="none" w:sz="0" w:space="0" w:color="auto"/>
                  </w:divBdr>
                </w:div>
                <w:div w:id="1794013006">
                  <w:marLeft w:val="0"/>
                  <w:marRight w:val="0"/>
                  <w:marTop w:val="0"/>
                  <w:marBottom w:val="0"/>
                  <w:divBdr>
                    <w:top w:val="none" w:sz="0" w:space="0" w:color="auto"/>
                    <w:left w:val="none" w:sz="0" w:space="0" w:color="auto"/>
                    <w:bottom w:val="none" w:sz="0" w:space="0" w:color="auto"/>
                    <w:right w:val="none" w:sz="0" w:space="0" w:color="auto"/>
                  </w:divBdr>
                </w:div>
                <w:div w:id="550653939">
                  <w:marLeft w:val="0"/>
                  <w:marRight w:val="0"/>
                  <w:marTop w:val="0"/>
                  <w:marBottom w:val="0"/>
                  <w:divBdr>
                    <w:top w:val="none" w:sz="0" w:space="0" w:color="auto"/>
                    <w:left w:val="none" w:sz="0" w:space="0" w:color="auto"/>
                    <w:bottom w:val="none" w:sz="0" w:space="0" w:color="auto"/>
                    <w:right w:val="none" w:sz="0" w:space="0" w:color="auto"/>
                  </w:divBdr>
                </w:div>
                <w:div w:id="1276865151">
                  <w:marLeft w:val="0"/>
                  <w:marRight w:val="0"/>
                  <w:marTop w:val="0"/>
                  <w:marBottom w:val="0"/>
                  <w:divBdr>
                    <w:top w:val="none" w:sz="0" w:space="0" w:color="auto"/>
                    <w:left w:val="none" w:sz="0" w:space="0" w:color="auto"/>
                    <w:bottom w:val="none" w:sz="0" w:space="0" w:color="auto"/>
                    <w:right w:val="none" w:sz="0" w:space="0" w:color="auto"/>
                  </w:divBdr>
                </w:div>
                <w:div w:id="778526246">
                  <w:marLeft w:val="0"/>
                  <w:marRight w:val="0"/>
                  <w:marTop w:val="0"/>
                  <w:marBottom w:val="0"/>
                  <w:divBdr>
                    <w:top w:val="none" w:sz="0" w:space="0" w:color="auto"/>
                    <w:left w:val="none" w:sz="0" w:space="0" w:color="auto"/>
                    <w:bottom w:val="none" w:sz="0" w:space="0" w:color="auto"/>
                    <w:right w:val="none" w:sz="0" w:space="0" w:color="auto"/>
                  </w:divBdr>
                </w:div>
                <w:div w:id="120270380">
                  <w:marLeft w:val="0"/>
                  <w:marRight w:val="0"/>
                  <w:marTop w:val="0"/>
                  <w:marBottom w:val="0"/>
                  <w:divBdr>
                    <w:top w:val="none" w:sz="0" w:space="0" w:color="auto"/>
                    <w:left w:val="none" w:sz="0" w:space="0" w:color="auto"/>
                    <w:bottom w:val="none" w:sz="0" w:space="0" w:color="auto"/>
                    <w:right w:val="none" w:sz="0" w:space="0" w:color="auto"/>
                  </w:divBdr>
                </w:div>
                <w:div w:id="1794251824">
                  <w:marLeft w:val="0"/>
                  <w:marRight w:val="0"/>
                  <w:marTop w:val="0"/>
                  <w:marBottom w:val="0"/>
                  <w:divBdr>
                    <w:top w:val="none" w:sz="0" w:space="0" w:color="auto"/>
                    <w:left w:val="none" w:sz="0" w:space="0" w:color="auto"/>
                    <w:bottom w:val="none" w:sz="0" w:space="0" w:color="auto"/>
                    <w:right w:val="none" w:sz="0" w:space="0" w:color="auto"/>
                  </w:divBdr>
                </w:div>
                <w:div w:id="1578442672">
                  <w:marLeft w:val="0"/>
                  <w:marRight w:val="0"/>
                  <w:marTop w:val="0"/>
                  <w:marBottom w:val="0"/>
                  <w:divBdr>
                    <w:top w:val="none" w:sz="0" w:space="0" w:color="auto"/>
                    <w:left w:val="none" w:sz="0" w:space="0" w:color="auto"/>
                    <w:bottom w:val="none" w:sz="0" w:space="0" w:color="auto"/>
                    <w:right w:val="none" w:sz="0" w:space="0" w:color="auto"/>
                  </w:divBdr>
                </w:div>
                <w:div w:id="896084323">
                  <w:marLeft w:val="0"/>
                  <w:marRight w:val="0"/>
                  <w:marTop w:val="0"/>
                  <w:marBottom w:val="0"/>
                  <w:divBdr>
                    <w:top w:val="none" w:sz="0" w:space="0" w:color="auto"/>
                    <w:left w:val="none" w:sz="0" w:space="0" w:color="auto"/>
                    <w:bottom w:val="none" w:sz="0" w:space="0" w:color="auto"/>
                    <w:right w:val="none" w:sz="0" w:space="0" w:color="auto"/>
                  </w:divBdr>
                </w:div>
                <w:div w:id="1362705633">
                  <w:marLeft w:val="0"/>
                  <w:marRight w:val="0"/>
                  <w:marTop w:val="0"/>
                  <w:marBottom w:val="0"/>
                  <w:divBdr>
                    <w:top w:val="none" w:sz="0" w:space="0" w:color="auto"/>
                    <w:left w:val="none" w:sz="0" w:space="0" w:color="auto"/>
                    <w:bottom w:val="none" w:sz="0" w:space="0" w:color="auto"/>
                    <w:right w:val="none" w:sz="0" w:space="0" w:color="auto"/>
                  </w:divBdr>
                </w:div>
                <w:div w:id="525598800">
                  <w:marLeft w:val="0"/>
                  <w:marRight w:val="0"/>
                  <w:marTop w:val="0"/>
                  <w:marBottom w:val="0"/>
                  <w:divBdr>
                    <w:top w:val="none" w:sz="0" w:space="0" w:color="auto"/>
                    <w:left w:val="none" w:sz="0" w:space="0" w:color="auto"/>
                    <w:bottom w:val="none" w:sz="0" w:space="0" w:color="auto"/>
                    <w:right w:val="none" w:sz="0" w:space="0" w:color="auto"/>
                  </w:divBdr>
                </w:div>
                <w:div w:id="2003049205">
                  <w:marLeft w:val="0"/>
                  <w:marRight w:val="0"/>
                  <w:marTop w:val="0"/>
                  <w:marBottom w:val="0"/>
                  <w:divBdr>
                    <w:top w:val="none" w:sz="0" w:space="0" w:color="auto"/>
                    <w:left w:val="none" w:sz="0" w:space="0" w:color="auto"/>
                    <w:bottom w:val="none" w:sz="0" w:space="0" w:color="auto"/>
                    <w:right w:val="none" w:sz="0" w:space="0" w:color="auto"/>
                  </w:divBdr>
                </w:div>
                <w:div w:id="1148327347">
                  <w:marLeft w:val="0"/>
                  <w:marRight w:val="0"/>
                  <w:marTop w:val="0"/>
                  <w:marBottom w:val="0"/>
                  <w:divBdr>
                    <w:top w:val="none" w:sz="0" w:space="0" w:color="auto"/>
                    <w:left w:val="none" w:sz="0" w:space="0" w:color="auto"/>
                    <w:bottom w:val="none" w:sz="0" w:space="0" w:color="auto"/>
                    <w:right w:val="none" w:sz="0" w:space="0" w:color="auto"/>
                  </w:divBdr>
                </w:div>
                <w:div w:id="2109691436">
                  <w:marLeft w:val="0"/>
                  <w:marRight w:val="0"/>
                  <w:marTop w:val="0"/>
                  <w:marBottom w:val="0"/>
                  <w:divBdr>
                    <w:top w:val="none" w:sz="0" w:space="0" w:color="auto"/>
                    <w:left w:val="none" w:sz="0" w:space="0" w:color="auto"/>
                    <w:bottom w:val="none" w:sz="0" w:space="0" w:color="auto"/>
                    <w:right w:val="none" w:sz="0" w:space="0" w:color="auto"/>
                  </w:divBdr>
                </w:div>
                <w:div w:id="1942373177">
                  <w:marLeft w:val="0"/>
                  <w:marRight w:val="0"/>
                  <w:marTop w:val="0"/>
                  <w:marBottom w:val="0"/>
                  <w:divBdr>
                    <w:top w:val="none" w:sz="0" w:space="0" w:color="auto"/>
                    <w:left w:val="none" w:sz="0" w:space="0" w:color="auto"/>
                    <w:bottom w:val="none" w:sz="0" w:space="0" w:color="auto"/>
                    <w:right w:val="none" w:sz="0" w:space="0" w:color="auto"/>
                  </w:divBdr>
                </w:div>
                <w:div w:id="135297211">
                  <w:marLeft w:val="0"/>
                  <w:marRight w:val="0"/>
                  <w:marTop w:val="0"/>
                  <w:marBottom w:val="0"/>
                  <w:divBdr>
                    <w:top w:val="none" w:sz="0" w:space="0" w:color="auto"/>
                    <w:left w:val="none" w:sz="0" w:space="0" w:color="auto"/>
                    <w:bottom w:val="none" w:sz="0" w:space="0" w:color="auto"/>
                    <w:right w:val="none" w:sz="0" w:space="0" w:color="auto"/>
                  </w:divBdr>
                </w:div>
                <w:div w:id="1193152382">
                  <w:marLeft w:val="0"/>
                  <w:marRight w:val="0"/>
                  <w:marTop w:val="0"/>
                  <w:marBottom w:val="0"/>
                  <w:divBdr>
                    <w:top w:val="none" w:sz="0" w:space="0" w:color="auto"/>
                    <w:left w:val="none" w:sz="0" w:space="0" w:color="auto"/>
                    <w:bottom w:val="none" w:sz="0" w:space="0" w:color="auto"/>
                    <w:right w:val="none" w:sz="0" w:space="0" w:color="auto"/>
                  </w:divBdr>
                </w:div>
                <w:div w:id="1424372667">
                  <w:marLeft w:val="0"/>
                  <w:marRight w:val="0"/>
                  <w:marTop w:val="0"/>
                  <w:marBottom w:val="0"/>
                  <w:divBdr>
                    <w:top w:val="none" w:sz="0" w:space="0" w:color="auto"/>
                    <w:left w:val="none" w:sz="0" w:space="0" w:color="auto"/>
                    <w:bottom w:val="none" w:sz="0" w:space="0" w:color="auto"/>
                    <w:right w:val="none" w:sz="0" w:space="0" w:color="auto"/>
                  </w:divBdr>
                </w:div>
                <w:div w:id="647132776">
                  <w:marLeft w:val="0"/>
                  <w:marRight w:val="0"/>
                  <w:marTop w:val="0"/>
                  <w:marBottom w:val="0"/>
                  <w:divBdr>
                    <w:top w:val="none" w:sz="0" w:space="0" w:color="auto"/>
                    <w:left w:val="none" w:sz="0" w:space="0" w:color="auto"/>
                    <w:bottom w:val="none" w:sz="0" w:space="0" w:color="auto"/>
                    <w:right w:val="none" w:sz="0" w:space="0" w:color="auto"/>
                  </w:divBdr>
                </w:div>
                <w:div w:id="605575819">
                  <w:marLeft w:val="0"/>
                  <w:marRight w:val="0"/>
                  <w:marTop w:val="0"/>
                  <w:marBottom w:val="0"/>
                  <w:divBdr>
                    <w:top w:val="none" w:sz="0" w:space="0" w:color="auto"/>
                    <w:left w:val="none" w:sz="0" w:space="0" w:color="auto"/>
                    <w:bottom w:val="none" w:sz="0" w:space="0" w:color="auto"/>
                    <w:right w:val="none" w:sz="0" w:space="0" w:color="auto"/>
                  </w:divBdr>
                </w:div>
                <w:div w:id="595477211">
                  <w:marLeft w:val="0"/>
                  <w:marRight w:val="0"/>
                  <w:marTop w:val="0"/>
                  <w:marBottom w:val="0"/>
                  <w:divBdr>
                    <w:top w:val="none" w:sz="0" w:space="0" w:color="auto"/>
                    <w:left w:val="none" w:sz="0" w:space="0" w:color="auto"/>
                    <w:bottom w:val="none" w:sz="0" w:space="0" w:color="auto"/>
                    <w:right w:val="none" w:sz="0" w:space="0" w:color="auto"/>
                  </w:divBdr>
                </w:div>
                <w:div w:id="1731659125">
                  <w:marLeft w:val="0"/>
                  <w:marRight w:val="0"/>
                  <w:marTop w:val="0"/>
                  <w:marBottom w:val="0"/>
                  <w:divBdr>
                    <w:top w:val="none" w:sz="0" w:space="0" w:color="auto"/>
                    <w:left w:val="none" w:sz="0" w:space="0" w:color="auto"/>
                    <w:bottom w:val="none" w:sz="0" w:space="0" w:color="auto"/>
                    <w:right w:val="none" w:sz="0" w:space="0" w:color="auto"/>
                  </w:divBdr>
                </w:div>
                <w:div w:id="1643344497">
                  <w:marLeft w:val="0"/>
                  <w:marRight w:val="0"/>
                  <w:marTop w:val="0"/>
                  <w:marBottom w:val="0"/>
                  <w:divBdr>
                    <w:top w:val="none" w:sz="0" w:space="0" w:color="auto"/>
                    <w:left w:val="none" w:sz="0" w:space="0" w:color="auto"/>
                    <w:bottom w:val="none" w:sz="0" w:space="0" w:color="auto"/>
                    <w:right w:val="none" w:sz="0" w:space="0" w:color="auto"/>
                  </w:divBdr>
                </w:div>
                <w:div w:id="114956316">
                  <w:marLeft w:val="0"/>
                  <w:marRight w:val="0"/>
                  <w:marTop w:val="0"/>
                  <w:marBottom w:val="0"/>
                  <w:divBdr>
                    <w:top w:val="none" w:sz="0" w:space="0" w:color="auto"/>
                    <w:left w:val="none" w:sz="0" w:space="0" w:color="auto"/>
                    <w:bottom w:val="none" w:sz="0" w:space="0" w:color="auto"/>
                    <w:right w:val="none" w:sz="0" w:space="0" w:color="auto"/>
                  </w:divBdr>
                </w:div>
                <w:div w:id="149978473">
                  <w:marLeft w:val="0"/>
                  <w:marRight w:val="0"/>
                  <w:marTop w:val="0"/>
                  <w:marBottom w:val="0"/>
                  <w:divBdr>
                    <w:top w:val="none" w:sz="0" w:space="0" w:color="auto"/>
                    <w:left w:val="none" w:sz="0" w:space="0" w:color="auto"/>
                    <w:bottom w:val="none" w:sz="0" w:space="0" w:color="auto"/>
                    <w:right w:val="none" w:sz="0" w:space="0" w:color="auto"/>
                  </w:divBdr>
                </w:div>
                <w:div w:id="1510414979">
                  <w:marLeft w:val="0"/>
                  <w:marRight w:val="0"/>
                  <w:marTop w:val="0"/>
                  <w:marBottom w:val="0"/>
                  <w:divBdr>
                    <w:top w:val="none" w:sz="0" w:space="0" w:color="auto"/>
                    <w:left w:val="none" w:sz="0" w:space="0" w:color="auto"/>
                    <w:bottom w:val="none" w:sz="0" w:space="0" w:color="auto"/>
                    <w:right w:val="none" w:sz="0" w:space="0" w:color="auto"/>
                  </w:divBdr>
                </w:div>
                <w:div w:id="821193100">
                  <w:marLeft w:val="0"/>
                  <w:marRight w:val="0"/>
                  <w:marTop w:val="0"/>
                  <w:marBottom w:val="0"/>
                  <w:divBdr>
                    <w:top w:val="none" w:sz="0" w:space="0" w:color="auto"/>
                    <w:left w:val="none" w:sz="0" w:space="0" w:color="auto"/>
                    <w:bottom w:val="none" w:sz="0" w:space="0" w:color="auto"/>
                    <w:right w:val="none" w:sz="0" w:space="0" w:color="auto"/>
                  </w:divBdr>
                </w:div>
                <w:div w:id="1120031275">
                  <w:marLeft w:val="0"/>
                  <w:marRight w:val="0"/>
                  <w:marTop w:val="0"/>
                  <w:marBottom w:val="0"/>
                  <w:divBdr>
                    <w:top w:val="none" w:sz="0" w:space="0" w:color="auto"/>
                    <w:left w:val="none" w:sz="0" w:space="0" w:color="auto"/>
                    <w:bottom w:val="none" w:sz="0" w:space="0" w:color="auto"/>
                    <w:right w:val="none" w:sz="0" w:space="0" w:color="auto"/>
                  </w:divBdr>
                </w:div>
                <w:div w:id="1482892613">
                  <w:marLeft w:val="0"/>
                  <w:marRight w:val="0"/>
                  <w:marTop w:val="0"/>
                  <w:marBottom w:val="0"/>
                  <w:divBdr>
                    <w:top w:val="none" w:sz="0" w:space="0" w:color="auto"/>
                    <w:left w:val="none" w:sz="0" w:space="0" w:color="auto"/>
                    <w:bottom w:val="none" w:sz="0" w:space="0" w:color="auto"/>
                    <w:right w:val="none" w:sz="0" w:space="0" w:color="auto"/>
                  </w:divBdr>
                </w:div>
                <w:div w:id="1543861521">
                  <w:marLeft w:val="0"/>
                  <w:marRight w:val="0"/>
                  <w:marTop w:val="0"/>
                  <w:marBottom w:val="0"/>
                  <w:divBdr>
                    <w:top w:val="none" w:sz="0" w:space="0" w:color="auto"/>
                    <w:left w:val="none" w:sz="0" w:space="0" w:color="auto"/>
                    <w:bottom w:val="none" w:sz="0" w:space="0" w:color="auto"/>
                    <w:right w:val="none" w:sz="0" w:space="0" w:color="auto"/>
                  </w:divBdr>
                </w:div>
                <w:div w:id="702439234">
                  <w:marLeft w:val="0"/>
                  <w:marRight w:val="0"/>
                  <w:marTop w:val="0"/>
                  <w:marBottom w:val="0"/>
                  <w:divBdr>
                    <w:top w:val="none" w:sz="0" w:space="0" w:color="auto"/>
                    <w:left w:val="none" w:sz="0" w:space="0" w:color="auto"/>
                    <w:bottom w:val="none" w:sz="0" w:space="0" w:color="auto"/>
                    <w:right w:val="none" w:sz="0" w:space="0" w:color="auto"/>
                  </w:divBdr>
                </w:div>
                <w:div w:id="436559798">
                  <w:marLeft w:val="0"/>
                  <w:marRight w:val="0"/>
                  <w:marTop w:val="0"/>
                  <w:marBottom w:val="0"/>
                  <w:divBdr>
                    <w:top w:val="none" w:sz="0" w:space="0" w:color="auto"/>
                    <w:left w:val="none" w:sz="0" w:space="0" w:color="auto"/>
                    <w:bottom w:val="none" w:sz="0" w:space="0" w:color="auto"/>
                    <w:right w:val="none" w:sz="0" w:space="0" w:color="auto"/>
                  </w:divBdr>
                </w:div>
                <w:div w:id="1890802524">
                  <w:marLeft w:val="0"/>
                  <w:marRight w:val="0"/>
                  <w:marTop w:val="0"/>
                  <w:marBottom w:val="0"/>
                  <w:divBdr>
                    <w:top w:val="none" w:sz="0" w:space="0" w:color="auto"/>
                    <w:left w:val="none" w:sz="0" w:space="0" w:color="auto"/>
                    <w:bottom w:val="none" w:sz="0" w:space="0" w:color="auto"/>
                    <w:right w:val="none" w:sz="0" w:space="0" w:color="auto"/>
                  </w:divBdr>
                </w:div>
                <w:div w:id="2090301779">
                  <w:marLeft w:val="0"/>
                  <w:marRight w:val="0"/>
                  <w:marTop w:val="0"/>
                  <w:marBottom w:val="0"/>
                  <w:divBdr>
                    <w:top w:val="none" w:sz="0" w:space="0" w:color="auto"/>
                    <w:left w:val="none" w:sz="0" w:space="0" w:color="auto"/>
                    <w:bottom w:val="none" w:sz="0" w:space="0" w:color="auto"/>
                    <w:right w:val="none" w:sz="0" w:space="0" w:color="auto"/>
                  </w:divBdr>
                </w:div>
                <w:div w:id="593131665">
                  <w:marLeft w:val="0"/>
                  <w:marRight w:val="0"/>
                  <w:marTop w:val="0"/>
                  <w:marBottom w:val="0"/>
                  <w:divBdr>
                    <w:top w:val="none" w:sz="0" w:space="0" w:color="auto"/>
                    <w:left w:val="none" w:sz="0" w:space="0" w:color="auto"/>
                    <w:bottom w:val="none" w:sz="0" w:space="0" w:color="auto"/>
                    <w:right w:val="none" w:sz="0" w:space="0" w:color="auto"/>
                  </w:divBdr>
                </w:div>
                <w:div w:id="160437542">
                  <w:marLeft w:val="0"/>
                  <w:marRight w:val="0"/>
                  <w:marTop w:val="0"/>
                  <w:marBottom w:val="0"/>
                  <w:divBdr>
                    <w:top w:val="none" w:sz="0" w:space="0" w:color="auto"/>
                    <w:left w:val="none" w:sz="0" w:space="0" w:color="auto"/>
                    <w:bottom w:val="none" w:sz="0" w:space="0" w:color="auto"/>
                    <w:right w:val="none" w:sz="0" w:space="0" w:color="auto"/>
                  </w:divBdr>
                </w:div>
                <w:div w:id="1405952289">
                  <w:marLeft w:val="0"/>
                  <w:marRight w:val="0"/>
                  <w:marTop w:val="0"/>
                  <w:marBottom w:val="0"/>
                  <w:divBdr>
                    <w:top w:val="none" w:sz="0" w:space="0" w:color="auto"/>
                    <w:left w:val="none" w:sz="0" w:space="0" w:color="auto"/>
                    <w:bottom w:val="none" w:sz="0" w:space="0" w:color="auto"/>
                    <w:right w:val="none" w:sz="0" w:space="0" w:color="auto"/>
                  </w:divBdr>
                </w:div>
                <w:div w:id="1923172411">
                  <w:marLeft w:val="0"/>
                  <w:marRight w:val="0"/>
                  <w:marTop w:val="0"/>
                  <w:marBottom w:val="0"/>
                  <w:divBdr>
                    <w:top w:val="none" w:sz="0" w:space="0" w:color="auto"/>
                    <w:left w:val="none" w:sz="0" w:space="0" w:color="auto"/>
                    <w:bottom w:val="none" w:sz="0" w:space="0" w:color="auto"/>
                    <w:right w:val="none" w:sz="0" w:space="0" w:color="auto"/>
                  </w:divBdr>
                </w:div>
                <w:div w:id="326591812">
                  <w:marLeft w:val="0"/>
                  <w:marRight w:val="0"/>
                  <w:marTop w:val="0"/>
                  <w:marBottom w:val="0"/>
                  <w:divBdr>
                    <w:top w:val="none" w:sz="0" w:space="0" w:color="auto"/>
                    <w:left w:val="none" w:sz="0" w:space="0" w:color="auto"/>
                    <w:bottom w:val="none" w:sz="0" w:space="0" w:color="auto"/>
                    <w:right w:val="none" w:sz="0" w:space="0" w:color="auto"/>
                  </w:divBdr>
                </w:div>
                <w:div w:id="8143754">
                  <w:marLeft w:val="0"/>
                  <w:marRight w:val="0"/>
                  <w:marTop w:val="0"/>
                  <w:marBottom w:val="0"/>
                  <w:divBdr>
                    <w:top w:val="none" w:sz="0" w:space="0" w:color="auto"/>
                    <w:left w:val="none" w:sz="0" w:space="0" w:color="auto"/>
                    <w:bottom w:val="none" w:sz="0" w:space="0" w:color="auto"/>
                    <w:right w:val="none" w:sz="0" w:space="0" w:color="auto"/>
                  </w:divBdr>
                </w:div>
                <w:div w:id="322857710">
                  <w:marLeft w:val="0"/>
                  <w:marRight w:val="0"/>
                  <w:marTop w:val="0"/>
                  <w:marBottom w:val="0"/>
                  <w:divBdr>
                    <w:top w:val="none" w:sz="0" w:space="0" w:color="auto"/>
                    <w:left w:val="none" w:sz="0" w:space="0" w:color="auto"/>
                    <w:bottom w:val="none" w:sz="0" w:space="0" w:color="auto"/>
                    <w:right w:val="none" w:sz="0" w:space="0" w:color="auto"/>
                  </w:divBdr>
                </w:div>
                <w:div w:id="1530726490">
                  <w:marLeft w:val="0"/>
                  <w:marRight w:val="0"/>
                  <w:marTop w:val="0"/>
                  <w:marBottom w:val="0"/>
                  <w:divBdr>
                    <w:top w:val="none" w:sz="0" w:space="0" w:color="auto"/>
                    <w:left w:val="none" w:sz="0" w:space="0" w:color="auto"/>
                    <w:bottom w:val="none" w:sz="0" w:space="0" w:color="auto"/>
                    <w:right w:val="none" w:sz="0" w:space="0" w:color="auto"/>
                  </w:divBdr>
                </w:div>
                <w:div w:id="2044281223">
                  <w:marLeft w:val="0"/>
                  <w:marRight w:val="0"/>
                  <w:marTop w:val="0"/>
                  <w:marBottom w:val="0"/>
                  <w:divBdr>
                    <w:top w:val="none" w:sz="0" w:space="0" w:color="auto"/>
                    <w:left w:val="none" w:sz="0" w:space="0" w:color="auto"/>
                    <w:bottom w:val="none" w:sz="0" w:space="0" w:color="auto"/>
                    <w:right w:val="none" w:sz="0" w:space="0" w:color="auto"/>
                  </w:divBdr>
                </w:div>
                <w:div w:id="93786602">
                  <w:marLeft w:val="0"/>
                  <w:marRight w:val="0"/>
                  <w:marTop w:val="0"/>
                  <w:marBottom w:val="0"/>
                  <w:divBdr>
                    <w:top w:val="none" w:sz="0" w:space="0" w:color="auto"/>
                    <w:left w:val="none" w:sz="0" w:space="0" w:color="auto"/>
                    <w:bottom w:val="none" w:sz="0" w:space="0" w:color="auto"/>
                    <w:right w:val="none" w:sz="0" w:space="0" w:color="auto"/>
                  </w:divBdr>
                </w:div>
                <w:div w:id="1526098615">
                  <w:marLeft w:val="0"/>
                  <w:marRight w:val="0"/>
                  <w:marTop w:val="0"/>
                  <w:marBottom w:val="0"/>
                  <w:divBdr>
                    <w:top w:val="none" w:sz="0" w:space="0" w:color="auto"/>
                    <w:left w:val="none" w:sz="0" w:space="0" w:color="auto"/>
                    <w:bottom w:val="none" w:sz="0" w:space="0" w:color="auto"/>
                    <w:right w:val="none" w:sz="0" w:space="0" w:color="auto"/>
                  </w:divBdr>
                </w:div>
              </w:divsChild>
            </w:div>
            <w:div w:id="2006862315">
              <w:marLeft w:val="0"/>
              <w:marRight w:val="0"/>
              <w:marTop w:val="0"/>
              <w:marBottom w:val="0"/>
              <w:divBdr>
                <w:top w:val="none" w:sz="0" w:space="0" w:color="auto"/>
                <w:left w:val="none" w:sz="0" w:space="0" w:color="auto"/>
                <w:bottom w:val="none" w:sz="0" w:space="0" w:color="auto"/>
                <w:right w:val="none" w:sz="0" w:space="0" w:color="auto"/>
              </w:divBdr>
              <w:divsChild>
                <w:div w:id="98841150">
                  <w:marLeft w:val="0"/>
                  <w:marRight w:val="0"/>
                  <w:marTop w:val="0"/>
                  <w:marBottom w:val="0"/>
                  <w:divBdr>
                    <w:top w:val="none" w:sz="0" w:space="0" w:color="auto"/>
                    <w:left w:val="none" w:sz="0" w:space="0" w:color="auto"/>
                    <w:bottom w:val="none" w:sz="0" w:space="0" w:color="auto"/>
                    <w:right w:val="none" w:sz="0" w:space="0" w:color="auto"/>
                  </w:divBdr>
                </w:div>
                <w:div w:id="3630529">
                  <w:marLeft w:val="0"/>
                  <w:marRight w:val="0"/>
                  <w:marTop w:val="0"/>
                  <w:marBottom w:val="0"/>
                  <w:divBdr>
                    <w:top w:val="none" w:sz="0" w:space="0" w:color="auto"/>
                    <w:left w:val="none" w:sz="0" w:space="0" w:color="auto"/>
                    <w:bottom w:val="none" w:sz="0" w:space="0" w:color="auto"/>
                    <w:right w:val="none" w:sz="0" w:space="0" w:color="auto"/>
                  </w:divBdr>
                </w:div>
                <w:div w:id="1202279735">
                  <w:marLeft w:val="0"/>
                  <w:marRight w:val="0"/>
                  <w:marTop w:val="0"/>
                  <w:marBottom w:val="0"/>
                  <w:divBdr>
                    <w:top w:val="none" w:sz="0" w:space="0" w:color="auto"/>
                    <w:left w:val="none" w:sz="0" w:space="0" w:color="auto"/>
                    <w:bottom w:val="none" w:sz="0" w:space="0" w:color="auto"/>
                    <w:right w:val="none" w:sz="0" w:space="0" w:color="auto"/>
                  </w:divBdr>
                </w:div>
                <w:div w:id="906840853">
                  <w:marLeft w:val="0"/>
                  <w:marRight w:val="0"/>
                  <w:marTop w:val="0"/>
                  <w:marBottom w:val="0"/>
                  <w:divBdr>
                    <w:top w:val="none" w:sz="0" w:space="0" w:color="auto"/>
                    <w:left w:val="none" w:sz="0" w:space="0" w:color="auto"/>
                    <w:bottom w:val="none" w:sz="0" w:space="0" w:color="auto"/>
                    <w:right w:val="none" w:sz="0" w:space="0" w:color="auto"/>
                  </w:divBdr>
                </w:div>
                <w:div w:id="151332896">
                  <w:marLeft w:val="0"/>
                  <w:marRight w:val="0"/>
                  <w:marTop w:val="0"/>
                  <w:marBottom w:val="0"/>
                  <w:divBdr>
                    <w:top w:val="none" w:sz="0" w:space="0" w:color="auto"/>
                    <w:left w:val="none" w:sz="0" w:space="0" w:color="auto"/>
                    <w:bottom w:val="none" w:sz="0" w:space="0" w:color="auto"/>
                    <w:right w:val="none" w:sz="0" w:space="0" w:color="auto"/>
                  </w:divBdr>
                </w:div>
                <w:div w:id="1461999181">
                  <w:marLeft w:val="0"/>
                  <w:marRight w:val="0"/>
                  <w:marTop w:val="0"/>
                  <w:marBottom w:val="0"/>
                  <w:divBdr>
                    <w:top w:val="none" w:sz="0" w:space="0" w:color="auto"/>
                    <w:left w:val="none" w:sz="0" w:space="0" w:color="auto"/>
                    <w:bottom w:val="none" w:sz="0" w:space="0" w:color="auto"/>
                    <w:right w:val="none" w:sz="0" w:space="0" w:color="auto"/>
                  </w:divBdr>
                </w:div>
                <w:div w:id="1547059675">
                  <w:marLeft w:val="0"/>
                  <w:marRight w:val="0"/>
                  <w:marTop w:val="0"/>
                  <w:marBottom w:val="0"/>
                  <w:divBdr>
                    <w:top w:val="none" w:sz="0" w:space="0" w:color="auto"/>
                    <w:left w:val="none" w:sz="0" w:space="0" w:color="auto"/>
                    <w:bottom w:val="none" w:sz="0" w:space="0" w:color="auto"/>
                    <w:right w:val="none" w:sz="0" w:space="0" w:color="auto"/>
                  </w:divBdr>
                </w:div>
                <w:div w:id="2093429958">
                  <w:marLeft w:val="0"/>
                  <w:marRight w:val="0"/>
                  <w:marTop w:val="0"/>
                  <w:marBottom w:val="0"/>
                  <w:divBdr>
                    <w:top w:val="none" w:sz="0" w:space="0" w:color="auto"/>
                    <w:left w:val="none" w:sz="0" w:space="0" w:color="auto"/>
                    <w:bottom w:val="none" w:sz="0" w:space="0" w:color="auto"/>
                    <w:right w:val="none" w:sz="0" w:space="0" w:color="auto"/>
                  </w:divBdr>
                </w:div>
                <w:div w:id="774908620">
                  <w:marLeft w:val="0"/>
                  <w:marRight w:val="0"/>
                  <w:marTop w:val="0"/>
                  <w:marBottom w:val="0"/>
                  <w:divBdr>
                    <w:top w:val="none" w:sz="0" w:space="0" w:color="auto"/>
                    <w:left w:val="none" w:sz="0" w:space="0" w:color="auto"/>
                    <w:bottom w:val="none" w:sz="0" w:space="0" w:color="auto"/>
                    <w:right w:val="none" w:sz="0" w:space="0" w:color="auto"/>
                  </w:divBdr>
                </w:div>
                <w:div w:id="1708676390">
                  <w:marLeft w:val="0"/>
                  <w:marRight w:val="0"/>
                  <w:marTop w:val="0"/>
                  <w:marBottom w:val="0"/>
                  <w:divBdr>
                    <w:top w:val="none" w:sz="0" w:space="0" w:color="auto"/>
                    <w:left w:val="none" w:sz="0" w:space="0" w:color="auto"/>
                    <w:bottom w:val="none" w:sz="0" w:space="0" w:color="auto"/>
                    <w:right w:val="none" w:sz="0" w:space="0" w:color="auto"/>
                  </w:divBdr>
                </w:div>
                <w:div w:id="733091971">
                  <w:marLeft w:val="0"/>
                  <w:marRight w:val="0"/>
                  <w:marTop w:val="0"/>
                  <w:marBottom w:val="0"/>
                  <w:divBdr>
                    <w:top w:val="none" w:sz="0" w:space="0" w:color="auto"/>
                    <w:left w:val="none" w:sz="0" w:space="0" w:color="auto"/>
                    <w:bottom w:val="none" w:sz="0" w:space="0" w:color="auto"/>
                    <w:right w:val="none" w:sz="0" w:space="0" w:color="auto"/>
                  </w:divBdr>
                </w:div>
                <w:div w:id="1537230270">
                  <w:marLeft w:val="0"/>
                  <w:marRight w:val="0"/>
                  <w:marTop w:val="0"/>
                  <w:marBottom w:val="0"/>
                  <w:divBdr>
                    <w:top w:val="none" w:sz="0" w:space="0" w:color="auto"/>
                    <w:left w:val="none" w:sz="0" w:space="0" w:color="auto"/>
                    <w:bottom w:val="none" w:sz="0" w:space="0" w:color="auto"/>
                    <w:right w:val="none" w:sz="0" w:space="0" w:color="auto"/>
                  </w:divBdr>
                </w:div>
                <w:div w:id="381754948">
                  <w:marLeft w:val="0"/>
                  <w:marRight w:val="0"/>
                  <w:marTop w:val="0"/>
                  <w:marBottom w:val="0"/>
                  <w:divBdr>
                    <w:top w:val="none" w:sz="0" w:space="0" w:color="auto"/>
                    <w:left w:val="none" w:sz="0" w:space="0" w:color="auto"/>
                    <w:bottom w:val="none" w:sz="0" w:space="0" w:color="auto"/>
                    <w:right w:val="none" w:sz="0" w:space="0" w:color="auto"/>
                  </w:divBdr>
                </w:div>
                <w:div w:id="823355437">
                  <w:marLeft w:val="0"/>
                  <w:marRight w:val="0"/>
                  <w:marTop w:val="0"/>
                  <w:marBottom w:val="0"/>
                  <w:divBdr>
                    <w:top w:val="none" w:sz="0" w:space="0" w:color="auto"/>
                    <w:left w:val="none" w:sz="0" w:space="0" w:color="auto"/>
                    <w:bottom w:val="none" w:sz="0" w:space="0" w:color="auto"/>
                    <w:right w:val="none" w:sz="0" w:space="0" w:color="auto"/>
                  </w:divBdr>
                </w:div>
                <w:div w:id="509755436">
                  <w:marLeft w:val="0"/>
                  <w:marRight w:val="0"/>
                  <w:marTop w:val="0"/>
                  <w:marBottom w:val="0"/>
                  <w:divBdr>
                    <w:top w:val="none" w:sz="0" w:space="0" w:color="auto"/>
                    <w:left w:val="none" w:sz="0" w:space="0" w:color="auto"/>
                    <w:bottom w:val="none" w:sz="0" w:space="0" w:color="auto"/>
                    <w:right w:val="none" w:sz="0" w:space="0" w:color="auto"/>
                  </w:divBdr>
                </w:div>
                <w:div w:id="1854611816">
                  <w:marLeft w:val="0"/>
                  <w:marRight w:val="0"/>
                  <w:marTop w:val="0"/>
                  <w:marBottom w:val="0"/>
                  <w:divBdr>
                    <w:top w:val="none" w:sz="0" w:space="0" w:color="auto"/>
                    <w:left w:val="none" w:sz="0" w:space="0" w:color="auto"/>
                    <w:bottom w:val="none" w:sz="0" w:space="0" w:color="auto"/>
                    <w:right w:val="none" w:sz="0" w:space="0" w:color="auto"/>
                  </w:divBdr>
                </w:div>
                <w:div w:id="810294692">
                  <w:marLeft w:val="0"/>
                  <w:marRight w:val="0"/>
                  <w:marTop w:val="0"/>
                  <w:marBottom w:val="0"/>
                  <w:divBdr>
                    <w:top w:val="none" w:sz="0" w:space="0" w:color="auto"/>
                    <w:left w:val="none" w:sz="0" w:space="0" w:color="auto"/>
                    <w:bottom w:val="none" w:sz="0" w:space="0" w:color="auto"/>
                    <w:right w:val="none" w:sz="0" w:space="0" w:color="auto"/>
                  </w:divBdr>
                </w:div>
                <w:div w:id="544681075">
                  <w:marLeft w:val="0"/>
                  <w:marRight w:val="0"/>
                  <w:marTop w:val="0"/>
                  <w:marBottom w:val="0"/>
                  <w:divBdr>
                    <w:top w:val="none" w:sz="0" w:space="0" w:color="auto"/>
                    <w:left w:val="none" w:sz="0" w:space="0" w:color="auto"/>
                    <w:bottom w:val="none" w:sz="0" w:space="0" w:color="auto"/>
                    <w:right w:val="none" w:sz="0" w:space="0" w:color="auto"/>
                  </w:divBdr>
                </w:div>
                <w:div w:id="1549030293">
                  <w:marLeft w:val="0"/>
                  <w:marRight w:val="0"/>
                  <w:marTop w:val="0"/>
                  <w:marBottom w:val="0"/>
                  <w:divBdr>
                    <w:top w:val="none" w:sz="0" w:space="0" w:color="auto"/>
                    <w:left w:val="none" w:sz="0" w:space="0" w:color="auto"/>
                    <w:bottom w:val="none" w:sz="0" w:space="0" w:color="auto"/>
                    <w:right w:val="none" w:sz="0" w:space="0" w:color="auto"/>
                  </w:divBdr>
                </w:div>
                <w:div w:id="412047046">
                  <w:marLeft w:val="0"/>
                  <w:marRight w:val="0"/>
                  <w:marTop w:val="0"/>
                  <w:marBottom w:val="0"/>
                  <w:divBdr>
                    <w:top w:val="none" w:sz="0" w:space="0" w:color="auto"/>
                    <w:left w:val="none" w:sz="0" w:space="0" w:color="auto"/>
                    <w:bottom w:val="none" w:sz="0" w:space="0" w:color="auto"/>
                    <w:right w:val="none" w:sz="0" w:space="0" w:color="auto"/>
                  </w:divBdr>
                </w:div>
                <w:div w:id="2071491676">
                  <w:marLeft w:val="0"/>
                  <w:marRight w:val="0"/>
                  <w:marTop w:val="0"/>
                  <w:marBottom w:val="0"/>
                  <w:divBdr>
                    <w:top w:val="none" w:sz="0" w:space="0" w:color="auto"/>
                    <w:left w:val="none" w:sz="0" w:space="0" w:color="auto"/>
                    <w:bottom w:val="none" w:sz="0" w:space="0" w:color="auto"/>
                    <w:right w:val="none" w:sz="0" w:space="0" w:color="auto"/>
                  </w:divBdr>
                </w:div>
                <w:div w:id="341471212">
                  <w:marLeft w:val="0"/>
                  <w:marRight w:val="0"/>
                  <w:marTop w:val="0"/>
                  <w:marBottom w:val="0"/>
                  <w:divBdr>
                    <w:top w:val="none" w:sz="0" w:space="0" w:color="auto"/>
                    <w:left w:val="none" w:sz="0" w:space="0" w:color="auto"/>
                    <w:bottom w:val="none" w:sz="0" w:space="0" w:color="auto"/>
                    <w:right w:val="none" w:sz="0" w:space="0" w:color="auto"/>
                  </w:divBdr>
                </w:div>
                <w:div w:id="1563367411">
                  <w:marLeft w:val="0"/>
                  <w:marRight w:val="0"/>
                  <w:marTop w:val="0"/>
                  <w:marBottom w:val="0"/>
                  <w:divBdr>
                    <w:top w:val="none" w:sz="0" w:space="0" w:color="auto"/>
                    <w:left w:val="none" w:sz="0" w:space="0" w:color="auto"/>
                    <w:bottom w:val="none" w:sz="0" w:space="0" w:color="auto"/>
                    <w:right w:val="none" w:sz="0" w:space="0" w:color="auto"/>
                  </w:divBdr>
                </w:div>
                <w:div w:id="1499344496">
                  <w:marLeft w:val="0"/>
                  <w:marRight w:val="0"/>
                  <w:marTop w:val="0"/>
                  <w:marBottom w:val="0"/>
                  <w:divBdr>
                    <w:top w:val="none" w:sz="0" w:space="0" w:color="auto"/>
                    <w:left w:val="none" w:sz="0" w:space="0" w:color="auto"/>
                    <w:bottom w:val="none" w:sz="0" w:space="0" w:color="auto"/>
                    <w:right w:val="none" w:sz="0" w:space="0" w:color="auto"/>
                  </w:divBdr>
                </w:div>
                <w:div w:id="207306746">
                  <w:marLeft w:val="0"/>
                  <w:marRight w:val="0"/>
                  <w:marTop w:val="0"/>
                  <w:marBottom w:val="0"/>
                  <w:divBdr>
                    <w:top w:val="none" w:sz="0" w:space="0" w:color="auto"/>
                    <w:left w:val="none" w:sz="0" w:space="0" w:color="auto"/>
                    <w:bottom w:val="none" w:sz="0" w:space="0" w:color="auto"/>
                    <w:right w:val="none" w:sz="0" w:space="0" w:color="auto"/>
                  </w:divBdr>
                </w:div>
                <w:div w:id="1989093806">
                  <w:marLeft w:val="0"/>
                  <w:marRight w:val="0"/>
                  <w:marTop w:val="0"/>
                  <w:marBottom w:val="0"/>
                  <w:divBdr>
                    <w:top w:val="none" w:sz="0" w:space="0" w:color="auto"/>
                    <w:left w:val="none" w:sz="0" w:space="0" w:color="auto"/>
                    <w:bottom w:val="none" w:sz="0" w:space="0" w:color="auto"/>
                    <w:right w:val="none" w:sz="0" w:space="0" w:color="auto"/>
                  </w:divBdr>
                </w:div>
                <w:div w:id="70853954">
                  <w:marLeft w:val="0"/>
                  <w:marRight w:val="0"/>
                  <w:marTop w:val="0"/>
                  <w:marBottom w:val="0"/>
                  <w:divBdr>
                    <w:top w:val="none" w:sz="0" w:space="0" w:color="auto"/>
                    <w:left w:val="none" w:sz="0" w:space="0" w:color="auto"/>
                    <w:bottom w:val="none" w:sz="0" w:space="0" w:color="auto"/>
                    <w:right w:val="none" w:sz="0" w:space="0" w:color="auto"/>
                  </w:divBdr>
                </w:div>
                <w:div w:id="1511022289">
                  <w:marLeft w:val="0"/>
                  <w:marRight w:val="0"/>
                  <w:marTop w:val="0"/>
                  <w:marBottom w:val="0"/>
                  <w:divBdr>
                    <w:top w:val="none" w:sz="0" w:space="0" w:color="auto"/>
                    <w:left w:val="none" w:sz="0" w:space="0" w:color="auto"/>
                    <w:bottom w:val="none" w:sz="0" w:space="0" w:color="auto"/>
                    <w:right w:val="none" w:sz="0" w:space="0" w:color="auto"/>
                  </w:divBdr>
                </w:div>
                <w:div w:id="258563414">
                  <w:marLeft w:val="0"/>
                  <w:marRight w:val="0"/>
                  <w:marTop w:val="0"/>
                  <w:marBottom w:val="0"/>
                  <w:divBdr>
                    <w:top w:val="none" w:sz="0" w:space="0" w:color="auto"/>
                    <w:left w:val="none" w:sz="0" w:space="0" w:color="auto"/>
                    <w:bottom w:val="none" w:sz="0" w:space="0" w:color="auto"/>
                    <w:right w:val="none" w:sz="0" w:space="0" w:color="auto"/>
                  </w:divBdr>
                </w:div>
                <w:div w:id="1411925292">
                  <w:marLeft w:val="0"/>
                  <w:marRight w:val="0"/>
                  <w:marTop w:val="0"/>
                  <w:marBottom w:val="0"/>
                  <w:divBdr>
                    <w:top w:val="none" w:sz="0" w:space="0" w:color="auto"/>
                    <w:left w:val="none" w:sz="0" w:space="0" w:color="auto"/>
                    <w:bottom w:val="none" w:sz="0" w:space="0" w:color="auto"/>
                    <w:right w:val="none" w:sz="0" w:space="0" w:color="auto"/>
                  </w:divBdr>
                </w:div>
                <w:div w:id="902721839">
                  <w:marLeft w:val="0"/>
                  <w:marRight w:val="0"/>
                  <w:marTop w:val="0"/>
                  <w:marBottom w:val="0"/>
                  <w:divBdr>
                    <w:top w:val="none" w:sz="0" w:space="0" w:color="auto"/>
                    <w:left w:val="none" w:sz="0" w:space="0" w:color="auto"/>
                    <w:bottom w:val="none" w:sz="0" w:space="0" w:color="auto"/>
                    <w:right w:val="none" w:sz="0" w:space="0" w:color="auto"/>
                  </w:divBdr>
                </w:div>
                <w:div w:id="999888189">
                  <w:marLeft w:val="0"/>
                  <w:marRight w:val="0"/>
                  <w:marTop w:val="0"/>
                  <w:marBottom w:val="0"/>
                  <w:divBdr>
                    <w:top w:val="none" w:sz="0" w:space="0" w:color="auto"/>
                    <w:left w:val="none" w:sz="0" w:space="0" w:color="auto"/>
                    <w:bottom w:val="none" w:sz="0" w:space="0" w:color="auto"/>
                    <w:right w:val="none" w:sz="0" w:space="0" w:color="auto"/>
                  </w:divBdr>
                </w:div>
                <w:div w:id="1354964230">
                  <w:marLeft w:val="0"/>
                  <w:marRight w:val="0"/>
                  <w:marTop w:val="0"/>
                  <w:marBottom w:val="0"/>
                  <w:divBdr>
                    <w:top w:val="none" w:sz="0" w:space="0" w:color="auto"/>
                    <w:left w:val="none" w:sz="0" w:space="0" w:color="auto"/>
                    <w:bottom w:val="none" w:sz="0" w:space="0" w:color="auto"/>
                    <w:right w:val="none" w:sz="0" w:space="0" w:color="auto"/>
                  </w:divBdr>
                </w:div>
                <w:div w:id="1983729966">
                  <w:marLeft w:val="0"/>
                  <w:marRight w:val="0"/>
                  <w:marTop w:val="0"/>
                  <w:marBottom w:val="0"/>
                  <w:divBdr>
                    <w:top w:val="none" w:sz="0" w:space="0" w:color="auto"/>
                    <w:left w:val="none" w:sz="0" w:space="0" w:color="auto"/>
                    <w:bottom w:val="none" w:sz="0" w:space="0" w:color="auto"/>
                    <w:right w:val="none" w:sz="0" w:space="0" w:color="auto"/>
                  </w:divBdr>
                </w:div>
                <w:div w:id="1691952846">
                  <w:marLeft w:val="0"/>
                  <w:marRight w:val="0"/>
                  <w:marTop w:val="0"/>
                  <w:marBottom w:val="0"/>
                  <w:divBdr>
                    <w:top w:val="none" w:sz="0" w:space="0" w:color="auto"/>
                    <w:left w:val="none" w:sz="0" w:space="0" w:color="auto"/>
                    <w:bottom w:val="none" w:sz="0" w:space="0" w:color="auto"/>
                    <w:right w:val="none" w:sz="0" w:space="0" w:color="auto"/>
                  </w:divBdr>
                </w:div>
                <w:div w:id="1005478547">
                  <w:marLeft w:val="0"/>
                  <w:marRight w:val="0"/>
                  <w:marTop w:val="0"/>
                  <w:marBottom w:val="0"/>
                  <w:divBdr>
                    <w:top w:val="none" w:sz="0" w:space="0" w:color="auto"/>
                    <w:left w:val="none" w:sz="0" w:space="0" w:color="auto"/>
                    <w:bottom w:val="none" w:sz="0" w:space="0" w:color="auto"/>
                    <w:right w:val="none" w:sz="0" w:space="0" w:color="auto"/>
                  </w:divBdr>
                </w:div>
                <w:div w:id="1054163922">
                  <w:marLeft w:val="0"/>
                  <w:marRight w:val="0"/>
                  <w:marTop w:val="0"/>
                  <w:marBottom w:val="0"/>
                  <w:divBdr>
                    <w:top w:val="none" w:sz="0" w:space="0" w:color="auto"/>
                    <w:left w:val="none" w:sz="0" w:space="0" w:color="auto"/>
                    <w:bottom w:val="none" w:sz="0" w:space="0" w:color="auto"/>
                    <w:right w:val="none" w:sz="0" w:space="0" w:color="auto"/>
                  </w:divBdr>
                </w:div>
                <w:div w:id="1777366588">
                  <w:marLeft w:val="0"/>
                  <w:marRight w:val="0"/>
                  <w:marTop w:val="0"/>
                  <w:marBottom w:val="0"/>
                  <w:divBdr>
                    <w:top w:val="none" w:sz="0" w:space="0" w:color="auto"/>
                    <w:left w:val="none" w:sz="0" w:space="0" w:color="auto"/>
                    <w:bottom w:val="none" w:sz="0" w:space="0" w:color="auto"/>
                    <w:right w:val="none" w:sz="0" w:space="0" w:color="auto"/>
                  </w:divBdr>
                </w:div>
                <w:div w:id="43451056">
                  <w:marLeft w:val="0"/>
                  <w:marRight w:val="0"/>
                  <w:marTop w:val="0"/>
                  <w:marBottom w:val="0"/>
                  <w:divBdr>
                    <w:top w:val="none" w:sz="0" w:space="0" w:color="auto"/>
                    <w:left w:val="none" w:sz="0" w:space="0" w:color="auto"/>
                    <w:bottom w:val="none" w:sz="0" w:space="0" w:color="auto"/>
                    <w:right w:val="none" w:sz="0" w:space="0" w:color="auto"/>
                  </w:divBdr>
                </w:div>
                <w:div w:id="371731565">
                  <w:marLeft w:val="0"/>
                  <w:marRight w:val="0"/>
                  <w:marTop w:val="0"/>
                  <w:marBottom w:val="0"/>
                  <w:divBdr>
                    <w:top w:val="none" w:sz="0" w:space="0" w:color="auto"/>
                    <w:left w:val="none" w:sz="0" w:space="0" w:color="auto"/>
                    <w:bottom w:val="none" w:sz="0" w:space="0" w:color="auto"/>
                    <w:right w:val="none" w:sz="0" w:space="0" w:color="auto"/>
                  </w:divBdr>
                </w:div>
                <w:div w:id="1611012463">
                  <w:marLeft w:val="0"/>
                  <w:marRight w:val="0"/>
                  <w:marTop w:val="0"/>
                  <w:marBottom w:val="0"/>
                  <w:divBdr>
                    <w:top w:val="none" w:sz="0" w:space="0" w:color="auto"/>
                    <w:left w:val="none" w:sz="0" w:space="0" w:color="auto"/>
                    <w:bottom w:val="none" w:sz="0" w:space="0" w:color="auto"/>
                    <w:right w:val="none" w:sz="0" w:space="0" w:color="auto"/>
                  </w:divBdr>
                </w:div>
                <w:div w:id="1040784672">
                  <w:marLeft w:val="0"/>
                  <w:marRight w:val="0"/>
                  <w:marTop w:val="0"/>
                  <w:marBottom w:val="0"/>
                  <w:divBdr>
                    <w:top w:val="none" w:sz="0" w:space="0" w:color="auto"/>
                    <w:left w:val="none" w:sz="0" w:space="0" w:color="auto"/>
                    <w:bottom w:val="none" w:sz="0" w:space="0" w:color="auto"/>
                    <w:right w:val="none" w:sz="0" w:space="0" w:color="auto"/>
                  </w:divBdr>
                </w:div>
                <w:div w:id="1828276412">
                  <w:marLeft w:val="0"/>
                  <w:marRight w:val="0"/>
                  <w:marTop w:val="0"/>
                  <w:marBottom w:val="0"/>
                  <w:divBdr>
                    <w:top w:val="none" w:sz="0" w:space="0" w:color="auto"/>
                    <w:left w:val="none" w:sz="0" w:space="0" w:color="auto"/>
                    <w:bottom w:val="none" w:sz="0" w:space="0" w:color="auto"/>
                    <w:right w:val="none" w:sz="0" w:space="0" w:color="auto"/>
                  </w:divBdr>
                </w:div>
                <w:div w:id="1791969447">
                  <w:marLeft w:val="0"/>
                  <w:marRight w:val="0"/>
                  <w:marTop w:val="0"/>
                  <w:marBottom w:val="0"/>
                  <w:divBdr>
                    <w:top w:val="none" w:sz="0" w:space="0" w:color="auto"/>
                    <w:left w:val="none" w:sz="0" w:space="0" w:color="auto"/>
                    <w:bottom w:val="none" w:sz="0" w:space="0" w:color="auto"/>
                    <w:right w:val="none" w:sz="0" w:space="0" w:color="auto"/>
                  </w:divBdr>
                </w:div>
                <w:div w:id="1553152462">
                  <w:marLeft w:val="0"/>
                  <w:marRight w:val="0"/>
                  <w:marTop w:val="0"/>
                  <w:marBottom w:val="0"/>
                  <w:divBdr>
                    <w:top w:val="none" w:sz="0" w:space="0" w:color="auto"/>
                    <w:left w:val="none" w:sz="0" w:space="0" w:color="auto"/>
                    <w:bottom w:val="none" w:sz="0" w:space="0" w:color="auto"/>
                    <w:right w:val="none" w:sz="0" w:space="0" w:color="auto"/>
                  </w:divBdr>
                </w:div>
                <w:div w:id="646980697">
                  <w:marLeft w:val="0"/>
                  <w:marRight w:val="0"/>
                  <w:marTop w:val="0"/>
                  <w:marBottom w:val="0"/>
                  <w:divBdr>
                    <w:top w:val="none" w:sz="0" w:space="0" w:color="auto"/>
                    <w:left w:val="none" w:sz="0" w:space="0" w:color="auto"/>
                    <w:bottom w:val="none" w:sz="0" w:space="0" w:color="auto"/>
                    <w:right w:val="none" w:sz="0" w:space="0" w:color="auto"/>
                  </w:divBdr>
                </w:div>
                <w:div w:id="222181751">
                  <w:marLeft w:val="0"/>
                  <w:marRight w:val="0"/>
                  <w:marTop w:val="0"/>
                  <w:marBottom w:val="0"/>
                  <w:divBdr>
                    <w:top w:val="none" w:sz="0" w:space="0" w:color="auto"/>
                    <w:left w:val="none" w:sz="0" w:space="0" w:color="auto"/>
                    <w:bottom w:val="none" w:sz="0" w:space="0" w:color="auto"/>
                    <w:right w:val="none" w:sz="0" w:space="0" w:color="auto"/>
                  </w:divBdr>
                </w:div>
                <w:div w:id="432675818">
                  <w:marLeft w:val="0"/>
                  <w:marRight w:val="0"/>
                  <w:marTop w:val="0"/>
                  <w:marBottom w:val="0"/>
                  <w:divBdr>
                    <w:top w:val="none" w:sz="0" w:space="0" w:color="auto"/>
                    <w:left w:val="none" w:sz="0" w:space="0" w:color="auto"/>
                    <w:bottom w:val="none" w:sz="0" w:space="0" w:color="auto"/>
                    <w:right w:val="none" w:sz="0" w:space="0" w:color="auto"/>
                  </w:divBdr>
                </w:div>
                <w:div w:id="1749109016">
                  <w:marLeft w:val="0"/>
                  <w:marRight w:val="0"/>
                  <w:marTop w:val="0"/>
                  <w:marBottom w:val="0"/>
                  <w:divBdr>
                    <w:top w:val="none" w:sz="0" w:space="0" w:color="auto"/>
                    <w:left w:val="none" w:sz="0" w:space="0" w:color="auto"/>
                    <w:bottom w:val="none" w:sz="0" w:space="0" w:color="auto"/>
                    <w:right w:val="none" w:sz="0" w:space="0" w:color="auto"/>
                  </w:divBdr>
                </w:div>
                <w:div w:id="1103844584">
                  <w:marLeft w:val="0"/>
                  <w:marRight w:val="0"/>
                  <w:marTop w:val="0"/>
                  <w:marBottom w:val="0"/>
                  <w:divBdr>
                    <w:top w:val="none" w:sz="0" w:space="0" w:color="auto"/>
                    <w:left w:val="none" w:sz="0" w:space="0" w:color="auto"/>
                    <w:bottom w:val="none" w:sz="0" w:space="0" w:color="auto"/>
                    <w:right w:val="none" w:sz="0" w:space="0" w:color="auto"/>
                  </w:divBdr>
                </w:div>
                <w:div w:id="2055303469">
                  <w:marLeft w:val="0"/>
                  <w:marRight w:val="0"/>
                  <w:marTop w:val="0"/>
                  <w:marBottom w:val="0"/>
                  <w:divBdr>
                    <w:top w:val="none" w:sz="0" w:space="0" w:color="auto"/>
                    <w:left w:val="none" w:sz="0" w:space="0" w:color="auto"/>
                    <w:bottom w:val="none" w:sz="0" w:space="0" w:color="auto"/>
                    <w:right w:val="none" w:sz="0" w:space="0" w:color="auto"/>
                  </w:divBdr>
                </w:div>
                <w:div w:id="138234286">
                  <w:marLeft w:val="0"/>
                  <w:marRight w:val="0"/>
                  <w:marTop w:val="0"/>
                  <w:marBottom w:val="0"/>
                  <w:divBdr>
                    <w:top w:val="none" w:sz="0" w:space="0" w:color="auto"/>
                    <w:left w:val="none" w:sz="0" w:space="0" w:color="auto"/>
                    <w:bottom w:val="none" w:sz="0" w:space="0" w:color="auto"/>
                    <w:right w:val="none" w:sz="0" w:space="0" w:color="auto"/>
                  </w:divBdr>
                </w:div>
                <w:div w:id="1030494365">
                  <w:marLeft w:val="0"/>
                  <w:marRight w:val="0"/>
                  <w:marTop w:val="0"/>
                  <w:marBottom w:val="0"/>
                  <w:divBdr>
                    <w:top w:val="none" w:sz="0" w:space="0" w:color="auto"/>
                    <w:left w:val="none" w:sz="0" w:space="0" w:color="auto"/>
                    <w:bottom w:val="none" w:sz="0" w:space="0" w:color="auto"/>
                    <w:right w:val="none" w:sz="0" w:space="0" w:color="auto"/>
                  </w:divBdr>
                </w:div>
                <w:div w:id="1025253044">
                  <w:marLeft w:val="0"/>
                  <w:marRight w:val="0"/>
                  <w:marTop w:val="0"/>
                  <w:marBottom w:val="0"/>
                  <w:divBdr>
                    <w:top w:val="none" w:sz="0" w:space="0" w:color="auto"/>
                    <w:left w:val="none" w:sz="0" w:space="0" w:color="auto"/>
                    <w:bottom w:val="none" w:sz="0" w:space="0" w:color="auto"/>
                    <w:right w:val="none" w:sz="0" w:space="0" w:color="auto"/>
                  </w:divBdr>
                </w:div>
                <w:div w:id="1796677328">
                  <w:marLeft w:val="0"/>
                  <w:marRight w:val="0"/>
                  <w:marTop w:val="0"/>
                  <w:marBottom w:val="0"/>
                  <w:divBdr>
                    <w:top w:val="none" w:sz="0" w:space="0" w:color="auto"/>
                    <w:left w:val="none" w:sz="0" w:space="0" w:color="auto"/>
                    <w:bottom w:val="none" w:sz="0" w:space="0" w:color="auto"/>
                    <w:right w:val="none" w:sz="0" w:space="0" w:color="auto"/>
                  </w:divBdr>
                </w:div>
                <w:div w:id="511451108">
                  <w:marLeft w:val="0"/>
                  <w:marRight w:val="0"/>
                  <w:marTop w:val="0"/>
                  <w:marBottom w:val="0"/>
                  <w:divBdr>
                    <w:top w:val="none" w:sz="0" w:space="0" w:color="auto"/>
                    <w:left w:val="none" w:sz="0" w:space="0" w:color="auto"/>
                    <w:bottom w:val="none" w:sz="0" w:space="0" w:color="auto"/>
                    <w:right w:val="none" w:sz="0" w:space="0" w:color="auto"/>
                  </w:divBdr>
                </w:div>
                <w:div w:id="50732845">
                  <w:marLeft w:val="0"/>
                  <w:marRight w:val="0"/>
                  <w:marTop w:val="0"/>
                  <w:marBottom w:val="0"/>
                  <w:divBdr>
                    <w:top w:val="none" w:sz="0" w:space="0" w:color="auto"/>
                    <w:left w:val="none" w:sz="0" w:space="0" w:color="auto"/>
                    <w:bottom w:val="none" w:sz="0" w:space="0" w:color="auto"/>
                    <w:right w:val="none" w:sz="0" w:space="0" w:color="auto"/>
                  </w:divBdr>
                </w:div>
                <w:div w:id="519781632">
                  <w:marLeft w:val="0"/>
                  <w:marRight w:val="0"/>
                  <w:marTop w:val="0"/>
                  <w:marBottom w:val="0"/>
                  <w:divBdr>
                    <w:top w:val="none" w:sz="0" w:space="0" w:color="auto"/>
                    <w:left w:val="none" w:sz="0" w:space="0" w:color="auto"/>
                    <w:bottom w:val="none" w:sz="0" w:space="0" w:color="auto"/>
                    <w:right w:val="none" w:sz="0" w:space="0" w:color="auto"/>
                  </w:divBdr>
                </w:div>
                <w:div w:id="939409869">
                  <w:marLeft w:val="0"/>
                  <w:marRight w:val="0"/>
                  <w:marTop w:val="0"/>
                  <w:marBottom w:val="0"/>
                  <w:divBdr>
                    <w:top w:val="none" w:sz="0" w:space="0" w:color="auto"/>
                    <w:left w:val="none" w:sz="0" w:space="0" w:color="auto"/>
                    <w:bottom w:val="none" w:sz="0" w:space="0" w:color="auto"/>
                    <w:right w:val="none" w:sz="0" w:space="0" w:color="auto"/>
                  </w:divBdr>
                </w:div>
                <w:div w:id="1662074259">
                  <w:marLeft w:val="0"/>
                  <w:marRight w:val="0"/>
                  <w:marTop w:val="0"/>
                  <w:marBottom w:val="0"/>
                  <w:divBdr>
                    <w:top w:val="none" w:sz="0" w:space="0" w:color="auto"/>
                    <w:left w:val="none" w:sz="0" w:space="0" w:color="auto"/>
                    <w:bottom w:val="none" w:sz="0" w:space="0" w:color="auto"/>
                    <w:right w:val="none" w:sz="0" w:space="0" w:color="auto"/>
                  </w:divBdr>
                </w:div>
                <w:div w:id="1350375252">
                  <w:marLeft w:val="0"/>
                  <w:marRight w:val="0"/>
                  <w:marTop w:val="0"/>
                  <w:marBottom w:val="0"/>
                  <w:divBdr>
                    <w:top w:val="none" w:sz="0" w:space="0" w:color="auto"/>
                    <w:left w:val="none" w:sz="0" w:space="0" w:color="auto"/>
                    <w:bottom w:val="none" w:sz="0" w:space="0" w:color="auto"/>
                    <w:right w:val="none" w:sz="0" w:space="0" w:color="auto"/>
                  </w:divBdr>
                </w:div>
                <w:div w:id="1863591526">
                  <w:marLeft w:val="0"/>
                  <w:marRight w:val="0"/>
                  <w:marTop w:val="0"/>
                  <w:marBottom w:val="0"/>
                  <w:divBdr>
                    <w:top w:val="none" w:sz="0" w:space="0" w:color="auto"/>
                    <w:left w:val="none" w:sz="0" w:space="0" w:color="auto"/>
                    <w:bottom w:val="none" w:sz="0" w:space="0" w:color="auto"/>
                    <w:right w:val="none" w:sz="0" w:space="0" w:color="auto"/>
                  </w:divBdr>
                </w:div>
                <w:div w:id="813764236">
                  <w:marLeft w:val="0"/>
                  <w:marRight w:val="0"/>
                  <w:marTop w:val="0"/>
                  <w:marBottom w:val="0"/>
                  <w:divBdr>
                    <w:top w:val="none" w:sz="0" w:space="0" w:color="auto"/>
                    <w:left w:val="none" w:sz="0" w:space="0" w:color="auto"/>
                    <w:bottom w:val="none" w:sz="0" w:space="0" w:color="auto"/>
                    <w:right w:val="none" w:sz="0" w:space="0" w:color="auto"/>
                  </w:divBdr>
                </w:div>
                <w:div w:id="204414528">
                  <w:marLeft w:val="0"/>
                  <w:marRight w:val="0"/>
                  <w:marTop w:val="0"/>
                  <w:marBottom w:val="0"/>
                  <w:divBdr>
                    <w:top w:val="none" w:sz="0" w:space="0" w:color="auto"/>
                    <w:left w:val="none" w:sz="0" w:space="0" w:color="auto"/>
                    <w:bottom w:val="none" w:sz="0" w:space="0" w:color="auto"/>
                    <w:right w:val="none" w:sz="0" w:space="0" w:color="auto"/>
                  </w:divBdr>
                </w:div>
                <w:div w:id="170531293">
                  <w:marLeft w:val="0"/>
                  <w:marRight w:val="0"/>
                  <w:marTop w:val="0"/>
                  <w:marBottom w:val="0"/>
                  <w:divBdr>
                    <w:top w:val="none" w:sz="0" w:space="0" w:color="auto"/>
                    <w:left w:val="none" w:sz="0" w:space="0" w:color="auto"/>
                    <w:bottom w:val="none" w:sz="0" w:space="0" w:color="auto"/>
                    <w:right w:val="none" w:sz="0" w:space="0" w:color="auto"/>
                  </w:divBdr>
                </w:div>
                <w:div w:id="1121261745">
                  <w:marLeft w:val="0"/>
                  <w:marRight w:val="0"/>
                  <w:marTop w:val="0"/>
                  <w:marBottom w:val="0"/>
                  <w:divBdr>
                    <w:top w:val="none" w:sz="0" w:space="0" w:color="auto"/>
                    <w:left w:val="none" w:sz="0" w:space="0" w:color="auto"/>
                    <w:bottom w:val="none" w:sz="0" w:space="0" w:color="auto"/>
                    <w:right w:val="none" w:sz="0" w:space="0" w:color="auto"/>
                  </w:divBdr>
                </w:div>
                <w:div w:id="1387997559">
                  <w:marLeft w:val="0"/>
                  <w:marRight w:val="0"/>
                  <w:marTop w:val="0"/>
                  <w:marBottom w:val="0"/>
                  <w:divBdr>
                    <w:top w:val="none" w:sz="0" w:space="0" w:color="auto"/>
                    <w:left w:val="none" w:sz="0" w:space="0" w:color="auto"/>
                    <w:bottom w:val="none" w:sz="0" w:space="0" w:color="auto"/>
                    <w:right w:val="none" w:sz="0" w:space="0" w:color="auto"/>
                  </w:divBdr>
                </w:div>
                <w:div w:id="1021396661">
                  <w:marLeft w:val="0"/>
                  <w:marRight w:val="0"/>
                  <w:marTop w:val="0"/>
                  <w:marBottom w:val="0"/>
                  <w:divBdr>
                    <w:top w:val="none" w:sz="0" w:space="0" w:color="auto"/>
                    <w:left w:val="none" w:sz="0" w:space="0" w:color="auto"/>
                    <w:bottom w:val="none" w:sz="0" w:space="0" w:color="auto"/>
                    <w:right w:val="none" w:sz="0" w:space="0" w:color="auto"/>
                  </w:divBdr>
                </w:div>
                <w:div w:id="594283565">
                  <w:marLeft w:val="0"/>
                  <w:marRight w:val="0"/>
                  <w:marTop w:val="0"/>
                  <w:marBottom w:val="0"/>
                  <w:divBdr>
                    <w:top w:val="none" w:sz="0" w:space="0" w:color="auto"/>
                    <w:left w:val="none" w:sz="0" w:space="0" w:color="auto"/>
                    <w:bottom w:val="none" w:sz="0" w:space="0" w:color="auto"/>
                    <w:right w:val="none" w:sz="0" w:space="0" w:color="auto"/>
                  </w:divBdr>
                </w:div>
                <w:div w:id="924455421">
                  <w:marLeft w:val="0"/>
                  <w:marRight w:val="0"/>
                  <w:marTop w:val="0"/>
                  <w:marBottom w:val="0"/>
                  <w:divBdr>
                    <w:top w:val="none" w:sz="0" w:space="0" w:color="auto"/>
                    <w:left w:val="none" w:sz="0" w:space="0" w:color="auto"/>
                    <w:bottom w:val="none" w:sz="0" w:space="0" w:color="auto"/>
                    <w:right w:val="none" w:sz="0" w:space="0" w:color="auto"/>
                  </w:divBdr>
                </w:div>
                <w:div w:id="398671278">
                  <w:marLeft w:val="0"/>
                  <w:marRight w:val="0"/>
                  <w:marTop w:val="0"/>
                  <w:marBottom w:val="0"/>
                  <w:divBdr>
                    <w:top w:val="none" w:sz="0" w:space="0" w:color="auto"/>
                    <w:left w:val="none" w:sz="0" w:space="0" w:color="auto"/>
                    <w:bottom w:val="none" w:sz="0" w:space="0" w:color="auto"/>
                    <w:right w:val="none" w:sz="0" w:space="0" w:color="auto"/>
                  </w:divBdr>
                </w:div>
                <w:div w:id="1591428001">
                  <w:marLeft w:val="0"/>
                  <w:marRight w:val="0"/>
                  <w:marTop w:val="0"/>
                  <w:marBottom w:val="0"/>
                  <w:divBdr>
                    <w:top w:val="none" w:sz="0" w:space="0" w:color="auto"/>
                    <w:left w:val="none" w:sz="0" w:space="0" w:color="auto"/>
                    <w:bottom w:val="none" w:sz="0" w:space="0" w:color="auto"/>
                    <w:right w:val="none" w:sz="0" w:space="0" w:color="auto"/>
                  </w:divBdr>
                </w:div>
                <w:div w:id="196820445">
                  <w:marLeft w:val="0"/>
                  <w:marRight w:val="0"/>
                  <w:marTop w:val="0"/>
                  <w:marBottom w:val="0"/>
                  <w:divBdr>
                    <w:top w:val="none" w:sz="0" w:space="0" w:color="auto"/>
                    <w:left w:val="none" w:sz="0" w:space="0" w:color="auto"/>
                    <w:bottom w:val="none" w:sz="0" w:space="0" w:color="auto"/>
                    <w:right w:val="none" w:sz="0" w:space="0" w:color="auto"/>
                  </w:divBdr>
                </w:div>
                <w:div w:id="1764569077">
                  <w:marLeft w:val="0"/>
                  <w:marRight w:val="0"/>
                  <w:marTop w:val="0"/>
                  <w:marBottom w:val="0"/>
                  <w:divBdr>
                    <w:top w:val="none" w:sz="0" w:space="0" w:color="auto"/>
                    <w:left w:val="none" w:sz="0" w:space="0" w:color="auto"/>
                    <w:bottom w:val="none" w:sz="0" w:space="0" w:color="auto"/>
                    <w:right w:val="none" w:sz="0" w:space="0" w:color="auto"/>
                  </w:divBdr>
                </w:div>
                <w:div w:id="1319186433">
                  <w:marLeft w:val="0"/>
                  <w:marRight w:val="0"/>
                  <w:marTop w:val="0"/>
                  <w:marBottom w:val="0"/>
                  <w:divBdr>
                    <w:top w:val="none" w:sz="0" w:space="0" w:color="auto"/>
                    <w:left w:val="none" w:sz="0" w:space="0" w:color="auto"/>
                    <w:bottom w:val="none" w:sz="0" w:space="0" w:color="auto"/>
                    <w:right w:val="none" w:sz="0" w:space="0" w:color="auto"/>
                  </w:divBdr>
                </w:div>
                <w:div w:id="945695551">
                  <w:marLeft w:val="0"/>
                  <w:marRight w:val="0"/>
                  <w:marTop w:val="0"/>
                  <w:marBottom w:val="0"/>
                  <w:divBdr>
                    <w:top w:val="none" w:sz="0" w:space="0" w:color="auto"/>
                    <w:left w:val="none" w:sz="0" w:space="0" w:color="auto"/>
                    <w:bottom w:val="none" w:sz="0" w:space="0" w:color="auto"/>
                    <w:right w:val="none" w:sz="0" w:space="0" w:color="auto"/>
                  </w:divBdr>
                </w:div>
                <w:div w:id="436800422">
                  <w:marLeft w:val="0"/>
                  <w:marRight w:val="0"/>
                  <w:marTop w:val="0"/>
                  <w:marBottom w:val="0"/>
                  <w:divBdr>
                    <w:top w:val="none" w:sz="0" w:space="0" w:color="auto"/>
                    <w:left w:val="none" w:sz="0" w:space="0" w:color="auto"/>
                    <w:bottom w:val="none" w:sz="0" w:space="0" w:color="auto"/>
                    <w:right w:val="none" w:sz="0" w:space="0" w:color="auto"/>
                  </w:divBdr>
                </w:div>
                <w:div w:id="1933779929">
                  <w:marLeft w:val="0"/>
                  <w:marRight w:val="0"/>
                  <w:marTop w:val="0"/>
                  <w:marBottom w:val="0"/>
                  <w:divBdr>
                    <w:top w:val="none" w:sz="0" w:space="0" w:color="auto"/>
                    <w:left w:val="none" w:sz="0" w:space="0" w:color="auto"/>
                    <w:bottom w:val="none" w:sz="0" w:space="0" w:color="auto"/>
                    <w:right w:val="none" w:sz="0" w:space="0" w:color="auto"/>
                  </w:divBdr>
                </w:div>
                <w:div w:id="1313021617">
                  <w:marLeft w:val="0"/>
                  <w:marRight w:val="0"/>
                  <w:marTop w:val="0"/>
                  <w:marBottom w:val="0"/>
                  <w:divBdr>
                    <w:top w:val="none" w:sz="0" w:space="0" w:color="auto"/>
                    <w:left w:val="none" w:sz="0" w:space="0" w:color="auto"/>
                    <w:bottom w:val="none" w:sz="0" w:space="0" w:color="auto"/>
                    <w:right w:val="none" w:sz="0" w:space="0" w:color="auto"/>
                  </w:divBdr>
                </w:div>
                <w:div w:id="1817917629">
                  <w:marLeft w:val="0"/>
                  <w:marRight w:val="0"/>
                  <w:marTop w:val="0"/>
                  <w:marBottom w:val="0"/>
                  <w:divBdr>
                    <w:top w:val="none" w:sz="0" w:space="0" w:color="auto"/>
                    <w:left w:val="none" w:sz="0" w:space="0" w:color="auto"/>
                    <w:bottom w:val="none" w:sz="0" w:space="0" w:color="auto"/>
                    <w:right w:val="none" w:sz="0" w:space="0" w:color="auto"/>
                  </w:divBdr>
                </w:div>
                <w:div w:id="1104349132">
                  <w:marLeft w:val="0"/>
                  <w:marRight w:val="0"/>
                  <w:marTop w:val="0"/>
                  <w:marBottom w:val="0"/>
                  <w:divBdr>
                    <w:top w:val="none" w:sz="0" w:space="0" w:color="auto"/>
                    <w:left w:val="none" w:sz="0" w:space="0" w:color="auto"/>
                    <w:bottom w:val="none" w:sz="0" w:space="0" w:color="auto"/>
                    <w:right w:val="none" w:sz="0" w:space="0" w:color="auto"/>
                  </w:divBdr>
                </w:div>
                <w:div w:id="472064055">
                  <w:marLeft w:val="0"/>
                  <w:marRight w:val="0"/>
                  <w:marTop w:val="0"/>
                  <w:marBottom w:val="0"/>
                  <w:divBdr>
                    <w:top w:val="none" w:sz="0" w:space="0" w:color="auto"/>
                    <w:left w:val="none" w:sz="0" w:space="0" w:color="auto"/>
                    <w:bottom w:val="none" w:sz="0" w:space="0" w:color="auto"/>
                    <w:right w:val="none" w:sz="0" w:space="0" w:color="auto"/>
                  </w:divBdr>
                </w:div>
              </w:divsChild>
            </w:div>
            <w:div w:id="1134568445">
              <w:marLeft w:val="0"/>
              <w:marRight w:val="0"/>
              <w:marTop w:val="0"/>
              <w:marBottom w:val="0"/>
              <w:divBdr>
                <w:top w:val="none" w:sz="0" w:space="0" w:color="auto"/>
                <w:left w:val="none" w:sz="0" w:space="0" w:color="auto"/>
                <w:bottom w:val="none" w:sz="0" w:space="0" w:color="auto"/>
                <w:right w:val="none" w:sz="0" w:space="0" w:color="auto"/>
              </w:divBdr>
              <w:divsChild>
                <w:div w:id="1535195722">
                  <w:marLeft w:val="0"/>
                  <w:marRight w:val="0"/>
                  <w:marTop w:val="0"/>
                  <w:marBottom w:val="0"/>
                  <w:divBdr>
                    <w:top w:val="none" w:sz="0" w:space="0" w:color="auto"/>
                    <w:left w:val="none" w:sz="0" w:space="0" w:color="auto"/>
                    <w:bottom w:val="none" w:sz="0" w:space="0" w:color="auto"/>
                    <w:right w:val="none" w:sz="0" w:space="0" w:color="auto"/>
                  </w:divBdr>
                </w:div>
                <w:div w:id="1136340087">
                  <w:marLeft w:val="0"/>
                  <w:marRight w:val="0"/>
                  <w:marTop w:val="0"/>
                  <w:marBottom w:val="0"/>
                  <w:divBdr>
                    <w:top w:val="none" w:sz="0" w:space="0" w:color="auto"/>
                    <w:left w:val="none" w:sz="0" w:space="0" w:color="auto"/>
                    <w:bottom w:val="none" w:sz="0" w:space="0" w:color="auto"/>
                    <w:right w:val="none" w:sz="0" w:space="0" w:color="auto"/>
                  </w:divBdr>
                </w:div>
                <w:div w:id="1818840104">
                  <w:marLeft w:val="0"/>
                  <w:marRight w:val="0"/>
                  <w:marTop w:val="0"/>
                  <w:marBottom w:val="0"/>
                  <w:divBdr>
                    <w:top w:val="none" w:sz="0" w:space="0" w:color="auto"/>
                    <w:left w:val="none" w:sz="0" w:space="0" w:color="auto"/>
                    <w:bottom w:val="none" w:sz="0" w:space="0" w:color="auto"/>
                    <w:right w:val="none" w:sz="0" w:space="0" w:color="auto"/>
                  </w:divBdr>
                </w:div>
                <w:div w:id="797453825">
                  <w:marLeft w:val="0"/>
                  <w:marRight w:val="0"/>
                  <w:marTop w:val="0"/>
                  <w:marBottom w:val="0"/>
                  <w:divBdr>
                    <w:top w:val="none" w:sz="0" w:space="0" w:color="auto"/>
                    <w:left w:val="none" w:sz="0" w:space="0" w:color="auto"/>
                    <w:bottom w:val="none" w:sz="0" w:space="0" w:color="auto"/>
                    <w:right w:val="none" w:sz="0" w:space="0" w:color="auto"/>
                  </w:divBdr>
                </w:div>
                <w:div w:id="52394726">
                  <w:marLeft w:val="0"/>
                  <w:marRight w:val="0"/>
                  <w:marTop w:val="0"/>
                  <w:marBottom w:val="0"/>
                  <w:divBdr>
                    <w:top w:val="none" w:sz="0" w:space="0" w:color="auto"/>
                    <w:left w:val="none" w:sz="0" w:space="0" w:color="auto"/>
                    <w:bottom w:val="none" w:sz="0" w:space="0" w:color="auto"/>
                    <w:right w:val="none" w:sz="0" w:space="0" w:color="auto"/>
                  </w:divBdr>
                </w:div>
                <w:div w:id="1979846191">
                  <w:marLeft w:val="0"/>
                  <w:marRight w:val="0"/>
                  <w:marTop w:val="0"/>
                  <w:marBottom w:val="0"/>
                  <w:divBdr>
                    <w:top w:val="none" w:sz="0" w:space="0" w:color="auto"/>
                    <w:left w:val="none" w:sz="0" w:space="0" w:color="auto"/>
                    <w:bottom w:val="none" w:sz="0" w:space="0" w:color="auto"/>
                    <w:right w:val="none" w:sz="0" w:space="0" w:color="auto"/>
                  </w:divBdr>
                </w:div>
                <w:div w:id="452746316">
                  <w:marLeft w:val="0"/>
                  <w:marRight w:val="0"/>
                  <w:marTop w:val="0"/>
                  <w:marBottom w:val="0"/>
                  <w:divBdr>
                    <w:top w:val="none" w:sz="0" w:space="0" w:color="auto"/>
                    <w:left w:val="none" w:sz="0" w:space="0" w:color="auto"/>
                    <w:bottom w:val="none" w:sz="0" w:space="0" w:color="auto"/>
                    <w:right w:val="none" w:sz="0" w:space="0" w:color="auto"/>
                  </w:divBdr>
                </w:div>
                <w:div w:id="1905752970">
                  <w:marLeft w:val="0"/>
                  <w:marRight w:val="0"/>
                  <w:marTop w:val="0"/>
                  <w:marBottom w:val="0"/>
                  <w:divBdr>
                    <w:top w:val="none" w:sz="0" w:space="0" w:color="auto"/>
                    <w:left w:val="none" w:sz="0" w:space="0" w:color="auto"/>
                    <w:bottom w:val="none" w:sz="0" w:space="0" w:color="auto"/>
                    <w:right w:val="none" w:sz="0" w:space="0" w:color="auto"/>
                  </w:divBdr>
                </w:div>
                <w:div w:id="460345719">
                  <w:marLeft w:val="0"/>
                  <w:marRight w:val="0"/>
                  <w:marTop w:val="0"/>
                  <w:marBottom w:val="0"/>
                  <w:divBdr>
                    <w:top w:val="none" w:sz="0" w:space="0" w:color="auto"/>
                    <w:left w:val="none" w:sz="0" w:space="0" w:color="auto"/>
                    <w:bottom w:val="none" w:sz="0" w:space="0" w:color="auto"/>
                    <w:right w:val="none" w:sz="0" w:space="0" w:color="auto"/>
                  </w:divBdr>
                </w:div>
                <w:div w:id="1644117387">
                  <w:marLeft w:val="0"/>
                  <w:marRight w:val="0"/>
                  <w:marTop w:val="0"/>
                  <w:marBottom w:val="0"/>
                  <w:divBdr>
                    <w:top w:val="none" w:sz="0" w:space="0" w:color="auto"/>
                    <w:left w:val="none" w:sz="0" w:space="0" w:color="auto"/>
                    <w:bottom w:val="none" w:sz="0" w:space="0" w:color="auto"/>
                    <w:right w:val="none" w:sz="0" w:space="0" w:color="auto"/>
                  </w:divBdr>
                </w:div>
                <w:div w:id="639267461">
                  <w:marLeft w:val="0"/>
                  <w:marRight w:val="0"/>
                  <w:marTop w:val="0"/>
                  <w:marBottom w:val="0"/>
                  <w:divBdr>
                    <w:top w:val="none" w:sz="0" w:space="0" w:color="auto"/>
                    <w:left w:val="none" w:sz="0" w:space="0" w:color="auto"/>
                    <w:bottom w:val="none" w:sz="0" w:space="0" w:color="auto"/>
                    <w:right w:val="none" w:sz="0" w:space="0" w:color="auto"/>
                  </w:divBdr>
                </w:div>
                <w:div w:id="214970273">
                  <w:marLeft w:val="0"/>
                  <w:marRight w:val="0"/>
                  <w:marTop w:val="0"/>
                  <w:marBottom w:val="0"/>
                  <w:divBdr>
                    <w:top w:val="none" w:sz="0" w:space="0" w:color="auto"/>
                    <w:left w:val="none" w:sz="0" w:space="0" w:color="auto"/>
                    <w:bottom w:val="none" w:sz="0" w:space="0" w:color="auto"/>
                    <w:right w:val="none" w:sz="0" w:space="0" w:color="auto"/>
                  </w:divBdr>
                </w:div>
                <w:div w:id="1008365571">
                  <w:marLeft w:val="0"/>
                  <w:marRight w:val="0"/>
                  <w:marTop w:val="0"/>
                  <w:marBottom w:val="0"/>
                  <w:divBdr>
                    <w:top w:val="none" w:sz="0" w:space="0" w:color="auto"/>
                    <w:left w:val="none" w:sz="0" w:space="0" w:color="auto"/>
                    <w:bottom w:val="none" w:sz="0" w:space="0" w:color="auto"/>
                    <w:right w:val="none" w:sz="0" w:space="0" w:color="auto"/>
                  </w:divBdr>
                </w:div>
                <w:div w:id="1581678195">
                  <w:marLeft w:val="0"/>
                  <w:marRight w:val="0"/>
                  <w:marTop w:val="0"/>
                  <w:marBottom w:val="0"/>
                  <w:divBdr>
                    <w:top w:val="none" w:sz="0" w:space="0" w:color="auto"/>
                    <w:left w:val="none" w:sz="0" w:space="0" w:color="auto"/>
                    <w:bottom w:val="none" w:sz="0" w:space="0" w:color="auto"/>
                    <w:right w:val="none" w:sz="0" w:space="0" w:color="auto"/>
                  </w:divBdr>
                </w:div>
                <w:div w:id="851990925">
                  <w:marLeft w:val="0"/>
                  <w:marRight w:val="0"/>
                  <w:marTop w:val="0"/>
                  <w:marBottom w:val="0"/>
                  <w:divBdr>
                    <w:top w:val="none" w:sz="0" w:space="0" w:color="auto"/>
                    <w:left w:val="none" w:sz="0" w:space="0" w:color="auto"/>
                    <w:bottom w:val="none" w:sz="0" w:space="0" w:color="auto"/>
                    <w:right w:val="none" w:sz="0" w:space="0" w:color="auto"/>
                  </w:divBdr>
                </w:div>
                <w:div w:id="220363755">
                  <w:marLeft w:val="0"/>
                  <w:marRight w:val="0"/>
                  <w:marTop w:val="0"/>
                  <w:marBottom w:val="0"/>
                  <w:divBdr>
                    <w:top w:val="none" w:sz="0" w:space="0" w:color="auto"/>
                    <w:left w:val="none" w:sz="0" w:space="0" w:color="auto"/>
                    <w:bottom w:val="none" w:sz="0" w:space="0" w:color="auto"/>
                    <w:right w:val="none" w:sz="0" w:space="0" w:color="auto"/>
                  </w:divBdr>
                </w:div>
                <w:div w:id="406617658">
                  <w:marLeft w:val="0"/>
                  <w:marRight w:val="0"/>
                  <w:marTop w:val="0"/>
                  <w:marBottom w:val="0"/>
                  <w:divBdr>
                    <w:top w:val="none" w:sz="0" w:space="0" w:color="auto"/>
                    <w:left w:val="none" w:sz="0" w:space="0" w:color="auto"/>
                    <w:bottom w:val="none" w:sz="0" w:space="0" w:color="auto"/>
                    <w:right w:val="none" w:sz="0" w:space="0" w:color="auto"/>
                  </w:divBdr>
                </w:div>
                <w:div w:id="711730311">
                  <w:marLeft w:val="0"/>
                  <w:marRight w:val="0"/>
                  <w:marTop w:val="0"/>
                  <w:marBottom w:val="0"/>
                  <w:divBdr>
                    <w:top w:val="none" w:sz="0" w:space="0" w:color="auto"/>
                    <w:left w:val="none" w:sz="0" w:space="0" w:color="auto"/>
                    <w:bottom w:val="none" w:sz="0" w:space="0" w:color="auto"/>
                    <w:right w:val="none" w:sz="0" w:space="0" w:color="auto"/>
                  </w:divBdr>
                </w:div>
                <w:div w:id="1606765545">
                  <w:marLeft w:val="0"/>
                  <w:marRight w:val="0"/>
                  <w:marTop w:val="0"/>
                  <w:marBottom w:val="0"/>
                  <w:divBdr>
                    <w:top w:val="none" w:sz="0" w:space="0" w:color="auto"/>
                    <w:left w:val="none" w:sz="0" w:space="0" w:color="auto"/>
                    <w:bottom w:val="none" w:sz="0" w:space="0" w:color="auto"/>
                    <w:right w:val="none" w:sz="0" w:space="0" w:color="auto"/>
                  </w:divBdr>
                </w:div>
                <w:div w:id="979187495">
                  <w:marLeft w:val="0"/>
                  <w:marRight w:val="0"/>
                  <w:marTop w:val="0"/>
                  <w:marBottom w:val="0"/>
                  <w:divBdr>
                    <w:top w:val="none" w:sz="0" w:space="0" w:color="auto"/>
                    <w:left w:val="none" w:sz="0" w:space="0" w:color="auto"/>
                    <w:bottom w:val="none" w:sz="0" w:space="0" w:color="auto"/>
                    <w:right w:val="none" w:sz="0" w:space="0" w:color="auto"/>
                  </w:divBdr>
                </w:div>
                <w:div w:id="1566915102">
                  <w:marLeft w:val="0"/>
                  <w:marRight w:val="0"/>
                  <w:marTop w:val="0"/>
                  <w:marBottom w:val="0"/>
                  <w:divBdr>
                    <w:top w:val="none" w:sz="0" w:space="0" w:color="auto"/>
                    <w:left w:val="none" w:sz="0" w:space="0" w:color="auto"/>
                    <w:bottom w:val="none" w:sz="0" w:space="0" w:color="auto"/>
                    <w:right w:val="none" w:sz="0" w:space="0" w:color="auto"/>
                  </w:divBdr>
                </w:div>
                <w:div w:id="601106397">
                  <w:marLeft w:val="0"/>
                  <w:marRight w:val="0"/>
                  <w:marTop w:val="0"/>
                  <w:marBottom w:val="0"/>
                  <w:divBdr>
                    <w:top w:val="none" w:sz="0" w:space="0" w:color="auto"/>
                    <w:left w:val="none" w:sz="0" w:space="0" w:color="auto"/>
                    <w:bottom w:val="none" w:sz="0" w:space="0" w:color="auto"/>
                    <w:right w:val="none" w:sz="0" w:space="0" w:color="auto"/>
                  </w:divBdr>
                </w:div>
                <w:div w:id="1410733020">
                  <w:marLeft w:val="0"/>
                  <w:marRight w:val="0"/>
                  <w:marTop w:val="0"/>
                  <w:marBottom w:val="0"/>
                  <w:divBdr>
                    <w:top w:val="none" w:sz="0" w:space="0" w:color="auto"/>
                    <w:left w:val="none" w:sz="0" w:space="0" w:color="auto"/>
                    <w:bottom w:val="none" w:sz="0" w:space="0" w:color="auto"/>
                    <w:right w:val="none" w:sz="0" w:space="0" w:color="auto"/>
                  </w:divBdr>
                </w:div>
                <w:div w:id="2073313120">
                  <w:marLeft w:val="0"/>
                  <w:marRight w:val="0"/>
                  <w:marTop w:val="0"/>
                  <w:marBottom w:val="0"/>
                  <w:divBdr>
                    <w:top w:val="none" w:sz="0" w:space="0" w:color="auto"/>
                    <w:left w:val="none" w:sz="0" w:space="0" w:color="auto"/>
                    <w:bottom w:val="none" w:sz="0" w:space="0" w:color="auto"/>
                    <w:right w:val="none" w:sz="0" w:space="0" w:color="auto"/>
                  </w:divBdr>
                </w:div>
                <w:div w:id="1551650341">
                  <w:marLeft w:val="0"/>
                  <w:marRight w:val="0"/>
                  <w:marTop w:val="0"/>
                  <w:marBottom w:val="0"/>
                  <w:divBdr>
                    <w:top w:val="none" w:sz="0" w:space="0" w:color="auto"/>
                    <w:left w:val="none" w:sz="0" w:space="0" w:color="auto"/>
                    <w:bottom w:val="none" w:sz="0" w:space="0" w:color="auto"/>
                    <w:right w:val="none" w:sz="0" w:space="0" w:color="auto"/>
                  </w:divBdr>
                </w:div>
                <w:div w:id="145709289">
                  <w:marLeft w:val="0"/>
                  <w:marRight w:val="0"/>
                  <w:marTop w:val="0"/>
                  <w:marBottom w:val="0"/>
                  <w:divBdr>
                    <w:top w:val="none" w:sz="0" w:space="0" w:color="auto"/>
                    <w:left w:val="none" w:sz="0" w:space="0" w:color="auto"/>
                    <w:bottom w:val="none" w:sz="0" w:space="0" w:color="auto"/>
                    <w:right w:val="none" w:sz="0" w:space="0" w:color="auto"/>
                  </w:divBdr>
                </w:div>
                <w:div w:id="1953659327">
                  <w:marLeft w:val="0"/>
                  <w:marRight w:val="0"/>
                  <w:marTop w:val="0"/>
                  <w:marBottom w:val="0"/>
                  <w:divBdr>
                    <w:top w:val="none" w:sz="0" w:space="0" w:color="auto"/>
                    <w:left w:val="none" w:sz="0" w:space="0" w:color="auto"/>
                    <w:bottom w:val="none" w:sz="0" w:space="0" w:color="auto"/>
                    <w:right w:val="none" w:sz="0" w:space="0" w:color="auto"/>
                  </w:divBdr>
                </w:div>
                <w:div w:id="855314301">
                  <w:marLeft w:val="0"/>
                  <w:marRight w:val="0"/>
                  <w:marTop w:val="0"/>
                  <w:marBottom w:val="0"/>
                  <w:divBdr>
                    <w:top w:val="none" w:sz="0" w:space="0" w:color="auto"/>
                    <w:left w:val="none" w:sz="0" w:space="0" w:color="auto"/>
                    <w:bottom w:val="none" w:sz="0" w:space="0" w:color="auto"/>
                    <w:right w:val="none" w:sz="0" w:space="0" w:color="auto"/>
                  </w:divBdr>
                </w:div>
                <w:div w:id="974675621">
                  <w:marLeft w:val="0"/>
                  <w:marRight w:val="0"/>
                  <w:marTop w:val="0"/>
                  <w:marBottom w:val="0"/>
                  <w:divBdr>
                    <w:top w:val="none" w:sz="0" w:space="0" w:color="auto"/>
                    <w:left w:val="none" w:sz="0" w:space="0" w:color="auto"/>
                    <w:bottom w:val="none" w:sz="0" w:space="0" w:color="auto"/>
                    <w:right w:val="none" w:sz="0" w:space="0" w:color="auto"/>
                  </w:divBdr>
                </w:div>
                <w:div w:id="34551624">
                  <w:marLeft w:val="0"/>
                  <w:marRight w:val="0"/>
                  <w:marTop w:val="0"/>
                  <w:marBottom w:val="0"/>
                  <w:divBdr>
                    <w:top w:val="none" w:sz="0" w:space="0" w:color="auto"/>
                    <w:left w:val="none" w:sz="0" w:space="0" w:color="auto"/>
                    <w:bottom w:val="none" w:sz="0" w:space="0" w:color="auto"/>
                    <w:right w:val="none" w:sz="0" w:space="0" w:color="auto"/>
                  </w:divBdr>
                </w:div>
                <w:div w:id="1676767267">
                  <w:marLeft w:val="0"/>
                  <w:marRight w:val="0"/>
                  <w:marTop w:val="0"/>
                  <w:marBottom w:val="0"/>
                  <w:divBdr>
                    <w:top w:val="none" w:sz="0" w:space="0" w:color="auto"/>
                    <w:left w:val="none" w:sz="0" w:space="0" w:color="auto"/>
                    <w:bottom w:val="none" w:sz="0" w:space="0" w:color="auto"/>
                    <w:right w:val="none" w:sz="0" w:space="0" w:color="auto"/>
                  </w:divBdr>
                </w:div>
                <w:div w:id="725450088">
                  <w:marLeft w:val="0"/>
                  <w:marRight w:val="0"/>
                  <w:marTop w:val="0"/>
                  <w:marBottom w:val="0"/>
                  <w:divBdr>
                    <w:top w:val="none" w:sz="0" w:space="0" w:color="auto"/>
                    <w:left w:val="none" w:sz="0" w:space="0" w:color="auto"/>
                    <w:bottom w:val="none" w:sz="0" w:space="0" w:color="auto"/>
                    <w:right w:val="none" w:sz="0" w:space="0" w:color="auto"/>
                  </w:divBdr>
                </w:div>
                <w:div w:id="533619966">
                  <w:marLeft w:val="0"/>
                  <w:marRight w:val="0"/>
                  <w:marTop w:val="0"/>
                  <w:marBottom w:val="0"/>
                  <w:divBdr>
                    <w:top w:val="none" w:sz="0" w:space="0" w:color="auto"/>
                    <w:left w:val="none" w:sz="0" w:space="0" w:color="auto"/>
                    <w:bottom w:val="none" w:sz="0" w:space="0" w:color="auto"/>
                    <w:right w:val="none" w:sz="0" w:space="0" w:color="auto"/>
                  </w:divBdr>
                </w:div>
                <w:div w:id="2063551122">
                  <w:marLeft w:val="0"/>
                  <w:marRight w:val="0"/>
                  <w:marTop w:val="0"/>
                  <w:marBottom w:val="0"/>
                  <w:divBdr>
                    <w:top w:val="none" w:sz="0" w:space="0" w:color="auto"/>
                    <w:left w:val="none" w:sz="0" w:space="0" w:color="auto"/>
                    <w:bottom w:val="none" w:sz="0" w:space="0" w:color="auto"/>
                    <w:right w:val="none" w:sz="0" w:space="0" w:color="auto"/>
                  </w:divBdr>
                </w:div>
                <w:div w:id="1508593031">
                  <w:marLeft w:val="0"/>
                  <w:marRight w:val="0"/>
                  <w:marTop w:val="0"/>
                  <w:marBottom w:val="0"/>
                  <w:divBdr>
                    <w:top w:val="none" w:sz="0" w:space="0" w:color="auto"/>
                    <w:left w:val="none" w:sz="0" w:space="0" w:color="auto"/>
                    <w:bottom w:val="none" w:sz="0" w:space="0" w:color="auto"/>
                    <w:right w:val="none" w:sz="0" w:space="0" w:color="auto"/>
                  </w:divBdr>
                </w:div>
                <w:div w:id="1656033063">
                  <w:marLeft w:val="0"/>
                  <w:marRight w:val="0"/>
                  <w:marTop w:val="0"/>
                  <w:marBottom w:val="0"/>
                  <w:divBdr>
                    <w:top w:val="none" w:sz="0" w:space="0" w:color="auto"/>
                    <w:left w:val="none" w:sz="0" w:space="0" w:color="auto"/>
                    <w:bottom w:val="none" w:sz="0" w:space="0" w:color="auto"/>
                    <w:right w:val="none" w:sz="0" w:space="0" w:color="auto"/>
                  </w:divBdr>
                </w:div>
                <w:div w:id="1563833172">
                  <w:marLeft w:val="0"/>
                  <w:marRight w:val="0"/>
                  <w:marTop w:val="0"/>
                  <w:marBottom w:val="0"/>
                  <w:divBdr>
                    <w:top w:val="none" w:sz="0" w:space="0" w:color="auto"/>
                    <w:left w:val="none" w:sz="0" w:space="0" w:color="auto"/>
                    <w:bottom w:val="none" w:sz="0" w:space="0" w:color="auto"/>
                    <w:right w:val="none" w:sz="0" w:space="0" w:color="auto"/>
                  </w:divBdr>
                </w:div>
                <w:div w:id="951478794">
                  <w:marLeft w:val="0"/>
                  <w:marRight w:val="0"/>
                  <w:marTop w:val="0"/>
                  <w:marBottom w:val="0"/>
                  <w:divBdr>
                    <w:top w:val="none" w:sz="0" w:space="0" w:color="auto"/>
                    <w:left w:val="none" w:sz="0" w:space="0" w:color="auto"/>
                    <w:bottom w:val="none" w:sz="0" w:space="0" w:color="auto"/>
                    <w:right w:val="none" w:sz="0" w:space="0" w:color="auto"/>
                  </w:divBdr>
                </w:div>
                <w:div w:id="514882718">
                  <w:marLeft w:val="0"/>
                  <w:marRight w:val="0"/>
                  <w:marTop w:val="0"/>
                  <w:marBottom w:val="0"/>
                  <w:divBdr>
                    <w:top w:val="none" w:sz="0" w:space="0" w:color="auto"/>
                    <w:left w:val="none" w:sz="0" w:space="0" w:color="auto"/>
                    <w:bottom w:val="none" w:sz="0" w:space="0" w:color="auto"/>
                    <w:right w:val="none" w:sz="0" w:space="0" w:color="auto"/>
                  </w:divBdr>
                </w:div>
                <w:div w:id="1535343070">
                  <w:marLeft w:val="0"/>
                  <w:marRight w:val="0"/>
                  <w:marTop w:val="0"/>
                  <w:marBottom w:val="0"/>
                  <w:divBdr>
                    <w:top w:val="none" w:sz="0" w:space="0" w:color="auto"/>
                    <w:left w:val="none" w:sz="0" w:space="0" w:color="auto"/>
                    <w:bottom w:val="none" w:sz="0" w:space="0" w:color="auto"/>
                    <w:right w:val="none" w:sz="0" w:space="0" w:color="auto"/>
                  </w:divBdr>
                </w:div>
                <w:div w:id="2021925928">
                  <w:marLeft w:val="0"/>
                  <w:marRight w:val="0"/>
                  <w:marTop w:val="0"/>
                  <w:marBottom w:val="0"/>
                  <w:divBdr>
                    <w:top w:val="none" w:sz="0" w:space="0" w:color="auto"/>
                    <w:left w:val="none" w:sz="0" w:space="0" w:color="auto"/>
                    <w:bottom w:val="none" w:sz="0" w:space="0" w:color="auto"/>
                    <w:right w:val="none" w:sz="0" w:space="0" w:color="auto"/>
                  </w:divBdr>
                </w:div>
                <w:div w:id="916552184">
                  <w:marLeft w:val="0"/>
                  <w:marRight w:val="0"/>
                  <w:marTop w:val="0"/>
                  <w:marBottom w:val="0"/>
                  <w:divBdr>
                    <w:top w:val="none" w:sz="0" w:space="0" w:color="auto"/>
                    <w:left w:val="none" w:sz="0" w:space="0" w:color="auto"/>
                    <w:bottom w:val="none" w:sz="0" w:space="0" w:color="auto"/>
                    <w:right w:val="none" w:sz="0" w:space="0" w:color="auto"/>
                  </w:divBdr>
                </w:div>
                <w:div w:id="1135488843">
                  <w:marLeft w:val="0"/>
                  <w:marRight w:val="0"/>
                  <w:marTop w:val="0"/>
                  <w:marBottom w:val="0"/>
                  <w:divBdr>
                    <w:top w:val="none" w:sz="0" w:space="0" w:color="auto"/>
                    <w:left w:val="none" w:sz="0" w:space="0" w:color="auto"/>
                    <w:bottom w:val="none" w:sz="0" w:space="0" w:color="auto"/>
                    <w:right w:val="none" w:sz="0" w:space="0" w:color="auto"/>
                  </w:divBdr>
                </w:div>
                <w:div w:id="1682733004">
                  <w:marLeft w:val="0"/>
                  <w:marRight w:val="0"/>
                  <w:marTop w:val="0"/>
                  <w:marBottom w:val="0"/>
                  <w:divBdr>
                    <w:top w:val="none" w:sz="0" w:space="0" w:color="auto"/>
                    <w:left w:val="none" w:sz="0" w:space="0" w:color="auto"/>
                    <w:bottom w:val="none" w:sz="0" w:space="0" w:color="auto"/>
                    <w:right w:val="none" w:sz="0" w:space="0" w:color="auto"/>
                  </w:divBdr>
                </w:div>
                <w:div w:id="1940946355">
                  <w:marLeft w:val="0"/>
                  <w:marRight w:val="0"/>
                  <w:marTop w:val="0"/>
                  <w:marBottom w:val="0"/>
                  <w:divBdr>
                    <w:top w:val="none" w:sz="0" w:space="0" w:color="auto"/>
                    <w:left w:val="none" w:sz="0" w:space="0" w:color="auto"/>
                    <w:bottom w:val="none" w:sz="0" w:space="0" w:color="auto"/>
                    <w:right w:val="none" w:sz="0" w:space="0" w:color="auto"/>
                  </w:divBdr>
                </w:div>
                <w:div w:id="1872641968">
                  <w:marLeft w:val="0"/>
                  <w:marRight w:val="0"/>
                  <w:marTop w:val="0"/>
                  <w:marBottom w:val="0"/>
                  <w:divBdr>
                    <w:top w:val="none" w:sz="0" w:space="0" w:color="auto"/>
                    <w:left w:val="none" w:sz="0" w:space="0" w:color="auto"/>
                    <w:bottom w:val="none" w:sz="0" w:space="0" w:color="auto"/>
                    <w:right w:val="none" w:sz="0" w:space="0" w:color="auto"/>
                  </w:divBdr>
                </w:div>
                <w:div w:id="1435395959">
                  <w:marLeft w:val="0"/>
                  <w:marRight w:val="0"/>
                  <w:marTop w:val="0"/>
                  <w:marBottom w:val="0"/>
                  <w:divBdr>
                    <w:top w:val="none" w:sz="0" w:space="0" w:color="auto"/>
                    <w:left w:val="none" w:sz="0" w:space="0" w:color="auto"/>
                    <w:bottom w:val="none" w:sz="0" w:space="0" w:color="auto"/>
                    <w:right w:val="none" w:sz="0" w:space="0" w:color="auto"/>
                  </w:divBdr>
                </w:div>
                <w:div w:id="1483038101">
                  <w:marLeft w:val="0"/>
                  <w:marRight w:val="0"/>
                  <w:marTop w:val="0"/>
                  <w:marBottom w:val="0"/>
                  <w:divBdr>
                    <w:top w:val="none" w:sz="0" w:space="0" w:color="auto"/>
                    <w:left w:val="none" w:sz="0" w:space="0" w:color="auto"/>
                    <w:bottom w:val="none" w:sz="0" w:space="0" w:color="auto"/>
                    <w:right w:val="none" w:sz="0" w:space="0" w:color="auto"/>
                  </w:divBdr>
                </w:div>
                <w:div w:id="1316374668">
                  <w:marLeft w:val="0"/>
                  <w:marRight w:val="0"/>
                  <w:marTop w:val="0"/>
                  <w:marBottom w:val="0"/>
                  <w:divBdr>
                    <w:top w:val="none" w:sz="0" w:space="0" w:color="auto"/>
                    <w:left w:val="none" w:sz="0" w:space="0" w:color="auto"/>
                    <w:bottom w:val="none" w:sz="0" w:space="0" w:color="auto"/>
                    <w:right w:val="none" w:sz="0" w:space="0" w:color="auto"/>
                  </w:divBdr>
                </w:div>
                <w:div w:id="850529083">
                  <w:marLeft w:val="0"/>
                  <w:marRight w:val="0"/>
                  <w:marTop w:val="0"/>
                  <w:marBottom w:val="0"/>
                  <w:divBdr>
                    <w:top w:val="none" w:sz="0" w:space="0" w:color="auto"/>
                    <w:left w:val="none" w:sz="0" w:space="0" w:color="auto"/>
                    <w:bottom w:val="none" w:sz="0" w:space="0" w:color="auto"/>
                    <w:right w:val="none" w:sz="0" w:space="0" w:color="auto"/>
                  </w:divBdr>
                </w:div>
                <w:div w:id="1612668017">
                  <w:marLeft w:val="0"/>
                  <w:marRight w:val="0"/>
                  <w:marTop w:val="0"/>
                  <w:marBottom w:val="0"/>
                  <w:divBdr>
                    <w:top w:val="none" w:sz="0" w:space="0" w:color="auto"/>
                    <w:left w:val="none" w:sz="0" w:space="0" w:color="auto"/>
                    <w:bottom w:val="none" w:sz="0" w:space="0" w:color="auto"/>
                    <w:right w:val="none" w:sz="0" w:space="0" w:color="auto"/>
                  </w:divBdr>
                </w:div>
                <w:div w:id="127866063">
                  <w:marLeft w:val="0"/>
                  <w:marRight w:val="0"/>
                  <w:marTop w:val="0"/>
                  <w:marBottom w:val="0"/>
                  <w:divBdr>
                    <w:top w:val="none" w:sz="0" w:space="0" w:color="auto"/>
                    <w:left w:val="none" w:sz="0" w:space="0" w:color="auto"/>
                    <w:bottom w:val="none" w:sz="0" w:space="0" w:color="auto"/>
                    <w:right w:val="none" w:sz="0" w:space="0" w:color="auto"/>
                  </w:divBdr>
                </w:div>
                <w:div w:id="1398281305">
                  <w:marLeft w:val="0"/>
                  <w:marRight w:val="0"/>
                  <w:marTop w:val="0"/>
                  <w:marBottom w:val="0"/>
                  <w:divBdr>
                    <w:top w:val="none" w:sz="0" w:space="0" w:color="auto"/>
                    <w:left w:val="none" w:sz="0" w:space="0" w:color="auto"/>
                    <w:bottom w:val="none" w:sz="0" w:space="0" w:color="auto"/>
                    <w:right w:val="none" w:sz="0" w:space="0" w:color="auto"/>
                  </w:divBdr>
                </w:div>
                <w:div w:id="365448247">
                  <w:marLeft w:val="0"/>
                  <w:marRight w:val="0"/>
                  <w:marTop w:val="0"/>
                  <w:marBottom w:val="0"/>
                  <w:divBdr>
                    <w:top w:val="none" w:sz="0" w:space="0" w:color="auto"/>
                    <w:left w:val="none" w:sz="0" w:space="0" w:color="auto"/>
                    <w:bottom w:val="none" w:sz="0" w:space="0" w:color="auto"/>
                    <w:right w:val="none" w:sz="0" w:space="0" w:color="auto"/>
                  </w:divBdr>
                </w:div>
                <w:div w:id="1710689830">
                  <w:marLeft w:val="0"/>
                  <w:marRight w:val="0"/>
                  <w:marTop w:val="0"/>
                  <w:marBottom w:val="0"/>
                  <w:divBdr>
                    <w:top w:val="none" w:sz="0" w:space="0" w:color="auto"/>
                    <w:left w:val="none" w:sz="0" w:space="0" w:color="auto"/>
                    <w:bottom w:val="none" w:sz="0" w:space="0" w:color="auto"/>
                    <w:right w:val="none" w:sz="0" w:space="0" w:color="auto"/>
                  </w:divBdr>
                </w:div>
                <w:div w:id="1317957304">
                  <w:marLeft w:val="0"/>
                  <w:marRight w:val="0"/>
                  <w:marTop w:val="0"/>
                  <w:marBottom w:val="0"/>
                  <w:divBdr>
                    <w:top w:val="none" w:sz="0" w:space="0" w:color="auto"/>
                    <w:left w:val="none" w:sz="0" w:space="0" w:color="auto"/>
                    <w:bottom w:val="none" w:sz="0" w:space="0" w:color="auto"/>
                    <w:right w:val="none" w:sz="0" w:space="0" w:color="auto"/>
                  </w:divBdr>
                </w:div>
                <w:div w:id="877165776">
                  <w:marLeft w:val="0"/>
                  <w:marRight w:val="0"/>
                  <w:marTop w:val="0"/>
                  <w:marBottom w:val="0"/>
                  <w:divBdr>
                    <w:top w:val="none" w:sz="0" w:space="0" w:color="auto"/>
                    <w:left w:val="none" w:sz="0" w:space="0" w:color="auto"/>
                    <w:bottom w:val="none" w:sz="0" w:space="0" w:color="auto"/>
                    <w:right w:val="none" w:sz="0" w:space="0" w:color="auto"/>
                  </w:divBdr>
                </w:div>
                <w:div w:id="1862820494">
                  <w:marLeft w:val="0"/>
                  <w:marRight w:val="0"/>
                  <w:marTop w:val="0"/>
                  <w:marBottom w:val="0"/>
                  <w:divBdr>
                    <w:top w:val="none" w:sz="0" w:space="0" w:color="auto"/>
                    <w:left w:val="none" w:sz="0" w:space="0" w:color="auto"/>
                    <w:bottom w:val="none" w:sz="0" w:space="0" w:color="auto"/>
                    <w:right w:val="none" w:sz="0" w:space="0" w:color="auto"/>
                  </w:divBdr>
                </w:div>
                <w:div w:id="53745399">
                  <w:marLeft w:val="0"/>
                  <w:marRight w:val="0"/>
                  <w:marTop w:val="0"/>
                  <w:marBottom w:val="0"/>
                  <w:divBdr>
                    <w:top w:val="none" w:sz="0" w:space="0" w:color="auto"/>
                    <w:left w:val="none" w:sz="0" w:space="0" w:color="auto"/>
                    <w:bottom w:val="none" w:sz="0" w:space="0" w:color="auto"/>
                    <w:right w:val="none" w:sz="0" w:space="0" w:color="auto"/>
                  </w:divBdr>
                </w:div>
                <w:div w:id="189345482">
                  <w:marLeft w:val="0"/>
                  <w:marRight w:val="0"/>
                  <w:marTop w:val="0"/>
                  <w:marBottom w:val="0"/>
                  <w:divBdr>
                    <w:top w:val="none" w:sz="0" w:space="0" w:color="auto"/>
                    <w:left w:val="none" w:sz="0" w:space="0" w:color="auto"/>
                    <w:bottom w:val="none" w:sz="0" w:space="0" w:color="auto"/>
                    <w:right w:val="none" w:sz="0" w:space="0" w:color="auto"/>
                  </w:divBdr>
                </w:div>
                <w:div w:id="412551791">
                  <w:marLeft w:val="0"/>
                  <w:marRight w:val="0"/>
                  <w:marTop w:val="0"/>
                  <w:marBottom w:val="0"/>
                  <w:divBdr>
                    <w:top w:val="none" w:sz="0" w:space="0" w:color="auto"/>
                    <w:left w:val="none" w:sz="0" w:space="0" w:color="auto"/>
                    <w:bottom w:val="none" w:sz="0" w:space="0" w:color="auto"/>
                    <w:right w:val="none" w:sz="0" w:space="0" w:color="auto"/>
                  </w:divBdr>
                </w:div>
                <w:div w:id="1583949582">
                  <w:marLeft w:val="0"/>
                  <w:marRight w:val="0"/>
                  <w:marTop w:val="0"/>
                  <w:marBottom w:val="0"/>
                  <w:divBdr>
                    <w:top w:val="none" w:sz="0" w:space="0" w:color="auto"/>
                    <w:left w:val="none" w:sz="0" w:space="0" w:color="auto"/>
                    <w:bottom w:val="none" w:sz="0" w:space="0" w:color="auto"/>
                    <w:right w:val="none" w:sz="0" w:space="0" w:color="auto"/>
                  </w:divBdr>
                </w:div>
                <w:div w:id="1548102122">
                  <w:marLeft w:val="0"/>
                  <w:marRight w:val="0"/>
                  <w:marTop w:val="0"/>
                  <w:marBottom w:val="0"/>
                  <w:divBdr>
                    <w:top w:val="none" w:sz="0" w:space="0" w:color="auto"/>
                    <w:left w:val="none" w:sz="0" w:space="0" w:color="auto"/>
                    <w:bottom w:val="none" w:sz="0" w:space="0" w:color="auto"/>
                    <w:right w:val="none" w:sz="0" w:space="0" w:color="auto"/>
                  </w:divBdr>
                </w:div>
                <w:div w:id="98453954">
                  <w:marLeft w:val="0"/>
                  <w:marRight w:val="0"/>
                  <w:marTop w:val="0"/>
                  <w:marBottom w:val="0"/>
                  <w:divBdr>
                    <w:top w:val="none" w:sz="0" w:space="0" w:color="auto"/>
                    <w:left w:val="none" w:sz="0" w:space="0" w:color="auto"/>
                    <w:bottom w:val="none" w:sz="0" w:space="0" w:color="auto"/>
                    <w:right w:val="none" w:sz="0" w:space="0" w:color="auto"/>
                  </w:divBdr>
                </w:div>
                <w:div w:id="742801405">
                  <w:marLeft w:val="0"/>
                  <w:marRight w:val="0"/>
                  <w:marTop w:val="0"/>
                  <w:marBottom w:val="0"/>
                  <w:divBdr>
                    <w:top w:val="none" w:sz="0" w:space="0" w:color="auto"/>
                    <w:left w:val="none" w:sz="0" w:space="0" w:color="auto"/>
                    <w:bottom w:val="none" w:sz="0" w:space="0" w:color="auto"/>
                    <w:right w:val="none" w:sz="0" w:space="0" w:color="auto"/>
                  </w:divBdr>
                </w:div>
                <w:div w:id="1807776641">
                  <w:marLeft w:val="0"/>
                  <w:marRight w:val="0"/>
                  <w:marTop w:val="0"/>
                  <w:marBottom w:val="0"/>
                  <w:divBdr>
                    <w:top w:val="none" w:sz="0" w:space="0" w:color="auto"/>
                    <w:left w:val="none" w:sz="0" w:space="0" w:color="auto"/>
                    <w:bottom w:val="none" w:sz="0" w:space="0" w:color="auto"/>
                    <w:right w:val="none" w:sz="0" w:space="0" w:color="auto"/>
                  </w:divBdr>
                </w:div>
                <w:div w:id="895966777">
                  <w:marLeft w:val="0"/>
                  <w:marRight w:val="0"/>
                  <w:marTop w:val="0"/>
                  <w:marBottom w:val="0"/>
                  <w:divBdr>
                    <w:top w:val="none" w:sz="0" w:space="0" w:color="auto"/>
                    <w:left w:val="none" w:sz="0" w:space="0" w:color="auto"/>
                    <w:bottom w:val="none" w:sz="0" w:space="0" w:color="auto"/>
                    <w:right w:val="none" w:sz="0" w:space="0" w:color="auto"/>
                  </w:divBdr>
                </w:div>
                <w:div w:id="1730684470">
                  <w:marLeft w:val="0"/>
                  <w:marRight w:val="0"/>
                  <w:marTop w:val="0"/>
                  <w:marBottom w:val="0"/>
                  <w:divBdr>
                    <w:top w:val="none" w:sz="0" w:space="0" w:color="auto"/>
                    <w:left w:val="none" w:sz="0" w:space="0" w:color="auto"/>
                    <w:bottom w:val="none" w:sz="0" w:space="0" w:color="auto"/>
                    <w:right w:val="none" w:sz="0" w:space="0" w:color="auto"/>
                  </w:divBdr>
                </w:div>
                <w:div w:id="1897231079">
                  <w:marLeft w:val="0"/>
                  <w:marRight w:val="0"/>
                  <w:marTop w:val="0"/>
                  <w:marBottom w:val="0"/>
                  <w:divBdr>
                    <w:top w:val="none" w:sz="0" w:space="0" w:color="auto"/>
                    <w:left w:val="none" w:sz="0" w:space="0" w:color="auto"/>
                    <w:bottom w:val="none" w:sz="0" w:space="0" w:color="auto"/>
                    <w:right w:val="none" w:sz="0" w:space="0" w:color="auto"/>
                  </w:divBdr>
                </w:div>
                <w:div w:id="608857598">
                  <w:marLeft w:val="0"/>
                  <w:marRight w:val="0"/>
                  <w:marTop w:val="0"/>
                  <w:marBottom w:val="0"/>
                  <w:divBdr>
                    <w:top w:val="none" w:sz="0" w:space="0" w:color="auto"/>
                    <w:left w:val="none" w:sz="0" w:space="0" w:color="auto"/>
                    <w:bottom w:val="none" w:sz="0" w:space="0" w:color="auto"/>
                    <w:right w:val="none" w:sz="0" w:space="0" w:color="auto"/>
                  </w:divBdr>
                </w:div>
                <w:div w:id="1419404494">
                  <w:marLeft w:val="0"/>
                  <w:marRight w:val="0"/>
                  <w:marTop w:val="0"/>
                  <w:marBottom w:val="0"/>
                  <w:divBdr>
                    <w:top w:val="none" w:sz="0" w:space="0" w:color="auto"/>
                    <w:left w:val="none" w:sz="0" w:space="0" w:color="auto"/>
                    <w:bottom w:val="none" w:sz="0" w:space="0" w:color="auto"/>
                    <w:right w:val="none" w:sz="0" w:space="0" w:color="auto"/>
                  </w:divBdr>
                </w:div>
                <w:div w:id="1483692713">
                  <w:marLeft w:val="0"/>
                  <w:marRight w:val="0"/>
                  <w:marTop w:val="0"/>
                  <w:marBottom w:val="0"/>
                  <w:divBdr>
                    <w:top w:val="none" w:sz="0" w:space="0" w:color="auto"/>
                    <w:left w:val="none" w:sz="0" w:space="0" w:color="auto"/>
                    <w:bottom w:val="none" w:sz="0" w:space="0" w:color="auto"/>
                    <w:right w:val="none" w:sz="0" w:space="0" w:color="auto"/>
                  </w:divBdr>
                </w:div>
                <w:div w:id="784351427">
                  <w:marLeft w:val="0"/>
                  <w:marRight w:val="0"/>
                  <w:marTop w:val="0"/>
                  <w:marBottom w:val="0"/>
                  <w:divBdr>
                    <w:top w:val="none" w:sz="0" w:space="0" w:color="auto"/>
                    <w:left w:val="none" w:sz="0" w:space="0" w:color="auto"/>
                    <w:bottom w:val="none" w:sz="0" w:space="0" w:color="auto"/>
                    <w:right w:val="none" w:sz="0" w:space="0" w:color="auto"/>
                  </w:divBdr>
                </w:div>
                <w:div w:id="658771392">
                  <w:marLeft w:val="0"/>
                  <w:marRight w:val="0"/>
                  <w:marTop w:val="0"/>
                  <w:marBottom w:val="0"/>
                  <w:divBdr>
                    <w:top w:val="none" w:sz="0" w:space="0" w:color="auto"/>
                    <w:left w:val="none" w:sz="0" w:space="0" w:color="auto"/>
                    <w:bottom w:val="none" w:sz="0" w:space="0" w:color="auto"/>
                    <w:right w:val="none" w:sz="0" w:space="0" w:color="auto"/>
                  </w:divBdr>
                </w:div>
                <w:div w:id="282613307">
                  <w:marLeft w:val="0"/>
                  <w:marRight w:val="0"/>
                  <w:marTop w:val="0"/>
                  <w:marBottom w:val="0"/>
                  <w:divBdr>
                    <w:top w:val="none" w:sz="0" w:space="0" w:color="auto"/>
                    <w:left w:val="none" w:sz="0" w:space="0" w:color="auto"/>
                    <w:bottom w:val="none" w:sz="0" w:space="0" w:color="auto"/>
                    <w:right w:val="none" w:sz="0" w:space="0" w:color="auto"/>
                  </w:divBdr>
                </w:div>
                <w:div w:id="1214465300">
                  <w:marLeft w:val="0"/>
                  <w:marRight w:val="0"/>
                  <w:marTop w:val="0"/>
                  <w:marBottom w:val="0"/>
                  <w:divBdr>
                    <w:top w:val="none" w:sz="0" w:space="0" w:color="auto"/>
                    <w:left w:val="none" w:sz="0" w:space="0" w:color="auto"/>
                    <w:bottom w:val="none" w:sz="0" w:space="0" w:color="auto"/>
                    <w:right w:val="none" w:sz="0" w:space="0" w:color="auto"/>
                  </w:divBdr>
                </w:div>
                <w:div w:id="656029690">
                  <w:marLeft w:val="0"/>
                  <w:marRight w:val="0"/>
                  <w:marTop w:val="0"/>
                  <w:marBottom w:val="0"/>
                  <w:divBdr>
                    <w:top w:val="none" w:sz="0" w:space="0" w:color="auto"/>
                    <w:left w:val="none" w:sz="0" w:space="0" w:color="auto"/>
                    <w:bottom w:val="none" w:sz="0" w:space="0" w:color="auto"/>
                    <w:right w:val="none" w:sz="0" w:space="0" w:color="auto"/>
                  </w:divBdr>
                </w:div>
                <w:div w:id="71322259">
                  <w:marLeft w:val="0"/>
                  <w:marRight w:val="0"/>
                  <w:marTop w:val="0"/>
                  <w:marBottom w:val="0"/>
                  <w:divBdr>
                    <w:top w:val="none" w:sz="0" w:space="0" w:color="auto"/>
                    <w:left w:val="none" w:sz="0" w:space="0" w:color="auto"/>
                    <w:bottom w:val="none" w:sz="0" w:space="0" w:color="auto"/>
                    <w:right w:val="none" w:sz="0" w:space="0" w:color="auto"/>
                  </w:divBdr>
                </w:div>
                <w:div w:id="317656478">
                  <w:marLeft w:val="0"/>
                  <w:marRight w:val="0"/>
                  <w:marTop w:val="0"/>
                  <w:marBottom w:val="0"/>
                  <w:divBdr>
                    <w:top w:val="none" w:sz="0" w:space="0" w:color="auto"/>
                    <w:left w:val="none" w:sz="0" w:space="0" w:color="auto"/>
                    <w:bottom w:val="none" w:sz="0" w:space="0" w:color="auto"/>
                    <w:right w:val="none" w:sz="0" w:space="0" w:color="auto"/>
                  </w:divBdr>
                </w:div>
                <w:div w:id="1628006853">
                  <w:marLeft w:val="0"/>
                  <w:marRight w:val="0"/>
                  <w:marTop w:val="0"/>
                  <w:marBottom w:val="0"/>
                  <w:divBdr>
                    <w:top w:val="none" w:sz="0" w:space="0" w:color="auto"/>
                    <w:left w:val="none" w:sz="0" w:space="0" w:color="auto"/>
                    <w:bottom w:val="none" w:sz="0" w:space="0" w:color="auto"/>
                    <w:right w:val="none" w:sz="0" w:space="0" w:color="auto"/>
                  </w:divBdr>
                </w:div>
                <w:div w:id="1172644684">
                  <w:marLeft w:val="0"/>
                  <w:marRight w:val="0"/>
                  <w:marTop w:val="0"/>
                  <w:marBottom w:val="0"/>
                  <w:divBdr>
                    <w:top w:val="none" w:sz="0" w:space="0" w:color="auto"/>
                    <w:left w:val="none" w:sz="0" w:space="0" w:color="auto"/>
                    <w:bottom w:val="none" w:sz="0" w:space="0" w:color="auto"/>
                    <w:right w:val="none" w:sz="0" w:space="0" w:color="auto"/>
                  </w:divBdr>
                </w:div>
                <w:div w:id="726535719">
                  <w:marLeft w:val="0"/>
                  <w:marRight w:val="0"/>
                  <w:marTop w:val="0"/>
                  <w:marBottom w:val="0"/>
                  <w:divBdr>
                    <w:top w:val="none" w:sz="0" w:space="0" w:color="auto"/>
                    <w:left w:val="none" w:sz="0" w:space="0" w:color="auto"/>
                    <w:bottom w:val="none" w:sz="0" w:space="0" w:color="auto"/>
                    <w:right w:val="none" w:sz="0" w:space="0" w:color="auto"/>
                  </w:divBdr>
                </w:div>
                <w:div w:id="2136286442">
                  <w:marLeft w:val="0"/>
                  <w:marRight w:val="0"/>
                  <w:marTop w:val="0"/>
                  <w:marBottom w:val="0"/>
                  <w:divBdr>
                    <w:top w:val="none" w:sz="0" w:space="0" w:color="auto"/>
                    <w:left w:val="none" w:sz="0" w:space="0" w:color="auto"/>
                    <w:bottom w:val="none" w:sz="0" w:space="0" w:color="auto"/>
                    <w:right w:val="none" w:sz="0" w:space="0" w:color="auto"/>
                  </w:divBdr>
                </w:div>
              </w:divsChild>
            </w:div>
            <w:div w:id="66073290">
              <w:marLeft w:val="0"/>
              <w:marRight w:val="0"/>
              <w:marTop w:val="0"/>
              <w:marBottom w:val="0"/>
              <w:divBdr>
                <w:top w:val="none" w:sz="0" w:space="0" w:color="auto"/>
                <w:left w:val="none" w:sz="0" w:space="0" w:color="auto"/>
                <w:bottom w:val="none" w:sz="0" w:space="0" w:color="auto"/>
                <w:right w:val="none" w:sz="0" w:space="0" w:color="auto"/>
              </w:divBdr>
              <w:divsChild>
                <w:div w:id="1261715709">
                  <w:marLeft w:val="0"/>
                  <w:marRight w:val="0"/>
                  <w:marTop w:val="0"/>
                  <w:marBottom w:val="0"/>
                  <w:divBdr>
                    <w:top w:val="none" w:sz="0" w:space="0" w:color="auto"/>
                    <w:left w:val="none" w:sz="0" w:space="0" w:color="auto"/>
                    <w:bottom w:val="none" w:sz="0" w:space="0" w:color="auto"/>
                    <w:right w:val="none" w:sz="0" w:space="0" w:color="auto"/>
                  </w:divBdr>
                </w:div>
                <w:div w:id="1192887513">
                  <w:marLeft w:val="0"/>
                  <w:marRight w:val="0"/>
                  <w:marTop w:val="0"/>
                  <w:marBottom w:val="0"/>
                  <w:divBdr>
                    <w:top w:val="none" w:sz="0" w:space="0" w:color="auto"/>
                    <w:left w:val="none" w:sz="0" w:space="0" w:color="auto"/>
                    <w:bottom w:val="none" w:sz="0" w:space="0" w:color="auto"/>
                    <w:right w:val="none" w:sz="0" w:space="0" w:color="auto"/>
                  </w:divBdr>
                </w:div>
                <w:div w:id="293104455">
                  <w:marLeft w:val="0"/>
                  <w:marRight w:val="0"/>
                  <w:marTop w:val="0"/>
                  <w:marBottom w:val="0"/>
                  <w:divBdr>
                    <w:top w:val="none" w:sz="0" w:space="0" w:color="auto"/>
                    <w:left w:val="none" w:sz="0" w:space="0" w:color="auto"/>
                    <w:bottom w:val="none" w:sz="0" w:space="0" w:color="auto"/>
                    <w:right w:val="none" w:sz="0" w:space="0" w:color="auto"/>
                  </w:divBdr>
                </w:div>
                <w:div w:id="497384605">
                  <w:marLeft w:val="0"/>
                  <w:marRight w:val="0"/>
                  <w:marTop w:val="0"/>
                  <w:marBottom w:val="0"/>
                  <w:divBdr>
                    <w:top w:val="none" w:sz="0" w:space="0" w:color="auto"/>
                    <w:left w:val="none" w:sz="0" w:space="0" w:color="auto"/>
                    <w:bottom w:val="none" w:sz="0" w:space="0" w:color="auto"/>
                    <w:right w:val="none" w:sz="0" w:space="0" w:color="auto"/>
                  </w:divBdr>
                </w:div>
                <w:div w:id="1102148655">
                  <w:marLeft w:val="0"/>
                  <w:marRight w:val="0"/>
                  <w:marTop w:val="0"/>
                  <w:marBottom w:val="0"/>
                  <w:divBdr>
                    <w:top w:val="none" w:sz="0" w:space="0" w:color="auto"/>
                    <w:left w:val="none" w:sz="0" w:space="0" w:color="auto"/>
                    <w:bottom w:val="none" w:sz="0" w:space="0" w:color="auto"/>
                    <w:right w:val="none" w:sz="0" w:space="0" w:color="auto"/>
                  </w:divBdr>
                </w:div>
                <w:div w:id="1755400331">
                  <w:marLeft w:val="0"/>
                  <w:marRight w:val="0"/>
                  <w:marTop w:val="0"/>
                  <w:marBottom w:val="0"/>
                  <w:divBdr>
                    <w:top w:val="none" w:sz="0" w:space="0" w:color="auto"/>
                    <w:left w:val="none" w:sz="0" w:space="0" w:color="auto"/>
                    <w:bottom w:val="none" w:sz="0" w:space="0" w:color="auto"/>
                    <w:right w:val="none" w:sz="0" w:space="0" w:color="auto"/>
                  </w:divBdr>
                </w:div>
                <w:div w:id="611589544">
                  <w:marLeft w:val="0"/>
                  <w:marRight w:val="0"/>
                  <w:marTop w:val="0"/>
                  <w:marBottom w:val="0"/>
                  <w:divBdr>
                    <w:top w:val="none" w:sz="0" w:space="0" w:color="auto"/>
                    <w:left w:val="none" w:sz="0" w:space="0" w:color="auto"/>
                    <w:bottom w:val="none" w:sz="0" w:space="0" w:color="auto"/>
                    <w:right w:val="none" w:sz="0" w:space="0" w:color="auto"/>
                  </w:divBdr>
                </w:div>
                <w:div w:id="1352948402">
                  <w:marLeft w:val="0"/>
                  <w:marRight w:val="0"/>
                  <w:marTop w:val="0"/>
                  <w:marBottom w:val="0"/>
                  <w:divBdr>
                    <w:top w:val="none" w:sz="0" w:space="0" w:color="auto"/>
                    <w:left w:val="none" w:sz="0" w:space="0" w:color="auto"/>
                    <w:bottom w:val="none" w:sz="0" w:space="0" w:color="auto"/>
                    <w:right w:val="none" w:sz="0" w:space="0" w:color="auto"/>
                  </w:divBdr>
                </w:div>
                <w:div w:id="1889219883">
                  <w:marLeft w:val="0"/>
                  <w:marRight w:val="0"/>
                  <w:marTop w:val="0"/>
                  <w:marBottom w:val="0"/>
                  <w:divBdr>
                    <w:top w:val="none" w:sz="0" w:space="0" w:color="auto"/>
                    <w:left w:val="none" w:sz="0" w:space="0" w:color="auto"/>
                    <w:bottom w:val="none" w:sz="0" w:space="0" w:color="auto"/>
                    <w:right w:val="none" w:sz="0" w:space="0" w:color="auto"/>
                  </w:divBdr>
                </w:div>
                <w:div w:id="1050808691">
                  <w:marLeft w:val="0"/>
                  <w:marRight w:val="0"/>
                  <w:marTop w:val="0"/>
                  <w:marBottom w:val="0"/>
                  <w:divBdr>
                    <w:top w:val="none" w:sz="0" w:space="0" w:color="auto"/>
                    <w:left w:val="none" w:sz="0" w:space="0" w:color="auto"/>
                    <w:bottom w:val="none" w:sz="0" w:space="0" w:color="auto"/>
                    <w:right w:val="none" w:sz="0" w:space="0" w:color="auto"/>
                  </w:divBdr>
                </w:div>
                <w:div w:id="1938556053">
                  <w:marLeft w:val="0"/>
                  <w:marRight w:val="0"/>
                  <w:marTop w:val="0"/>
                  <w:marBottom w:val="0"/>
                  <w:divBdr>
                    <w:top w:val="none" w:sz="0" w:space="0" w:color="auto"/>
                    <w:left w:val="none" w:sz="0" w:space="0" w:color="auto"/>
                    <w:bottom w:val="none" w:sz="0" w:space="0" w:color="auto"/>
                    <w:right w:val="none" w:sz="0" w:space="0" w:color="auto"/>
                  </w:divBdr>
                </w:div>
                <w:div w:id="1198348676">
                  <w:marLeft w:val="0"/>
                  <w:marRight w:val="0"/>
                  <w:marTop w:val="0"/>
                  <w:marBottom w:val="0"/>
                  <w:divBdr>
                    <w:top w:val="none" w:sz="0" w:space="0" w:color="auto"/>
                    <w:left w:val="none" w:sz="0" w:space="0" w:color="auto"/>
                    <w:bottom w:val="none" w:sz="0" w:space="0" w:color="auto"/>
                    <w:right w:val="none" w:sz="0" w:space="0" w:color="auto"/>
                  </w:divBdr>
                </w:div>
                <w:div w:id="1239293245">
                  <w:marLeft w:val="0"/>
                  <w:marRight w:val="0"/>
                  <w:marTop w:val="0"/>
                  <w:marBottom w:val="0"/>
                  <w:divBdr>
                    <w:top w:val="none" w:sz="0" w:space="0" w:color="auto"/>
                    <w:left w:val="none" w:sz="0" w:space="0" w:color="auto"/>
                    <w:bottom w:val="none" w:sz="0" w:space="0" w:color="auto"/>
                    <w:right w:val="none" w:sz="0" w:space="0" w:color="auto"/>
                  </w:divBdr>
                </w:div>
                <w:div w:id="1110127830">
                  <w:marLeft w:val="0"/>
                  <w:marRight w:val="0"/>
                  <w:marTop w:val="0"/>
                  <w:marBottom w:val="0"/>
                  <w:divBdr>
                    <w:top w:val="none" w:sz="0" w:space="0" w:color="auto"/>
                    <w:left w:val="none" w:sz="0" w:space="0" w:color="auto"/>
                    <w:bottom w:val="none" w:sz="0" w:space="0" w:color="auto"/>
                    <w:right w:val="none" w:sz="0" w:space="0" w:color="auto"/>
                  </w:divBdr>
                </w:div>
                <w:div w:id="378672028">
                  <w:marLeft w:val="0"/>
                  <w:marRight w:val="0"/>
                  <w:marTop w:val="0"/>
                  <w:marBottom w:val="0"/>
                  <w:divBdr>
                    <w:top w:val="none" w:sz="0" w:space="0" w:color="auto"/>
                    <w:left w:val="none" w:sz="0" w:space="0" w:color="auto"/>
                    <w:bottom w:val="none" w:sz="0" w:space="0" w:color="auto"/>
                    <w:right w:val="none" w:sz="0" w:space="0" w:color="auto"/>
                  </w:divBdr>
                </w:div>
                <w:div w:id="1635409504">
                  <w:marLeft w:val="0"/>
                  <w:marRight w:val="0"/>
                  <w:marTop w:val="0"/>
                  <w:marBottom w:val="0"/>
                  <w:divBdr>
                    <w:top w:val="none" w:sz="0" w:space="0" w:color="auto"/>
                    <w:left w:val="none" w:sz="0" w:space="0" w:color="auto"/>
                    <w:bottom w:val="none" w:sz="0" w:space="0" w:color="auto"/>
                    <w:right w:val="none" w:sz="0" w:space="0" w:color="auto"/>
                  </w:divBdr>
                </w:div>
                <w:div w:id="870263713">
                  <w:marLeft w:val="0"/>
                  <w:marRight w:val="0"/>
                  <w:marTop w:val="0"/>
                  <w:marBottom w:val="0"/>
                  <w:divBdr>
                    <w:top w:val="none" w:sz="0" w:space="0" w:color="auto"/>
                    <w:left w:val="none" w:sz="0" w:space="0" w:color="auto"/>
                    <w:bottom w:val="none" w:sz="0" w:space="0" w:color="auto"/>
                    <w:right w:val="none" w:sz="0" w:space="0" w:color="auto"/>
                  </w:divBdr>
                </w:div>
                <w:div w:id="1180969730">
                  <w:marLeft w:val="0"/>
                  <w:marRight w:val="0"/>
                  <w:marTop w:val="0"/>
                  <w:marBottom w:val="0"/>
                  <w:divBdr>
                    <w:top w:val="none" w:sz="0" w:space="0" w:color="auto"/>
                    <w:left w:val="none" w:sz="0" w:space="0" w:color="auto"/>
                    <w:bottom w:val="none" w:sz="0" w:space="0" w:color="auto"/>
                    <w:right w:val="none" w:sz="0" w:space="0" w:color="auto"/>
                  </w:divBdr>
                </w:div>
                <w:div w:id="180441418">
                  <w:marLeft w:val="0"/>
                  <w:marRight w:val="0"/>
                  <w:marTop w:val="0"/>
                  <w:marBottom w:val="0"/>
                  <w:divBdr>
                    <w:top w:val="none" w:sz="0" w:space="0" w:color="auto"/>
                    <w:left w:val="none" w:sz="0" w:space="0" w:color="auto"/>
                    <w:bottom w:val="none" w:sz="0" w:space="0" w:color="auto"/>
                    <w:right w:val="none" w:sz="0" w:space="0" w:color="auto"/>
                  </w:divBdr>
                </w:div>
                <w:div w:id="515315385">
                  <w:marLeft w:val="0"/>
                  <w:marRight w:val="0"/>
                  <w:marTop w:val="0"/>
                  <w:marBottom w:val="0"/>
                  <w:divBdr>
                    <w:top w:val="none" w:sz="0" w:space="0" w:color="auto"/>
                    <w:left w:val="none" w:sz="0" w:space="0" w:color="auto"/>
                    <w:bottom w:val="none" w:sz="0" w:space="0" w:color="auto"/>
                    <w:right w:val="none" w:sz="0" w:space="0" w:color="auto"/>
                  </w:divBdr>
                </w:div>
                <w:div w:id="1003818356">
                  <w:marLeft w:val="0"/>
                  <w:marRight w:val="0"/>
                  <w:marTop w:val="0"/>
                  <w:marBottom w:val="0"/>
                  <w:divBdr>
                    <w:top w:val="none" w:sz="0" w:space="0" w:color="auto"/>
                    <w:left w:val="none" w:sz="0" w:space="0" w:color="auto"/>
                    <w:bottom w:val="none" w:sz="0" w:space="0" w:color="auto"/>
                    <w:right w:val="none" w:sz="0" w:space="0" w:color="auto"/>
                  </w:divBdr>
                </w:div>
                <w:div w:id="407963687">
                  <w:marLeft w:val="0"/>
                  <w:marRight w:val="0"/>
                  <w:marTop w:val="0"/>
                  <w:marBottom w:val="0"/>
                  <w:divBdr>
                    <w:top w:val="none" w:sz="0" w:space="0" w:color="auto"/>
                    <w:left w:val="none" w:sz="0" w:space="0" w:color="auto"/>
                    <w:bottom w:val="none" w:sz="0" w:space="0" w:color="auto"/>
                    <w:right w:val="none" w:sz="0" w:space="0" w:color="auto"/>
                  </w:divBdr>
                </w:div>
                <w:div w:id="1356496767">
                  <w:marLeft w:val="0"/>
                  <w:marRight w:val="0"/>
                  <w:marTop w:val="0"/>
                  <w:marBottom w:val="0"/>
                  <w:divBdr>
                    <w:top w:val="none" w:sz="0" w:space="0" w:color="auto"/>
                    <w:left w:val="none" w:sz="0" w:space="0" w:color="auto"/>
                    <w:bottom w:val="none" w:sz="0" w:space="0" w:color="auto"/>
                    <w:right w:val="none" w:sz="0" w:space="0" w:color="auto"/>
                  </w:divBdr>
                </w:div>
                <w:div w:id="1691375607">
                  <w:marLeft w:val="0"/>
                  <w:marRight w:val="0"/>
                  <w:marTop w:val="0"/>
                  <w:marBottom w:val="0"/>
                  <w:divBdr>
                    <w:top w:val="none" w:sz="0" w:space="0" w:color="auto"/>
                    <w:left w:val="none" w:sz="0" w:space="0" w:color="auto"/>
                    <w:bottom w:val="none" w:sz="0" w:space="0" w:color="auto"/>
                    <w:right w:val="none" w:sz="0" w:space="0" w:color="auto"/>
                  </w:divBdr>
                </w:div>
                <w:div w:id="1001347206">
                  <w:marLeft w:val="0"/>
                  <w:marRight w:val="0"/>
                  <w:marTop w:val="0"/>
                  <w:marBottom w:val="0"/>
                  <w:divBdr>
                    <w:top w:val="none" w:sz="0" w:space="0" w:color="auto"/>
                    <w:left w:val="none" w:sz="0" w:space="0" w:color="auto"/>
                    <w:bottom w:val="none" w:sz="0" w:space="0" w:color="auto"/>
                    <w:right w:val="none" w:sz="0" w:space="0" w:color="auto"/>
                  </w:divBdr>
                </w:div>
                <w:div w:id="819620630">
                  <w:marLeft w:val="0"/>
                  <w:marRight w:val="0"/>
                  <w:marTop w:val="0"/>
                  <w:marBottom w:val="0"/>
                  <w:divBdr>
                    <w:top w:val="none" w:sz="0" w:space="0" w:color="auto"/>
                    <w:left w:val="none" w:sz="0" w:space="0" w:color="auto"/>
                    <w:bottom w:val="none" w:sz="0" w:space="0" w:color="auto"/>
                    <w:right w:val="none" w:sz="0" w:space="0" w:color="auto"/>
                  </w:divBdr>
                </w:div>
                <w:div w:id="1118141967">
                  <w:marLeft w:val="0"/>
                  <w:marRight w:val="0"/>
                  <w:marTop w:val="0"/>
                  <w:marBottom w:val="0"/>
                  <w:divBdr>
                    <w:top w:val="none" w:sz="0" w:space="0" w:color="auto"/>
                    <w:left w:val="none" w:sz="0" w:space="0" w:color="auto"/>
                    <w:bottom w:val="none" w:sz="0" w:space="0" w:color="auto"/>
                    <w:right w:val="none" w:sz="0" w:space="0" w:color="auto"/>
                  </w:divBdr>
                </w:div>
                <w:div w:id="1019358288">
                  <w:marLeft w:val="0"/>
                  <w:marRight w:val="0"/>
                  <w:marTop w:val="0"/>
                  <w:marBottom w:val="0"/>
                  <w:divBdr>
                    <w:top w:val="none" w:sz="0" w:space="0" w:color="auto"/>
                    <w:left w:val="none" w:sz="0" w:space="0" w:color="auto"/>
                    <w:bottom w:val="none" w:sz="0" w:space="0" w:color="auto"/>
                    <w:right w:val="none" w:sz="0" w:space="0" w:color="auto"/>
                  </w:divBdr>
                </w:div>
                <w:div w:id="82265399">
                  <w:marLeft w:val="0"/>
                  <w:marRight w:val="0"/>
                  <w:marTop w:val="0"/>
                  <w:marBottom w:val="0"/>
                  <w:divBdr>
                    <w:top w:val="none" w:sz="0" w:space="0" w:color="auto"/>
                    <w:left w:val="none" w:sz="0" w:space="0" w:color="auto"/>
                    <w:bottom w:val="none" w:sz="0" w:space="0" w:color="auto"/>
                    <w:right w:val="none" w:sz="0" w:space="0" w:color="auto"/>
                  </w:divBdr>
                </w:div>
                <w:div w:id="1889998650">
                  <w:marLeft w:val="0"/>
                  <w:marRight w:val="0"/>
                  <w:marTop w:val="0"/>
                  <w:marBottom w:val="0"/>
                  <w:divBdr>
                    <w:top w:val="none" w:sz="0" w:space="0" w:color="auto"/>
                    <w:left w:val="none" w:sz="0" w:space="0" w:color="auto"/>
                    <w:bottom w:val="none" w:sz="0" w:space="0" w:color="auto"/>
                    <w:right w:val="none" w:sz="0" w:space="0" w:color="auto"/>
                  </w:divBdr>
                </w:div>
                <w:div w:id="204954104">
                  <w:marLeft w:val="0"/>
                  <w:marRight w:val="0"/>
                  <w:marTop w:val="0"/>
                  <w:marBottom w:val="0"/>
                  <w:divBdr>
                    <w:top w:val="none" w:sz="0" w:space="0" w:color="auto"/>
                    <w:left w:val="none" w:sz="0" w:space="0" w:color="auto"/>
                    <w:bottom w:val="none" w:sz="0" w:space="0" w:color="auto"/>
                    <w:right w:val="none" w:sz="0" w:space="0" w:color="auto"/>
                  </w:divBdr>
                </w:div>
                <w:div w:id="829061066">
                  <w:marLeft w:val="0"/>
                  <w:marRight w:val="0"/>
                  <w:marTop w:val="0"/>
                  <w:marBottom w:val="0"/>
                  <w:divBdr>
                    <w:top w:val="none" w:sz="0" w:space="0" w:color="auto"/>
                    <w:left w:val="none" w:sz="0" w:space="0" w:color="auto"/>
                    <w:bottom w:val="none" w:sz="0" w:space="0" w:color="auto"/>
                    <w:right w:val="none" w:sz="0" w:space="0" w:color="auto"/>
                  </w:divBdr>
                </w:div>
                <w:div w:id="829518303">
                  <w:marLeft w:val="0"/>
                  <w:marRight w:val="0"/>
                  <w:marTop w:val="0"/>
                  <w:marBottom w:val="0"/>
                  <w:divBdr>
                    <w:top w:val="none" w:sz="0" w:space="0" w:color="auto"/>
                    <w:left w:val="none" w:sz="0" w:space="0" w:color="auto"/>
                    <w:bottom w:val="none" w:sz="0" w:space="0" w:color="auto"/>
                    <w:right w:val="none" w:sz="0" w:space="0" w:color="auto"/>
                  </w:divBdr>
                </w:div>
                <w:div w:id="738795524">
                  <w:marLeft w:val="0"/>
                  <w:marRight w:val="0"/>
                  <w:marTop w:val="0"/>
                  <w:marBottom w:val="0"/>
                  <w:divBdr>
                    <w:top w:val="none" w:sz="0" w:space="0" w:color="auto"/>
                    <w:left w:val="none" w:sz="0" w:space="0" w:color="auto"/>
                    <w:bottom w:val="none" w:sz="0" w:space="0" w:color="auto"/>
                    <w:right w:val="none" w:sz="0" w:space="0" w:color="auto"/>
                  </w:divBdr>
                </w:div>
                <w:div w:id="1291936408">
                  <w:marLeft w:val="0"/>
                  <w:marRight w:val="0"/>
                  <w:marTop w:val="0"/>
                  <w:marBottom w:val="0"/>
                  <w:divBdr>
                    <w:top w:val="none" w:sz="0" w:space="0" w:color="auto"/>
                    <w:left w:val="none" w:sz="0" w:space="0" w:color="auto"/>
                    <w:bottom w:val="none" w:sz="0" w:space="0" w:color="auto"/>
                    <w:right w:val="none" w:sz="0" w:space="0" w:color="auto"/>
                  </w:divBdr>
                </w:div>
                <w:div w:id="1982614647">
                  <w:marLeft w:val="0"/>
                  <w:marRight w:val="0"/>
                  <w:marTop w:val="0"/>
                  <w:marBottom w:val="0"/>
                  <w:divBdr>
                    <w:top w:val="none" w:sz="0" w:space="0" w:color="auto"/>
                    <w:left w:val="none" w:sz="0" w:space="0" w:color="auto"/>
                    <w:bottom w:val="none" w:sz="0" w:space="0" w:color="auto"/>
                    <w:right w:val="none" w:sz="0" w:space="0" w:color="auto"/>
                  </w:divBdr>
                </w:div>
                <w:div w:id="265768014">
                  <w:marLeft w:val="0"/>
                  <w:marRight w:val="0"/>
                  <w:marTop w:val="0"/>
                  <w:marBottom w:val="0"/>
                  <w:divBdr>
                    <w:top w:val="none" w:sz="0" w:space="0" w:color="auto"/>
                    <w:left w:val="none" w:sz="0" w:space="0" w:color="auto"/>
                    <w:bottom w:val="none" w:sz="0" w:space="0" w:color="auto"/>
                    <w:right w:val="none" w:sz="0" w:space="0" w:color="auto"/>
                  </w:divBdr>
                </w:div>
                <w:div w:id="2026976365">
                  <w:marLeft w:val="0"/>
                  <w:marRight w:val="0"/>
                  <w:marTop w:val="0"/>
                  <w:marBottom w:val="0"/>
                  <w:divBdr>
                    <w:top w:val="none" w:sz="0" w:space="0" w:color="auto"/>
                    <w:left w:val="none" w:sz="0" w:space="0" w:color="auto"/>
                    <w:bottom w:val="none" w:sz="0" w:space="0" w:color="auto"/>
                    <w:right w:val="none" w:sz="0" w:space="0" w:color="auto"/>
                  </w:divBdr>
                </w:div>
                <w:div w:id="1636985013">
                  <w:marLeft w:val="0"/>
                  <w:marRight w:val="0"/>
                  <w:marTop w:val="0"/>
                  <w:marBottom w:val="0"/>
                  <w:divBdr>
                    <w:top w:val="none" w:sz="0" w:space="0" w:color="auto"/>
                    <w:left w:val="none" w:sz="0" w:space="0" w:color="auto"/>
                    <w:bottom w:val="none" w:sz="0" w:space="0" w:color="auto"/>
                    <w:right w:val="none" w:sz="0" w:space="0" w:color="auto"/>
                  </w:divBdr>
                </w:div>
                <w:div w:id="2115977822">
                  <w:marLeft w:val="0"/>
                  <w:marRight w:val="0"/>
                  <w:marTop w:val="0"/>
                  <w:marBottom w:val="0"/>
                  <w:divBdr>
                    <w:top w:val="none" w:sz="0" w:space="0" w:color="auto"/>
                    <w:left w:val="none" w:sz="0" w:space="0" w:color="auto"/>
                    <w:bottom w:val="none" w:sz="0" w:space="0" w:color="auto"/>
                    <w:right w:val="none" w:sz="0" w:space="0" w:color="auto"/>
                  </w:divBdr>
                </w:div>
                <w:div w:id="807943153">
                  <w:marLeft w:val="0"/>
                  <w:marRight w:val="0"/>
                  <w:marTop w:val="0"/>
                  <w:marBottom w:val="0"/>
                  <w:divBdr>
                    <w:top w:val="none" w:sz="0" w:space="0" w:color="auto"/>
                    <w:left w:val="none" w:sz="0" w:space="0" w:color="auto"/>
                    <w:bottom w:val="none" w:sz="0" w:space="0" w:color="auto"/>
                    <w:right w:val="none" w:sz="0" w:space="0" w:color="auto"/>
                  </w:divBdr>
                </w:div>
                <w:div w:id="380640791">
                  <w:marLeft w:val="0"/>
                  <w:marRight w:val="0"/>
                  <w:marTop w:val="0"/>
                  <w:marBottom w:val="0"/>
                  <w:divBdr>
                    <w:top w:val="none" w:sz="0" w:space="0" w:color="auto"/>
                    <w:left w:val="none" w:sz="0" w:space="0" w:color="auto"/>
                    <w:bottom w:val="none" w:sz="0" w:space="0" w:color="auto"/>
                    <w:right w:val="none" w:sz="0" w:space="0" w:color="auto"/>
                  </w:divBdr>
                </w:div>
                <w:div w:id="1777406898">
                  <w:marLeft w:val="0"/>
                  <w:marRight w:val="0"/>
                  <w:marTop w:val="0"/>
                  <w:marBottom w:val="0"/>
                  <w:divBdr>
                    <w:top w:val="none" w:sz="0" w:space="0" w:color="auto"/>
                    <w:left w:val="none" w:sz="0" w:space="0" w:color="auto"/>
                    <w:bottom w:val="none" w:sz="0" w:space="0" w:color="auto"/>
                    <w:right w:val="none" w:sz="0" w:space="0" w:color="auto"/>
                  </w:divBdr>
                </w:div>
                <w:div w:id="311257506">
                  <w:marLeft w:val="0"/>
                  <w:marRight w:val="0"/>
                  <w:marTop w:val="0"/>
                  <w:marBottom w:val="0"/>
                  <w:divBdr>
                    <w:top w:val="none" w:sz="0" w:space="0" w:color="auto"/>
                    <w:left w:val="none" w:sz="0" w:space="0" w:color="auto"/>
                    <w:bottom w:val="none" w:sz="0" w:space="0" w:color="auto"/>
                    <w:right w:val="none" w:sz="0" w:space="0" w:color="auto"/>
                  </w:divBdr>
                </w:div>
                <w:div w:id="243345876">
                  <w:marLeft w:val="0"/>
                  <w:marRight w:val="0"/>
                  <w:marTop w:val="0"/>
                  <w:marBottom w:val="0"/>
                  <w:divBdr>
                    <w:top w:val="none" w:sz="0" w:space="0" w:color="auto"/>
                    <w:left w:val="none" w:sz="0" w:space="0" w:color="auto"/>
                    <w:bottom w:val="none" w:sz="0" w:space="0" w:color="auto"/>
                    <w:right w:val="none" w:sz="0" w:space="0" w:color="auto"/>
                  </w:divBdr>
                </w:div>
                <w:div w:id="972180248">
                  <w:marLeft w:val="0"/>
                  <w:marRight w:val="0"/>
                  <w:marTop w:val="0"/>
                  <w:marBottom w:val="0"/>
                  <w:divBdr>
                    <w:top w:val="none" w:sz="0" w:space="0" w:color="auto"/>
                    <w:left w:val="none" w:sz="0" w:space="0" w:color="auto"/>
                    <w:bottom w:val="none" w:sz="0" w:space="0" w:color="auto"/>
                    <w:right w:val="none" w:sz="0" w:space="0" w:color="auto"/>
                  </w:divBdr>
                </w:div>
                <w:div w:id="2112889373">
                  <w:marLeft w:val="0"/>
                  <w:marRight w:val="0"/>
                  <w:marTop w:val="0"/>
                  <w:marBottom w:val="0"/>
                  <w:divBdr>
                    <w:top w:val="none" w:sz="0" w:space="0" w:color="auto"/>
                    <w:left w:val="none" w:sz="0" w:space="0" w:color="auto"/>
                    <w:bottom w:val="none" w:sz="0" w:space="0" w:color="auto"/>
                    <w:right w:val="none" w:sz="0" w:space="0" w:color="auto"/>
                  </w:divBdr>
                </w:div>
                <w:div w:id="1458177389">
                  <w:marLeft w:val="0"/>
                  <w:marRight w:val="0"/>
                  <w:marTop w:val="0"/>
                  <w:marBottom w:val="0"/>
                  <w:divBdr>
                    <w:top w:val="none" w:sz="0" w:space="0" w:color="auto"/>
                    <w:left w:val="none" w:sz="0" w:space="0" w:color="auto"/>
                    <w:bottom w:val="none" w:sz="0" w:space="0" w:color="auto"/>
                    <w:right w:val="none" w:sz="0" w:space="0" w:color="auto"/>
                  </w:divBdr>
                </w:div>
                <w:div w:id="589659054">
                  <w:marLeft w:val="0"/>
                  <w:marRight w:val="0"/>
                  <w:marTop w:val="0"/>
                  <w:marBottom w:val="0"/>
                  <w:divBdr>
                    <w:top w:val="none" w:sz="0" w:space="0" w:color="auto"/>
                    <w:left w:val="none" w:sz="0" w:space="0" w:color="auto"/>
                    <w:bottom w:val="none" w:sz="0" w:space="0" w:color="auto"/>
                    <w:right w:val="none" w:sz="0" w:space="0" w:color="auto"/>
                  </w:divBdr>
                </w:div>
                <w:div w:id="2080787217">
                  <w:marLeft w:val="0"/>
                  <w:marRight w:val="0"/>
                  <w:marTop w:val="0"/>
                  <w:marBottom w:val="0"/>
                  <w:divBdr>
                    <w:top w:val="none" w:sz="0" w:space="0" w:color="auto"/>
                    <w:left w:val="none" w:sz="0" w:space="0" w:color="auto"/>
                    <w:bottom w:val="none" w:sz="0" w:space="0" w:color="auto"/>
                    <w:right w:val="none" w:sz="0" w:space="0" w:color="auto"/>
                  </w:divBdr>
                </w:div>
                <w:div w:id="1469204397">
                  <w:marLeft w:val="0"/>
                  <w:marRight w:val="0"/>
                  <w:marTop w:val="0"/>
                  <w:marBottom w:val="0"/>
                  <w:divBdr>
                    <w:top w:val="none" w:sz="0" w:space="0" w:color="auto"/>
                    <w:left w:val="none" w:sz="0" w:space="0" w:color="auto"/>
                    <w:bottom w:val="none" w:sz="0" w:space="0" w:color="auto"/>
                    <w:right w:val="none" w:sz="0" w:space="0" w:color="auto"/>
                  </w:divBdr>
                </w:div>
                <w:div w:id="1623271370">
                  <w:marLeft w:val="0"/>
                  <w:marRight w:val="0"/>
                  <w:marTop w:val="0"/>
                  <w:marBottom w:val="0"/>
                  <w:divBdr>
                    <w:top w:val="none" w:sz="0" w:space="0" w:color="auto"/>
                    <w:left w:val="none" w:sz="0" w:space="0" w:color="auto"/>
                    <w:bottom w:val="none" w:sz="0" w:space="0" w:color="auto"/>
                    <w:right w:val="none" w:sz="0" w:space="0" w:color="auto"/>
                  </w:divBdr>
                </w:div>
                <w:div w:id="1920941281">
                  <w:marLeft w:val="0"/>
                  <w:marRight w:val="0"/>
                  <w:marTop w:val="0"/>
                  <w:marBottom w:val="0"/>
                  <w:divBdr>
                    <w:top w:val="none" w:sz="0" w:space="0" w:color="auto"/>
                    <w:left w:val="none" w:sz="0" w:space="0" w:color="auto"/>
                    <w:bottom w:val="none" w:sz="0" w:space="0" w:color="auto"/>
                    <w:right w:val="none" w:sz="0" w:space="0" w:color="auto"/>
                  </w:divBdr>
                </w:div>
                <w:div w:id="337195763">
                  <w:marLeft w:val="0"/>
                  <w:marRight w:val="0"/>
                  <w:marTop w:val="0"/>
                  <w:marBottom w:val="0"/>
                  <w:divBdr>
                    <w:top w:val="none" w:sz="0" w:space="0" w:color="auto"/>
                    <w:left w:val="none" w:sz="0" w:space="0" w:color="auto"/>
                    <w:bottom w:val="none" w:sz="0" w:space="0" w:color="auto"/>
                    <w:right w:val="none" w:sz="0" w:space="0" w:color="auto"/>
                  </w:divBdr>
                </w:div>
                <w:div w:id="617374468">
                  <w:marLeft w:val="0"/>
                  <w:marRight w:val="0"/>
                  <w:marTop w:val="0"/>
                  <w:marBottom w:val="0"/>
                  <w:divBdr>
                    <w:top w:val="none" w:sz="0" w:space="0" w:color="auto"/>
                    <w:left w:val="none" w:sz="0" w:space="0" w:color="auto"/>
                    <w:bottom w:val="none" w:sz="0" w:space="0" w:color="auto"/>
                    <w:right w:val="none" w:sz="0" w:space="0" w:color="auto"/>
                  </w:divBdr>
                </w:div>
                <w:div w:id="809053128">
                  <w:marLeft w:val="0"/>
                  <w:marRight w:val="0"/>
                  <w:marTop w:val="0"/>
                  <w:marBottom w:val="0"/>
                  <w:divBdr>
                    <w:top w:val="none" w:sz="0" w:space="0" w:color="auto"/>
                    <w:left w:val="none" w:sz="0" w:space="0" w:color="auto"/>
                    <w:bottom w:val="none" w:sz="0" w:space="0" w:color="auto"/>
                    <w:right w:val="none" w:sz="0" w:space="0" w:color="auto"/>
                  </w:divBdr>
                </w:div>
                <w:div w:id="927664089">
                  <w:marLeft w:val="0"/>
                  <w:marRight w:val="0"/>
                  <w:marTop w:val="0"/>
                  <w:marBottom w:val="0"/>
                  <w:divBdr>
                    <w:top w:val="none" w:sz="0" w:space="0" w:color="auto"/>
                    <w:left w:val="none" w:sz="0" w:space="0" w:color="auto"/>
                    <w:bottom w:val="none" w:sz="0" w:space="0" w:color="auto"/>
                    <w:right w:val="none" w:sz="0" w:space="0" w:color="auto"/>
                  </w:divBdr>
                </w:div>
                <w:div w:id="191774654">
                  <w:marLeft w:val="0"/>
                  <w:marRight w:val="0"/>
                  <w:marTop w:val="0"/>
                  <w:marBottom w:val="0"/>
                  <w:divBdr>
                    <w:top w:val="none" w:sz="0" w:space="0" w:color="auto"/>
                    <w:left w:val="none" w:sz="0" w:space="0" w:color="auto"/>
                    <w:bottom w:val="none" w:sz="0" w:space="0" w:color="auto"/>
                    <w:right w:val="none" w:sz="0" w:space="0" w:color="auto"/>
                  </w:divBdr>
                </w:div>
                <w:div w:id="139617773">
                  <w:marLeft w:val="0"/>
                  <w:marRight w:val="0"/>
                  <w:marTop w:val="0"/>
                  <w:marBottom w:val="0"/>
                  <w:divBdr>
                    <w:top w:val="none" w:sz="0" w:space="0" w:color="auto"/>
                    <w:left w:val="none" w:sz="0" w:space="0" w:color="auto"/>
                    <w:bottom w:val="none" w:sz="0" w:space="0" w:color="auto"/>
                    <w:right w:val="none" w:sz="0" w:space="0" w:color="auto"/>
                  </w:divBdr>
                </w:div>
                <w:div w:id="1322075296">
                  <w:marLeft w:val="0"/>
                  <w:marRight w:val="0"/>
                  <w:marTop w:val="0"/>
                  <w:marBottom w:val="0"/>
                  <w:divBdr>
                    <w:top w:val="none" w:sz="0" w:space="0" w:color="auto"/>
                    <w:left w:val="none" w:sz="0" w:space="0" w:color="auto"/>
                    <w:bottom w:val="none" w:sz="0" w:space="0" w:color="auto"/>
                    <w:right w:val="none" w:sz="0" w:space="0" w:color="auto"/>
                  </w:divBdr>
                </w:div>
                <w:div w:id="1460566925">
                  <w:marLeft w:val="0"/>
                  <w:marRight w:val="0"/>
                  <w:marTop w:val="0"/>
                  <w:marBottom w:val="0"/>
                  <w:divBdr>
                    <w:top w:val="none" w:sz="0" w:space="0" w:color="auto"/>
                    <w:left w:val="none" w:sz="0" w:space="0" w:color="auto"/>
                    <w:bottom w:val="none" w:sz="0" w:space="0" w:color="auto"/>
                    <w:right w:val="none" w:sz="0" w:space="0" w:color="auto"/>
                  </w:divBdr>
                </w:div>
                <w:div w:id="2059234998">
                  <w:marLeft w:val="0"/>
                  <w:marRight w:val="0"/>
                  <w:marTop w:val="0"/>
                  <w:marBottom w:val="0"/>
                  <w:divBdr>
                    <w:top w:val="none" w:sz="0" w:space="0" w:color="auto"/>
                    <w:left w:val="none" w:sz="0" w:space="0" w:color="auto"/>
                    <w:bottom w:val="none" w:sz="0" w:space="0" w:color="auto"/>
                    <w:right w:val="none" w:sz="0" w:space="0" w:color="auto"/>
                  </w:divBdr>
                </w:div>
                <w:div w:id="1644581584">
                  <w:marLeft w:val="0"/>
                  <w:marRight w:val="0"/>
                  <w:marTop w:val="0"/>
                  <w:marBottom w:val="0"/>
                  <w:divBdr>
                    <w:top w:val="none" w:sz="0" w:space="0" w:color="auto"/>
                    <w:left w:val="none" w:sz="0" w:space="0" w:color="auto"/>
                    <w:bottom w:val="none" w:sz="0" w:space="0" w:color="auto"/>
                    <w:right w:val="none" w:sz="0" w:space="0" w:color="auto"/>
                  </w:divBdr>
                </w:div>
                <w:div w:id="646475389">
                  <w:marLeft w:val="0"/>
                  <w:marRight w:val="0"/>
                  <w:marTop w:val="0"/>
                  <w:marBottom w:val="0"/>
                  <w:divBdr>
                    <w:top w:val="none" w:sz="0" w:space="0" w:color="auto"/>
                    <w:left w:val="none" w:sz="0" w:space="0" w:color="auto"/>
                    <w:bottom w:val="none" w:sz="0" w:space="0" w:color="auto"/>
                    <w:right w:val="none" w:sz="0" w:space="0" w:color="auto"/>
                  </w:divBdr>
                </w:div>
                <w:div w:id="1641228639">
                  <w:marLeft w:val="0"/>
                  <w:marRight w:val="0"/>
                  <w:marTop w:val="0"/>
                  <w:marBottom w:val="0"/>
                  <w:divBdr>
                    <w:top w:val="none" w:sz="0" w:space="0" w:color="auto"/>
                    <w:left w:val="none" w:sz="0" w:space="0" w:color="auto"/>
                    <w:bottom w:val="none" w:sz="0" w:space="0" w:color="auto"/>
                    <w:right w:val="none" w:sz="0" w:space="0" w:color="auto"/>
                  </w:divBdr>
                </w:div>
                <w:div w:id="848643664">
                  <w:marLeft w:val="0"/>
                  <w:marRight w:val="0"/>
                  <w:marTop w:val="0"/>
                  <w:marBottom w:val="0"/>
                  <w:divBdr>
                    <w:top w:val="none" w:sz="0" w:space="0" w:color="auto"/>
                    <w:left w:val="none" w:sz="0" w:space="0" w:color="auto"/>
                    <w:bottom w:val="none" w:sz="0" w:space="0" w:color="auto"/>
                    <w:right w:val="none" w:sz="0" w:space="0" w:color="auto"/>
                  </w:divBdr>
                </w:div>
                <w:div w:id="183179945">
                  <w:marLeft w:val="0"/>
                  <w:marRight w:val="0"/>
                  <w:marTop w:val="0"/>
                  <w:marBottom w:val="0"/>
                  <w:divBdr>
                    <w:top w:val="none" w:sz="0" w:space="0" w:color="auto"/>
                    <w:left w:val="none" w:sz="0" w:space="0" w:color="auto"/>
                    <w:bottom w:val="none" w:sz="0" w:space="0" w:color="auto"/>
                    <w:right w:val="none" w:sz="0" w:space="0" w:color="auto"/>
                  </w:divBdr>
                </w:div>
                <w:div w:id="1163273457">
                  <w:marLeft w:val="0"/>
                  <w:marRight w:val="0"/>
                  <w:marTop w:val="0"/>
                  <w:marBottom w:val="0"/>
                  <w:divBdr>
                    <w:top w:val="none" w:sz="0" w:space="0" w:color="auto"/>
                    <w:left w:val="none" w:sz="0" w:space="0" w:color="auto"/>
                    <w:bottom w:val="none" w:sz="0" w:space="0" w:color="auto"/>
                    <w:right w:val="none" w:sz="0" w:space="0" w:color="auto"/>
                  </w:divBdr>
                </w:div>
                <w:div w:id="1395393607">
                  <w:marLeft w:val="0"/>
                  <w:marRight w:val="0"/>
                  <w:marTop w:val="0"/>
                  <w:marBottom w:val="0"/>
                  <w:divBdr>
                    <w:top w:val="none" w:sz="0" w:space="0" w:color="auto"/>
                    <w:left w:val="none" w:sz="0" w:space="0" w:color="auto"/>
                    <w:bottom w:val="none" w:sz="0" w:space="0" w:color="auto"/>
                    <w:right w:val="none" w:sz="0" w:space="0" w:color="auto"/>
                  </w:divBdr>
                </w:div>
                <w:div w:id="507598508">
                  <w:marLeft w:val="0"/>
                  <w:marRight w:val="0"/>
                  <w:marTop w:val="0"/>
                  <w:marBottom w:val="0"/>
                  <w:divBdr>
                    <w:top w:val="none" w:sz="0" w:space="0" w:color="auto"/>
                    <w:left w:val="none" w:sz="0" w:space="0" w:color="auto"/>
                    <w:bottom w:val="none" w:sz="0" w:space="0" w:color="auto"/>
                    <w:right w:val="none" w:sz="0" w:space="0" w:color="auto"/>
                  </w:divBdr>
                </w:div>
                <w:div w:id="451245421">
                  <w:marLeft w:val="0"/>
                  <w:marRight w:val="0"/>
                  <w:marTop w:val="0"/>
                  <w:marBottom w:val="0"/>
                  <w:divBdr>
                    <w:top w:val="none" w:sz="0" w:space="0" w:color="auto"/>
                    <w:left w:val="none" w:sz="0" w:space="0" w:color="auto"/>
                    <w:bottom w:val="none" w:sz="0" w:space="0" w:color="auto"/>
                    <w:right w:val="none" w:sz="0" w:space="0" w:color="auto"/>
                  </w:divBdr>
                </w:div>
                <w:div w:id="34161941">
                  <w:marLeft w:val="0"/>
                  <w:marRight w:val="0"/>
                  <w:marTop w:val="0"/>
                  <w:marBottom w:val="0"/>
                  <w:divBdr>
                    <w:top w:val="none" w:sz="0" w:space="0" w:color="auto"/>
                    <w:left w:val="none" w:sz="0" w:space="0" w:color="auto"/>
                    <w:bottom w:val="none" w:sz="0" w:space="0" w:color="auto"/>
                    <w:right w:val="none" w:sz="0" w:space="0" w:color="auto"/>
                  </w:divBdr>
                </w:div>
                <w:div w:id="1475871945">
                  <w:marLeft w:val="0"/>
                  <w:marRight w:val="0"/>
                  <w:marTop w:val="0"/>
                  <w:marBottom w:val="0"/>
                  <w:divBdr>
                    <w:top w:val="none" w:sz="0" w:space="0" w:color="auto"/>
                    <w:left w:val="none" w:sz="0" w:space="0" w:color="auto"/>
                    <w:bottom w:val="none" w:sz="0" w:space="0" w:color="auto"/>
                    <w:right w:val="none" w:sz="0" w:space="0" w:color="auto"/>
                  </w:divBdr>
                </w:div>
                <w:div w:id="661466352">
                  <w:marLeft w:val="0"/>
                  <w:marRight w:val="0"/>
                  <w:marTop w:val="0"/>
                  <w:marBottom w:val="0"/>
                  <w:divBdr>
                    <w:top w:val="none" w:sz="0" w:space="0" w:color="auto"/>
                    <w:left w:val="none" w:sz="0" w:space="0" w:color="auto"/>
                    <w:bottom w:val="none" w:sz="0" w:space="0" w:color="auto"/>
                    <w:right w:val="none" w:sz="0" w:space="0" w:color="auto"/>
                  </w:divBdr>
                </w:div>
                <w:div w:id="401685434">
                  <w:marLeft w:val="0"/>
                  <w:marRight w:val="0"/>
                  <w:marTop w:val="0"/>
                  <w:marBottom w:val="0"/>
                  <w:divBdr>
                    <w:top w:val="none" w:sz="0" w:space="0" w:color="auto"/>
                    <w:left w:val="none" w:sz="0" w:space="0" w:color="auto"/>
                    <w:bottom w:val="none" w:sz="0" w:space="0" w:color="auto"/>
                    <w:right w:val="none" w:sz="0" w:space="0" w:color="auto"/>
                  </w:divBdr>
                </w:div>
                <w:div w:id="1569420851">
                  <w:marLeft w:val="0"/>
                  <w:marRight w:val="0"/>
                  <w:marTop w:val="0"/>
                  <w:marBottom w:val="0"/>
                  <w:divBdr>
                    <w:top w:val="none" w:sz="0" w:space="0" w:color="auto"/>
                    <w:left w:val="none" w:sz="0" w:space="0" w:color="auto"/>
                    <w:bottom w:val="none" w:sz="0" w:space="0" w:color="auto"/>
                    <w:right w:val="none" w:sz="0" w:space="0" w:color="auto"/>
                  </w:divBdr>
                </w:div>
                <w:div w:id="893004651">
                  <w:marLeft w:val="0"/>
                  <w:marRight w:val="0"/>
                  <w:marTop w:val="0"/>
                  <w:marBottom w:val="0"/>
                  <w:divBdr>
                    <w:top w:val="none" w:sz="0" w:space="0" w:color="auto"/>
                    <w:left w:val="none" w:sz="0" w:space="0" w:color="auto"/>
                    <w:bottom w:val="none" w:sz="0" w:space="0" w:color="auto"/>
                    <w:right w:val="none" w:sz="0" w:space="0" w:color="auto"/>
                  </w:divBdr>
                </w:div>
                <w:div w:id="1009722821">
                  <w:marLeft w:val="0"/>
                  <w:marRight w:val="0"/>
                  <w:marTop w:val="0"/>
                  <w:marBottom w:val="0"/>
                  <w:divBdr>
                    <w:top w:val="none" w:sz="0" w:space="0" w:color="auto"/>
                    <w:left w:val="none" w:sz="0" w:space="0" w:color="auto"/>
                    <w:bottom w:val="none" w:sz="0" w:space="0" w:color="auto"/>
                    <w:right w:val="none" w:sz="0" w:space="0" w:color="auto"/>
                  </w:divBdr>
                </w:div>
                <w:div w:id="2125297500">
                  <w:marLeft w:val="0"/>
                  <w:marRight w:val="0"/>
                  <w:marTop w:val="0"/>
                  <w:marBottom w:val="0"/>
                  <w:divBdr>
                    <w:top w:val="none" w:sz="0" w:space="0" w:color="auto"/>
                    <w:left w:val="none" w:sz="0" w:space="0" w:color="auto"/>
                    <w:bottom w:val="none" w:sz="0" w:space="0" w:color="auto"/>
                    <w:right w:val="none" w:sz="0" w:space="0" w:color="auto"/>
                  </w:divBdr>
                </w:div>
                <w:div w:id="993728304">
                  <w:marLeft w:val="0"/>
                  <w:marRight w:val="0"/>
                  <w:marTop w:val="0"/>
                  <w:marBottom w:val="0"/>
                  <w:divBdr>
                    <w:top w:val="none" w:sz="0" w:space="0" w:color="auto"/>
                    <w:left w:val="none" w:sz="0" w:space="0" w:color="auto"/>
                    <w:bottom w:val="none" w:sz="0" w:space="0" w:color="auto"/>
                    <w:right w:val="none" w:sz="0" w:space="0" w:color="auto"/>
                  </w:divBdr>
                </w:div>
                <w:div w:id="356388417">
                  <w:marLeft w:val="0"/>
                  <w:marRight w:val="0"/>
                  <w:marTop w:val="0"/>
                  <w:marBottom w:val="0"/>
                  <w:divBdr>
                    <w:top w:val="none" w:sz="0" w:space="0" w:color="auto"/>
                    <w:left w:val="none" w:sz="0" w:space="0" w:color="auto"/>
                    <w:bottom w:val="none" w:sz="0" w:space="0" w:color="auto"/>
                    <w:right w:val="none" w:sz="0" w:space="0" w:color="auto"/>
                  </w:divBdr>
                </w:div>
                <w:div w:id="1706324947">
                  <w:marLeft w:val="0"/>
                  <w:marRight w:val="0"/>
                  <w:marTop w:val="0"/>
                  <w:marBottom w:val="0"/>
                  <w:divBdr>
                    <w:top w:val="none" w:sz="0" w:space="0" w:color="auto"/>
                    <w:left w:val="none" w:sz="0" w:space="0" w:color="auto"/>
                    <w:bottom w:val="none" w:sz="0" w:space="0" w:color="auto"/>
                    <w:right w:val="none" w:sz="0" w:space="0" w:color="auto"/>
                  </w:divBdr>
                </w:div>
              </w:divsChild>
            </w:div>
            <w:div w:id="303052037">
              <w:marLeft w:val="0"/>
              <w:marRight w:val="0"/>
              <w:marTop w:val="0"/>
              <w:marBottom w:val="0"/>
              <w:divBdr>
                <w:top w:val="none" w:sz="0" w:space="0" w:color="auto"/>
                <w:left w:val="none" w:sz="0" w:space="0" w:color="auto"/>
                <w:bottom w:val="none" w:sz="0" w:space="0" w:color="auto"/>
                <w:right w:val="none" w:sz="0" w:space="0" w:color="auto"/>
              </w:divBdr>
              <w:divsChild>
                <w:div w:id="1019551599">
                  <w:marLeft w:val="0"/>
                  <w:marRight w:val="0"/>
                  <w:marTop w:val="0"/>
                  <w:marBottom w:val="0"/>
                  <w:divBdr>
                    <w:top w:val="none" w:sz="0" w:space="0" w:color="auto"/>
                    <w:left w:val="none" w:sz="0" w:space="0" w:color="auto"/>
                    <w:bottom w:val="none" w:sz="0" w:space="0" w:color="auto"/>
                    <w:right w:val="none" w:sz="0" w:space="0" w:color="auto"/>
                  </w:divBdr>
                </w:div>
                <w:div w:id="2083210971">
                  <w:marLeft w:val="0"/>
                  <w:marRight w:val="0"/>
                  <w:marTop w:val="0"/>
                  <w:marBottom w:val="0"/>
                  <w:divBdr>
                    <w:top w:val="none" w:sz="0" w:space="0" w:color="auto"/>
                    <w:left w:val="none" w:sz="0" w:space="0" w:color="auto"/>
                    <w:bottom w:val="none" w:sz="0" w:space="0" w:color="auto"/>
                    <w:right w:val="none" w:sz="0" w:space="0" w:color="auto"/>
                  </w:divBdr>
                </w:div>
                <w:div w:id="1798135985">
                  <w:marLeft w:val="0"/>
                  <w:marRight w:val="0"/>
                  <w:marTop w:val="0"/>
                  <w:marBottom w:val="0"/>
                  <w:divBdr>
                    <w:top w:val="none" w:sz="0" w:space="0" w:color="auto"/>
                    <w:left w:val="none" w:sz="0" w:space="0" w:color="auto"/>
                    <w:bottom w:val="none" w:sz="0" w:space="0" w:color="auto"/>
                    <w:right w:val="none" w:sz="0" w:space="0" w:color="auto"/>
                  </w:divBdr>
                </w:div>
                <w:div w:id="250431435">
                  <w:marLeft w:val="0"/>
                  <w:marRight w:val="0"/>
                  <w:marTop w:val="0"/>
                  <w:marBottom w:val="0"/>
                  <w:divBdr>
                    <w:top w:val="none" w:sz="0" w:space="0" w:color="auto"/>
                    <w:left w:val="none" w:sz="0" w:space="0" w:color="auto"/>
                    <w:bottom w:val="none" w:sz="0" w:space="0" w:color="auto"/>
                    <w:right w:val="none" w:sz="0" w:space="0" w:color="auto"/>
                  </w:divBdr>
                </w:div>
                <w:div w:id="1333874589">
                  <w:marLeft w:val="0"/>
                  <w:marRight w:val="0"/>
                  <w:marTop w:val="0"/>
                  <w:marBottom w:val="0"/>
                  <w:divBdr>
                    <w:top w:val="none" w:sz="0" w:space="0" w:color="auto"/>
                    <w:left w:val="none" w:sz="0" w:space="0" w:color="auto"/>
                    <w:bottom w:val="none" w:sz="0" w:space="0" w:color="auto"/>
                    <w:right w:val="none" w:sz="0" w:space="0" w:color="auto"/>
                  </w:divBdr>
                </w:div>
                <w:div w:id="1756321731">
                  <w:marLeft w:val="0"/>
                  <w:marRight w:val="0"/>
                  <w:marTop w:val="0"/>
                  <w:marBottom w:val="0"/>
                  <w:divBdr>
                    <w:top w:val="none" w:sz="0" w:space="0" w:color="auto"/>
                    <w:left w:val="none" w:sz="0" w:space="0" w:color="auto"/>
                    <w:bottom w:val="none" w:sz="0" w:space="0" w:color="auto"/>
                    <w:right w:val="none" w:sz="0" w:space="0" w:color="auto"/>
                  </w:divBdr>
                </w:div>
                <w:div w:id="1946425431">
                  <w:marLeft w:val="0"/>
                  <w:marRight w:val="0"/>
                  <w:marTop w:val="0"/>
                  <w:marBottom w:val="0"/>
                  <w:divBdr>
                    <w:top w:val="none" w:sz="0" w:space="0" w:color="auto"/>
                    <w:left w:val="none" w:sz="0" w:space="0" w:color="auto"/>
                    <w:bottom w:val="none" w:sz="0" w:space="0" w:color="auto"/>
                    <w:right w:val="none" w:sz="0" w:space="0" w:color="auto"/>
                  </w:divBdr>
                </w:div>
                <w:div w:id="1223059238">
                  <w:marLeft w:val="0"/>
                  <w:marRight w:val="0"/>
                  <w:marTop w:val="0"/>
                  <w:marBottom w:val="0"/>
                  <w:divBdr>
                    <w:top w:val="none" w:sz="0" w:space="0" w:color="auto"/>
                    <w:left w:val="none" w:sz="0" w:space="0" w:color="auto"/>
                    <w:bottom w:val="none" w:sz="0" w:space="0" w:color="auto"/>
                    <w:right w:val="none" w:sz="0" w:space="0" w:color="auto"/>
                  </w:divBdr>
                </w:div>
                <w:div w:id="1383098352">
                  <w:marLeft w:val="0"/>
                  <w:marRight w:val="0"/>
                  <w:marTop w:val="0"/>
                  <w:marBottom w:val="0"/>
                  <w:divBdr>
                    <w:top w:val="none" w:sz="0" w:space="0" w:color="auto"/>
                    <w:left w:val="none" w:sz="0" w:space="0" w:color="auto"/>
                    <w:bottom w:val="none" w:sz="0" w:space="0" w:color="auto"/>
                    <w:right w:val="none" w:sz="0" w:space="0" w:color="auto"/>
                  </w:divBdr>
                </w:div>
                <w:div w:id="176507269">
                  <w:marLeft w:val="0"/>
                  <w:marRight w:val="0"/>
                  <w:marTop w:val="0"/>
                  <w:marBottom w:val="0"/>
                  <w:divBdr>
                    <w:top w:val="none" w:sz="0" w:space="0" w:color="auto"/>
                    <w:left w:val="none" w:sz="0" w:space="0" w:color="auto"/>
                    <w:bottom w:val="none" w:sz="0" w:space="0" w:color="auto"/>
                    <w:right w:val="none" w:sz="0" w:space="0" w:color="auto"/>
                  </w:divBdr>
                </w:div>
                <w:div w:id="480511559">
                  <w:marLeft w:val="0"/>
                  <w:marRight w:val="0"/>
                  <w:marTop w:val="0"/>
                  <w:marBottom w:val="0"/>
                  <w:divBdr>
                    <w:top w:val="none" w:sz="0" w:space="0" w:color="auto"/>
                    <w:left w:val="none" w:sz="0" w:space="0" w:color="auto"/>
                    <w:bottom w:val="none" w:sz="0" w:space="0" w:color="auto"/>
                    <w:right w:val="none" w:sz="0" w:space="0" w:color="auto"/>
                  </w:divBdr>
                </w:div>
                <w:div w:id="1254776611">
                  <w:marLeft w:val="0"/>
                  <w:marRight w:val="0"/>
                  <w:marTop w:val="0"/>
                  <w:marBottom w:val="0"/>
                  <w:divBdr>
                    <w:top w:val="none" w:sz="0" w:space="0" w:color="auto"/>
                    <w:left w:val="none" w:sz="0" w:space="0" w:color="auto"/>
                    <w:bottom w:val="none" w:sz="0" w:space="0" w:color="auto"/>
                    <w:right w:val="none" w:sz="0" w:space="0" w:color="auto"/>
                  </w:divBdr>
                </w:div>
                <w:div w:id="1909344061">
                  <w:marLeft w:val="0"/>
                  <w:marRight w:val="0"/>
                  <w:marTop w:val="0"/>
                  <w:marBottom w:val="0"/>
                  <w:divBdr>
                    <w:top w:val="none" w:sz="0" w:space="0" w:color="auto"/>
                    <w:left w:val="none" w:sz="0" w:space="0" w:color="auto"/>
                    <w:bottom w:val="none" w:sz="0" w:space="0" w:color="auto"/>
                    <w:right w:val="none" w:sz="0" w:space="0" w:color="auto"/>
                  </w:divBdr>
                </w:div>
                <w:div w:id="336615413">
                  <w:marLeft w:val="0"/>
                  <w:marRight w:val="0"/>
                  <w:marTop w:val="0"/>
                  <w:marBottom w:val="0"/>
                  <w:divBdr>
                    <w:top w:val="none" w:sz="0" w:space="0" w:color="auto"/>
                    <w:left w:val="none" w:sz="0" w:space="0" w:color="auto"/>
                    <w:bottom w:val="none" w:sz="0" w:space="0" w:color="auto"/>
                    <w:right w:val="none" w:sz="0" w:space="0" w:color="auto"/>
                  </w:divBdr>
                </w:div>
                <w:div w:id="2018536496">
                  <w:marLeft w:val="0"/>
                  <w:marRight w:val="0"/>
                  <w:marTop w:val="0"/>
                  <w:marBottom w:val="0"/>
                  <w:divBdr>
                    <w:top w:val="none" w:sz="0" w:space="0" w:color="auto"/>
                    <w:left w:val="none" w:sz="0" w:space="0" w:color="auto"/>
                    <w:bottom w:val="none" w:sz="0" w:space="0" w:color="auto"/>
                    <w:right w:val="none" w:sz="0" w:space="0" w:color="auto"/>
                  </w:divBdr>
                </w:div>
                <w:div w:id="683943638">
                  <w:marLeft w:val="0"/>
                  <w:marRight w:val="0"/>
                  <w:marTop w:val="0"/>
                  <w:marBottom w:val="0"/>
                  <w:divBdr>
                    <w:top w:val="none" w:sz="0" w:space="0" w:color="auto"/>
                    <w:left w:val="none" w:sz="0" w:space="0" w:color="auto"/>
                    <w:bottom w:val="none" w:sz="0" w:space="0" w:color="auto"/>
                    <w:right w:val="none" w:sz="0" w:space="0" w:color="auto"/>
                  </w:divBdr>
                </w:div>
                <w:div w:id="2103866716">
                  <w:marLeft w:val="0"/>
                  <w:marRight w:val="0"/>
                  <w:marTop w:val="0"/>
                  <w:marBottom w:val="0"/>
                  <w:divBdr>
                    <w:top w:val="none" w:sz="0" w:space="0" w:color="auto"/>
                    <w:left w:val="none" w:sz="0" w:space="0" w:color="auto"/>
                    <w:bottom w:val="none" w:sz="0" w:space="0" w:color="auto"/>
                    <w:right w:val="none" w:sz="0" w:space="0" w:color="auto"/>
                  </w:divBdr>
                </w:div>
                <w:div w:id="2145075523">
                  <w:marLeft w:val="0"/>
                  <w:marRight w:val="0"/>
                  <w:marTop w:val="0"/>
                  <w:marBottom w:val="0"/>
                  <w:divBdr>
                    <w:top w:val="none" w:sz="0" w:space="0" w:color="auto"/>
                    <w:left w:val="none" w:sz="0" w:space="0" w:color="auto"/>
                    <w:bottom w:val="none" w:sz="0" w:space="0" w:color="auto"/>
                    <w:right w:val="none" w:sz="0" w:space="0" w:color="auto"/>
                  </w:divBdr>
                </w:div>
                <w:div w:id="957375032">
                  <w:marLeft w:val="0"/>
                  <w:marRight w:val="0"/>
                  <w:marTop w:val="0"/>
                  <w:marBottom w:val="0"/>
                  <w:divBdr>
                    <w:top w:val="none" w:sz="0" w:space="0" w:color="auto"/>
                    <w:left w:val="none" w:sz="0" w:space="0" w:color="auto"/>
                    <w:bottom w:val="none" w:sz="0" w:space="0" w:color="auto"/>
                    <w:right w:val="none" w:sz="0" w:space="0" w:color="auto"/>
                  </w:divBdr>
                </w:div>
                <w:div w:id="454442766">
                  <w:marLeft w:val="0"/>
                  <w:marRight w:val="0"/>
                  <w:marTop w:val="0"/>
                  <w:marBottom w:val="0"/>
                  <w:divBdr>
                    <w:top w:val="none" w:sz="0" w:space="0" w:color="auto"/>
                    <w:left w:val="none" w:sz="0" w:space="0" w:color="auto"/>
                    <w:bottom w:val="none" w:sz="0" w:space="0" w:color="auto"/>
                    <w:right w:val="none" w:sz="0" w:space="0" w:color="auto"/>
                  </w:divBdr>
                </w:div>
                <w:div w:id="614295150">
                  <w:marLeft w:val="0"/>
                  <w:marRight w:val="0"/>
                  <w:marTop w:val="0"/>
                  <w:marBottom w:val="0"/>
                  <w:divBdr>
                    <w:top w:val="none" w:sz="0" w:space="0" w:color="auto"/>
                    <w:left w:val="none" w:sz="0" w:space="0" w:color="auto"/>
                    <w:bottom w:val="none" w:sz="0" w:space="0" w:color="auto"/>
                    <w:right w:val="none" w:sz="0" w:space="0" w:color="auto"/>
                  </w:divBdr>
                </w:div>
                <w:div w:id="623537383">
                  <w:marLeft w:val="0"/>
                  <w:marRight w:val="0"/>
                  <w:marTop w:val="0"/>
                  <w:marBottom w:val="0"/>
                  <w:divBdr>
                    <w:top w:val="none" w:sz="0" w:space="0" w:color="auto"/>
                    <w:left w:val="none" w:sz="0" w:space="0" w:color="auto"/>
                    <w:bottom w:val="none" w:sz="0" w:space="0" w:color="auto"/>
                    <w:right w:val="none" w:sz="0" w:space="0" w:color="auto"/>
                  </w:divBdr>
                </w:div>
                <w:div w:id="25716652">
                  <w:marLeft w:val="0"/>
                  <w:marRight w:val="0"/>
                  <w:marTop w:val="0"/>
                  <w:marBottom w:val="0"/>
                  <w:divBdr>
                    <w:top w:val="none" w:sz="0" w:space="0" w:color="auto"/>
                    <w:left w:val="none" w:sz="0" w:space="0" w:color="auto"/>
                    <w:bottom w:val="none" w:sz="0" w:space="0" w:color="auto"/>
                    <w:right w:val="none" w:sz="0" w:space="0" w:color="auto"/>
                  </w:divBdr>
                </w:div>
                <w:div w:id="1234240743">
                  <w:marLeft w:val="0"/>
                  <w:marRight w:val="0"/>
                  <w:marTop w:val="0"/>
                  <w:marBottom w:val="0"/>
                  <w:divBdr>
                    <w:top w:val="none" w:sz="0" w:space="0" w:color="auto"/>
                    <w:left w:val="none" w:sz="0" w:space="0" w:color="auto"/>
                    <w:bottom w:val="none" w:sz="0" w:space="0" w:color="auto"/>
                    <w:right w:val="none" w:sz="0" w:space="0" w:color="auto"/>
                  </w:divBdr>
                </w:div>
                <w:div w:id="362873245">
                  <w:marLeft w:val="0"/>
                  <w:marRight w:val="0"/>
                  <w:marTop w:val="0"/>
                  <w:marBottom w:val="0"/>
                  <w:divBdr>
                    <w:top w:val="none" w:sz="0" w:space="0" w:color="auto"/>
                    <w:left w:val="none" w:sz="0" w:space="0" w:color="auto"/>
                    <w:bottom w:val="none" w:sz="0" w:space="0" w:color="auto"/>
                    <w:right w:val="none" w:sz="0" w:space="0" w:color="auto"/>
                  </w:divBdr>
                </w:div>
                <w:div w:id="1982074081">
                  <w:marLeft w:val="0"/>
                  <w:marRight w:val="0"/>
                  <w:marTop w:val="0"/>
                  <w:marBottom w:val="0"/>
                  <w:divBdr>
                    <w:top w:val="none" w:sz="0" w:space="0" w:color="auto"/>
                    <w:left w:val="none" w:sz="0" w:space="0" w:color="auto"/>
                    <w:bottom w:val="none" w:sz="0" w:space="0" w:color="auto"/>
                    <w:right w:val="none" w:sz="0" w:space="0" w:color="auto"/>
                  </w:divBdr>
                </w:div>
                <w:div w:id="649093960">
                  <w:marLeft w:val="0"/>
                  <w:marRight w:val="0"/>
                  <w:marTop w:val="0"/>
                  <w:marBottom w:val="0"/>
                  <w:divBdr>
                    <w:top w:val="none" w:sz="0" w:space="0" w:color="auto"/>
                    <w:left w:val="none" w:sz="0" w:space="0" w:color="auto"/>
                    <w:bottom w:val="none" w:sz="0" w:space="0" w:color="auto"/>
                    <w:right w:val="none" w:sz="0" w:space="0" w:color="auto"/>
                  </w:divBdr>
                </w:div>
                <w:div w:id="1800607148">
                  <w:marLeft w:val="0"/>
                  <w:marRight w:val="0"/>
                  <w:marTop w:val="0"/>
                  <w:marBottom w:val="0"/>
                  <w:divBdr>
                    <w:top w:val="none" w:sz="0" w:space="0" w:color="auto"/>
                    <w:left w:val="none" w:sz="0" w:space="0" w:color="auto"/>
                    <w:bottom w:val="none" w:sz="0" w:space="0" w:color="auto"/>
                    <w:right w:val="none" w:sz="0" w:space="0" w:color="auto"/>
                  </w:divBdr>
                </w:div>
                <w:div w:id="78136916">
                  <w:marLeft w:val="0"/>
                  <w:marRight w:val="0"/>
                  <w:marTop w:val="0"/>
                  <w:marBottom w:val="0"/>
                  <w:divBdr>
                    <w:top w:val="none" w:sz="0" w:space="0" w:color="auto"/>
                    <w:left w:val="none" w:sz="0" w:space="0" w:color="auto"/>
                    <w:bottom w:val="none" w:sz="0" w:space="0" w:color="auto"/>
                    <w:right w:val="none" w:sz="0" w:space="0" w:color="auto"/>
                  </w:divBdr>
                </w:div>
                <w:div w:id="810440244">
                  <w:marLeft w:val="0"/>
                  <w:marRight w:val="0"/>
                  <w:marTop w:val="0"/>
                  <w:marBottom w:val="0"/>
                  <w:divBdr>
                    <w:top w:val="none" w:sz="0" w:space="0" w:color="auto"/>
                    <w:left w:val="none" w:sz="0" w:space="0" w:color="auto"/>
                    <w:bottom w:val="none" w:sz="0" w:space="0" w:color="auto"/>
                    <w:right w:val="none" w:sz="0" w:space="0" w:color="auto"/>
                  </w:divBdr>
                </w:div>
                <w:div w:id="452677127">
                  <w:marLeft w:val="0"/>
                  <w:marRight w:val="0"/>
                  <w:marTop w:val="0"/>
                  <w:marBottom w:val="0"/>
                  <w:divBdr>
                    <w:top w:val="none" w:sz="0" w:space="0" w:color="auto"/>
                    <w:left w:val="none" w:sz="0" w:space="0" w:color="auto"/>
                    <w:bottom w:val="none" w:sz="0" w:space="0" w:color="auto"/>
                    <w:right w:val="none" w:sz="0" w:space="0" w:color="auto"/>
                  </w:divBdr>
                </w:div>
                <w:div w:id="240062226">
                  <w:marLeft w:val="0"/>
                  <w:marRight w:val="0"/>
                  <w:marTop w:val="0"/>
                  <w:marBottom w:val="0"/>
                  <w:divBdr>
                    <w:top w:val="none" w:sz="0" w:space="0" w:color="auto"/>
                    <w:left w:val="none" w:sz="0" w:space="0" w:color="auto"/>
                    <w:bottom w:val="none" w:sz="0" w:space="0" w:color="auto"/>
                    <w:right w:val="none" w:sz="0" w:space="0" w:color="auto"/>
                  </w:divBdr>
                </w:div>
                <w:div w:id="761537444">
                  <w:marLeft w:val="0"/>
                  <w:marRight w:val="0"/>
                  <w:marTop w:val="0"/>
                  <w:marBottom w:val="0"/>
                  <w:divBdr>
                    <w:top w:val="none" w:sz="0" w:space="0" w:color="auto"/>
                    <w:left w:val="none" w:sz="0" w:space="0" w:color="auto"/>
                    <w:bottom w:val="none" w:sz="0" w:space="0" w:color="auto"/>
                    <w:right w:val="none" w:sz="0" w:space="0" w:color="auto"/>
                  </w:divBdr>
                </w:div>
                <w:div w:id="1752313137">
                  <w:marLeft w:val="0"/>
                  <w:marRight w:val="0"/>
                  <w:marTop w:val="0"/>
                  <w:marBottom w:val="0"/>
                  <w:divBdr>
                    <w:top w:val="none" w:sz="0" w:space="0" w:color="auto"/>
                    <w:left w:val="none" w:sz="0" w:space="0" w:color="auto"/>
                    <w:bottom w:val="none" w:sz="0" w:space="0" w:color="auto"/>
                    <w:right w:val="none" w:sz="0" w:space="0" w:color="auto"/>
                  </w:divBdr>
                </w:div>
                <w:div w:id="1303461287">
                  <w:marLeft w:val="0"/>
                  <w:marRight w:val="0"/>
                  <w:marTop w:val="0"/>
                  <w:marBottom w:val="0"/>
                  <w:divBdr>
                    <w:top w:val="none" w:sz="0" w:space="0" w:color="auto"/>
                    <w:left w:val="none" w:sz="0" w:space="0" w:color="auto"/>
                    <w:bottom w:val="none" w:sz="0" w:space="0" w:color="auto"/>
                    <w:right w:val="none" w:sz="0" w:space="0" w:color="auto"/>
                  </w:divBdr>
                </w:div>
                <w:div w:id="1305548552">
                  <w:marLeft w:val="0"/>
                  <w:marRight w:val="0"/>
                  <w:marTop w:val="0"/>
                  <w:marBottom w:val="0"/>
                  <w:divBdr>
                    <w:top w:val="none" w:sz="0" w:space="0" w:color="auto"/>
                    <w:left w:val="none" w:sz="0" w:space="0" w:color="auto"/>
                    <w:bottom w:val="none" w:sz="0" w:space="0" w:color="auto"/>
                    <w:right w:val="none" w:sz="0" w:space="0" w:color="auto"/>
                  </w:divBdr>
                </w:div>
                <w:div w:id="327756912">
                  <w:marLeft w:val="0"/>
                  <w:marRight w:val="0"/>
                  <w:marTop w:val="0"/>
                  <w:marBottom w:val="0"/>
                  <w:divBdr>
                    <w:top w:val="none" w:sz="0" w:space="0" w:color="auto"/>
                    <w:left w:val="none" w:sz="0" w:space="0" w:color="auto"/>
                    <w:bottom w:val="none" w:sz="0" w:space="0" w:color="auto"/>
                    <w:right w:val="none" w:sz="0" w:space="0" w:color="auto"/>
                  </w:divBdr>
                </w:div>
                <w:div w:id="1550649209">
                  <w:marLeft w:val="0"/>
                  <w:marRight w:val="0"/>
                  <w:marTop w:val="0"/>
                  <w:marBottom w:val="0"/>
                  <w:divBdr>
                    <w:top w:val="none" w:sz="0" w:space="0" w:color="auto"/>
                    <w:left w:val="none" w:sz="0" w:space="0" w:color="auto"/>
                    <w:bottom w:val="none" w:sz="0" w:space="0" w:color="auto"/>
                    <w:right w:val="none" w:sz="0" w:space="0" w:color="auto"/>
                  </w:divBdr>
                </w:div>
                <w:div w:id="937910055">
                  <w:marLeft w:val="0"/>
                  <w:marRight w:val="0"/>
                  <w:marTop w:val="0"/>
                  <w:marBottom w:val="0"/>
                  <w:divBdr>
                    <w:top w:val="none" w:sz="0" w:space="0" w:color="auto"/>
                    <w:left w:val="none" w:sz="0" w:space="0" w:color="auto"/>
                    <w:bottom w:val="none" w:sz="0" w:space="0" w:color="auto"/>
                    <w:right w:val="none" w:sz="0" w:space="0" w:color="auto"/>
                  </w:divBdr>
                </w:div>
                <w:div w:id="1950312318">
                  <w:marLeft w:val="0"/>
                  <w:marRight w:val="0"/>
                  <w:marTop w:val="0"/>
                  <w:marBottom w:val="0"/>
                  <w:divBdr>
                    <w:top w:val="none" w:sz="0" w:space="0" w:color="auto"/>
                    <w:left w:val="none" w:sz="0" w:space="0" w:color="auto"/>
                    <w:bottom w:val="none" w:sz="0" w:space="0" w:color="auto"/>
                    <w:right w:val="none" w:sz="0" w:space="0" w:color="auto"/>
                  </w:divBdr>
                </w:div>
                <w:div w:id="2057847242">
                  <w:marLeft w:val="0"/>
                  <w:marRight w:val="0"/>
                  <w:marTop w:val="0"/>
                  <w:marBottom w:val="0"/>
                  <w:divBdr>
                    <w:top w:val="none" w:sz="0" w:space="0" w:color="auto"/>
                    <w:left w:val="none" w:sz="0" w:space="0" w:color="auto"/>
                    <w:bottom w:val="none" w:sz="0" w:space="0" w:color="auto"/>
                    <w:right w:val="none" w:sz="0" w:space="0" w:color="auto"/>
                  </w:divBdr>
                </w:div>
                <w:div w:id="151915338">
                  <w:marLeft w:val="0"/>
                  <w:marRight w:val="0"/>
                  <w:marTop w:val="0"/>
                  <w:marBottom w:val="0"/>
                  <w:divBdr>
                    <w:top w:val="none" w:sz="0" w:space="0" w:color="auto"/>
                    <w:left w:val="none" w:sz="0" w:space="0" w:color="auto"/>
                    <w:bottom w:val="none" w:sz="0" w:space="0" w:color="auto"/>
                    <w:right w:val="none" w:sz="0" w:space="0" w:color="auto"/>
                  </w:divBdr>
                </w:div>
                <w:div w:id="795292860">
                  <w:marLeft w:val="0"/>
                  <w:marRight w:val="0"/>
                  <w:marTop w:val="0"/>
                  <w:marBottom w:val="0"/>
                  <w:divBdr>
                    <w:top w:val="none" w:sz="0" w:space="0" w:color="auto"/>
                    <w:left w:val="none" w:sz="0" w:space="0" w:color="auto"/>
                    <w:bottom w:val="none" w:sz="0" w:space="0" w:color="auto"/>
                    <w:right w:val="none" w:sz="0" w:space="0" w:color="auto"/>
                  </w:divBdr>
                </w:div>
                <w:div w:id="666908371">
                  <w:marLeft w:val="0"/>
                  <w:marRight w:val="0"/>
                  <w:marTop w:val="0"/>
                  <w:marBottom w:val="0"/>
                  <w:divBdr>
                    <w:top w:val="none" w:sz="0" w:space="0" w:color="auto"/>
                    <w:left w:val="none" w:sz="0" w:space="0" w:color="auto"/>
                    <w:bottom w:val="none" w:sz="0" w:space="0" w:color="auto"/>
                    <w:right w:val="none" w:sz="0" w:space="0" w:color="auto"/>
                  </w:divBdr>
                </w:div>
                <w:div w:id="1354840870">
                  <w:marLeft w:val="0"/>
                  <w:marRight w:val="0"/>
                  <w:marTop w:val="0"/>
                  <w:marBottom w:val="0"/>
                  <w:divBdr>
                    <w:top w:val="none" w:sz="0" w:space="0" w:color="auto"/>
                    <w:left w:val="none" w:sz="0" w:space="0" w:color="auto"/>
                    <w:bottom w:val="none" w:sz="0" w:space="0" w:color="auto"/>
                    <w:right w:val="none" w:sz="0" w:space="0" w:color="auto"/>
                  </w:divBdr>
                </w:div>
                <w:div w:id="868761699">
                  <w:marLeft w:val="0"/>
                  <w:marRight w:val="0"/>
                  <w:marTop w:val="0"/>
                  <w:marBottom w:val="0"/>
                  <w:divBdr>
                    <w:top w:val="none" w:sz="0" w:space="0" w:color="auto"/>
                    <w:left w:val="none" w:sz="0" w:space="0" w:color="auto"/>
                    <w:bottom w:val="none" w:sz="0" w:space="0" w:color="auto"/>
                    <w:right w:val="none" w:sz="0" w:space="0" w:color="auto"/>
                  </w:divBdr>
                </w:div>
                <w:div w:id="532696219">
                  <w:marLeft w:val="0"/>
                  <w:marRight w:val="0"/>
                  <w:marTop w:val="0"/>
                  <w:marBottom w:val="0"/>
                  <w:divBdr>
                    <w:top w:val="none" w:sz="0" w:space="0" w:color="auto"/>
                    <w:left w:val="none" w:sz="0" w:space="0" w:color="auto"/>
                    <w:bottom w:val="none" w:sz="0" w:space="0" w:color="auto"/>
                    <w:right w:val="none" w:sz="0" w:space="0" w:color="auto"/>
                  </w:divBdr>
                </w:div>
                <w:div w:id="28725643">
                  <w:marLeft w:val="0"/>
                  <w:marRight w:val="0"/>
                  <w:marTop w:val="0"/>
                  <w:marBottom w:val="0"/>
                  <w:divBdr>
                    <w:top w:val="none" w:sz="0" w:space="0" w:color="auto"/>
                    <w:left w:val="none" w:sz="0" w:space="0" w:color="auto"/>
                    <w:bottom w:val="none" w:sz="0" w:space="0" w:color="auto"/>
                    <w:right w:val="none" w:sz="0" w:space="0" w:color="auto"/>
                  </w:divBdr>
                </w:div>
                <w:div w:id="1697271174">
                  <w:marLeft w:val="0"/>
                  <w:marRight w:val="0"/>
                  <w:marTop w:val="0"/>
                  <w:marBottom w:val="0"/>
                  <w:divBdr>
                    <w:top w:val="none" w:sz="0" w:space="0" w:color="auto"/>
                    <w:left w:val="none" w:sz="0" w:space="0" w:color="auto"/>
                    <w:bottom w:val="none" w:sz="0" w:space="0" w:color="auto"/>
                    <w:right w:val="none" w:sz="0" w:space="0" w:color="auto"/>
                  </w:divBdr>
                </w:div>
                <w:div w:id="662665111">
                  <w:marLeft w:val="0"/>
                  <w:marRight w:val="0"/>
                  <w:marTop w:val="0"/>
                  <w:marBottom w:val="0"/>
                  <w:divBdr>
                    <w:top w:val="none" w:sz="0" w:space="0" w:color="auto"/>
                    <w:left w:val="none" w:sz="0" w:space="0" w:color="auto"/>
                    <w:bottom w:val="none" w:sz="0" w:space="0" w:color="auto"/>
                    <w:right w:val="none" w:sz="0" w:space="0" w:color="auto"/>
                  </w:divBdr>
                </w:div>
                <w:div w:id="33817387">
                  <w:marLeft w:val="0"/>
                  <w:marRight w:val="0"/>
                  <w:marTop w:val="0"/>
                  <w:marBottom w:val="0"/>
                  <w:divBdr>
                    <w:top w:val="none" w:sz="0" w:space="0" w:color="auto"/>
                    <w:left w:val="none" w:sz="0" w:space="0" w:color="auto"/>
                    <w:bottom w:val="none" w:sz="0" w:space="0" w:color="auto"/>
                    <w:right w:val="none" w:sz="0" w:space="0" w:color="auto"/>
                  </w:divBdr>
                </w:div>
                <w:div w:id="487476301">
                  <w:marLeft w:val="0"/>
                  <w:marRight w:val="0"/>
                  <w:marTop w:val="0"/>
                  <w:marBottom w:val="0"/>
                  <w:divBdr>
                    <w:top w:val="none" w:sz="0" w:space="0" w:color="auto"/>
                    <w:left w:val="none" w:sz="0" w:space="0" w:color="auto"/>
                    <w:bottom w:val="none" w:sz="0" w:space="0" w:color="auto"/>
                    <w:right w:val="none" w:sz="0" w:space="0" w:color="auto"/>
                  </w:divBdr>
                </w:div>
                <w:div w:id="1400782149">
                  <w:marLeft w:val="0"/>
                  <w:marRight w:val="0"/>
                  <w:marTop w:val="0"/>
                  <w:marBottom w:val="0"/>
                  <w:divBdr>
                    <w:top w:val="none" w:sz="0" w:space="0" w:color="auto"/>
                    <w:left w:val="none" w:sz="0" w:space="0" w:color="auto"/>
                    <w:bottom w:val="none" w:sz="0" w:space="0" w:color="auto"/>
                    <w:right w:val="none" w:sz="0" w:space="0" w:color="auto"/>
                  </w:divBdr>
                </w:div>
                <w:div w:id="591476115">
                  <w:marLeft w:val="0"/>
                  <w:marRight w:val="0"/>
                  <w:marTop w:val="0"/>
                  <w:marBottom w:val="0"/>
                  <w:divBdr>
                    <w:top w:val="none" w:sz="0" w:space="0" w:color="auto"/>
                    <w:left w:val="none" w:sz="0" w:space="0" w:color="auto"/>
                    <w:bottom w:val="none" w:sz="0" w:space="0" w:color="auto"/>
                    <w:right w:val="none" w:sz="0" w:space="0" w:color="auto"/>
                  </w:divBdr>
                </w:div>
                <w:div w:id="1449082247">
                  <w:marLeft w:val="0"/>
                  <w:marRight w:val="0"/>
                  <w:marTop w:val="0"/>
                  <w:marBottom w:val="0"/>
                  <w:divBdr>
                    <w:top w:val="none" w:sz="0" w:space="0" w:color="auto"/>
                    <w:left w:val="none" w:sz="0" w:space="0" w:color="auto"/>
                    <w:bottom w:val="none" w:sz="0" w:space="0" w:color="auto"/>
                    <w:right w:val="none" w:sz="0" w:space="0" w:color="auto"/>
                  </w:divBdr>
                </w:div>
                <w:div w:id="2082751547">
                  <w:marLeft w:val="0"/>
                  <w:marRight w:val="0"/>
                  <w:marTop w:val="0"/>
                  <w:marBottom w:val="0"/>
                  <w:divBdr>
                    <w:top w:val="none" w:sz="0" w:space="0" w:color="auto"/>
                    <w:left w:val="none" w:sz="0" w:space="0" w:color="auto"/>
                    <w:bottom w:val="none" w:sz="0" w:space="0" w:color="auto"/>
                    <w:right w:val="none" w:sz="0" w:space="0" w:color="auto"/>
                  </w:divBdr>
                </w:div>
                <w:div w:id="929585946">
                  <w:marLeft w:val="0"/>
                  <w:marRight w:val="0"/>
                  <w:marTop w:val="0"/>
                  <w:marBottom w:val="0"/>
                  <w:divBdr>
                    <w:top w:val="none" w:sz="0" w:space="0" w:color="auto"/>
                    <w:left w:val="none" w:sz="0" w:space="0" w:color="auto"/>
                    <w:bottom w:val="none" w:sz="0" w:space="0" w:color="auto"/>
                    <w:right w:val="none" w:sz="0" w:space="0" w:color="auto"/>
                  </w:divBdr>
                </w:div>
                <w:div w:id="565267062">
                  <w:marLeft w:val="0"/>
                  <w:marRight w:val="0"/>
                  <w:marTop w:val="0"/>
                  <w:marBottom w:val="0"/>
                  <w:divBdr>
                    <w:top w:val="none" w:sz="0" w:space="0" w:color="auto"/>
                    <w:left w:val="none" w:sz="0" w:space="0" w:color="auto"/>
                    <w:bottom w:val="none" w:sz="0" w:space="0" w:color="auto"/>
                    <w:right w:val="none" w:sz="0" w:space="0" w:color="auto"/>
                  </w:divBdr>
                </w:div>
                <w:div w:id="538706809">
                  <w:marLeft w:val="0"/>
                  <w:marRight w:val="0"/>
                  <w:marTop w:val="0"/>
                  <w:marBottom w:val="0"/>
                  <w:divBdr>
                    <w:top w:val="none" w:sz="0" w:space="0" w:color="auto"/>
                    <w:left w:val="none" w:sz="0" w:space="0" w:color="auto"/>
                    <w:bottom w:val="none" w:sz="0" w:space="0" w:color="auto"/>
                    <w:right w:val="none" w:sz="0" w:space="0" w:color="auto"/>
                  </w:divBdr>
                </w:div>
                <w:div w:id="1277904940">
                  <w:marLeft w:val="0"/>
                  <w:marRight w:val="0"/>
                  <w:marTop w:val="0"/>
                  <w:marBottom w:val="0"/>
                  <w:divBdr>
                    <w:top w:val="none" w:sz="0" w:space="0" w:color="auto"/>
                    <w:left w:val="none" w:sz="0" w:space="0" w:color="auto"/>
                    <w:bottom w:val="none" w:sz="0" w:space="0" w:color="auto"/>
                    <w:right w:val="none" w:sz="0" w:space="0" w:color="auto"/>
                  </w:divBdr>
                </w:div>
                <w:div w:id="1860774010">
                  <w:marLeft w:val="0"/>
                  <w:marRight w:val="0"/>
                  <w:marTop w:val="0"/>
                  <w:marBottom w:val="0"/>
                  <w:divBdr>
                    <w:top w:val="none" w:sz="0" w:space="0" w:color="auto"/>
                    <w:left w:val="none" w:sz="0" w:space="0" w:color="auto"/>
                    <w:bottom w:val="none" w:sz="0" w:space="0" w:color="auto"/>
                    <w:right w:val="none" w:sz="0" w:space="0" w:color="auto"/>
                  </w:divBdr>
                </w:div>
                <w:div w:id="1630160217">
                  <w:marLeft w:val="0"/>
                  <w:marRight w:val="0"/>
                  <w:marTop w:val="0"/>
                  <w:marBottom w:val="0"/>
                  <w:divBdr>
                    <w:top w:val="none" w:sz="0" w:space="0" w:color="auto"/>
                    <w:left w:val="none" w:sz="0" w:space="0" w:color="auto"/>
                    <w:bottom w:val="none" w:sz="0" w:space="0" w:color="auto"/>
                    <w:right w:val="none" w:sz="0" w:space="0" w:color="auto"/>
                  </w:divBdr>
                </w:div>
                <w:div w:id="1934625031">
                  <w:marLeft w:val="0"/>
                  <w:marRight w:val="0"/>
                  <w:marTop w:val="0"/>
                  <w:marBottom w:val="0"/>
                  <w:divBdr>
                    <w:top w:val="none" w:sz="0" w:space="0" w:color="auto"/>
                    <w:left w:val="none" w:sz="0" w:space="0" w:color="auto"/>
                    <w:bottom w:val="none" w:sz="0" w:space="0" w:color="auto"/>
                    <w:right w:val="none" w:sz="0" w:space="0" w:color="auto"/>
                  </w:divBdr>
                </w:div>
                <w:div w:id="1736246794">
                  <w:marLeft w:val="0"/>
                  <w:marRight w:val="0"/>
                  <w:marTop w:val="0"/>
                  <w:marBottom w:val="0"/>
                  <w:divBdr>
                    <w:top w:val="none" w:sz="0" w:space="0" w:color="auto"/>
                    <w:left w:val="none" w:sz="0" w:space="0" w:color="auto"/>
                    <w:bottom w:val="none" w:sz="0" w:space="0" w:color="auto"/>
                    <w:right w:val="none" w:sz="0" w:space="0" w:color="auto"/>
                  </w:divBdr>
                </w:div>
                <w:div w:id="835458246">
                  <w:marLeft w:val="0"/>
                  <w:marRight w:val="0"/>
                  <w:marTop w:val="0"/>
                  <w:marBottom w:val="0"/>
                  <w:divBdr>
                    <w:top w:val="none" w:sz="0" w:space="0" w:color="auto"/>
                    <w:left w:val="none" w:sz="0" w:space="0" w:color="auto"/>
                    <w:bottom w:val="none" w:sz="0" w:space="0" w:color="auto"/>
                    <w:right w:val="none" w:sz="0" w:space="0" w:color="auto"/>
                  </w:divBdr>
                </w:div>
                <w:div w:id="37584877">
                  <w:marLeft w:val="0"/>
                  <w:marRight w:val="0"/>
                  <w:marTop w:val="0"/>
                  <w:marBottom w:val="0"/>
                  <w:divBdr>
                    <w:top w:val="none" w:sz="0" w:space="0" w:color="auto"/>
                    <w:left w:val="none" w:sz="0" w:space="0" w:color="auto"/>
                    <w:bottom w:val="none" w:sz="0" w:space="0" w:color="auto"/>
                    <w:right w:val="none" w:sz="0" w:space="0" w:color="auto"/>
                  </w:divBdr>
                </w:div>
                <w:div w:id="1488352622">
                  <w:marLeft w:val="0"/>
                  <w:marRight w:val="0"/>
                  <w:marTop w:val="0"/>
                  <w:marBottom w:val="0"/>
                  <w:divBdr>
                    <w:top w:val="none" w:sz="0" w:space="0" w:color="auto"/>
                    <w:left w:val="none" w:sz="0" w:space="0" w:color="auto"/>
                    <w:bottom w:val="none" w:sz="0" w:space="0" w:color="auto"/>
                    <w:right w:val="none" w:sz="0" w:space="0" w:color="auto"/>
                  </w:divBdr>
                </w:div>
                <w:div w:id="616644639">
                  <w:marLeft w:val="0"/>
                  <w:marRight w:val="0"/>
                  <w:marTop w:val="0"/>
                  <w:marBottom w:val="0"/>
                  <w:divBdr>
                    <w:top w:val="none" w:sz="0" w:space="0" w:color="auto"/>
                    <w:left w:val="none" w:sz="0" w:space="0" w:color="auto"/>
                    <w:bottom w:val="none" w:sz="0" w:space="0" w:color="auto"/>
                    <w:right w:val="none" w:sz="0" w:space="0" w:color="auto"/>
                  </w:divBdr>
                </w:div>
                <w:div w:id="2074810225">
                  <w:marLeft w:val="0"/>
                  <w:marRight w:val="0"/>
                  <w:marTop w:val="0"/>
                  <w:marBottom w:val="0"/>
                  <w:divBdr>
                    <w:top w:val="none" w:sz="0" w:space="0" w:color="auto"/>
                    <w:left w:val="none" w:sz="0" w:space="0" w:color="auto"/>
                    <w:bottom w:val="none" w:sz="0" w:space="0" w:color="auto"/>
                    <w:right w:val="none" w:sz="0" w:space="0" w:color="auto"/>
                  </w:divBdr>
                </w:div>
                <w:div w:id="1316254396">
                  <w:marLeft w:val="0"/>
                  <w:marRight w:val="0"/>
                  <w:marTop w:val="0"/>
                  <w:marBottom w:val="0"/>
                  <w:divBdr>
                    <w:top w:val="none" w:sz="0" w:space="0" w:color="auto"/>
                    <w:left w:val="none" w:sz="0" w:space="0" w:color="auto"/>
                    <w:bottom w:val="none" w:sz="0" w:space="0" w:color="auto"/>
                    <w:right w:val="none" w:sz="0" w:space="0" w:color="auto"/>
                  </w:divBdr>
                </w:div>
                <w:div w:id="1319916684">
                  <w:marLeft w:val="0"/>
                  <w:marRight w:val="0"/>
                  <w:marTop w:val="0"/>
                  <w:marBottom w:val="0"/>
                  <w:divBdr>
                    <w:top w:val="none" w:sz="0" w:space="0" w:color="auto"/>
                    <w:left w:val="none" w:sz="0" w:space="0" w:color="auto"/>
                    <w:bottom w:val="none" w:sz="0" w:space="0" w:color="auto"/>
                    <w:right w:val="none" w:sz="0" w:space="0" w:color="auto"/>
                  </w:divBdr>
                </w:div>
                <w:div w:id="602688116">
                  <w:marLeft w:val="0"/>
                  <w:marRight w:val="0"/>
                  <w:marTop w:val="0"/>
                  <w:marBottom w:val="0"/>
                  <w:divBdr>
                    <w:top w:val="none" w:sz="0" w:space="0" w:color="auto"/>
                    <w:left w:val="none" w:sz="0" w:space="0" w:color="auto"/>
                    <w:bottom w:val="none" w:sz="0" w:space="0" w:color="auto"/>
                    <w:right w:val="none" w:sz="0" w:space="0" w:color="auto"/>
                  </w:divBdr>
                </w:div>
                <w:div w:id="1476096661">
                  <w:marLeft w:val="0"/>
                  <w:marRight w:val="0"/>
                  <w:marTop w:val="0"/>
                  <w:marBottom w:val="0"/>
                  <w:divBdr>
                    <w:top w:val="none" w:sz="0" w:space="0" w:color="auto"/>
                    <w:left w:val="none" w:sz="0" w:space="0" w:color="auto"/>
                    <w:bottom w:val="none" w:sz="0" w:space="0" w:color="auto"/>
                    <w:right w:val="none" w:sz="0" w:space="0" w:color="auto"/>
                  </w:divBdr>
                </w:div>
                <w:div w:id="1666587986">
                  <w:marLeft w:val="0"/>
                  <w:marRight w:val="0"/>
                  <w:marTop w:val="0"/>
                  <w:marBottom w:val="0"/>
                  <w:divBdr>
                    <w:top w:val="none" w:sz="0" w:space="0" w:color="auto"/>
                    <w:left w:val="none" w:sz="0" w:space="0" w:color="auto"/>
                    <w:bottom w:val="none" w:sz="0" w:space="0" w:color="auto"/>
                    <w:right w:val="none" w:sz="0" w:space="0" w:color="auto"/>
                  </w:divBdr>
                </w:div>
                <w:div w:id="1746101780">
                  <w:marLeft w:val="0"/>
                  <w:marRight w:val="0"/>
                  <w:marTop w:val="0"/>
                  <w:marBottom w:val="0"/>
                  <w:divBdr>
                    <w:top w:val="none" w:sz="0" w:space="0" w:color="auto"/>
                    <w:left w:val="none" w:sz="0" w:space="0" w:color="auto"/>
                    <w:bottom w:val="none" w:sz="0" w:space="0" w:color="auto"/>
                    <w:right w:val="none" w:sz="0" w:space="0" w:color="auto"/>
                  </w:divBdr>
                </w:div>
                <w:div w:id="941303282">
                  <w:marLeft w:val="0"/>
                  <w:marRight w:val="0"/>
                  <w:marTop w:val="0"/>
                  <w:marBottom w:val="0"/>
                  <w:divBdr>
                    <w:top w:val="none" w:sz="0" w:space="0" w:color="auto"/>
                    <w:left w:val="none" w:sz="0" w:space="0" w:color="auto"/>
                    <w:bottom w:val="none" w:sz="0" w:space="0" w:color="auto"/>
                    <w:right w:val="none" w:sz="0" w:space="0" w:color="auto"/>
                  </w:divBdr>
                </w:div>
                <w:div w:id="1506507992">
                  <w:marLeft w:val="0"/>
                  <w:marRight w:val="0"/>
                  <w:marTop w:val="0"/>
                  <w:marBottom w:val="0"/>
                  <w:divBdr>
                    <w:top w:val="none" w:sz="0" w:space="0" w:color="auto"/>
                    <w:left w:val="none" w:sz="0" w:space="0" w:color="auto"/>
                    <w:bottom w:val="none" w:sz="0" w:space="0" w:color="auto"/>
                    <w:right w:val="none" w:sz="0" w:space="0" w:color="auto"/>
                  </w:divBdr>
                </w:div>
                <w:div w:id="187136376">
                  <w:marLeft w:val="0"/>
                  <w:marRight w:val="0"/>
                  <w:marTop w:val="0"/>
                  <w:marBottom w:val="0"/>
                  <w:divBdr>
                    <w:top w:val="none" w:sz="0" w:space="0" w:color="auto"/>
                    <w:left w:val="none" w:sz="0" w:space="0" w:color="auto"/>
                    <w:bottom w:val="none" w:sz="0" w:space="0" w:color="auto"/>
                    <w:right w:val="none" w:sz="0" w:space="0" w:color="auto"/>
                  </w:divBdr>
                </w:div>
                <w:div w:id="695034404">
                  <w:marLeft w:val="0"/>
                  <w:marRight w:val="0"/>
                  <w:marTop w:val="0"/>
                  <w:marBottom w:val="0"/>
                  <w:divBdr>
                    <w:top w:val="none" w:sz="0" w:space="0" w:color="auto"/>
                    <w:left w:val="none" w:sz="0" w:space="0" w:color="auto"/>
                    <w:bottom w:val="none" w:sz="0" w:space="0" w:color="auto"/>
                    <w:right w:val="none" w:sz="0" w:space="0" w:color="auto"/>
                  </w:divBdr>
                </w:div>
                <w:div w:id="559439185">
                  <w:marLeft w:val="0"/>
                  <w:marRight w:val="0"/>
                  <w:marTop w:val="0"/>
                  <w:marBottom w:val="0"/>
                  <w:divBdr>
                    <w:top w:val="none" w:sz="0" w:space="0" w:color="auto"/>
                    <w:left w:val="none" w:sz="0" w:space="0" w:color="auto"/>
                    <w:bottom w:val="none" w:sz="0" w:space="0" w:color="auto"/>
                    <w:right w:val="none" w:sz="0" w:space="0" w:color="auto"/>
                  </w:divBdr>
                </w:div>
                <w:div w:id="361172550">
                  <w:marLeft w:val="0"/>
                  <w:marRight w:val="0"/>
                  <w:marTop w:val="0"/>
                  <w:marBottom w:val="0"/>
                  <w:divBdr>
                    <w:top w:val="none" w:sz="0" w:space="0" w:color="auto"/>
                    <w:left w:val="none" w:sz="0" w:space="0" w:color="auto"/>
                    <w:bottom w:val="none" w:sz="0" w:space="0" w:color="auto"/>
                    <w:right w:val="none" w:sz="0" w:space="0" w:color="auto"/>
                  </w:divBdr>
                </w:div>
                <w:div w:id="483667124">
                  <w:marLeft w:val="0"/>
                  <w:marRight w:val="0"/>
                  <w:marTop w:val="0"/>
                  <w:marBottom w:val="0"/>
                  <w:divBdr>
                    <w:top w:val="none" w:sz="0" w:space="0" w:color="auto"/>
                    <w:left w:val="none" w:sz="0" w:space="0" w:color="auto"/>
                    <w:bottom w:val="none" w:sz="0" w:space="0" w:color="auto"/>
                    <w:right w:val="none" w:sz="0" w:space="0" w:color="auto"/>
                  </w:divBdr>
                </w:div>
              </w:divsChild>
            </w:div>
            <w:div w:id="1301692734">
              <w:marLeft w:val="0"/>
              <w:marRight w:val="0"/>
              <w:marTop w:val="0"/>
              <w:marBottom w:val="0"/>
              <w:divBdr>
                <w:top w:val="none" w:sz="0" w:space="0" w:color="auto"/>
                <w:left w:val="none" w:sz="0" w:space="0" w:color="auto"/>
                <w:bottom w:val="none" w:sz="0" w:space="0" w:color="auto"/>
                <w:right w:val="none" w:sz="0" w:space="0" w:color="auto"/>
              </w:divBdr>
              <w:divsChild>
                <w:div w:id="1085765676">
                  <w:marLeft w:val="0"/>
                  <w:marRight w:val="0"/>
                  <w:marTop w:val="0"/>
                  <w:marBottom w:val="0"/>
                  <w:divBdr>
                    <w:top w:val="none" w:sz="0" w:space="0" w:color="auto"/>
                    <w:left w:val="none" w:sz="0" w:space="0" w:color="auto"/>
                    <w:bottom w:val="none" w:sz="0" w:space="0" w:color="auto"/>
                    <w:right w:val="none" w:sz="0" w:space="0" w:color="auto"/>
                  </w:divBdr>
                </w:div>
                <w:div w:id="1584757320">
                  <w:marLeft w:val="0"/>
                  <w:marRight w:val="0"/>
                  <w:marTop w:val="0"/>
                  <w:marBottom w:val="0"/>
                  <w:divBdr>
                    <w:top w:val="none" w:sz="0" w:space="0" w:color="auto"/>
                    <w:left w:val="none" w:sz="0" w:space="0" w:color="auto"/>
                    <w:bottom w:val="none" w:sz="0" w:space="0" w:color="auto"/>
                    <w:right w:val="none" w:sz="0" w:space="0" w:color="auto"/>
                  </w:divBdr>
                </w:div>
                <w:div w:id="1262254649">
                  <w:marLeft w:val="0"/>
                  <w:marRight w:val="0"/>
                  <w:marTop w:val="0"/>
                  <w:marBottom w:val="0"/>
                  <w:divBdr>
                    <w:top w:val="none" w:sz="0" w:space="0" w:color="auto"/>
                    <w:left w:val="none" w:sz="0" w:space="0" w:color="auto"/>
                    <w:bottom w:val="none" w:sz="0" w:space="0" w:color="auto"/>
                    <w:right w:val="none" w:sz="0" w:space="0" w:color="auto"/>
                  </w:divBdr>
                </w:div>
                <w:div w:id="352922090">
                  <w:marLeft w:val="0"/>
                  <w:marRight w:val="0"/>
                  <w:marTop w:val="0"/>
                  <w:marBottom w:val="0"/>
                  <w:divBdr>
                    <w:top w:val="none" w:sz="0" w:space="0" w:color="auto"/>
                    <w:left w:val="none" w:sz="0" w:space="0" w:color="auto"/>
                    <w:bottom w:val="none" w:sz="0" w:space="0" w:color="auto"/>
                    <w:right w:val="none" w:sz="0" w:space="0" w:color="auto"/>
                  </w:divBdr>
                </w:div>
                <w:div w:id="271402100">
                  <w:marLeft w:val="0"/>
                  <w:marRight w:val="0"/>
                  <w:marTop w:val="0"/>
                  <w:marBottom w:val="0"/>
                  <w:divBdr>
                    <w:top w:val="none" w:sz="0" w:space="0" w:color="auto"/>
                    <w:left w:val="none" w:sz="0" w:space="0" w:color="auto"/>
                    <w:bottom w:val="none" w:sz="0" w:space="0" w:color="auto"/>
                    <w:right w:val="none" w:sz="0" w:space="0" w:color="auto"/>
                  </w:divBdr>
                </w:div>
                <w:div w:id="565065582">
                  <w:marLeft w:val="0"/>
                  <w:marRight w:val="0"/>
                  <w:marTop w:val="0"/>
                  <w:marBottom w:val="0"/>
                  <w:divBdr>
                    <w:top w:val="none" w:sz="0" w:space="0" w:color="auto"/>
                    <w:left w:val="none" w:sz="0" w:space="0" w:color="auto"/>
                    <w:bottom w:val="none" w:sz="0" w:space="0" w:color="auto"/>
                    <w:right w:val="none" w:sz="0" w:space="0" w:color="auto"/>
                  </w:divBdr>
                </w:div>
                <w:div w:id="217129632">
                  <w:marLeft w:val="0"/>
                  <w:marRight w:val="0"/>
                  <w:marTop w:val="0"/>
                  <w:marBottom w:val="0"/>
                  <w:divBdr>
                    <w:top w:val="none" w:sz="0" w:space="0" w:color="auto"/>
                    <w:left w:val="none" w:sz="0" w:space="0" w:color="auto"/>
                    <w:bottom w:val="none" w:sz="0" w:space="0" w:color="auto"/>
                    <w:right w:val="none" w:sz="0" w:space="0" w:color="auto"/>
                  </w:divBdr>
                </w:div>
                <w:div w:id="1832285936">
                  <w:marLeft w:val="0"/>
                  <w:marRight w:val="0"/>
                  <w:marTop w:val="0"/>
                  <w:marBottom w:val="0"/>
                  <w:divBdr>
                    <w:top w:val="none" w:sz="0" w:space="0" w:color="auto"/>
                    <w:left w:val="none" w:sz="0" w:space="0" w:color="auto"/>
                    <w:bottom w:val="none" w:sz="0" w:space="0" w:color="auto"/>
                    <w:right w:val="none" w:sz="0" w:space="0" w:color="auto"/>
                  </w:divBdr>
                </w:div>
                <w:div w:id="2022471264">
                  <w:marLeft w:val="0"/>
                  <w:marRight w:val="0"/>
                  <w:marTop w:val="0"/>
                  <w:marBottom w:val="0"/>
                  <w:divBdr>
                    <w:top w:val="none" w:sz="0" w:space="0" w:color="auto"/>
                    <w:left w:val="none" w:sz="0" w:space="0" w:color="auto"/>
                    <w:bottom w:val="none" w:sz="0" w:space="0" w:color="auto"/>
                    <w:right w:val="none" w:sz="0" w:space="0" w:color="auto"/>
                  </w:divBdr>
                </w:div>
                <w:div w:id="1645768744">
                  <w:marLeft w:val="0"/>
                  <w:marRight w:val="0"/>
                  <w:marTop w:val="0"/>
                  <w:marBottom w:val="0"/>
                  <w:divBdr>
                    <w:top w:val="none" w:sz="0" w:space="0" w:color="auto"/>
                    <w:left w:val="none" w:sz="0" w:space="0" w:color="auto"/>
                    <w:bottom w:val="none" w:sz="0" w:space="0" w:color="auto"/>
                    <w:right w:val="none" w:sz="0" w:space="0" w:color="auto"/>
                  </w:divBdr>
                </w:div>
                <w:div w:id="1697459776">
                  <w:marLeft w:val="0"/>
                  <w:marRight w:val="0"/>
                  <w:marTop w:val="0"/>
                  <w:marBottom w:val="0"/>
                  <w:divBdr>
                    <w:top w:val="none" w:sz="0" w:space="0" w:color="auto"/>
                    <w:left w:val="none" w:sz="0" w:space="0" w:color="auto"/>
                    <w:bottom w:val="none" w:sz="0" w:space="0" w:color="auto"/>
                    <w:right w:val="none" w:sz="0" w:space="0" w:color="auto"/>
                  </w:divBdr>
                </w:div>
                <w:div w:id="1553301456">
                  <w:marLeft w:val="0"/>
                  <w:marRight w:val="0"/>
                  <w:marTop w:val="0"/>
                  <w:marBottom w:val="0"/>
                  <w:divBdr>
                    <w:top w:val="none" w:sz="0" w:space="0" w:color="auto"/>
                    <w:left w:val="none" w:sz="0" w:space="0" w:color="auto"/>
                    <w:bottom w:val="none" w:sz="0" w:space="0" w:color="auto"/>
                    <w:right w:val="none" w:sz="0" w:space="0" w:color="auto"/>
                  </w:divBdr>
                </w:div>
                <w:div w:id="2142267943">
                  <w:marLeft w:val="0"/>
                  <w:marRight w:val="0"/>
                  <w:marTop w:val="0"/>
                  <w:marBottom w:val="0"/>
                  <w:divBdr>
                    <w:top w:val="none" w:sz="0" w:space="0" w:color="auto"/>
                    <w:left w:val="none" w:sz="0" w:space="0" w:color="auto"/>
                    <w:bottom w:val="none" w:sz="0" w:space="0" w:color="auto"/>
                    <w:right w:val="none" w:sz="0" w:space="0" w:color="auto"/>
                  </w:divBdr>
                </w:div>
                <w:div w:id="1941839145">
                  <w:marLeft w:val="0"/>
                  <w:marRight w:val="0"/>
                  <w:marTop w:val="0"/>
                  <w:marBottom w:val="0"/>
                  <w:divBdr>
                    <w:top w:val="none" w:sz="0" w:space="0" w:color="auto"/>
                    <w:left w:val="none" w:sz="0" w:space="0" w:color="auto"/>
                    <w:bottom w:val="none" w:sz="0" w:space="0" w:color="auto"/>
                    <w:right w:val="none" w:sz="0" w:space="0" w:color="auto"/>
                  </w:divBdr>
                </w:div>
                <w:div w:id="1266184673">
                  <w:marLeft w:val="0"/>
                  <w:marRight w:val="0"/>
                  <w:marTop w:val="0"/>
                  <w:marBottom w:val="0"/>
                  <w:divBdr>
                    <w:top w:val="none" w:sz="0" w:space="0" w:color="auto"/>
                    <w:left w:val="none" w:sz="0" w:space="0" w:color="auto"/>
                    <w:bottom w:val="none" w:sz="0" w:space="0" w:color="auto"/>
                    <w:right w:val="none" w:sz="0" w:space="0" w:color="auto"/>
                  </w:divBdr>
                </w:div>
                <w:div w:id="6298562">
                  <w:marLeft w:val="0"/>
                  <w:marRight w:val="0"/>
                  <w:marTop w:val="0"/>
                  <w:marBottom w:val="0"/>
                  <w:divBdr>
                    <w:top w:val="none" w:sz="0" w:space="0" w:color="auto"/>
                    <w:left w:val="none" w:sz="0" w:space="0" w:color="auto"/>
                    <w:bottom w:val="none" w:sz="0" w:space="0" w:color="auto"/>
                    <w:right w:val="none" w:sz="0" w:space="0" w:color="auto"/>
                  </w:divBdr>
                </w:div>
                <w:div w:id="1618175194">
                  <w:marLeft w:val="0"/>
                  <w:marRight w:val="0"/>
                  <w:marTop w:val="0"/>
                  <w:marBottom w:val="0"/>
                  <w:divBdr>
                    <w:top w:val="none" w:sz="0" w:space="0" w:color="auto"/>
                    <w:left w:val="none" w:sz="0" w:space="0" w:color="auto"/>
                    <w:bottom w:val="none" w:sz="0" w:space="0" w:color="auto"/>
                    <w:right w:val="none" w:sz="0" w:space="0" w:color="auto"/>
                  </w:divBdr>
                </w:div>
                <w:div w:id="715619965">
                  <w:marLeft w:val="0"/>
                  <w:marRight w:val="0"/>
                  <w:marTop w:val="0"/>
                  <w:marBottom w:val="0"/>
                  <w:divBdr>
                    <w:top w:val="none" w:sz="0" w:space="0" w:color="auto"/>
                    <w:left w:val="none" w:sz="0" w:space="0" w:color="auto"/>
                    <w:bottom w:val="none" w:sz="0" w:space="0" w:color="auto"/>
                    <w:right w:val="none" w:sz="0" w:space="0" w:color="auto"/>
                  </w:divBdr>
                </w:div>
                <w:div w:id="704719377">
                  <w:marLeft w:val="0"/>
                  <w:marRight w:val="0"/>
                  <w:marTop w:val="0"/>
                  <w:marBottom w:val="0"/>
                  <w:divBdr>
                    <w:top w:val="none" w:sz="0" w:space="0" w:color="auto"/>
                    <w:left w:val="none" w:sz="0" w:space="0" w:color="auto"/>
                    <w:bottom w:val="none" w:sz="0" w:space="0" w:color="auto"/>
                    <w:right w:val="none" w:sz="0" w:space="0" w:color="auto"/>
                  </w:divBdr>
                </w:div>
                <w:div w:id="1587153265">
                  <w:marLeft w:val="0"/>
                  <w:marRight w:val="0"/>
                  <w:marTop w:val="0"/>
                  <w:marBottom w:val="0"/>
                  <w:divBdr>
                    <w:top w:val="none" w:sz="0" w:space="0" w:color="auto"/>
                    <w:left w:val="none" w:sz="0" w:space="0" w:color="auto"/>
                    <w:bottom w:val="none" w:sz="0" w:space="0" w:color="auto"/>
                    <w:right w:val="none" w:sz="0" w:space="0" w:color="auto"/>
                  </w:divBdr>
                </w:div>
                <w:div w:id="1060399647">
                  <w:marLeft w:val="0"/>
                  <w:marRight w:val="0"/>
                  <w:marTop w:val="0"/>
                  <w:marBottom w:val="0"/>
                  <w:divBdr>
                    <w:top w:val="none" w:sz="0" w:space="0" w:color="auto"/>
                    <w:left w:val="none" w:sz="0" w:space="0" w:color="auto"/>
                    <w:bottom w:val="none" w:sz="0" w:space="0" w:color="auto"/>
                    <w:right w:val="none" w:sz="0" w:space="0" w:color="auto"/>
                  </w:divBdr>
                </w:div>
                <w:div w:id="1303000086">
                  <w:marLeft w:val="0"/>
                  <w:marRight w:val="0"/>
                  <w:marTop w:val="0"/>
                  <w:marBottom w:val="0"/>
                  <w:divBdr>
                    <w:top w:val="none" w:sz="0" w:space="0" w:color="auto"/>
                    <w:left w:val="none" w:sz="0" w:space="0" w:color="auto"/>
                    <w:bottom w:val="none" w:sz="0" w:space="0" w:color="auto"/>
                    <w:right w:val="none" w:sz="0" w:space="0" w:color="auto"/>
                  </w:divBdr>
                </w:div>
                <w:div w:id="1434862853">
                  <w:marLeft w:val="0"/>
                  <w:marRight w:val="0"/>
                  <w:marTop w:val="0"/>
                  <w:marBottom w:val="0"/>
                  <w:divBdr>
                    <w:top w:val="none" w:sz="0" w:space="0" w:color="auto"/>
                    <w:left w:val="none" w:sz="0" w:space="0" w:color="auto"/>
                    <w:bottom w:val="none" w:sz="0" w:space="0" w:color="auto"/>
                    <w:right w:val="none" w:sz="0" w:space="0" w:color="auto"/>
                  </w:divBdr>
                </w:div>
                <w:div w:id="1996251297">
                  <w:marLeft w:val="0"/>
                  <w:marRight w:val="0"/>
                  <w:marTop w:val="0"/>
                  <w:marBottom w:val="0"/>
                  <w:divBdr>
                    <w:top w:val="none" w:sz="0" w:space="0" w:color="auto"/>
                    <w:left w:val="none" w:sz="0" w:space="0" w:color="auto"/>
                    <w:bottom w:val="none" w:sz="0" w:space="0" w:color="auto"/>
                    <w:right w:val="none" w:sz="0" w:space="0" w:color="auto"/>
                  </w:divBdr>
                </w:div>
                <w:div w:id="741371936">
                  <w:marLeft w:val="0"/>
                  <w:marRight w:val="0"/>
                  <w:marTop w:val="0"/>
                  <w:marBottom w:val="0"/>
                  <w:divBdr>
                    <w:top w:val="none" w:sz="0" w:space="0" w:color="auto"/>
                    <w:left w:val="none" w:sz="0" w:space="0" w:color="auto"/>
                    <w:bottom w:val="none" w:sz="0" w:space="0" w:color="auto"/>
                    <w:right w:val="none" w:sz="0" w:space="0" w:color="auto"/>
                  </w:divBdr>
                </w:div>
                <w:div w:id="308024607">
                  <w:marLeft w:val="0"/>
                  <w:marRight w:val="0"/>
                  <w:marTop w:val="0"/>
                  <w:marBottom w:val="0"/>
                  <w:divBdr>
                    <w:top w:val="none" w:sz="0" w:space="0" w:color="auto"/>
                    <w:left w:val="none" w:sz="0" w:space="0" w:color="auto"/>
                    <w:bottom w:val="none" w:sz="0" w:space="0" w:color="auto"/>
                    <w:right w:val="none" w:sz="0" w:space="0" w:color="auto"/>
                  </w:divBdr>
                </w:div>
                <w:div w:id="1696417998">
                  <w:marLeft w:val="0"/>
                  <w:marRight w:val="0"/>
                  <w:marTop w:val="0"/>
                  <w:marBottom w:val="0"/>
                  <w:divBdr>
                    <w:top w:val="none" w:sz="0" w:space="0" w:color="auto"/>
                    <w:left w:val="none" w:sz="0" w:space="0" w:color="auto"/>
                    <w:bottom w:val="none" w:sz="0" w:space="0" w:color="auto"/>
                    <w:right w:val="none" w:sz="0" w:space="0" w:color="auto"/>
                  </w:divBdr>
                </w:div>
                <w:div w:id="385033949">
                  <w:marLeft w:val="0"/>
                  <w:marRight w:val="0"/>
                  <w:marTop w:val="0"/>
                  <w:marBottom w:val="0"/>
                  <w:divBdr>
                    <w:top w:val="none" w:sz="0" w:space="0" w:color="auto"/>
                    <w:left w:val="none" w:sz="0" w:space="0" w:color="auto"/>
                    <w:bottom w:val="none" w:sz="0" w:space="0" w:color="auto"/>
                    <w:right w:val="none" w:sz="0" w:space="0" w:color="auto"/>
                  </w:divBdr>
                </w:div>
                <w:div w:id="2061979581">
                  <w:marLeft w:val="0"/>
                  <w:marRight w:val="0"/>
                  <w:marTop w:val="0"/>
                  <w:marBottom w:val="0"/>
                  <w:divBdr>
                    <w:top w:val="none" w:sz="0" w:space="0" w:color="auto"/>
                    <w:left w:val="none" w:sz="0" w:space="0" w:color="auto"/>
                    <w:bottom w:val="none" w:sz="0" w:space="0" w:color="auto"/>
                    <w:right w:val="none" w:sz="0" w:space="0" w:color="auto"/>
                  </w:divBdr>
                </w:div>
                <w:div w:id="540367821">
                  <w:marLeft w:val="0"/>
                  <w:marRight w:val="0"/>
                  <w:marTop w:val="0"/>
                  <w:marBottom w:val="0"/>
                  <w:divBdr>
                    <w:top w:val="none" w:sz="0" w:space="0" w:color="auto"/>
                    <w:left w:val="none" w:sz="0" w:space="0" w:color="auto"/>
                    <w:bottom w:val="none" w:sz="0" w:space="0" w:color="auto"/>
                    <w:right w:val="none" w:sz="0" w:space="0" w:color="auto"/>
                  </w:divBdr>
                </w:div>
                <w:div w:id="1897009780">
                  <w:marLeft w:val="0"/>
                  <w:marRight w:val="0"/>
                  <w:marTop w:val="0"/>
                  <w:marBottom w:val="0"/>
                  <w:divBdr>
                    <w:top w:val="none" w:sz="0" w:space="0" w:color="auto"/>
                    <w:left w:val="none" w:sz="0" w:space="0" w:color="auto"/>
                    <w:bottom w:val="none" w:sz="0" w:space="0" w:color="auto"/>
                    <w:right w:val="none" w:sz="0" w:space="0" w:color="auto"/>
                  </w:divBdr>
                </w:div>
                <w:div w:id="1941795885">
                  <w:marLeft w:val="0"/>
                  <w:marRight w:val="0"/>
                  <w:marTop w:val="0"/>
                  <w:marBottom w:val="0"/>
                  <w:divBdr>
                    <w:top w:val="none" w:sz="0" w:space="0" w:color="auto"/>
                    <w:left w:val="none" w:sz="0" w:space="0" w:color="auto"/>
                    <w:bottom w:val="none" w:sz="0" w:space="0" w:color="auto"/>
                    <w:right w:val="none" w:sz="0" w:space="0" w:color="auto"/>
                  </w:divBdr>
                </w:div>
                <w:div w:id="415975622">
                  <w:marLeft w:val="0"/>
                  <w:marRight w:val="0"/>
                  <w:marTop w:val="0"/>
                  <w:marBottom w:val="0"/>
                  <w:divBdr>
                    <w:top w:val="none" w:sz="0" w:space="0" w:color="auto"/>
                    <w:left w:val="none" w:sz="0" w:space="0" w:color="auto"/>
                    <w:bottom w:val="none" w:sz="0" w:space="0" w:color="auto"/>
                    <w:right w:val="none" w:sz="0" w:space="0" w:color="auto"/>
                  </w:divBdr>
                </w:div>
                <w:div w:id="1706906107">
                  <w:marLeft w:val="0"/>
                  <w:marRight w:val="0"/>
                  <w:marTop w:val="0"/>
                  <w:marBottom w:val="0"/>
                  <w:divBdr>
                    <w:top w:val="none" w:sz="0" w:space="0" w:color="auto"/>
                    <w:left w:val="none" w:sz="0" w:space="0" w:color="auto"/>
                    <w:bottom w:val="none" w:sz="0" w:space="0" w:color="auto"/>
                    <w:right w:val="none" w:sz="0" w:space="0" w:color="auto"/>
                  </w:divBdr>
                </w:div>
                <w:div w:id="712270651">
                  <w:marLeft w:val="0"/>
                  <w:marRight w:val="0"/>
                  <w:marTop w:val="0"/>
                  <w:marBottom w:val="0"/>
                  <w:divBdr>
                    <w:top w:val="none" w:sz="0" w:space="0" w:color="auto"/>
                    <w:left w:val="none" w:sz="0" w:space="0" w:color="auto"/>
                    <w:bottom w:val="none" w:sz="0" w:space="0" w:color="auto"/>
                    <w:right w:val="none" w:sz="0" w:space="0" w:color="auto"/>
                  </w:divBdr>
                </w:div>
                <w:div w:id="1728919957">
                  <w:marLeft w:val="0"/>
                  <w:marRight w:val="0"/>
                  <w:marTop w:val="0"/>
                  <w:marBottom w:val="0"/>
                  <w:divBdr>
                    <w:top w:val="none" w:sz="0" w:space="0" w:color="auto"/>
                    <w:left w:val="none" w:sz="0" w:space="0" w:color="auto"/>
                    <w:bottom w:val="none" w:sz="0" w:space="0" w:color="auto"/>
                    <w:right w:val="none" w:sz="0" w:space="0" w:color="auto"/>
                  </w:divBdr>
                </w:div>
                <w:div w:id="360596874">
                  <w:marLeft w:val="0"/>
                  <w:marRight w:val="0"/>
                  <w:marTop w:val="0"/>
                  <w:marBottom w:val="0"/>
                  <w:divBdr>
                    <w:top w:val="none" w:sz="0" w:space="0" w:color="auto"/>
                    <w:left w:val="none" w:sz="0" w:space="0" w:color="auto"/>
                    <w:bottom w:val="none" w:sz="0" w:space="0" w:color="auto"/>
                    <w:right w:val="none" w:sz="0" w:space="0" w:color="auto"/>
                  </w:divBdr>
                </w:div>
                <w:div w:id="1476603167">
                  <w:marLeft w:val="0"/>
                  <w:marRight w:val="0"/>
                  <w:marTop w:val="0"/>
                  <w:marBottom w:val="0"/>
                  <w:divBdr>
                    <w:top w:val="none" w:sz="0" w:space="0" w:color="auto"/>
                    <w:left w:val="none" w:sz="0" w:space="0" w:color="auto"/>
                    <w:bottom w:val="none" w:sz="0" w:space="0" w:color="auto"/>
                    <w:right w:val="none" w:sz="0" w:space="0" w:color="auto"/>
                  </w:divBdr>
                </w:div>
                <w:div w:id="191385037">
                  <w:marLeft w:val="0"/>
                  <w:marRight w:val="0"/>
                  <w:marTop w:val="0"/>
                  <w:marBottom w:val="0"/>
                  <w:divBdr>
                    <w:top w:val="none" w:sz="0" w:space="0" w:color="auto"/>
                    <w:left w:val="none" w:sz="0" w:space="0" w:color="auto"/>
                    <w:bottom w:val="none" w:sz="0" w:space="0" w:color="auto"/>
                    <w:right w:val="none" w:sz="0" w:space="0" w:color="auto"/>
                  </w:divBdr>
                </w:div>
                <w:div w:id="1079718120">
                  <w:marLeft w:val="0"/>
                  <w:marRight w:val="0"/>
                  <w:marTop w:val="0"/>
                  <w:marBottom w:val="0"/>
                  <w:divBdr>
                    <w:top w:val="none" w:sz="0" w:space="0" w:color="auto"/>
                    <w:left w:val="none" w:sz="0" w:space="0" w:color="auto"/>
                    <w:bottom w:val="none" w:sz="0" w:space="0" w:color="auto"/>
                    <w:right w:val="none" w:sz="0" w:space="0" w:color="auto"/>
                  </w:divBdr>
                </w:div>
                <w:div w:id="962804088">
                  <w:marLeft w:val="0"/>
                  <w:marRight w:val="0"/>
                  <w:marTop w:val="0"/>
                  <w:marBottom w:val="0"/>
                  <w:divBdr>
                    <w:top w:val="none" w:sz="0" w:space="0" w:color="auto"/>
                    <w:left w:val="none" w:sz="0" w:space="0" w:color="auto"/>
                    <w:bottom w:val="none" w:sz="0" w:space="0" w:color="auto"/>
                    <w:right w:val="none" w:sz="0" w:space="0" w:color="auto"/>
                  </w:divBdr>
                </w:div>
                <w:div w:id="1110975189">
                  <w:marLeft w:val="0"/>
                  <w:marRight w:val="0"/>
                  <w:marTop w:val="0"/>
                  <w:marBottom w:val="0"/>
                  <w:divBdr>
                    <w:top w:val="none" w:sz="0" w:space="0" w:color="auto"/>
                    <w:left w:val="none" w:sz="0" w:space="0" w:color="auto"/>
                    <w:bottom w:val="none" w:sz="0" w:space="0" w:color="auto"/>
                    <w:right w:val="none" w:sz="0" w:space="0" w:color="auto"/>
                  </w:divBdr>
                </w:div>
                <w:div w:id="1424912566">
                  <w:marLeft w:val="0"/>
                  <w:marRight w:val="0"/>
                  <w:marTop w:val="0"/>
                  <w:marBottom w:val="0"/>
                  <w:divBdr>
                    <w:top w:val="none" w:sz="0" w:space="0" w:color="auto"/>
                    <w:left w:val="none" w:sz="0" w:space="0" w:color="auto"/>
                    <w:bottom w:val="none" w:sz="0" w:space="0" w:color="auto"/>
                    <w:right w:val="none" w:sz="0" w:space="0" w:color="auto"/>
                  </w:divBdr>
                </w:div>
                <w:div w:id="323120129">
                  <w:marLeft w:val="0"/>
                  <w:marRight w:val="0"/>
                  <w:marTop w:val="0"/>
                  <w:marBottom w:val="0"/>
                  <w:divBdr>
                    <w:top w:val="none" w:sz="0" w:space="0" w:color="auto"/>
                    <w:left w:val="none" w:sz="0" w:space="0" w:color="auto"/>
                    <w:bottom w:val="none" w:sz="0" w:space="0" w:color="auto"/>
                    <w:right w:val="none" w:sz="0" w:space="0" w:color="auto"/>
                  </w:divBdr>
                </w:div>
                <w:div w:id="318309301">
                  <w:marLeft w:val="0"/>
                  <w:marRight w:val="0"/>
                  <w:marTop w:val="0"/>
                  <w:marBottom w:val="0"/>
                  <w:divBdr>
                    <w:top w:val="none" w:sz="0" w:space="0" w:color="auto"/>
                    <w:left w:val="none" w:sz="0" w:space="0" w:color="auto"/>
                    <w:bottom w:val="none" w:sz="0" w:space="0" w:color="auto"/>
                    <w:right w:val="none" w:sz="0" w:space="0" w:color="auto"/>
                  </w:divBdr>
                </w:div>
                <w:div w:id="942224799">
                  <w:marLeft w:val="0"/>
                  <w:marRight w:val="0"/>
                  <w:marTop w:val="0"/>
                  <w:marBottom w:val="0"/>
                  <w:divBdr>
                    <w:top w:val="none" w:sz="0" w:space="0" w:color="auto"/>
                    <w:left w:val="none" w:sz="0" w:space="0" w:color="auto"/>
                    <w:bottom w:val="none" w:sz="0" w:space="0" w:color="auto"/>
                    <w:right w:val="none" w:sz="0" w:space="0" w:color="auto"/>
                  </w:divBdr>
                </w:div>
                <w:div w:id="842012632">
                  <w:marLeft w:val="0"/>
                  <w:marRight w:val="0"/>
                  <w:marTop w:val="0"/>
                  <w:marBottom w:val="0"/>
                  <w:divBdr>
                    <w:top w:val="none" w:sz="0" w:space="0" w:color="auto"/>
                    <w:left w:val="none" w:sz="0" w:space="0" w:color="auto"/>
                    <w:bottom w:val="none" w:sz="0" w:space="0" w:color="auto"/>
                    <w:right w:val="none" w:sz="0" w:space="0" w:color="auto"/>
                  </w:divBdr>
                </w:div>
                <w:div w:id="1470777999">
                  <w:marLeft w:val="0"/>
                  <w:marRight w:val="0"/>
                  <w:marTop w:val="0"/>
                  <w:marBottom w:val="0"/>
                  <w:divBdr>
                    <w:top w:val="none" w:sz="0" w:space="0" w:color="auto"/>
                    <w:left w:val="none" w:sz="0" w:space="0" w:color="auto"/>
                    <w:bottom w:val="none" w:sz="0" w:space="0" w:color="auto"/>
                    <w:right w:val="none" w:sz="0" w:space="0" w:color="auto"/>
                  </w:divBdr>
                </w:div>
                <w:div w:id="1864704556">
                  <w:marLeft w:val="0"/>
                  <w:marRight w:val="0"/>
                  <w:marTop w:val="0"/>
                  <w:marBottom w:val="0"/>
                  <w:divBdr>
                    <w:top w:val="none" w:sz="0" w:space="0" w:color="auto"/>
                    <w:left w:val="none" w:sz="0" w:space="0" w:color="auto"/>
                    <w:bottom w:val="none" w:sz="0" w:space="0" w:color="auto"/>
                    <w:right w:val="none" w:sz="0" w:space="0" w:color="auto"/>
                  </w:divBdr>
                </w:div>
                <w:div w:id="1964994134">
                  <w:marLeft w:val="0"/>
                  <w:marRight w:val="0"/>
                  <w:marTop w:val="0"/>
                  <w:marBottom w:val="0"/>
                  <w:divBdr>
                    <w:top w:val="none" w:sz="0" w:space="0" w:color="auto"/>
                    <w:left w:val="none" w:sz="0" w:space="0" w:color="auto"/>
                    <w:bottom w:val="none" w:sz="0" w:space="0" w:color="auto"/>
                    <w:right w:val="none" w:sz="0" w:space="0" w:color="auto"/>
                  </w:divBdr>
                </w:div>
                <w:div w:id="209346341">
                  <w:marLeft w:val="0"/>
                  <w:marRight w:val="0"/>
                  <w:marTop w:val="0"/>
                  <w:marBottom w:val="0"/>
                  <w:divBdr>
                    <w:top w:val="none" w:sz="0" w:space="0" w:color="auto"/>
                    <w:left w:val="none" w:sz="0" w:space="0" w:color="auto"/>
                    <w:bottom w:val="none" w:sz="0" w:space="0" w:color="auto"/>
                    <w:right w:val="none" w:sz="0" w:space="0" w:color="auto"/>
                  </w:divBdr>
                </w:div>
                <w:div w:id="1047874813">
                  <w:marLeft w:val="0"/>
                  <w:marRight w:val="0"/>
                  <w:marTop w:val="0"/>
                  <w:marBottom w:val="0"/>
                  <w:divBdr>
                    <w:top w:val="none" w:sz="0" w:space="0" w:color="auto"/>
                    <w:left w:val="none" w:sz="0" w:space="0" w:color="auto"/>
                    <w:bottom w:val="none" w:sz="0" w:space="0" w:color="auto"/>
                    <w:right w:val="none" w:sz="0" w:space="0" w:color="auto"/>
                  </w:divBdr>
                </w:div>
                <w:div w:id="377169819">
                  <w:marLeft w:val="0"/>
                  <w:marRight w:val="0"/>
                  <w:marTop w:val="0"/>
                  <w:marBottom w:val="0"/>
                  <w:divBdr>
                    <w:top w:val="none" w:sz="0" w:space="0" w:color="auto"/>
                    <w:left w:val="none" w:sz="0" w:space="0" w:color="auto"/>
                    <w:bottom w:val="none" w:sz="0" w:space="0" w:color="auto"/>
                    <w:right w:val="none" w:sz="0" w:space="0" w:color="auto"/>
                  </w:divBdr>
                </w:div>
                <w:div w:id="2088723594">
                  <w:marLeft w:val="0"/>
                  <w:marRight w:val="0"/>
                  <w:marTop w:val="0"/>
                  <w:marBottom w:val="0"/>
                  <w:divBdr>
                    <w:top w:val="none" w:sz="0" w:space="0" w:color="auto"/>
                    <w:left w:val="none" w:sz="0" w:space="0" w:color="auto"/>
                    <w:bottom w:val="none" w:sz="0" w:space="0" w:color="auto"/>
                    <w:right w:val="none" w:sz="0" w:space="0" w:color="auto"/>
                  </w:divBdr>
                </w:div>
                <w:div w:id="391082617">
                  <w:marLeft w:val="0"/>
                  <w:marRight w:val="0"/>
                  <w:marTop w:val="0"/>
                  <w:marBottom w:val="0"/>
                  <w:divBdr>
                    <w:top w:val="none" w:sz="0" w:space="0" w:color="auto"/>
                    <w:left w:val="none" w:sz="0" w:space="0" w:color="auto"/>
                    <w:bottom w:val="none" w:sz="0" w:space="0" w:color="auto"/>
                    <w:right w:val="none" w:sz="0" w:space="0" w:color="auto"/>
                  </w:divBdr>
                </w:div>
                <w:div w:id="694766896">
                  <w:marLeft w:val="0"/>
                  <w:marRight w:val="0"/>
                  <w:marTop w:val="0"/>
                  <w:marBottom w:val="0"/>
                  <w:divBdr>
                    <w:top w:val="none" w:sz="0" w:space="0" w:color="auto"/>
                    <w:left w:val="none" w:sz="0" w:space="0" w:color="auto"/>
                    <w:bottom w:val="none" w:sz="0" w:space="0" w:color="auto"/>
                    <w:right w:val="none" w:sz="0" w:space="0" w:color="auto"/>
                  </w:divBdr>
                </w:div>
                <w:div w:id="1398437071">
                  <w:marLeft w:val="0"/>
                  <w:marRight w:val="0"/>
                  <w:marTop w:val="0"/>
                  <w:marBottom w:val="0"/>
                  <w:divBdr>
                    <w:top w:val="none" w:sz="0" w:space="0" w:color="auto"/>
                    <w:left w:val="none" w:sz="0" w:space="0" w:color="auto"/>
                    <w:bottom w:val="none" w:sz="0" w:space="0" w:color="auto"/>
                    <w:right w:val="none" w:sz="0" w:space="0" w:color="auto"/>
                  </w:divBdr>
                </w:div>
                <w:div w:id="1626496390">
                  <w:marLeft w:val="0"/>
                  <w:marRight w:val="0"/>
                  <w:marTop w:val="0"/>
                  <w:marBottom w:val="0"/>
                  <w:divBdr>
                    <w:top w:val="none" w:sz="0" w:space="0" w:color="auto"/>
                    <w:left w:val="none" w:sz="0" w:space="0" w:color="auto"/>
                    <w:bottom w:val="none" w:sz="0" w:space="0" w:color="auto"/>
                    <w:right w:val="none" w:sz="0" w:space="0" w:color="auto"/>
                  </w:divBdr>
                </w:div>
                <w:div w:id="1994213050">
                  <w:marLeft w:val="0"/>
                  <w:marRight w:val="0"/>
                  <w:marTop w:val="0"/>
                  <w:marBottom w:val="0"/>
                  <w:divBdr>
                    <w:top w:val="none" w:sz="0" w:space="0" w:color="auto"/>
                    <w:left w:val="none" w:sz="0" w:space="0" w:color="auto"/>
                    <w:bottom w:val="none" w:sz="0" w:space="0" w:color="auto"/>
                    <w:right w:val="none" w:sz="0" w:space="0" w:color="auto"/>
                  </w:divBdr>
                </w:div>
                <w:div w:id="1839807401">
                  <w:marLeft w:val="0"/>
                  <w:marRight w:val="0"/>
                  <w:marTop w:val="0"/>
                  <w:marBottom w:val="0"/>
                  <w:divBdr>
                    <w:top w:val="none" w:sz="0" w:space="0" w:color="auto"/>
                    <w:left w:val="none" w:sz="0" w:space="0" w:color="auto"/>
                    <w:bottom w:val="none" w:sz="0" w:space="0" w:color="auto"/>
                    <w:right w:val="none" w:sz="0" w:space="0" w:color="auto"/>
                  </w:divBdr>
                </w:div>
                <w:div w:id="1554656429">
                  <w:marLeft w:val="0"/>
                  <w:marRight w:val="0"/>
                  <w:marTop w:val="0"/>
                  <w:marBottom w:val="0"/>
                  <w:divBdr>
                    <w:top w:val="none" w:sz="0" w:space="0" w:color="auto"/>
                    <w:left w:val="none" w:sz="0" w:space="0" w:color="auto"/>
                    <w:bottom w:val="none" w:sz="0" w:space="0" w:color="auto"/>
                    <w:right w:val="none" w:sz="0" w:space="0" w:color="auto"/>
                  </w:divBdr>
                </w:div>
                <w:div w:id="2108770132">
                  <w:marLeft w:val="0"/>
                  <w:marRight w:val="0"/>
                  <w:marTop w:val="0"/>
                  <w:marBottom w:val="0"/>
                  <w:divBdr>
                    <w:top w:val="none" w:sz="0" w:space="0" w:color="auto"/>
                    <w:left w:val="none" w:sz="0" w:space="0" w:color="auto"/>
                    <w:bottom w:val="none" w:sz="0" w:space="0" w:color="auto"/>
                    <w:right w:val="none" w:sz="0" w:space="0" w:color="auto"/>
                  </w:divBdr>
                </w:div>
                <w:div w:id="87820533">
                  <w:marLeft w:val="0"/>
                  <w:marRight w:val="0"/>
                  <w:marTop w:val="0"/>
                  <w:marBottom w:val="0"/>
                  <w:divBdr>
                    <w:top w:val="none" w:sz="0" w:space="0" w:color="auto"/>
                    <w:left w:val="none" w:sz="0" w:space="0" w:color="auto"/>
                    <w:bottom w:val="none" w:sz="0" w:space="0" w:color="auto"/>
                    <w:right w:val="none" w:sz="0" w:space="0" w:color="auto"/>
                  </w:divBdr>
                </w:div>
                <w:div w:id="800028189">
                  <w:marLeft w:val="0"/>
                  <w:marRight w:val="0"/>
                  <w:marTop w:val="0"/>
                  <w:marBottom w:val="0"/>
                  <w:divBdr>
                    <w:top w:val="none" w:sz="0" w:space="0" w:color="auto"/>
                    <w:left w:val="none" w:sz="0" w:space="0" w:color="auto"/>
                    <w:bottom w:val="none" w:sz="0" w:space="0" w:color="auto"/>
                    <w:right w:val="none" w:sz="0" w:space="0" w:color="auto"/>
                  </w:divBdr>
                </w:div>
                <w:div w:id="1837574444">
                  <w:marLeft w:val="0"/>
                  <w:marRight w:val="0"/>
                  <w:marTop w:val="0"/>
                  <w:marBottom w:val="0"/>
                  <w:divBdr>
                    <w:top w:val="none" w:sz="0" w:space="0" w:color="auto"/>
                    <w:left w:val="none" w:sz="0" w:space="0" w:color="auto"/>
                    <w:bottom w:val="none" w:sz="0" w:space="0" w:color="auto"/>
                    <w:right w:val="none" w:sz="0" w:space="0" w:color="auto"/>
                  </w:divBdr>
                </w:div>
                <w:div w:id="374702027">
                  <w:marLeft w:val="0"/>
                  <w:marRight w:val="0"/>
                  <w:marTop w:val="0"/>
                  <w:marBottom w:val="0"/>
                  <w:divBdr>
                    <w:top w:val="none" w:sz="0" w:space="0" w:color="auto"/>
                    <w:left w:val="none" w:sz="0" w:space="0" w:color="auto"/>
                    <w:bottom w:val="none" w:sz="0" w:space="0" w:color="auto"/>
                    <w:right w:val="none" w:sz="0" w:space="0" w:color="auto"/>
                  </w:divBdr>
                </w:div>
                <w:div w:id="870655179">
                  <w:marLeft w:val="0"/>
                  <w:marRight w:val="0"/>
                  <w:marTop w:val="0"/>
                  <w:marBottom w:val="0"/>
                  <w:divBdr>
                    <w:top w:val="none" w:sz="0" w:space="0" w:color="auto"/>
                    <w:left w:val="none" w:sz="0" w:space="0" w:color="auto"/>
                    <w:bottom w:val="none" w:sz="0" w:space="0" w:color="auto"/>
                    <w:right w:val="none" w:sz="0" w:space="0" w:color="auto"/>
                  </w:divBdr>
                </w:div>
                <w:div w:id="86583146">
                  <w:marLeft w:val="0"/>
                  <w:marRight w:val="0"/>
                  <w:marTop w:val="0"/>
                  <w:marBottom w:val="0"/>
                  <w:divBdr>
                    <w:top w:val="none" w:sz="0" w:space="0" w:color="auto"/>
                    <w:left w:val="none" w:sz="0" w:space="0" w:color="auto"/>
                    <w:bottom w:val="none" w:sz="0" w:space="0" w:color="auto"/>
                    <w:right w:val="none" w:sz="0" w:space="0" w:color="auto"/>
                  </w:divBdr>
                </w:div>
                <w:div w:id="529226877">
                  <w:marLeft w:val="0"/>
                  <w:marRight w:val="0"/>
                  <w:marTop w:val="0"/>
                  <w:marBottom w:val="0"/>
                  <w:divBdr>
                    <w:top w:val="none" w:sz="0" w:space="0" w:color="auto"/>
                    <w:left w:val="none" w:sz="0" w:space="0" w:color="auto"/>
                    <w:bottom w:val="none" w:sz="0" w:space="0" w:color="auto"/>
                    <w:right w:val="none" w:sz="0" w:space="0" w:color="auto"/>
                  </w:divBdr>
                </w:div>
                <w:div w:id="1081567117">
                  <w:marLeft w:val="0"/>
                  <w:marRight w:val="0"/>
                  <w:marTop w:val="0"/>
                  <w:marBottom w:val="0"/>
                  <w:divBdr>
                    <w:top w:val="none" w:sz="0" w:space="0" w:color="auto"/>
                    <w:left w:val="none" w:sz="0" w:space="0" w:color="auto"/>
                    <w:bottom w:val="none" w:sz="0" w:space="0" w:color="auto"/>
                    <w:right w:val="none" w:sz="0" w:space="0" w:color="auto"/>
                  </w:divBdr>
                </w:div>
                <w:div w:id="970867078">
                  <w:marLeft w:val="0"/>
                  <w:marRight w:val="0"/>
                  <w:marTop w:val="0"/>
                  <w:marBottom w:val="0"/>
                  <w:divBdr>
                    <w:top w:val="none" w:sz="0" w:space="0" w:color="auto"/>
                    <w:left w:val="none" w:sz="0" w:space="0" w:color="auto"/>
                    <w:bottom w:val="none" w:sz="0" w:space="0" w:color="auto"/>
                    <w:right w:val="none" w:sz="0" w:space="0" w:color="auto"/>
                  </w:divBdr>
                </w:div>
                <w:div w:id="1276672455">
                  <w:marLeft w:val="0"/>
                  <w:marRight w:val="0"/>
                  <w:marTop w:val="0"/>
                  <w:marBottom w:val="0"/>
                  <w:divBdr>
                    <w:top w:val="none" w:sz="0" w:space="0" w:color="auto"/>
                    <w:left w:val="none" w:sz="0" w:space="0" w:color="auto"/>
                    <w:bottom w:val="none" w:sz="0" w:space="0" w:color="auto"/>
                    <w:right w:val="none" w:sz="0" w:space="0" w:color="auto"/>
                  </w:divBdr>
                </w:div>
                <w:div w:id="104233326">
                  <w:marLeft w:val="0"/>
                  <w:marRight w:val="0"/>
                  <w:marTop w:val="0"/>
                  <w:marBottom w:val="0"/>
                  <w:divBdr>
                    <w:top w:val="none" w:sz="0" w:space="0" w:color="auto"/>
                    <w:left w:val="none" w:sz="0" w:space="0" w:color="auto"/>
                    <w:bottom w:val="none" w:sz="0" w:space="0" w:color="auto"/>
                    <w:right w:val="none" w:sz="0" w:space="0" w:color="auto"/>
                  </w:divBdr>
                </w:div>
                <w:div w:id="224268113">
                  <w:marLeft w:val="0"/>
                  <w:marRight w:val="0"/>
                  <w:marTop w:val="0"/>
                  <w:marBottom w:val="0"/>
                  <w:divBdr>
                    <w:top w:val="none" w:sz="0" w:space="0" w:color="auto"/>
                    <w:left w:val="none" w:sz="0" w:space="0" w:color="auto"/>
                    <w:bottom w:val="none" w:sz="0" w:space="0" w:color="auto"/>
                    <w:right w:val="none" w:sz="0" w:space="0" w:color="auto"/>
                  </w:divBdr>
                </w:div>
                <w:div w:id="281886063">
                  <w:marLeft w:val="0"/>
                  <w:marRight w:val="0"/>
                  <w:marTop w:val="0"/>
                  <w:marBottom w:val="0"/>
                  <w:divBdr>
                    <w:top w:val="none" w:sz="0" w:space="0" w:color="auto"/>
                    <w:left w:val="none" w:sz="0" w:space="0" w:color="auto"/>
                    <w:bottom w:val="none" w:sz="0" w:space="0" w:color="auto"/>
                    <w:right w:val="none" w:sz="0" w:space="0" w:color="auto"/>
                  </w:divBdr>
                </w:div>
                <w:div w:id="1732272694">
                  <w:marLeft w:val="0"/>
                  <w:marRight w:val="0"/>
                  <w:marTop w:val="0"/>
                  <w:marBottom w:val="0"/>
                  <w:divBdr>
                    <w:top w:val="none" w:sz="0" w:space="0" w:color="auto"/>
                    <w:left w:val="none" w:sz="0" w:space="0" w:color="auto"/>
                    <w:bottom w:val="none" w:sz="0" w:space="0" w:color="auto"/>
                    <w:right w:val="none" w:sz="0" w:space="0" w:color="auto"/>
                  </w:divBdr>
                </w:div>
                <w:div w:id="1456486728">
                  <w:marLeft w:val="0"/>
                  <w:marRight w:val="0"/>
                  <w:marTop w:val="0"/>
                  <w:marBottom w:val="0"/>
                  <w:divBdr>
                    <w:top w:val="none" w:sz="0" w:space="0" w:color="auto"/>
                    <w:left w:val="none" w:sz="0" w:space="0" w:color="auto"/>
                    <w:bottom w:val="none" w:sz="0" w:space="0" w:color="auto"/>
                    <w:right w:val="none" w:sz="0" w:space="0" w:color="auto"/>
                  </w:divBdr>
                </w:div>
                <w:div w:id="412968734">
                  <w:marLeft w:val="0"/>
                  <w:marRight w:val="0"/>
                  <w:marTop w:val="0"/>
                  <w:marBottom w:val="0"/>
                  <w:divBdr>
                    <w:top w:val="none" w:sz="0" w:space="0" w:color="auto"/>
                    <w:left w:val="none" w:sz="0" w:space="0" w:color="auto"/>
                    <w:bottom w:val="none" w:sz="0" w:space="0" w:color="auto"/>
                    <w:right w:val="none" w:sz="0" w:space="0" w:color="auto"/>
                  </w:divBdr>
                </w:div>
                <w:div w:id="152335041">
                  <w:marLeft w:val="0"/>
                  <w:marRight w:val="0"/>
                  <w:marTop w:val="0"/>
                  <w:marBottom w:val="0"/>
                  <w:divBdr>
                    <w:top w:val="none" w:sz="0" w:space="0" w:color="auto"/>
                    <w:left w:val="none" w:sz="0" w:space="0" w:color="auto"/>
                    <w:bottom w:val="none" w:sz="0" w:space="0" w:color="auto"/>
                    <w:right w:val="none" w:sz="0" w:space="0" w:color="auto"/>
                  </w:divBdr>
                </w:div>
                <w:div w:id="1889687616">
                  <w:marLeft w:val="0"/>
                  <w:marRight w:val="0"/>
                  <w:marTop w:val="0"/>
                  <w:marBottom w:val="0"/>
                  <w:divBdr>
                    <w:top w:val="none" w:sz="0" w:space="0" w:color="auto"/>
                    <w:left w:val="none" w:sz="0" w:space="0" w:color="auto"/>
                    <w:bottom w:val="none" w:sz="0" w:space="0" w:color="auto"/>
                    <w:right w:val="none" w:sz="0" w:space="0" w:color="auto"/>
                  </w:divBdr>
                </w:div>
                <w:div w:id="1068916487">
                  <w:marLeft w:val="0"/>
                  <w:marRight w:val="0"/>
                  <w:marTop w:val="0"/>
                  <w:marBottom w:val="0"/>
                  <w:divBdr>
                    <w:top w:val="none" w:sz="0" w:space="0" w:color="auto"/>
                    <w:left w:val="none" w:sz="0" w:space="0" w:color="auto"/>
                    <w:bottom w:val="none" w:sz="0" w:space="0" w:color="auto"/>
                    <w:right w:val="none" w:sz="0" w:space="0" w:color="auto"/>
                  </w:divBdr>
                </w:div>
                <w:div w:id="858814027">
                  <w:marLeft w:val="0"/>
                  <w:marRight w:val="0"/>
                  <w:marTop w:val="0"/>
                  <w:marBottom w:val="0"/>
                  <w:divBdr>
                    <w:top w:val="none" w:sz="0" w:space="0" w:color="auto"/>
                    <w:left w:val="none" w:sz="0" w:space="0" w:color="auto"/>
                    <w:bottom w:val="none" w:sz="0" w:space="0" w:color="auto"/>
                    <w:right w:val="none" w:sz="0" w:space="0" w:color="auto"/>
                  </w:divBdr>
                </w:div>
              </w:divsChild>
            </w:div>
            <w:div w:id="393626162">
              <w:marLeft w:val="0"/>
              <w:marRight w:val="0"/>
              <w:marTop w:val="0"/>
              <w:marBottom w:val="0"/>
              <w:divBdr>
                <w:top w:val="none" w:sz="0" w:space="0" w:color="auto"/>
                <w:left w:val="none" w:sz="0" w:space="0" w:color="auto"/>
                <w:bottom w:val="none" w:sz="0" w:space="0" w:color="auto"/>
                <w:right w:val="none" w:sz="0" w:space="0" w:color="auto"/>
              </w:divBdr>
              <w:divsChild>
                <w:div w:id="117912983">
                  <w:marLeft w:val="0"/>
                  <w:marRight w:val="0"/>
                  <w:marTop w:val="0"/>
                  <w:marBottom w:val="0"/>
                  <w:divBdr>
                    <w:top w:val="none" w:sz="0" w:space="0" w:color="auto"/>
                    <w:left w:val="none" w:sz="0" w:space="0" w:color="auto"/>
                    <w:bottom w:val="none" w:sz="0" w:space="0" w:color="auto"/>
                    <w:right w:val="none" w:sz="0" w:space="0" w:color="auto"/>
                  </w:divBdr>
                </w:div>
                <w:div w:id="217321089">
                  <w:marLeft w:val="0"/>
                  <w:marRight w:val="0"/>
                  <w:marTop w:val="0"/>
                  <w:marBottom w:val="0"/>
                  <w:divBdr>
                    <w:top w:val="none" w:sz="0" w:space="0" w:color="auto"/>
                    <w:left w:val="none" w:sz="0" w:space="0" w:color="auto"/>
                    <w:bottom w:val="none" w:sz="0" w:space="0" w:color="auto"/>
                    <w:right w:val="none" w:sz="0" w:space="0" w:color="auto"/>
                  </w:divBdr>
                </w:div>
                <w:div w:id="1710960089">
                  <w:marLeft w:val="0"/>
                  <w:marRight w:val="0"/>
                  <w:marTop w:val="0"/>
                  <w:marBottom w:val="0"/>
                  <w:divBdr>
                    <w:top w:val="none" w:sz="0" w:space="0" w:color="auto"/>
                    <w:left w:val="none" w:sz="0" w:space="0" w:color="auto"/>
                    <w:bottom w:val="none" w:sz="0" w:space="0" w:color="auto"/>
                    <w:right w:val="none" w:sz="0" w:space="0" w:color="auto"/>
                  </w:divBdr>
                </w:div>
                <w:div w:id="1730491673">
                  <w:marLeft w:val="0"/>
                  <w:marRight w:val="0"/>
                  <w:marTop w:val="0"/>
                  <w:marBottom w:val="0"/>
                  <w:divBdr>
                    <w:top w:val="none" w:sz="0" w:space="0" w:color="auto"/>
                    <w:left w:val="none" w:sz="0" w:space="0" w:color="auto"/>
                    <w:bottom w:val="none" w:sz="0" w:space="0" w:color="auto"/>
                    <w:right w:val="none" w:sz="0" w:space="0" w:color="auto"/>
                  </w:divBdr>
                </w:div>
                <w:div w:id="137112099">
                  <w:marLeft w:val="0"/>
                  <w:marRight w:val="0"/>
                  <w:marTop w:val="0"/>
                  <w:marBottom w:val="0"/>
                  <w:divBdr>
                    <w:top w:val="none" w:sz="0" w:space="0" w:color="auto"/>
                    <w:left w:val="none" w:sz="0" w:space="0" w:color="auto"/>
                    <w:bottom w:val="none" w:sz="0" w:space="0" w:color="auto"/>
                    <w:right w:val="none" w:sz="0" w:space="0" w:color="auto"/>
                  </w:divBdr>
                </w:div>
                <w:div w:id="89198949">
                  <w:marLeft w:val="0"/>
                  <w:marRight w:val="0"/>
                  <w:marTop w:val="0"/>
                  <w:marBottom w:val="0"/>
                  <w:divBdr>
                    <w:top w:val="none" w:sz="0" w:space="0" w:color="auto"/>
                    <w:left w:val="none" w:sz="0" w:space="0" w:color="auto"/>
                    <w:bottom w:val="none" w:sz="0" w:space="0" w:color="auto"/>
                    <w:right w:val="none" w:sz="0" w:space="0" w:color="auto"/>
                  </w:divBdr>
                </w:div>
                <w:div w:id="1836913154">
                  <w:marLeft w:val="0"/>
                  <w:marRight w:val="0"/>
                  <w:marTop w:val="0"/>
                  <w:marBottom w:val="0"/>
                  <w:divBdr>
                    <w:top w:val="none" w:sz="0" w:space="0" w:color="auto"/>
                    <w:left w:val="none" w:sz="0" w:space="0" w:color="auto"/>
                    <w:bottom w:val="none" w:sz="0" w:space="0" w:color="auto"/>
                    <w:right w:val="none" w:sz="0" w:space="0" w:color="auto"/>
                  </w:divBdr>
                </w:div>
                <w:div w:id="1705399767">
                  <w:marLeft w:val="0"/>
                  <w:marRight w:val="0"/>
                  <w:marTop w:val="0"/>
                  <w:marBottom w:val="0"/>
                  <w:divBdr>
                    <w:top w:val="none" w:sz="0" w:space="0" w:color="auto"/>
                    <w:left w:val="none" w:sz="0" w:space="0" w:color="auto"/>
                    <w:bottom w:val="none" w:sz="0" w:space="0" w:color="auto"/>
                    <w:right w:val="none" w:sz="0" w:space="0" w:color="auto"/>
                  </w:divBdr>
                </w:div>
                <w:div w:id="1172256885">
                  <w:marLeft w:val="0"/>
                  <w:marRight w:val="0"/>
                  <w:marTop w:val="0"/>
                  <w:marBottom w:val="0"/>
                  <w:divBdr>
                    <w:top w:val="none" w:sz="0" w:space="0" w:color="auto"/>
                    <w:left w:val="none" w:sz="0" w:space="0" w:color="auto"/>
                    <w:bottom w:val="none" w:sz="0" w:space="0" w:color="auto"/>
                    <w:right w:val="none" w:sz="0" w:space="0" w:color="auto"/>
                  </w:divBdr>
                </w:div>
                <w:div w:id="2054645952">
                  <w:marLeft w:val="0"/>
                  <w:marRight w:val="0"/>
                  <w:marTop w:val="0"/>
                  <w:marBottom w:val="0"/>
                  <w:divBdr>
                    <w:top w:val="none" w:sz="0" w:space="0" w:color="auto"/>
                    <w:left w:val="none" w:sz="0" w:space="0" w:color="auto"/>
                    <w:bottom w:val="none" w:sz="0" w:space="0" w:color="auto"/>
                    <w:right w:val="none" w:sz="0" w:space="0" w:color="auto"/>
                  </w:divBdr>
                </w:div>
                <w:div w:id="964311646">
                  <w:marLeft w:val="0"/>
                  <w:marRight w:val="0"/>
                  <w:marTop w:val="0"/>
                  <w:marBottom w:val="0"/>
                  <w:divBdr>
                    <w:top w:val="none" w:sz="0" w:space="0" w:color="auto"/>
                    <w:left w:val="none" w:sz="0" w:space="0" w:color="auto"/>
                    <w:bottom w:val="none" w:sz="0" w:space="0" w:color="auto"/>
                    <w:right w:val="none" w:sz="0" w:space="0" w:color="auto"/>
                  </w:divBdr>
                </w:div>
                <w:div w:id="1326470429">
                  <w:marLeft w:val="0"/>
                  <w:marRight w:val="0"/>
                  <w:marTop w:val="0"/>
                  <w:marBottom w:val="0"/>
                  <w:divBdr>
                    <w:top w:val="none" w:sz="0" w:space="0" w:color="auto"/>
                    <w:left w:val="none" w:sz="0" w:space="0" w:color="auto"/>
                    <w:bottom w:val="none" w:sz="0" w:space="0" w:color="auto"/>
                    <w:right w:val="none" w:sz="0" w:space="0" w:color="auto"/>
                  </w:divBdr>
                </w:div>
                <w:div w:id="1753157242">
                  <w:marLeft w:val="0"/>
                  <w:marRight w:val="0"/>
                  <w:marTop w:val="0"/>
                  <w:marBottom w:val="0"/>
                  <w:divBdr>
                    <w:top w:val="none" w:sz="0" w:space="0" w:color="auto"/>
                    <w:left w:val="none" w:sz="0" w:space="0" w:color="auto"/>
                    <w:bottom w:val="none" w:sz="0" w:space="0" w:color="auto"/>
                    <w:right w:val="none" w:sz="0" w:space="0" w:color="auto"/>
                  </w:divBdr>
                </w:div>
                <w:div w:id="1796214637">
                  <w:marLeft w:val="0"/>
                  <w:marRight w:val="0"/>
                  <w:marTop w:val="0"/>
                  <w:marBottom w:val="0"/>
                  <w:divBdr>
                    <w:top w:val="none" w:sz="0" w:space="0" w:color="auto"/>
                    <w:left w:val="none" w:sz="0" w:space="0" w:color="auto"/>
                    <w:bottom w:val="none" w:sz="0" w:space="0" w:color="auto"/>
                    <w:right w:val="none" w:sz="0" w:space="0" w:color="auto"/>
                  </w:divBdr>
                </w:div>
                <w:div w:id="1378238303">
                  <w:marLeft w:val="0"/>
                  <w:marRight w:val="0"/>
                  <w:marTop w:val="0"/>
                  <w:marBottom w:val="0"/>
                  <w:divBdr>
                    <w:top w:val="none" w:sz="0" w:space="0" w:color="auto"/>
                    <w:left w:val="none" w:sz="0" w:space="0" w:color="auto"/>
                    <w:bottom w:val="none" w:sz="0" w:space="0" w:color="auto"/>
                    <w:right w:val="none" w:sz="0" w:space="0" w:color="auto"/>
                  </w:divBdr>
                </w:div>
                <w:div w:id="820971494">
                  <w:marLeft w:val="0"/>
                  <w:marRight w:val="0"/>
                  <w:marTop w:val="0"/>
                  <w:marBottom w:val="0"/>
                  <w:divBdr>
                    <w:top w:val="none" w:sz="0" w:space="0" w:color="auto"/>
                    <w:left w:val="none" w:sz="0" w:space="0" w:color="auto"/>
                    <w:bottom w:val="none" w:sz="0" w:space="0" w:color="auto"/>
                    <w:right w:val="none" w:sz="0" w:space="0" w:color="auto"/>
                  </w:divBdr>
                </w:div>
                <w:div w:id="149638077">
                  <w:marLeft w:val="0"/>
                  <w:marRight w:val="0"/>
                  <w:marTop w:val="0"/>
                  <w:marBottom w:val="0"/>
                  <w:divBdr>
                    <w:top w:val="none" w:sz="0" w:space="0" w:color="auto"/>
                    <w:left w:val="none" w:sz="0" w:space="0" w:color="auto"/>
                    <w:bottom w:val="none" w:sz="0" w:space="0" w:color="auto"/>
                    <w:right w:val="none" w:sz="0" w:space="0" w:color="auto"/>
                  </w:divBdr>
                </w:div>
                <w:div w:id="560286326">
                  <w:marLeft w:val="0"/>
                  <w:marRight w:val="0"/>
                  <w:marTop w:val="0"/>
                  <w:marBottom w:val="0"/>
                  <w:divBdr>
                    <w:top w:val="none" w:sz="0" w:space="0" w:color="auto"/>
                    <w:left w:val="none" w:sz="0" w:space="0" w:color="auto"/>
                    <w:bottom w:val="none" w:sz="0" w:space="0" w:color="auto"/>
                    <w:right w:val="none" w:sz="0" w:space="0" w:color="auto"/>
                  </w:divBdr>
                </w:div>
                <w:div w:id="649331147">
                  <w:marLeft w:val="0"/>
                  <w:marRight w:val="0"/>
                  <w:marTop w:val="0"/>
                  <w:marBottom w:val="0"/>
                  <w:divBdr>
                    <w:top w:val="none" w:sz="0" w:space="0" w:color="auto"/>
                    <w:left w:val="none" w:sz="0" w:space="0" w:color="auto"/>
                    <w:bottom w:val="none" w:sz="0" w:space="0" w:color="auto"/>
                    <w:right w:val="none" w:sz="0" w:space="0" w:color="auto"/>
                  </w:divBdr>
                </w:div>
                <w:div w:id="1613855635">
                  <w:marLeft w:val="0"/>
                  <w:marRight w:val="0"/>
                  <w:marTop w:val="0"/>
                  <w:marBottom w:val="0"/>
                  <w:divBdr>
                    <w:top w:val="none" w:sz="0" w:space="0" w:color="auto"/>
                    <w:left w:val="none" w:sz="0" w:space="0" w:color="auto"/>
                    <w:bottom w:val="none" w:sz="0" w:space="0" w:color="auto"/>
                    <w:right w:val="none" w:sz="0" w:space="0" w:color="auto"/>
                  </w:divBdr>
                </w:div>
                <w:div w:id="1446577363">
                  <w:marLeft w:val="0"/>
                  <w:marRight w:val="0"/>
                  <w:marTop w:val="0"/>
                  <w:marBottom w:val="0"/>
                  <w:divBdr>
                    <w:top w:val="none" w:sz="0" w:space="0" w:color="auto"/>
                    <w:left w:val="none" w:sz="0" w:space="0" w:color="auto"/>
                    <w:bottom w:val="none" w:sz="0" w:space="0" w:color="auto"/>
                    <w:right w:val="none" w:sz="0" w:space="0" w:color="auto"/>
                  </w:divBdr>
                </w:div>
                <w:div w:id="323050631">
                  <w:marLeft w:val="0"/>
                  <w:marRight w:val="0"/>
                  <w:marTop w:val="0"/>
                  <w:marBottom w:val="0"/>
                  <w:divBdr>
                    <w:top w:val="none" w:sz="0" w:space="0" w:color="auto"/>
                    <w:left w:val="none" w:sz="0" w:space="0" w:color="auto"/>
                    <w:bottom w:val="none" w:sz="0" w:space="0" w:color="auto"/>
                    <w:right w:val="none" w:sz="0" w:space="0" w:color="auto"/>
                  </w:divBdr>
                </w:div>
                <w:div w:id="1207644666">
                  <w:marLeft w:val="0"/>
                  <w:marRight w:val="0"/>
                  <w:marTop w:val="0"/>
                  <w:marBottom w:val="0"/>
                  <w:divBdr>
                    <w:top w:val="none" w:sz="0" w:space="0" w:color="auto"/>
                    <w:left w:val="none" w:sz="0" w:space="0" w:color="auto"/>
                    <w:bottom w:val="none" w:sz="0" w:space="0" w:color="auto"/>
                    <w:right w:val="none" w:sz="0" w:space="0" w:color="auto"/>
                  </w:divBdr>
                </w:div>
                <w:div w:id="1791053545">
                  <w:marLeft w:val="0"/>
                  <w:marRight w:val="0"/>
                  <w:marTop w:val="0"/>
                  <w:marBottom w:val="0"/>
                  <w:divBdr>
                    <w:top w:val="none" w:sz="0" w:space="0" w:color="auto"/>
                    <w:left w:val="none" w:sz="0" w:space="0" w:color="auto"/>
                    <w:bottom w:val="none" w:sz="0" w:space="0" w:color="auto"/>
                    <w:right w:val="none" w:sz="0" w:space="0" w:color="auto"/>
                  </w:divBdr>
                </w:div>
                <w:div w:id="1295215891">
                  <w:marLeft w:val="0"/>
                  <w:marRight w:val="0"/>
                  <w:marTop w:val="0"/>
                  <w:marBottom w:val="0"/>
                  <w:divBdr>
                    <w:top w:val="none" w:sz="0" w:space="0" w:color="auto"/>
                    <w:left w:val="none" w:sz="0" w:space="0" w:color="auto"/>
                    <w:bottom w:val="none" w:sz="0" w:space="0" w:color="auto"/>
                    <w:right w:val="none" w:sz="0" w:space="0" w:color="auto"/>
                  </w:divBdr>
                </w:div>
                <w:div w:id="728653784">
                  <w:marLeft w:val="0"/>
                  <w:marRight w:val="0"/>
                  <w:marTop w:val="0"/>
                  <w:marBottom w:val="0"/>
                  <w:divBdr>
                    <w:top w:val="none" w:sz="0" w:space="0" w:color="auto"/>
                    <w:left w:val="none" w:sz="0" w:space="0" w:color="auto"/>
                    <w:bottom w:val="none" w:sz="0" w:space="0" w:color="auto"/>
                    <w:right w:val="none" w:sz="0" w:space="0" w:color="auto"/>
                  </w:divBdr>
                </w:div>
                <w:div w:id="354042129">
                  <w:marLeft w:val="0"/>
                  <w:marRight w:val="0"/>
                  <w:marTop w:val="0"/>
                  <w:marBottom w:val="0"/>
                  <w:divBdr>
                    <w:top w:val="none" w:sz="0" w:space="0" w:color="auto"/>
                    <w:left w:val="none" w:sz="0" w:space="0" w:color="auto"/>
                    <w:bottom w:val="none" w:sz="0" w:space="0" w:color="auto"/>
                    <w:right w:val="none" w:sz="0" w:space="0" w:color="auto"/>
                  </w:divBdr>
                </w:div>
                <w:div w:id="1227641043">
                  <w:marLeft w:val="0"/>
                  <w:marRight w:val="0"/>
                  <w:marTop w:val="0"/>
                  <w:marBottom w:val="0"/>
                  <w:divBdr>
                    <w:top w:val="none" w:sz="0" w:space="0" w:color="auto"/>
                    <w:left w:val="none" w:sz="0" w:space="0" w:color="auto"/>
                    <w:bottom w:val="none" w:sz="0" w:space="0" w:color="auto"/>
                    <w:right w:val="none" w:sz="0" w:space="0" w:color="auto"/>
                  </w:divBdr>
                </w:div>
                <w:div w:id="1083650033">
                  <w:marLeft w:val="0"/>
                  <w:marRight w:val="0"/>
                  <w:marTop w:val="0"/>
                  <w:marBottom w:val="0"/>
                  <w:divBdr>
                    <w:top w:val="none" w:sz="0" w:space="0" w:color="auto"/>
                    <w:left w:val="none" w:sz="0" w:space="0" w:color="auto"/>
                    <w:bottom w:val="none" w:sz="0" w:space="0" w:color="auto"/>
                    <w:right w:val="none" w:sz="0" w:space="0" w:color="auto"/>
                  </w:divBdr>
                </w:div>
                <w:div w:id="1360863017">
                  <w:marLeft w:val="0"/>
                  <w:marRight w:val="0"/>
                  <w:marTop w:val="0"/>
                  <w:marBottom w:val="0"/>
                  <w:divBdr>
                    <w:top w:val="none" w:sz="0" w:space="0" w:color="auto"/>
                    <w:left w:val="none" w:sz="0" w:space="0" w:color="auto"/>
                    <w:bottom w:val="none" w:sz="0" w:space="0" w:color="auto"/>
                    <w:right w:val="none" w:sz="0" w:space="0" w:color="auto"/>
                  </w:divBdr>
                </w:div>
                <w:div w:id="1742019623">
                  <w:marLeft w:val="0"/>
                  <w:marRight w:val="0"/>
                  <w:marTop w:val="0"/>
                  <w:marBottom w:val="0"/>
                  <w:divBdr>
                    <w:top w:val="none" w:sz="0" w:space="0" w:color="auto"/>
                    <w:left w:val="none" w:sz="0" w:space="0" w:color="auto"/>
                    <w:bottom w:val="none" w:sz="0" w:space="0" w:color="auto"/>
                    <w:right w:val="none" w:sz="0" w:space="0" w:color="auto"/>
                  </w:divBdr>
                </w:div>
                <w:div w:id="169367988">
                  <w:marLeft w:val="0"/>
                  <w:marRight w:val="0"/>
                  <w:marTop w:val="0"/>
                  <w:marBottom w:val="0"/>
                  <w:divBdr>
                    <w:top w:val="none" w:sz="0" w:space="0" w:color="auto"/>
                    <w:left w:val="none" w:sz="0" w:space="0" w:color="auto"/>
                    <w:bottom w:val="none" w:sz="0" w:space="0" w:color="auto"/>
                    <w:right w:val="none" w:sz="0" w:space="0" w:color="auto"/>
                  </w:divBdr>
                </w:div>
                <w:div w:id="1764835329">
                  <w:marLeft w:val="0"/>
                  <w:marRight w:val="0"/>
                  <w:marTop w:val="0"/>
                  <w:marBottom w:val="0"/>
                  <w:divBdr>
                    <w:top w:val="none" w:sz="0" w:space="0" w:color="auto"/>
                    <w:left w:val="none" w:sz="0" w:space="0" w:color="auto"/>
                    <w:bottom w:val="none" w:sz="0" w:space="0" w:color="auto"/>
                    <w:right w:val="none" w:sz="0" w:space="0" w:color="auto"/>
                  </w:divBdr>
                </w:div>
                <w:div w:id="277954465">
                  <w:marLeft w:val="0"/>
                  <w:marRight w:val="0"/>
                  <w:marTop w:val="0"/>
                  <w:marBottom w:val="0"/>
                  <w:divBdr>
                    <w:top w:val="none" w:sz="0" w:space="0" w:color="auto"/>
                    <w:left w:val="none" w:sz="0" w:space="0" w:color="auto"/>
                    <w:bottom w:val="none" w:sz="0" w:space="0" w:color="auto"/>
                    <w:right w:val="none" w:sz="0" w:space="0" w:color="auto"/>
                  </w:divBdr>
                </w:div>
                <w:div w:id="632448859">
                  <w:marLeft w:val="0"/>
                  <w:marRight w:val="0"/>
                  <w:marTop w:val="0"/>
                  <w:marBottom w:val="0"/>
                  <w:divBdr>
                    <w:top w:val="none" w:sz="0" w:space="0" w:color="auto"/>
                    <w:left w:val="none" w:sz="0" w:space="0" w:color="auto"/>
                    <w:bottom w:val="none" w:sz="0" w:space="0" w:color="auto"/>
                    <w:right w:val="none" w:sz="0" w:space="0" w:color="auto"/>
                  </w:divBdr>
                </w:div>
                <w:div w:id="764379101">
                  <w:marLeft w:val="0"/>
                  <w:marRight w:val="0"/>
                  <w:marTop w:val="0"/>
                  <w:marBottom w:val="0"/>
                  <w:divBdr>
                    <w:top w:val="none" w:sz="0" w:space="0" w:color="auto"/>
                    <w:left w:val="none" w:sz="0" w:space="0" w:color="auto"/>
                    <w:bottom w:val="none" w:sz="0" w:space="0" w:color="auto"/>
                    <w:right w:val="none" w:sz="0" w:space="0" w:color="auto"/>
                  </w:divBdr>
                </w:div>
                <w:div w:id="2022468516">
                  <w:marLeft w:val="0"/>
                  <w:marRight w:val="0"/>
                  <w:marTop w:val="0"/>
                  <w:marBottom w:val="0"/>
                  <w:divBdr>
                    <w:top w:val="none" w:sz="0" w:space="0" w:color="auto"/>
                    <w:left w:val="none" w:sz="0" w:space="0" w:color="auto"/>
                    <w:bottom w:val="none" w:sz="0" w:space="0" w:color="auto"/>
                    <w:right w:val="none" w:sz="0" w:space="0" w:color="auto"/>
                  </w:divBdr>
                </w:div>
                <w:div w:id="758218060">
                  <w:marLeft w:val="0"/>
                  <w:marRight w:val="0"/>
                  <w:marTop w:val="0"/>
                  <w:marBottom w:val="0"/>
                  <w:divBdr>
                    <w:top w:val="none" w:sz="0" w:space="0" w:color="auto"/>
                    <w:left w:val="none" w:sz="0" w:space="0" w:color="auto"/>
                    <w:bottom w:val="none" w:sz="0" w:space="0" w:color="auto"/>
                    <w:right w:val="none" w:sz="0" w:space="0" w:color="auto"/>
                  </w:divBdr>
                </w:div>
                <w:div w:id="136339965">
                  <w:marLeft w:val="0"/>
                  <w:marRight w:val="0"/>
                  <w:marTop w:val="0"/>
                  <w:marBottom w:val="0"/>
                  <w:divBdr>
                    <w:top w:val="none" w:sz="0" w:space="0" w:color="auto"/>
                    <w:left w:val="none" w:sz="0" w:space="0" w:color="auto"/>
                    <w:bottom w:val="none" w:sz="0" w:space="0" w:color="auto"/>
                    <w:right w:val="none" w:sz="0" w:space="0" w:color="auto"/>
                  </w:divBdr>
                </w:div>
                <w:div w:id="1507204436">
                  <w:marLeft w:val="0"/>
                  <w:marRight w:val="0"/>
                  <w:marTop w:val="0"/>
                  <w:marBottom w:val="0"/>
                  <w:divBdr>
                    <w:top w:val="none" w:sz="0" w:space="0" w:color="auto"/>
                    <w:left w:val="none" w:sz="0" w:space="0" w:color="auto"/>
                    <w:bottom w:val="none" w:sz="0" w:space="0" w:color="auto"/>
                    <w:right w:val="none" w:sz="0" w:space="0" w:color="auto"/>
                  </w:divBdr>
                </w:div>
                <w:div w:id="1121340218">
                  <w:marLeft w:val="0"/>
                  <w:marRight w:val="0"/>
                  <w:marTop w:val="0"/>
                  <w:marBottom w:val="0"/>
                  <w:divBdr>
                    <w:top w:val="none" w:sz="0" w:space="0" w:color="auto"/>
                    <w:left w:val="none" w:sz="0" w:space="0" w:color="auto"/>
                    <w:bottom w:val="none" w:sz="0" w:space="0" w:color="auto"/>
                    <w:right w:val="none" w:sz="0" w:space="0" w:color="auto"/>
                  </w:divBdr>
                </w:div>
                <w:div w:id="132911890">
                  <w:marLeft w:val="0"/>
                  <w:marRight w:val="0"/>
                  <w:marTop w:val="0"/>
                  <w:marBottom w:val="0"/>
                  <w:divBdr>
                    <w:top w:val="none" w:sz="0" w:space="0" w:color="auto"/>
                    <w:left w:val="none" w:sz="0" w:space="0" w:color="auto"/>
                    <w:bottom w:val="none" w:sz="0" w:space="0" w:color="auto"/>
                    <w:right w:val="none" w:sz="0" w:space="0" w:color="auto"/>
                  </w:divBdr>
                </w:div>
                <w:div w:id="972565518">
                  <w:marLeft w:val="0"/>
                  <w:marRight w:val="0"/>
                  <w:marTop w:val="0"/>
                  <w:marBottom w:val="0"/>
                  <w:divBdr>
                    <w:top w:val="none" w:sz="0" w:space="0" w:color="auto"/>
                    <w:left w:val="none" w:sz="0" w:space="0" w:color="auto"/>
                    <w:bottom w:val="none" w:sz="0" w:space="0" w:color="auto"/>
                    <w:right w:val="none" w:sz="0" w:space="0" w:color="auto"/>
                  </w:divBdr>
                </w:div>
                <w:div w:id="837695613">
                  <w:marLeft w:val="0"/>
                  <w:marRight w:val="0"/>
                  <w:marTop w:val="0"/>
                  <w:marBottom w:val="0"/>
                  <w:divBdr>
                    <w:top w:val="none" w:sz="0" w:space="0" w:color="auto"/>
                    <w:left w:val="none" w:sz="0" w:space="0" w:color="auto"/>
                    <w:bottom w:val="none" w:sz="0" w:space="0" w:color="auto"/>
                    <w:right w:val="none" w:sz="0" w:space="0" w:color="auto"/>
                  </w:divBdr>
                </w:div>
                <w:div w:id="649097894">
                  <w:marLeft w:val="0"/>
                  <w:marRight w:val="0"/>
                  <w:marTop w:val="0"/>
                  <w:marBottom w:val="0"/>
                  <w:divBdr>
                    <w:top w:val="none" w:sz="0" w:space="0" w:color="auto"/>
                    <w:left w:val="none" w:sz="0" w:space="0" w:color="auto"/>
                    <w:bottom w:val="none" w:sz="0" w:space="0" w:color="auto"/>
                    <w:right w:val="none" w:sz="0" w:space="0" w:color="auto"/>
                  </w:divBdr>
                </w:div>
                <w:div w:id="1921940913">
                  <w:marLeft w:val="0"/>
                  <w:marRight w:val="0"/>
                  <w:marTop w:val="0"/>
                  <w:marBottom w:val="0"/>
                  <w:divBdr>
                    <w:top w:val="none" w:sz="0" w:space="0" w:color="auto"/>
                    <w:left w:val="none" w:sz="0" w:space="0" w:color="auto"/>
                    <w:bottom w:val="none" w:sz="0" w:space="0" w:color="auto"/>
                    <w:right w:val="none" w:sz="0" w:space="0" w:color="auto"/>
                  </w:divBdr>
                </w:div>
                <w:div w:id="748499489">
                  <w:marLeft w:val="0"/>
                  <w:marRight w:val="0"/>
                  <w:marTop w:val="0"/>
                  <w:marBottom w:val="0"/>
                  <w:divBdr>
                    <w:top w:val="none" w:sz="0" w:space="0" w:color="auto"/>
                    <w:left w:val="none" w:sz="0" w:space="0" w:color="auto"/>
                    <w:bottom w:val="none" w:sz="0" w:space="0" w:color="auto"/>
                    <w:right w:val="none" w:sz="0" w:space="0" w:color="auto"/>
                  </w:divBdr>
                </w:div>
                <w:div w:id="927542704">
                  <w:marLeft w:val="0"/>
                  <w:marRight w:val="0"/>
                  <w:marTop w:val="0"/>
                  <w:marBottom w:val="0"/>
                  <w:divBdr>
                    <w:top w:val="none" w:sz="0" w:space="0" w:color="auto"/>
                    <w:left w:val="none" w:sz="0" w:space="0" w:color="auto"/>
                    <w:bottom w:val="none" w:sz="0" w:space="0" w:color="auto"/>
                    <w:right w:val="none" w:sz="0" w:space="0" w:color="auto"/>
                  </w:divBdr>
                </w:div>
                <w:div w:id="1563638693">
                  <w:marLeft w:val="0"/>
                  <w:marRight w:val="0"/>
                  <w:marTop w:val="0"/>
                  <w:marBottom w:val="0"/>
                  <w:divBdr>
                    <w:top w:val="none" w:sz="0" w:space="0" w:color="auto"/>
                    <w:left w:val="none" w:sz="0" w:space="0" w:color="auto"/>
                    <w:bottom w:val="none" w:sz="0" w:space="0" w:color="auto"/>
                    <w:right w:val="none" w:sz="0" w:space="0" w:color="auto"/>
                  </w:divBdr>
                </w:div>
                <w:div w:id="1329481075">
                  <w:marLeft w:val="0"/>
                  <w:marRight w:val="0"/>
                  <w:marTop w:val="0"/>
                  <w:marBottom w:val="0"/>
                  <w:divBdr>
                    <w:top w:val="none" w:sz="0" w:space="0" w:color="auto"/>
                    <w:left w:val="none" w:sz="0" w:space="0" w:color="auto"/>
                    <w:bottom w:val="none" w:sz="0" w:space="0" w:color="auto"/>
                    <w:right w:val="none" w:sz="0" w:space="0" w:color="auto"/>
                  </w:divBdr>
                </w:div>
                <w:div w:id="1968660477">
                  <w:marLeft w:val="0"/>
                  <w:marRight w:val="0"/>
                  <w:marTop w:val="0"/>
                  <w:marBottom w:val="0"/>
                  <w:divBdr>
                    <w:top w:val="none" w:sz="0" w:space="0" w:color="auto"/>
                    <w:left w:val="none" w:sz="0" w:space="0" w:color="auto"/>
                    <w:bottom w:val="none" w:sz="0" w:space="0" w:color="auto"/>
                    <w:right w:val="none" w:sz="0" w:space="0" w:color="auto"/>
                  </w:divBdr>
                </w:div>
                <w:div w:id="227304683">
                  <w:marLeft w:val="0"/>
                  <w:marRight w:val="0"/>
                  <w:marTop w:val="0"/>
                  <w:marBottom w:val="0"/>
                  <w:divBdr>
                    <w:top w:val="none" w:sz="0" w:space="0" w:color="auto"/>
                    <w:left w:val="none" w:sz="0" w:space="0" w:color="auto"/>
                    <w:bottom w:val="none" w:sz="0" w:space="0" w:color="auto"/>
                    <w:right w:val="none" w:sz="0" w:space="0" w:color="auto"/>
                  </w:divBdr>
                </w:div>
                <w:div w:id="933785932">
                  <w:marLeft w:val="0"/>
                  <w:marRight w:val="0"/>
                  <w:marTop w:val="0"/>
                  <w:marBottom w:val="0"/>
                  <w:divBdr>
                    <w:top w:val="none" w:sz="0" w:space="0" w:color="auto"/>
                    <w:left w:val="none" w:sz="0" w:space="0" w:color="auto"/>
                    <w:bottom w:val="none" w:sz="0" w:space="0" w:color="auto"/>
                    <w:right w:val="none" w:sz="0" w:space="0" w:color="auto"/>
                  </w:divBdr>
                </w:div>
                <w:div w:id="319384287">
                  <w:marLeft w:val="0"/>
                  <w:marRight w:val="0"/>
                  <w:marTop w:val="0"/>
                  <w:marBottom w:val="0"/>
                  <w:divBdr>
                    <w:top w:val="none" w:sz="0" w:space="0" w:color="auto"/>
                    <w:left w:val="none" w:sz="0" w:space="0" w:color="auto"/>
                    <w:bottom w:val="none" w:sz="0" w:space="0" w:color="auto"/>
                    <w:right w:val="none" w:sz="0" w:space="0" w:color="auto"/>
                  </w:divBdr>
                </w:div>
                <w:div w:id="607784078">
                  <w:marLeft w:val="0"/>
                  <w:marRight w:val="0"/>
                  <w:marTop w:val="0"/>
                  <w:marBottom w:val="0"/>
                  <w:divBdr>
                    <w:top w:val="none" w:sz="0" w:space="0" w:color="auto"/>
                    <w:left w:val="none" w:sz="0" w:space="0" w:color="auto"/>
                    <w:bottom w:val="none" w:sz="0" w:space="0" w:color="auto"/>
                    <w:right w:val="none" w:sz="0" w:space="0" w:color="auto"/>
                  </w:divBdr>
                </w:div>
                <w:div w:id="930552525">
                  <w:marLeft w:val="0"/>
                  <w:marRight w:val="0"/>
                  <w:marTop w:val="0"/>
                  <w:marBottom w:val="0"/>
                  <w:divBdr>
                    <w:top w:val="none" w:sz="0" w:space="0" w:color="auto"/>
                    <w:left w:val="none" w:sz="0" w:space="0" w:color="auto"/>
                    <w:bottom w:val="none" w:sz="0" w:space="0" w:color="auto"/>
                    <w:right w:val="none" w:sz="0" w:space="0" w:color="auto"/>
                  </w:divBdr>
                </w:div>
                <w:div w:id="862208679">
                  <w:marLeft w:val="0"/>
                  <w:marRight w:val="0"/>
                  <w:marTop w:val="0"/>
                  <w:marBottom w:val="0"/>
                  <w:divBdr>
                    <w:top w:val="none" w:sz="0" w:space="0" w:color="auto"/>
                    <w:left w:val="none" w:sz="0" w:space="0" w:color="auto"/>
                    <w:bottom w:val="none" w:sz="0" w:space="0" w:color="auto"/>
                    <w:right w:val="none" w:sz="0" w:space="0" w:color="auto"/>
                  </w:divBdr>
                </w:div>
                <w:div w:id="417488175">
                  <w:marLeft w:val="0"/>
                  <w:marRight w:val="0"/>
                  <w:marTop w:val="0"/>
                  <w:marBottom w:val="0"/>
                  <w:divBdr>
                    <w:top w:val="none" w:sz="0" w:space="0" w:color="auto"/>
                    <w:left w:val="none" w:sz="0" w:space="0" w:color="auto"/>
                    <w:bottom w:val="none" w:sz="0" w:space="0" w:color="auto"/>
                    <w:right w:val="none" w:sz="0" w:space="0" w:color="auto"/>
                  </w:divBdr>
                </w:div>
                <w:div w:id="2076315976">
                  <w:marLeft w:val="0"/>
                  <w:marRight w:val="0"/>
                  <w:marTop w:val="0"/>
                  <w:marBottom w:val="0"/>
                  <w:divBdr>
                    <w:top w:val="none" w:sz="0" w:space="0" w:color="auto"/>
                    <w:left w:val="none" w:sz="0" w:space="0" w:color="auto"/>
                    <w:bottom w:val="none" w:sz="0" w:space="0" w:color="auto"/>
                    <w:right w:val="none" w:sz="0" w:space="0" w:color="auto"/>
                  </w:divBdr>
                </w:div>
                <w:div w:id="141704773">
                  <w:marLeft w:val="0"/>
                  <w:marRight w:val="0"/>
                  <w:marTop w:val="0"/>
                  <w:marBottom w:val="0"/>
                  <w:divBdr>
                    <w:top w:val="none" w:sz="0" w:space="0" w:color="auto"/>
                    <w:left w:val="none" w:sz="0" w:space="0" w:color="auto"/>
                    <w:bottom w:val="none" w:sz="0" w:space="0" w:color="auto"/>
                    <w:right w:val="none" w:sz="0" w:space="0" w:color="auto"/>
                  </w:divBdr>
                </w:div>
                <w:div w:id="2127312503">
                  <w:marLeft w:val="0"/>
                  <w:marRight w:val="0"/>
                  <w:marTop w:val="0"/>
                  <w:marBottom w:val="0"/>
                  <w:divBdr>
                    <w:top w:val="none" w:sz="0" w:space="0" w:color="auto"/>
                    <w:left w:val="none" w:sz="0" w:space="0" w:color="auto"/>
                    <w:bottom w:val="none" w:sz="0" w:space="0" w:color="auto"/>
                    <w:right w:val="none" w:sz="0" w:space="0" w:color="auto"/>
                  </w:divBdr>
                </w:div>
                <w:div w:id="164170299">
                  <w:marLeft w:val="0"/>
                  <w:marRight w:val="0"/>
                  <w:marTop w:val="0"/>
                  <w:marBottom w:val="0"/>
                  <w:divBdr>
                    <w:top w:val="none" w:sz="0" w:space="0" w:color="auto"/>
                    <w:left w:val="none" w:sz="0" w:space="0" w:color="auto"/>
                    <w:bottom w:val="none" w:sz="0" w:space="0" w:color="auto"/>
                    <w:right w:val="none" w:sz="0" w:space="0" w:color="auto"/>
                  </w:divBdr>
                </w:div>
                <w:div w:id="1996453993">
                  <w:marLeft w:val="0"/>
                  <w:marRight w:val="0"/>
                  <w:marTop w:val="0"/>
                  <w:marBottom w:val="0"/>
                  <w:divBdr>
                    <w:top w:val="none" w:sz="0" w:space="0" w:color="auto"/>
                    <w:left w:val="none" w:sz="0" w:space="0" w:color="auto"/>
                    <w:bottom w:val="none" w:sz="0" w:space="0" w:color="auto"/>
                    <w:right w:val="none" w:sz="0" w:space="0" w:color="auto"/>
                  </w:divBdr>
                </w:div>
                <w:div w:id="1948926048">
                  <w:marLeft w:val="0"/>
                  <w:marRight w:val="0"/>
                  <w:marTop w:val="0"/>
                  <w:marBottom w:val="0"/>
                  <w:divBdr>
                    <w:top w:val="none" w:sz="0" w:space="0" w:color="auto"/>
                    <w:left w:val="none" w:sz="0" w:space="0" w:color="auto"/>
                    <w:bottom w:val="none" w:sz="0" w:space="0" w:color="auto"/>
                    <w:right w:val="none" w:sz="0" w:space="0" w:color="auto"/>
                  </w:divBdr>
                </w:div>
                <w:div w:id="855270973">
                  <w:marLeft w:val="0"/>
                  <w:marRight w:val="0"/>
                  <w:marTop w:val="0"/>
                  <w:marBottom w:val="0"/>
                  <w:divBdr>
                    <w:top w:val="none" w:sz="0" w:space="0" w:color="auto"/>
                    <w:left w:val="none" w:sz="0" w:space="0" w:color="auto"/>
                    <w:bottom w:val="none" w:sz="0" w:space="0" w:color="auto"/>
                    <w:right w:val="none" w:sz="0" w:space="0" w:color="auto"/>
                  </w:divBdr>
                </w:div>
                <w:div w:id="1727559414">
                  <w:marLeft w:val="0"/>
                  <w:marRight w:val="0"/>
                  <w:marTop w:val="0"/>
                  <w:marBottom w:val="0"/>
                  <w:divBdr>
                    <w:top w:val="none" w:sz="0" w:space="0" w:color="auto"/>
                    <w:left w:val="none" w:sz="0" w:space="0" w:color="auto"/>
                    <w:bottom w:val="none" w:sz="0" w:space="0" w:color="auto"/>
                    <w:right w:val="none" w:sz="0" w:space="0" w:color="auto"/>
                  </w:divBdr>
                </w:div>
                <w:div w:id="1796216287">
                  <w:marLeft w:val="0"/>
                  <w:marRight w:val="0"/>
                  <w:marTop w:val="0"/>
                  <w:marBottom w:val="0"/>
                  <w:divBdr>
                    <w:top w:val="none" w:sz="0" w:space="0" w:color="auto"/>
                    <w:left w:val="none" w:sz="0" w:space="0" w:color="auto"/>
                    <w:bottom w:val="none" w:sz="0" w:space="0" w:color="auto"/>
                    <w:right w:val="none" w:sz="0" w:space="0" w:color="auto"/>
                  </w:divBdr>
                </w:div>
                <w:div w:id="525405932">
                  <w:marLeft w:val="0"/>
                  <w:marRight w:val="0"/>
                  <w:marTop w:val="0"/>
                  <w:marBottom w:val="0"/>
                  <w:divBdr>
                    <w:top w:val="none" w:sz="0" w:space="0" w:color="auto"/>
                    <w:left w:val="none" w:sz="0" w:space="0" w:color="auto"/>
                    <w:bottom w:val="none" w:sz="0" w:space="0" w:color="auto"/>
                    <w:right w:val="none" w:sz="0" w:space="0" w:color="auto"/>
                  </w:divBdr>
                </w:div>
                <w:div w:id="1852794345">
                  <w:marLeft w:val="0"/>
                  <w:marRight w:val="0"/>
                  <w:marTop w:val="0"/>
                  <w:marBottom w:val="0"/>
                  <w:divBdr>
                    <w:top w:val="none" w:sz="0" w:space="0" w:color="auto"/>
                    <w:left w:val="none" w:sz="0" w:space="0" w:color="auto"/>
                    <w:bottom w:val="none" w:sz="0" w:space="0" w:color="auto"/>
                    <w:right w:val="none" w:sz="0" w:space="0" w:color="auto"/>
                  </w:divBdr>
                </w:div>
                <w:div w:id="1099370943">
                  <w:marLeft w:val="0"/>
                  <w:marRight w:val="0"/>
                  <w:marTop w:val="0"/>
                  <w:marBottom w:val="0"/>
                  <w:divBdr>
                    <w:top w:val="none" w:sz="0" w:space="0" w:color="auto"/>
                    <w:left w:val="none" w:sz="0" w:space="0" w:color="auto"/>
                    <w:bottom w:val="none" w:sz="0" w:space="0" w:color="auto"/>
                    <w:right w:val="none" w:sz="0" w:space="0" w:color="auto"/>
                  </w:divBdr>
                </w:div>
                <w:div w:id="1766727948">
                  <w:marLeft w:val="0"/>
                  <w:marRight w:val="0"/>
                  <w:marTop w:val="0"/>
                  <w:marBottom w:val="0"/>
                  <w:divBdr>
                    <w:top w:val="none" w:sz="0" w:space="0" w:color="auto"/>
                    <w:left w:val="none" w:sz="0" w:space="0" w:color="auto"/>
                    <w:bottom w:val="none" w:sz="0" w:space="0" w:color="auto"/>
                    <w:right w:val="none" w:sz="0" w:space="0" w:color="auto"/>
                  </w:divBdr>
                </w:div>
                <w:div w:id="1779712775">
                  <w:marLeft w:val="0"/>
                  <w:marRight w:val="0"/>
                  <w:marTop w:val="0"/>
                  <w:marBottom w:val="0"/>
                  <w:divBdr>
                    <w:top w:val="none" w:sz="0" w:space="0" w:color="auto"/>
                    <w:left w:val="none" w:sz="0" w:space="0" w:color="auto"/>
                    <w:bottom w:val="none" w:sz="0" w:space="0" w:color="auto"/>
                    <w:right w:val="none" w:sz="0" w:space="0" w:color="auto"/>
                  </w:divBdr>
                </w:div>
                <w:div w:id="2092964636">
                  <w:marLeft w:val="0"/>
                  <w:marRight w:val="0"/>
                  <w:marTop w:val="0"/>
                  <w:marBottom w:val="0"/>
                  <w:divBdr>
                    <w:top w:val="none" w:sz="0" w:space="0" w:color="auto"/>
                    <w:left w:val="none" w:sz="0" w:space="0" w:color="auto"/>
                    <w:bottom w:val="none" w:sz="0" w:space="0" w:color="auto"/>
                    <w:right w:val="none" w:sz="0" w:space="0" w:color="auto"/>
                  </w:divBdr>
                </w:div>
                <w:div w:id="119036947">
                  <w:marLeft w:val="0"/>
                  <w:marRight w:val="0"/>
                  <w:marTop w:val="0"/>
                  <w:marBottom w:val="0"/>
                  <w:divBdr>
                    <w:top w:val="none" w:sz="0" w:space="0" w:color="auto"/>
                    <w:left w:val="none" w:sz="0" w:space="0" w:color="auto"/>
                    <w:bottom w:val="none" w:sz="0" w:space="0" w:color="auto"/>
                    <w:right w:val="none" w:sz="0" w:space="0" w:color="auto"/>
                  </w:divBdr>
                </w:div>
                <w:div w:id="1740443936">
                  <w:marLeft w:val="0"/>
                  <w:marRight w:val="0"/>
                  <w:marTop w:val="0"/>
                  <w:marBottom w:val="0"/>
                  <w:divBdr>
                    <w:top w:val="none" w:sz="0" w:space="0" w:color="auto"/>
                    <w:left w:val="none" w:sz="0" w:space="0" w:color="auto"/>
                    <w:bottom w:val="none" w:sz="0" w:space="0" w:color="auto"/>
                    <w:right w:val="none" w:sz="0" w:space="0" w:color="auto"/>
                  </w:divBdr>
                </w:div>
                <w:div w:id="276135777">
                  <w:marLeft w:val="0"/>
                  <w:marRight w:val="0"/>
                  <w:marTop w:val="0"/>
                  <w:marBottom w:val="0"/>
                  <w:divBdr>
                    <w:top w:val="none" w:sz="0" w:space="0" w:color="auto"/>
                    <w:left w:val="none" w:sz="0" w:space="0" w:color="auto"/>
                    <w:bottom w:val="none" w:sz="0" w:space="0" w:color="auto"/>
                    <w:right w:val="none" w:sz="0" w:space="0" w:color="auto"/>
                  </w:divBdr>
                </w:div>
                <w:div w:id="1711421848">
                  <w:marLeft w:val="0"/>
                  <w:marRight w:val="0"/>
                  <w:marTop w:val="0"/>
                  <w:marBottom w:val="0"/>
                  <w:divBdr>
                    <w:top w:val="none" w:sz="0" w:space="0" w:color="auto"/>
                    <w:left w:val="none" w:sz="0" w:space="0" w:color="auto"/>
                    <w:bottom w:val="none" w:sz="0" w:space="0" w:color="auto"/>
                    <w:right w:val="none" w:sz="0" w:space="0" w:color="auto"/>
                  </w:divBdr>
                </w:div>
                <w:div w:id="123305790">
                  <w:marLeft w:val="0"/>
                  <w:marRight w:val="0"/>
                  <w:marTop w:val="0"/>
                  <w:marBottom w:val="0"/>
                  <w:divBdr>
                    <w:top w:val="none" w:sz="0" w:space="0" w:color="auto"/>
                    <w:left w:val="none" w:sz="0" w:space="0" w:color="auto"/>
                    <w:bottom w:val="none" w:sz="0" w:space="0" w:color="auto"/>
                    <w:right w:val="none" w:sz="0" w:space="0" w:color="auto"/>
                  </w:divBdr>
                </w:div>
                <w:div w:id="154226953">
                  <w:marLeft w:val="0"/>
                  <w:marRight w:val="0"/>
                  <w:marTop w:val="0"/>
                  <w:marBottom w:val="0"/>
                  <w:divBdr>
                    <w:top w:val="none" w:sz="0" w:space="0" w:color="auto"/>
                    <w:left w:val="none" w:sz="0" w:space="0" w:color="auto"/>
                    <w:bottom w:val="none" w:sz="0" w:space="0" w:color="auto"/>
                    <w:right w:val="none" w:sz="0" w:space="0" w:color="auto"/>
                  </w:divBdr>
                </w:div>
                <w:div w:id="1567183346">
                  <w:marLeft w:val="0"/>
                  <w:marRight w:val="0"/>
                  <w:marTop w:val="0"/>
                  <w:marBottom w:val="0"/>
                  <w:divBdr>
                    <w:top w:val="none" w:sz="0" w:space="0" w:color="auto"/>
                    <w:left w:val="none" w:sz="0" w:space="0" w:color="auto"/>
                    <w:bottom w:val="none" w:sz="0" w:space="0" w:color="auto"/>
                    <w:right w:val="none" w:sz="0" w:space="0" w:color="auto"/>
                  </w:divBdr>
                </w:div>
                <w:div w:id="1094857171">
                  <w:marLeft w:val="0"/>
                  <w:marRight w:val="0"/>
                  <w:marTop w:val="0"/>
                  <w:marBottom w:val="0"/>
                  <w:divBdr>
                    <w:top w:val="none" w:sz="0" w:space="0" w:color="auto"/>
                    <w:left w:val="none" w:sz="0" w:space="0" w:color="auto"/>
                    <w:bottom w:val="none" w:sz="0" w:space="0" w:color="auto"/>
                    <w:right w:val="none" w:sz="0" w:space="0" w:color="auto"/>
                  </w:divBdr>
                </w:div>
                <w:div w:id="86998018">
                  <w:marLeft w:val="0"/>
                  <w:marRight w:val="0"/>
                  <w:marTop w:val="0"/>
                  <w:marBottom w:val="0"/>
                  <w:divBdr>
                    <w:top w:val="none" w:sz="0" w:space="0" w:color="auto"/>
                    <w:left w:val="none" w:sz="0" w:space="0" w:color="auto"/>
                    <w:bottom w:val="none" w:sz="0" w:space="0" w:color="auto"/>
                    <w:right w:val="none" w:sz="0" w:space="0" w:color="auto"/>
                  </w:divBdr>
                </w:div>
              </w:divsChild>
            </w:div>
            <w:div w:id="1118135287">
              <w:marLeft w:val="0"/>
              <w:marRight w:val="0"/>
              <w:marTop w:val="0"/>
              <w:marBottom w:val="0"/>
              <w:divBdr>
                <w:top w:val="none" w:sz="0" w:space="0" w:color="auto"/>
                <w:left w:val="none" w:sz="0" w:space="0" w:color="auto"/>
                <w:bottom w:val="none" w:sz="0" w:space="0" w:color="auto"/>
                <w:right w:val="none" w:sz="0" w:space="0" w:color="auto"/>
              </w:divBdr>
              <w:divsChild>
                <w:div w:id="743576116">
                  <w:marLeft w:val="0"/>
                  <w:marRight w:val="0"/>
                  <w:marTop w:val="0"/>
                  <w:marBottom w:val="0"/>
                  <w:divBdr>
                    <w:top w:val="none" w:sz="0" w:space="0" w:color="auto"/>
                    <w:left w:val="none" w:sz="0" w:space="0" w:color="auto"/>
                    <w:bottom w:val="none" w:sz="0" w:space="0" w:color="auto"/>
                    <w:right w:val="none" w:sz="0" w:space="0" w:color="auto"/>
                  </w:divBdr>
                </w:div>
                <w:div w:id="1644968299">
                  <w:marLeft w:val="0"/>
                  <w:marRight w:val="0"/>
                  <w:marTop w:val="0"/>
                  <w:marBottom w:val="0"/>
                  <w:divBdr>
                    <w:top w:val="none" w:sz="0" w:space="0" w:color="auto"/>
                    <w:left w:val="none" w:sz="0" w:space="0" w:color="auto"/>
                    <w:bottom w:val="none" w:sz="0" w:space="0" w:color="auto"/>
                    <w:right w:val="none" w:sz="0" w:space="0" w:color="auto"/>
                  </w:divBdr>
                </w:div>
                <w:div w:id="1625888731">
                  <w:marLeft w:val="0"/>
                  <w:marRight w:val="0"/>
                  <w:marTop w:val="0"/>
                  <w:marBottom w:val="0"/>
                  <w:divBdr>
                    <w:top w:val="none" w:sz="0" w:space="0" w:color="auto"/>
                    <w:left w:val="none" w:sz="0" w:space="0" w:color="auto"/>
                    <w:bottom w:val="none" w:sz="0" w:space="0" w:color="auto"/>
                    <w:right w:val="none" w:sz="0" w:space="0" w:color="auto"/>
                  </w:divBdr>
                </w:div>
                <w:div w:id="683822416">
                  <w:marLeft w:val="0"/>
                  <w:marRight w:val="0"/>
                  <w:marTop w:val="0"/>
                  <w:marBottom w:val="0"/>
                  <w:divBdr>
                    <w:top w:val="none" w:sz="0" w:space="0" w:color="auto"/>
                    <w:left w:val="none" w:sz="0" w:space="0" w:color="auto"/>
                    <w:bottom w:val="none" w:sz="0" w:space="0" w:color="auto"/>
                    <w:right w:val="none" w:sz="0" w:space="0" w:color="auto"/>
                  </w:divBdr>
                </w:div>
                <w:div w:id="96485803">
                  <w:marLeft w:val="0"/>
                  <w:marRight w:val="0"/>
                  <w:marTop w:val="0"/>
                  <w:marBottom w:val="0"/>
                  <w:divBdr>
                    <w:top w:val="none" w:sz="0" w:space="0" w:color="auto"/>
                    <w:left w:val="none" w:sz="0" w:space="0" w:color="auto"/>
                    <w:bottom w:val="none" w:sz="0" w:space="0" w:color="auto"/>
                    <w:right w:val="none" w:sz="0" w:space="0" w:color="auto"/>
                  </w:divBdr>
                </w:div>
                <w:div w:id="1362978797">
                  <w:marLeft w:val="0"/>
                  <w:marRight w:val="0"/>
                  <w:marTop w:val="0"/>
                  <w:marBottom w:val="0"/>
                  <w:divBdr>
                    <w:top w:val="none" w:sz="0" w:space="0" w:color="auto"/>
                    <w:left w:val="none" w:sz="0" w:space="0" w:color="auto"/>
                    <w:bottom w:val="none" w:sz="0" w:space="0" w:color="auto"/>
                    <w:right w:val="none" w:sz="0" w:space="0" w:color="auto"/>
                  </w:divBdr>
                </w:div>
                <w:div w:id="374820538">
                  <w:marLeft w:val="0"/>
                  <w:marRight w:val="0"/>
                  <w:marTop w:val="0"/>
                  <w:marBottom w:val="0"/>
                  <w:divBdr>
                    <w:top w:val="none" w:sz="0" w:space="0" w:color="auto"/>
                    <w:left w:val="none" w:sz="0" w:space="0" w:color="auto"/>
                    <w:bottom w:val="none" w:sz="0" w:space="0" w:color="auto"/>
                    <w:right w:val="none" w:sz="0" w:space="0" w:color="auto"/>
                  </w:divBdr>
                </w:div>
                <w:div w:id="1544756008">
                  <w:marLeft w:val="0"/>
                  <w:marRight w:val="0"/>
                  <w:marTop w:val="0"/>
                  <w:marBottom w:val="0"/>
                  <w:divBdr>
                    <w:top w:val="none" w:sz="0" w:space="0" w:color="auto"/>
                    <w:left w:val="none" w:sz="0" w:space="0" w:color="auto"/>
                    <w:bottom w:val="none" w:sz="0" w:space="0" w:color="auto"/>
                    <w:right w:val="none" w:sz="0" w:space="0" w:color="auto"/>
                  </w:divBdr>
                </w:div>
                <w:div w:id="1484928418">
                  <w:marLeft w:val="0"/>
                  <w:marRight w:val="0"/>
                  <w:marTop w:val="0"/>
                  <w:marBottom w:val="0"/>
                  <w:divBdr>
                    <w:top w:val="none" w:sz="0" w:space="0" w:color="auto"/>
                    <w:left w:val="none" w:sz="0" w:space="0" w:color="auto"/>
                    <w:bottom w:val="none" w:sz="0" w:space="0" w:color="auto"/>
                    <w:right w:val="none" w:sz="0" w:space="0" w:color="auto"/>
                  </w:divBdr>
                </w:div>
                <w:div w:id="786899110">
                  <w:marLeft w:val="0"/>
                  <w:marRight w:val="0"/>
                  <w:marTop w:val="0"/>
                  <w:marBottom w:val="0"/>
                  <w:divBdr>
                    <w:top w:val="none" w:sz="0" w:space="0" w:color="auto"/>
                    <w:left w:val="none" w:sz="0" w:space="0" w:color="auto"/>
                    <w:bottom w:val="none" w:sz="0" w:space="0" w:color="auto"/>
                    <w:right w:val="none" w:sz="0" w:space="0" w:color="auto"/>
                  </w:divBdr>
                </w:div>
                <w:div w:id="375356431">
                  <w:marLeft w:val="0"/>
                  <w:marRight w:val="0"/>
                  <w:marTop w:val="0"/>
                  <w:marBottom w:val="0"/>
                  <w:divBdr>
                    <w:top w:val="none" w:sz="0" w:space="0" w:color="auto"/>
                    <w:left w:val="none" w:sz="0" w:space="0" w:color="auto"/>
                    <w:bottom w:val="none" w:sz="0" w:space="0" w:color="auto"/>
                    <w:right w:val="none" w:sz="0" w:space="0" w:color="auto"/>
                  </w:divBdr>
                </w:div>
                <w:div w:id="55400732">
                  <w:marLeft w:val="0"/>
                  <w:marRight w:val="0"/>
                  <w:marTop w:val="0"/>
                  <w:marBottom w:val="0"/>
                  <w:divBdr>
                    <w:top w:val="none" w:sz="0" w:space="0" w:color="auto"/>
                    <w:left w:val="none" w:sz="0" w:space="0" w:color="auto"/>
                    <w:bottom w:val="none" w:sz="0" w:space="0" w:color="auto"/>
                    <w:right w:val="none" w:sz="0" w:space="0" w:color="auto"/>
                  </w:divBdr>
                </w:div>
                <w:div w:id="439690040">
                  <w:marLeft w:val="0"/>
                  <w:marRight w:val="0"/>
                  <w:marTop w:val="0"/>
                  <w:marBottom w:val="0"/>
                  <w:divBdr>
                    <w:top w:val="none" w:sz="0" w:space="0" w:color="auto"/>
                    <w:left w:val="none" w:sz="0" w:space="0" w:color="auto"/>
                    <w:bottom w:val="none" w:sz="0" w:space="0" w:color="auto"/>
                    <w:right w:val="none" w:sz="0" w:space="0" w:color="auto"/>
                  </w:divBdr>
                </w:div>
                <w:div w:id="1015110369">
                  <w:marLeft w:val="0"/>
                  <w:marRight w:val="0"/>
                  <w:marTop w:val="0"/>
                  <w:marBottom w:val="0"/>
                  <w:divBdr>
                    <w:top w:val="none" w:sz="0" w:space="0" w:color="auto"/>
                    <w:left w:val="none" w:sz="0" w:space="0" w:color="auto"/>
                    <w:bottom w:val="none" w:sz="0" w:space="0" w:color="auto"/>
                    <w:right w:val="none" w:sz="0" w:space="0" w:color="auto"/>
                  </w:divBdr>
                </w:div>
                <w:div w:id="88741410">
                  <w:marLeft w:val="0"/>
                  <w:marRight w:val="0"/>
                  <w:marTop w:val="0"/>
                  <w:marBottom w:val="0"/>
                  <w:divBdr>
                    <w:top w:val="none" w:sz="0" w:space="0" w:color="auto"/>
                    <w:left w:val="none" w:sz="0" w:space="0" w:color="auto"/>
                    <w:bottom w:val="none" w:sz="0" w:space="0" w:color="auto"/>
                    <w:right w:val="none" w:sz="0" w:space="0" w:color="auto"/>
                  </w:divBdr>
                </w:div>
                <w:div w:id="714046477">
                  <w:marLeft w:val="0"/>
                  <w:marRight w:val="0"/>
                  <w:marTop w:val="0"/>
                  <w:marBottom w:val="0"/>
                  <w:divBdr>
                    <w:top w:val="none" w:sz="0" w:space="0" w:color="auto"/>
                    <w:left w:val="none" w:sz="0" w:space="0" w:color="auto"/>
                    <w:bottom w:val="none" w:sz="0" w:space="0" w:color="auto"/>
                    <w:right w:val="none" w:sz="0" w:space="0" w:color="auto"/>
                  </w:divBdr>
                </w:div>
                <w:div w:id="496650979">
                  <w:marLeft w:val="0"/>
                  <w:marRight w:val="0"/>
                  <w:marTop w:val="0"/>
                  <w:marBottom w:val="0"/>
                  <w:divBdr>
                    <w:top w:val="none" w:sz="0" w:space="0" w:color="auto"/>
                    <w:left w:val="none" w:sz="0" w:space="0" w:color="auto"/>
                    <w:bottom w:val="none" w:sz="0" w:space="0" w:color="auto"/>
                    <w:right w:val="none" w:sz="0" w:space="0" w:color="auto"/>
                  </w:divBdr>
                </w:div>
                <w:div w:id="2036341711">
                  <w:marLeft w:val="0"/>
                  <w:marRight w:val="0"/>
                  <w:marTop w:val="0"/>
                  <w:marBottom w:val="0"/>
                  <w:divBdr>
                    <w:top w:val="none" w:sz="0" w:space="0" w:color="auto"/>
                    <w:left w:val="none" w:sz="0" w:space="0" w:color="auto"/>
                    <w:bottom w:val="none" w:sz="0" w:space="0" w:color="auto"/>
                    <w:right w:val="none" w:sz="0" w:space="0" w:color="auto"/>
                  </w:divBdr>
                </w:div>
                <w:div w:id="1462768820">
                  <w:marLeft w:val="0"/>
                  <w:marRight w:val="0"/>
                  <w:marTop w:val="0"/>
                  <w:marBottom w:val="0"/>
                  <w:divBdr>
                    <w:top w:val="none" w:sz="0" w:space="0" w:color="auto"/>
                    <w:left w:val="none" w:sz="0" w:space="0" w:color="auto"/>
                    <w:bottom w:val="none" w:sz="0" w:space="0" w:color="auto"/>
                    <w:right w:val="none" w:sz="0" w:space="0" w:color="auto"/>
                  </w:divBdr>
                </w:div>
                <w:div w:id="1457870541">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52933600">
                  <w:marLeft w:val="0"/>
                  <w:marRight w:val="0"/>
                  <w:marTop w:val="0"/>
                  <w:marBottom w:val="0"/>
                  <w:divBdr>
                    <w:top w:val="none" w:sz="0" w:space="0" w:color="auto"/>
                    <w:left w:val="none" w:sz="0" w:space="0" w:color="auto"/>
                    <w:bottom w:val="none" w:sz="0" w:space="0" w:color="auto"/>
                    <w:right w:val="none" w:sz="0" w:space="0" w:color="auto"/>
                  </w:divBdr>
                </w:div>
                <w:div w:id="1466895705">
                  <w:marLeft w:val="0"/>
                  <w:marRight w:val="0"/>
                  <w:marTop w:val="0"/>
                  <w:marBottom w:val="0"/>
                  <w:divBdr>
                    <w:top w:val="none" w:sz="0" w:space="0" w:color="auto"/>
                    <w:left w:val="none" w:sz="0" w:space="0" w:color="auto"/>
                    <w:bottom w:val="none" w:sz="0" w:space="0" w:color="auto"/>
                    <w:right w:val="none" w:sz="0" w:space="0" w:color="auto"/>
                  </w:divBdr>
                </w:div>
                <w:div w:id="157622143">
                  <w:marLeft w:val="0"/>
                  <w:marRight w:val="0"/>
                  <w:marTop w:val="0"/>
                  <w:marBottom w:val="0"/>
                  <w:divBdr>
                    <w:top w:val="none" w:sz="0" w:space="0" w:color="auto"/>
                    <w:left w:val="none" w:sz="0" w:space="0" w:color="auto"/>
                    <w:bottom w:val="none" w:sz="0" w:space="0" w:color="auto"/>
                    <w:right w:val="none" w:sz="0" w:space="0" w:color="auto"/>
                  </w:divBdr>
                </w:div>
                <w:div w:id="1295870570">
                  <w:marLeft w:val="0"/>
                  <w:marRight w:val="0"/>
                  <w:marTop w:val="0"/>
                  <w:marBottom w:val="0"/>
                  <w:divBdr>
                    <w:top w:val="none" w:sz="0" w:space="0" w:color="auto"/>
                    <w:left w:val="none" w:sz="0" w:space="0" w:color="auto"/>
                    <w:bottom w:val="none" w:sz="0" w:space="0" w:color="auto"/>
                    <w:right w:val="none" w:sz="0" w:space="0" w:color="auto"/>
                  </w:divBdr>
                </w:div>
                <w:div w:id="15930869">
                  <w:marLeft w:val="0"/>
                  <w:marRight w:val="0"/>
                  <w:marTop w:val="0"/>
                  <w:marBottom w:val="0"/>
                  <w:divBdr>
                    <w:top w:val="none" w:sz="0" w:space="0" w:color="auto"/>
                    <w:left w:val="none" w:sz="0" w:space="0" w:color="auto"/>
                    <w:bottom w:val="none" w:sz="0" w:space="0" w:color="auto"/>
                    <w:right w:val="none" w:sz="0" w:space="0" w:color="auto"/>
                  </w:divBdr>
                </w:div>
                <w:div w:id="1872570400">
                  <w:marLeft w:val="0"/>
                  <w:marRight w:val="0"/>
                  <w:marTop w:val="0"/>
                  <w:marBottom w:val="0"/>
                  <w:divBdr>
                    <w:top w:val="none" w:sz="0" w:space="0" w:color="auto"/>
                    <w:left w:val="none" w:sz="0" w:space="0" w:color="auto"/>
                    <w:bottom w:val="none" w:sz="0" w:space="0" w:color="auto"/>
                    <w:right w:val="none" w:sz="0" w:space="0" w:color="auto"/>
                  </w:divBdr>
                </w:div>
                <w:div w:id="1994065697">
                  <w:marLeft w:val="0"/>
                  <w:marRight w:val="0"/>
                  <w:marTop w:val="0"/>
                  <w:marBottom w:val="0"/>
                  <w:divBdr>
                    <w:top w:val="none" w:sz="0" w:space="0" w:color="auto"/>
                    <w:left w:val="none" w:sz="0" w:space="0" w:color="auto"/>
                    <w:bottom w:val="none" w:sz="0" w:space="0" w:color="auto"/>
                    <w:right w:val="none" w:sz="0" w:space="0" w:color="auto"/>
                  </w:divBdr>
                </w:div>
                <w:div w:id="2007512797">
                  <w:marLeft w:val="0"/>
                  <w:marRight w:val="0"/>
                  <w:marTop w:val="0"/>
                  <w:marBottom w:val="0"/>
                  <w:divBdr>
                    <w:top w:val="none" w:sz="0" w:space="0" w:color="auto"/>
                    <w:left w:val="none" w:sz="0" w:space="0" w:color="auto"/>
                    <w:bottom w:val="none" w:sz="0" w:space="0" w:color="auto"/>
                    <w:right w:val="none" w:sz="0" w:space="0" w:color="auto"/>
                  </w:divBdr>
                </w:div>
                <w:div w:id="1326469937">
                  <w:marLeft w:val="0"/>
                  <w:marRight w:val="0"/>
                  <w:marTop w:val="0"/>
                  <w:marBottom w:val="0"/>
                  <w:divBdr>
                    <w:top w:val="none" w:sz="0" w:space="0" w:color="auto"/>
                    <w:left w:val="none" w:sz="0" w:space="0" w:color="auto"/>
                    <w:bottom w:val="none" w:sz="0" w:space="0" w:color="auto"/>
                    <w:right w:val="none" w:sz="0" w:space="0" w:color="auto"/>
                  </w:divBdr>
                </w:div>
                <w:div w:id="666323651">
                  <w:marLeft w:val="0"/>
                  <w:marRight w:val="0"/>
                  <w:marTop w:val="0"/>
                  <w:marBottom w:val="0"/>
                  <w:divBdr>
                    <w:top w:val="none" w:sz="0" w:space="0" w:color="auto"/>
                    <w:left w:val="none" w:sz="0" w:space="0" w:color="auto"/>
                    <w:bottom w:val="none" w:sz="0" w:space="0" w:color="auto"/>
                    <w:right w:val="none" w:sz="0" w:space="0" w:color="auto"/>
                  </w:divBdr>
                </w:div>
                <w:div w:id="1042706506">
                  <w:marLeft w:val="0"/>
                  <w:marRight w:val="0"/>
                  <w:marTop w:val="0"/>
                  <w:marBottom w:val="0"/>
                  <w:divBdr>
                    <w:top w:val="none" w:sz="0" w:space="0" w:color="auto"/>
                    <w:left w:val="none" w:sz="0" w:space="0" w:color="auto"/>
                    <w:bottom w:val="none" w:sz="0" w:space="0" w:color="auto"/>
                    <w:right w:val="none" w:sz="0" w:space="0" w:color="auto"/>
                  </w:divBdr>
                </w:div>
                <w:div w:id="1987002231">
                  <w:marLeft w:val="0"/>
                  <w:marRight w:val="0"/>
                  <w:marTop w:val="0"/>
                  <w:marBottom w:val="0"/>
                  <w:divBdr>
                    <w:top w:val="none" w:sz="0" w:space="0" w:color="auto"/>
                    <w:left w:val="none" w:sz="0" w:space="0" w:color="auto"/>
                    <w:bottom w:val="none" w:sz="0" w:space="0" w:color="auto"/>
                    <w:right w:val="none" w:sz="0" w:space="0" w:color="auto"/>
                  </w:divBdr>
                </w:div>
                <w:div w:id="1214462687">
                  <w:marLeft w:val="0"/>
                  <w:marRight w:val="0"/>
                  <w:marTop w:val="0"/>
                  <w:marBottom w:val="0"/>
                  <w:divBdr>
                    <w:top w:val="none" w:sz="0" w:space="0" w:color="auto"/>
                    <w:left w:val="none" w:sz="0" w:space="0" w:color="auto"/>
                    <w:bottom w:val="none" w:sz="0" w:space="0" w:color="auto"/>
                    <w:right w:val="none" w:sz="0" w:space="0" w:color="auto"/>
                  </w:divBdr>
                </w:div>
                <w:div w:id="172454001">
                  <w:marLeft w:val="0"/>
                  <w:marRight w:val="0"/>
                  <w:marTop w:val="0"/>
                  <w:marBottom w:val="0"/>
                  <w:divBdr>
                    <w:top w:val="none" w:sz="0" w:space="0" w:color="auto"/>
                    <w:left w:val="none" w:sz="0" w:space="0" w:color="auto"/>
                    <w:bottom w:val="none" w:sz="0" w:space="0" w:color="auto"/>
                    <w:right w:val="none" w:sz="0" w:space="0" w:color="auto"/>
                  </w:divBdr>
                </w:div>
                <w:div w:id="1263416121">
                  <w:marLeft w:val="0"/>
                  <w:marRight w:val="0"/>
                  <w:marTop w:val="0"/>
                  <w:marBottom w:val="0"/>
                  <w:divBdr>
                    <w:top w:val="none" w:sz="0" w:space="0" w:color="auto"/>
                    <w:left w:val="none" w:sz="0" w:space="0" w:color="auto"/>
                    <w:bottom w:val="none" w:sz="0" w:space="0" w:color="auto"/>
                    <w:right w:val="none" w:sz="0" w:space="0" w:color="auto"/>
                  </w:divBdr>
                </w:div>
                <w:div w:id="585194707">
                  <w:marLeft w:val="0"/>
                  <w:marRight w:val="0"/>
                  <w:marTop w:val="0"/>
                  <w:marBottom w:val="0"/>
                  <w:divBdr>
                    <w:top w:val="none" w:sz="0" w:space="0" w:color="auto"/>
                    <w:left w:val="none" w:sz="0" w:space="0" w:color="auto"/>
                    <w:bottom w:val="none" w:sz="0" w:space="0" w:color="auto"/>
                    <w:right w:val="none" w:sz="0" w:space="0" w:color="auto"/>
                  </w:divBdr>
                </w:div>
                <w:div w:id="548151106">
                  <w:marLeft w:val="0"/>
                  <w:marRight w:val="0"/>
                  <w:marTop w:val="0"/>
                  <w:marBottom w:val="0"/>
                  <w:divBdr>
                    <w:top w:val="none" w:sz="0" w:space="0" w:color="auto"/>
                    <w:left w:val="none" w:sz="0" w:space="0" w:color="auto"/>
                    <w:bottom w:val="none" w:sz="0" w:space="0" w:color="auto"/>
                    <w:right w:val="none" w:sz="0" w:space="0" w:color="auto"/>
                  </w:divBdr>
                </w:div>
                <w:div w:id="774786811">
                  <w:marLeft w:val="0"/>
                  <w:marRight w:val="0"/>
                  <w:marTop w:val="0"/>
                  <w:marBottom w:val="0"/>
                  <w:divBdr>
                    <w:top w:val="none" w:sz="0" w:space="0" w:color="auto"/>
                    <w:left w:val="none" w:sz="0" w:space="0" w:color="auto"/>
                    <w:bottom w:val="none" w:sz="0" w:space="0" w:color="auto"/>
                    <w:right w:val="none" w:sz="0" w:space="0" w:color="auto"/>
                  </w:divBdr>
                </w:div>
                <w:div w:id="325979025">
                  <w:marLeft w:val="0"/>
                  <w:marRight w:val="0"/>
                  <w:marTop w:val="0"/>
                  <w:marBottom w:val="0"/>
                  <w:divBdr>
                    <w:top w:val="none" w:sz="0" w:space="0" w:color="auto"/>
                    <w:left w:val="none" w:sz="0" w:space="0" w:color="auto"/>
                    <w:bottom w:val="none" w:sz="0" w:space="0" w:color="auto"/>
                    <w:right w:val="none" w:sz="0" w:space="0" w:color="auto"/>
                  </w:divBdr>
                </w:div>
                <w:div w:id="1456365763">
                  <w:marLeft w:val="0"/>
                  <w:marRight w:val="0"/>
                  <w:marTop w:val="0"/>
                  <w:marBottom w:val="0"/>
                  <w:divBdr>
                    <w:top w:val="none" w:sz="0" w:space="0" w:color="auto"/>
                    <w:left w:val="none" w:sz="0" w:space="0" w:color="auto"/>
                    <w:bottom w:val="none" w:sz="0" w:space="0" w:color="auto"/>
                    <w:right w:val="none" w:sz="0" w:space="0" w:color="auto"/>
                  </w:divBdr>
                </w:div>
                <w:div w:id="818687469">
                  <w:marLeft w:val="0"/>
                  <w:marRight w:val="0"/>
                  <w:marTop w:val="0"/>
                  <w:marBottom w:val="0"/>
                  <w:divBdr>
                    <w:top w:val="none" w:sz="0" w:space="0" w:color="auto"/>
                    <w:left w:val="none" w:sz="0" w:space="0" w:color="auto"/>
                    <w:bottom w:val="none" w:sz="0" w:space="0" w:color="auto"/>
                    <w:right w:val="none" w:sz="0" w:space="0" w:color="auto"/>
                  </w:divBdr>
                </w:div>
                <w:div w:id="1997604421">
                  <w:marLeft w:val="0"/>
                  <w:marRight w:val="0"/>
                  <w:marTop w:val="0"/>
                  <w:marBottom w:val="0"/>
                  <w:divBdr>
                    <w:top w:val="none" w:sz="0" w:space="0" w:color="auto"/>
                    <w:left w:val="none" w:sz="0" w:space="0" w:color="auto"/>
                    <w:bottom w:val="none" w:sz="0" w:space="0" w:color="auto"/>
                    <w:right w:val="none" w:sz="0" w:space="0" w:color="auto"/>
                  </w:divBdr>
                </w:div>
                <w:div w:id="517548249">
                  <w:marLeft w:val="0"/>
                  <w:marRight w:val="0"/>
                  <w:marTop w:val="0"/>
                  <w:marBottom w:val="0"/>
                  <w:divBdr>
                    <w:top w:val="none" w:sz="0" w:space="0" w:color="auto"/>
                    <w:left w:val="none" w:sz="0" w:space="0" w:color="auto"/>
                    <w:bottom w:val="none" w:sz="0" w:space="0" w:color="auto"/>
                    <w:right w:val="none" w:sz="0" w:space="0" w:color="auto"/>
                  </w:divBdr>
                </w:div>
                <w:div w:id="339813825">
                  <w:marLeft w:val="0"/>
                  <w:marRight w:val="0"/>
                  <w:marTop w:val="0"/>
                  <w:marBottom w:val="0"/>
                  <w:divBdr>
                    <w:top w:val="none" w:sz="0" w:space="0" w:color="auto"/>
                    <w:left w:val="none" w:sz="0" w:space="0" w:color="auto"/>
                    <w:bottom w:val="none" w:sz="0" w:space="0" w:color="auto"/>
                    <w:right w:val="none" w:sz="0" w:space="0" w:color="auto"/>
                  </w:divBdr>
                </w:div>
                <w:div w:id="1745948344">
                  <w:marLeft w:val="0"/>
                  <w:marRight w:val="0"/>
                  <w:marTop w:val="0"/>
                  <w:marBottom w:val="0"/>
                  <w:divBdr>
                    <w:top w:val="none" w:sz="0" w:space="0" w:color="auto"/>
                    <w:left w:val="none" w:sz="0" w:space="0" w:color="auto"/>
                    <w:bottom w:val="none" w:sz="0" w:space="0" w:color="auto"/>
                    <w:right w:val="none" w:sz="0" w:space="0" w:color="auto"/>
                  </w:divBdr>
                </w:div>
                <w:div w:id="1153644253">
                  <w:marLeft w:val="0"/>
                  <w:marRight w:val="0"/>
                  <w:marTop w:val="0"/>
                  <w:marBottom w:val="0"/>
                  <w:divBdr>
                    <w:top w:val="none" w:sz="0" w:space="0" w:color="auto"/>
                    <w:left w:val="none" w:sz="0" w:space="0" w:color="auto"/>
                    <w:bottom w:val="none" w:sz="0" w:space="0" w:color="auto"/>
                    <w:right w:val="none" w:sz="0" w:space="0" w:color="auto"/>
                  </w:divBdr>
                </w:div>
                <w:div w:id="1515798652">
                  <w:marLeft w:val="0"/>
                  <w:marRight w:val="0"/>
                  <w:marTop w:val="0"/>
                  <w:marBottom w:val="0"/>
                  <w:divBdr>
                    <w:top w:val="none" w:sz="0" w:space="0" w:color="auto"/>
                    <w:left w:val="none" w:sz="0" w:space="0" w:color="auto"/>
                    <w:bottom w:val="none" w:sz="0" w:space="0" w:color="auto"/>
                    <w:right w:val="none" w:sz="0" w:space="0" w:color="auto"/>
                  </w:divBdr>
                </w:div>
                <w:div w:id="1920014645">
                  <w:marLeft w:val="0"/>
                  <w:marRight w:val="0"/>
                  <w:marTop w:val="0"/>
                  <w:marBottom w:val="0"/>
                  <w:divBdr>
                    <w:top w:val="none" w:sz="0" w:space="0" w:color="auto"/>
                    <w:left w:val="none" w:sz="0" w:space="0" w:color="auto"/>
                    <w:bottom w:val="none" w:sz="0" w:space="0" w:color="auto"/>
                    <w:right w:val="none" w:sz="0" w:space="0" w:color="auto"/>
                  </w:divBdr>
                </w:div>
                <w:div w:id="298925726">
                  <w:marLeft w:val="0"/>
                  <w:marRight w:val="0"/>
                  <w:marTop w:val="0"/>
                  <w:marBottom w:val="0"/>
                  <w:divBdr>
                    <w:top w:val="none" w:sz="0" w:space="0" w:color="auto"/>
                    <w:left w:val="none" w:sz="0" w:space="0" w:color="auto"/>
                    <w:bottom w:val="none" w:sz="0" w:space="0" w:color="auto"/>
                    <w:right w:val="none" w:sz="0" w:space="0" w:color="auto"/>
                  </w:divBdr>
                </w:div>
                <w:div w:id="1017391302">
                  <w:marLeft w:val="0"/>
                  <w:marRight w:val="0"/>
                  <w:marTop w:val="0"/>
                  <w:marBottom w:val="0"/>
                  <w:divBdr>
                    <w:top w:val="none" w:sz="0" w:space="0" w:color="auto"/>
                    <w:left w:val="none" w:sz="0" w:space="0" w:color="auto"/>
                    <w:bottom w:val="none" w:sz="0" w:space="0" w:color="auto"/>
                    <w:right w:val="none" w:sz="0" w:space="0" w:color="auto"/>
                  </w:divBdr>
                </w:div>
                <w:div w:id="1388996890">
                  <w:marLeft w:val="0"/>
                  <w:marRight w:val="0"/>
                  <w:marTop w:val="0"/>
                  <w:marBottom w:val="0"/>
                  <w:divBdr>
                    <w:top w:val="none" w:sz="0" w:space="0" w:color="auto"/>
                    <w:left w:val="none" w:sz="0" w:space="0" w:color="auto"/>
                    <w:bottom w:val="none" w:sz="0" w:space="0" w:color="auto"/>
                    <w:right w:val="none" w:sz="0" w:space="0" w:color="auto"/>
                  </w:divBdr>
                </w:div>
                <w:div w:id="917325166">
                  <w:marLeft w:val="0"/>
                  <w:marRight w:val="0"/>
                  <w:marTop w:val="0"/>
                  <w:marBottom w:val="0"/>
                  <w:divBdr>
                    <w:top w:val="none" w:sz="0" w:space="0" w:color="auto"/>
                    <w:left w:val="none" w:sz="0" w:space="0" w:color="auto"/>
                    <w:bottom w:val="none" w:sz="0" w:space="0" w:color="auto"/>
                    <w:right w:val="none" w:sz="0" w:space="0" w:color="auto"/>
                  </w:divBdr>
                </w:div>
                <w:div w:id="1003825580">
                  <w:marLeft w:val="0"/>
                  <w:marRight w:val="0"/>
                  <w:marTop w:val="0"/>
                  <w:marBottom w:val="0"/>
                  <w:divBdr>
                    <w:top w:val="none" w:sz="0" w:space="0" w:color="auto"/>
                    <w:left w:val="none" w:sz="0" w:space="0" w:color="auto"/>
                    <w:bottom w:val="none" w:sz="0" w:space="0" w:color="auto"/>
                    <w:right w:val="none" w:sz="0" w:space="0" w:color="auto"/>
                  </w:divBdr>
                </w:div>
                <w:div w:id="901671291">
                  <w:marLeft w:val="0"/>
                  <w:marRight w:val="0"/>
                  <w:marTop w:val="0"/>
                  <w:marBottom w:val="0"/>
                  <w:divBdr>
                    <w:top w:val="none" w:sz="0" w:space="0" w:color="auto"/>
                    <w:left w:val="none" w:sz="0" w:space="0" w:color="auto"/>
                    <w:bottom w:val="none" w:sz="0" w:space="0" w:color="auto"/>
                    <w:right w:val="none" w:sz="0" w:space="0" w:color="auto"/>
                  </w:divBdr>
                </w:div>
                <w:div w:id="1104954425">
                  <w:marLeft w:val="0"/>
                  <w:marRight w:val="0"/>
                  <w:marTop w:val="0"/>
                  <w:marBottom w:val="0"/>
                  <w:divBdr>
                    <w:top w:val="none" w:sz="0" w:space="0" w:color="auto"/>
                    <w:left w:val="none" w:sz="0" w:space="0" w:color="auto"/>
                    <w:bottom w:val="none" w:sz="0" w:space="0" w:color="auto"/>
                    <w:right w:val="none" w:sz="0" w:space="0" w:color="auto"/>
                  </w:divBdr>
                </w:div>
                <w:div w:id="1331323786">
                  <w:marLeft w:val="0"/>
                  <w:marRight w:val="0"/>
                  <w:marTop w:val="0"/>
                  <w:marBottom w:val="0"/>
                  <w:divBdr>
                    <w:top w:val="none" w:sz="0" w:space="0" w:color="auto"/>
                    <w:left w:val="none" w:sz="0" w:space="0" w:color="auto"/>
                    <w:bottom w:val="none" w:sz="0" w:space="0" w:color="auto"/>
                    <w:right w:val="none" w:sz="0" w:space="0" w:color="auto"/>
                  </w:divBdr>
                </w:div>
                <w:div w:id="947393230">
                  <w:marLeft w:val="0"/>
                  <w:marRight w:val="0"/>
                  <w:marTop w:val="0"/>
                  <w:marBottom w:val="0"/>
                  <w:divBdr>
                    <w:top w:val="none" w:sz="0" w:space="0" w:color="auto"/>
                    <w:left w:val="none" w:sz="0" w:space="0" w:color="auto"/>
                    <w:bottom w:val="none" w:sz="0" w:space="0" w:color="auto"/>
                    <w:right w:val="none" w:sz="0" w:space="0" w:color="auto"/>
                  </w:divBdr>
                </w:div>
                <w:div w:id="2101169793">
                  <w:marLeft w:val="0"/>
                  <w:marRight w:val="0"/>
                  <w:marTop w:val="0"/>
                  <w:marBottom w:val="0"/>
                  <w:divBdr>
                    <w:top w:val="none" w:sz="0" w:space="0" w:color="auto"/>
                    <w:left w:val="none" w:sz="0" w:space="0" w:color="auto"/>
                    <w:bottom w:val="none" w:sz="0" w:space="0" w:color="auto"/>
                    <w:right w:val="none" w:sz="0" w:space="0" w:color="auto"/>
                  </w:divBdr>
                </w:div>
                <w:div w:id="1355695602">
                  <w:marLeft w:val="0"/>
                  <w:marRight w:val="0"/>
                  <w:marTop w:val="0"/>
                  <w:marBottom w:val="0"/>
                  <w:divBdr>
                    <w:top w:val="none" w:sz="0" w:space="0" w:color="auto"/>
                    <w:left w:val="none" w:sz="0" w:space="0" w:color="auto"/>
                    <w:bottom w:val="none" w:sz="0" w:space="0" w:color="auto"/>
                    <w:right w:val="none" w:sz="0" w:space="0" w:color="auto"/>
                  </w:divBdr>
                </w:div>
                <w:div w:id="2094541601">
                  <w:marLeft w:val="0"/>
                  <w:marRight w:val="0"/>
                  <w:marTop w:val="0"/>
                  <w:marBottom w:val="0"/>
                  <w:divBdr>
                    <w:top w:val="none" w:sz="0" w:space="0" w:color="auto"/>
                    <w:left w:val="none" w:sz="0" w:space="0" w:color="auto"/>
                    <w:bottom w:val="none" w:sz="0" w:space="0" w:color="auto"/>
                    <w:right w:val="none" w:sz="0" w:space="0" w:color="auto"/>
                  </w:divBdr>
                </w:div>
                <w:div w:id="458450917">
                  <w:marLeft w:val="0"/>
                  <w:marRight w:val="0"/>
                  <w:marTop w:val="0"/>
                  <w:marBottom w:val="0"/>
                  <w:divBdr>
                    <w:top w:val="none" w:sz="0" w:space="0" w:color="auto"/>
                    <w:left w:val="none" w:sz="0" w:space="0" w:color="auto"/>
                    <w:bottom w:val="none" w:sz="0" w:space="0" w:color="auto"/>
                    <w:right w:val="none" w:sz="0" w:space="0" w:color="auto"/>
                  </w:divBdr>
                </w:div>
                <w:div w:id="1805199658">
                  <w:marLeft w:val="0"/>
                  <w:marRight w:val="0"/>
                  <w:marTop w:val="0"/>
                  <w:marBottom w:val="0"/>
                  <w:divBdr>
                    <w:top w:val="none" w:sz="0" w:space="0" w:color="auto"/>
                    <w:left w:val="none" w:sz="0" w:space="0" w:color="auto"/>
                    <w:bottom w:val="none" w:sz="0" w:space="0" w:color="auto"/>
                    <w:right w:val="none" w:sz="0" w:space="0" w:color="auto"/>
                  </w:divBdr>
                </w:div>
                <w:div w:id="1426225377">
                  <w:marLeft w:val="0"/>
                  <w:marRight w:val="0"/>
                  <w:marTop w:val="0"/>
                  <w:marBottom w:val="0"/>
                  <w:divBdr>
                    <w:top w:val="none" w:sz="0" w:space="0" w:color="auto"/>
                    <w:left w:val="none" w:sz="0" w:space="0" w:color="auto"/>
                    <w:bottom w:val="none" w:sz="0" w:space="0" w:color="auto"/>
                    <w:right w:val="none" w:sz="0" w:space="0" w:color="auto"/>
                  </w:divBdr>
                </w:div>
                <w:div w:id="1986157286">
                  <w:marLeft w:val="0"/>
                  <w:marRight w:val="0"/>
                  <w:marTop w:val="0"/>
                  <w:marBottom w:val="0"/>
                  <w:divBdr>
                    <w:top w:val="none" w:sz="0" w:space="0" w:color="auto"/>
                    <w:left w:val="none" w:sz="0" w:space="0" w:color="auto"/>
                    <w:bottom w:val="none" w:sz="0" w:space="0" w:color="auto"/>
                    <w:right w:val="none" w:sz="0" w:space="0" w:color="auto"/>
                  </w:divBdr>
                </w:div>
                <w:div w:id="1053430383">
                  <w:marLeft w:val="0"/>
                  <w:marRight w:val="0"/>
                  <w:marTop w:val="0"/>
                  <w:marBottom w:val="0"/>
                  <w:divBdr>
                    <w:top w:val="none" w:sz="0" w:space="0" w:color="auto"/>
                    <w:left w:val="none" w:sz="0" w:space="0" w:color="auto"/>
                    <w:bottom w:val="none" w:sz="0" w:space="0" w:color="auto"/>
                    <w:right w:val="none" w:sz="0" w:space="0" w:color="auto"/>
                  </w:divBdr>
                </w:div>
                <w:div w:id="1126852147">
                  <w:marLeft w:val="0"/>
                  <w:marRight w:val="0"/>
                  <w:marTop w:val="0"/>
                  <w:marBottom w:val="0"/>
                  <w:divBdr>
                    <w:top w:val="none" w:sz="0" w:space="0" w:color="auto"/>
                    <w:left w:val="none" w:sz="0" w:space="0" w:color="auto"/>
                    <w:bottom w:val="none" w:sz="0" w:space="0" w:color="auto"/>
                    <w:right w:val="none" w:sz="0" w:space="0" w:color="auto"/>
                  </w:divBdr>
                </w:div>
                <w:div w:id="1556425898">
                  <w:marLeft w:val="0"/>
                  <w:marRight w:val="0"/>
                  <w:marTop w:val="0"/>
                  <w:marBottom w:val="0"/>
                  <w:divBdr>
                    <w:top w:val="none" w:sz="0" w:space="0" w:color="auto"/>
                    <w:left w:val="none" w:sz="0" w:space="0" w:color="auto"/>
                    <w:bottom w:val="none" w:sz="0" w:space="0" w:color="auto"/>
                    <w:right w:val="none" w:sz="0" w:space="0" w:color="auto"/>
                  </w:divBdr>
                </w:div>
                <w:div w:id="2123918100">
                  <w:marLeft w:val="0"/>
                  <w:marRight w:val="0"/>
                  <w:marTop w:val="0"/>
                  <w:marBottom w:val="0"/>
                  <w:divBdr>
                    <w:top w:val="none" w:sz="0" w:space="0" w:color="auto"/>
                    <w:left w:val="none" w:sz="0" w:space="0" w:color="auto"/>
                    <w:bottom w:val="none" w:sz="0" w:space="0" w:color="auto"/>
                    <w:right w:val="none" w:sz="0" w:space="0" w:color="auto"/>
                  </w:divBdr>
                </w:div>
                <w:div w:id="160238892">
                  <w:marLeft w:val="0"/>
                  <w:marRight w:val="0"/>
                  <w:marTop w:val="0"/>
                  <w:marBottom w:val="0"/>
                  <w:divBdr>
                    <w:top w:val="none" w:sz="0" w:space="0" w:color="auto"/>
                    <w:left w:val="none" w:sz="0" w:space="0" w:color="auto"/>
                    <w:bottom w:val="none" w:sz="0" w:space="0" w:color="auto"/>
                    <w:right w:val="none" w:sz="0" w:space="0" w:color="auto"/>
                  </w:divBdr>
                </w:div>
                <w:div w:id="1710372485">
                  <w:marLeft w:val="0"/>
                  <w:marRight w:val="0"/>
                  <w:marTop w:val="0"/>
                  <w:marBottom w:val="0"/>
                  <w:divBdr>
                    <w:top w:val="none" w:sz="0" w:space="0" w:color="auto"/>
                    <w:left w:val="none" w:sz="0" w:space="0" w:color="auto"/>
                    <w:bottom w:val="none" w:sz="0" w:space="0" w:color="auto"/>
                    <w:right w:val="none" w:sz="0" w:space="0" w:color="auto"/>
                  </w:divBdr>
                </w:div>
                <w:div w:id="551038942">
                  <w:marLeft w:val="0"/>
                  <w:marRight w:val="0"/>
                  <w:marTop w:val="0"/>
                  <w:marBottom w:val="0"/>
                  <w:divBdr>
                    <w:top w:val="none" w:sz="0" w:space="0" w:color="auto"/>
                    <w:left w:val="none" w:sz="0" w:space="0" w:color="auto"/>
                    <w:bottom w:val="none" w:sz="0" w:space="0" w:color="auto"/>
                    <w:right w:val="none" w:sz="0" w:space="0" w:color="auto"/>
                  </w:divBdr>
                </w:div>
                <w:div w:id="1856457853">
                  <w:marLeft w:val="0"/>
                  <w:marRight w:val="0"/>
                  <w:marTop w:val="0"/>
                  <w:marBottom w:val="0"/>
                  <w:divBdr>
                    <w:top w:val="none" w:sz="0" w:space="0" w:color="auto"/>
                    <w:left w:val="none" w:sz="0" w:space="0" w:color="auto"/>
                    <w:bottom w:val="none" w:sz="0" w:space="0" w:color="auto"/>
                    <w:right w:val="none" w:sz="0" w:space="0" w:color="auto"/>
                  </w:divBdr>
                </w:div>
                <w:div w:id="1917006327">
                  <w:marLeft w:val="0"/>
                  <w:marRight w:val="0"/>
                  <w:marTop w:val="0"/>
                  <w:marBottom w:val="0"/>
                  <w:divBdr>
                    <w:top w:val="none" w:sz="0" w:space="0" w:color="auto"/>
                    <w:left w:val="none" w:sz="0" w:space="0" w:color="auto"/>
                    <w:bottom w:val="none" w:sz="0" w:space="0" w:color="auto"/>
                    <w:right w:val="none" w:sz="0" w:space="0" w:color="auto"/>
                  </w:divBdr>
                </w:div>
                <w:div w:id="2022581742">
                  <w:marLeft w:val="0"/>
                  <w:marRight w:val="0"/>
                  <w:marTop w:val="0"/>
                  <w:marBottom w:val="0"/>
                  <w:divBdr>
                    <w:top w:val="none" w:sz="0" w:space="0" w:color="auto"/>
                    <w:left w:val="none" w:sz="0" w:space="0" w:color="auto"/>
                    <w:bottom w:val="none" w:sz="0" w:space="0" w:color="auto"/>
                    <w:right w:val="none" w:sz="0" w:space="0" w:color="auto"/>
                  </w:divBdr>
                </w:div>
                <w:div w:id="696003794">
                  <w:marLeft w:val="0"/>
                  <w:marRight w:val="0"/>
                  <w:marTop w:val="0"/>
                  <w:marBottom w:val="0"/>
                  <w:divBdr>
                    <w:top w:val="none" w:sz="0" w:space="0" w:color="auto"/>
                    <w:left w:val="none" w:sz="0" w:space="0" w:color="auto"/>
                    <w:bottom w:val="none" w:sz="0" w:space="0" w:color="auto"/>
                    <w:right w:val="none" w:sz="0" w:space="0" w:color="auto"/>
                  </w:divBdr>
                </w:div>
                <w:div w:id="411776291">
                  <w:marLeft w:val="0"/>
                  <w:marRight w:val="0"/>
                  <w:marTop w:val="0"/>
                  <w:marBottom w:val="0"/>
                  <w:divBdr>
                    <w:top w:val="none" w:sz="0" w:space="0" w:color="auto"/>
                    <w:left w:val="none" w:sz="0" w:space="0" w:color="auto"/>
                    <w:bottom w:val="none" w:sz="0" w:space="0" w:color="auto"/>
                    <w:right w:val="none" w:sz="0" w:space="0" w:color="auto"/>
                  </w:divBdr>
                </w:div>
                <w:div w:id="324482367">
                  <w:marLeft w:val="0"/>
                  <w:marRight w:val="0"/>
                  <w:marTop w:val="0"/>
                  <w:marBottom w:val="0"/>
                  <w:divBdr>
                    <w:top w:val="none" w:sz="0" w:space="0" w:color="auto"/>
                    <w:left w:val="none" w:sz="0" w:space="0" w:color="auto"/>
                    <w:bottom w:val="none" w:sz="0" w:space="0" w:color="auto"/>
                    <w:right w:val="none" w:sz="0" w:space="0" w:color="auto"/>
                  </w:divBdr>
                </w:div>
                <w:div w:id="1199928171">
                  <w:marLeft w:val="0"/>
                  <w:marRight w:val="0"/>
                  <w:marTop w:val="0"/>
                  <w:marBottom w:val="0"/>
                  <w:divBdr>
                    <w:top w:val="none" w:sz="0" w:space="0" w:color="auto"/>
                    <w:left w:val="none" w:sz="0" w:space="0" w:color="auto"/>
                    <w:bottom w:val="none" w:sz="0" w:space="0" w:color="auto"/>
                    <w:right w:val="none" w:sz="0" w:space="0" w:color="auto"/>
                  </w:divBdr>
                </w:div>
                <w:div w:id="1743212927">
                  <w:marLeft w:val="0"/>
                  <w:marRight w:val="0"/>
                  <w:marTop w:val="0"/>
                  <w:marBottom w:val="0"/>
                  <w:divBdr>
                    <w:top w:val="none" w:sz="0" w:space="0" w:color="auto"/>
                    <w:left w:val="none" w:sz="0" w:space="0" w:color="auto"/>
                    <w:bottom w:val="none" w:sz="0" w:space="0" w:color="auto"/>
                    <w:right w:val="none" w:sz="0" w:space="0" w:color="auto"/>
                  </w:divBdr>
                </w:div>
                <w:div w:id="438376836">
                  <w:marLeft w:val="0"/>
                  <w:marRight w:val="0"/>
                  <w:marTop w:val="0"/>
                  <w:marBottom w:val="0"/>
                  <w:divBdr>
                    <w:top w:val="none" w:sz="0" w:space="0" w:color="auto"/>
                    <w:left w:val="none" w:sz="0" w:space="0" w:color="auto"/>
                    <w:bottom w:val="none" w:sz="0" w:space="0" w:color="auto"/>
                    <w:right w:val="none" w:sz="0" w:space="0" w:color="auto"/>
                  </w:divBdr>
                </w:div>
                <w:div w:id="1619801120">
                  <w:marLeft w:val="0"/>
                  <w:marRight w:val="0"/>
                  <w:marTop w:val="0"/>
                  <w:marBottom w:val="0"/>
                  <w:divBdr>
                    <w:top w:val="none" w:sz="0" w:space="0" w:color="auto"/>
                    <w:left w:val="none" w:sz="0" w:space="0" w:color="auto"/>
                    <w:bottom w:val="none" w:sz="0" w:space="0" w:color="auto"/>
                    <w:right w:val="none" w:sz="0" w:space="0" w:color="auto"/>
                  </w:divBdr>
                </w:div>
              </w:divsChild>
            </w:div>
            <w:div w:id="1898736314">
              <w:marLeft w:val="0"/>
              <w:marRight w:val="0"/>
              <w:marTop w:val="0"/>
              <w:marBottom w:val="0"/>
              <w:divBdr>
                <w:top w:val="none" w:sz="0" w:space="0" w:color="auto"/>
                <w:left w:val="none" w:sz="0" w:space="0" w:color="auto"/>
                <w:bottom w:val="none" w:sz="0" w:space="0" w:color="auto"/>
                <w:right w:val="none" w:sz="0" w:space="0" w:color="auto"/>
              </w:divBdr>
              <w:divsChild>
                <w:div w:id="1501434448">
                  <w:marLeft w:val="0"/>
                  <w:marRight w:val="0"/>
                  <w:marTop w:val="0"/>
                  <w:marBottom w:val="0"/>
                  <w:divBdr>
                    <w:top w:val="none" w:sz="0" w:space="0" w:color="auto"/>
                    <w:left w:val="none" w:sz="0" w:space="0" w:color="auto"/>
                    <w:bottom w:val="none" w:sz="0" w:space="0" w:color="auto"/>
                    <w:right w:val="none" w:sz="0" w:space="0" w:color="auto"/>
                  </w:divBdr>
                </w:div>
                <w:div w:id="45878668">
                  <w:marLeft w:val="0"/>
                  <w:marRight w:val="0"/>
                  <w:marTop w:val="0"/>
                  <w:marBottom w:val="0"/>
                  <w:divBdr>
                    <w:top w:val="none" w:sz="0" w:space="0" w:color="auto"/>
                    <w:left w:val="none" w:sz="0" w:space="0" w:color="auto"/>
                    <w:bottom w:val="none" w:sz="0" w:space="0" w:color="auto"/>
                    <w:right w:val="none" w:sz="0" w:space="0" w:color="auto"/>
                  </w:divBdr>
                </w:div>
                <w:div w:id="911622185">
                  <w:marLeft w:val="0"/>
                  <w:marRight w:val="0"/>
                  <w:marTop w:val="0"/>
                  <w:marBottom w:val="0"/>
                  <w:divBdr>
                    <w:top w:val="none" w:sz="0" w:space="0" w:color="auto"/>
                    <w:left w:val="none" w:sz="0" w:space="0" w:color="auto"/>
                    <w:bottom w:val="none" w:sz="0" w:space="0" w:color="auto"/>
                    <w:right w:val="none" w:sz="0" w:space="0" w:color="auto"/>
                  </w:divBdr>
                </w:div>
                <w:div w:id="289018101">
                  <w:marLeft w:val="0"/>
                  <w:marRight w:val="0"/>
                  <w:marTop w:val="0"/>
                  <w:marBottom w:val="0"/>
                  <w:divBdr>
                    <w:top w:val="none" w:sz="0" w:space="0" w:color="auto"/>
                    <w:left w:val="none" w:sz="0" w:space="0" w:color="auto"/>
                    <w:bottom w:val="none" w:sz="0" w:space="0" w:color="auto"/>
                    <w:right w:val="none" w:sz="0" w:space="0" w:color="auto"/>
                  </w:divBdr>
                </w:div>
                <w:div w:id="402219042">
                  <w:marLeft w:val="0"/>
                  <w:marRight w:val="0"/>
                  <w:marTop w:val="0"/>
                  <w:marBottom w:val="0"/>
                  <w:divBdr>
                    <w:top w:val="none" w:sz="0" w:space="0" w:color="auto"/>
                    <w:left w:val="none" w:sz="0" w:space="0" w:color="auto"/>
                    <w:bottom w:val="none" w:sz="0" w:space="0" w:color="auto"/>
                    <w:right w:val="none" w:sz="0" w:space="0" w:color="auto"/>
                  </w:divBdr>
                </w:div>
                <w:div w:id="328021148">
                  <w:marLeft w:val="0"/>
                  <w:marRight w:val="0"/>
                  <w:marTop w:val="0"/>
                  <w:marBottom w:val="0"/>
                  <w:divBdr>
                    <w:top w:val="none" w:sz="0" w:space="0" w:color="auto"/>
                    <w:left w:val="none" w:sz="0" w:space="0" w:color="auto"/>
                    <w:bottom w:val="none" w:sz="0" w:space="0" w:color="auto"/>
                    <w:right w:val="none" w:sz="0" w:space="0" w:color="auto"/>
                  </w:divBdr>
                </w:div>
                <w:div w:id="1441875979">
                  <w:marLeft w:val="0"/>
                  <w:marRight w:val="0"/>
                  <w:marTop w:val="0"/>
                  <w:marBottom w:val="0"/>
                  <w:divBdr>
                    <w:top w:val="none" w:sz="0" w:space="0" w:color="auto"/>
                    <w:left w:val="none" w:sz="0" w:space="0" w:color="auto"/>
                    <w:bottom w:val="none" w:sz="0" w:space="0" w:color="auto"/>
                    <w:right w:val="none" w:sz="0" w:space="0" w:color="auto"/>
                  </w:divBdr>
                </w:div>
                <w:div w:id="1547185372">
                  <w:marLeft w:val="0"/>
                  <w:marRight w:val="0"/>
                  <w:marTop w:val="0"/>
                  <w:marBottom w:val="0"/>
                  <w:divBdr>
                    <w:top w:val="none" w:sz="0" w:space="0" w:color="auto"/>
                    <w:left w:val="none" w:sz="0" w:space="0" w:color="auto"/>
                    <w:bottom w:val="none" w:sz="0" w:space="0" w:color="auto"/>
                    <w:right w:val="none" w:sz="0" w:space="0" w:color="auto"/>
                  </w:divBdr>
                </w:div>
                <w:div w:id="145782954">
                  <w:marLeft w:val="0"/>
                  <w:marRight w:val="0"/>
                  <w:marTop w:val="0"/>
                  <w:marBottom w:val="0"/>
                  <w:divBdr>
                    <w:top w:val="none" w:sz="0" w:space="0" w:color="auto"/>
                    <w:left w:val="none" w:sz="0" w:space="0" w:color="auto"/>
                    <w:bottom w:val="none" w:sz="0" w:space="0" w:color="auto"/>
                    <w:right w:val="none" w:sz="0" w:space="0" w:color="auto"/>
                  </w:divBdr>
                </w:div>
                <w:div w:id="1082600267">
                  <w:marLeft w:val="0"/>
                  <w:marRight w:val="0"/>
                  <w:marTop w:val="0"/>
                  <w:marBottom w:val="0"/>
                  <w:divBdr>
                    <w:top w:val="none" w:sz="0" w:space="0" w:color="auto"/>
                    <w:left w:val="none" w:sz="0" w:space="0" w:color="auto"/>
                    <w:bottom w:val="none" w:sz="0" w:space="0" w:color="auto"/>
                    <w:right w:val="none" w:sz="0" w:space="0" w:color="auto"/>
                  </w:divBdr>
                </w:div>
                <w:div w:id="69616406">
                  <w:marLeft w:val="0"/>
                  <w:marRight w:val="0"/>
                  <w:marTop w:val="0"/>
                  <w:marBottom w:val="0"/>
                  <w:divBdr>
                    <w:top w:val="none" w:sz="0" w:space="0" w:color="auto"/>
                    <w:left w:val="none" w:sz="0" w:space="0" w:color="auto"/>
                    <w:bottom w:val="none" w:sz="0" w:space="0" w:color="auto"/>
                    <w:right w:val="none" w:sz="0" w:space="0" w:color="auto"/>
                  </w:divBdr>
                </w:div>
                <w:div w:id="791822059">
                  <w:marLeft w:val="0"/>
                  <w:marRight w:val="0"/>
                  <w:marTop w:val="0"/>
                  <w:marBottom w:val="0"/>
                  <w:divBdr>
                    <w:top w:val="none" w:sz="0" w:space="0" w:color="auto"/>
                    <w:left w:val="none" w:sz="0" w:space="0" w:color="auto"/>
                    <w:bottom w:val="none" w:sz="0" w:space="0" w:color="auto"/>
                    <w:right w:val="none" w:sz="0" w:space="0" w:color="auto"/>
                  </w:divBdr>
                </w:div>
                <w:div w:id="1261177528">
                  <w:marLeft w:val="0"/>
                  <w:marRight w:val="0"/>
                  <w:marTop w:val="0"/>
                  <w:marBottom w:val="0"/>
                  <w:divBdr>
                    <w:top w:val="none" w:sz="0" w:space="0" w:color="auto"/>
                    <w:left w:val="none" w:sz="0" w:space="0" w:color="auto"/>
                    <w:bottom w:val="none" w:sz="0" w:space="0" w:color="auto"/>
                    <w:right w:val="none" w:sz="0" w:space="0" w:color="auto"/>
                  </w:divBdr>
                </w:div>
                <w:div w:id="827788154">
                  <w:marLeft w:val="0"/>
                  <w:marRight w:val="0"/>
                  <w:marTop w:val="0"/>
                  <w:marBottom w:val="0"/>
                  <w:divBdr>
                    <w:top w:val="none" w:sz="0" w:space="0" w:color="auto"/>
                    <w:left w:val="none" w:sz="0" w:space="0" w:color="auto"/>
                    <w:bottom w:val="none" w:sz="0" w:space="0" w:color="auto"/>
                    <w:right w:val="none" w:sz="0" w:space="0" w:color="auto"/>
                  </w:divBdr>
                </w:div>
                <w:div w:id="1689915131">
                  <w:marLeft w:val="0"/>
                  <w:marRight w:val="0"/>
                  <w:marTop w:val="0"/>
                  <w:marBottom w:val="0"/>
                  <w:divBdr>
                    <w:top w:val="none" w:sz="0" w:space="0" w:color="auto"/>
                    <w:left w:val="none" w:sz="0" w:space="0" w:color="auto"/>
                    <w:bottom w:val="none" w:sz="0" w:space="0" w:color="auto"/>
                    <w:right w:val="none" w:sz="0" w:space="0" w:color="auto"/>
                  </w:divBdr>
                </w:div>
                <w:div w:id="1033993211">
                  <w:marLeft w:val="0"/>
                  <w:marRight w:val="0"/>
                  <w:marTop w:val="0"/>
                  <w:marBottom w:val="0"/>
                  <w:divBdr>
                    <w:top w:val="none" w:sz="0" w:space="0" w:color="auto"/>
                    <w:left w:val="none" w:sz="0" w:space="0" w:color="auto"/>
                    <w:bottom w:val="none" w:sz="0" w:space="0" w:color="auto"/>
                    <w:right w:val="none" w:sz="0" w:space="0" w:color="auto"/>
                  </w:divBdr>
                </w:div>
                <w:div w:id="1821576068">
                  <w:marLeft w:val="0"/>
                  <w:marRight w:val="0"/>
                  <w:marTop w:val="0"/>
                  <w:marBottom w:val="0"/>
                  <w:divBdr>
                    <w:top w:val="none" w:sz="0" w:space="0" w:color="auto"/>
                    <w:left w:val="none" w:sz="0" w:space="0" w:color="auto"/>
                    <w:bottom w:val="none" w:sz="0" w:space="0" w:color="auto"/>
                    <w:right w:val="none" w:sz="0" w:space="0" w:color="auto"/>
                  </w:divBdr>
                </w:div>
                <w:div w:id="1177960102">
                  <w:marLeft w:val="0"/>
                  <w:marRight w:val="0"/>
                  <w:marTop w:val="0"/>
                  <w:marBottom w:val="0"/>
                  <w:divBdr>
                    <w:top w:val="none" w:sz="0" w:space="0" w:color="auto"/>
                    <w:left w:val="none" w:sz="0" w:space="0" w:color="auto"/>
                    <w:bottom w:val="none" w:sz="0" w:space="0" w:color="auto"/>
                    <w:right w:val="none" w:sz="0" w:space="0" w:color="auto"/>
                  </w:divBdr>
                </w:div>
                <w:div w:id="164783487">
                  <w:marLeft w:val="0"/>
                  <w:marRight w:val="0"/>
                  <w:marTop w:val="0"/>
                  <w:marBottom w:val="0"/>
                  <w:divBdr>
                    <w:top w:val="none" w:sz="0" w:space="0" w:color="auto"/>
                    <w:left w:val="none" w:sz="0" w:space="0" w:color="auto"/>
                    <w:bottom w:val="none" w:sz="0" w:space="0" w:color="auto"/>
                    <w:right w:val="none" w:sz="0" w:space="0" w:color="auto"/>
                  </w:divBdr>
                </w:div>
                <w:div w:id="1437558342">
                  <w:marLeft w:val="0"/>
                  <w:marRight w:val="0"/>
                  <w:marTop w:val="0"/>
                  <w:marBottom w:val="0"/>
                  <w:divBdr>
                    <w:top w:val="none" w:sz="0" w:space="0" w:color="auto"/>
                    <w:left w:val="none" w:sz="0" w:space="0" w:color="auto"/>
                    <w:bottom w:val="none" w:sz="0" w:space="0" w:color="auto"/>
                    <w:right w:val="none" w:sz="0" w:space="0" w:color="auto"/>
                  </w:divBdr>
                </w:div>
                <w:div w:id="882329719">
                  <w:marLeft w:val="0"/>
                  <w:marRight w:val="0"/>
                  <w:marTop w:val="0"/>
                  <w:marBottom w:val="0"/>
                  <w:divBdr>
                    <w:top w:val="none" w:sz="0" w:space="0" w:color="auto"/>
                    <w:left w:val="none" w:sz="0" w:space="0" w:color="auto"/>
                    <w:bottom w:val="none" w:sz="0" w:space="0" w:color="auto"/>
                    <w:right w:val="none" w:sz="0" w:space="0" w:color="auto"/>
                  </w:divBdr>
                </w:div>
                <w:div w:id="563757426">
                  <w:marLeft w:val="0"/>
                  <w:marRight w:val="0"/>
                  <w:marTop w:val="0"/>
                  <w:marBottom w:val="0"/>
                  <w:divBdr>
                    <w:top w:val="none" w:sz="0" w:space="0" w:color="auto"/>
                    <w:left w:val="none" w:sz="0" w:space="0" w:color="auto"/>
                    <w:bottom w:val="none" w:sz="0" w:space="0" w:color="auto"/>
                    <w:right w:val="none" w:sz="0" w:space="0" w:color="auto"/>
                  </w:divBdr>
                </w:div>
                <w:div w:id="1250045735">
                  <w:marLeft w:val="0"/>
                  <w:marRight w:val="0"/>
                  <w:marTop w:val="0"/>
                  <w:marBottom w:val="0"/>
                  <w:divBdr>
                    <w:top w:val="none" w:sz="0" w:space="0" w:color="auto"/>
                    <w:left w:val="none" w:sz="0" w:space="0" w:color="auto"/>
                    <w:bottom w:val="none" w:sz="0" w:space="0" w:color="auto"/>
                    <w:right w:val="none" w:sz="0" w:space="0" w:color="auto"/>
                  </w:divBdr>
                </w:div>
                <w:div w:id="86584791">
                  <w:marLeft w:val="0"/>
                  <w:marRight w:val="0"/>
                  <w:marTop w:val="0"/>
                  <w:marBottom w:val="0"/>
                  <w:divBdr>
                    <w:top w:val="none" w:sz="0" w:space="0" w:color="auto"/>
                    <w:left w:val="none" w:sz="0" w:space="0" w:color="auto"/>
                    <w:bottom w:val="none" w:sz="0" w:space="0" w:color="auto"/>
                    <w:right w:val="none" w:sz="0" w:space="0" w:color="auto"/>
                  </w:divBdr>
                </w:div>
                <w:div w:id="777872722">
                  <w:marLeft w:val="0"/>
                  <w:marRight w:val="0"/>
                  <w:marTop w:val="0"/>
                  <w:marBottom w:val="0"/>
                  <w:divBdr>
                    <w:top w:val="none" w:sz="0" w:space="0" w:color="auto"/>
                    <w:left w:val="none" w:sz="0" w:space="0" w:color="auto"/>
                    <w:bottom w:val="none" w:sz="0" w:space="0" w:color="auto"/>
                    <w:right w:val="none" w:sz="0" w:space="0" w:color="auto"/>
                  </w:divBdr>
                </w:div>
                <w:div w:id="710039439">
                  <w:marLeft w:val="0"/>
                  <w:marRight w:val="0"/>
                  <w:marTop w:val="0"/>
                  <w:marBottom w:val="0"/>
                  <w:divBdr>
                    <w:top w:val="none" w:sz="0" w:space="0" w:color="auto"/>
                    <w:left w:val="none" w:sz="0" w:space="0" w:color="auto"/>
                    <w:bottom w:val="none" w:sz="0" w:space="0" w:color="auto"/>
                    <w:right w:val="none" w:sz="0" w:space="0" w:color="auto"/>
                  </w:divBdr>
                </w:div>
                <w:div w:id="943421709">
                  <w:marLeft w:val="0"/>
                  <w:marRight w:val="0"/>
                  <w:marTop w:val="0"/>
                  <w:marBottom w:val="0"/>
                  <w:divBdr>
                    <w:top w:val="none" w:sz="0" w:space="0" w:color="auto"/>
                    <w:left w:val="none" w:sz="0" w:space="0" w:color="auto"/>
                    <w:bottom w:val="none" w:sz="0" w:space="0" w:color="auto"/>
                    <w:right w:val="none" w:sz="0" w:space="0" w:color="auto"/>
                  </w:divBdr>
                </w:div>
                <w:div w:id="585842110">
                  <w:marLeft w:val="0"/>
                  <w:marRight w:val="0"/>
                  <w:marTop w:val="0"/>
                  <w:marBottom w:val="0"/>
                  <w:divBdr>
                    <w:top w:val="none" w:sz="0" w:space="0" w:color="auto"/>
                    <w:left w:val="none" w:sz="0" w:space="0" w:color="auto"/>
                    <w:bottom w:val="none" w:sz="0" w:space="0" w:color="auto"/>
                    <w:right w:val="none" w:sz="0" w:space="0" w:color="auto"/>
                  </w:divBdr>
                </w:div>
                <w:div w:id="779105511">
                  <w:marLeft w:val="0"/>
                  <w:marRight w:val="0"/>
                  <w:marTop w:val="0"/>
                  <w:marBottom w:val="0"/>
                  <w:divBdr>
                    <w:top w:val="none" w:sz="0" w:space="0" w:color="auto"/>
                    <w:left w:val="none" w:sz="0" w:space="0" w:color="auto"/>
                    <w:bottom w:val="none" w:sz="0" w:space="0" w:color="auto"/>
                    <w:right w:val="none" w:sz="0" w:space="0" w:color="auto"/>
                  </w:divBdr>
                </w:div>
                <w:div w:id="370303660">
                  <w:marLeft w:val="0"/>
                  <w:marRight w:val="0"/>
                  <w:marTop w:val="0"/>
                  <w:marBottom w:val="0"/>
                  <w:divBdr>
                    <w:top w:val="none" w:sz="0" w:space="0" w:color="auto"/>
                    <w:left w:val="none" w:sz="0" w:space="0" w:color="auto"/>
                    <w:bottom w:val="none" w:sz="0" w:space="0" w:color="auto"/>
                    <w:right w:val="none" w:sz="0" w:space="0" w:color="auto"/>
                  </w:divBdr>
                </w:div>
                <w:div w:id="283583886">
                  <w:marLeft w:val="0"/>
                  <w:marRight w:val="0"/>
                  <w:marTop w:val="0"/>
                  <w:marBottom w:val="0"/>
                  <w:divBdr>
                    <w:top w:val="none" w:sz="0" w:space="0" w:color="auto"/>
                    <w:left w:val="none" w:sz="0" w:space="0" w:color="auto"/>
                    <w:bottom w:val="none" w:sz="0" w:space="0" w:color="auto"/>
                    <w:right w:val="none" w:sz="0" w:space="0" w:color="auto"/>
                  </w:divBdr>
                </w:div>
                <w:div w:id="1247033325">
                  <w:marLeft w:val="0"/>
                  <w:marRight w:val="0"/>
                  <w:marTop w:val="0"/>
                  <w:marBottom w:val="0"/>
                  <w:divBdr>
                    <w:top w:val="none" w:sz="0" w:space="0" w:color="auto"/>
                    <w:left w:val="none" w:sz="0" w:space="0" w:color="auto"/>
                    <w:bottom w:val="none" w:sz="0" w:space="0" w:color="auto"/>
                    <w:right w:val="none" w:sz="0" w:space="0" w:color="auto"/>
                  </w:divBdr>
                </w:div>
                <w:div w:id="695350902">
                  <w:marLeft w:val="0"/>
                  <w:marRight w:val="0"/>
                  <w:marTop w:val="0"/>
                  <w:marBottom w:val="0"/>
                  <w:divBdr>
                    <w:top w:val="none" w:sz="0" w:space="0" w:color="auto"/>
                    <w:left w:val="none" w:sz="0" w:space="0" w:color="auto"/>
                    <w:bottom w:val="none" w:sz="0" w:space="0" w:color="auto"/>
                    <w:right w:val="none" w:sz="0" w:space="0" w:color="auto"/>
                  </w:divBdr>
                </w:div>
                <w:div w:id="1907950922">
                  <w:marLeft w:val="0"/>
                  <w:marRight w:val="0"/>
                  <w:marTop w:val="0"/>
                  <w:marBottom w:val="0"/>
                  <w:divBdr>
                    <w:top w:val="none" w:sz="0" w:space="0" w:color="auto"/>
                    <w:left w:val="none" w:sz="0" w:space="0" w:color="auto"/>
                    <w:bottom w:val="none" w:sz="0" w:space="0" w:color="auto"/>
                    <w:right w:val="none" w:sz="0" w:space="0" w:color="auto"/>
                  </w:divBdr>
                </w:div>
                <w:div w:id="1951163268">
                  <w:marLeft w:val="0"/>
                  <w:marRight w:val="0"/>
                  <w:marTop w:val="0"/>
                  <w:marBottom w:val="0"/>
                  <w:divBdr>
                    <w:top w:val="none" w:sz="0" w:space="0" w:color="auto"/>
                    <w:left w:val="none" w:sz="0" w:space="0" w:color="auto"/>
                    <w:bottom w:val="none" w:sz="0" w:space="0" w:color="auto"/>
                    <w:right w:val="none" w:sz="0" w:space="0" w:color="auto"/>
                  </w:divBdr>
                </w:div>
                <w:div w:id="1831362486">
                  <w:marLeft w:val="0"/>
                  <w:marRight w:val="0"/>
                  <w:marTop w:val="0"/>
                  <w:marBottom w:val="0"/>
                  <w:divBdr>
                    <w:top w:val="none" w:sz="0" w:space="0" w:color="auto"/>
                    <w:left w:val="none" w:sz="0" w:space="0" w:color="auto"/>
                    <w:bottom w:val="none" w:sz="0" w:space="0" w:color="auto"/>
                    <w:right w:val="none" w:sz="0" w:space="0" w:color="auto"/>
                  </w:divBdr>
                </w:div>
                <w:div w:id="1698123219">
                  <w:marLeft w:val="0"/>
                  <w:marRight w:val="0"/>
                  <w:marTop w:val="0"/>
                  <w:marBottom w:val="0"/>
                  <w:divBdr>
                    <w:top w:val="none" w:sz="0" w:space="0" w:color="auto"/>
                    <w:left w:val="none" w:sz="0" w:space="0" w:color="auto"/>
                    <w:bottom w:val="none" w:sz="0" w:space="0" w:color="auto"/>
                    <w:right w:val="none" w:sz="0" w:space="0" w:color="auto"/>
                  </w:divBdr>
                </w:div>
                <w:div w:id="1169832685">
                  <w:marLeft w:val="0"/>
                  <w:marRight w:val="0"/>
                  <w:marTop w:val="0"/>
                  <w:marBottom w:val="0"/>
                  <w:divBdr>
                    <w:top w:val="none" w:sz="0" w:space="0" w:color="auto"/>
                    <w:left w:val="none" w:sz="0" w:space="0" w:color="auto"/>
                    <w:bottom w:val="none" w:sz="0" w:space="0" w:color="auto"/>
                    <w:right w:val="none" w:sz="0" w:space="0" w:color="auto"/>
                  </w:divBdr>
                </w:div>
                <w:div w:id="913003286">
                  <w:marLeft w:val="0"/>
                  <w:marRight w:val="0"/>
                  <w:marTop w:val="0"/>
                  <w:marBottom w:val="0"/>
                  <w:divBdr>
                    <w:top w:val="none" w:sz="0" w:space="0" w:color="auto"/>
                    <w:left w:val="none" w:sz="0" w:space="0" w:color="auto"/>
                    <w:bottom w:val="none" w:sz="0" w:space="0" w:color="auto"/>
                    <w:right w:val="none" w:sz="0" w:space="0" w:color="auto"/>
                  </w:divBdr>
                </w:div>
                <w:div w:id="539972967">
                  <w:marLeft w:val="0"/>
                  <w:marRight w:val="0"/>
                  <w:marTop w:val="0"/>
                  <w:marBottom w:val="0"/>
                  <w:divBdr>
                    <w:top w:val="none" w:sz="0" w:space="0" w:color="auto"/>
                    <w:left w:val="none" w:sz="0" w:space="0" w:color="auto"/>
                    <w:bottom w:val="none" w:sz="0" w:space="0" w:color="auto"/>
                    <w:right w:val="none" w:sz="0" w:space="0" w:color="auto"/>
                  </w:divBdr>
                </w:div>
                <w:div w:id="1901595655">
                  <w:marLeft w:val="0"/>
                  <w:marRight w:val="0"/>
                  <w:marTop w:val="0"/>
                  <w:marBottom w:val="0"/>
                  <w:divBdr>
                    <w:top w:val="none" w:sz="0" w:space="0" w:color="auto"/>
                    <w:left w:val="none" w:sz="0" w:space="0" w:color="auto"/>
                    <w:bottom w:val="none" w:sz="0" w:space="0" w:color="auto"/>
                    <w:right w:val="none" w:sz="0" w:space="0" w:color="auto"/>
                  </w:divBdr>
                </w:div>
                <w:div w:id="2127960858">
                  <w:marLeft w:val="0"/>
                  <w:marRight w:val="0"/>
                  <w:marTop w:val="0"/>
                  <w:marBottom w:val="0"/>
                  <w:divBdr>
                    <w:top w:val="none" w:sz="0" w:space="0" w:color="auto"/>
                    <w:left w:val="none" w:sz="0" w:space="0" w:color="auto"/>
                    <w:bottom w:val="none" w:sz="0" w:space="0" w:color="auto"/>
                    <w:right w:val="none" w:sz="0" w:space="0" w:color="auto"/>
                  </w:divBdr>
                </w:div>
                <w:div w:id="1373312632">
                  <w:marLeft w:val="0"/>
                  <w:marRight w:val="0"/>
                  <w:marTop w:val="0"/>
                  <w:marBottom w:val="0"/>
                  <w:divBdr>
                    <w:top w:val="none" w:sz="0" w:space="0" w:color="auto"/>
                    <w:left w:val="none" w:sz="0" w:space="0" w:color="auto"/>
                    <w:bottom w:val="none" w:sz="0" w:space="0" w:color="auto"/>
                    <w:right w:val="none" w:sz="0" w:space="0" w:color="auto"/>
                  </w:divBdr>
                </w:div>
                <w:div w:id="264969780">
                  <w:marLeft w:val="0"/>
                  <w:marRight w:val="0"/>
                  <w:marTop w:val="0"/>
                  <w:marBottom w:val="0"/>
                  <w:divBdr>
                    <w:top w:val="none" w:sz="0" w:space="0" w:color="auto"/>
                    <w:left w:val="none" w:sz="0" w:space="0" w:color="auto"/>
                    <w:bottom w:val="none" w:sz="0" w:space="0" w:color="auto"/>
                    <w:right w:val="none" w:sz="0" w:space="0" w:color="auto"/>
                  </w:divBdr>
                </w:div>
                <w:div w:id="1216819829">
                  <w:marLeft w:val="0"/>
                  <w:marRight w:val="0"/>
                  <w:marTop w:val="0"/>
                  <w:marBottom w:val="0"/>
                  <w:divBdr>
                    <w:top w:val="none" w:sz="0" w:space="0" w:color="auto"/>
                    <w:left w:val="none" w:sz="0" w:space="0" w:color="auto"/>
                    <w:bottom w:val="none" w:sz="0" w:space="0" w:color="auto"/>
                    <w:right w:val="none" w:sz="0" w:space="0" w:color="auto"/>
                  </w:divBdr>
                </w:div>
                <w:div w:id="1157570263">
                  <w:marLeft w:val="0"/>
                  <w:marRight w:val="0"/>
                  <w:marTop w:val="0"/>
                  <w:marBottom w:val="0"/>
                  <w:divBdr>
                    <w:top w:val="none" w:sz="0" w:space="0" w:color="auto"/>
                    <w:left w:val="none" w:sz="0" w:space="0" w:color="auto"/>
                    <w:bottom w:val="none" w:sz="0" w:space="0" w:color="auto"/>
                    <w:right w:val="none" w:sz="0" w:space="0" w:color="auto"/>
                  </w:divBdr>
                </w:div>
                <w:div w:id="886180477">
                  <w:marLeft w:val="0"/>
                  <w:marRight w:val="0"/>
                  <w:marTop w:val="0"/>
                  <w:marBottom w:val="0"/>
                  <w:divBdr>
                    <w:top w:val="none" w:sz="0" w:space="0" w:color="auto"/>
                    <w:left w:val="none" w:sz="0" w:space="0" w:color="auto"/>
                    <w:bottom w:val="none" w:sz="0" w:space="0" w:color="auto"/>
                    <w:right w:val="none" w:sz="0" w:space="0" w:color="auto"/>
                  </w:divBdr>
                </w:div>
                <w:div w:id="1445734582">
                  <w:marLeft w:val="0"/>
                  <w:marRight w:val="0"/>
                  <w:marTop w:val="0"/>
                  <w:marBottom w:val="0"/>
                  <w:divBdr>
                    <w:top w:val="none" w:sz="0" w:space="0" w:color="auto"/>
                    <w:left w:val="none" w:sz="0" w:space="0" w:color="auto"/>
                    <w:bottom w:val="none" w:sz="0" w:space="0" w:color="auto"/>
                    <w:right w:val="none" w:sz="0" w:space="0" w:color="auto"/>
                  </w:divBdr>
                </w:div>
                <w:div w:id="1857577548">
                  <w:marLeft w:val="0"/>
                  <w:marRight w:val="0"/>
                  <w:marTop w:val="0"/>
                  <w:marBottom w:val="0"/>
                  <w:divBdr>
                    <w:top w:val="none" w:sz="0" w:space="0" w:color="auto"/>
                    <w:left w:val="none" w:sz="0" w:space="0" w:color="auto"/>
                    <w:bottom w:val="none" w:sz="0" w:space="0" w:color="auto"/>
                    <w:right w:val="none" w:sz="0" w:space="0" w:color="auto"/>
                  </w:divBdr>
                </w:div>
                <w:div w:id="520515936">
                  <w:marLeft w:val="0"/>
                  <w:marRight w:val="0"/>
                  <w:marTop w:val="0"/>
                  <w:marBottom w:val="0"/>
                  <w:divBdr>
                    <w:top w:val="none" w:sz="0" w:space="0" w:color="auto"/>
                    <w:left w:val="none" w:sz="0" w:space="0" w:color="auto"/>
                    <w:bottom w:val="none" w:sz="0" w:space="0" w:color="auto"/>
                    <w:right w:val="none" w:sz="0" w:space="0" w:color="auto"/>
                  </w:divBdr>
                </w:div>
                <w:div w:id="463502705">
                  <w:marLeft w:val="0"/>
                  <w:marRight w:val="0"/>
                  <w:marTop w:val="0"/>
                  <w:marBottom w:val="0"/>
                  <w:divBdr>
                    <w:top w:val="none" w:sz="0" w:space="0" w:color="auto"/>
                    <w:left w:val="none" w:sz="0" w:space="0" w:color="auto"/>
                    <w:bottom w:val="none" w:sz="0" w:space="0" w:color="auto"/>
                    <w:right w:val="none" w:sz="0" w:space="0" w:color="auto"/>
                  </w:divBdr>
                </w:div>
                <w:div w:id="1993098015">
                  <w:marLeft w:val="0"/>
                  <w:marRight w:val="0"/>
                  <w:marTop w:val="0"/>
                  <w:marBottom w:val="0"/>
                  <w:divBdr>
                    <w:top w:val="none" w:sz="0" w:space="0" w:color="auto"/>
                    <w:left w:val="none" w:sz="0" w:space="0" w:color="auto"/>
                    <w:bottom w:val="none" w:sz="0" w:space="0" w:color="auto"/>
                    <w:right w:val="none" w:sz="0" w:space="0" w:color="auto"/>
                  </w:divBdr>
                </w:div>
                <w:div w:id="184222428">
                  <w:marLeft w:val="0"/>
                  <w:marRight w:val="0"/>
                  <w:marTop w:val="0"/>
                  <w:marBottom w:val="0"/>
                  <w:divBdr>
                    <w:top w:val="none" w:sz="0" w:space="0" w:color="auto"/>
                    <w:left w:val="none" w:sz="0" w:space="0" w:color="auto"/>
                    <w:bottom w:val="none" w:sz="0" w:space="0" w:color="auto"/>
                    <w:right w:val="none" w:sz="0" w:space="0" w:color="auto"/>
                  </w:divBdr>
                </w:div>
                <w:div w:id="1131945998">
                  <w:marLeft w:val="0"/>
                  <w:marRight w:val="0"/>
                  <w:marTop w:val="0"/>
                  <w:marBottom w:val="0"/>
                  <w:divBdr>
                    <w:top w:val="none" w:sz="0" w:space="0" w:color="auto"/>
                    <w:left w:val="none" w:sz="0" w:space="0" w:color="auto"/>
                    <w:bottom w:val="none" w:sz="0" w:space="0" w:color="auto"/>
                    <w:right w:val="none" w:sz="0" w:space="0" w:color="auto"/>
                  </w:divBdr>
                </w:div>
                <w:div w:id="1052119115">
                  <w:marLeft w:val="0"/>
                  <w:marRight w:val="0"/>
                  <w:marTop w:val="0"/>
                  <w:marBottom w:val="0"/>
                  <w:divBdr>
                    <w:top w:val="none" w:sz="0" w:space="0" w:color="auto"/>
                    <w:left w:val="none" w:sz="0" w:space="0" w:color="auto"/>
                    <w:bottom w:val="none" w:sz="0" w:space="0" w:color="auto"/>
                    <w:right w:val="none" w:sz="0" w:space="0" w:color="auto"/>
                  </w:divBdr>
                </w:div>
                <w:div w:id="657998506">
                  <w:marLeft w:val="0"/>
                  <w:marRight w:val="0"/>
                  <w:marTop w:val="0"/>
                  <w:marBottom w:val="0"/>
                  <w:divBdr>
                    <w:top w:val="none" w:sz="0" w:space="0" w:color="auto"/>
                    <w:left w:val="none" w:sz="0" w:space="0" w:color="auto"/>
                    <w:bottom w:val="none" w:sz="0" w:space="0" w:color="auto"/>
                    <w:right w:val="none" w:sz="0" w:space="0" w:color="auto"/>
                  </w:divBdr>
                </w:div>
                <w:div w:id="100879225">
                  <w:marLeft w:val="0"/>
                  <w:marRight w:val="0"/>
                  <w:marTop w:val="0"/>
                  <w:marBottom w:val="0"/>
                  <w:divBdr>
                    <w:top w:val="none" w:sz="0" w:space="0" w:color="auto"/>
                    <w:left w:val="none" w:sz="0" w:space="0" w:color="auto"/>
                    <w:bottom w:val="none" w:sz="0" w:space="0" w:color="auto"/>
                    <w:right w:val="none" w:sz="0" w:space="0" w:color="auto"/>
                  </w:divBdr>
                </w:div>
                <w:div w:id="248008589">
                  <w:marLeft w:val="0"/>
                  <w:marRight w:val="0"/>
                  <w:marTop w:val="0"/>
                  <w:marBottom w:val="0"/>
                  <w:divBdr>
                    <w:top w:val="none" w:sz="0" w:space="0" w:color="auto"/>
                    <w:left w:val="none" w:sz="0" w:space="0" w:color="auto"/>
                    <w:bottom w:val="none" w:sz="0" w:space="0" w:color="auto"/>
                    <w:right w:val="none" w:sz="0" w:space="0" w:color="auto"/>
                  </w:divBdr>
                </w:div>
                <w:div w:id="1964459119">
                  <w:marLeft w:val="0"/>
                  <w:marRight w:val="0"/>
                  <w:marTop w:val="0"/>
                  <w:marBottom w:val="0"/>
                  <w:divBdr>
                    <w:top w:val="none" w:sz="0" w:space="0" w:color="auto"/>
                    <w:left w:val="none" w:sz="0" w:space="0" w:color="auto"/>
                    <w:bottom w:val="none" w:sz="0" w:space="0" w:color="auto"/>
                    <w:right w:val="none" w:sz="0" w:space="0" w:color="auto"/>
                  </w:divBdr>
                </w:div>
                <w:div w:id="2095198082">
                  <w:marLeft w:val="0"/>
                  <w:marRight w:val="0"/>
                  <w:marTop w:val="0"/>
                  <w:marBottom w:val="0"/>
                  <w:divBdr>
                    <w:top w:val="none" w:sz="0" w:space="0" w:color="auto"/>
                    <w:left w:val="none" w:sz="0" w:space="0" w:color="auto"/>
                    <w:bottom w:val="none" w:sz="0" w:space="0" w:color="auto"/>
                    <w:right w:val="none" w:sz="0" w:space="0" w:color="auto"/>
                  </w:divBdr>
                </w:div>
                <w:div w:id="483395819">
                  <w:marLeft w:val="0"/>
                  <w:marRight w:val="0"/>
                  <w:marTop w:val="0"/>
                  <w:marBottom w:val="0"/>
                  <w:divBdr>
                    <w:top w:val="none" w:sz="0" w:space="0" w:color="auto"/>
                    <w:left w:val="none" w:sz="0" w:space="0" w:color="auto"/>
                    <w:bottom w:val="none" w:sz="0" w:space="0" w:color="auto"/>
                    <w:right w:val="none" w:sz="0" w:space="0" w:color="auto"/>
                  </w:divBdr>
                </w:div>
                <w:div w:id="825973512">
                  <w:marLeft w:val="0"/>
                  <w:marRight w:val="0"/>
                  <w:marTop w:val="0"/>
                  <w:marBottom w:val="0"/>
                  <w:divBdr>
                    <w:top w:val="none" w:sz="0" w:space="0" w:color="auto"/>
                    <w:left w:val="none" w:sz="0" w:space="0" w:color="auto"/>
                    <w:bottom w:val="none" w:sz="0" w:space="0" w:color="auto"/>
                    <w:right w:val="none" w:sz="0" w:space="0" w:color="auto"/>
                  </w:divBdr>
                </w:div>
                <w:div w:id="1489052649">
                  <w:marLeft w:val="0"/>
                  <w:marRight w:val="0"/>
                  <w:marTop w:val="0"/>
                  <w:marBottom w:val="0"/>
                  <w:divBdr>
                    <w:top w:val="none" w:sz="0" w:space="0" w:color="auto"/>
                    <w:left w:val="none" w:sz="0" w:space="0" w:color="auto"/>
                    <w:bottom w:val="none" w:sz="0" w:space="0" w:color="auto"/>
                    <w:right w:val="none" w:sz="0" w:space="0" w:color="auto"/>
                  </w:divBdr>
                </w:div>
                <w:div w:id="1102333820">
                  <w:marLeft w:val="0"/>
                  <w:marRight w:val="0"/>
                  <w:marTop w:val="0"/>
                  <w:marBottom w:val="0"/>
                  <w:divBdr>
                    <w:top w:val="none" w:sz="0" w:space="0" w:color="auto"/>
                    <w:left w:val="none" w:sz="0" w:space="0" w:color="auto"/>
                    <w:bottom w:val="none" w:sz="0" w:space="0" w:color="auto"/>
                    <w:right w:val="none" w:sz="0" w:space="0" w:color="auto"/>
                  </w:divBdr>
                </w:div>
                <w:div w:id="1836804126">
                  <w:marLeft w:val="0"/>
                  <w:marRight w:val="0"/>
                  <w:marTop w:val="0"/>
                  <w:marBottom w:val="0"/>
                  <w:divBdr>
                    <w:top w:val="none" w:sz="0" w:space="0" w:color="auto"/>
                    <w:left w:val="none" w:sz="0" w:space="0" w:color="auto"/>
                    <w:bottom w:val="none" w:sz="0" w:space="0" w:color="auto"/>
                    <w:right w:val="none" w:sz="0" w:space="0" w:color="auto"/>
                  </w:divBdr>
                </w:div>
                <w:div w:id="17701171">
                  <w:marLeft w:val="0"/>
                  <w:marRight w:val="0"/>
                  <w:marTop w:val="0"/>
                  <w:marBottom w:val="0"/>
                  <w:divBdr>
                    <w:top w:val="none" w:sz="0" w:space="0" w:color="auto"/>
                    <w:left w:val="none" w:sz="0" w:space="0" w:color="auto"/>
                    <w:bottom w:val="none" w:sz="0" w:space="0" w:color="auto"/>
                    <w:right w:val="none" w:sz="0" w:space="0" w:color="auto"/>
                  </w:divBdr>
                </w:div>
                <w:div w:id="1515075563">
                  <w:marLeft w:val="0"/>
                  <w:marRight w:val="0"/>
                  <w:marTop w:val="0"/>
                  <w:marBottom w:val="0"/>
                  <w:divBdr>
                    <w:top w:val="none" w:sz="0" w:space="0" w:color="auto"/>
                    <w:left w:val="none" w:sz="0" w:space="0" w:color="auto"/>
                    <w:bottom w:val="none" w:sz="0" w:space="0" w:color="auto"/>
                    <w:right w:val="none" w:sz="0" w:space="0" w:color="auto"/>
                  </w:divBdr>
                </w:div>
                <w:div w:id="954794131">
                  <w:marLeft w:val="0"/>
                  <w:marRight w:val="0"/>
                  <w:marTop w:val="0"/>
                  <w:marBottom w:val="0"/>
                  <w:divBdr>
                    <w:top w:val="none" w:sz="0" w:space="0" w:color="auto"/>
                    <w:left w:val="none" w:sz="0" w:space="0" w:color="auto"/>
                    <w:bottom w:val="none" w:sz="0" w:space="0" w:color="auto"/>
                    <w:right w:val="none" w:sz="0" w:space="0" w:color="auto"/>
                  </w:divBdr>
                </w:div>
                <w:div w:id="172648592">
                  <w:marLeft w:val="0"/>
                  <w:marRight w:val="0"/>
                  <w:marTop w:val="0"/>
                  <w:marBottom w:val="0"/>
                  <w:divBdr>
                    <w:top w:val="none" w:sz="0" w:space="0" w:color="auto"/>
                    <w:left w:val="none" w:sz="0" w:space="0" w:color="auto"/>
                    <w:bottom w:val="none" w:sz="0" w:space="0" w:color="auto"/>
                    <w:right w:val="none" w:sz="0" w:space="0" w:color="auto"/>
                  </w:divBdr>
                </w:div>
                <w:div w:id="219829322">
                  <w:marLeft w:val="0"/>
                  <w:marRight w:val="0"/>
                  <w:marTop w:val="0"/>
                  <w:marBottom w:val="0"/>
                  <w:divBdr>
                    <w:top w:val="none" w:sz="0" w:space="0" w:color="auto"/>
                    <w:left w:val="none" w:sz="0" w:space="0" w:color="auto"/>
                    <w:bottom w:val="none" w:sz="0" w:space="0" w:color="auto"/>
                    <w:right w:val="none" w:sz="0" w:space="0" w:color="auto"/>
                  </w:divBdr>
                </w:div>
                <w:div w:id="1021203685">
                  <w:marLeft w:val="0"/>
                  <w:marRight w:val="0"/>
                  <w:marTop w:val="0"/>
                  <w:marBottom w:val="0"/>
                  <w:divBdr>
                    <w:top w:val="none" w:sz="0" w:space="0" w:color="auto"/>
                    <w:left w:val="none" w:sz="0" w:space="0" w:color="auto"/>
                    <w:bottom w:val="none" w:sz="0" w:space="0" w:color="auto"/>
                    <w:right w:val="none" w:sz="0" w:space="0" w:color="auto"/>
                  </w:divBdr>
                </w:div>
                <w:div w:id="133179831">
                  <w:marLeft w:val="0"/>
                  <w:marRight w:val="0"/>
                  <w:marTop w:val="0"/>
                  <w:marBottom w:val="0"/>
                  <w:divBdr>
                    <w:top w:val="none" w:sz="0" w:space="0" w:color="auto"/>
                    <w:left w:val="none" w:sz="0" w:space="0" w:color="auto"/>
                    <w:bottom w:val="none" w:sz="0" w:space="0" w:color="auto"/>
                    <w:right w:val="none" w:sz="0" w:space="0" w:color="auto"/>
                  </w:divBdr>
                </w:div>
                <w:div w:id="1443652987">
                  <w:marLeft w:val="0"/>
                  <w:marRight w:val="0"/>
                  <w:marTop w:val="0"/>
                  <w:marBottom w:val="0"/>
                  <w:divBdr>
                    <w:top w:val="none" w:sz="0" w:space="0" w:color="auto"/>
                    <w:left w:val="none" w:sz="0" w:space="0" w:color="auto"/>
                    <w:bottom w:val="none" w:sz="0" w:space="0" w:color="auto"/>
                    <w:right w:val="none" w:sz="0" w:space="0" w:color="auto"/>
                  </w:divBdr>
                </w:div>
                <w:div w:id="1345286034">
                  <w:marLeft w:val="0"/>
                  <w:marRight w:val="0"/>
                  <w:marTop w:val="0"/>
                  <w:marBottom w:val="0"/>
                  <w:divBdr>
                    <w:top w:val="none" w:sz="0" w:space="0" w:color="auto"/>
                    <w:left w:val="none" w:sz="0" w:space="0" w:color="auto"/>
                    <w:bottom w:val="none" w:sz="0" w:space="0" w:color="auto"/>
                    <w:right w:val="none" w:sz="0" w:space="0" w:color="auto"/>
                  </w:divBdr>
                </w:div>
                <w:div w:id="1544438612">
                  <w:marLeft w:val="0"/>
                  <w:marRight w:val="0"/>
                  <w:marTop w:val="0"/>
                  <w:marBottom w:val="0"/>
                  <w:divBdr>
                    <w:top w:val="none" w:sz="0" w:space="0" w:color="auto"/>
                    <w:left w:val="none" w:sz="0" w:space="0" w:color="auto"/>
                    <w:bottom w:val="none" w:sz="0" w:space="0" w:color="auto"/>
                    <w:right w:val="none" w:sz="0" w:space="0" w:color="auto"/>
                  </w:divBdr>
                </w:div>
                <w:div w:id="112478797">
                  <w:marLeft w:val="0"/>
                  <w:marRight w:val="0"/>
                  <w:marTop w:val="0"/>
                  <w:marBottom w:val="0"/>
                  <w:divBdr>
                    <w:top w:val="none" w:sz="0" w:space="0" w:color="auto"/>
                    <w:left w:val="none" w:sz="0" w:space="0" w:color="auto"/>
                    <w:bottom w:val="none" w:sz="0" w:space="0" w:color="auto"/>
                    <w:right w:val="none" w:sz="0" w:space="0" w:color="auto"/>
                  </w:divBdr>
                </w:div>
                <w:div w:id="236282835">
                  <w:marLeft w:val="0"/>
                  <w:marRight w:val="0"/>
                  <w:marTop w:val="0"/>
                  <w:marBottom w:val="0"/>
                  <w:divBdr>
                    <w:top w:val="none" w:sz="0" w:space="0" w:color="auto"/>
                    <w:left w:val="none" w:sz="0" w:space="0" w:color="auto"/>
                    <w:bottom w:val="none" w:sz="0" w:space="0" w:color="auto"/>
                    <w:right w:val="none" w:sz="0" w:space="0" w:color="auto"/>
                  </w:divBdr>
                </w:div>
                <w:div w:id="1153569012">
                  <w:marLeft w:val="0"/>
                  <w:marRight w:val="0"/>
                  <w:marTop w:val="0"/>
                  <w:marBottom w:val="0"/>
                  <w:divBdr>
                    <w:top w:val="none" w:sz="0" w:space="0" w:color="auto"/>
                    <w:left w:val="none" w:sz="0" w:space="0" w:color="auto"/>
                    <w:bottom w:val="none" w:sz="0" w:space="0" w:color="auto"/>
                    <w:right w:val="none" w:sz="0" w:space="0" w:color="auto"/>
                  </w:divBdr>
                </w:div>
                <w:div w:id="1653102366">
                  <w:marLeft w:val="0"/>
                  <w:marRight w:val="0"/>
                  <w:marTop w:val="0"/>
                  <w:marBottom w:val="0"/>
                  <w:divBdr>
                    <w:top w:val="none" w:sz="0" w:space="0" w:color="auto"/>
                    <w:left w:val="none" w:sz="0" w:space="0" w:color="auto"/>
                    <w:bottom w:val="none" w:sz="0" w:space="0" w:color="auto"/>
                    <w:right w:val="none" w:sz="0" w:space="0" w:color="auto"/>
                  </w:divBdr>
                </w:div>
                <w:div w:id="704673816">
                  <w:marLeft w:val="0"/>
                  <w:marRight w:val="0"/>
                  <w:marTop w:val="0"/>
                  <w:marBottom w:val="0"/>
                  <w:divBdr>
                    <w:top w:val="none" w:sz="0" w:space="0" w:color="auto"/>
                    <w:left w:val="none" w:sz="0" w:space="0" w:color="auto"/>
                    <w:bottom w:val="none" w:sz="0" w:space="0" w:color="auto"/>
                    <w:right w:val="none" w:sz="0" w:space="0" w:color="auto"/>
                  </w:divBdr>
                </w:div>
                <w:div w:id="1262183469">
                  <w:marLeft w:val="0"/>
                  <w:marRight w:val="0"/>
                  <w:marTop w:val="0"/>
                  <w:marBottom w:val="0"/>
                  <w:divBdr>
                    <w:top w:val="none" w:sz="0" w:space="0" w:color="auto"/>
                    <w:left w:val="none" w:sz="0" w:space="0" w:color="auto"/>
                    <w:bottom w:val="none" w:sz="0" w:space="0" w:color="auto"/>
                    <w:right w:val="none" w:sz="0" w:space="0" w:color="auto"/>
                  </w:divBdr>
                </w:div>
                <w:div w:id="693773610">
                  <w:marLeft w:val="0"/>
                  <w:marRight w:val="0"/>
                  <w:marTop w:val="0"/>
                  <w:marBottom w:val="0"/>
                  <w:divBdr>
                    <w:top w:val="none" w:sz="0" w:space="0" w:color="auto"/>
                    <w:left w:val="none" w:sz="0" w:space="0" w:color="auto"/>
                    <w:bottom w:val="none" w:sz="0" w:space="0" w:color="auto"/>
                    <w:right w:val="none" w:sz="0" w:space="0" w:color="auto"/>
                  </w:divBdr>
                </w:div>
                <w:div w:id="1497301899">
                  <w:marLeft w:val="0"/>
                  <w:marRight w:val="0"/>
                  <w:marTop w:val="0"/>
                  <w:marBottom w:val="0"/>
                  <w:divBdr>
                    <w:top w:val="none" w:sz="0" w:space="0" w:color="auto"/>
                    <w:left w:val="none" w:sz="0" w:space="0" w:color="auto"/>
                    <w:bottom w:val="none" w:sz="0" w:space="0" w:color="auto"/>
                    <w:right w:val="none" w:sz="0" w:space="0" w:color="auto"/>
                  </w:divBdr>
                </w:div>
                <w:div w:id="5134065">
                  <w:marLeft w:val="0"/>
                  <w:marRight w:val="0"/>
                  <w:marTop w:val="0"/>
                  <w:marBottom w:val="0"/>
                  <w:divBdr>
                    <w:top w:val="none" w:sz="0" w:space="0" w:color="auto"/>
                    <w:left w:val="none" w:sz="0" w:space="0" w:color="auto"/>
                    <w:bottom w:val="none" w:sz="0" w:space="0" w:color="auto"/>
                    <w:right w:val="none" w:sz="0" w:space="0" w:color="auto"/>
                  </w:divBdr>
                </w:div>
              </w:divsChild>
            </w:div>
            <w:div w:id="1727606810">
              <w:marLeft w:val="0"/>
              <w:marRight w:val="0"/>
              <w:marTop w:val="0"/>
              <w:marBottom w:val="0"/>
              <w:divBdr>
                <w:top w:val="none" w:sz="0" w:space="0" w:color="auto"/>
                <w:left w:val="none" w:sz="0" w:space="0" w:color="auto"/>
                <w:bottom w:val="none" w:sz="0" w:space="0" w:color="auto"/>
                <w:right w:val="none" w:sz="0" w:space="0" w:color="auto"/>
              </w:divBdr>
              <w:divsChild>
                <w:div w:id="631059983">
                  <w:marLeft w:val="0"/>
                  <w:marRight w:val="0"/>
                  <w:marTop w:val="0"/>
                  <w:marBottom w:val="0"/>
                  <w:divBdr>
                    <w:top w:val="none" w:sz="0" w:space="0" w:color="auto"/>
                    <w:left w:val="none" w:sz="0" w:space="0" w:color="auto"/>
                    <w:bottom w:val="none" w:sz="0" w:space="0" w:color="auto"/>
                    <w:right w:val="none" w:sz="0" w:space="0" w:color="auto"/>
                  </w:divBdr>
                </w:div>
                <w:div w:id="86200198">
                  <w:marLeft w:val="0"/>
                  <w:marRight w:val="0"/>
                  <w:marTop w:val="0"/>
                  <w:marBottom w:val="0"/>
                  <w:divBdr>
                    <w:top w:val="none" w:sz="0" w:space="0" w:color="auto"/>
                    <w:left w:val="none" w:sz="0" w:space="0" w:color="auto"/>
                    <w:bottom w:val="none" w:sz="0" w:space="0" w:color="auto"/>
                    <w:right w:val="none" w:sz="0" w:space="0" w:color="auto"/>
                  </w:divBdr>
                </w:div>
                <w:div w:id="1488590579">
                  <w:marLeft w:val="0"/>
                  <w:marRight w:val="0"/>
                  <w:marTop w:val="0"/>
                  <w:marBottom w:val="0"/>
                  <w:divBdr>
                    <w:top w:val="none" w:sz="0" w:space="0" w:color="auto"/>
                    <w:left w:val="none" w:sz="0" w:space="0" w:color="auto"/>
                    <w:bottom w:val="none" w:sz="0" w:space="0" w:color="auto"/>
                    <w:right w:val="none" w:sz="0" w:space="0" w:color="auto"/>
                  </w:divBdr>
                </w:div>
                <w:div w:id="1802648771">
                  <w:marLeft w:val="0"/>
                  <w:marRight w:val="0"/>
                  <w:marTop w:val="0"/>
                  <w:marBottom w:val="0"/>
                  <w:divBdr>
                    <w:top w:val="none" w:sz="0" w:space="0" w:color="auto"/>
                    <w:left w:val="none" w:sz="0" w:space="0" w:color="auto"/>
                    <w:bottom w:val="none" w:sz="0" w:space="0" w:color="auto"/>
                    <w:right w:val="none" w:sz="0" w:space="0" w:color="auto"/>
                  </w:divBdr>
                </w:div>
                <w:div w:id="654260400">
                  <w:marLeft w:val="0"/>
                  <w:marRight w:val="0"/>
                  <w:marTop w:val="0"/>
                  <w:marBottom w:val="0"/>
                  <w:divBdr>
                    <w:top w:val="none" w:sz="0" w:space="0" w:color="auto"/>
                    <w:left w:val="none" w:sz="0" w:space="0" w:color="auto"/>
                    <w:bottom w:val="none" w:sz="0" w:space="0" w:color="auto"/>
                    <w:right w:val="none" w:sz="0" w:space="0" w:color="auto"/>
                  </w:divBdr>
                </w:div>
                <w:div w:id="1651329749">
                  <w:marLeft w:val="0"/>
                  <w:marRight w:val="0"/>
                  <w:marTop w:val="0"/>
                  <w:marBottom w:val="0"/>
                  <w:divBdr>
                    <w:top w:val="none" w:sz="0" w:space="0" w:color="auto"/>
                    <w:left w:val="none" w:sz="0" w:space="0" w:color="auto"/>
                    <w:bottom w:val="none" w:sz="0" w:space="0" w:color="auto"/>
                    <w:right w:val="none" w:sz="0" w:space="0" w:color="auto"/>
                  </w:divBdr>
                </w:div>
                <w:div w:id="1650162652">
                  <w:marLeft w:val="0"/>
                  <w:marRight w:val="0"/>
                  <w:marTop w:val="0"/>
                  <w:marBottom w:val="0"/>
                  <w:divBdr>
                    <w:top w:val="none" w:sz="0" w:space="0" w:color="auto"/>
                    <w:left w:val="none" w:sz="0" w:space="0" w:color="auto"/>
                    <w:bottom w:val="none" w:sz="0" w:space="0" w:color="auto"/>
                    <w:right w:val="none" w:sz="0" w:space="0" w:color="auto"/>
                  </w:divBdr>
                </w:div>
                <w:div w:id="1703436398">
                  <w:marLeft w:val="0"/>
                  <w:marRight w:val="0"/>
                  <w:marTop w:val="0"/>
                  <w:marBottom w:val="0"/>
                  <w:divBdr>
                    <w:top w:val="none" w:sz="0" w:space="0" w:color="auto"/>
                    <w:left w:val="none" w:sz="0" w:space="0" w:color="auto"/>
                    <w:bottom w:val="none" w:sz="0" w:space="0" w:color="auto"/>
                    <w:right w:val="none" w:sz="0" w:space="0" w:color="auto"/>
                  </w:divBdr>
                </w:div>
                <w:div w:id="64423885">
                  <w:marLeft w:val="0"/>
                  <w:marRight w:val="0"/>
                  <w:marTop w:val="0"/>
                  <w:marBottom w:val="0"/>
                  <w:divBdr>
                    <w:top w:val="none" w:sz="0" w:space="0" w:color="auto"/>
                    <w:left w:val="none" w:sz="0" w:space="0" w:color="auto"/>
                    <w:bottom w:val="none" w:sz="0" w:space="0" w:color="auto"/>
                    <w:right w:val="none" w:sz="0" w:space="0" w:color="auto"/>
                  </w:divBdr>
                </w:div>
                <w:div w:id="1576472685">
                  <w:marLeft w:val="0"/>
                  <w:marRight w:val="0"/>
                  <w:marTop w:val="0"/>
                  <w:marBottom w:val="0"/>
                  <w:divBdr>
                    <w:top w:val="none" w:sz="0" w:space="0" w:color="auto"/>
                    <w:left w:val="none" w:sz="0" w:space="0" w:color="auto"/>
                    <w:bottom w:val="none" w:sz="0" w:space="0" w:color="auto"/>
                    <w:right w:val="none" w:sz="0" w:space="0" w:color="auto"/>
                  </w:divBdr>
                </w:div>
                <w:div w:id="586886583">
                  <w:marLeft w:val="0"/>
                  <w:marRight w:val="0"/>
                  <w:marTop w:val="0"/>
                  <w:marBottom w:val="0"/>
                  <w:divBdr>
                    <w:top w:val="none" w:sz="0" w:space="0" w:color="auto"/>
                    <w:left w:val="none" w:sz="0" w:space="0" w:color="auto"/>
                    <w:bottom w:val="none" w:sz="0" w:space="0" w:color="auto"/>
                    <w:right w:val="none" w:sz="0" w:space="0" w:color="auto"/>
                  </w:divBdr>
                </w:div>
                <w:div w:id="1417363137">
                  <w:marLeft w:val="0"/>
                  <w:marRight w:val="0"/>
                  <w:marTop w:val="0"/>
                  <w:marBottom w:val="0"/>
                  <w:divBdr>
                    <w:top w:val="none" w:sz="0" w:space="0" w:color="auto"/>
                    <w:left w:val="none" w:sz="0" w:space="0" w:color="auto"/>
                    <w:bottom w:val="none" w:sz="0" w:space="0" w:color="auto"/>
                    <w:right w:val="none" w:sz="0" w:space="0" w:color="auto"/>
                  </w:divBdr>
                </w:div>
                <w:div w:id="367535344">
                  <w:marLeft w:val="0"/>
                  <w:marRight w:val="0"/>
                  <w:marTop w:val="0"/>
                  <w:marBottom w:val="0"/>
                  <w:divBdr>
                    <w:top w:val="none" w:sz="0" w:space="0" w:color="auto"/>
                    <w:left w:val="none" w:sz="0" w:space="0" w:color="auto"/>
                    <w:bottom w:val="none" w:sz="0" w:space="0" w:color="auto"/>
                    <w:right w:val="none" w:sz="0" w:space="0" w:color="auto"/>
                  </w:divBdr>
                </w:div>
                <w:div w:id="682324289">
                  <w:marLeft w:val="0"/>
                  <w:marRight w:val="0"/>
                  <w:marTop w:val="0"/>
                  <w:marBottom w:val="0"/>
                  <w:divBdr>
                    <w:top w:val="none" w:sz="0" w:space="0" w:color="auto"/>
                    <w:left w:val="none" w:sz="0" w:space="0" w:color="auto"/>
                    <w:bottom w:val="none" w:sz="0" w:space="0" w:color="auto"/>
                    <w:right w:val="none" w:sz="0" w:space="0" w:color="auto"/>
                  </w:divBdr>
                </w:div>
                <w:div w:id="2088769893">
                  <w:marLeft w:val="0"/>
                  <w:marRight w:val="0"/>
                  <w:marTop w:val="0"/>
                  <w:marBottom w:val="0"/>
                  <w:divBdr>
                    <w:top w:val="none" w:sz="0" w:space="0" w:color="auto"/>
                    <w:left w:val="none" w:sz="0" w:space="0" w:color="auto"/>
                    <w:bottom w:val="none" w:sz="0" w:space="0" w:color="auto"/>
                    <w:right w:val="none" w:sz="0" w:space="0" w:color="auto"/>
                  </w:divBdr>
                </w:div>
                <w:div w:id="1238132984">
                  <w:marLeft w:val="0"/>
                  <w:marRight w:val="0"/>
                  <w:marTop w:val="0"/>
                  <w:marBottom w:val="0"/>
                  <w:divBdr>
                    <w:top w:val="none" w:sz="0" w:space="0" w:color="auto"/>
                    <w:left w:val="none" w:sz="0" w:space="0" w:color="auto"/>
                    <w:bottom w:val="none" w:sz="0" w:space="0" w:color="auto"/>
                    <w:right w:val="none" w:sz="0" w:space="0" w:color="auto"/>
                  </w:divBdr>
                </w:div>
                <w:div w:id="655688671">
                  <w:marLeft w:val="0"/>
                  <w:marRight w:val="0"/>
                  <w:marTop w:val="0"/>
                  <w:marBottom w:val="0"/>
                  <w:divBdr>
                    <w:top w:val="none" w:sz="0" w:space="0" w:color="auto"/>
                    <w:left w:val="none" w:sz="0" w:space="0" w:color="auto"/>
                    <w:bottom w:val="none" w:sz="0" w:space="0" w:color="auto"/>
                    <w:right w:val="none" w:sz="0" w:space="0" w:color="auto"/>
                  </w:divBdr>
                </w:div>
                <w:div w:id="272399131">
                  <w:marLeft w:val="0"/>
                  <w:marRight w:val="0"/>
                  <w:marTop w:val="0"/>
                  <w:marBottom w:val="0"/>
                  <w:divBdr>
                    <w:top w:val="none" w:sz="0" w:space="0" w:color="auto"/>
                    <w:left w:val="none" w:sz="0" w:space="0" w:color="auto"/>
                    <w:bottom w:val="none" w:sz="0" w:space="0" w:color="auto"/>
                    <w:right w:val="none" w:sz="0" w:space="0" w:color="auto"/>
                  </w:divBdr>
                </w:div>
                <w:div w:id="1736471433">
                  <w:marLeft w:val="0"/>
                  <w:marRight w:val="0"/>
                  <w:marTop w:val="0"/>
                  <w:marBottom w:val="0"/>
                  <w:divBdr>
                    <w:top w:val="none" w:sz="0" w:space="0" w:color="auto"/>
                    <w:left w:val="none" w:sz="0" w:space="0" w:color="auto"/>
                    <w:bottom w:val="none" w:sz="0" w:space="0" w:color="auto"/>
                    <w:right w:val="none" w:sz="0" w:space="0" w:color="auto"/>
                  </w:divBdr>
                </w:div>
                <w:div w:id="2054963699">
                  <w:marLeft w:val="0"/>
                  <w:marRight w:val="0"/>
                  <w:marTop w:val="0"/>
                  <w:marBottom w:val="0"/>
                  <w:divBdr>
                    <w:top w:val="none" w:sz="0" w:space="0" w:color="auto"/>
                    <w:left w:val="none" w:sz="0" w:space="0" w:color="auto"/>
                    <w:bottom w:val="none" w:sz="0" w:space="0" w:color="auto"/>
                    <w:right w:val="none" w:sz="0" w:space="0" w:color="auto"/>
                  </w:divBdr>
                </w:div>
                <w:div w:id="588199515">
                  <w:marLeft w:val="0"/>
                  <w:marRight w:val="0"/>
                  <w:marTop w:val="0"/>
                  <w:marBottom w:val="0"/>
                  <w:divBdr>
                    <w:top w:val="none" w:sz="0" w:space="0" w:color="auto"/>
                    <w:left w:val="none" w:sz="0" w:space="0" w:color="auto"/>
                    <w:bottom w:val="none" w:sz="0" w:space="0" w:color="auto"/>
                    <w:right w:val="none" w:sz="0" w:space="0" w:color="auto"/>
                  </w:divBdr>
                </w:div>
                <w:div w:id="1669865245">
                  <w:marLeft w:val="0"/>
                  <w:marRight w:val="0"/>
                  <w:marTop w:val="0"/>
                  <w:marBottom w:val="0"/>
                  <w:divBdr>
                    <w:top w:val="none" w:sz="0" w:space="0" w:color="auto"/>
                    <w:left w:val="none" w:sz="0" w:space="0" w:color="auto"/>
                    <w:bottom w:val="none" w:sz="0" w:space="0" w:color="auto"/>
                    <w:right w:val="none" w:sz="0" w:space="0" w:color="auto"/>
                  </w:divBdr>
                </w:div>
                <w:div w:id="920681067">
                  <w:marLeft w:val="0"/>
                  <w:marRight w:val="0"/>
                  <w:marTop w:val="0"/>
                  <w:marBottom w:val="0"/>
                  <w:divBdr>
                    <w:top w:val="none" w:sz="0" w:space="0" w:color="auto"/>
                    <w:left w:val="none" w:sz="0" w:space="0" w:color="auto"/>
                    <w:bottom w:val="none" w:sz="0" w:space="0" w:color="auto"/>
                    <w:right w:val="none" w:sz="0" w:space="0" w:color="auto"/>
                  </w:divBdr>
                </w:div>
                <w:div w:id="2126346067">
                  <w:marLeft w:val="0"/>
                  <w:marRight w:val="0"/>
                  <w:marTop w:val="0"/>
                  <w:marBottom w:val="0"/>
                  <w:divBdr>
                    <w:top w:val="none" w:sz="0" w:space="0" w:color="auto"/>
                    <w:left w:val="none" w:sz="0" w:space="0" w:color="auto"/>
                    <w:bottom w:val="none" w:sz="0" w:space="0" w:color="auto"/>
                    <w:right w:val="none" w:sz="0" w:space="0" w:color="auto"/>
                  </w:divBdr>
                </w:div>
                <w:div w:id="1338532035">
                  <w:marLeft w:val="0"/>
                  <w:marRight w:val="0"/>
                  <w:marTop w:val="0"/>
                  <w:marBottom w:val="0"/>
                  <w:divBdr>
                    <w:top w:val="none" w:sz="0" w:space="0" w:color="auto"/>
                    <w:left w:val="none" w:sz="0" w:space="0" w:color="auto"/>
                    <w:bottom w:val="none" w:sz="0" w:space="0" w:color="auto"/>
                    <w:right w:val="none" w:sz="0" w:space="0" w:color="auto"/>
                  </w:divBdr>
                </w:div>
                <w:div w:id="1224755032">
                  <w:marLeft w:val="0"/>
                  <w:marRight w:val="0"/>
                  <w:marTop w:val="0"/>
                  <w:marBottom w:val="0"/>
                  <w:divBdr>
                    <w:top w:val="none" w:sz="0" w:space="0" w:color="auto"/>
                    <w:left w:val="none" w:sz="0" w:space="0" w:color="auto"/>
                    <w:bottom w:val="none" w:sz="0" w:space="0" w:color="auto"/>
                    <w:right w:val="none" w:sz="0" w:space="0" w:color="auto"/>
                  </w:divBdr>
                </w:div>
                <w:div w:id="331683841">
                  <w:marLeft w:val="0"/>
                  <w:marRight w:val="0"/>
                  <w:marTop w:val="0"/>
                  <w:marBottom w:val="0"/>
                  <w:divBdr>
                    <w:top w:val="none" w:sz="0" w:space="0" w:color="auto"/>
                    <w:left w:val="none" w:sz="0" w:space="0" w:color="auto"/>
                    <w:bottom w:val="none" w:sz="0" w:space="0" w:color="auto"/>
                    <w:right w:val="none" w:sz="0" w:space="0" w:color="auto"/>
                  </w:divBdr>
                </w:div>
                <w:div w:id="1468292">
                  <w:marLeft w:val="0"/>
                  <w:marRight w:val="0"/>
                  <w:marTop w:val="0"/>
                  <w:marBottom w:val="0"/>
                  <w:divBdr>
                    <w:top w:val="none" w:sz="0" w:space="0" w:color="auto"/>
                    <w:left w:val="none" w:sz="0" w:space="0" w:color="auto"/>
                    <w:bottom w:val="none" w:sz="0" w:space="0" w:color="auto"/>
                    <w:right w:val="none" w:sz="0" w:space="0" w:color="auto"/>
                  </w:divBdr>
                </w:div>
                <w:div w:id="1608923781">
                  <w:marLeft w:val="0"/>
                  <w:marRight w:val="0"/>
                  <w:marTop w:val="0"/>
                  <w:marBottom w:val="0"/>
                  <w:divBdr>
                    <w:top w:val="none" w:sz="0" w:space="0" w:color="auto"/>
                    <w:left w:val="none" w:sz="0" w:space="0" w:color="auto"/>
                    <w:bottom w:val="none" w:sz="0" w:space="0" w:color="auto"/>
                    <w:right w:val="none" w:sz="0" w:space="0" w:color="auto"/>
                  </w:divBdr>
                </w:div>
                <w:div w:id="359933633">
                  <w:marLeft w:val="0"/>
                  <w:marRight w:val="0"/>
                  <w:marTop w:val="0"/>
                  <w:marBottom w:val="0"/>
                  <w:divBdr>
                    <w:top w:val="none" w:sz="0" w:space="0" w:color="auto"/>
                    <w:left w:val="none" w:sz="0" w:space="0" w:color="auto"/>
                    <w:bottom w:val="none" w:sz="0" w:space="0" w:color="auto"/>
                    <w:right w:val="none" w:sz="0" w:space="0" w:color="auto"/>
                  </w:divBdr>
                </w:div>
                <w:div w:id="1434934298">
                  <w:marLeft w:val="0"/>
                  <w:marRight w:val="0"/>
                  <w:marTop w:val="0"/>
                  <w:marBottom w:val="0"/>
                  <w:divBdr>
                    <w:top w:val="none" w:sz="0" w:space="0" w:color="auto"/>
                    <w:left w:val="none" w:sz="0" w:space="0" w:color="auto"/>
                    <w:bottom w:val="none" w:sz="0" w:space="0" w:color="auto"/>
                    <w:right w:val="none" w:sz="0" w:space="0" w:color="auto"/>
                  </w:divBdr>
                </w:div>
                <w:div w:id="1694918338">
                  <w:marLeft w:val="0"/>
                  <w:marRight w:val="0"/>
                  <w:marTop w:val="0"/>
                  <w:marBottom w:val="0"/>
                  <w:divBdr>
                    <w:top w:val="none" w:sz="0" w:space="0" w:color="auto"/>
                    <w:left w:val="none" w:sz="0" w:space="0" w:color="auto"/>
                    <w:bottom w:val="none" w:sz="0" w:space="0" w:color="auto"/>
                    <w:right w:val="none" w:sz="0" w:space="0" w:color="auto"/>
                  </w:divBdr>
                </w:div>
                <w:div w:id="1129741738">
                  <w:marLeft w:val="0"/>
                  <w:marRight w:val="0"/>
                  <w:marTop w:val="0"/>
                  <w:marBottom w:val="0"/>
                  <w:divBdr>
                    <w:top w:val="none" w:sz="0" w:space="0" w:color="auto"/>
                    <w:left w:val="none" w:sz="0" w:space="0" w:color="auto"/>
                    <w:bottom w:val="none" w:sz="0" w:space="0" w:color="auto"/>
                    <w:right w:val="none" w:sz="0" w:space="0" w:color="auto"/>
                  </w:divBdr>
                </w:div>
                <w:div w:id="225071947">
                  <w:marLeft w:val="0"/>
                  <w:marRight w:val="0"/>
                  <w:marTop w:val="0"/>
                  <w:marBottom w:val="0"/>
                  <w:divBdr>
                    <w:top w:val="none" w:sz="0" w:space="0" w:color="auto"/>
                    <w:left w:val="none" w:sz="0" w:space="0" w:color="auto"/>
                    <w:bottom w:val="none" w:sz="0" w:space="0" w:color="auto"/>
                    <w:right w:val="none" w:sz="0" w:space="0" w:color="auto"/>
                  </w:divBdr>
                </w:div>
                <w:div w:id="370690894">
                  <w:marLeft w:val="0"/>
                  <w:marRight w:val="0"/>
                  <w:marTop w:val="0"/>
                  <w:marBottom w:val="0"/>
                  <w:divBdr>
                    <w:top w:val="none" w:sz="0" w:space="0" w:color="auto"/>
                    <w:left w:val="none" w:sz="0" w:space="0" w:color="auto"/>
                    <w:bottom w:val="none" w:sz="0" w:space="0" w:color="auto"/>
                    <w:right w:val="none" w:sz="0" w:space="0" w:color="auto"/>
                  </w:divBdr>
                </w:div>
                <w:div w:id="2115977995">
                  <w:marLeft w:val="0"/>
                  <w:marRight w:val="0"/>
                  <w:marTop w:val="0"/>
                  <w:marBottom w:val="0"/>
                  <w:divBdr>
                    <w:top w:val="none" w:sz="0" w:space="0" w:color="auto"/>
                    <w:left w:val="none" w:sz="0" w:space="0" w:color="auto"/>
                    <w:bottom w:val="none" w:sz="0" w:space="0" w:color="auto"/>
                    <w:right w:val="none" w:sz="0" w:space="0" w:color="auto"/>
                  </w:divBdr>
                </w:div>
                <w:div w:id="648483457">
                  <w:marLeft w:val="0"/>
                  <w:marRight w:val="0"/>
                  <w:marTop w:val="0"/>
                  <w:marBottom w:val="0"/>
                  <w:divBdr>
                    <w:top w:val="none" w:sz="0" w:space="0" w:color="auto"/>
                    <w:left w:val="none" w:sz="0" w:space="0" w:color="auto"/>
                    <w:bottom w:val="none" w:sz="0" w:space="0" w:color="auto"/>
                    <w:right w:val="none" w:sz="0" w:space="0" w:color="auto"/>
                  </w:divBdr>
                </w:div>
                <w:div w:id="2078359938">
                  <w:marLeft w:val="0"/>
                  <w:marRight w:val="0"/>
                  <w:marTop w:val="0"/>
                  <w:marBottom w:val="0"/>
                  <w:divBdr>
                    <w:top w:val="none" w:sz="0" w:space="0" w:color="auto"/>
                    <w:left w:val="none" w:sz="0" w:space="0" w:color="auto"/>
                    <w:bottom w:val="none" w:sz="0" w:space="0" w:color="auto"/>
                    <w:right w:val="none" w:sz="0" w:space="0" w:color="auto"/>
                  </w:divBdr>
                </w:div>
                <w:div w:id="744759621">
                  <w:marLeft w:val="0"/>
                  <w:marRight w:val="0"/>
                  <w:marTop w:val="0"/>
                  <w:marBottom w:val="0"/>
                  <w:divBdr>
                    <w:top w:val="none" w:sz="0" w:space="0" w:color="auto"/>
                    <w:left w:val="none" w:sz="0" w:space="0" w:color="auto"/>
                    <w:bottom w:val="none" w:sz="0" w:space="0" w:color="auto"/>
                    <w:right w:val="none" w:sz="0" w:space="0" w:color="auto"/>
                  </w:divBdr>
                </w:div>
                <w:div w:id="1811172727">
                  <w:marLeft w:val="0"/>
                  <w:marRight w:val="0"/>
                  <w:marTop w:val="0"/>
                  <w:marBottom w:val="0"/>
                  <w:divBdr>
                    <w:top w:val="none" w:sz="0" w:space="0" w:color="auto"/>
                    <w:left w:val="none" w:sz="0" w:space="0" w:color="auto"/>
                    <w:bottom w:val="none" w:sz="0" w:space="0" w:color="auto"/>
                    <w:right w:val="none" w:sz="0" w:space="0" w:color="auto"/>
                  </w:divBdr>
                </w:div>
                <w:div w:id="2033259100">
                  <w:marLeft w:val="0"/>
                  <w:marRight w:val="0"/>
                  <w:marTop w:val="0"/>
                  <w:marBottom w:val="0"/>
                  <w:divBdr>
                    <w:top w:val="none" w:sz="0" w:space="0" w:color="auto"/>
                    <w:left w:val="none" w:sz="0" w:space="0" w:color="auto"/>
                    <w:bottom w:val="none" w:sz="0" w:space="0" w:color="auto"/>
                    <w:right w:val="none" w:sz="0" w:space="0" w:color="auto"/>
                  </w:divBdr>
                </w:div>
                <w:div w:id="1352411763">
                  <w:marLeft w:val="0"/>
                  <w:marRight w:val="0"/>
                  <w:marTop w:val="0"/>
                  <w:marBottom w:val="0"/>
                  <w:divBdr>
                    <w:top w:val="none" w:sz="0" w:space="0" w:color="auto"/>
                    <w:left w:val="none" w:sz="0" w:space="0" w:color="auto"/>
                    <w:bottom w:val="none" w:sz="0" w:space="0" w:color="auto"/>
                    <w:right w:val="none" w:sz="0" w:space="0" w:color="auto"/>
                  </w:divBdr>
                </w:div>
                <w:div w:id="72048335">
                  <w:marLeft w:val="0"/>
                  <w:marRight w:val="0"/>
                  <w:marTop w:val="0"/>
                  <w:marBottom w:val="0"/>
                  <w:divBdr>
                    <w:top w:val="none" w:sz="0" w:space="0" w:color="auto"/>
                    <w:left w:val="none" w:sz="0" w:space="0" w:color="auto"/>
                    <w:bottom w:val="none" w:sz="0" w:space="0" w:color="auto"/>
                    <w:right w:val="none" w:sz="0" w:space="0" w:color="auto"/>
                  </w:divBdr>
                </w:div>
                <w:div w:id="1234780478">
                  <w:marLeft w:val="0"/>
                  <w:marRight w:val="0"/>
                  <w:marTop w:val="0"/>
                  <w:marBottom w:val="0"/>
                  <w:divBdr>
                    <w:top w:val="none" w:sz="0" w:space="0" w:color="auto"/>
                    <w:left w:val="none" w:sz="0" w:space="0" w:color="auto"/>
                    <w:bottom w:val="none" w:sz="0" w:space="0" w:color="auto"/>
                    <w:right w:val="none" w:sz="0" w:space="0" w:color="auto"/>
                  </w:divBdr>
                </w:div>
                <w:div w:id="1941526256">
                  <w:marLeft w:val="0"/>
                  <w:marRight w:val="0"/>
                  <w:marTop w:val="0"/>
                  <w:marBottom w:val="0"/>
                  <w:divBdr>
                    <w:top w:val="none" w:sz="0" w:space="0" w:color="auto"/>
                    <w:left w:val="none" w:sz="0" w:space="0" w:color="auto"/>
                    <w:bottom w:val="none" w:sz="0" w:space="0" w:color="auto"/>
                    <w:right w:val="none" w:sz="0" w:space="0" w:color="auto"/>
                  </w:divBdr>
                </w:div>
                <w:div w:id="1611276756">
                  <w:marLeft w:val="0"/>
                  <w:marRight w:val="0"/>
                  <w:marTop w:val="0"/>
                  <w:marBottom w:val="0"/>
                  <w:divBdr>
                    <w:top w:val="none" w:sz="0" w:space="0" w:color="auto"/>
                    <w:left w:val="none" w:sz="0" w:space="0" w:color="auto"/>
                    <w:bottom w:val="none" w:sz="0" w:space="0" w:color="auto"/>
                    <w:right w:val="none" w:sz="0" w:space="0" w:color="auto"/>
                  </w:divBdr>
                </w:div>
                <w:div w:id="1690452597">
                  <w:marLeft w:val="0"/>
                  <w:marRight w:val="0"/>
                  <w:marTop w:val="0"/>
                  <w:marBottom w:val="0"/>
                  <w:divBdr>
                    <w:top w:val="none" w:sz="0" w:space="0" w:color="auto"/>
                    <w:left w:val="none" w:sz="0" w:space="0" w:color="auto"/>
                    <w:bottom w:val="none" w:sz="0" w:space="0" w:color="auto"/>
                    <w:right w:val="none" w:sz="0" w:space="0" w:color="auto"/>
                  </w:divBdr>
                </w:div>
                <w:div w:id="468088679">
                  <w:marLeft w:val="0"/>
                  <w:marRight w:val="0"/>
                  <w:marTop w:val="0"/>
                  <w:marBottom w:val="0"/>
                  <w:divBdr>
                    <w:top w:val="none" w:sz="0" w:space="0" w:color="auto"/>
                    <w:left w:val="none" w:sz="0" w:space="0" w:color="auto"/>
                    <w:bottom w:val="none" w:sz="0" w:space="0" w:color="auto"/>
                    <w:right w:val="none" w:sz="0" w:space="0" w:color="auto"/>
                  </w:divBdr>
                </w:div>
                <w:div w:id="1136022896">
                  <w:marLeft w:val="0"/>
                  <w:marRight w:val="0"/>
                  <w:marTop w:val="0"/>
                  <w:marBottom w:val="0"/>
                  <w:divBdr>
                    <w:top w:val="none" w:sz="0" w:space="0" w:color="auto"/>
                    <w:left w:val="none" w:sz="0" w:space="0" w:color="auto"/>
                    <w:bottom w:val="none" w:sz="0" w:space="0" w:color="auto"/>
                    <w:right w:val="none" w:sz="0" w:space="0" w:color="auto"/>
                  </w:divBdr>
                </w:div>
                <w:div w:id="1310359322">
                  <w:marLeft w:val="0"/>
                  <w:marRight w:val="0"/>
                  <w:marTop w:val="0"/>
                  <w:marBottom w:val="0"/>
                  <w:divBdr>
                    <w:top w:val="none" w:sz="0" w:space="0" w:color="auto"/>
                    <w:left w:val="none" w:sz="0" w:space="0" w:color="auto"/>
                    <w:bottom w:val="none" w:sz="0" w:space="0" w:color="auto"/>
                    <w:right w:val="none" w:sz="0" w:space="0" w:color="auto"/>
                  </w:divBdr>
                </w:div>
                <w:div w:id="1206984817">
                  <w:marLeft w:val="0"/>
                  <w:marRight w:val="0"/>
                  <w:marTop w:val="0"/>
                  <w:marBottom w:val="0"/>
                  <w:divBdr>
                    <w:top w:val="none" w:sz="0" w:space="0" w:color="auto"/>
                    <w:left w:val="none" w:sz="0" w:space="0" w:color="auto"/>
                    <w:bottom w:val="none" w:sz="0" w:space="0" w:color="auto"/>
                    <w:right w:val="none" w:sz="0" w:space="0" w:color="auto"/>
                  </w:divBdr>
                </w:div>
                <w:div w:id="644969735">
                  <w:marLeft w:val="0"/>
                  <w:marRight w:val="0"/>
                  <w:marTop w:val="0"/>
                  <w:marBottom w:val="0"/>
                  <w:divBdr>
                    <w:top w:val="none" w:sz="0" w:space="0" w:color="auto"/>
                    <w:left w:val="none" w:sz="0" w:space="0" w:color="auto"/>
                    <w:bottom w:val="none" w:sz="0" w:space="0" w:color="auto"/>
                    <w:right w:val="none" w:sz="0" w:space="0" w:color="auto"/>
                  </w:divBdr>
                </w:div>
                <w:div w:id="805899248">
                  <w:marLeft w:val="0"/>
                  <w:marRight w:val="0"/>
                  <w:marTop w:val="0"/>
                  <w:marBottom w:val="0"/>
                  <w:divBdr>
                    <w:top w:val="none" w:sz="0" w:space="0" w:color="auto"/>
                    <w:left w:val="none" w:sz="0" w:space="0" w:color="auto"/>
                    <w:bottom w:val="none" w:sz="0" w:space="0" w:color="auto"/>
                    <w:right w:val="none" w:sz="0" w:space="0" w:color="auto"/>
                  </w:divBdr>
                </w:div>
                <w:div w:id="1911769842">
                  <w:marLeft w:val="0"/>
                  <w:marRight w:val="0"/>
                  <w:marTop w:val="0"/>
                  <w:marBottom w:val="0"/>
                  <w:divBdr>
                    <w:top w:val="none" w:sz="0" w:space="0" w:color="auto"/>
                    <w:left w:val="none" w:sz="0" w:space="0" w:color="auto"/>
                    <w:bottom w:val="none" w:sz="0" w:space="0" w:color="auto"/>
                    <w:right w:val="none" w:sz="0" w:space="0" w:color="auto"/>
                  </w:divBdr>
                </w:div>
                <w:div w:id="1355695687">
                  <w:marLeft w:val="0"/>
                  <w:marRight w:val="0"/>
                  <w:marTop w:val="0"/>
                  <w:marBottom w:val="0"/>
                  <w:divBdr>
                    <w:top w:val="none" w:sz="0" w:space="0" w:color="auto"/>
                    <w:left w:val="none" w:sz="0" w:space="0" w:color="auto"/>
                    <w:bottom w:val="none" w:sz="0" w:space="0" w:color="auto"/>
                    <w:right w:val="none" w:sz="0" w:space="0" w:color="auto"/>
                  </w:divBdr>
                </w:div>
                <w:div w:id="581718256">
                  <w:marLeft w:val="0"/>
                  <w:marRight w:val="0"/>
                  <w:marTop w:val="0"/>
                  <w:marBottom w:val="0"/>
                  <w:divBdr>
                    <w:top w:val="none" w:sz="0" w:space="0" w:color="auto"/>
                    <w:left w:val="none" w:sz="0" w:space="0" w:color="auto"/>
                    <w:bottom w:val="none" w:sz="0" w:space="0" w:color="auto"/>
                    <w:right w:val="none" w:sz="0" w:space="0" w:color="auto"/>
                  </w:divBdr>
                </w:div>
                <w:div w:id="343899972">
                  <w:marLeft w:val="0"/>
                  <w:marRight w:val="0"/>
                  <w:marTop w:val="0"/>
                  <w:marBottom w:val="0"/>
                  <w:divBdr>
                    <w:top w:val="none" w:sz="0" w:space="0" w:color="auto"/>
                    <w:left w:val="none" w:sz="0" w:space="0" w:color="auto"/>
                    <w:bottom w:val="none" w:sz="0" w:space="0" w:color="auto"/>
                    <w:right w:val="none" w:sz="0" w:space="0" w:color="auto"/>
                  </w:divBdr>
                </w:div>
                <w:div w:id="245463196">
                  <w:marLeft w:val="0"/>
                  <w:marRight w:val="0"/>
                  <w:marTop w:val="0"/>
                  <w:marBottom w:val="0"/>
                  <w:divBdr>
                    <w:top w:val="none" w:sz="0" w:space="0" w:color="auto"/>
                    <w:left w:val="none" w:sz="0" w:space="0" w:color="auto"/>
                    <w:bottom w:val="none" w:sz="0" w:space="0" w:color="auto"/>
                    <w:right w:val="none" w:sz="0" w:space="0" w:color="auto"/>
                  </w:divBdr>
                </w:div>
                <w:div w:id="802961132">
                  <w:marLeft w:val="0"/>
                  <w:marRight w:val="0"/>
                  <w:marTop w:val="0"/>
                  <w:marBottom w:val="0"/>
                  <w:divBdr>
                    <w:top w:val="none" w:sz="0" w:space="0" w:color="auto"/>
                    <w:left w:val="none" w:sz="0" w:space="0" w:color="auto"/>
                    <w:bottom w:val="none" w:sz="0" w:space="0" w:color="auto"/>
                    <w:right w:val="none" w:sz="0" w:space="0" w:color="auto"/>
                  </w:divBdr>
                </w:div>
                <w:div w:id="145241606">
                  <w:marLeft w:val="0"/>
                  <w:marRight w:val="0"/>
                  <w:marTop w:val="0"/>
                  <w:marBottom w:val="0"/>
                  <w:divBdr>
                    <w:top w:val="none" w:sz="0" w:space="0" w:color="auto"/>
                    <w:left w:val="none" w:sz="0" w:space="0" w:color="auto"/>
                    <w:bottom w:val="none" w:sz="0" w:space="0" w:color="auto"/>
                    <w:right w:val="none" w:sz="0" w:space="0" w:color="auto"/>
                  </w:divBdr>
                </w:div>
                <w:div w:id="456795850">
                  <w:marLeft w:val="0"/>
                  <w:marRight w:val="0"/>
                  <w:marTop w:val="0"/>
                  <w:marBottom w:val="0"/>
                  <w:divBdr>
                    <w:top w:val="none" w:sz="0" w:space="0" w:color="auto"/>
                    <w:left w:val="none" w:sz="0" w:space="0" w:color="auto"/>
                    <w:bottom w:val="none" w:sz="0" w:space="0" w:color="auto"/>
                    <w:right w:val="none" w:sz="0" w:space="0" w:color="auto"/>
                  </w:divBdr>
                </w:div>
                <w:div w:id="526800568">
                  <w:marLeft w:val="0"/>
                  <w:marRight w:val="0"/>
                  <w:marTop w:val="0"/>
                  <w:marBottom w:val="0"/>
                  <w:divBdr>
                    <w:top w:val="none" w:sz="0" w:space="0" w:color="auto"/>
                    <w:left w:val="none" w:sz="0" w:space="0" w:color="auto"/>
                    <w:bottom w:val="none" w:sz="0" w:space="0" w:color="auto"/>
                    <w:right w:val="none" w:sz="0" w:space="0" w:color="auto"/>
                  </w:divBdr>
                </w:div>
                <w:div w:id="1778989815">
                  <w:marLeft w:val="0"/>
                  <w:marRight w:val="0"/>
                  <w:marTop w:val="0"/>
                  <w:marBottom w:val="0"/>
                  <w:divBdr>
                    <w:top w:val="none" w:sz="0" w:space="0" w:color="auto"/>
                    <w:left w:val="none" w:sz="0" w:space="0" w:color="auto"/>
                    <w:bottom w:val="none" w:sz="0" w:space="0" w:color="auto"/>
                    <w:right w:val="none" w:sz="0" w:space="0" w:color="auto"/>
                  </w:divBdr>
                </w:div>
                <w:div w:id="801191598">
                  <w:marLeft w:val="0"/>
                  <w:marRight w:val="0"/>
                  <w:marTop w:val="0"/>
                  <w:marBottom w:val="0"/>
                  <w:divBdr>
                    <w:top w:val="none" w:sz="0" w:space="0" w:color="auto"/>
                    <w:left w:val="none" w:sz="0" w:space="0" w:color="auto"/>
                    <w:bottom w:val="none" w:sz="0" w:space="0" w:color="auto"/>
                    <w:right w:val="none" w:sz="0" w:space="0" w:color="auto"/>
                  </w:divBdr>
                </w:div>
                <w:div w:id="1209756911">
                  <w:marLeft w:val="0"/>
                  <w:marRight w:val="0"/>
                  <w:marTop w:val="0"/>
                  <w:marBottom w:val="0"/>
                  <w:divBdr>
                    <w:top w:val="none" w:sz="0" w:space="0" w:color="auto"/>
                    <w:left w:val="none" w:sz="0" w:space="0" w:color="auto"/>
                    <w:bottom w:val="none" w:sz="0" w:space="0" w:color="auto"/>
                    <w:right w:val="none" w:sz="0" w:space="0" w:color="auto"/>
                  </w:divBdr>
                </w:div>
                <w:div w:id="729378736">
                  <w:marLeft w:val="0"/>
                  <w:marRight w:val="0"/>
                  <w:marTop w:val="0"/>
                  <w:marBottom w:val="0"/>
                  <w:divBdr>
                    <w:top w:val="none" w:sz="0" w:space="0" w:color="auto"/>
                    <w:left w:val="none" w:sz="0" w:space="0" w:color="auto"/>
                    <w:bottom w:val="none" w:sz="0" w:space="0" w:color="auto"/>
                    <w:right w:val="none" w:sz="0" w:space="0" w:color="auto"/>
                  </w:divBdr>
                </w:div>
                <w:div w:id="1444416512">
                  <w:marLeft w:val="0"/>
                  <w:marRight w:val="0"/>
                  <w:marTop w:val="0"/>
                  <w:marBottom w:val="0"/>
                  <w:divBdr>
                    <w:top w:val="none" w:sz="0" w:space="0" w:color="auto"/>
                    <w:left w:val="none" w:sz="0" w:space="0" w:color="auto"/>
                    <w:bottom w:val="none" w:sz="0" w:space="0" w:color="auto"/>
                    <w:right w:val="none" w:sz="0" w:space="0" w:color="auto"/>
                  </w:divBdr>
                </w:div>
                <w:div w:id="1751467898">
                  <w:marLeft w:val="0"/>
                  <w:marRight w:val="0"/>
                  <w:marTop w:val="0"/>
                  <w:marBottom w:val="0"/>
                  <w:divBdr>
                    <w:top w:val="none" w:sz="0" w:space="0" w:color="auto"/>
                    <w:left w:val="none" w:sz="0" w:space="0" w:color="auto"/>
                    <w:bottom w:val="none" w:sz="0" w:space="0" w:color="auto"/>
                    <w:right w:val="none" w:sz="0" w:space="0" w:color="auto"/>
                  </w:divBdr>
                </w:div>
                <w:div w:id="594477083">
                  <w:marLeft w:val="0"/>
                  <w:marRight w:val="0"/>
                  <w:marTop w:val="0"/>
                  <w:marBottom w:val="0"/>
                  <w:divBdr>
                    <w:top w:val="none" w:sz="0" w:space="0" w:color="auto"/>
                    <w:left w:val="none" w:sz="0" w:space="0" w:color="auto"/>
                    <w:bottom w:val="none" w:sz="0" w:space="0" w:color="auto"/>
                    <w:right w:val="none" w:sz="0" w:space="0" w:color="auto"/>
                  </w:divBdr>
                </w:div>
                <w:div w:id="489102897">
                  <w:marLeft w:val="0"/>
                  <w:marRight w:val="0"/>
                  <w:marTop w:val="0"/>
                  <w:marBottom w:val="0"/>
                  <w:divBdr>
                    <w:top w:val="none" w:sz="0" w:space="0" w:color="auto"/>
                    <w:left w:val="none" w:sz="0" w:space="0" w:color="auto"/>
                    <w:bottom w:val="none" w:sz="0" w:space="0" w:color="auto"/>
                    <w:right w:val="none" w:sz="0" w:space="0" w:color="auto"/>
                  </w:divBdr>
                </w:div>
                <w:div w:id="1366978020">
                  <w:marLeft w:val="0"/>
                  <w:marRight w:val="0"/>
                  <w:marTop w:val="0"/>
                  <w:marBottom w:val="0"/>
                  <w:divBdr>
                    <w:top w:val="none" w:sz="0" w:space="0" w:color="auto"/>
                    <w:left w:val="none" w:sz="0" w:space="0" w:color="auto"/>
                    <w:bottom w:val="none" w:sz="0" w:space="0" w:color="auto"/>
                    <w:right w:val="none" w:sz="0" w:space="0" w:color="auto"/>
                  </w:divBdr>
                </w:div>
                <w:div w:id="1809856703">
                  <w:marLeft w:val="0"/>
                  <w:marRight w:val="0"/>
                  <w:marTop w:val="0"/>
                  <w:marBottom w:val="0"/>
                  <w:divBdr>
                    <w:top w:val="none" w:sz="0" w:space="0" w:color="auto"/>
                    <w:left w:val="none" w:sz="0" w:space="0" w:color="auto"/>
                    <w:bottom w:val="none" w:sz="0" w:space="0" w:color="auto"/>
                    <w:right w:val="none" w:sz="0" w:space="0" w:color="auto"/>
                  </w:divBdr>
                </w:div>
                <w:div w:id="510728539">
                  <w:marLeft w:val="0"/>
                  <w:marRight w:val="0"/>
                  <w:marTop w:val="0"/>
                  <w:marBottom w:val="0"/>
                  <w:divBdr>
                    <w:top w:val="none" w:sz="0" w:space="0" w:color="auto"/>
                    <w:left w:val="none" w:sz="0" w:space="0" w:color="auto"/>
                    <w:bottom w:val="none" w:sz="0" w:space="0" w:color="auto"/>
                    <w:right w:val="none" w:sz="0" w:space="0" w:color="auto"/>
                  </w:divBdr>
                </w:div>
                <w:div w:id="926616184">
                  <w:marLeft w:val="0"/>
                  <w:marRight w:val="0"/>
                  <w:marTop w:val="0"/>
                  <w:marBottom w:val="0"/>
                  <w:divBdr>
                    <w:top w:val="none" w:sz="0" w:space="0" w:color="auto"/>
                    <w:left w:val="none" w:sz="0" w:space="0" w:color="auto"/>
                    <w:bottom w:val="none" w:sz="0" w:space="0" w:color="auto"/>
                    <w:right w:val="none" w:sz="0" w:space="0" w:color="auto"/>
                  </w:divBdr>
                </w:div>
                <w:div w:id="942223334">
                  <w:marLeft w:val="0"/>
                  <w:marRight w:val="0"/>
                  <w:marTop w:val="0"/>
                  <w:marBottom w:val="0"/>
                  <w:divBdr>
                    <w:top w:val="none" w:sz="0" w:space="0" w:color="auto"/>
                    <w:left w:val="none" w:sz="0" w:space="0" w:color="auto"/>
                    <w:bottom w:val="none" w:sz="0" w:space="0" w:color="auto"/>
                    <w:right w:val="none" w:sz="0" w:space="0" w:color="auto"/>
                  </w:divBdr>
                </w:div>
                <w:div w:id="346903405">
                  <w:marLeft w:val="0"/>
                  <w:marRight w:val="0"/>
                  <w:marTop w:val="0"/>
                  <w:marBottom w:val="0"/>
                  <w:divBdr>
                    <w:top w:val="none" w:sz="0" w:space="0" w:color="auto"/>
                    <w:left w:val="none" w:sz="0" w:space="0" w:color="auto"/>
                    <w:bottom w:val="none" w:sz="0" w:space="0" w:color="auto"/>
                    <w:right w:val="none" w:sz="0" w:space="0" w:color="auto"/>
                  </w:divBdr>
                </w:div>
                <w:div w:id="710693555">
                  <w:marLeft w:val="0"/>
                  <w:marRight w:val="0"/>
                  <w:marTop w:val="0"/>
                  <w:marBottom w:val="0"/>
                  <w:divBdr>
                    <w:top w:val="none" w:sz="0" w:space="0" w:color="auto"/>
                    <w:left w:val="none" w:sz="0" w:space="0" w:color="auto"/>
                    <w:bottom w:val="none" w:sz="0" w:space="0" w:color="auto"/>
                    <w:right w:val="none" w:sz="0" w:space="0" w:color="auto"/>
                  </w:divBdr>
                </w:div>
                <w:div w:id="1330478435">
                  <w:marLeft w:val="0"/>
                  <w:marRight w:val="0"/>
                  <w:marTop w:val="0"/>
                  <w:marBottom w:val="0"/>
                  <w:divBdr>
                    <w:top w:val="none" w:sz="0" w:space="0" w:color="auto"/>
                    <w:left w:val="none" w:sz="0" w:space="0" w:color="auto"/>
                    <w:bottom w:val="none" w:sz="0" w:space="0" w:color="auto"/>
                    <w:right w:val="none" w:sz="0" w:space="0" w:color="auto"/>
                  </w:divBdr>
                </w:div>
                <w:div w:id="1600062675">
                  <w:marLeft w:val="0"/>
                  <w:marRight w:val="0"/>
                  <w:marTop w:val="0"/>
                  <w:marBottom w:val="0"/>
                  <w:divBdr>
                    <w:top w:val="none" w:sz="0" w:space="0" w:color="auto"/>
                    <w:left w:val="none" w:sz="0" w:space="0" w:color="auto"/>
                    <w:bottom w:val="none" w:sz="0" w:space="0" w:color="auto"/>
                    <w:right w:val="none" w:sz="0" w:space="0" w:color="auto"/>
                  </w:divBdr>
                </w:div>
                <w:div w:id="362752221">
                  <w:marLeft w:val="0"/>
                  <w:marRight w:val="0"/>
                  <w:marTop w:val="0"/>
                  <w:marBottom w:val="0"/>
                  <w:divBdr>
                    <w:top w:val="none" w:sz="0" w:space="0" w:color="auto"/>
                    <w:left w:val="none" w:sz="0" w:space="0" w:color="auto"/>
                    <w:bottom w:val="none" w:sz="0" w:space="0" w:color="auto"/>
                    <w:right w:val="none" w:sz="0" w:space="0" w:color="auto"/>
                  </w:divBdr>
                </w:div>
                <w:div w:id="691959362">
                  <w:marLeft w:val="0"/>
                  <w:marRight w:val="0"/>
                  <w:marTop w:val="0"/>
                  <w:marBottom w:val="0"/>
                  <w:divBdr>
                    <w:top w:val="none" w:sz="0" w:space="0" w:color="auto"/>
                    <w:left w:val="none" w:sz="0" w:space="0" w:color="auto"/>
                    <w:bottom w:val="none" w:sz="0" w:space="0" w:color="auto"/>
                    <w:right w:val="none" w:sz="0" w:space="0" w:color="auto"/>
                  </w:divBdr>
                </w:div>
                <w:div w:id="1857764801">
                  <w:marLeft w:val="0"/>
                  <w:marRight w:val="0"/>
                  <w:marTop w:val="0"/>
                  <w:marBottom w:val="0"/>
                  <w:divBdr>
                    <w:top w:val="none" w:sz="0" w:space="0" w:color="auto"/>
                    <w:left w:val="none" w:sz="0" w:space="0" w:color="auto"/>
                    <w:bottom w:val="none" w:sz="0" w:space="0" w:color="auto"/>
                    <w:right w:val="none" w:sz="0" w:space="0" w:color="auto"/>
                  </w:divBdr>
                </w:div>
                <w:div w:id="990406642">
                  <w:marLeft w:val="0"/>
                  <w:marRight w:val="0"/>
                  <w:marTop w:val="0"/>
                  <w:marBottom w:val="0"/>
                  <w:divBdr>
                    <w:top w:val="none" w:sz="0" w:space="0" w:color="auto"/>
                    <w:left w:val="none" w:sz="0" w:space="0" w:color="auto"/>
                    <w:bottom w:val="none" w:sz="0" w:space="0" w:color="auto"/>
                    <w:right w:val="none" w:sz="0" w:space="0" w:color="auto"/>
                  </w:divBdr>
                </w:div>
                <w:div w:id="1215041086">
                  <w:marLeft w:val="0"/>
                  <w:marRight w:val="0"/>
                  <w:marTop w:val="0"/>
                  <w:marBottom w:val="0"/>
                  <w:divBdr>
                    <w:top w:val="none" w:sz="0" w:space="0" w:color="auto"/>
                    <w:left w:val="none" w:sz="0" w:space="0" w:color="auto"/>
                    <w:bottom w:val="none" w:sz="0" w:space="0" w:color="auto"/>
                    <w:right w:val="none" w:sz="0" w:space="0" w:color="auto"/>
                  </w:divBdr>
                </w:div>
                <w:div w:id="1991592210">
                  <w:marLeft w:val="0"/>
                  <w:marRight w:val="0"/>
                  <w:marTop w:val="0"/>
                  <w:marBottom w:val="0"/>
                  <w:divBdr>
                    <w:top w:val="none" w:sz="0" w:space="0" w:color="auto"/>
                    <w:left w:val="none" w:sz="0" w:space="0" w:color="auto"/>
                    <w:bottom w:val="none" w:sz="0" w:space="0" w:color="auto"/>
                    <w:right w:val="none" w:sz="0" w:space="0" w:color="auto"/>
                  </w:divBdr>
                </w:div>
              </w:divsChild>
            </w:div>
            <w:div w:id="1258444651">
              <w:marLeft w:val="0"/>
              <w:marRight w:val="0"/>
              <w:marTop w:val="0"/>
              <w:marBottom w:val="0"/>
              <w:divBdr>
                <w:top w:val="none" w:sz="0" w:space="0" w:color="auto"/>
                <w:left w:val="none" w:sz="0" w:space="0" w:color="auto"/>
                <w:bottom w:val="none" w:sz="0" w:space="0" w:color="auto"/>
                <w:right w:val="none" w:sz="0" w:space="0" w:color="auto"/>
              </w:divBdr>
              <w:divsChild>
                <w:div w:id="361513542">
                  <w:marLeft w:val="0"/>
                  <w:marRight w:val="0"/>
                  <w:marTop w:val="0"/>
                  <w:marBottom w:val="0"/>
                  <w:divBdr>
                    <w:top w:val="none" w:sz="0" w:space="0" w:color="auto"/>
                    <w:left w:val="none" w:sz="0" w:space="0" w:color="auto"/>
                    <w:bottom w:val="none" w:sz="0" w:space="0" w:color="auto"/>
                    <w:right w:val="none" w:sz="0" w:space="0" w:color="auto"/>
                  </w:divBdr>
                </w:div>
                <w:div w:id="532155542">
                  <w:marLeft w:val="0"/>
                  <w:marRight w:val="0"/>
                  <w:marTop w:val="0"/>
                  <w:marBottom w:val="0"/>
                  <w:divBdr>
                    <w:top w:val="none" w:sz="0" w:space="0" w:color="auto"/>
                    <w:left w:val="none" w:sz="0" w:space="0" w:color="auto"/>
                    <w:bottom w:val="none" w:sz="0" w:space="0" w:color="auto"/>
                    <w:right w:val="none" w:sz="0" w:space="0" w:color="auto"/>
                  </w:divBdr>
                </w:div>
                <w:div w:id="1724014017">
                  <w:marLeft w:val="0"/>
                  <w:marRight w:val="0"/>
                  <w:marTop w:val="0"/>
                  <w:marBottom w:val="0"/>
                  <w:divBdr>
                    <w:top w:val="none" w:sz="0" w:space="0" w:color="auto"/>
                    <w:left w:val="none" w:sz="0" w:space="0" w:color="auto"/>
                    <w:bottom w:val="none" w:sz="0" w:space="0" w:color="auto"/>
                    <w:right w:val="none" w:sz="0" w:space="0" w:color="auto"/>
                  </w:divBdr>
                </w:div>
                <w:div w:id="1374504246">
                  <w:marLeft w:val="0"/>
                  <w:marRight w:val="0"/>
                  <w:marTop w:val="0"/>
                  <w:marBottom w:val="0"/>
                  <w:divBdr>
                    <w:top w:val="none" w:sz="0" w:space="0" w:color="auto"/>
                    <w:left w:val="none" w:sz="0" w:space="0" w:color="auto"/>
                    <w:bottom w:val="none" w:sz="0" w:space="0" w:color="auto"/>
                    <w:right w:val="none" w:sz="0" w:space="0" w:color="auto"/>
                  </w:divBdr>
                </w:div>
                <w:div w:id="1052659359">
                  <w:marLeft w:val="0"/>
                  <w:marRight w:val="0"/>
                  <w:marTop w:val="0"/>
                  <w:marBottom w:val="0"/>
                  <w:divBdr>
                    <w:top w:val="none" w:sz="0" w:space="0" w:color="auto"/>
                    <w:left w:val="none" w:sz="0" w:space="0" w:color="auto"/>
                    <w:bottom w:val="none" w:sz="0" w:space="0" w:color="auto"/>
                    <w:right w:val="none" w:sz="0" w:space="0" w:color="auto"/>
                  </w:divBdr>
                </w:div>
                <w:div w:id="979960028">
                  <w:marLeft w:val="0"/>
                  <w:marRight w:val="0"/>
                  <w:marTop w:val="0"/>
                  <w:marBottom w:val="0"/>
                  <w:divBdr>
                    <w:top w:val="none" w:sz="0" w:space="0" w:color="auto"/>
                    <w:left w:val="none" w:sz="0" w:space="0" w:color="auto"/>
                    <w:bottom w:val="none" w:sz="0" w:space="0" w:color="auto"/>
                    <w:right w:val="none" w:sz="0" w:space="0" w:color="auto"/>
                  </w:divBdr>
                </w:div>
                <w:div w:id="76173971">
                  <w:marLeft w:val="0"/>
                  <w:marRight w:val="0"/>
                  <w:marTop w:val="0"/>
                  <w:marBottom w:val="0"/>
                  <w:divBdr>
                    <w:top w:val="none" w:sz="0" w:space="0" w:color="auto"/>
                    <w:left w:val="none" w:sz="0" w:space="0" w:color="auto"/>
                    <w:bottom w:val="none" w:sz="0" w:space="0" w:color="auto"/>
                    <w:right w:val="none" w:sz="0" w:space="0" w:color="auto"/>
                  </w:divBdr>
                </w:div>
                <w:div w:id="1628438731">
                  <w:marLeft w:val="0"/>
                  <w:marRight w:val="0"/>
                  <w:marTop w:val="0"/>
                  <w:marBottom w:val="0"/>
                  <w:divBdr>
                    <w:top w:val="none" w:sz="0" w:space="0" w:color="auto"/>
                    <w:left w:val="none" w:sz="0" w:space="0" w:color="auto"/>
                    <w:bottom w:val="none" w:sz="0" w:space="0" w:color="auto"/>
                    <w:right w:val="none" w:sz="0" w:space="0" w:color="auto"/>
                  </w:divBdr>
                </w:div>
                <w:div w:id="105585576">
                  <w:marLeft w:val="0"/>
                  <w:marRight w:val="0"/>
                  <w:marTop w:val="0"/>
                  <w:marBottom w:val="0"/>
                  <w:divBdr>
                    <w:top w:val="none" w:sz="0" w:space="0" w:color="auto"/>
                    <w:left w:val="none" w:sz="0" w:space="0" w:color="auto"/>
                    <w:bottom w:val="none" w:sz="0" w:space="0" w:color="auto"/>
                    <w:right w:val="none" w:sz="0" w:space="0" w:color="auto"/>
                  </w:divBdr>
                </w:div>
                <w:div w:id="101074081">
                  <w:marLeft w:val="0"/>
                  <w:marRight w:val="0"/>
                  <w:marTop w:val="0"/>
                  <w:marBottom w:val="0"/>
                  <w:divBdr>
                    <w:top w:val="none" w:sz="0" w:space="0" w:color="auto"/>
                    <w:left w:val="none" w:sz="0" w:space="0" w:color="auto"/>
                    <w:bottom w:val="none" w:sz="0" w:space="0" w:color="auto"/>
                    <w:right w:val="none" w:sz="0" w:space="0" w:color="auto"/>
                  </w:divBdr>
                </w:div>
                <w:div w:id="2002811381">
                  <w:marLeft w:val="0"/>
                  <w:marRight w:val="0"/>
                  <w:marTop w:val="0"/>
                  <w:marBottom w:val="0"/>
                  <w:divBdr>
                    <w:top w:val="none" w:sz="0" w:space="0" w:color="auto"/>
                    <w:left w:val="none" w:sz="0" w:space="0" w:color="auto"/>
                    <w:bottom w:val="none" w:sz="0" w:space="0" w:color="auto"/>
                    <w:right w:val="none" w:sz="0" w:space="0" w:color="auto"/>
                  </w:divBdr>
                </w:div>
                <w:div w:id="1612320799">
                  <w:marLeft w:val="0"/>
                  <w:marRight w:val="0"/>
                  <w:marTop w:val="0"/>
                  <w:marBottom w:val="0"/>
                  <w:divBdr>
                    <w:top w:val="none" w:sz="0" w:space="0" w:color="auto"/>
                    <w:left w:val="none" w:sz="0" w:space="0" w:color="auto"/>
                    <w:bottom w:val="none" w:sz="0" w:space="0" w:color="auto"/>
                    <w:right w:val="none" w:sz="0" w:space="0" w:color="auto"/>
                  </w:divBdr>
                </w:div>
                <w:div w:id="2027562131">
                  <w:marLeft w:val="0"/>
                  <w:marRight w:val="0"/>
                  <w:marTop w:val="0"/>
                  <w:marBottom w:val="0"/>
                  <w:divBdr>
                    <w:top w:val="none" w:sz="0" w:space="0" w:color="auto"/>
                    <w:left w:val="none" w:sz="0" w:space="0" w:color="auto"/>
                    <w:bottom w:val="none" w:sz="0" w:space="0" w:color="auto"/>
                    <w:right w:val="none" w:sz="0" w:space="0" w:color="auto"/>
                  </w:divBdr>
                </w:div>
                <w:div w:id="850223217">
                  <w:marLeft w:val="0"/>
                  <w:marRight w:val="0"/>
                  <w:marTop w:val="0"/>
                  <w:marBottom w:val="0"/>
                  <w:divBdr>
                    <w:top w:val="none" w:sz="0" w:space="0" w:color="auto"/>
                    <w:left w:val="none" w:sz="0" w:space="0" w:color="auto"/>
                    <w:bottom w:val="none" w:sz="0" w:space="0" w:color="auto"/>
                    <w:right w:val="none" w:sz="0" w:space="0" w:color="auto"/>
                  </w:divBdr>
                </w:div>
                <w:div w:id="1977176033">
                  <w:marLeft w:val="0"/>
                  <w:marRight w:val="0"/>
                  <w:marTop w:val="0"/>
                  <w:marBottom w:val="0"/>
                  <w:divBdr>
                    <w:top w:val="none" w:sz="0" w:space="0" w:color="auto"/>
                    <w:left w:val="none" w:sz="0" w:space="0" w:color="auto"/>
                    <w:bottom w:val="none" w:sz="0" w:space="0" w:color="auto"/>
                    <w:right w:val="none" w:sz="0" w:space="0" w:color="auto"/>
                  </w:divBdr>
                </w:div>
                <w:div w:id="52432218">
                  <w:marLeft w:val="0"/>
                  <w:marRight w:val="0"/>
                  <w:marTop w:val="0"/>
                  <w:marBottom w:val="0"/>
                  <w:divBdr>
                    <w:top w:val="none" w:sz="0" w:space="0" w:color="auto"/>
                    <w:left w:val="none" w:sz="0" w:space="0" w:color="auto"/>
                    <w:bottom w:val="none" w:sz="0" w:space="0" w:color="auto"/>
                    <w:right w:val="none" w:sz="0" w:space="0" w:color="auto"/>
                  </w:divBdr>
                </w:div>
                <w:div w:id="1378117408">
                  <w:marLeft w:val="0"/>
                  <w:marRight w:val="0"/>
                  <w:marTop w:val="0"/>
                  <w:marBottom w:val="0"/>
                  <w:divBdr>
                    <w:top w:val="none" w:sz="0" w:space="0" w:color="auto"/>
                    <w:left w:val="none" w:sz="0" w:space="0" w:color="auto"/>
                    <w:bottom w:val="none" w:sz="0" w:space="0" w:color="auto"/>
                    <w:right w:val="none" w:sz="0" w:space="0" w:color="auto"/>
                  </w:divBdr>
                </w:div>
                <w:div w:id="1349529937">
                  <w:marLeft w:val="0"/>
                  <w:marRight w:val="0"/>
                  <w:marTop w:val="0"/>
                  <w:marBottom w:val="0"/>
                  <w:divBdr>
                    <w:top w:val="none" w:sz="0" w:space="0" w:color="auto"/>
                    <w:left w:val="none" w:sz="0" w:space="0" w:color="auto"/>
                    <w:bottom w:val="none" w:sz="0" w:space="0" w:color="auto"/>
                    <w:right w:val="none" w:sz="0" w:space="0" w:color="auto"/>
                  </w:divBdr>
                </w:div>
                <w:div w:id="2087649530">
                  <w:marLeft w:val="0"/>
                  <w:marRight w:val="0"/>
                  <w:marTop w:val="0"/>
                  <w:marBottom w:val="0"/>
                  <w:divBdr>
                    <w:top w:val="none" w:sz="0" w:space="0" w:color="auto"/>
                    <w:left w:val="none" w:sz="0" w:space="0" w:color="auto"/>
                    <w:bottom w:val="none" w:sz="0" w:space="0" w:color="auto"/>
                    <w:right w:val="none" w:sz="0" w:space="0" w:color="auto"/>
                  </w:divBdr>
                </w:div>
                <w:div w:id="1993098555">
                  <w:marLeft w:val="0"/>
                  <w:marRight w:val="0"/>
                  <w:marTop w:val="0"/>
                  <w:marBottom w:val="0"/>
                  <w:divBdr>
                    <w:top w:val="none" w:sz="0" w:space="0" w:color="auto"/>
                    <w:left w:val="none" w:sz="0" w:space="0" w:color="auto"/>
                    <w:bottom w:val="none" w:sz="0" w:space="0" w:color="auto"/>
                    <w:right w:val="none" w:sz="0" w:space="0" w:color="auto"/>
                  </w:divBdr>
                </w:div>
                <w:div w:id="2124617064">
                  <w:marLeft w:val="0"/>
                  <w:marRight w:val="0"/>
                  <w:marTop w:val="0"/>
                  <w:marBottom w:val="0"/>
                  <w:divBdr>
                    <w:top w:val="none" w:sz="0" w:space="0" w:color="auto"/>
                    <w:left w:val="none" w:sz="0" w:space="0" w:color="auto"/>
                    <w:bottom w:val="none" w:sz="0" w:space="0" w:color="auto"/>
                    <w:right w:val="none" w:sz="0" w:space="0" w:color="auto"/>
                  </w:divBdr>
                </w:div>
                <w:div w:id="1290744653">
                  <w:marLeft w:val="0"/>
                  <w:marRight w:val="0"/>
                  <w:marTop w:val="0"/>
                  <w:marBottom w:val="0"/>
                  <w:divBdr>
                    <w:top w:val="none" w:sz="0" w:space="0" w:color="auto"/>
                    <w:left w:val="none" w:sz="0" w:space="0" w:color="auto"/>
                    <w:bottom w:val="none" w:sz="0" w:space="0" w:color="auto"/>
                    <w:right w:val="none" w:sz="0" w:space="0" w:color="auto"/>
                  </w:divBdr>
                </w:div>
                <w:div w:id="775372532">
                  <w:marLeft w:val="0"/>
                  <w:marRight w:val="0"/>
                  <w:marTop w:val="0"/>
                  <w:marBottom w:val="0"/>
                  <w:divBdr>
                    <w:top w:val="none" w:sz="0" w:space="0" w:color="auto"/>
                    <w:left w:val="none" w:sz="0" w:space="0" w:color="auto"/>
                    <w:bottom w:val="none" w:sz="0" w:space="0" w:color="auto"/>
                    <w:right w:val="none" w:sz="0" w:space="0" w:color="auto"/>
                  </w:divBdr>
                </w:div>
                <w:div w:id="784422027">
                  <w:marLeft w:val="0"/>
                  <w:marRight w:val="0"/>
                  <w:marTop w:val="0"/>
                  <w:marBottom w:val="0"/>
                  <w:divBdr>
                    <w:top w:val="none" w:sz="0" w:space="0" w:color="auto"/>
                    <w:left w:val="none" w:sz="0" w:space="0" w:color="auto"/>
                    <w:bottom w:val="none" w:sz="0" w:space="0" w:color="auto"/>
                    <w:right w:val="none" w:sz="0" w:space="0" w:color="auto"/>
                  </w:divBdr>
                </w:div>
                <w:div w:id="1944610106">
                  <w:marLeft w:val="0"/>
                  <w:marRight w:val="0"/>
                  <w:marTop w:val="0"/>
                  <w:marBottom w:val="0"/>
                  <w:divBdr>
                    <w:top w:val="none" w:sz="0" w:space="0" w:color="auto"/>
                    <w:left w:val="none" w:sz="0" w:space="0" w:color="auto"/>
                    <w:bottom w:val="none" w:sz="0" w:space="0" w:color="auto"/>
                    <w:right w:val="none" w:sz="0" w:space="0" w:color="auto"/>
                  </w:divBdr>
                </w:div>
                <w:div w:id="107167356">
                  <w:marLeft w:val="0"/>
                  <w:marRight w:val="0"/>
                  <w:marTop w:val="0"/>
                  <w:marBottom w:val="0"/>
                  <w:divBdr>
                    <w:top w:val="none" w:sz="0" w:space="0" w:color="auto"/>
                    <w:left w:val="none" w:sz="0" w:space="0" w:color="auto"/>
                    <w:bottom w:val="none" w:sz="0" w:space="0" w:color="auto"/>
                    <w:right w:val="none" w:sz="0" w:space="0" w:color="auto"/>
                  </w:divBdr>
                </w:div>
                <w:div w:id="995189400">
                  <w:marLeft w:val="0"/>
                  <w:marRight w:val="0"/>
                  <w:marTop w:val="0"/>
                  <w:marBottom w:val="0"/>
                  <w:divBdr>
                    <w:top w:val="none" w:sz="0" w:space="0" w:color="auto"/>
                    <w:left w:val="none" w:sz="0" w:space="0" w:color="auto"/>
                    <w:bottom w:val="none" w:sz="0" w:space="0" w:color="auto"/>
                    <w:right w:val="none" w:sz="0" w:space="0" w:color="auto"/>
                  </w:divBdr>
                </w:div>
                <w:div w:id="2112704078">
                  <w:marLeft w:val="0"/>
                  <w:marRight w:val="0"/>
                  <w:marTop w:val="0"/>
                  <w:marBottom w:val="0"/>
                  <w:divBdr>
                    <w:top w:val="none" w:sz="0" w:space="0" w:color="auto"/>
                    <w:left w:val="none" w:sz="0" w:space="0" w:color="auto"/>
                    <w:bottom w:val="none" w:sz="0" w:space="0" w:color="auto"/>
                    <w:right w:val="none" w:sz="0" w:space="0" w:color="auto"/>
                  </w:divBdr>
                </w:div>
                <w:div w:id="646665660">
                  <w:marLeft w:val="0"/>
                  <w:marRight w:val="0"/>
                  <w:marTop w:val="0"/>
                  <w:marBottom w:val="0"/>
                  <w:divBdr>
                    <w:top w:val="none" w:sz="0" w:space="0" w:color="auto"/>
                    <w:left w:val="none" w:sz="0" w:space="0" w:color="auto"/>
                    <w:bottom w:val="none" w:sz="0" w:space="0" w:color="auto"/>
                    <w:right w:val="none" w:sz="0" w:space="0" w:color="auto"/>
                  </w:divBdr>
                </w:div>
                <w:div w:id="812597499">
                  <w:marLeft w:val="0"/>
                  <w:marRight w:val="0"/>
                  <w:marTop w:val="0"/>
                  <w:marBottom w:val="0"/>
                  <w:divBdr>
                    <w:top w:val="none" w:sz="0" w:space="0" w:color="auto"/>
                    <w:left w:val="none" w:sz="0" w:space="0" w:color="auto"/>
                    <w:bottom w:val="none" w:sz="0" w:space="0" w:color="auto"/>
                    <w:right w:val="none" w:sz="0" w:space="0" w:color="auto"/>
                  </w:divBdr>
                </w:div>
                <w:div w:id="1805082476">
                  <w:marLeft w:val="0"/>
                  <w:marRight w:val="0"/>
                  <w:marTop w:val="0"/>
                  <w:marBottom w:val="0"/>
                  <w:divBdr>
                    <w:top w:val="none" w:sz="0" w:space="0" w:color="auto"/>
                    <w:left w:val="none" w:sz="0" w:space="0" w:color="auto"/>
                    <w:bottom w:val="none" w:sz="0" w:space="0" w:color="auto"/>
                    <w:right w:val="none" w:sz="0" w:space="0" w:color="auto"/>
                  </w:divBdr>
                </w:div>
                <w:div w:id="1346244202">
                  <w:marLeft w:val="0"/>
                  <w:marRight w:val="0"/>
                  <w:marTop w:val="0"/>
                  <w:marBottom w:val="0"/>
                  <w:divBdr>
                    <w:top w:val="none" w:sz="0" w:space="0" w:color="auto"/>
                    <w:left w:val="none" w:sz="0" w:space="0" w:color="auto"/>
                    <w:bottom w:val="none" w:sz="0" w:space="0" w:color="auto"/>
                    <w:right w:val="none" w:sz="0" w:space="0" w:color="auto"/>
                  </w:divBdr>
                </w:div>
                <w:div w:id="274603779">
                  <w:marLeft w:val="0"/>
                  <w:marRight w:val="0"/>
                  <w:marTop w:val="0"/>
                  <w:marBottom w:val="0"/>
                  <w:divBdr>
                    <w:top w:val="none" w:sz="0" w:space="0" w:color="auto"/>
                    <w:left w:val="none" w:sz="0" w:space="0" w:color="auto"/>
                    <w:bottom w:val="none" w:sz="0" w:space="0" w:color="auto"/>
                    <w:right w:val="none" w:sz="0" w:space="0" w:color="auto"/>
                  </w:divBdr>
                </w:div>
                <w:div w:id="1464076773">
                  <w:marLeft w:val="0"/>
                  <w:marRight w:val="0"/>
                  <w:marTop w:val="0"/>
                  <w:marBottom w:val="0"/>
                  <w:divBdr>
                    <w:top w:val="none" w:sz="0" w:space="0" w:color="auto"/>
                    <w:left w:val="none" w:sz="0" w:space="0" w:color="auto"/>
                    <w:bottom w:val="none" w:sz="0" w:space="0" w:color="auto"/>
                    <w:right w:val="none" w:sz="0" w:space="0" w:color="auto"/>
                  </w:divBdr>
                </w:div>
                <w:div w:id="292761235">
                  <w:marLeft w:val="0"/>
                  <w:marRight w:val="0"/>
                  <w:marTop w:val="0"/>
                  <w:marBottom w:val="0"/>
                  <w:divBdr>
                    <w:top w:val="none" w:sz="0" w:space="0" w:color="auto"/>
                    <w:left w:val="none" w:sz="0" w:space="0" w:color="auto"/>
                    <w:bottom w:val="none" w:sz="0" w:space="0" w:color="auto"/>
                    <w:right w:val="none" w:sz="0" w:space="0" w:color="auto"/>
                  </w:divBdr>
                </w:div>
                <w:div w:id="1365252729">
                  <w:marLeft w:val="0"/>
                  <w:marRight w:val="0"/>
                  <w:marTop w:val="0"/>
                  <w:marBottom w:val="0"/>
                  <w:divBdr>
                    <w:top w:val="none" w:sz="0" w:space="0" w:color="auto"/>
                    <w:left w:val="none" w:sz="0" w:space="0" w:color="auto"/>
                    <w:bottom w:val="none" w:sz="0" w:space="0" w:color="auto"/>
                    <w:right w:val="none" w:sz="0" w:space="0" w:color="auto"/>
                  </w:divBdr>
                </w:div>
                <w:div w:id="774011682">
                  <w:marLeft w:val="0"/>
                  <w:marRight w:val="0"/>
                  <w:marTop w:val="0"/>
                  <w:marBottom w:val="0"/>
                  <w:divBdr>
                    <w:top w:val="none" w:sz="0" w:space="0" w:color="auto"/>
                    <w:left w:val="none" w:sz="0" w:space="0" w:color="auto"/>
                    <w:bottom w:val="none" w:sz="0" w:space="0" w:color="auto"/>
                    <w:right w:val="none" w:sz="0" w:space="0" w:color="auto"/>
                  </w:divBdr>
                </w:div>
                <w:div w:id="1771928489">
                  <w:marLeft w:val="0"/>
                  <w:marRight w:val="0"/>
                  <w:marTop w:val="0"/>
                  <w:marBottom w:val="0"/>
                  <w:divBdr>
                    <w:top w:val="none" w:sz="0" w:space="0" w:color="auto"/>
                    <w:left w:val="none" w:sz="0" w:space="0" w:color="auto"/>
                    <w:bottom w:val="none" w:sz="0" w:space="0" w:color="auto"/>
                    <w:right w:val="none" w:sz="0" w:space="0" w:color="auto"/>
                  </w:divBdr>
                </w:div>
                <w:div w:id="854684880">
                  <w:marLeft w:val="0"/>
                  <w:marRight w:val="0"/>
                  <w:marTop w:val="0"/>
                  <w:marBottom w:val="0"/>
                  <w:divBdr>
                    <w:top w:val="none" w:sz="0" w:space="0" w:color="auto"/>
                    <w:left w:val="none" w:sz="0" w:space="0" w:color="auto"/>
                    <w:bottom w:val="none" w:sz="0" w:space="0" w:color="auto"/>
                    <w:right w:val="none" w:sz="0" w:space="0" w:color="auto"/>
                  </w:divBdr>
                </w:div>
                <w:div w:id="1960406176">
                  <w:marLeft w:val="0"/>
                  <w:marRight w:val="0"/>
                  <w:marTop w:val="0"/>
                  <w:marBottom w:val="0"/>
                  <w:divBdr>
                    <w:top w:val="none" w:sz="0" w:space="0" w:color="auto"/>
                    <w:left w:val="none" w:sz="0" w:space="0" w:color="auto"/>
                    <w:bottom w:val="none" w:sz="0" w:space="0" w:color="auto"/>
                    <w:right w:val="none" w:sz="0" w:space="0" w:color="auto"/>
                  </w:divBdr>
                </w:div>
                <w:div w:id="1875189254">
                  <w:marLeft w:val="0"/>
                  <w:marRight w:val="0"/>
                  <w:marTop w:val="0"/>
                  <w:marBottom w:val="0"/>
                  <w:divBdr>
                    <w:top w:val="none" w:sz="0" w:space="0" w:color="auto"/>
                    <w:left w:val="none" w:sz="0" w:space="0" w:color="auto"/>
                    <w:bottom w:val="none" w:sz="0" w:space="0" w:color="auto"/>
                    <w:right w:val="none" w:sz="0" w:space="0" w:color="auto"/>
                  </w:divBdr>
                </w:div>
                <w:div w:id="1866946726">
                  <w:marLeft w:val="0"/>
                  <w:marRight w:val="0"/>
                  <w:marTop w:val="0"/>
                  <w:marBottom w:val="0"/>
                  <w:divBdr>
                    <w:top w:val="none" w:sz="0" w:space="0" w:color="auto"/>
                    <w:left w:val="none" w:sz="0" w:space="0" w:color="auto"/>
                    <w:bottom w:val="none" w:sz="0" w:space="0" w:color="auto"/>
                    <w:right w:val="none" w:sz="0" w:space="0" w:color="auto"/>
                  </w:divBdr>
                </w:div>
                <w:div w:id="30424665">
                  <w:marLeft w:val="0"/>
                  <w:marRight w:val="0"/>
                  <w:marTop w:val="0"/>
                  <w:marBottom w:val="0"/>
                  <w:divBdr>
                    <w:top w:val="none" w:sz="0" w:space="0" w:color="auto"/>
                    <w:left w:val="none" w:sz="0" w:space="0" w:color="auto"/>
                    <w:bottom w:val="none" w:sz="0" w:space="0" w:color="auto"/>
                    <w:right w:val="none" w:sz="0" w:space="0" w:color="auto"/>
                  </w:divBdr>
                </w:div>
                <w:div w:id="1682006489">
                  <w:marLeft w:val="0"/>
                  <w:marRight w:val="0"/>
                  <w:marTop w:val="0"/>
                  <w:marBottom w:val="0"/>
                  <w:divBdr>
                    <w:top w:val="none" w:sz="0" w:space="0" w:color="auto"/>
                    <w:left w:val="none" w:sz="0" w:space="0" w:color="auto"/>
                    <w:bottom w:val="none" w:sz="0" w:space="0" w:color="auto"/>
                    <w:right w:val="none" w:sz="0" w:space="0" w:color="auto"/>
                  </w:divBdr>
                </w:div>
                <w:div w:id="1724913498">
                  <w:marLeft w:val="0"/>
                  <w:marRight w:val="0"/>
                  <w:marTop w:val="0"/>
                  <w:marBottom w:val="0"/>
                  <w:divBdr>
                    <w:top w:val="none" w:sz="0" w:space="0" w:color="auto"/>
                    <w:left w:val="none" w:sz="0" w:space="0" w:color="auto"/>
                    <w:bottom w:val="none" w:sz="0" w:space="0" w:color="auto"/>
                    <w:right w:val="none" w:sz="0" w:space="0" w:color="auto"/>
                  </w:divBdr>
                </w:div>
                <w:div w:id="1767532818">
                  <w:marLeft w:val="0"/>
                  <w:marRight w:val="0"/>
                  <w:marTop w:val="0"/>
                  <w:marBottom w:val="0"/>
                  <w:divBdr>
                    <w:top w:val="none" w:sz="0" w:space="0" w:color="auto"/>
                    <w:left w:val="none" w:sz="0" w:space="0" w:color="auto"/>
                    <w:bottom w:val="none" w:sz="0" w:space="0" w:color="auto"/>
                    <w:right w:val="none" w:sz="0" w:space="0" w:color="auto"/>
                  </w:divBdr>
                </w:div>
                <w:div w:id="1930458819">
                  <w:marLeft w:val="0"/>
                  <w:marRight w:val="0"/>
                  <w:marTop w:val="0"/>
                  <w:marBottom w:val="0"/>
                  <w:divBdr>
                    <w:top w:val="none" w:sz="0" w:space="0" w:color="auto"/>
                    <w:left w:val="none" w:sz="0" w:space="0" w:color="auto"/>
                    <w:bottom w:val="none" w:sz="0" w:space="0" w:color="auto"/>
                    <w:right w:val="none" w:sz="0" w:space="0" w:color="auto"/>
                  </w:divBdr>
                </w:div>
                <w:div w:id="1340503077">
                  <w:marLeft w:val="0"/>
                  <w:marRight w:val="0"/>
                  <w:marTop w:val="0"/>
                  <w:marBottom w:val="0"/>
                  <w:divBdr>
                    <w:top w:val="none" w:sz="0" w:space="0" w:color="auto"/>
                    <w:left w:val="none" w:sz="0" w:space="0" w:color="auto"/>
                    <w:bottom w:val="none" w:sz="0" w:space="0" w:color="auto"/>
                    <w:right w:val="none" w:sz="0" w:space="0" w:color="auto"/>
                  </w:divBdr>
                </w:div>
                <w:div w:id="1361276738">
                  <w:marLeft w:val="0"/>
                  <w:marRight w:val="0"/>
                  <w:marTop w:val="0"/>
                  <w:marBottom w:val="0"/>
                  <w:divBdr>
                    <w:top w:val="none" w:sz="0" w:space="0" w:color="auto"/>
                    <w:left w:val="none" w:sz="0" w:space="0" w:color="auto"/>
                    <w:bottom w:val="none" w:sz="0" w:space="0" w:color="auto"/>
                    <w:right w:val="none" w:sz="0" w:space="0" w:color="auto"/>
                  </w:divBdr>
                </w:div>
                <w:div w:id="1857502465">
                  <w:marLeft w:val="0"/>
                  <w:marRight w:val="0"/>
                  <w:marTop w:val="0"/>
                  <w:marBottom w:val="0"/>
                  <w:divBdr>
                    <w:top w:val="none" w:sz="0" w:space="0" w:color="auto"/>
                    <w:left w:val="none" w:sz="0" w:space="0" w:color="auto"/>
                    <w:bottom w:val="none" w:sz="0" w:space="0" w:color="auto"/>
                    <w:right w:val="none" w:sz="0" w:space="0" w:color="auto"/>
                  </w:divBdr>
                </w:div>
                <w:div w:id="1574968063">
                  <w:marLeft w:val="0"/>
                  <w:marRight w:val="0"/>
                  <w:marTop w:val="0"/>
                  <w:marBottom w:val="0"/>
                  <w:divBdr>
                    <w:top w:val="none" w:sz="0" w:space="0" w:color="auto"/>
                    <w:left w:val="none" w:sz="0" w:space="0" w:color="auto"/>
                    <w:bottom w:val="none" w:sz="0" w:space="0" w:color="auto"/>
                    <w:right w:val="none" w:sz="0" w:space="0" w:color="auto"/>
                  </w:divBdr>
                </w:div>
                <w:div w:id="728574655">
                  <w:marLeft w:val="0"/>
                  <w:marRight w:val="0"/>
                  <w:marTop w:val="0"/>
                  <w:marBottom w:val="0"/>
                  <w:divBdr>
                    <w:top w:val="none" w:sz="0" w:space="0" w:color="auto"/>
                    <w:left w:val="none" w:sz="0" w:space="0" w:color="auto"/>
                    <w:bottom w:val="none" w:sz="0" w:space="0" w:color="auto"/>
                    <w:right w:val="none" w:sz="0" w:space="0" w:color="auto"/>
                  </w:divBdr>
                </w:div>
                <w:div w:id="133716309">
                  <w:marLeft w:val="0"/>
                  <w:marRight w:val="0"/>
                  <w:marTop w:val="0"/>
                  <w:marBottom w:val="0"/>
                  <w:divBdr>
                    <w:top w:val="none" w:sz="0" w:space="0" w:color="auto"/>
                    <w:left w:val="none" w:sz="0" w:space="0" w:color="auto"/>
                    <w:bottom w:val="none" w:sz="0" w:space="0" w:color="auto"/>
                    <w:right w:val="none" w:sz="0" w:space="0" w:color="auto"/>
                  </w:divBdr>
                </w:div>
                <w:div w:id="1114983596">
                  <w:marLeft w:val="0"/>
                  <w:marRight w:val="0"/>
                  <w:marTop w:val="0"/>
                  <w:marBottom w:val="0"/>
                  <w:divBdr>
                    <w:top w:val="none" w:sz="0" w:space="0" w:color="auto"/>
                    <w:left w:val="none" w:sz="0" w:space="0" w:color="auto"/>
                    <w:bottom w:val="none" w:sz="0" w:space="0" w:color="auto"/>
                    <w:right w:val="none" w:sz="0" w:space="0" w:color="auto"/>
                  </w:divBdr>
                </w:div>
                <w:div w:id="1966279102">
                  <w:marLeft w:val="0"/>
                  <w:marRight w:val="0"/>
                  <w:marTop w:val="0"/>
                  <w:marBottom w:val="0"/>
                  <w:divBdr>
                    <w:top w:val="none" w:sz="0" w:space="0" w:color="auto"/>
                    <w:left w:val="none" w:sz="0" w:space="0" w:color="auto"/>
                    <w:bottom w:val="none" w:sz="0" w:space="0" w:color="auto"/>
                    <w:right w:val="none" w:sz="0" w:space="0" w:color="auto"/>
                  </w:divBdr>
                </w:div>
                <w:div w:id="1233853601">
                  <w:marLeft w:val="0"/>
                  <w:marRight w:val="0"/>
                  <w:marTop w:val="0"/>
                  <w:marBottom w:val="0"/>
                  <w:divBdr>
                    <w:top w:val="none" w:sz="0" w:space="0" w:color="auto"/>
                    <w:left w:val="none" w:sz="0" w:space="0" w:color="auto"/>
                    <w:bottom w:val="none" w:sz="0" w:space="0" w:color="auto"/>
                    <w:right w:val="none" w:sz="0" w:space="0" w:color="auto"/>
                  </w:divBdr>
                </w:div>
                <w:div w:id="1651403696">
                  <w:marLeft w:val="0"/>
                  <w:marRight w:val="0"/>
                  <w:marTop w:val="0"/>
                  <w:marBottom w:val="0"/>
                  <w:divBdr>
                    <w:top w:val="none" w:sz="0" w:space="0" w:color="auto"/>
                    <w:left w:val="none" w:sz="0" w:space="0" w:color="auto"/>
                    <w:bottom w:val="none" w:sz="0" w:space="0" w:color="auto"/>
                    <w:right w:val="none" w:sz="0" w:space="0" w:color="auto"/>
                  </w:divBdr>
                </w:div>
                <w:div w:id="2040474693">
                  <w:marLeft w:val="0"/>
                  <w:marRight w:val="0"/>
                  <w:marTop w:val="0"/>
                  <w:marBottom w:val="0"/>
                  <w:divBdr>
                    <w:top w:val="none" w:sz="0" w:space="0" w:color="auto"/>
                    <w:left w:val="none" w:sz="0" w:space="0" w:color="auto"/>
                    <w:bottom w:val="none" w:sz="0" w:space="0" w:color="auto"/>
                    <w:right w:val="none" w:sz="0" w:space="0" w:color="auto"/>
                  </w:divBdr>
                </w:div>
                <w:div w:id="2003923809">
                  <w:marLeft w:val="0"/>
                  <w:marRight w:val="0"/>
                  <w:marTop w:val="0"/>
                  <w:marBottom w:val="0"/>
                  <w:divBdr>
                    <w:top w:val="none" w:sz="0" w:space="0" w:color="auto"/>
                    <w:left w:val="none" w:sz="0" w:space="0" w:color="auto"/>
                    <w:bottom w:val="none" w:sz="0" w:space="0" w:color="auto"/>
                    <w:right w:val="none" w:sz="0" w:space="0" w:color="auto"/>
                  </w:divBdr>
                </w:div>
                <w:div w:id="25759246">
                  <w:marLeft w:val="0"/>
                  <w:marRight w:val="0"/>
                  <w:marTop w:val="0"/>
                  <w:marBottom w:val="0"/>
                  <w:divBdr>
                    <w:top w:val="none" w:sz="0" w:space="0" w:color="auto"/>
                    <w:left w:val="none" w:sz="0" w:space="0" w:color="auto"/>
                    <w:bottom w:val="none" w:sz="0" w:space="0" w:color="auto"/>
                    <w:right w:val="none" w:sz="0" w:space="0" w:color="auto"/>
                  </w:divBdr>
                </w:div>
                <w:div w:id="1198352891">
                  <w:marLeft w:val="0"/>
                  <w:marRight w:val="0"/>
                  <w:marTop w:val="0"/>
                  <w:marBottom w:val="0"/>
                  <w:divBdr>
                    <w:top w:val="none" w:sz="0" w:space="0" w:color="auto"/>
                    <w:left w:val="none" w:sz="0" w:space="0" w:color="auto"/>
                    <w:bottom w:val="none" w:sz="0" w:space="0" w:color="auto"/>
                    <w:right w:val="none" w:sz="0" w:space="0" w:color="auto"/>
                  </w:divBdr>
                </w:div>
                <w:div w:id="1589271845">
                  <w:marLeft w:val="0"/>
                  <w:marRight w:val="0"/>
                  <w:marTop w:val="0"/>
                  <w:marBottom w:val="0"/>
                  <w:divBdr>
                    <w:top w:val="none" w:sz="0" w:space="0" w:color="auto"/>
                    <w:left w:val="none" w:sz="0" w:space="0" w:color="auto"/>
                    <w:bottom w:val="none" w:sz="0" w:space="0" w:color="auto"/>
                    <w:right w:val="none" w:sz="0" w:space="0" w:color="auto"/>
                  </w:divBdr>
                </w:div>
                <w:div w:id="2781564">
                  <w:marLeft w:val="0"/>
                  <w:marRight w:val="0"/>
                  <w:marTop w:val="0"/>
                  <w:marBottom w:val="0"/>
                  <w:divBdr>
                    <w:top w:val="none" w:sz="0" w:space="0" w:color="auto"/>
                    <w:left w:val="none" w:sz="0" w:space="0" w:color="auto"/>
                    <w:bottom w:val="none" w:sz="0" w:space="0" w:color="auto"/>
                    <w:right w:val="none" w:sz="0" w:space="0" w:color="auto"/>
                  </w:divBdr>
                </w:div>
                <w:div w:id="1145391931">
                  <w:marLeft w:val="0"/>
                  <w:marRight w:val="0"/>
                  <w:marTop w:val="0"/>
                  <w:marBottom w:val="0"/>
                  <w:divBdr>
                    <w:top w:val="none" w:sz="0" w:space="0" w:color="auto"/>
                    <w:left w:val="none" w:sz="0" w:space="0" w:color="auto"/>
                    <w:bottom w:val="none" w:sz="0" w:space="0" w:color="auto"/>
                    <w:right w:val="none" w:sz="0" w:space="0" w:color="auto"/>
                  </w:divBdr>
                </w:div>
                <w:div w:id="1117792384">
                  <w:marLeft w:val="0"/>
                  <w:marRight w:val="0"/>
                  <w:marTop w:val="0"/>
                  <w:marBottom w:val="0"/>
                  <w:divBdr>
                    <w:top w:val="none" w:sz="0" w:space="0" w:color="auto"/>
                    <w:left w:val="none" w:sz="0" w:space="0" w:color="auto"/>
                    <w:bottom w:val="none" w:sz="0" w:space="0" w:color="auto"/>
                    <w:right w:val="none" w:sz="0" w:space="0" w:color="auto"/>
                  </w:divBdr>
                </w:div>
                <w:div w:id="1323778795">
                  <w:marLeft w:val="0"/>
                  <w:marRight w:val="0"/>
                  <w:marTop w:val="0"/>
                  <w:marBottom w:val="0"/>
                  <w:divBdr>
                    <w:top w:val="none" w:sz="0" w:space="0" w:color="auto"/>
                    <w:left w:val="none" w:sz="0" w:space="0" w:color="auto"/>
                    <w:bottom w:val="none" w:sz="0" w:space="0" w:color="auto"/>
                    <w:right w:val="none" w:sz="0" w:space="0" w:color="auto"/>
                  </w:divBdr>
                </w:div>
                <w:div w:id="1523739112">
                  <w:marLeft w:val="0"/>
                  <w:marRight w:val="0"/>
                  <w:marTop w:val="0"/>
                  <w:marBottom w:val="0"/>
                  <w:divBdr>
                    <w:top w:val="none" w:sz="0" w:space="0" w:color="auto"/>
                    <w:left w:val="none" w:sz="0" w:space="0" w:color="auto"/>
                    <w:bottom w:val="none" w:sz="0" w:space="0" w:color="auto"/>
                    <w:right w:val="none" w:sz="0" w:space="0" w:color="auto"/>
                  </w:divBdr>
                </w:div>
                <w:div w:id="442069004">
                  <w:marLeft w:val="0"/>
                  <w:marRight w:val="0"/>
                  <w:marTop w:val="0"/>
                  <w:marBottom w:val="0"/>
                  <w:divBdr>
                    <w:top w:val="none" w:sz="0" w:space="0" w:color="auto"/>
                    <w:left w:val="none" w:sz="0" w:space="0" w:color="auto"/>
                    <w:bottom w:val="none" w:sz="0" w:space="0" w:color="auto"/>
                    <w:right w:val="none" w:sz="0" w:space="0" w:color="auto"/>
                  </w:divBdr>
                </w:div>
                <w:div w:id="848644027">
                  <w:marLeft w:val="0"/>
                  <w:marRight w:val="0"/>
                  <w:marTop w:val="0"/>
                  <w:marBottom w:val="0"/>
                  <w:divBdr>
                    <w:top w:val="none" w:sz="0" w:space="0" w:color="auto"/>
                    <w:left w:val="none" w:sz="0" w:space="0" w:color="auto"/>
                    <w:bottom w:val="none" w:sz="0" w:space="0" w:color="auto"/>
                    <w:right w:val="none" w:sz="0" w:space="0" w:color="auto"/>
                  </w:divBdr>
                </w:div>
                <w:div w:id="1567497389">
                  <w:marLeft w:val="0"/>
                  <w:marRight w:val="0"/>
                  <w:marTop w:val="0"/>
                  <w:marBottom w:val="0"/>
                  <w:divBdr>
                    <w:top w:val="none" w:sz="0" w:space="0" w:color="auto"/>
                    <w:left w:val="none" w:sz="0" w:space="0" w:color="auto"/>
                    <w:bottom w:val="none" w:sz="0" w:space="0" w:color="auto"/>
                    <w:right w:val="none" w:sz="0" w:space="0" w:color="auto"/>
                  </w:divBdr>
                </w:div>
                <w:div w:id="592125631">
                  <w:marLeft w:val="0"/>
                  <w:marRight w:val="0"/>
                  <w:marTop w:val="0"/>
                  <w:marBottom w:val="0"/>
                  <w:divBdr>
                    <w:top w:val="none" w:sz="0" w:space="0" w:color="auto"/>
                    <w:left w:val="none" w:sz="0" w:space="0" w:color="auto"/>
                    <w:bottom w:val="none" w:sz="0" w:space="0" w:color="auto"/>
                    <w:right w:val="none" w:sz="0" w:space="0" w:color="auto"/>
                  </w:divBdr>
                </w:div>
                <w:div w:id="221719446">
                  <w:marLeft w:val="0"/>
                  <w:marRight w:val="0"/>
                  <w:marTop w:val="0"/>
                  <w:marBottom w:val="0"/>
                  <w:divBdr>
                    <w:top w:val="none" w:sz="0" w:space="0" w:color="auto"/>
                    <w:left w:val="none" w:sz="0" w:space="0" w:color="auto"/>
                    <w:bottom w:val="none" w:sz="0" w:space="0" w:color="auto"/>
                    <w:right w:val="none" w:sz="0" w:space="0" w:color="auto"/>
                  </w:divBdr>
                </w:div>
                <w:div w:id="1017347086">
                  <w:marLeft w:val="0"/>
                  <w:marRight w:val="0"/>
                  <w:marTop w:val="0"/>
                  <w:marBottom w:val="0"/>
                  <w:divBdr>
                    <w:top w:val="none" w:sz="0" w:space="0" w:color="auto"/>
                    <w:left w:val="none" w:sz="0" w:space="0" w:color="auto"/>
                    <w:bottom w:val="none" w:sz="0" w:space="0" w:color="auto"/>
                    <w:right w:val="none" w:sz="0" w:space="0" w:color="auto"/>
                  </w:divBdr>
                </w:div>
                <w:div w:id="1356226122">
                  <w:marLeft w:val="0"/>
                  <w:marRight w:val="0"/>
                  <w:marTop w:val="0"/>
                  <w:marBottom w:val="0"/>
                  <w:divBdr>
                    <w:top w:val="none" w:sz="0" w:space="0" w:color="auto"/>
                    <w:left w:val="none" w:sz="0" w:space="0" w:color="auto"/>
                    <w:bottom w:val="none" w:sz="0" w:space="0" w:color="auto"/>
                    <w:right w:val="none" w:sz="0" w:space="0" w:color="auto"/>
                  </w:divBdr>
                </w:div>
                <w:div w:id="1540513013">
                  <w:marLeft w:val="0"/>
                  <w:marRight w:val="0"/>
                  <w:marTop w:val="0"/>
                  <w:marBottom w:val="0"/>
                  <w:divBdr>
                    <w:top w:val="none" w:sz="0" w:space="0" w:color="auto"/>
                    <w:left w:val="none" w:sz="0" w:space="0" w:color="auto"/>
                    <w:bottom w:val="none" w:sz="0" w:space="0" w:color="auto"/>
                    <w:right w:val="none" w:sz="0" w:space="0" w:color="auto"/>
                  </w:divBdr>
                </w:div>
                <w:div w:id="870728005">
                  <w:marLeft w:val="0"/>
                  <w:marRight w:val="0"/>
                  <w:marTop w:val="0"/>
                  <w:marBottom w:val="0"/>
                  <w:divBdr>
                    <w:top w:val="none" w:sz="0" w:space="0" w:color="auto"/>
                    <w:left w:val="none" w:sz="0" w:space="0" w:color="auto"/>
                    <w:bottom w:val="none" w:sz="0" w:space="0" w:color="auto"/>
                    <w:right w:val="none" w:sz="0" w:space="0" w:color="auto"/>
                  </w:divBdr>
                </w:div>
                <w:div w:id="440994598">
                  <w:marLeft w:val="0"/>
                  <w:marRight w:val="0"/>
                  <w:marTop w:val="0"/>
                  <w:marBottom w:val="0"/>
                  <w:divBdr>
                    <w:top w:val="none" w:sz="0" w:space="0" w:color="auto"/>
                    <w:left w:val="none" w:sz="0" w:space="0" w:color="auto"/>
                    <w:bottom w:val="none" w:sz="0" w:space="0" w:color="auto"/>
                    <w:right w:val="none" w:sz="0" w:space="0" w:color="auto"/>
                  </w:divBdr>
                </w:div>
                <w:div w:id="1276712070">
                  <w:marLeft w:val="0"/>
                  <w:marRight w:val="0"/>
                  <w:marTop w:val="0"/>
                  <w:marBottom w:val="0"/>
                  <w:divBdr>
                    <w:top w:val="none" w:sz="0" w:space="0" w:color="auto"/>
                    <w:left w:val="none" w:sz="0" w:space="0" w:color="auto"/>
                    <w:bottom w:val="none" w:sz="0" w:space="0" w:color="auto"/>
                    <w:right w:val="none" w:sz="0" w:space="0" w:color="auto"/>
                  </w:divBdr>
                </w:div>
                <w:div w:id="1689871232">
                  <w:marLeft w:val="0"/>
                  <w:marRight w:val="0"/>
                  <w:marTop w:val="0"/>
                  <w:marBottom w:val="0"/>
                  <w:divBdr>
                    <w:top w:val="none" w:sz="0" w:space="0" w:color="auto"/>
                    <w:left w:val="none" w:sz="0" w:space="0" w:color="auto"/>
                    <w:bottom w:val="none" w:sz="0" w:space="0" w:color="auto"/>
                    <w:right w:val="none" w:sz="0" w:space="0" w:color="auto"/>
                  </w:divBdr>
                </w:div>
                <w:div w:id="1305963420">
                  <w:marLeft w:val="0"/>
                  <w:marRight w:val="0"/>
                  <w:marTop w:val="0"/>
                  <w:marBottom w:val="0"/>
                  <w:divBdr>
                    <w:top w:val="none" w:sz="0" w:space="0" w:color="auto"/>
                    <w:left w:val="none" w:sz="0" w:space="0" w:color="auto"/>
                    <w:bottom w:val="none" w:sz="0" w:space="0" w:color="auto"/>
                    <w:right w:val="none" w:sz="0" w:space="0" w:color="auto"/>
                  </w:divBdr>
                </w:div>
                <w:div w:id="1674337619">
                  <w:marLeft w:val="0"/>
                  <w:marRight w:val="0"/>
                  <w:marTop w:val="0"/>
                  <w:marBottom w:val="0"/>
                  <w:divBdr>
                    <w:top w:val="none" w:sz="0" w:space="0" w:color="auto"/>
                    <w:left w:val="none" w:sz="0" w:space="0" w:color="auto"/>
                    <w:bottom w:val="none" w:sz="0" w:space="0" w:color="auto"/>
                    <w:right w:val="none" w:sz="0" w:space="0" w:color="auto"/>
                  </w:divBdr>
                </w:div>
                <w:div w:id="1528106135">
                  <w:marLeft w:val="0"/>
                  <w:marRight w:val="0"/>
                  <w:marTop w:val="0"/>
                  <w:marBottom w:val="0"/>
                  <w:divBdr>
                    <w:top w:val="none" w:sz="0" w:space="0" w:color="auto"/>
                    <w:left w:val="none" w:sz="0" w:space="0" w:color="auto"/>
                    <w:bottom w:val="none" w:sz="0" w:space="0" w:color="auto"/>
                    <w:right w:val="none" w:sz="0" w:space="0" w:color="auto"/>
                  </w:divBdr>
                </w:div>
                <w:div w:id="92015248">
                  <w:marLeft w:val="0"/>
                  <w:marRight w:val="0"/>
                  <w:marTop w:val="0"/>
                  <w:marBottom w:val="0"/>
                  <w:divBdr>
                    <w:top w:val="none" w:sz="0" w:space="0" w:color="auto"/>
                    <w:left w:val="none" w:sz="0" w:space="0" w:color="auto"/>
                    <w:bottom w:val="none" w:sz="0" w:space="0" w:color="auto"/>
                    <w:right w:val="none" w:sz="0" w:space="0" w:color="auto"/>
                  </w:divBdr>
                </w:div>
                <w:div w:id="1272318341">
                  <w:marLeft w:val="0"/>
                  <w:marRight w:val="0"/>
                  <w:marTop w:val="0"/>
                  <w:marBottom w:val="0"/>
                  <w:divBdr>
                    <w:top w:val="none" w:sz="0" w:space="0" w:color="auto"/>
                    <w:left w:val="none" w:sz="0" w:space="0" w:color="auto"/>
                    <w:bottom w:val="none" w:sz="0" w:space="0" w:color="auto"/>
                    <w:right w:val="none" w:sz="0" w:space="0" w:color="auto"/>
                  </w:divBdr>
                </w:div>
                <w:div w:id="789516757">
                  <w:marLeft w:val="0"/>
                  <w:marRight w:val="0"/>
                  <w:marTop w:val="0"/>
                  <w:marBottom w:val="0"/>
                  <w:divBdr>
                    <w:top w:val="none" w:sz="0" w:space="0" w:color="auto"/>
                    <w:left w:val="none" w:sz="0" w:space="0" w:color="auto"/>
                    <w:bottom w:val="none" w:sz="0" w:space="0" w:color="auto"/>
                    <w:right w:val="none" w:sz="0" w:space="0" w:color="auto"/>
                  </w:divBdr>
                </w:div>
                <w:div w:id="351691475">
                  <w:marLeft w:val="0"/>
                  <w:marRight w:val="0"/>
                  <w:marTop w:val="0"/>
                  <w:marBottom w:val="0"/>
                  <w:divBdr>
                    <w:top w:val="none" w:sz="0" w:space="0" w:color="auto"/>
                    <w:left w:val="none" w:sz="0" w:space="0" w:color="auto"/>
                    <w:bottom w:val="none" w:sz="0" w:space="0" w:color="auto"/>
                    <w:right w:val="none" w:sz="0" w:space="0" w:color="auto"/>
                  </w:divBdr>
                </w:div>
              </w:divsChild>
            </w:div>
            <w:div w:id="724446977">
              <w:marLeft w:val="0"/>
              <w:marRight w:val="0"/>
              <w:marTop w:val="0"/>
              <w:marBottom w:val="0"/>
              <w:divBdr>
                <w:top w:val="none" w:sz="0" w:space="0" w:color="auto"/>
                <w:left w:val="none" w:sz="0" w:space="0" w:color="auto"/>
                <w:bottom w:val="none" w:sz="0" w:space="0" w:color="auto"/>
                <w:right w:val="none" w:sz="0" w:space="0" w:color="auto"/>
              </w:divBdr>
              <w:divsChild>
                <w:div w:id="792023458">
                  <w:marLeft w:val="0"/>
                  <w:marRight w:val="0"/>
                  <w:marTop w:val="0"/>
                  <w:marBottom w:val="0"/>
                  <w:divBdr>
                    <w:top w:val="none" w:sz="0" w:space="0" w:color="auto"/>
                    <w:left w:val="none" w:sz="0" w:space="0" w:color="auto"/>
                    <w:bottom w:val="none" w:sz="0" w:space="0" w:color="auto"/>
                    <w:right w:val="none" w:sz="0" w:space="0" w:color="auto"/>
                  </w:divBdr>
                </w:div>
                <w:div w:id="1602293849">
                  <w:marLeft w:val="0"/>
                  <w:marRight w:val="0"/>
                  <w:marTop w:val="0"/>
                  <w:marBottom w:val="0"/>
                  <w:divBdr>
                    <w:top w:val="none" w:sz="0" w:space="0" w:color="auto"/>
                    <w:left w:val="none" w:sz="0" w:space="0" w:color="auto"/>
                    <w:bottom w:val="none" w:sz="0" w:space="0" w:color="auto"/>
                    <w:right w:val="none" w:sz="0" w:space="0" w:color="auto"/>
                  </w:divBdr>
                </w:div>
                <w:div w:id="812799286">
                  <w:marLeft w:val="0"/>
                  <w:marRight w:val="0"/>
                  <w:marTop w:val="0"/>
                  <w:marBottom w:val="0"/>
                  <w:divBdr>
                    <w:top w:val="none" w:sz="0" w:space="0" w:color="auto"/>
                    <w:left w:val="none" w:sz="0" w:space="0" w:color="auto"/>
                    <w:bottom w:val="none" w:sz="0" w:space="0" w:color="auto"/>
                    <w:right w:val="none" w:sz="0" w:space="0" w:color="auto"/>
                  </w:divBdr>
                </w:div>
                <w:div w:id="751775520">
                  <w:marLeft w:val="0"/>
                  <w:marRight w:val="0"/>
                  <w:marTop w:val="0"/>
                  <w:marBottom w:val="0"/>
                  <w:divBdr>
                    <w:top w:val="none" w:sz="0" w:space="0" w:color="auto"/>
                    <w:left w:val="none" w:sz="0" w:space="0" w:color="auto"/>
                    <w:bottom w:val="none" w:sz="0" w:space="0" w:color="auto"/>
                    <w:right w:val="none" w:sz="0" w:space="0" w:color="auto"/>
                  </w:divBdr>
                </w:div>
                <w:div w:id="1724598205">
                  <w:marLeft w:val="0"/>
                  <w:marRight w:val="0"/>
                  <w:marTop w:val="0"/>
                  <w:marBottom w:val="0"/>
                  <w:divBdr>
                    <w:top w:val="none" w:sz="0" w:space="0" w:color="auto"/>
                    <w:left w:val="none" w:sz="0" w:space="0" w:color="auto"/>
                    <w:bottom w:val="none" w:sz="0" w:space="0" w:color="auto"/>
                    <w:right w:val="none" w:sz="0" w:space="0" w:color="auto"/>
                  </w:divBdr>
                </w:div>
                <w:div w:id="811366228">
                  <w:marLeft w:val="0"/>
                  <w:marRight w:val="0"/>
                  <w:marTop w:val="0"/>
                  <w:marBottom w:val="0"/>
                  <w:divBdr>
                    <w:top w:val="none" w:sz="0" w:space="0" w:color="auto"/>
                    <w:left w:val="none" w:sz="0" w:space="0" w:color="auto"/>
                    <w:bottom w:val="none" w:sz="0" w:space="0" w:color="auto"/>
                    <w:right w:val="none" w:sz="0" w:space="0" w:color="auto"/>
                  </w:divBdr>
                </w:div>
                <w:div w:id="1803839373">
                  <w:marLeft w:val="0"/>
                  <w:marRight w:val="0"/>
                  <w:marTop w:val="0"/>
                  <w:marBottom w:val="0"/>
                  <w:divBdr>
                    <w:top w:val="none" w:sz="0" w:space="0" w:color="auto"/>
                    <w:left w:val="none" w:sz="0" w:space="0" w:color="auto"/>
                    <w:bottom w:val="none" w:sz="0" w:space="0" w:color="auto"/>
                    <w:right w:val="none" w:sz="0" w:space="0" w:color="auto"/>
                  </w:divBdr>
                </w:div>
                <w:div w:id="1120031255">
                  <w:marLeft w:val="0"/>
                  <w:marRight w:val="0"/>
                  <w:marTop w:val="0"/>
                  <w:marBottom w:val="0"/>
                  <w:divBdr>
                    <w:top w:val="none" w:sz="0" w:space="0" w:color="auto"/>
                    <w:left w:val="none" w:sz="0" w:space="0" w:color="auto"/>
                    <w:bottom w:val="none" w:sz="0" w:space="0" w:color="auto"/>
                    <w:right w:val="none" w:sz="0" w:space="0" w:color="auto"/>
                  </w:divBdr>
                </w:div>
                <w:div w:id="1527479133">
                  <w:marLeft w:val="0"/>
                  <w:marRight w:val="0"/>
                  <w:marTop w:val="0"/>
                  <w:marBottom w:val="0"/>
                  <w:divBdr>
                    <w:top w:val="none" w:sz="0" w:space="0" w:color="auto"/>
                    <w:left w:val="none" w:sz="0" w:space="0" w:color="auto"/>
                    <w:bottom w:val="none" w:sz="0" w:space="0" w:color="auto"/>
                    <w:right w:val="none" w:sz="0" w:space="0" w:color="auto"/>
                  </w:divBdr>
                </w:div>
                <w:div w:id="978265714">
                  <w:marLeft w:val="0"/>
                  <w:marRight w:val="0"/>
                  <w:marTop w:val="0"/>
                  <w:marBottom w:val="0"/>
                  <w:divBdr>
                    <w:top w:val="none" w:sz="0" w:space="0" w:color="auto"/>
                    <w:left w:val="none" w:sz="0" w:space="0" w:color="auto"/>
                    <w:bottom w:val="none" w:sz="0" w:space="0" w:color="auto"/>
                    <w:right w:val="none" w:sz="0" w:space="0" w:color="auto"/>
                  </w:divBdr>
                </w:div>
                <w:div w:id="107314587">
                  <w:marLeft w:val="0"/>
                  <w:marRight w:val="0"/>
                  <w:marTop w:val="0"/>
                  <w:marBottom w:val="0"/>
                  <w:divBdr>
                    <w:top w:val="none" w:sz="0" w:space="0" w:color="auto"/>
                    <w:left w:val="none" w:sz="0" w:space="0" w:color="auto"/>
                    <w:bottom w:val="none" w:sz="0" w:space="0" w:color="auto"/>
                    <w:right w:val="none" w:sz="0" w:space="0" w:color="auto"/>
                  </w:divBdr>
                </w:div>
                <w:div w:id="1151554414">
                  <w:marLeft w:val="0"/>
                  <w:marRight w:val="0"/>
                  <w:marTop w:val="0"/>
                  <w:marBottom w:val="0"/>
                  <w:divBdr>
                    <w:top w:val="none" w:sz="0" w:space="0" w:color="auto"/>
                    <w:left w:val="none" w:sz="0" w:space="0" w:color="auto"/>
                    <w:bottom w:val="none" w:sz="0" w:space="0" w:color="auto"/>
                    <w:right w:val="none" w:sz="0" w:space="0" w:color="auto"/>
                  </w:divBdr>
                </w:div>
                <w:div w:id="893156010">
                  <w:marLeft w:val="0"/>
                  <w:marRight w:val="0"/>
                  <w:marTop w:val="0"/>
                  <w:marBottom w:val="0"/>
                  <w:divBdr>
                    <w:top w:val="none" w:sz="0" w:space="0" w:color="auto"/>
                    <w:left w:val="none" w:sz="0" w:space="0" w:color="auto"/>
                    <w:bottom w:val="none" w:sz="0" w:space="0" w:color="auto"/>
                    <w:right w:val="none" w:sz="0" w:space="0" w:color="auto"/>
                  </w:divBdr>
                </w:div>
                <w:div w:id="1771700257">
                  <w:marLeft w:val="0"/>
                  <w:marRight w:val="0"/>
                  <w:marTop w:val="0"/>
                  <w:marBottom w:val="0"/>
                  <w:divBdr>
                    <w:top w:val="none" w:sz="0" w:space="0" w:color="auto"/>
                    <w:left w:val="none" w:sz="0" w:space="0" w:color="auto"/>
                    <w:bottom w:val="none" w:sz="0" w:space="0" w:color="auto"/>
                    <w:right w:val="none" w:sz="0" w:space="0" w:color="auto"/>
                  </w:divBdr>
                </w:div>
                <w:div w:id="164445563">
                  <w:marLeft w:val="0"/>
                  <w:marRight w:val="0"/>
                  <w:marTop w:val="0"/>
                  <w:marBottom w:val="0"/>
                  <w:divBdr>
                    <w:top w:val="none" w:sz="0" w:space="0" w:color="auto"/>
                    <w:left w:val="none" w:sz="0" w:space="0" w:color="auto"/>
                    <w:bottom w:val="none" w:sz="0" w:space="0" w:color="auto"/>
                    <w:right w:val="none" w:sz="0" w:space="0" w:color="auto"/>
                  </w:divBdr>
                </w:div>
                <w:div w:id="803078730">
                  <w:marLeft w:val="0"/>
                  <w:marRight w:val="0"/>
                  <w:marTop w:val="0"/>
                  <w:marBottom w:val="0"/>
                  <w:divBdr>
                    <w:top w:val="none" w:sz="0" w:space="0" w:color="auto"/>
                    <w:left w:val="none" w:sz="0" w:space="0" w:color="auto"/>
                    <w:bottom w:val="none" w:sz="0" w:space="0" w:color="auto"/>
                    <w:right w:val="none" w:sz="0" w:space="0" w:color="auto"/>
                  </w:divBdr>
                </w:div>
                <w:div w:id="1365206419">
                  <w:marLeft w:val="0"/>
                  <w:marRight w:val="0"/>
                  <w:marTop w:val="0"/>
                  <w:marBottom w:val="0"/>
                  <w:divBdr>
                    <w:top w:val="none" w:sz="0" w:space="0" w:color="auto"/>
                    <w:left w:val="none" w:sz="0" w:space="0" w:color="auto"/>
                    <w:bottom w:val="none" w:sz="0" w:space="0" w:color="auto"/>
                    <w:right w:val="none" w:sz="0" w:space="0" w:color="auto"/>
                  </w:divBdr>
                </w:div>
                <w:div w:id="1413434022">
                  <w:marLeft w:val="0"/>
                  <w:marRight w:val="0"/>
                  <w:marTop w:val="0"/>
                  <w:marBottom w:val="0"/>
                  <w:divBdr>
                    <w:top w:val="none" w:sz="0" w:space="0" w:color="auto"/>
                    <w:left w:val="none" w:sz="0" w:space="0" w:color="auto"/>
                    <w:bottom w:val="none" w:sz="0" w:space="0" w:color="auto"/>
                    <w:right w:val="none" w:sz="0" w:space="0" w:color="auto"/>
                  </w:divBdr>
                </w:div>
                <w:div w:id="1626959029">
                  <w:marLeft w:val="0"/>
                  <w:marRight w:val="0"/>
                  <w:marTop w:val="0"/>
                  <w:marBottom w:val="0"/>
                  <w:divBdr>
                    <w:top w:val="none" w:sz="0" w:space="0" w:color="auto"/>
                    <w:left w:val="none" w:sz="0" w:space="0" w:color="auto"/>
                    <w:bottom w:val="none" w:sz="0" w:space="0" w:color="auto"/>
                    <w:right w:val="none" w:sz="0" w:space="0" w:color="auto"/>
                  </w:divBdr>
                </w:div>
                <w:div w:id="2055957295">
                  <w:marLeft w:val="0"/>
                  <w:marRight w:val="0"/>
                  <w:marTop w:val="0"/>
                  <w:marBottom w:val="0"/>
                  <w:divBdr>
                    <w:top w:val="none" w:sz="0" w:space="0" w:color="auto"/>
                    <w:left w:val="none" w:sz="0" w:space="0" w:color="auto"/>
                    <w:bottom w:val="none" w:sz="0" w:space="0" w:color="auto"/>
                    <w:right w:val="none" w:sz="0" w:space="0" w:color="auto"/>
                  </w:divBdr>
                </w:div>
                <w:div w:id="61760441">
                  <w:marLeft w:val="0"/>
                  <w:marRight w:val="0"/>
                  <w:marTop w:val="0"/>
                  <w:marBottom w:val="0"/>
                  <w:divBdr>
                    <w:top w:val="none" w:sz="0" w:space="0" w:color="auto"/>
                    <w:left w:val="none" w:sz="0" w:space="0" w:color="auto"/>
                    <w:bottom w:val="none" w:sz="0" w:space="0" w:color="auto"/>
                    <w:right w:val="none" w:sz="0" w:space="0" w:color="auto"/>
                  </w:divBdr>
                </w:div>
                <w:div w:id="1173107132">
                  <w:marLeft w:val="0"/>
                  <w:marRight w:val="0"/>
                  <w:marTop w:val="0"/>
                  <w:marBottom w:val="0"/>
                  <w:divBdr>
                    <w:top w:val="none" w:sz="0" w:space="0" w:color="auto"/>
                    <w:left w:val="none" w:sz="0" w:space="0" w:color="auto"/>
                    <w:bottom w:val="none" w:sz="0" w:space="0" w:color="auto"/>
                    <w:right w:val="none" w:sz="0" w:space="0" w:color="auto"/>
                  </w:divBdr>
                </w:div>
                <w:div w:id="116222075">
                  <w:marLeft w:val="0"/>
                  <w:marRight w:val="0"/>
                  <w:marTop w:val="0"/>
                  <w:marBottom w:val="0"/>
                  <w:divBdr>
                    <w:top w:val="none" w:sz="0" w:space="0" w:color="auto"/>
                    <w:left w:val="none" w:sz="0" w:space="0" w:color="auto"/>
                    <w:bottom w:val="none" w:sz="0" w:space="0" w:color="auto"/>
                    <w:right w:val="none" w:sz="0" w:space="0" w:color="auto"/>
                  </w:divBdr>
                </w:div>
                <w:div w:id="1871916612">
                  <w:marLeft w:val="0"/>
                  <w:marRight w:val="0"/>
                  <w:marTop w:val="0"/>
                  <w:marBottom w:val="0"/>
                  <w:divBdr>
                    <w:top w:val="none" w:sz="0" w:space="0" w:color="auto"/>
                    <w:left w:val="none" w:sz="0" w:space="0" w:color="auto"/>
                    <w:bottom w:val="none" w:sz="0" w:space="0" w:color="auto"/>
                    <w:right w:val="none" w:sz="0" w:space="0" w:color="auto"/>
                  </w:divBdr>
                </w:div>
                <w:div w:id="2050453782">
                  <w:marLeft w:val="0"/>
                  <w:marRight w:val="0"/>
                  <w:marTop w:val="0"/>
                  <w:marBottom w:val="0"/>
                  <w:divBdr>
                    <w:top w:val="none" w:sz="0" w:space="0" w:color="auto"/>
                    <w:left w:val="none" w:sz="0" w:space="0" w:color="auto"/>
                    <w:bottom w:val="none" w:sz="0" w:space="0" w:color="auto"/>
                    <w:right w:val="none" w:sz="0" w:space="0" w:color="auto"/>
                  </w:divBdr>
                </w:div>
                <w:div w:id="366955549">
                  <w:marLeft w:val="0"/>
                  <w:marRight w:val="0"/>
                  <w:marTop w:val="0"/>
                  <w:marBottom w:val="0"/>
                  <w:divBdr>
                    <w:top w:val="none" w:sz="0" w:space="0" w:color="auto"/>
                    <w:left w:val="none" w:sz="0" w:space="0" w:color="auto"/>
                    <w:bottom w:val="none" w:sz="0" w:space="0" w:color="auto"/>
                    <w:right w:val="none" w:sz="0" w:space="0" w:color="auto"/>
                  </w:divBdr>
                </w:div>
                <w:div w:id="150023650">
                  <w:marLeft w:val="0"/>
                  <w:marRight w:val="0"/>
                  <w:marTop w:val="0"/>
                  <w:marBottom w:val="0"/>
                  <w:divBdr>
                    <w:top w:val="none" w:sz="0" w:space="0" w:color="auto"/>
                    <w:left w:val="none" w:sz="0" w:space="0" w:color="auto"/>
                    <w:bottom w:val="none" w:sz="0" w:space="0" w:color="auto"/>
                    <w:right w:val="none" w:sz="0" w:space="0" w:color="auto"/>
                  </w:divBdr>
                </w:div>
                <w:div w:id="1415784930">
                  <w:marLeft w:val="0"/>
                  <w:marRight w:val="0"/>
                  <w:marTop w:val="0"/>
                  <w:marBottom w:val="0"/>
                  <w:divBdr>
                    <w:top w:val="none" w:sz="0" w:space="0" w:color="auto"/>
                    <w:left w:val="none" w:sz="0" w:space="0" w:color="auto"/>
                    <w:bottom w:val="none" w:sz="0" w:space="0" w:color="auto"/>
                    <w:right w:val="none" w:sz="0" w:space="0" w:color="auto"/>
                  </w:divBdr>
                </w:div>
                <w:div w:id="1476605644">
                  <w:marLeft w:val="0"/>
                  <w:marRight w:val="0"/>
                  <w:marTop w:val="0"/>
                  <w:marBottom w:val="0"/>
                  <w:divBdr>
                    <w:top w:val="none" w:sz="0" w:space="0" w:color="auto"/>
                    <w:left w:val="none" w:sz="0" w:space="0" w:color="auto"/>
                    <w:bottom w:val="none" w:sz="0" w:space="0" w:color="auto"/>
                    <w:right w:val="none" w:sz="0" w:space="0" w:color="auto"/>
                  </w:divBdr>
                </w:div>
                <w:div w:id="1462647395">
                  <w:marLeft w:val="0"/>
                  <w:marRight w:val="0"/>
                  <w:marTop w:val="0"/>
                  <w:marBottom w:val="0"/>
                  <w:divBdr>
                    <w:top w:val="none" w:sz="0" w:space="0" w:color="auto"/>
                    <w:left w:val="none" w:sz="0" w:space="0" w:color="auto"/>
                    <w:bottom w:val="none" w:sz="0" w:space="0" w:color="auto"/>
                    <w:right w:val="none" w:sz="0" w:space="0" w:color="auto"/>
                  </w:divBdr>
                </w:div>
                <w:div w:id="1990472558">
                  <w:marLeft w:val="0"/>
                  <w:marRight w:val="0"/>
                  <w:marTop w:val="0"/>
                  <w:marBottom w:val="0"/>
                  <w:divBdr>
                    <w:top w:val="none" w:sz="0" w:space="0" w:color="auto"/>
                    <w:left w:val="none" w:sz="0" w:space="0" w:color="auto"/>
                    <w:bottom w:val="none" w:sz="0" w:space="0" w:color="auto"/>
                    <w:right w:val="none" w:sz="0" w:space="0" w:color="auto"/>
                  </w:divBdr>
                </w:div>
                <w:div w:id="468325335">
                  <w:marLeft w:val="0"/>
                  <w:marRight w:val="0"/>
                  <w:marTop w:val="0"/>
                  <w:marBottom w:val="0"/>
                  <w:divBdr>
                    <w:top w:val="none" w:sz="0" w:space="0" w:color="auto"/>
                    <w:left w:val="none" w:sz="0" w:space="0" w:color="auto"/>
                    <w:bottom w:val="none" w:sz="0" w:space="0" w:color="auto"/>
                    <w:right w:val="none" w:sz="0" w:space="0" w:color="auto"/>
                  </w:divBdr>
                </w:div>
                <w:div w:id="1044793402">
                  <w:marLeft w:val="0"/>
                  <w:marRight w:val="0"/>
                  <w:marTop w:val="0"/>
                  <w:marBottom w:val="0"/>
                  <w:divBdr>
                    <w:top w:val="none" w:sz="0" w:space="0" w:color="auto"/>
                    <w:left w:val="none" w:sz="0" w:space="0" w:color="auto"/>
                    <w:bottom w:val="none" w:sz="0" w:space="0" w:color="auto"/>
                    <w:right w:val="none" w:sz="0" w:space="0" w:color="auto"/>
                  </w:divBdr>
                </w:div>
                <w:div w:id="1971082777">
                  <w:marLeft w:val="0"/>
                  <w:marRight w:val="0"/>
                  <w:marTop w:val="0"/>
                  <w:marBottom w:val="0"/>
                  <w:divBdr>
                    <w:top w:val="none" w:sz="0" w:space="0" w:color="auto"/>
                    <w:left w:val="none" w:sz="0" w:space="0" w:color="auto"/>
                    <w:bottom w:val="none" w:sz="0" w:space="0" w:color="auto"/>
                    <w:right w:val="none" w:sz="0" w:space="0" w:color="auto"/>
                  </w:divBdr>
                </w:div>
                <w:div w:id="292827228">
                  <w:marLeft w:val="0"/>
                  <w:marRight w:val="0"/>
                  <w:marTop w:val="0"/>
                  <w:marBottom w:val="0"/>
                  <w:divBdr>
                    <w:top w:val="none" w:sz="0" w:space="0" w:color="auto"/>
                    <w:left w:val="none" w:sz="0" w:space="0" w:color="auto"/>
                    <w:bottom w:val="none" w:sz="0" w:space="0" w:color="auto"/>
                    <w:right w:val="none" w:sz="0" w:space="0" w:color="auto"/>
                  </w:divBdr>
                </w:div>
                <w:div w:id="1280336994">
                  <w:marLeft w:val="0"/>
                  <w:marRight w:val="0"/>
                  <w:marTop w:val="0"/>
                  <w:marBottom w:val="0"/>
                  <w:divBdr>
                    <w:top w:val="none" w:sz="0" w:space="0" w:color="auto"/>
                    <w:left w:val="none" w:sz="0" w:space="0" w:color="auto"/>
                    <w:bottom w:val="none" w:sz="0" w:space="0" w:color="auto"/>
                    <w:right w:val="none" w:sz="0" w:space="0" w:color="auto"/>
                  </w:divBdr>
                </w:div>
                <w:div w:id="382599221">
                  <w:marLeft w:val="0"/>
                  <w:marRight w:val="0"/>
                  <w:marTop w:val="0"/>
                  <w:marBottom w:val="0"/>
                  <w:divBdr>
                    <w:top w:val="none" w:sz="0" w:space="0" w:color="auto"/>
                    <w:left w:val="none" w:sz="0" w:space="0" w:color="auto"/>
                    <w:bottom w:val="none" w:sz="0" w:space="0" w:color="auto"/>
                    <w:right w:val="none" w:sz="0" w:space="0" w:color="auto"/>
                  </w:divBdr>
                </w:div>
                <w:div w:id="1879663415">
                  <w:marLeft w:val="0"/>
                  <w:marRight w:val="0"/>
                  <w:marTop w:val="0"/>
                  <w:marBottom w:val="0"/>
                  <w:divBdr>
                    <w:top w:val="none" w:sz="0" w:space="0" w:color="auto"/>
                    <w:left w:val="none" w:sz="0" w:space="0" w:color="auto"/>
                    <w:bottom w:val="none" w:sz="0" w:space="0" w:color="auto"/>
                    <w:right w:val="none" w:sz="0" w:space="0" w:color="auto"/>
                  </w:divBdr>
                </w:div>
                <w:div w:id="1382095835">
                  <w:marLeft w:val="0"/>
                  <w:marRight w:val="0"/>
                  <w:marTop w:val="0"/>
                  <w:marBottom w:val="0"/>
                  <w:divBdr>
                    <w:top w:val="none" w:sz="0" w:space="0" w:color="auto"/>
                    <w:left w:val="none" w:sz="0" w:space="0" w:color="auto"/>
                    <w:bottom w:val="none" w:sz="0" w:space="0" w:color="auto"/>
                    <w:right w:val="none" w:sz="0" w:space="0" w:color="auto"/>
                  </w:divBdr>
                </w:div>
                <w:div w:id="510725979">
                  <w:marLeft w:val="0"/>
                  <w:marRight w:val="0"/>
                  <w:marTop w:val="0"/>
                  <w:marBottom w:val="0"/>
                  <w:divBdr>
                    <w:top w:val="none" w:sz="0" w:space="0" w:color="auto"/>
                    <w:left w:val="none" w:sz="0" w:space="0" w:color="auto"/>
                    <w:bottom w:val="none" w:sz="0" w:space="0" w:color="auto"/>
                    <w:right w:val="none" w:sz="0" w:space="0" w:color="auto"/>
                  </w:divBdr>
                </w:div>
                <w:div w:id="800542407">
                  <w:marLeft w:val="0"/>
                  <w:marRight w:val="0"/>
                  <w:marTop w:val="0"/>
                  <w:marBottom w:val="0"/>
                  <w:divBdr>
                    <w:top w:val="none" w:sz="0" w:space="0" w:color="auto"/>
                    <w:left w:val="none" w:sz="0" w:space="0" w:color="auto"/>
                    <w:bottom w:val="none" w:sz="0" w:space="0" w:color="auto"/>
                    <w:right w:val="none" w:sz="0" w:space="0" w:color="auto"/>
                  </w:divBdr>
                </w:div>
                <w:div w:id="1092892172">
                  <w:marLeft w:val="0"/>
                  <w:marRight w:val="0"/>
                  <w:marTop w:val="0"/>
                  <w:marBottom w:val="0"/>
                  <w:divBdr>
                    <w:top w:val="none" w:sz="0" w:space="0" w:color="auto"/>
                    <w:left w:val="none" w:sz="0" w:space="0" w:color="auto"/>
                    <w:bottom w:val="none" w:sz="0" w:space="0" w:color="auto"/>
                    <w:right w:val="none" w:sz="0" w:space="0" w:color="auto"/>
                  </w:divBdr>
                </w:div>
                <w:div w:id="221454194">
                  <w:marLeft w:val="0"/>
                  <w:marRight w:val="0"/>
                  <w:marTop w:val="0"/>
                  <w:marBottom w:val="0"/>
                  <w:divBdr>
                    <w:top w:val="none" w:sz="0" w:space="0" w:color="auto"/>
                    <w:left w:val="none" w:sz="0" w:space="0" w:color="auto"/>
                    <w:bottom w:val="none" w:sz="0" w:space="0" w:color="auto"/>
                    <w:right w:val="none" w:sz="0" w:space="0" w:color="auto"/>
                  </w:divBdr>
                </w:div>
                <w:div w:id="2084832600">
                  <w:marLeft w:val="0"/>
                  <w:marRight w:val="0"/>
                  <w:marTop w:val="0"/>
                  <w:marBottom w:val="0"/>
                  <w:divBdr>
                    <w:top w:val="none" w:sz="0" w:space="0" w:color="auto"/>
                    <w:left w:val="none" w:sz="0" w:space="0" w:color="auto"/>
                    <w:bottom w:val="none" w:sz="0" w:space="0" w:color="auto"/>
                    <w:right w:val="none" w:sz="0" w:space="0" w:color="auto"/>
                  </w:divBdr>
                </w:div>
                <w:div w:id="241182593">
                  <w:marLeft w:val="0"/>
                  <w:marRight w:val="0"/>
                  <w:marTop w:val="0"/>
                  <w:marBottom w:val="0"/>
                  <w:divBdr>
                    <w:top w:val="none" w:sz="0" w:space="0" w:color="auto"/>
                    <w:left w:val="none" w:sz="0" w:space="0" w:color="auto"/>
                    <w:bottom w:val="none" w:sz="0" w:space="0" w:color="auto"/>
                    <w:right w:val="none" w:sz="0" w:space="0" w:color="auto"/>
                  </w:divBdr>
                </w:div>
                <w:div w:id="537549335">
                  <w:marLeft w:val="0"/>
                  <w:marRight w:val="0"/>
                  <w:marTop w:val="0"/>
                  <w:marBottom w:val="0"/>
                  <w:divBdr>
                    <w:top w:val="none" w:sz="0" w:space="0" w:color="auto"/>
                    <w:left w:val="none" w:sz="0" w:space="0" w:color="auto"/>
                    <w:bottom w:val="none" w:sz="0" w:space="0" w:color="auto"/>
                    <w:right w:val="none" w:sz="0" w:space="0" w:color="auto"/>
                  </w:divBdr>
                </w:div>
                <w:div w:id="1027751516">
                  <w:marLeft w:val="0"/>
                  <w:marRight w:val="0"/>
                  <w:marTop w:val="0"/>
                  <w:marBottom w:val="0"/>
                  <w:divBdr>
                    <w:top w:val="none" w:sz="0" w:space="0" w:color="auto"/>
                    <w:left w:val="none" w:sz="0" w:space="0" w:color="auto"/>
                    <w:bottom w:val="none" w:sz="0" w:space="0" w:color="auto"/>
                    <w:right w:val="none" w:sz="0" w:space="0" w:color="auto"/>
                  </w:divBdr>
                </w:div>
                <w:div w:id="1725517787">
                  <w:marLeft w:val="0"/>
                  <w:marRight w:val="0"/>
                  <w:marTop w:val="0"/>
                  <w:marBottom w:val="0"/>
                  <w:divBdr>
                    <w:top w:val="none" w:sz="0" w:space="0" w:color="auto"/>
                    <w:left w:val="none" w:sz="0" w:space="0" w:color="auto"/>
                    <w:bottom w:val="none" w:sz="0" w:space="0" w:color="auto"/>
                    <w:right w:val="none" w:sz="0" w:space="0" w:color="auto"/>
                  </w:divBdr>
                </w:div>
                <w:div w:id="889419564">
                  <w:marLeft w:val="0"/>
                  <w:marRight w:val="0"/>
                  <w:marTop w:val="0"/>
                  <w:marBottom w:val="0"/>
                  <w:divBdr>
                    <w:top w:val="none" w:sz="0" w:space="0" w:color="auto"/>
                    <w:left w:val="none" w:sz="0" w:space="0" w:color="auto"/>
                    <w:bottom w:val="none" w:sz="0" w:space="0" w:color="auto"/>
                    <w:right w:val="none" w:sz="0" w:space="0" w:color="auto"/>
                  </w:divBdr>
                </w:div>
                <w:div w:id="74059162">
                  <w:marLeft w:val="0"/>
                  <w:marRight w:val="0"/>
                  <w:marTop w:val="0"/>
                  <w:marBottom w:val="0"/>
                  <w:divBdr>
                    <w:top w:val="none" w:sz="0" w:space="0" w:color="auto"/>
                    <w:left w:val="none" w:sz="0" w:space="0" w:color="auto"/>
                    <w:bottom w:val="none" w:sz="0" w:space="0" w:color="auto"/>
                    <w:right w:val="none" w:sz="0" w:space="0" w:color="auto"/>
                  </w:divBdr>
                </w:div>
                <w:div w:id="1342052537">
                  <w:marLeft w:val="0"/>
                  <w:marRight w:val="0"/>
                  <w:marTop w:val="0"/>
                  <w:marBottom w:val="0"/>
                  <w:divBdr>
                    <w:top w:val="none" w:sz="0" w:space="0" w:color="auto"/>
                    <w:left w:val="none" w:sz="0" w:space="0" w:color="auto"/>
                    <w:bottom w:val="none" w:sz="0" w:space="0" w:color="auto"/>
                    <w:right w:val="none" w:sz="0" w:space="0" w:color="auto"/>
                  </w:divBdr>
                </w:div>
                <w:div w:id="2096777924">
                  <w:marLeft w:val="0"/>
                  <w:marRight w:val="0"/>
                  <w:marTop w:val="0"/>
                  <w:marBottom w:val="0"/>
                  <w:divBdr>
                    <w:top w:val="none" w:sz="0" w:space="0" w:color="auto"/>
                    <w:left w:val="none" w:sz="0" w:space="0" w:color="auto"/>
                    <w:bottom w:val="none" w:sz="0" w:space="0" w:color="auto"/>
                    <w:right w:val="none" w:sz="0" w:space="0" w:color="auto"/>
                  </w:divBdr>
                </w:div>
                <w:div w:id="1426537314">
                  <w:marLeft w:val="0"/>
                  <w:marRight w:val="0"/>
                  <w:marTop w:val="0"/>
                  <w:marBottom w:val="0"/>
                  <w:divBdr>
                    <w:top w:val="none" w:sz="0" w:space="0" w:color="auto"/>
                    <w:left w:val="none" w:sz="0" w:space="0" w:color="auto"/>
                    <w:bottom w:val="none" w:sz="0" w:space="0" w:color="auto"/>
                    <w:right w:val="none" w:sz="0" w:space="0" w:color="auto"/>
                  </w:divBdr>
                </w:div>
                <w:div w:id="1076054995">
                  <w:marLeft w:val="0"/>
                  <w:marRight w:val="0"/>
                  <w:marTop w:val="0"/>
                  <w:marBottom w:val="0"/>
                  <w:divBdr>
                    <w:top w:val="none" w:sz="0" w:space="0" w:color="auto"/>
                    <w:left w:val="none" w:sz="0" w:space="0" w:color="auto"/>
                    <w:bottom w:val="none" w:sz="0" w:space="0" w:color="auto"/>
                    <w:right w:val="none" w:sz="0" w:space="0" w:color="auto"/>
                  </w:divBdr>
                </w:div>
                <w:div w:id="1837382094">
                  <w:marLeft w:val="0"/>
                  <w:marRight w:val="0"/>
                  <w:marTop w:val="0"/>
                  <w:marBottom w:val="0"/>
                  <w:divBdr>
                    <w:top w:val="none" w:sz="0" w:space="0" w:color="auto"/>
                    <w:left w:val="none" w:sz="0" w:space="0" w:color="auto"/>
                    <w:bottom w:val="none" w:sz="0" w:space="0" w:color="auto"/>
                    <w:right w:val="none" w:sz="0" w:space="0" w:color="auto"/>
                  </w:divBdr>
                </w:div>
                <w:div w:id="1000889137">
                  <w:marLeft w:val="0"/>
                  <w:marRight w:val="0"/>
                  <w:marTop w:val="0"/>
                  <w:marBottom w:val="0"/>
                  <w:divBdr>
                    <w:top w:val="none" w:sz="0" w:space="0" w:color="auto"/>
                    <w:left w:val="none" w:sz="0" w:space="0" w:color="auto"/>
                    <w:bottom w:val="none" w:sz="0" w:space="0" w:color="auto"/>
                    <w:right w:val="none" w:sz="0" w:space="0" w:color="auto"/>
                  </w:divBdr>
                </w:div>
                <w:div w:id="487674685">
                  <w:marLeft w:val="0"/>
                  <w:marRight w:val="0"/>
                  <w:marTop w:val="0"/>
                  <w:marBottom w:val="0"/>
                  <w:divBdr>
                    <w:top w:val="none" w:sz="0" w:space="0" w:color="auto"/>
                    <w:left w:val="none" w:sz="0" w:space="0" w:color="auto"/>
                    <w:bottom w:val="none" w:sz="0" w:space="0" w:color="auto"/>
                    <w:right w:val="none" w:sz="0" w:space="0" w:color="auto"/>
                  </w:divBdr>
                </w:div>
                <w:div w:id="1572081238">
                  <w:marLeft w:val="0"/>
                  <w:marRight w:val="0"/>
                  <w:marTop w:val="0"/>
                  <w:marBottom w:val="0"/>
                  <w:divBdr>
                    <w:top w:val="none" w:sz="0" w:space="0" w:color="auto"/>
                    <w:left w:val="none" w:sz="0" w:space="0" w:color="auto"/>
                    <w:bottom w:val="none" w:sz="0" w:space="0" w:color="auto"/>
                    <w:right w:val="none" w:sz="0" w:space="0" w:color="auto"/>
                  </w:divBdr>
                </w:div>
                <w:div w:id="1928608334">
                  <w:marLeft w:val="0"/>
                  <w:marRight w:val="0"/>
                  <w:marTop w:val="0"/>
                  <w:marBottom w:val="0"/>
                  <w:divBdr>
                    <w:top w:val="none" w:sz="0" w:space="0" w:color="auto"/>
                    <w:left w:val="none" w:sz="0" w:space="0" w:color="auto"/>
                    <w:bottom w:val="none" w:sz="0" w:space="0" w:color="auto"/>
                    <w:right w:val="none" w:sz="0" w:space="0" w:color="auto"/>
                  </w:divBdr>
                </w:div>
                <w:div w:id="1300039435">
                  <w:marLeft w:val="0"/>
                  <w:marRight w:val="0"/>
                  <w:marTop w:val="0"/>
                  <w:marBottom w:val="0"/>
                  <w:divBdr>
                    <w:top w:val="none" w:sz="0" w:space="0" w:color="auto"/>
                    <w:left w:val="none" w:sz="0" w:space="0" w:color="auto"/>
                    <w:bottom w:val="none" w:sz="0" w:space="0" w:color="auto"/>
                    <w:right w:val="none" w:sz="0" w:space="0" w:color="auto"/>
                  </w:divBdr>
                </w:div>
                <w:div w:id="1219901240">
                  <w:marLeft w:val="0"/>
                  <w:marRight w:val="0"/>
                  <w:marTop w:val="0"/>
                  <w:marBottom w:val="0"/>
                  <w:divBdr>
                    <w:top w:val="none" w:sz="0" w:space="0" w:color="auto"/>
                    <w:left w:val="none" w:sz="0" w:space="0" w:color="auto"/>
                    <w:bottom w:val="none" w:sz="0" w:space="0" w:color="auto"/>
                    <w:right w:val="none" w:sz="0" w:space="0" w:color="auto"/>
                  </w:divBdr>
                </w:div>
                <w:div w:id="93212550">
                  <w:marLeft w:val="0"/>
                  <w:marRight w:val="0"/>
                  <w:marTop w:val="0"/>
                  <w:marBottom w:val="0"/>
                  <w:divBdr>
                    <w:top w:val="none" w:sz="0" w:space="0" w:color="auto"/>
                    <w:left w:val="none" w:sz="0" w:space="0" w:color="auto"/>
                    <w:bottom w:val="none" w:sz="0" w:space="0" w:color="auto"/>
                    <w:right w:val="none" w:sz="0" w:space="0" w:color="auto"/>
                  </w:divBdr>
                </w:div>
                <w:div w:id="1456604871">
                  <w:marLeft w:val="0"/>
                  <w:marRight w:val="0"/>
                  <w:marTop w:val="0"/>
                  <w:marBottom w:val="0"/>
                  <w:divBdr>
                    <w:top w:val="none" w:sz="0" w:space="0" w:color="auto"/>
                    <w:left w:val="none" w:sz="0" w:space="0" w:color="auto"/>
                    <w:bottom w:val="none" w:sz="0" w:space="0" w:color="auto"/>
                    <w:right w:val="none" w:sz="0" w:space="0" w:color="auto"/>
                  </w:divBdr>
                </w:div>
                <w:div w:id="470561701">
                  <w:marLeft w:val="0"/>
                  <w:marRight w:val="0"/>
                  <w:marTop w:val="0"/>
                  <w:marBottom w:val="0"/>
                  <w:divBdr>
                    <w:top w:val="none" w:sz="0" w:space="0" w:color="auto"/>
                    <w:left w:val="none" w:sz="0" w:space="0" w:color="auto"/>
                    <w:bottom w:val="none" w:sz="0" w:space="0" w:color="auto"/>
                    <w:right w:val="none" w:sz="0" w:space="0" w:color="auto"/>
                  </w:divBdr>
                </w:div>
                <w:div w:id="1210920971">
                  <w:marLeft w:val="0"/>
                  <w:marRight w:val="0"/>
                  <w:marTop w:val="0"/>
                  <w:marBottom w:val="0"/>
                  <w:divBdr>
                    <w:top w:val="none" w:sz="0" w:space="0" w:color="auto"/>
                    <w:left w:val="none" w:sz="0" w:space="0" w:color="auto"/>
                    <w:bottom w:val="none" w:sz="0" w:space="0" w:color="auto"/>
                    <w:right w:val="none" w:sz="0" w:space="0" w:color="auto"/>
                  </w:divBdr>
                </w:div>
                <w:div w:id="976370969">
                  <w:marLeft w:val="0"/>
                  <w:marRight w:val="0"/>
                  <w:marTop w:val="0"/>
                  <w:marBottom w:val="0"/>
                  <w:divBdr>
                    <w:top w:val="none" w:sz="0" w:space="0" w:color="auto"/>
                    <w:left w:val="none" w:sz="0" w:space="0" w:color="auto"/>
                    <w:bottom w:val="none" w:sz="0" w:space="0" w:color="auto"/>
                    <w:right w:val="none" w:sz="0" w:space="0" w:color="auto"/>
                  </w:divBdr>
                </w:div>
                <w:div w:id="70153982">
                  <w:marLeft w:val="0"/>
                  <w:marRight w:val="0"/>
                  <w:marTop w:val="0"/>
                  <w:marBottom w:val="0"/>
                  <w:divBdr>
                    <w:top w:val="none" w:sz="0" w:space="0" w:color="auto"/>
                    <w:left w:val="none" w:sz="0" w:space="0" w:color="auto"/>
                    <w:bottom w:val="none" w:sz="0" w:space="0" w:color="auto"/>
                    <w:right w:val="none" w:sz="0" w:space="0" w:color="auto"/>
                  </w:divBdr>
                </w:div>
                <w:div w:id="253442479">
                  <w:marLeft w:val="0"/>
                  <w:marRight w:val="0"/>
                  <w:marTop w:val="0"/>
                  <w:marBottom w:val="0"/>
                  <w:divBdr>
                    <w:top w:val="none" w:sz="0" w:space="0" w:color="auto"/>
                    <w:left w:val="none" w:sz="0" w:space="0" w:color="auto"/>
                    <w:bottom w:val="none" w:sz="0" w:space="0" w:color="auto"/>
                    <w:right w:val="none" w:sz="0" w:space="0" w:color="auto"/>
                  </w:divBdr>
                </w:div>
                <w:div w:id="2121148197">
                  <w:marLeft w:val="0"/>
                  <w:marRight w:val="0"/>
                  <w:marTop w:val="0"/>
                  <w:marBottom w:val="0"/>
                  <w:divBdr>
                    <w:top w:val="none" w:sz="0" w:space="0" w:color="auto"/>
                    <w:left w:val="none" w:sz="0" w:space="0" w:color="auto"/>
                    <w:bottom w:val="none" w:sz="0" w:space="0" w:color="auto"/>
                    <w:right w:val="none" w:sz="0" w:space="0" w:color="auto"/>
                  </w:divBdr>
                </w:div>
                <w:div w:id="1434856760">
                  <w:marLeft w:val="0"/>
                  <w:marRight w:val="0"/>
                  <w:marTop w:val="0"/>
                  <w:marBottom w:val="0"/>
                  <w:divBdr>
                    <w:top w:val="none" w:sz="0" w:space="0" w:color="auto"/>
                    <w:left w:val="none" w:sz="0" w:space="0" w:color="auto"/>
                    <w:bottom w:val="none" w:sz="0" w:space="0" w:color="auto"/>
                    <w:right w:val="none" w:sz="0" w:space="0" w:color="auto"/>
                  </w:divBdr>
                </w:div>
                <w:div w:id="1388996128">
                  <w:marLeft w:val="0"/>
                  <w:marRight w:val="0"/>
                  <w:marTop w:val="0"/>
                  <w:marBottom w:val="0"/>
                  <w:divBdr>
                    <w:top w:val="none" w:sz="0" w:space="0" w:color="auto"/>
                    <w:left w:val="none" w:sz="0" w:space="0" w:color="auto"/>
                    <w:bottom w:val="none" w:sz="0" w:space="0" w:color="auto"/>
                    <w:right w:val="none" w:sz="0" w:space="0" w:color="auto"/>
                  </w:divBdr>
                </w:div>
                <w:div w:id="2105803245">
                  <w:marLeft w:val="0"/>
                  <w:marRight w:val="0"/>
                  <w:marTop w:val="0"/>
                  <w:marBottom w:val="0"/>
                  <w:divBdr>
                    <w:top w:val="none" w:sz="0" w:space="0" w:color="auto"/>
                    <w:left w:val="none" w:sz="0" w:space="0" w:color="auto"/>
                    <w:bottom w:val="none" w:sz="0" w:space="0" w:color="auto"/>
                    <w:right w:val="none" w:sz="0" w:space="0" w:color="auto"/>
                  </w:divBdr>
                </w:div>
                <w:div w:id="1767118744">
                  <w:marLeft w:val="0"/>
                  <w:marRight w:val="0"/>
                  <w:marTop w:val="0"/>
                  <w:marBottom w:val="0"/>
                  <w:divBdr>
                    <w:top w:val="none" w:sz="0" w:space="0" w:color="auto"/>
                    <w:left w:val="none" w:sz="0" w:space="0" w:color="auto"/>
                    <w:bottom w:val="none" w:sz="0" w:space="0" w:color="auto"/>
                    <w:right w:val="none" w:sz="0" w:space="0" w:color="auto"/>
                  </w:divBdr>
                </w:div>
                <w:div w:id="727219410">
                  <w:marLeft w:val="0"/>
                  <w:marRight w:val="0"/>
                  <w:marTop w:val="0"/>
                  <w:marBottom w:val="0"/>
                  <w:divBdr>
                    <w:top w:val="none" w:sz="0" w:space="0" w:color="auto"/>
                    <w:left w:val="none" w:sz="0" w:space="0" w:color="auto"/>
                    <w:bottom w:val="none" w:sz="0" w:space="0" w:color="auto"/>
                    <w:right w:val="none" w:sz="0" w:space="0" w:color="auto"/>
                  </w:divBdr>
                </w:div>
                <w:div w:id="998458318">
                  <w:marLeft w:val="0"/>
                  <w:marRight w:val="0"/>
                  <w:marTop w:val="0"/>
                  <w:marBottom w:val="0"/>
                  <w:divBdr>
                    <w:top w:val="none" w:sz="0" w:space="0" w:color="auto"/>
                    <w:left w:val="none" w:sz="0" w:space="0" w:color="auto"/>
                    <w:bottom w:val="none" w:sz="0" w:space="0" w:color="auto"/>
                    <w:right w:val="none" w:sz="0" w:space="0" w:color="auto"/>
                  </w:divBdr>
                </w:div>
                <w:div w:id="1210994183">
                  <w:marLeft w:val="0"/>
                  <w:marRight w:val="0"/>
                  <w:marTop w:val="0"/>
                  <w:marBottom w:val="0"/>
                  <w:divBdr>
                    <w:top w:val="none" w:sz="0" w:space="0" w:color="auto"/>
                    <w:left w:val="none" w:sz="0" w:space="0" w:color="auto"/>
                    <w:bottom w:val="none" w:sz="0" w:space="0" w:color="auto"/>
                    <w:right w:val="none" w:sz="0" w:space="0" w:color="auto"/>
                  </w:divBdr>
                </w:div>
                <w:div w:id="1952541660">
                  <w:marLeft w:val="0"/>
                  <w:marRight w:val="0"/>
                  <w:marTop w:val="0"/>
                  <w:marBottom w:val="0"/>
                  <w:divBdr>
                    <w:top w:val="none" w:sz="0" w:space="0" w:color="auto"/>
                    <w:left w:val="none" w:sz="0" w:space="0" w:color="auto"/>
                    <w:bottom w:val="none" w:sz="0" w:space="0" w:color="auto"/>
                    <w:right w:val="none" w:sz="0" w:space="0" w:color="auto"/>
                  </w:divBdr>
                </w:div>
                <w:div w:id="1918856933">
                  <w:marLeft w:val="0"/>
                  <w:marRight w:val="0"/>
                  <w:marTop w:val="0"/>
                  <w:marBottom w:val="0"/>
                  <w:divBdr>
                    <w:top w:val="none" w:sz="0" w:space="0" w:color="auto"/>
                    <w:left w:val="none" w:sz="0" w:space="0" w:color="auto"/>
                    <w:bottom w:val="none" w:sz="0" w:space="0" w:color="auto"/>
                    <w:right w:val="none" w:sz="0" w:space="0" w:color="auto"/>
                  </w:divBdr>
                </w:div>
                <w:div w:id="1984188804">
                  <w:marLeft w:val="0"/>
                  <w:marRight w:val="0"/>
                  <w:marTop w:val="0"/>
                  <w:marBottom w:val="0"/>
                  <w:divBdr>
                    <w:top w:val="none" w:sz="0" w:space="0" w:color="auto"/>
                    <w:left w:val="none" w:sz="0" w:space="0" w:color="auto"/>
                    <w:bottom w:val="none" w:sz="0" w:space="0" w:color="auto"/>
                    <w:right w:val="none" w:sz="0" w:space="0" w:color="auto"/>
                  </w:divBdr>
                </w:div>
                <w:div w:id="1581719772">
                  <w:marLeft w:val="0"/>
                  <w:marRight w:val="0"/>
                  <w:marTop w:val="0"/>
                  <w:marBottom w:val="0"/>
                  <w:divBdr>
                    <w:top w:val="none" w:sz="0" w:space="0" w:color="auto"/>
                    <w:left w:val="none" w:sz="0" w:space="0" w:color="auto"/>
                    <w:bottom w:val="none" w:sz="0" w:space="0" w:color="auto"/>
                    <w:right w:val="none" w:sz="0" w:space="0" w:color="auto"/>
                  </w:divBdr>
                </w:div>
                <w:div w:id="936134643">
                  <w:marLeft w:val="0"/>
                  <w:marRight w:val="0"/>
                  <w:marTop w:val="0"/>
                  <w:marBottom w:val="0"/>
                  <w:divBdr>
                    <w:top w:val="none" w:sz="0" w:space="0" w:color="auto"/>
                    <w:left w:val="none" w:sz="0" w:space="0" w:color="auto"/>
                    <w:bottom w:val="none" w:sz="0" w:space="0" w:color="auto"/>
                    <w:right w:val="none" w:sz="0" w:space="0" w:color="auto"/>
                  </w:divBdr>
                </w:div>
                <w:div w:id="1558975886">
                  <w:marLeft w:val="0"/>
                  <w:marRight w:val="0"/>
                  <w:marTop w:val="0"/>
                  <w:marBottom w:val="0"/>
                  <w:divBdr>
                    <w:top w:val="none" w:sz="0" w:space="0" w:color="auto"/>
                    <w:left w:val="none" w:sz="0" w:space="0" w:color="auto"/>
                    <w:bottom w:val="none" w:sz="0" w:space="0" w:color="auto"/>
                    <w:right w:val="none" w:sz="0" w:space="0" w:color="auto"/>
                  </w:divBdr>
                </w:div>
                <w:div w:id="1764296348">
                  <w:marLeft w:val="0"/>
                  <w:marRight w:val="0"/>
                  <w:marTop w:val="0"/>
                  <w:marBottom w:val="0"/>
                  <w:divBdr>
                    <w:top w:val="none" w:sz="0" w:space="0" w:color="auto"/>
                    <w:left w:val="none" w:sz="0" w:space="0" w:color="auto"/>
                    <w:bottom w:val="none" w:sz="0" w:space="0" w:color="auto"/>
                    <w:right w:val="none" w:sz="0" w:space="0" w:color="auto"/>
                  </w:divBdr>
                </w:div>
                <w:div w:id="149519002">
                  <w:marLeft w:val="0"/>
                  <w:marRight w:val="0"/>
                  <w:marTop w:val="0"/>
                  <w:marBottom w:val="0"/>
                  <w:divBdr>
                    <w:top w:val="none" w:sz="0" w:space="0" w:color="auto"/>
                    <w:left w:val="none" w:sz="0" w:space="0" w:color="auto"/>
                    <w:bottom w:val="none" w:sz="0" w:space="0" w:color="auto"/>
                    <w:right w:val="none" w:sz="0" w:space="0" w:color="auto"/>
                  </w:divBdr>
                </w:div>
                <w:div w:id="269513290">
                  <w:marLeft w:val="0"/>
                  <w:marRight w:val="0"/>
                  <w:marTop w:val="0"/>
                  <w:marBottom w:val="0"/>
                  <w:divBdr>
                    <w:top w:val="none" w:sz="0" w:space="0" w:color="auto"/>
                    <w:left w:val="none" w:sz="0" w:space="0" w:color="auto"/>
                    <w:bottom w:val="none" w:sz="0" w:space="0" w:color="auto"/>
                    <w:right w:val="none" w:sz="0" w:space="0" w:color="auto"/>
                  </w:divBdr>
                </w:div>
                <w:div w:id="916094891">
                  <w:marLeft w:val="0"/>
                  <w:marRight w:val="0"/>
                  <w:marTop w:val="0"/>
                  <w:marBottom w:val="0"/>
                  <w:divBdr>
                    <w:top w:val="none" w:sz="0" w:space="0" w:color="auto"/>
                    <w:left w:val="none" w:sz="0" w:space="0" w:color="auto"/>
                    <w:bottom w:val="none" w:sz="0" w:space="0" w:color="auto"/>
                    <w:right w:val="none" w:sz="0" w:space="0" w:color="auto"/>
                  </w:divBdr>
                </w:div>
                <w:div w:id="2119178696">
                  <w:marLeft w:val="0"/>
                  <w:marRight w:val="0"/>
                  <w:marTop w:val="0"/>
                  <w:marBottom w:val="0"/>
                  <w:divBdr>
                    <w:top w:val="none" w:sz="0" w:space="0" w:color="auto"/>
                    <w:left w:val="none" w:sz="0" w:space="0" w:color="auto"/>
                    <w:bottom w:val="none" w:sz="0" w:space="0" w:color="auto"/>
                    <w:right w:val="none" w:sz="0" w:space="0" w:color="auto"/>
                  </w:divBdr>
                </w:div>
              </w:divsChild>
            </w:div>
            <w:div w:id="584845997">
              <w:marLeft w:val="0"/>
              <w:marRight w:val="0"/>
              <w:marTop w:val="0"/>
              <w:marBottom w:val="0"/>
              <w:divBdr>
                <w:top w:val="none" w:sz="0" w:space="0" w:color="auto"/>
                <w:left w:val="none" w:sz="0" w:space="0" w:color="auto"/>
                <w:bottom w:val="none" w:sz="0" w:space="0" w:color="auto"/>
                <w:right w:val="none" w:sz="0" w:space="0" w:color="auto"/>
              </w:divBdr>
              <w:divsChild>
                <w:div w:id="1339308553">
                  <w:marLeft w:val="0"/>
                  <w:marRight w:val="0"/>
                  <w:marTop w:val="0"/>
                  <w:marBottom w:val="0"/>
                  <w:divBdr>
                    <w:top w:val="none" w:sz="0" w:space="0" w:color="auto"/>
                    <w:left w:val="none" w:sz="0" w:space="0" w:color="auto"/>
                    <w:bottom w:val="none" w:sz="0" w:space="0" w:color="auto"/>
                    <w:right w:val="none" w:sz="0" w:space="0" w:color="auto"/>
                  </w:divBdr>
                </w:div>
                <w:div w:id="313146537">
                  <w:marLeft w:val="0"/>
                  <w:marRight w:val="0"/>
                  <w:marTop w:val="0"/>
                  <w:marBottom w:val="0"/>
                  <w:divBdr>
                    <w:top w:val="none" w:sz="0" w:space="0" w:color="auto"/>
                    <w:left w:val="none" w:sz="0" w:space="0" w:color="auto"/>
                    <w:bottom w:val="none" w:sz="0" w:space="0" w:color="auto"/>
                    <w:right w:val="none" w:sz="0" w:space="0" w:color="auto"/>
                  </w:divBdr>
                </w:div>
                <w:div w:id="980303460">
                  <w:marLeft w:val="0"/>
                  <w:marRight w:val="0"/>
                  <w:marTop w:val="0"/>
                  <w:marBottom w:val="0"/>
                  <w:divBdr>
                    <w:top w:val="none" w:sz="0" w:space="0" w:color="auto"/>
                    <w:left w:val="none" w:sz="0" w:space="0" w:color="auto"/>
                    <w:bottom w:val="none" w:sz="0" w:space="0" w:color="auto"/>
                    <w:right w:val="none" w:sz="0" w:space="0" w:color="auto"/>
                  </w:divBdr>
                </w:div>
                <w:div w:id="608703306">
                  <w:marLeft w:val="0"/>
                  <w:marRight w:val="0"/>
                  <w:marTop w:val="0"/>
                  <w:marBottom w:val="0"/>
                  <w:divBdr>
                    <w:top w:val="none" w:sz="0" w:space="0" w:color="auto"/>
                    <w:left w:val="none" w:sz="0" w:space="0" w:color="auto"/>
                    <w:bottom w:val="none" w:sz="0" w:space="0" w:color="auto"/>
                    <w:right w:val="none" w:sz="0" w:space="0" w:color="auto"/>
                  </w:divBdr>
                </w:div>
                <w:div w:id="405882051">
                  <w:marLeft w:val="0"/>
                  <w:marRight w:val="0"/>
                  <w:marTop w:val="0"/>
                  <w:marBottom w:val="0"/>
                  <w:divBdr>
                    <w:top w:val="none" w:sz="0" w:space="0" w:color="auto"/>
                    <w:left w:val="none" w:sz="0" w:space="0" w:color="auto"/>
                    <w:bottom w:val="none" w:sz="0" w:space="0" w:color="auto"/>
                    <w:right w:val="none" w:sz="0" w:space="0" w:color="auto"/>
                  </w:divBdr>
                </w:div>
                <w:div w:id="461384180">
                  <w:marLeft w:val="0"/>
                  <w:marRight w:val="0"/>
                  <w:marTop w:val="0"/>
                  <w:marBottom w:val="0"/>
                  <w:divBdr>
                    <w:top w:val="none" w:sz="0" w:space="0" w:color="auto"/>
                    <w:left w:val="none" w:sz="0" w:space="0" w:color="auto"/>
                    <w:bottom w:val="none" w:sz="0" w:space="0" w:color="auto"/>
                    <w:right w:val="none" w:sz="0" w:space="0" w:color="auto"/>
                  </w:divBdr>
                </w:div>
                <w:div w:id="414134487">
                  <w:marLeft w:val="0"/>
                  <w:marRight w:val="0"/>
                  <w:marTop w:val="0"/>
                  <w:marBottom w:val="0"/>
                  <w:divBdr>
                    <w:top w:val="none" w:sz="0" w:space="0" w:color="auto"/>
                    <w:left w:val="none" w:sz="0" w:space="0" w:color="auto"/>
                    <w:bottom w:val="none" w:sz="0" w:space="0" w:color="auto"/>
                    <w:right w:val="none" w:sz="0" w:space="0" w:color="auto"/>
                  </w:divBdr>
                </w:div>
                <w:div w:id="1269584262">
                  <w:marLeft w:val="0"/>
                  <w:marRight w:val="0"/>
                  <w:marTop w:val="0"/>
                  <w:marBottom w:val="0"/>
                  <w:divBdr>
                    <w:top w:val="none" w:sz="0" w:space="0" w:color="auto"/>
                    <w:left w:val="none" w:sz="0" w:space="0" w:color="auto"/>
                    <w:bottom w:val="none" w:sz="0" w:space="0" w:color="auto"/>
                    <w:right w:val="none" w:sz="0" w:space="0" w:color="auto"/>
                  </w:divBdr>
                </w:div>
                <w:div w:id="555363294">
                  <w:marLeft w:val="0"/>
                  <w:marRight w:val="0"/>
                  <w:marTop w:val="0"/>
                  <w:marBottom w:val="0"/>
                  <w:divBdr>
                    <w:top w:val="none" w:sz="0" w:space="0" w:color="auto"/>
                    <w:left w:val="none" w:sz="0" w:space="0" w:color="auto"/>
                    <w:bottom w:val="none" w:sz="0" w:space="0" w:color="auto"/>
                    <w:right w:val="none" w:sz="0" w:space="0" w:color="auto"/>
                  </w:divBdr>
                </w:div>
                <w:div w:id="147324997">
                  <w:marLeft w:val="0"/>
                  <w:marRight w:val="0"/>
                  <w:marTop w:val="0"/>
                  <w:marBottom w:val="0"/>
                  <w:divBdr>
                    <w:top w:val="none" w:sz="0" w:space="0" w:color="auto"/>
                    <w:left w:val="none" w:sz="0" w:space="0" w:color="auto"/>
                    <w:bottom w:val="none" w:sz="0" w:space="0" w:color="auto"/>
                    <w:right w:val="none" w:sz="0" w:space="0" w:color="auto"/>
                  </w:divBdr>
                </w:div>
                <w:div w:id="1585457754">
                  <w:marLeft w:val="0"/>
                  <w:marRight w:val="0"/>
                  <w:marTop w:val="0"/>
                  <w:marBottom w:val="0"/>
                  <w:divBdr>
                    <w:top w:val="none" w:sz="0" w:space="0" w:color="auto"/>
                    <w:left w:val="none" w:sz="0" w:space="0" w:color="auto"/>
                    <w:bottom w:val="none" w:sz="0" w:space="0" w:color="auto"/>
                    <w:right w:val="none" w:sz="0" w:space="0" w:color="auto"/>
                  </w:divBdr>
                </w:div>
                <w:div w:id="1210219070">
                  <w:marLeft w:val="0"/>
                  <w:marRight w:val="0"/>
                  <w:marTop w:val="0"/>
                  <w:marBottom w:val="0"/>
                  <w:divBdr>
                    <w:top w:val="none" w:sz="0" w:space="0" w:color="auto"/>
                    <w:left w:val="none" w:sz="0" w:space="0" w:color="auto"/>
                    <w:bottom w:val="none" w:sz="0" w:space="0" w:color="auto"/>
                    <w:right w:val="none" w:sz="0" w:space="0" w:color="auto"/>
                  </w:divBdr>
                </w:div>
                <w:div w:id="1005209727">
                  <w:marLeft w:val="0"/>
                  <w:marRight w:val="0"/>
                  <w:marTop w:val="0"/>
                  <w:marBottom w:val="0"/>
                  <w:divBdr>
                    <w:top w:val="none" w:sz="0" w:space="0" w:color="auto"/>
                    <w:left w:val="none" w:sz="0" w:space="0" w:color="auto"/>
                    <w:bottom w:val="none" w:sz="0" w:space="0" w:color="auto"/>
                    <w:right w:val="none" w:sz="0" w:space="0" w:color="auto"/>
                  </w:divBdr>
                </w:div>
                <w:div w:id="1334406748">
                  <w:marLeft w:val="0"/>
                  <w:marRight w:val="0"/>
                  <w:marTop w:val="0"/>
                  <w:marBottom w:val="0"/>
                  <w:divBdr>
                    <w:top w:val="none" w:sz="0" w:space="0" w:color="auto"/>
                    <w:left w:val="none" w:sz="0" w:space="0" w:color="auto"/>
                    <w:bottom w:val="none" w:sz="0" w:space="0" w:color="auto"/>
                    <w:right w:val="none" w:sz="0" w:space="0" w:color="auto"/>
                  </w:divBdr>
                </w:div>
                <w:div w:id="1582836230">
                  <w:marLeft w:val="0"/>
                  <w:marRight w:val="0"/>
                  <w:marTop w:val="0"/>
                  <w:marBottom w:val="0"/>
                  <w:divBdr>
                    <w:top w:val="none" w:sz="0" w:space="0" w:color="auto"/>
                    <w:left w:val="none" w:sz="0" w:space="0" w:color="auto"/>
                    <w:bottom w:val="none" w:sz="0" w:space="0" w:color="auto"/>
                    <w:right w:val="none" w:sz="0" w:space="0" w:color="auto"/>
                  </w:divBdr>
                </w:div>
                <w:div w:id="1103377209">
                  <w:marLeft w:val="0"/>
                  <w:marRight w:val="0"/>
                  <w:marTop w:val="0"/>
                  <w:marBottom w:val="0"/>
                  <w:divBdr>
                    <w:top w:val="none" w:sz="0" w:space="0" w:color="auto"/>
                    <w:left w:val="none" w:sz="0" w:space="0" w:color="auto"/>
                    <w:bottom w:val="none" w:sz="0" w:space="0" w:color="auto"/>
                    <w:right w:val="none" w:sz="0" w:space="0" w:color="auto"/>
                  </w:divBdr>
                </w:div>
                <w:div w:id="575676515">
                  <w:marLeft w:val="0"/>
                  <w:marRight w:val="0"/>
                  <w:marTop w:val="0"/>
                  <w:marBottom w:val="0"/>
                  <w:divBdr>
                    <w:top w:val="none" w:sz="0" w:space="0" w:color="auto"/>
                    <w:left w:val="none" w:sz="0" w:space="0" w:color="auto"/>
                    <w:bottom w:val="none" w:sz="0" w:space="0" w:color="auto"/>
                    <w:right w:val="none" w:sz="0" w:space="0" w:color="auto"/>
                  </w:divBdr>
                </w:div>
                <w:div w:id="103623737">
                  <w:marLeft w:val="0"/>
                  <w:marRight w:val="0"/>
                  <w:marTop w:val="0"/>
                  <w:marBottom w:val="0"/>
                  <w:divBdr>
                    <w:top w:val="none" w:sz="0" w:space="0" w:color="auto"/>
                    <w:left w:val="none" w:sz="0" w:space="0" w:color="auto"/>
                    <w:bottom w:val="none" w:sz="0" w:space="0" w:color="auto"/>
                    <w:right w:val="none" w:sz="0" w:space="0" w:color="auto"/>
                  </w:divBdr>
                </w:div>
                <w:div w:id="706685382">
                  <w:marLeft w:val="0"/>
                  <w:marRight w:val="0"/>
                  <w:marTop w:val="0"/>
                  <w:marBottom w:val="0"/>
                  <w:divBdr>
                    <w:top w:val="none" w:sz="0" w:space="0" w:color="auto"/>
                    <w:left w:val="none" w:sz="0" w:space="0" w:color="auto"/>
                    <w:bottom w:val="none" w:sz="0" w:space="0" w:color="auto"/>
                    <w:right w:val="none" w:sz="0" w:space="0" w:color="auto"/>
                  </w:divBdr>
                </w:div>
                <w:div w:id="645545733">
                  <w:marLeft w:val="0"/>
                  <w:marRight w:val="0"/>
                  <w:marTop w:val="0"/>
                  <w:marBottom w:val="0"/>
                  <w:divBdr>
                    <w:top w:val="none" w:sz="0" w:space="0" w:color="auto"/>
                    <w:left w:val="none" w:sz="0" w:space="0" w:color="auto"/>
                    <w:bottom w:val="none" w:sz="0" w:space="0" w:color="auto"/>
                    <w:right w:val="none" w:sz="0" w:space="0" w:color="auto"/>
                  </w:divBdr>
                </w:div>
                <w:div w:id="1070886672">
                  <w:marLeft w:val="0"/>
                  <w:marRight w:val="0"/>
                  <w:marTop w:val="0"/>
                  <w:marBottom w:val="0"/>
                  <w:divBdr>
                    <w:top w:val="none" w:sz="0" w:space="0" w:color="auto"/>
                    <w:left w:val="none" w:sz="0" w:space="0" w:color="auto"/>
                    <w:bottom w:val="none" w:sz="0" w:space="0" w:color="auto"/>
                    <w:right w:val="none" w:sz="0" w:space="0" w:color="auto"/>
                  </w:divBdr>
                </w:div>
                <w:div w:id="1444769784">
                  <w:marLeft w:val="0"/>
                  <w:marRight w:val="0"/>
                  <w:marTop w:val="0"/>
                  <w:marBottom w:val="0"/>
                  <w:divBdr>
                    <w:top w:val="none" w:sz="0" w:space="0" w:color="auto"/>
                    <w:left w:val="none" w:sz="0" w:space="0" w:color="auto"/>
                    <w:bottom w:val="none" w:sz="0" w:space="0" w:color="auto"/>
                    <w:right w:val="none" w:sz="0" w:space="0" w:color="auto"/>
                  </w:divBdr>
                </w:div>
                <w:div w:id="571426946">
                  <w:marLeft w:val="0"/>
                  <w:marRight w:val="0"/>
                  <w:marTop w:val="0"/>
                  <w:marBottom w:val="0"/>
                  <w:divBdr>
                    <w:top w:val="none" w:sz="0" w:space="0" w:color="auto"/>
                    <w:left w:val="none" w:sz="0" w:space="0" w:color="auto"/>
                    <w:bottom w:val="none" w:sz="0" w:space="0" w:color="auto"/>
                    <w:right w:val="none" w:sz="0" w:space="0" w:color="auto"/>
                  </w:divBdr>
                </w:div>
                <w:div w:id="1213536109">
                  <w:marLeft w:val="0"/>
                  <w:marRight w:val="0"/>
                  <w:marTop w:val="0"/>
                  <w:marBottom w:val="0"/>
                  <w:divBdr>
                    <w:top w:val="none" w:sz="0" w:space="0" w:color="auto"/>
                    <w:left w:val="none" w:sz="0" w:space="0" w:color="auto"/>
                    <w:bottom w:val="none" w:sz="0" w:space="0" w:color="auto"/>
                    <w:right w:val="none" w:sz="0" w:space="0" w:color="auto"/>
                  </w:divBdr>
                </w:div>
                <w:div w:id="927277953">
                  <w:marLeft w:val="0"/>
                  <w:marRight w:val="0"/>
                  <w:marTop w:val="0"/>
                  <w:marBottom w:val="0"/>
                  <w:divBdr>
                    <w:top w:val="none" w:sz="0" w:space="0" w:color="auto"/>
                    <w:left w:val="none" w:sz="0" w:space="0" w:color="auto"/>
                    <w:bottom w:val="none" w:sz="0" w:space="0" w:color="auto"/>
                    <w:right w:val="none" w:sz="0" w:space="0" w:color="auto"/>
                  </w:divBdr>
                </w:div>
                <w:div w:id="690496549">
                  <w:marLeft w:val="0"/>
                  <w:marRight w:val="0"/>
                  <w:marTop w:val="0"/>
                  <w:marBottom w:val="0"/>
                  <w:divBdr>
                    <w:top w:val="none" w:sz="0" w:space="0" w:color="auto"/>
                    <w:left w:val="none" w:sz="0" w:space="0" w:color="auto"/>
                    <w:bottom w:val="none" w:sz="0" w:space="0" w:color="auto"/>
                    <w:right w:val="none" w:sz="0" w:space="0" w:color="auto"/>
                  </w:divBdr>
                </w:div>
                <w:div w:id="547958581">
                  <w:marLeft w:val="0"/>
                  <w:marRight w:val="0"/>
                  <w:marTop w:val="0"/>
                  <w:marBottom w:val="0"/>
                  <w:divBdr>
                    <w:top w:val="none" w:sz="0" w:space="0" w:color="auto"/>
                    <w:left w:val="none" w:sz="0" w:space="0" w:color="auto"/>
                    <w:bottom w:val="none" w:sz="0" w:space="0" w:color="auto"/>
                    <w:right w:val="none" w:sz="0" w:space="0" w:color="auto"/>
                  </w:divBdr>
                </w:div>
                <w:div w:id="538664947">
                  <w:marLeft w:val="0"/>
                  <w:marRight w:val="0"/>
                  <w:marTop w:val="0"/>
                  <w:marBottom w:val="0"/>
                  <w:divBdr>
                    <w:top w:val="none" w:sz="0" w:space="0" w:color="auto"/>
                    <w:left w:val="none" w:sz="0" w:space="0" w:color="auto"/>
                    <w:bottom w:val="none" w:sz="0" w:space="0" w:color="auto"/>
                    <w:right w:val="none" w:sz="0" w:space="0" w:color="auto"/>
                  </w:divBdr>
                </w:div>
                <w:div w:id="319892830">
                  <w:marLeft w:val="0"/>
                  <w:marRight w:val="0"/>
                  <w:marTop w:val="0"/>
                  <w:marBottom w:val="0"/>
                  <w:divBdr>
                    <w:top w:val="none" w:sz="0" w:space="0" w:color="auto"/>
                    <w:left w:val="none" w:sz="0" w:space="0" w:color="auto"/>
                    <w:bottom w:val="none" w:sz="0" w:space="0" w:color="auto"/>
                    <w:right w:val="none" w:sz="0" w:space="0" w:color="auto"/>
                  </w:divBdr>
                </w:div>
                <w:div w:id="58945926">
                  <w:marLeft w:val="0"/>
                  <w:marRight w:val="0"/>
                  <w:marTop w:val="0"/>
                  <w:marBottom w:val="0"/>
                  <w:divBdr>
                    <w:top w:val="none" w:sz="0" w:space="0" w:color="auto"/>
                    <w:left w:val="none" w:sz="0" w:space="0" w:color="auto"/>
                    <w:bottom w:val="none" w:sz="0" w:space="0" w:color="auto"/>
                    <w:right w:val="none" w:sz="0" w:space="0" w:color="auto"/>
                  </w:divBdr>
                </w:div>
                <w:div w:id="1210192996">
                  <w:marLeft w:val="0"/>
                  <w:marRight w:val="0"/>
                  <w:marTop w:val="0"/>
                  <w:marBottom w:val="0"/>
                  <w:divBdr>
                    <w:top w:val="none" w:sz="0" w:space="0" w:color="auto"/>
                    <w:left w:val="none" w:sz="0" w:space="0" w:color="auto"/>
                    <w:bottom w:val="none" w:sz="0" w:space="0" w:color="auto"/>
                    <w:right w:val="none" w:sz="0" w:space="0" w:color="auto"/>
                  </w:divBdr>
                </w:div>
                <w:div w:id="1368027161">
                  <w:marLeft w:val="0"/>
                  <w:marRight w:val="0"/>
                  <w:marTop w:val="0"/>
                  <w:marBottom w:val="0"/>
                  <w:divBdr>
                    <w:top w:val="none" w:sz="0" w:space="0" w:color="auto"/>
                    <w:left w:val="none" w:sz="0" w:space="0" w:color="auto"/>
                    <w:bottom w:val="none" w:sz="0" w:space="0" w:color="auto"/>
                    <w:right w:val="none" w:sz="0" w:space="0" w:color="auto"/>
                  </w:divBdr>
                </w:div>
                <w:div w:id="436683144">
                  <w:marLeft w:val="0"/>
                  <w:marRight w:val="0"/>
                  <w:marTop w:val="0"/>
                  <w:marBottom w:val="0"/>
                  <w:divBdr>
                    <w:top w:val="none" w:sz="0" w:space="0" w:color="auto"/>
                    <w:left w:val="none" w:sz="0" w:space="0" w:color="auto"/>
                    <w:bottom w:val="none" w:sz="0" w:space="0" w:color="auto"/>
                    <w:right w:val="none" w:sz="0" w:space="0" w:color="auto"/>
                  </w:divBdr>
                </w:div>
                <w:div w:id="501816218">
                  <w:marLeft w:val="0"/>
                  <w:marRight w:val="0"/>
                  <w:marTop w:val="0"/>
                  <w:marBottom w:val="0"/>
                  <w:divBdr>
                    <w:top w:val="none" w:sz="0" w:space="0" w:color="auto"/>
                    <w:left w:val="none" w:sz="0" w:space="0" w:color="auto"/>
                    <w:bottom w:val="none" w:sz="0" w:space="0" w:color="auto"/>
                    <w:right w:val="none" w:sz="0" w:space="0" w:color="auto"/>
                  </w:divBdr>
                </w:div>
                <w:div w:id="1806578575">
                  <w:marLeft w:val="0"/>
                  <w:marRight w:val="0"/>
                  <w:marTop w:val="0"/>
                  <w:marBottom w:val="0"/>
                  <w:divBdr>
                    <w:top w:val="none" w:sz="0" w:space="0" w:color="auto"/>
                    <w:left w:val="none" w:sz="0" w:space="0" w:color="auto"/>
                    <w:bottom w:val="none" w:sz="0" w:space="0" w:color="auto"/>
                    <w:right w:val="none" w:sz="0" w:space="0" w:color="auto"/>
                  </w:divBdr>
                </w:div>
                <w:div w:id="240650372">
                  <w:marLeft w:val="0"/>
                  <w:marRight w:val="0"/>
                  <w:marTop w:val="0"/>
                  <w:marBottom w:val="0"/>
                  <w:divBdr>
                    <w:top w:val="none" w:sz="0" w:space="0" w:color="auto"/>
                    <w:left w:val="none" w:sz="0" w:space="0" w:color="auto"/>
                    <w:bottom w:val="none" w:sz="0" w:space="0" w:color="auto"/>
                    <w:right w:val="none" w:sz="0" w:space="0" w:color="auto"/>
                  </w:divBdr>
                </w:div>
                <w:div w:id="716468088">
                  <w:marLeft w:val="0"/>
                  <w:marRight w:val="0"/>
                  <w:marTop w:val="0"/>
                  <w:marBottom w:val="0"/>
                  <w:divBdr>
                    <w:top w:val="none" w:sz="0" w:space="0" w:color="auto"/>
                    <w:left w:val="none" w:sz="0" w:space="0" w:color="auto"/>
                    <w:bottom w:val="none" w:sz="0" w:space="0" w:color="auto"/>
                    <w:right w:val="none" w:sz="0" w:space="0" w:color="auto"/>
                  </w:divBdr>
                </w:div>
                <w:div w:id="1767338474">
                  <w:marLeft w:val="0"/>
                  <w:marRight w:val="0"/>
                  <w:marTop w:val="0"/>
                  <w:marBottom w:val="0"/>
                  <w:divBdr>
                    <w:top w:val="none" w:sz="0" w:space="0" w:color="auto"/>
                    <w:left w:val="none" w:sz="0" w:space="0" w:color="auto"/>
                    <w:bottom w:val="none" w:sz="0" w:space="0" w:color="auto"/>
                    <w:right w:val="none" w:sz="0" w:space="0" w:color="auto"/>
                  </w:divBdr>
                </w:div>
                <w:div w:id="1233662449">
                  <w:marLeft w:val="0"/>
                  <w:marRight w:val="0"/>
                  <w:marTop w:val="0"/>
                  <w:marBottom w:val="0"/>
                  <w:divBdr>
                    <w:top w:val="none" w:sz="0" w:space="0" w:color="auto"/>
                    <w:left w:val="none" w:sz="0" w:space="0" w:color="auto"/>
                    <w:bottom w:val="none" w:sz="0" w:space="0" w:color="auto"/>
                    <w:right w:val="none" w:sz="0" w:space="0" w:color="auto"/>
                  </w:divBdr>
                </w:div>
                <w:div w:id="116413280">
                  <w:marLeft w:val="0"/>
                  <w:marRight w:val="0"/>
                  <w:marTop w:val="0"/>
                  <w:marBottom w:val="0"/>
                  <w:divBdr>
                    <w:top w:val="none" w:sz="0" w:space="0" w:color="auto"/>
                    <w:left w:val="none" w:sz="0" w:space="0" w:color="auto"/>
                    <w:bottom w:val="none" w:sz="0" w:space="0" w:color="auto"/>
                    <w:right w:val="none" w:sz="0" w:space="0" w:color="auto"/>
                  </w:divBdr>
                </w:div>
                <w:div w:id="675152680">
                  <w:marLeft w:val="0"/>
                  <w:marRight w:val="0"/>
                  <w:marTop w:val="0"/>
                  <w:marBottom w:val="0"/>
                  <w:divBdr>
                    <w:top w:val="none" w:sz="0" w:space="0" w:color="auto"/>
                    <w:left w:val="none" w:sz="0" w:space="0" w:color="auto"/>
                    <w:bottom w:val="none" w:sz="0" w:space="0" w:color="auto"/>
                    <w:right w:val="none" w:sz="0" w:space="0" w:color="auto"/>
                  </w:divBdr>
                </w:div>
                <w:div w:id="587809348">
                  <w:marLeft w:val="0"/>
                  <w:marRight w:val="0"/>
                  <w:marTop w:val="0"/>
                  <w:marBottom w:val="0"/>
                  <w:divBdr>
                    <w:top w:val="none" w:sz="0" w:space="0" w:color="auto"/>
                    <w:left w:val="none" w:sz="0" w:space="0" w:color="auto"/>
                    <w:bottom w:val="none" w:sz="0" w:space="0" w:color="auto"/>
                    <w:right w:val="none" w:sz="0" w:space="0" w:color="auto"/>
                  </w:divBdr>
                </w:div>
                <w:div w:id="1464470756">
                  <w:marLeft w:val="0"/>
                  <w:marRight w:val="0"/>
                  <w:marTop w:val="0"/>
                  <w:marBottom w:val="0"/>
                  <w:divBdr>
                    <w:top w:val="none" w:sz="0" w:space="0" w:color="auto"/>
                    <w:left w:val="none" w:sz="0" w:space="0" w:color="auto"/>
                    <w:bottom w:val="none" w:sz="0" w:space="0" w:color="auto"/>
                    <w:right w:val="none" w:sz="0" w:space="0" w:color="auto"/>
                  </w:divBdr>
                </w:div>
                <w:div w:id="80876484">
                  <w:marLeft w:val="0"/>
                  <w:marRight w:val="0"/>
                  <w:marTop w:val="0"/>
                  <w:marBottom w:val="0"/>
                  <w:divBdr>
                    <w:top w:val="none" w:sz="0" w:space="0" w:color="auto"/>
                    <w:left w:val="none" w:sz="0" w:space="0" w:color="auto"/>
                    <w:bottom w:val="none" w:sz="0" w:space="0" w:color="auto"/>
                    <w:right w:val="none" w:sz="0" w:space="0" w:color="auto"/>
                  </w:divBdr>
                </w:div>
                <w:div w:id="1620644822">
                  <w:marLeft w:val="0"/>
                  <w:marRight w:val="0"/>
                  <w:marTop w:val="0"/>
                  <w:marBottom w:val="0"/>
                  <w:divBdr>
                    <w:top w:val="none" w:sz="0" w:space="0" w:color="auto"/>
                    <w:left w:val="none" w:sz="0" w:space="0" w:color="auto"/>
                    <w:bottom w:val="none" w:sz="0" w:space="0" w:color="auto"/>
                    <w:right w:val="none" w:sz="0" w:space="0" w:color="auto"/>
                  </w:divBdr>
                </w:div>
                <w:div w:id="98064441">
                  <w:marLeft w:val="0"/>
                  <w:marRight w:val="0"/>
                  <w:marTop w:val="0"/>
                  <w:marBottom w:val="0"/>
                  <w:divBdr>
                    <w:top w:val="none" w:sz="0" w:space="0" w:color="auto"/>
                    <w:left w:val="none" w:sz="0" w:space="0" w:color="auto"/>
                    <w:bottom w:val="none" w:sz="0" w:space="0" w:color="auto"/>
                    <w:right w:val="none" w:sz="0" w:space="0" w:color="auto"/>
                  </w:divBdr>
                </w:div>
                <w:div w:id="676615478">
                  <w:marLeft w:val="0"/>
                  <w:marRight w:val="0"/>
                  <w:marTop w:val="0"/>
                  <w:marBottom w:val="0"/>
                  <w:divBdr>
                    <w:top w:val="none" w:sz="0" w:space="0" w:color="auto"/>
                    <w:left w:val="none" w:sz="0" w:space="0" w:color="auto"/>
                    <w:bottom w:val="none" w:sz="0" w:space="0" w:color="auto"/>
                    <w:right w:val="none" w:sz="0" w:space="0" w:color="auto"/>
                  </w:divBdr>
                </w:div>
                <w:div w:id="539628052">
                  <w:marLeft w:val="0"/>
                  <w:marRight w:val="0"/>
                  <w:marTop w:val="0"/>
                  <w:marBottom w:val="0"/>
                  <w:divBdr>
                    <w:top w:val="none" w:sz="0" w:space="0" w:color="auto"/>
                    <w:left w:val="none" w:sz="0" w:space="0" w:color="auto"/>
                    <w:bottom w:val="none" w:sz="0" w:space="0" w:color="auto"/>
                    <w:right w:val="none" w:sz="0" w:space="0" w:color="auto"/>
                  </w:divBdr>
                </w:div>
                <w:div w:id="528445686">
                  <w:marLeft w:val="0"/>
                  <w:marRight w:val="0"/>
                  <w:marTop w:val="0"/>
                  <w:marBottom w:val="0"/>
                  <w:divBdr>
                    <w:top w:val="none" w:sz="0" w:space="0" w:color="auto"/>
                    <w:left w:val="none" w:sz="0" w:space="0" w:color="auto"/>
                    <w:bottom w:val="none" w:sz="0" w:space="0" w:color="auto"/>
                    <w:right w:val="none" w:sz="0" w:space="0" w:color="auto"/>
                  </w:divBdr>
                </w:div>
                <w:div w:id="682170929">
                  <w:marLeft w:val="0"/>
                  <w:marRight w:val="0"/>
                  <w:marTop w:val="0"/>
                  <w:marBottom w:val="0"/>
                  <w:divBdr>
                    <w:top w:val="none" w:sz="0" w:space="0" w:color="auto"/>
                    <w:left w:val="none" w:sz="0" w:space="0" w:color="auto"/>
                    <w:bottom w:val="none" w:sz="0" w:space="0" w:color="auto"/>
                    <w:right w:val="none" w:sz="0" w:space="0" w:color="auto"/>
                  </w:divBdr>
                </w:div>
                <w:div w:id="1526744520">
                  <w:marLeft w:val="0"/>
                  <w:marRight w:val="0"/>
                  <w:marTop w:val="0"/>
                  <w:marBottom w:val="0"/>
                  <w:divBdr>
                    <w:top w:val="none" w:sz="0" w:space="0" w:color="auto"/>
                    <w:left w:val="none" w:sz="0" w:space="0" w:color="auto"/>
                    <w:bottom w:val="none" w:sz="0" w:space="0" w:color="auto"/>
                    <w:right w:val="none" w:sz="0" w:space="0" w:color="auto"/>
                  </w:divBdr>
                </w:div>
                <w:div w:id="744835608">
                  <w:marLeft w:val="0"/>
                  <w:marRight w:val="0"/>
                  <w:marTop w:val="0"/>
                  <w:marBottom w:val="0"/>
                  <w:divBdr>
                    <w:top w:val="none" w:sz="0" w:space="0" w:color="auto"/>
                    <w:left w:val="none" w:sz="0" w:space="0" w:color="auto"/>
                    <w:bottom w:val="none" w:sz="0" w:space="0" w:color="auto"/>
                    <w:right w:val="none" w:sz="0" w:space="0" w:color="auto"/>
                  </w:divBdr>
                </w:div>
                <w:div w:id="200096877">
                  <w:marLeft w:val="0"/>
                  <w:marRight w:val="0"/>
                  <w:marTop w:val="0"/>
                  <w:marBottom w:val="0"/>
                  <w:divBdr>
                    <w:top w:val="none" w:sz="0" w:space="0" w:color="auto"/>
                    <w:left w:val="none" w:sz="0" w:space="0" w:color="auto"/>
                    <w:bottom w:val="none" w:sz="0" w:space="0" w:color="auto"/>
                    <w:right w:val="none" w:sz="0" w:space="0" w:color="auto"/>
                  </w:divBdr>
                </w:div>
                <w:div w:id="1103645506">
                  <w:marLeft w:val="0"/>
                  <w:marRight w:val="0"/>
                  <w:marTop w:val="0"/>
                  <w:marBottom w:val="0"/>
                  <w:divBdr>
                    <w:top w:val="none" w:sz="0" w:space="0" w:color="auto"/>
                    <w:left w:val="none" w:sz="0" w:space="0" w:color="auto"/>
                    <w:bottom w:val="none" w:sz="0" w:space="0" w:color="auto"/>
                    <w:right w:val="none" w:sz="0" w:space="0" w:color="auto"/>
                  </w:divBdr>
                </w:div>
                <w:div w:id="1417362985">
                  <w:marLeft w:val="0"/>
                  <w:marRight w:val="0"/>
                  <w:marTop w:val="0"/>
                  <w:marBottom w:val="0"/>
                  <w:divBdr>
                    <w:top w:val="none" w:sz="0" w:space="0" w:color="auto"/>
                    <w:left w:val="none" w:sz="0" w:space="0" w:color="auto"/>
                    <w:bottom w:val="none" w:sz="0" w:space="0" w:color="auto"/>
                    <w:right w:val="none" w:sz="0" w:space="0" w:color="auto"/>
                  </w:divBdr>
                </w:div>
                <w:div w:id="1358847958">
                  <w:marLeft w:val="0"/>
                  <w:marRight w:val="0"/>
                  <w:marTop w:val="0"/>
                  <w:marBottom w:val="0"/>
                  <w:divBdr>
                    <w:top w:val="none" w:sz="0" w:space="0" w:color="auto"/>
                    <w:left w:val="none" w:sz="0" w:space="0" w:color="auto"/>
                    <w:bottom w:val="none" w:sz="0" w:space="0" w:color="auto"/>
                    <w:right w:val="none" w:sz="0" w:space="0" w:color="auto"/>
                  </w:divBdr>
                </w:div>
                <w:div w:id="1110971020">
                  <w:marLeft w:val="0"/>
                  <w:marRight w:val="0"/>
                  <w:marTop w:val="0"/>
                  <w:marBottom w:val="0"/>
                  <w:divBdr>
                    <w:top w:val="none" w:sz="0" w:space="0" w:color="auto"/>
                    <w:left w:val="none" w:sz="0" w:space="0" w:color="auto"/>
                    <w:bottom w:val="none" w:sz="0" w:space="0" w:color="auto"/>
                    <w:right w:val="none" w:sz="0" w:space="0" w:color="auto"/>
                  </w:divBdr>
                </w:div>
                <w:div w:id="108282169">
                  <w:marLeft w:val="0"/>
                  <w:marRight w:val="0"/>
                  <w:marTop w:val="0"/>
                  <w:marBottom w:val="0"/>
                  <w:divBdr>
                    <w:top w:val="none" w:sz="0" w:space="0" w:color="auto"/>
                    <w:left w:val="none" w:sz="0" w:space="0" w:color="auto"/>
                    <w:bottom w:val="none" w:sz="0" w:space="0" w:color="auto"/>
                    <w:right w:val="none" w:sz="0" w:space="0" w:color="auto"/>
                  </w:divBdr>
                </w:div>
                <w:div w:id="1157381805">
                  <w:marLeft w:val="0"/>
                  <w:marRight w:val="0"/>
                  <w:marTop w:val="0"/>
                  <w:marBottom w:val="0"/>
                  <w:divBdr>
                    <w:top w:val="none" w:sz="0" w:space="0" w:color="auto"/>
                    <w:left w:val="none" w:sz="0" w:space="0" w:color="auto"/>
                    <w:bottom w:val="none" w:sz="0" w:space="0" w:color="auto"/>
                    <w:right w:val="none" w:sz="0" w:space="0" w:color="auto"/>
                  </w:divBdr>
                </w:div>
                <w:div w:id="32072577">
                  <w:marLeft w:val="0"/>
                  <w:marRight w:val="0"/>
                  <w:marTop w:val="0"/>
                  <w:marBottom w:val="0"/>
                  <w:divBdr>
                    <w:top w:val="none" w:sz="0" w:space="0" w:color="auto"/>
                    <w:left w:val="none" w:sz="0" w:space="0" w:color="auto"/>
                    <w:bottom w:val="none" w:sz="0" w:space="0" w:color="auto"/>
                    <w:right w:val="none" w:sz="0" w:space="0" w:color="auto"/>
                  </w:divBdr>
                </w:div>
                <w:div w:id="1907452827">
                  <w:marLeft w:val="0"/>
                  <w:marRight w:val="0"/>
                  <w:marTop w:val="0"/>
                  <w:marBottom w:val="0"/>
                  <w:divBdr>
                    <w:top w:val="none" w:sz="0" w:space="0" w:color="auto"/>
                    <w:left w:val="none" w:sz="0" w:space="0" w:color="auto"/>
                    <w:bottom w:val="none" w:sz="0" w:space="0" w:color="auto"/>
                    <w:right w:val="none" w:sz="0" w:space="0" w:color="auto"/>
                  </w:divBdr>
                </w:div>
                <w:div w:id="1072001347">
                  <w:marLeft w:val="0"/>
                  <w:marRight w:val="0"/>
                  <w:marTop w:val="0"/>
                  <w:marBottom w:val="0"/>
                  <w:divBdr>
                    <w:top w:val="none" w:sz="0" w:space="0" w:color="auto"/>
                    <w:left w:val="none" w:sz="0" w:space="0" w:color="auto"/>
                    <w:bottom w:val="none" w:sz="0" w:space="0" w:color="auto"/>
                    <w:right w:val="none" w:sz="0" w:space="0" w:color="auto"/>
                  </w:divBdr>
                </w:div>
                <w:div w:id="985936961">
                  <w:marLeft w:val="0"/>
                  <w:marRight w:val="0"/>
                  <w:marTop w:val="0"/>
                  <w:marBottom w:val="0"/>
                  <w:divBdr>
                    <w:top w:val="none" w:sz="0" w:space="0" w:color="auto"/>
                    <w:left w:val="none" w:sz="0" w:space="0" w:color="auto"/>
                    <w:bottom w:val="none" w:sz="0" w:space="0" w:color="auto"/>
                    <w:right w:val="none" w:sz="0" w:space="0" w:color="auto"/>
                  </w:divBdr>
                </w:div>
                <w:div w:id="1278290574">
                  <w:marLeft w:val="0"/>
                  <w:marRight w:val="0"/>
                  <w:marTop w:val="0"/>
                  <w:marBottom w:val="0"/>
                  <w:divBdr>
                    <w:top w:val="none" w:sz="0" w:space="0" w:color="auto"/>
                    <w:left w:val="none" w:sz="0" w:space="0" w:color="auto"/>
                    <w:bottom w:val="none" w:sz="0" w:space="0" w:color="auto"/>
                    <w:right w:val="none" w:sz="0" w:space="0" w:color="auto"/>
                  </w:divBdr>
                </w:div>
                <w:div w:id="717634539">
                  <w:marLeft w:val="0"/>
                  <w:marRight w:val="0"/>
                  <w:marTop w:val="0"/>
                  <w:marBottom w:val="0"/>
                  <w:divBdr>
                    <w:top w:val="none" w:sz="0" w:space="0" w:color="auto"/>
                    <w:left w:val="none" w:sz="0" w:space="0" w:color="auto"/>
                    <w:bottom w:val="none" w:sz="0" w:space="0" w:color="auto"/>
                    <w:right w:val="none" w:sz="0" w:space="0" w:color="auto"/>
                  </w:divBdr>
                </w:div>
                <w:div w:id="1198929406">
                  <w:marLeft w:val="0"/>
                  <w:marRight w:val="0"/>
                  <w:marTop w:val="0"/>
                  <w:marBottom w:val="0"/>
                  <w:divBdr>
                    <w:top w:val="none" w:sz="0" w:space="0" w:color="auto"/>
                    <w:left w:val="none" w:sz="0" w:space="0" w:color="auto"/>
                    <w:bottom w:val="none" w:sz="0" w:space="0" w:color="auto"/>
                    <w:right w:val="none" w:sz="0" w:space="0" w:color="auto"/>
                  </w:divBdr>
                </w:div>
                <w:div w:id="1727947656">
                  <w:marLeft w:val="0"/>
                  <w:marRight w:val="0"/>
                  <w:marTop w:val="0"/>
                  <w:marBottom w:val="0"/>
                  <w:divBdr>
                    <w:top w:val="none" w:sz="0" w:space="0" w:color="auto"/>
                    <w:left w:val="none" w:sz="0" w:space="0" w:color="auto"/>
                    <w:bottom w:val="none" w:sz="0" w:space="0" w:color="auto"/>
                    <w:right w:val="none" w:sz="0" w:space="0" w:color="auto"/>
                  </w:divBdr>
                </w:div>
                <w:div w:id="158036566">
                  <w:marLeft w:val="0"/>
                  <w:marRight w:val="0"/>
                  <w:marTop w:val="0"/>
                  <w:marBottom w:val="0"/>
                  <w:divBdr>
                    <w:top w:val="none" w:sz="0" w:space="0" w:color="auto"/>
                    <w:left w:val="none" w:sz="0" w:space="0" w:color="auto"/>
                    <w:bottom w:val="none" w:sz="0" w:space="0" w:color="auto"/>
                    <w:right w:val="none" w:sz="0" w:space="0" w:color="auto"/>
                  </w:divBdr>
                </w:div>
                <w:div w:id="1922595902">
                  <w:marLeft w:val="0"/>
                  <w:marRight w:val="0"/>
                  <w:marTop w:val="0"/>
                  <w:marBottom w:val="0"/>
                  <w:divBdr>
                    <w:top w:val="none" w:sz="0" w:space="0" w:color="auto"/>
                    <w:left w:val="none" w:sz="0" w:space="0" w:color="auto"/>
                    <w:bottom w:val="none" w:sz="0" w:space="0" w:color="auto"/>
                    <w:right w:val="none" w:sz="0" w:space="0" w:color="auto"/>
                  </w:divBdr>
                </w:div>
                <w:div w:id="2439686">
                  <w:marLeft w:val="0"/>
                  <w:marRight w:val="0"/>
                  <w:marTop w:val="0"/>
                  <w:marBottom w:val="0"/>
                  <w:divBdr>
                    <w:top w:val="none" w:sz="0" w:space="0" w:color="auto"/>
                    <w:left w:val="none" w:sz="0" w:space="0" w:color="auto"/>
                    <w:bottom w:val="none" w:sz="0" w:space="0" w:color="auto"/>
                    <w:right w:val="none" w:sz="0" w:space="0" w:color="auto"/>
                  </w:divBdr>
                </w:div>
                <w:div w:id="175849488">
                  <w:marLeft w:val="0"/>
                  <w:marRight w:val="0"/>
                  <w:marTop w:val="0"/>
                  <w:marBottom w:val="0"/>
                  <w:divBdr>
                    <w:top w:val="none" w:sz="0" w:space="0" w:color="auto"/>
                    <w:left w:val="none" w:sz="0" w:space="0" w:color="auto"/>
                    <w:bottom w:val="none" w:sz="0" w:space="0" w:color="auto"/>
                    <w:right w:val="none" w:sz="0" w:space="0" w:color="auto"/>
                  </w:divBdr>
                </w:div>
                <w:div w:id="1158375648">
                  <w:marLeft w:val="0"/>
                  <w:marRight w:val="0"/>
                  <w:marTop w:val="0"/>
                  <w:marBottom w:val="0"/>
                  <w:divBdr>
                    <w:top w:val="none" w:sz="0" w:space="0" w:color="auto"/>
                    <w:left w:val="none" w:sz="0" w:space="0" w:color="auto"/>
                    <w:bottom w:val="none" w:sz="0" w:space="0" w:color="auto"/>
                    <w:right w:val="none" w:sz="0" w:space="0" w:color="auto"/>
                  </w:divBdr>
                </w:div>
                <w:div w:id="221409332">
                  <w:marLeft w:val="0"/>
                  <w:marRight w:val="0"/>
                  <w:marTop w:val="0"/>
                  <w:marBottom w:val="0"/>
                  <w:divBdr>
                    <w:top w:val="none" w:sz="0" w:space="0" w:color="auto"/>
                    <w:left w:val="none" w:sz="0" w:space="0" w:color="auto"/>
                    <w:bottom w:val="none" w:sz="0" w:space="0" w:color="auto"/>
                    <w:right w:val="none" w:sz="0" w:space="0" w:color="auto"/>
                  </w:divBdr>
                </w:div>
                <w:div w:id="594896289">
                  <w:marLeft w:val="0"/>
                  <w:marRight w:val="0"/>
                  <w:marTop w:val="0"/>
                  <w:marBottom w:val="0"/>
                  <w:divBdr>
                    <w:top w:val="none" w:sz="0" w:space="0" w:color="auto"/>
                    <w:left w:val="none" w:sz="0" w:space="0" w:color="auto"/>
                    <w:bottom w:val="none" w:sz="0" w:space="0" w:color="auto"/>
                    <w:right w:val="none" w:sz="0" w:space="0" w:color="auto"/>
                  </w:divBdr>
                </w:div>
                <w:div w:id="24723297">
                  <w:marLeft w:val="0"/>
                  <w:marRight w:val="0"/>
                  <w:marTop w:val="0"/>
                  <w:marBottom w:val="0"/>
                  <w:divBdr>
                    <w:top w:val="none" w:sz="0" w:space="0" w:color="auto"/>
                    <w:left w:val="none" w:sz="0" w:space="0" w:color="auto"/>
                    <w:bottom w:val="none" w:sz="0" w:space="0" w:color="auto"/>
                    <w:right w:val="none" w:sz="0" w:space="0" w:color="auto"/>
                  </w:divBdr>
                </w:div>
                <w:div w:id="410349178">
                  <w:marLeft w:val="0"/>
                  <w:marRight w:val="0"/>
                  <w:marTop w:val="0"/>
                  <w:marBottom w:val="0"/>
                  <w:divBdr>
                    <w:top w:val="none" w:sz="0" w:space="0" w:color="auto"/>
                    <w:left w:val="none" w:sz="0" w:space="0" w:color="auto"/>
                    <w:bottom w:val="none" w:sz="0" w:space="0" w:color="auto"/>
                    <w:right w:val="none" w:sz="0" w:space="0" w:color="auto"/>
                  </w:divBdr>
                </w:div>
                <w:div w:id="1455558001">
                  <w:marLeft w:val="0"/>
                  <w:marRight w:val="0"/>
                  <w:marTop w:val="0"/>
                  <w:marBottom w:val="0"/>
                  <w:divBdr>
                    <w:top w:val="none" w:sz="0" w:space="0" w:color="auto"/>
                    <w:left w:val="none" w:sz="0" w:space="0" w:color="auto"/>
                    <w:bottom w:val="none" w:sz="0" w:space="0" w:color="auto"/>
                    <w:right w:val="none" w:sz="0" w:space="0" w:color="auto"/>
                  </w:divBdr>
                </w:div>
                <w:div w:id="982975432">
                  <w:marLeft w:val="0"/>
                  <w:marRight w:val="0"/>
                  <w:marTop w:val="0"/>
                  <w:marBottom w:val="0"/>
                  <w:divBdr>
                    <w:top w:val="none" w:sz="0" w:space="0" w:color="auto"/>
                    <w:left w:val="none" w:sz="0" w:space="0" w:color="auto"/>
                    <w:bottom w:val="none" w:sz="0" w:space="0" w:color="auto"/>
                    <w:right w:val="none" w:sz="0" w:space="0" w:color="auto"/>
                  </w:divBdr>
                </w:div>
                <w:div w:id="238902658">
                  <w:marLeft w:val="0"/>
                  <w:marRight w:val="0"/>
                  <w:marTop w:val="0"/>
                  <w:marBottom w:val="0"/>
                  <w:divBdr>
                    <w:top w:val="none" w:sz="0" w:space="0" w:color="auto"/>
                    <w:left w:val="none" w:sz="0" w:space="0" w:color="auto"/>
                    <w:bottom w:val="none" w:sz="0" w:space="0" w:color="auto"/>
                    <w:right w:val="none" w:sz="0" w:space="0" w:color="auto"/>
                  </w:divBdr>
                </w:div>
                <w:div w:id="1706830472">
                  <w:marLeft w:val="0"/>
                  <w:marRight w:val="0"/>
                  <w:marTop w:val="0"/>
                  <w:marBottom w:val="0"/>
                  <w:divBdr>
                    <w:top w:val="none" w:sz="0" w:space="0" w:color="auto"/>
                    <w:left w:val="none" w:sz="0" w:space="0" w:color="auto"/>
                    <w:bottom w:val="none" w:sz="0" w:space="0" w:color="auto"/>
                    <w:right w:val="none" w:sz="0" w:space="0" w:color="auto"/>
                  </w:divBdr>
                </w:div>
                <w:div w:id="989822177">
                  <w:marLeft w:val="0"/>
                  <w:marRight w:val="0"/>
                  <w:marTop w:val="0"/>
                  <w:marBottom w:val="0"/>
                  <w:divBdr>
                    <w:top w:val="none" w:sz="0" w:space="0" w:color="auto"/>
                    <w:left w:val="none" w:sz="0" w:space="0" w:color="auto"/>
                    <w:bottom w:val="none" w:sz="0" w:space="0" w:color="auto"/>
                    <w:right w:val="none" w:sz="0" w:space="0" w:color="auto"/>
                  </w:divBdr>
                </w:div>
                <w:div w:id="1645812548">
                  <w:marLeft w:val="0"/>
                  <w:marRight w:val="0"/>
                  <w:marTop w:val="0"/>
                  <w:marBottom w:val="0"/>
                  <w:divBdr>
                    <w:top w:val="none" w:sz="0" w:space="0" w:color="auto"/>
                    <w:left w:val="none" w:sz="0" w:space="0" w:color="auto"/>
                    <w:bottom w:val="none" w:sz="0" w:space="0" w:color="auto"/>
                    <w:right w:val="none" w:sz="0" w:space="0" w:color="auto"/>
                  </w:divBdr>
                </w:div>
                <w:div w:id="487326504">
                  <w:marLeft w:val="0"/>
                  <w:marRight w:val="0"/>
                  <w:marTop w:val="0"/>
                  <w:marBottom w:val="0"/>
                  <w:divBdr>
                    <w:top w:val="none" w:sz="0" w:space="0" w:color="auto"/>
                    <w:left w:val="none" w:sz="0" w:space="0" w:color="auto"/>
                    <w:bottom w:val="none" w:sz="0" w:space="0" w:color="auto"/>
                    <w:right w:val="none" w:sz="0" w:space="0" w:color="auto"/>
                  </w:divBdr>
                </w:div>
                <w:div w:id="322898727">
                  <w:marLeft w:val="0"/>
                  <w:marRight w:val="0"/>
                  <w:marTop w:val="0"/>
                  <w:marBottom w:val="0"/>
                  <w:divBdr>
                    <w:top w:val="none" w:sz="0" w:space="0" w:color="auto"/>
                    <w:left w:val="none" w:sz="0" w:space="0" w:color="auto"/>
                    <w:bottom w:val="none" w:sz="0" w:space="0" w:color="auto"/>
                    <w:right w:val="none" w:sz="0" w:space="0" w:color="auto"/>
                  </w:divBdr>
                </w:div>
                <w:div w:id="1352029771">
                  <w:marLeft w:val="0"/>
                  <w:marRight w:val="0"/>
                  <w:marTop w:val="0"/>
                  <w:marBottom w:val="0"/>
                  <w:divBdr>
                    <w:top w:val="none" w:sz="0" w:space="0" w:color="auto"/>
                    <w:left w:val="none" w:sz="0" w:space="0" w:color="auto"/>
                    <w:bottom w:val="none" w:sz="0" w:space="0" w:color="auto"/>
                    <w:right w:val="none" w:sz="0" w:space="0" w:color="auto"/>
                  </w:divBdr>
                </w:div>
                <w:div w:id="367145111">
                  <w:marLeft w:val="0"/>
                  <w:marRight w:val="0"/>
                  <w:marTop w:val="0"/>
                  <w:marBottom w:val="0"/>
                  <w:divBdr>
                    <w:top w:val="none" w:sz="0" w:space="0" w:color="auto"/>
                    <w:left w:val="none" w:sz="0" w:space="0" w:color="auto"/>
                    <w:bottom w:val="none" w:sz="0" w:space="0" w:color="auto"/>
                    <w:right w:val="none" w:sz="0" w:space="0" w:color="auto"/>
                  </w:divBdr>
                </w:div>
                <w:div w:id="774516793">
                  <w:marLeft w:val="0"/>
                  <w:marRight w:val="0"/>
                  <w:marTop w:val="0"/>
                  <w:marBottom w:val="0"/>
                  <w:divBdr>
                    <w:top w:val="none" w:sz="0" w:space="0" w:color="auto"/>
                    <w:left w:val="none" w:sz="0" w:space="0" w:color="auto"/>
                    <w:bottom w:val="none" w:sz="0" w:space="0" w:color="auto"/>
                    <w:right w:val="none" w:sz="0" w:space="0" w:color="auto"/>
                  </w:divBdr>
                </w:div>
              </w:divsChild>
            </w:div>
            <w:div w:id="1178041278">
              <w:marLeft w:val="0"/>
              <w:marRight w:val="0"/>
              <w:marTop w:val="0"/>
              <w:marBottom w:val="0"/>
              <w:divBdr>
                <w:top w:val="none" w:sz="0" w:space="0" w:color="auto"/>
                <w:left w:val="none" w:sz="0" w:space="0" w:color="auto"/>
                <w:bottom w:val="none" w:sz="0" w:space="0" w:color="auto"/>
                <w:right w:val="none" w:sz="0" w:space="0" w:color="auto"/>
              </w:divBdr>
              <w:divsChild>
                <w:div w:id="1851942970">
                  <w:marLeft w:val="0"/>
                  <w:marRight w:val="0"/>
                  <w:marTop w:val="0"/>
                  <w:marBottom w:val="0"/>
                  <w:divBdr>
                    <w:top w:val="none" w:sz="0" w:space="0" w:color="auto"/>
                    <w:left w:val="none" w:sz="0" w:space="0" w:color="auto"/>
                    <w:bottom w:val="none" w:sz="0" w:space="0" w:color="auto"/>
                    <w:right w:val="none" w:sz="0" w:space="0" w:color="auto"/>
                  </w:divBdr>
                </w:div>
                <w:div w:id="748694556">
                  <w:marLeft w:val="0"/>
                  <w:marRight w:val="0"/>
                  <w:marTop w:val="0"/>
                  <w:marBottom w:val="0"/>
                  <w:divBdr>
                    <w:top w:val="none" w:sz="0" w:space="0" w:color="auto"/>
                    <w:left w:val="none" w:sz="0" w:space="0" w:color="auto"/>
                    <w:bottom w:val="none" w:sz="0" w:space="0" w:color="auto"/>
                    <w:right w:val="none" w:sz="0" w:space="0" w:color="auto"/>
                  </w:divBdr>
                </w:div>
                <w:div w:id="1217163015">
                  <w:marLeft w:val="0"/>
                  <w:marRight w:val="0"/>
                  <w:marTop w:val="0"/>
                  <w:marBottom w:val="0"/>
                  <w:divBdr>
                    <w:top w:val="none" w:sz="0" w:space="0" w:color="auto"/>
                    <w:left w:val="none" w:sz="0" w:space="0" w:color="auto"/>
                    <w:bottom w:val="none" w:sz="0" w:space="0" w:color="auto"/>
                    <w:right w:val="none" w:sz="0" w:space="0" w:color="auto"/>
                  </w:divBdr>
                </w:div>
                <w:div w:id="231232702">
                  <w:marLeft w:val="0"/>
                  <w:marRight w:val="0"/>
                  <w:marTop w:val="0"/>
                  <w:marBottom w:val="0"/>
                  <w:divBdr>
                    <w:top w:val="none" w:sz="0" w:space="0" w:color="auto"/>
                    <w:left w:val="none" w:sz="0" w:space="0" w:color="auto"/>
                    <w:bottom w:val="none" w:sz="0" w:space="0" w:color="auto"/>
                    <w:right w:val="none" w:sz="0" w:space="0" w:color="auto"/>
                  </w:divBdr>
                </w:div>
                <w:div w:id="669413029">
                  <w:marLeft w:val="0"/>
                  <w:marRight w:val="0"/>
                  <w:marTop w:val="0"/>
                  <w:marBottom w:val="0"/>
                  <w:divBdr>
                    <w:top w:val="none" w:sz="0" w:space="0" w:color="auto"/>
                    <w:left w:val="none" w:sz="0" w:space="0" w:color="auto"/>
                    <w:bottom w:val="none" w:sz="0" w:space="0" w:color="auto"/>
                    <w:right w:val="none" w:sz="0" w:space="0" w:color="auto"/>
                  </w:divBdr>
                </w:div>
                <w:div w:id="1756515913">
                  <w:marLeft w:val="0"/>
                  <w:marRight w:val="0"/>
                  <w:marTop w:val="0"/>
                  <w:marBottom w:val="0"/>
                  <w:divBdr>
                    <w:top w:val="none" w:sz="0" w:space="0" w:color="auto"/>
                    <w:left w:val="none" w:sz="0" w:space="0" w:color="auto"/>
                    <w:bottom w:val="none" w:sz="0" w:space="0" w:color="auto"/>
                    <w:right w:val="none" w:sz="0" w:space="0" w:color="auto"/>
                  </w:divBdr>
                </w:div>
                <w:div w:id="1929658852">
                  <w:marLeft w:val="0"/>
                  <w:marRight w:val="0"/>
                  <w:marTop w:val="0"/>
                  <w:marBottom w:val="0"/>
                  <w:divBdr>
                    <w:top w:val="none" w:sz="0" w:space="0" w:color="auto"/>
                    <w:left w:val="none" w:sz="0" w:space="0" w:color="auto"/>
                    <w:bottom w:val="none" w:sz="0" w:space="0" w:color="auto"/>
                    <w:right w:val="none" w:sz="0" w:space="0" w:color="auto"/>
                  </w:divBdr>
                </w:div>
                <w:div w:id="1514759544">
                  <w:marLeft w:val="0"/>
                  <w:marRight w:val="0"/>
                  <w:marTop w:val="0"/>
                  <w:marBottom w:val="0"/>
                  <w:divBdr>
                    <w:top w:val="none" w:sz="0" w:space="0" w:color="auto"/>
                    <w:left w:val="none" w:sz="0" w:space="0" w:color="auto"/>
                    <w:bottom w:val="none" w:sz="0" w:space="0" w:color="auto"/>
                    <w:right w:val="none" w:sz="0" w:space="0" w:color="auto"/>
                  </w:divBdr>
                </w:div>
                <w:div w:id="1367675461">
                  <w:marLeft w:val="0"/>
                  <w:marRight w:val="0"/>
                  <w:marTop w:val="0"/>
                  <w:marBottom w:val="0"/>
                  <w:divBdr>
                    <w:top w:val="none" w:sz="0" w:space="0" w:color="auto"/>
                    <w:left w:val="none" w:sz="0" w:space="0" w:color="auto"/>
                    <w:bottom w:val="none" w:sz="0" w:space="0" w:color="auto"/>
                    <w:right w:val="none" w:sz="0" w:space="0" w:color="auto"/>
                  </w:divBdr>
                </w:div>
                <w:div w:id="2108886040">
                  <w:marLeft w:val="0"/>
                  <w:marRight w:val="0"/>
                  <w:marTop w:val="0"/>
                  <w:marBottom w:val="0"/>
                  <w:divBdr>
                    <w:top w:val="none" w:sz="0" w:space="0" w:color="auto"/>
                    <w:left w:val="none" w:sz="0" w:space="0" w:color="auto"/>
                    <w:bottom w:val="none" w:sz="0" w:space="0" w:color="auto"/>
                    <w:right w:val="none" w:sz="0" w:space="0" w:color="auto"/>
                  </w:divBdr>
                </w:div>
                <w:div w:id="232087723">
                  <w:marLeft w:val="0"/>
                  <w:marRight w:val="0"/>
                  <w:marTop w:val="0"/>
                  <w:marBottom w:val="0"/>
                  <w:divBdr>
                    <w:top w:val="none" w:sz="0" w:space="0" w:color="auto"/>
                    <w:left w:val="none" w:sz="0" w:space="0" w:color="auto"/>
                    <w:bottom w:val="none" w:sz="0" w:space="0" w:color="auto"/>
                    <w:right w:val="none" w:sz="0" w:space="0" w:color="auto"/>
                  </w:divBdr>
                </w:div>
                <w:div w:id="913470838">
                  <w:marLeft w:val="0"/>
                  <w:marRight w:val="0"/>
                  <w:marTop w:val="0"/>
                  <w:marBottom w:val="0"/>
                  <w:divBdr>
                    <w:top w:val="none" w:sz="0" w:space="0" w:color="auto"/>
                    <w:left w:val="none" w:sz="0" w:space="0" w:color="auto"/>
                    <w:bottom w:val="none" w:sz="0" w:space="0" w:color="auto"/>
                    <w:right w:val="none" w:sz="0" w:space="0" w:color="auto"/>
                  </w:divBdr>
                </w:div>
                <w:div w:id="1391423494">
                  <w:marLeft w:val="0"/>
                  <w:marRight w:val="0"/>
                  <w:marTop w:val="0"/>
                  <w:marBottom w:val="0"/>
                  <w:divBdr>
                    <w:top w:val="none" w:sz="0" w:space="0" w:color="auto"/>
                    <w:left w:val="none" w:sz="0" w:space="0" w:color="auto"/>
                    <w:bottom w:val="none" w:sz="0" w:space="0" w:color="auto"/>
                    <w:right w:val="none" w:sz="0" w:space="0" w:color="auto"/>
                  </w:divBdr>
                </w:div>
                <w:div w:id="989820708">
                  <w:marLeft w:val="0"/>
                  <w:marRight w:val="0"/>
                  <w:marTop w:val="0"/>
                  <w:marBottom w:val="0"/>
                  <w:divBdr>
                    <w:top w:val="none" w:sz="0" w:space="0" w:color="auto"/>
                    <w:left w:val="none" w:sz="0" w:space="0" w:color="auto"/>
                    <w:bottom w:val="none" w:sz="0" w:space="0" w:color="auto"/>
                    <w:right w:val="none" w:sz="0" w:space="0" w:color="auto"/>
                  </w:divBdr>
                </w:div>
                <w:div w:id="1555005384">
                  <w:marLeft w:val="0"/>
                  <w:marRight w:val="0"/>
                  <w:marTop w:val="0"/>
                  <w:marBottom w:val="0"/>
                  <w:divBdr>
                    <w:top w:val="none" w:sz="0" w:space="0" w:color="auto"/>
                    <w:left w:val="none" w:sz="0" w:space="0" w:color="auto"/>
                    <w:bottom w:val="none" w:sz="0" w:space="0" w:color="auto"/>
                    <w:right w:val="none" w:sz="0" w:space="0" w:color="auto"/>
                  </w:divBdr>
                </w:div>
                <w:div w:id="980383683">
                  <w:marLeft w:val="0"/>
                  <w:marRight w:val="0"/>
                  <w:marTop w:val="0"/>
                  <w:marBottom w:val="0"/>
                  <w:divBdr>
                    <w:top w:val="none" w:sz="0" w:space="0" w:color="auto"/>
                    <w:left w:val="none" w:sz="0" w:space="0" w:color="auto"/>
                    <w:bottom w:val="none" w:sz="0" w:space="0" w:color="auto"/>
                    <w:right w:val="none" w:sz="0" w:space="0" w:color="auto"/>
                  </w:divBdr>
                </w:div>
                <w:div w:id="456920550">
                  <w:marLeft w:val="0"/>
                  <w:marRight w:val="0"/>
                  <w:marTop w:val="0"/>
                  <w:marBottom w:val="0"/>
                  <w:divBdr>
                    <w:top w:val="none" w:sz="0" w:space="0" w:color="auto"/>
                    <w:left w:val="none" w:sz="0" w:space="0" w:color="auto"/>
                    <w:bottom w:val="none" w:sz="0" w:space="0" w:color="auto"/>
                    <w:right w:val="none" w:sz="0" w:space="0" w:color="auto"/>
                  </w:divBdr>
                </w:div>
                <w:div w:id="870268264">
                  <w:marLeft w:val="0"/>
                  <w:marRight w:val="0"/>
                  <w:marTop w:val="0"/>
                  <w:marBottom w:val="0"/>
                  <w:divBdr>
                    <w:top w:val="none" w:sz="0" w:space="0" w:color="auto"/>
                    <w:left w:val="none" w:sz="0" w:space="0" w:color="auto"/>
                    <w:bottom w:val="none" w:sz="0" w:space="0" w:color="auto"/>
                    <w:right w:val="none" w:sz="0" w:space="0" w:color="auto"/>
                  </w:divBdr>
                </w:div>
                <w:div w:id="1320696656">
                  <w:marLeft w:val="0"/>
                  <w:marRight w:val="0"/>
                  <w:marTop w:val="0"/>
                  <w:marBottom w:val="0"/>
                  <w:divBdr>
                    <w:top w:val="none" w:sz="0" w:space="0" w:color="auto"/>
                    <w:left w:val="none" w:sz="0" w:space="0" w:color="auto"/>
                    <w:bottom w:val="none" w:sz="0" w:space="0" w:color="auto"/>
                    <w:right w:val="none" w:sz="0" w:space="0" w:color="auto"/>
                  </w:divBdr>
                </w:div>
                <w:div w:id="409667483">
                  <w:marLeft w:val="0"/>
                  <w:marRight w:val="0"/>
                  <w:marTop w:val="0"/>
                  <w:marBottom w:val="0"/>
                  <w:divBdr>
                    <w:top w:val="none" w:sz="0" w:space="0" w:color="auto"/>
                    <w:left w:val="none" w:sz="0" w:space="0" w:color="auto"/>
                    <w:bottom w:val="none" w:sz="0" w:space="0" w:color="auto"/>
                    <w:right w:val="none" w:sz="0" w:space="0" w:color="auto"/>
                  </w:divBdr>
                </w:div>
                <w:div w:id="1045985981">
                  <w:marLeft w:val="0"/>
                  <w:marRight w:val="0"/>
                  <w:marTop w:val="0"/>
                  <w:marBottom w:val="0"/>
                  <w:divBdr>
                    <w:top w:val="none" w:sz="0" w:space="0" w:color="auto"/>
                    <w:left w:val="none" w:sz="0" w:space="0" w:color="auto"/>
                    <w:bottom w:val="none" w:sz="0" w:space="0" w:color="auto"/>
                    <w:right w:val="none" w:sz="0" w:space="0" w:color="auto"/>
                  </w:divBdr>
                </w:div>
                <w:div w:id="1119109672">
                  <w:marLeft w:val="0"/>
                  <w:marRight w:val="0"/>
                  <w:marTop w:val="0"/>
                  <w:marBottom w:val="0"/>
                  <w:divBdr>
                    <w:top w:val="none" w:sz="0" w:space="0" w:color="auto"/>
                    <w:left w:val="none" w:sz="0" w:space="0" w:color="auto"/>
                    <w:bottom w:val="none" w:sz="0" w:space="0" w:color="auto"/>
                    <w:right w:val="none" w:sz="0" w:space="0" w:color="auto"/>
                  </w:divBdr>
                </w:div>
                <w:div w:id="521165972">
                  <w:marLeft w:val="0"/>
                  <w:marRight w:val="0"/>
                  <w:marTop w:val="0"/>
                  <w:marBottom w:val="0"/>
                  <w:divBdr>
                    <w:top w:val="none" w:sz="0" w:space="0" w:color="auto"/>
                    <w:left w:val="none" w:sz="0" w:space="0" w:color="auto"/>
                    <w:bottom w:val="none" w:sz="0" w:space="0" w:color="auto"/>
                    <w:right w:val="none" w:sz="0" w:space="0" w:color="auto"/>
                  </w:divBdr>
                </w:div>
                <w:div w:id="1160003919">
                  <w:marLeft w:val="0"/>
                  <w:marRight w:val="0"/>
                  <w:marTop w:val="0"/>
                  <w:marBottom w:val="0"/>
                  <w:divBdr>
                    <w:top w:val="none" w:sz="0" w:space="0" w:color="auto"/>
                    <w:left w:val="none" w:sz="0" w:space="0" w:color="auto"/>
                    <w:bottom w:val="none" w:sz="0" w:space="0" w:color="auto"/>
                    <w:right w:val="none" w:sz="0" w:space="0" w:color="auto"/>
                  </w:divBdr>
                </w:div>
                <w:div w:id="173962521">
                  <w:marLeft w:val="0"/>
                  <w:marRight w:val="0"/>
                  <w:marTop w:val="0"/>
                  <w:marBottom w:val="0"/>
                  <w:divBdr>
                    <w:top w:val="none" w:sz="0" w:space="0" w:color="auto"/>
                    <w:left w:val="none" w:sz="0" w:space="0" w:color="auto"/>
                    <w:bottom w:val="none" w:sz="0" w:space="0" w:color="auto"/>
                    <w:right w:val="none" w:sz="0" w:space="0" w:color="auto"/>
                  </w:divBdr>
                </w:div>
                <w:div w:id="2030522273">
                  <w:marLeft w:val="0"/>
                  <w:marRight w:val="0"/>
                  <w:marTop w:val="0"/>
                  <w:marBottom w:val="0"/>
                  <w:divBdr>
                    <w:top w:val="none" w:sz="0" w:space="0" w:color="auto"/>
                    <w:left w:val="none" w:sz="0" w:space="0" w:color="auto"/>
                    <w:bottom w:val="none" w:sz="0" w:space="0" w:color="auto"/>
                    <w:right w:val="none" w:sz="0" w:space="0" w:color="auto"/>
                  </w:divBdr>
                </w:div>
                <w:div w:id="1950772101">
                  <w:marLeft w:val="0"/>
                  <w:marRight w:val="0"/>
                  <w:marTop w:val="0"/>
                  <w:marBottom w:val="0"/>
                  <w:divBdr>
                    <w:top w:val="none" w:sz="0" w:space="0" w:color="auto"/>
                    <w:left w:val="none" w:sz="0" w:space="0" w:color="auto"/>
                    <w:bottom w:val="none" w:sz="0" w:space="0" w:color="auto"/>
                    <w:right w:val="none" w:sz="0" w:space="0" w:color="auto"/>
                  </w:divBdr>
                </w:div>
                <w:div w:id="1902472483">
                  <w:marLeft w:val="0"/>
                  <w:marRight w:val="0"/>
                  <w:marTop w:val="0"/>
                  <w:marBottom w:val="0"/>
                  <w:divBdr>
                    <w:top w:val="none" w:sz="0" w:space="0" w:color="auto"/>
                    <w:left w:val="none" w:sz="0" w:space="0" w:color="auto"/>
                    <w:bottom w:val="none" w:sz="0" w:space="0" w:color="auto"/>
                    <w:right w:val="none" w:sz="0" w:space="0" w:color="auto"/>
                  </w:divBdr>
                </w:div>
                <w:div w:id="2112386880">
                  <w:marLeft w:val="0"/>
                  <w:marRight w:val="0"/>
                  <w:marTop w:val="0"/>
                  <w:marBottom w:val="0"/>
                  <w:divBdr>
                    <w:top w:val="none" w:sz="0" w:space="0" w:color="auto"/>
                    <w:left w:val="none" w:sz="0" w:space="0" w:color="auto"/>
                    <w:bottom w:val="none" w:sz="0" w:space="0" w:color="auto"/>
                    <w:right w:val="none" w:sz="0" w:space="0" w:color="auto"/>
                  </w:divBdr>
                </w:div>
                <w:div w:id="1810319302">
                  <w:marLeft w:val="0"/>
                  <w:marRight w:val="0"/>
                  <w:marTop w:val="0"/>
                  <w:marBottom w:val="0"/>
                  <w:divBdr>
                    <w:top w:val="none" w:sz="0" w:space="0" w:color="auto"/>
                    <w:left w:val="none" w:sz="0" w:space="0" w:color="auto"/>
                    <w:bottom w:val="none" w:sz="0" w:space="0" w:color="auto"/>
                    <w:right w:val="none" w:sz="0" w:space="0" w:color="auto"/>
                  </w:divBdr>
                </w:div>
                <w:div w:id="538934512">
                  <w:marLeft w:val="0"/>
                  <w:marRight w:val="0"/>
                  <w:marTop w:val="0"/>
                  <w:marBottom w:val="0"/>
                  <w:divBdr>
                    <w:top w:val="none" w:sz="0" w:space="0" w:color="auto"/>
                    <w:left w:val="none" w:sz="0" w:space="0" w:color="auto"/>
                    <w:bottom w:val="none" w:sz="0" w:space="0" w:color="auto"/>
                    <w:right w:val="none" w:sz="0" w:space="0" w:color="auto"/>
                  </w:divBdr>
                </w:div>
                <w:div w:id="650136576">
                  <w:marLeft w:val="0"/>
                  <w:marRight w:val="0"/>
                  <w:marTop w:val="0"/>
                  <w:marBottom w:val="0"/>
                  <w:divBdr>
                    <w:top w:val="none" w:sz="0" w:space="0" w:color="auto"/>
                    <w:left w:val="none" w:sz="0" w:space="0" w:color="auto"/>
                    <w:bottom w:val="none" w:sz="0" w:space="0" w:color="auto"/>
                    <w:right w:val="none" w:sz="0" w:space="0" w:color="auto"/>
                  </w:divBdr>
                </w:div>
                <w:div w:id="991563956">
                  <w:marLeft w:val="0"/>
                  <w:marRight w:val="0"/>
                  <w:marTop w:val="0"/>
                  <w:marBottom w:val="0"/>
                  <w:divBdr>
                    <w:top w:val="none" w:sz="0" w:space="0" w:color="auto"/>
                    <w:left w:val="none" w:sz="0" w:space="0" w:color="auto"/>
                    <w:bottom w:val="none" w:sz="0" w:space="0" w:color="auto"/>
                    <w:right w:val="none" w:sz="0" w:space="0" w:color="auto"/>
                  </w:divBdr>
                </w:div>
                <w:div w:id="1129519243">
                  <w:marLeft w:val="0"/>
                  <w:marRight w:val="0"/>
                  <w:marTop w:val="0"/>
                  <w:marBottom w:val="0"/>
                  <w:divBdr>
                    <w:top w:val="none" w:sz="0" w:space="0" w:color="auto"/>
                    <w:left w:val="none" w:sz="0" w:space="0" w:color="auto"/>
                    <w:bottom w:val="none" w:sz="0" w:space="0" w:color="auto"/>
                    <w:right w:val="none" w:sz="0" w:space="0" w:color="auto"/>
                  </w:divBdr>
                </w:div>
                <w:div w:id="522785544">
                  <w:marLeft w:val="0"/>
                  <w:marRight w:val="0"/>
                  <w:marTop w:val="0"/>
                  <w:marBottom w:val="0"/>
                  <w:divBdr>
                    <w:top w:val="none" w:sz="0" w:space="0" w:color="auto"/>
                    <w:left w:val="none" w:sz="0" w:space="0" w:color="auto"/>
                    <w:bottom w:val="none" w:sz="0" w:space="0" w:color="auto"/>
                    <w:right w:val="none" w:sz="0" w:space="0" w:color="auto"/>
                  </w:divBdr>
                </w:div>
                <w:div w:id="873075219">
                  <w:marLeft w:val="0"/>
                  <w:marRight w:val="0"/>
                  <w:marTop w:val="0"/>
                  <w:marBottom w:val="0"/>
                  <w:divBdr>
                    <w:top w:val="none" w:sz="0" w:space="0" w:color="auto"/>
                    <w:left w:val="none" w:sz="0" w:space="0" w:color="auto"/>
                    <w:bottom w:val="none" w:sz="0" w:space="0" w:color="auto"/>
                    <w:right w:val="none" w:sz="0" w:space="0" w:color="auto"/>
                  </w:divBdr>
                </w:div>
                <w:div w:id="1774856469">
                  <w:marLeft w:val="0"/>
                  <w:marRight w:val="0"/>
                  <w:marTop w:val="0"/>
                  <w:marBottom w:val="0"/>
                  <w:divBdr>
                    <w:top w:val="none" w:sz="0" w:space="0" w:color="auto"/>
                    <w:left w:val="none" w:sz="0" w:space="0" w:color="auto"/>
                    <w:bottom w:val="none" w:sz="0" w:space="0" w:color="auto"/>
                    <w:right w:val="none" w:sz="0" w:space="0" w:color="auto"/>
                  </w:divBdr>
                </w:div>
                <w:div w:id="292256455">
                  <w:marLeft w:val="0"/>
                  <w:marRight w:val="0"/>
                  <w:marTop w:val="0"/>
                  <w:marBottom w:val="0"/>
                  <w:divBdr>
                    <w:top w:val="none" w:sz="0" w:space="0" w:color="auto"/>
                    <w:left w:val="none" w:sz="0" w:space="0" w:color="auto"/>
                    <w:bottom w:val="none" w:sz="0" w:space="0" w:color="auto"/>
                    <w:right w:val="none" w:sz="0" w:space="0" w:color="auto"/>
                  </w:divBdr>
                </w:div>
                <w:div w:id="1122190886">
                  <w:marLeft w:val="0"/>
                  <w:marRight w:val="0"/>
                  <w:marTop w:val="0"/>
                  <w:marBottom w:val="0"/>
                  <w:divBdr>
                    <w:top w:val="none" w:sz="0" w:space="0" w:color="auto"/>
                    <w:left w:val="none" w:sz="0" w:space="0" w:color="auto"/>
                    <w:bottom w:val="none" w:sz="0" w:space="0" w:color="auto"/>
                    <w:right w:val="none" w:sz="0" w:space="0" w:color="auto"/>
                  </w:divBdr>
                </w:div>
                <w:div w:id="1310476929">
                  <w:marLeft w:val="0"/>
                  <w:marRight w:val="0"/>
                  <w:marTop w:val="0"/>
                  <w:marBottom w:val="0"/>
                  <w:divBdr>
                    <w:top w:val="none" w:sz="0" w:space="0" w:color="auto"/>
                    <w:left w:val="none" w:sz="0" w:space="0" w:color="auto"/>
                    <w:bottom w:val="none" w:sz="0" w:space="0" w:color="auto"/>
                    <w:right w:val="none" w:sz="0" w:space="0" w:color="auto"/>
                  </w:divBdr>
                </w:div>
                <w:div w:id="1721515127">
                  <w:marLeft w:val="0"/>
                  <w:marRight w:val="0"/>
                  <w:marTop w:val="0"/>
                  <w:marBottom w:val="0"/>
                  <w:divBdr>
                    <w:top w:val="none" w:sz="0" w:space="0" w:color="auto"/>
                    <w:left w:val="none" w:sz="0" w:space="0" w:color="auto"/>
                    <w:bottom w:val="none" w:sz="0" w:space="0" w:color="auto"/>
                    <w:right w:val="none" w:sz="0" w:space="0" w:color="auto"/>
                  </w:divBdr>
                </w:div>
                <w:div w:id="935213753">
                  <w:marLeft w:val="0"/>
                  <w:marRight w:val="0"/>
                  <w:marTop w:val="0"/>
                  <w:marBottom w:val="0"/>
                  <w:divBdr>
                    <w:top w:val="none" w:sz="0" w:space="0" w:color="auto"/>
                    <w:left w:val="none" w:sz="0" w:space="0" w:color="auto"/>
                    <w:bottom w:val="none" w:sz="0" w:space="0" w:color="auto"/>
                    <w:right w:val="none" w:sz="0" w:space="0" w:color="auto"/>
                  </w:divBdr>
                </w:div>
                <w:div w:id="1638758057">
                  <w:marLeft w:val="0"/>
                  <w:marRight w:val="0"/>
                  <w:marTop w:val="0"/>
                  <w:marBottom w:val="0"/>
                  <w:divBdr>
                    <w:top w:val="none" w:sz="0" w:space="0" w:color="auto"/>
                    <w:left w:val="none" w:sz="0" w:space="0" w:color="auto"/>
                    <w:bottom w:val="none" w:sz="0" w:space="0" w:color="auto"/>
                    <w:right w:val="none" w:sz="0" w:space="0" w:color="auto"/>
                  </w:divBdr>
                </w:div>
                <w:div w:id="1502309775">
                  <w:marLeft w:val="0"/>
                  <w:marRight w:val="0"/>
                  <w:marTop w:val="0"/>
                  <w:marBottom w:val="0"/>
                  <w:divBdr>
                    <w:top w:val="none" w:sz="0" w:space="0" w:color="auto"/>
                    <w:left w:val="none" w:sz="0" w:space="0" w:color="auto"/>
                    <w:bottom w:val="none" w:sz="0" w:space="0" w:color="auto"/>
                    <w:right w:val="none" w:sz="0" w:space="0" w:color="auto"/>
                  </w:divBdr>
                </w:div>
                <w:div w:id="976421739">
                  <w:marLeft w:val="0"/>
                  <w:marRight w:val="0"/>
                  <w:marTop w:val="0"/>
                  <w:marBottom w:val="0"/>
                  <w:divBdr>
                    <w:top w:val="none" w:sz="0" w:space="0" w:color="auto"/>
                    <w:left w:val="none" w:sz="0" w:space="0" w:color="auto"/>
                    <w:bottom w:val="none" w:sz="0" w:space="0" w:color="auto"/>
                    <w:right w:val="none" w:sz="0" w:space="0" w:color="auto"/>
                  </w:divBdr>
                </w:div>
                <w:div w:id="637882946">
                  <w:marLeft w:val="0"/>
                  <w:marRight w:val="0"/>
                  <w:marTop w:val="0"/>
                  <w:marBottom w:val="0"/>
                  <w:divBdr>
                    <w:top w:val="none" w:sz="0" w:space="0" w:color="auto"/>
                    <w:left w:val="none" w:sz="0" w:space="0" w:color="auto"/>
                    <w:bottom w:val="none" w:sz="0" w:space="0" w:color="auto"/>
                    <w:right w:val="none" w:sz="0" w:space="0" w:color="auto"/>
                  </w:divBdr>
                </w:div>
                <w:div w:id="1017075847">
                  <w:marLeft w:val="0"/>
                  <w:marRight w:val="0"/>
                  <w:marTop w:val="0"/>
                  <w:marBottom w:val="0"/>
                  <w:divBdr>
                    <w:top w:val="none" w:sz="0" w:space="0" w:color="auto"/>
                    <w:left w:val="none" w:sz="0" w:space="0" w:color="auto"/>
                    <w:bottom w:val="none" w:sz="0" w:space="0" w:color="auto"/>
                    <w:right w:val="none" w:sz="0" w:space="0" w:color="auto"/>
                  </w:divBdr>
                </w:div>
                <w:div w:id="1253587659">
                  <w:marLeft w:val="0"/>
                  <w:marRight w:val="0"/>
                  <w:marTop w:val="0"/>
                  <w:marBottom w:val="0"/>
                  <w:divBdr>
                    <w:top w:val="none" w:sz="0" w:space="0" w:color="auto"/>
                    <w:left w:val="none" w:sz="0" w:space="0" w:color="auto"/>
                    <w:bottom w:val="none" w:sz="0" w:space="0" w:color="auto"/>
                    <w:right w:val="none" w:sz="0" w:space="0" w:color="auto"/>
                  </w:divBdr>
                </w:div>
                <w:div w:id="137916453">
                  <w:marLeft w:val="0"/>
                  <w:marRight w:val="0"/>
                  <w:marTop w:val="0"/>
                  <w:marBottom w:val="0"/>
                  <w:divBdr>
                    <w:top w:val="none" w:sz="0" w:space="0" w:color="auto"/>
                    <w:left w:val="none" w:sz="0" w:space="0" w:color="auto"/>
                    <w:bottom w:val="none" w:sz="0" w:space="0" w:color="auto"/>
                    <w:right w:val="none" w:sz="0" w:space="0" w:color="auto"/>
                  </w:divBdr>
                </w:div>
                <w:div w:id="1913275326">
                  <w:marLeft w:val="0"/>
                  <w:marRight w:val="0"/>
                  <w:marTop w:val="0"/>
                  <w:marBottom w:val="0"/>
                  <w:divBdr>
                    <w:top w:val="none" w:sz="0" w:space="0" w:color="auto"/>
                    <w:left w:val="none" w:sz="0" w:space="0" w:color="auto"/>
                    <w:bottom w:val="none" w:sz="0" w:space="0" w:color="auto"/>
                    <w:right w:val="none" w:sz="0" w:space="0" w:color="auto"/>
                  </w:divBdr>
                </w:div>
                <w:div w:id="1913736427">
                  <w:marLeft w:val="0"/>
                  <w:marRight w:val="0"/>
                  <w:marTop w:val="0"/>
                  <w:marBottom w:val="0"/>
                  <w:divBdr>
                    <w:top w:val="none" w:sz="0" w:space="0" w:color="auto"/>
                    <w:left w:val="none" w:sz="0" w:space="0" w:color="auto"/>
                    <w:bottom w:val="none" w:sz="0" w:space="0" w:color="auto"/>
                    <w:right w:val="none" w:sz="0" w:space="0" w:color="auto"/>
                  </w:divBdr>
                </w:div>
                <w:div w:id="1785416620">
                  <w:marLeft w:val="0"/>
                  <w:marRight w:val="0"/>
                  <w:marTop w:val="0"/>
                  <w:marBottom w:val="0"/>
                  <w:divBdr>
                    <w:top w:val="none" w:sz="0" w:space="0" w:color="auto"/>
                    <w:left w:val="none" w:sz="0" w:space="0" w:color="auto"/>
                    <w:bottom w:val="none" w:sz="0" w:space="0" w:color="auto"/>
                    <w:right w:val="none" w:sz="0" w:space="0" w:color="auto"/>
                  </w:divBdr>
                </w:div>
                <w:div w:id="584194089">
                  <w:marLeft w:val="0"/>
                  <w:marRight w:val="0"/>
                  <w:marTop w:val="0"/>
                  <w:marBottom w:val="0"/>
                  <w:divBdr>
                    <w:top w:val="none" w:sz="0" w:space="0" w:color="auto"/>
                    <w:left w:val="none" w:sz="0" w:space="0" w:color="auto"/>
                    <w:bottom w:val="none" w:sz="0" w:space="0" w:color="auto"/>
                    <w:right w:val="none" w:sz="0" w:space="0" w:color="auto"/>
                  </w:divBdr>
                </w:div>
                <w:div w:id="1837989701">
                  <w:marLeft w:val="0"/>
                  <w:marRight w:val="0"/>
                  <w:marTop w:val="0"/>
                  <w:marBottom w:val="0"/>
                  <w:divBdr>
                    <w:top w:val="none" w:sz="0" w:space="0" w:color="auto"/>
                    <w:left w:val="none" w:sz="0" w:space="0" w:color="auto"/>
                    <w:bottom w:val="none" w:sz="0" w:space="0" w:color="auto"/>
                    <w:right w:val="none" w:sz="0" w:space="0" w:color="auto"/>
                  </w:divBdr>
                </w:div>
                <w:div w:id="416707574">
                  <w:marLeft w:val="0"/>
                  <w:marRight w:val="0"/>
                  <w:marTop w:val="0"/>
                  <w:marBottom w:val="0"/>
                  <w:divBdr>
                    <w:top w:val="none" w:sz="0" w:space="0" w:color="auto"/>
                    <w:left w:val="none" w:sz="0" w:space="0" w:color="auto"/>
                    <w:bottom w:val="none" w:sz="0" w:space="0" w:color="auto"/>
                    <w:right w:val="none" w:sz="0" w:space="0" w:color="auto"/>
                  </w:divBdr>
                </w:div>
                <w:div w:id="1567885372">
                  <w:marLeft w:val="0"/>
                  <w:marRight w:val="0"/>
                  <w:marTop w:val="0"/>
                  <w:marBottom w:val="0"/>
                  <w:divBdr>
                    <w:top w:val="none" w:sz="0" w:space="0" w:color="auto"/>
                    <w:left w:val="none" w:sz="0" w:space="0" w:color="auto"/>
                    <w:bottom w:val="none" w:sz="0" w:space="0" w:color="auto"/>
                    <w:right w:val="none" w:sz="0" w:space="0" w:color="auto"/>
                  </w:divBdr>
                </w:div>
                <w:div w:id="1897273165">
                  <w:marLeft w:val="0"/>
                  <w:marRight w:val="0"/>
                  <w:marTop w:val="0"/>
                  <w:marBottom w:val="0"/>
                  <w:divBdr>
                    <w:top w:val="none" w:sz="0" w:space="0" w:color="auto"/>
                    <w:left w:val="none" w:sz="0" w:space="0" w:color="auto"/>
                    <w:bottom w:val="none" w:sz="0" w:space="0" w:color="auto"/>
                    <w:right w:val="none" w:sz="0" w:space="0" w:color="auto"/>
                  </w:divBdr>
                </w:div>
                <w:div w:id="27876590">
                  <w:marLeft w:val="0"/>
                  <w:marRight w:val="0"/>
                  <w:marTop w:val="0"/>
                  <w:marBottom w:val="0"/>
                  <w:divBdr>
                    <w:top w:val="none" w:sz="0" w:space="0" w:color="auto"/>
                    <w:left w:val="none" w:sz="0" w:space="0" w:color="auto"/>
                    <w:bottom w:val="none" w:sz="0" w:space="0" w:color="auto"/>
                    <w:right w:val="none" w:sz="0" w:space="0" w:color="auto"/>
                  </w:divBdr>
                </w:div>
                <w:div w:id="756100014">
                  <w:marLeft w:val="0"/>
                  <w:marRight w:val="0"/>
                  <w:marTop w:val="0"/>
                  <w:marBottom w:val="0"/>
                  <w:divBdr>
                    <w:top w:val="none" w:sz="0" w:space="0" w:color="auto"/>
                    <w:left w:val="none" w:sz="0" w:space="0" w:color="auto"/>
                    <w:bottom w:val="none" w:sz="0" w:space="0" w:color="auto"/>
                    <w:right w:val="none" w:sz="0" w:space="0" w:color="auto"/>
                  </w:divBdr>
                </w:div>
                <w:div w:id="1222405717">
                  <w:marLeft w:val="0"/>
                  <w:marRight w:val="0"/>
                  <w:marTop w:val="0"/>
                  <w:marBottom w:val="0"/>
                  <w:divBdr>
                    <w:top w:val="none" w:sz="0" w:space="0" w:color="auto"/>
                    <w:left w:val="none" w:sz="0" w:space="0" w:color="auto"/>
                    <w:bottom w:val="none" w:sz="0" w:space="0" w:color="auto"/>
                    <w:right w:val="none" w:sz="0" w:space="0" w:color="auto"/>
                  </w:divBdr>
                </w:div>
                <w:div w:id="1708872527">
                  <w:marLeft w:val="0"/>
                  <w:marRight w:val="0"/>
                  <w:marTop w:val="0"/>
                  <w:marBottom w:val="0"/>
                  <w:divBdr>
                    <w:top w:val="none" w:sz="0" w:space="0" w:color="auto"/>
                    <w:left w:val="none" w:sz="0" w:space="0" w:color="auto"/>
                    <w:bottom w:val="none" w:sz="0" w:space="0" w:color="auto"/>
                    <w:right w:val="none" w:sz="0" w:space="0" w:color="auto"/>
                  </w:divBdr>
                </w:div>
                <w:div w:id="640812032">
                  <w:marLeft w:val="0"/>
                  <w:marRight w:val="0"/>
                  <w:marTop w:val="0"/>
                  <w:marBottom w:val="0"/>
                  <w:divBdr>
                    <w:top w:val="none" w:sz="0" w:space="0" w:color="auto"/>
                    <w:left w:val="none" w:sz="0" w:space="0" w:color="auto"/>
                    <w:bottom w:val="none" w:sz="0" w:space="0" w:color="auto"/>
                    <w:right w:val="none" w:sz="0" w:space="0" w:color="auto"/>
                  </w:divBdr>
                </w:div>
                <w:div w:id="1799489728">
                  <w:marLeft w:val="0"/>
                  <w:marRight w:val="0"/>
                  <w:marTop w:val="0"/>
                  <w:marBottom w:val="0"/>
                  <w:divBdr>
                    <w:top w:val="none" w:sz="0" w:space="0" w:color="auto"/>
                    <w:left w:val="none" w:sz="0" w:space="0" w:color="auto"/>
                    <w:bottom w:val="none" w:sz="0" w:space="0" w:color="auto"/>
                    <w:right w:val="none" w:sz="0" w:space="0" w:color="auto"/>
                  </w:divBdr>
                </w:div>
                <w:div w:id="810056646">
                  <w:marLeft w:val="0"/>
                  <w:marRight w:val="0"/>
                  <w:marTop w:val="0"/>
                  <w:marBottom w:val="0"/>
                  <w:divBdr>
                    <w:top w:val="none" w:sz="0" w:space="0" w:color="auto"/>
                    <w:left w:val="none" w:sz="0" w:space="0" w:color="auto"/>
                    <w:bottom w:val="none" w:sz="0" w:space="0" w:color="auto"/>
                    <w:right w:val="none" w:sz="0" w:space="0" w:color="auto"/>
                  </w:divBdr>
                </w:div>
                <w:div w:id="443427193">
                  <w:marLeft w:val="0"/>
                  <w:marRight w:val="0"/>
                  <w:marTop w:val="0"/>
                  <w:marBottom w:val="0"/>
                  <w:divBdr>
                    <w:top w:val="none" w:sz="0" w:space="0" w:color="auto"/>
                    <w:left w:val="none" w:sz="0" w:space="0" w:color="auto"/>
                    <w:bottom w:val="none" w:sz="0" w:space="0" w:color="auto"/>
                    <w:right w:val="none" w:sz="0" w:space="0" w:color="auto"/>
                  </w:divBdr>
                </w:div>
                <w:div w:id="339160772">
                  <w:marLeft w:val="0"/>
                  <w:marRight w:val="0"/>
                  <w:marTop w:val="0"/>
                  <w:marBottom w:val="0"/>
                  <w:divBdr>
                    <w:top w:val="none" w:sz="0" w:space="0" w:color="auto"/>
                    <w:left w:val="none" w:sz="0" w:space="0" w:color="auto"/>
                    <w:bottom w:val="none" w:sz="0" w:space="0" w:color="auto"/>
                    <w:right w:val="none" w:sz="0" w:space="0" w:color="auto"/>
                  </w:divBdr>
                </w:div>
                <w:div w:id="924999597">
                  <w:marLeft w:val="0"/>
                  <w:marRight w:val="0"/>
                  <w:marTop w:val="0"/>
                  <w:marBottom w:val="0"/>
                  <w:divBdr>
                    <w:top w:val="none" w:sz="0" w:space="0" w:color="auto"/>
                    <w:left w:val="none" w:sz="0" w:space="0" w:color="auto"/>
                    <w:bottom w:val="none" w:sz="0" w:space="0" w:color="auto"/>
                    <w:right w:val="none" w:sz="0" w:space="0" w:color="auto"/>
                  </w:divBdr>
                </w:div>
                <w:div w:id="532424188">
                  <w:marLeft w:val="0"/>
                  <w:marRight w:val="0"/>
                  <w:marTop w:val="0"/>
                  <w:marBottom w:val="0"/>
                  <w:divBdr>
                    <w:top w:val="none" w:sz="0" w:space="0" w:color="auto"/>
                    <w:left w:val="none" w:sz="0" w:space="0" w:color="auto"/>
                    <w:bottom w:val="none" w:sz="0" w:space="0" w:color="auto"/>
                    <w:right w:val="none" w:sz="0" w:space="0" w:color="auto"/>
                  </w:divBdr>
                </w:div>
                <w:div w:id="1519079350">
                  <w:marLeft w:val="0"/>
                  <w:marRight w:val="0"/>
                  <w:marTop w:val="0"/>
                  <w:marBottom w:val="0"/>
                  <w:divBdr>
                    <w:top w:val="none" w:sz="0" w:space="0" w:color="auto"/>
                    <w:left w:val="none" w:sz="0" w:space="0" w:color="auto"/>
                    <w:bottom w:val="none" w:sz="0" w:space="0" w:color="auto"/>
                    <w:right w:val="none" w:sz="0" w:space="0" w:color="auto"/>
                  </w:divBdr>
                </w:div>
                <w:div w:id="609967733">
                  <w:marLeft w:val="0"/>
                  <w:marRight w:val="0"/>
                  <w:marTop w:val="0"/>
                  <w:marBottom w:val="0"/>
                  <w:divBdr>
                    <w:top w:val="none" w:sz="0" w:space="0" w:color="auto"/>
                    <w:left w:val="none" w:sz="0" w:space="0" w:color="auto"/>
                    <w:bottom w:val="none" w:sz="0" w:space="0" w:color="auto"/>
                    <w:right w:val="none" w:sz="0" w:space="0" w:color="auto"/>
                  </w:divBdr>
                </w:div>
                <w:div w:id="1496412076">
                  <w:marLeft w:val="0"/>
                  <w:marRight w:val="0"/>
                  <w:marTop w:val="0"/>
                  <w:marBottom w:val="0"/>
                  <w:divBdr>
                    <w:top w:val="none" w:sz="0" w:space="0" w:color="auto"/>
                    <w:left w:val="none" w:sz="0" w:space="0" w:color="auto"/>
                    <w:bottom w:val="none" w:sz="0" w:space="0" w:color="auto"/>
                    <w:right w:val="none" w:sz="0" w:space="0" w:color="auto"/>
                  </w:divBdr>
                </w:div>
                <w:div w:id="1066105764">
                  <w:marLeft w:val="0"/>
                  <w:marRight w:val="0"/>
                  <w:marTop w:val="0"/>
                  <w:marBottom w:val="0"/>
                  <w:divBdr>
                    <w:top w:val="none" w:sz="0" w:space="0" w:color="auto"/>
                    <w:left w:val="none" w:sz="0" w:space="0" w:color="auto"/>
                    <w:bottom w:val="none" w:sz="0" w:space="0" w:color="auto"/>
                    <w:right w:val="none" w:sz="0" w:space="0" w:color="auto"/>
                  </w:divBdr>
                </w:div>
                <w:div w:id="1753696838">
                  <w:marLeft w:val="0"/>
                  <w:marRight w:val="0"/>
                  <w:marTop w:val="0"/>
                  <w:marBottom w:val="0"/>
                  <w:divBdr>
                    <w:top w:val="none" w:sz="0" w:space="0" w:color="auto"/>
                    <w:left w:val="none" w:sz="0" w:space="0" w:color="auto"/>
                    <w:bottom w:val="none" w:sz="0" w:space="0" w:color="auto"/>
                    <w:right w:val="none" w:sz="0" w:space="0" w:color="auto"/>
                  </w:divBdr>
                </w:div>
                <w:div w:id="51463846">
                  <w:marLeft w:val="0"/>
                  <w:marRight w:val="0"/>
                  <w:marTop w:val="0"/>
                  <w:marBottom w:val="0"/>
                  <w:divBdr>
                    <w:top w:val="none" w:sz="0" w:space="0" w:color="auto"/>
                    <w:left w:val="none" w:sz="0" w:space="0" w:color="auto"/>
                    <w:bottom w:val="none" w:sz="0" w:space="0" w:color="auto"/>
                    <w:right w:val="none" w:sz="0" w:space="0" w:color="auto"/>
                  </w:divBdr>
                </w:div>
                <w:div w:id="1845582396">
                  <w:marLeft w:val="0"/>
                  <w:marRight w:val="0"/>
                  <w:marTop w:val="0"/>
                  <w:marBottom w:val="0"/>
                  <w:divBdr>
                    <w:top w:val="none" w:sz="0" w:space="0" w:color="auto"/>
                    <w:left w:val="none" w:sz="0" w:space="0" w:color="auto"/>
                    <w:bottom w:val="none" w:sz="0" w:space="0" w:color="auto"/>
                    <w:right w:val="none" w:sz="0" w:space="0" w:color="auto"/>
                  </w:divBdr>
                </w:div>
                <w:div w:id="1626811807">
                  <w:marLeft w:val="0"/>
                  <w:marRight w:val="0"/>
                  <w:marTop w:val="0"/>
                  <w:marBottom w:val="0"/>
                  <w:divBdr>
                    <w:top w:val="none" w:sz="0" w:space="0" w:color="auto"/>
                    <w:left w:val="none" w:sz="0" w:space="0" w:color="auto"/>
                    <w:bottom w:val="none" w:sz="0" w:space="0" w:color="auto"/>
                    <w:right w:val="none" w:sz="0" w:space="0" w:color="auto"/>
                  </w:divBdr>
                </w:div>
                <w:div w:id="1153330466">
                  <w:marLeft w:val="0"/>
                  <w:marRight w:val="0"/>
                  <w:marTop w:val="0"/>
                  <w:marBottom w:val="0"/>
                  <w:divBdr>
                    <w:top w:val="none" w:sz="0" w:space="0" w:color="auto"/>
                    <w:left w:val="none" w:sz="0" w:space="0" w:color="auto"/>
                    <w:bottom w:val="none" w:sz="0" w:space="0" w:color="auto"/>
                    <w:right w:val="none" w:sz="0" w:space="0" w:color="auto"/>
                  </w:divBdr>
                </w:div>
                <w:div w:id="1492790418">
                  <w:marLeft w:val="0"/>
                  <w:marRight w:val="0"/>
                  <w:marTop w:val="0"/>
                  <w:marBottom w:val="0"/>
                  <w:divBdr>
                    <w:top w:val="none" w:sz="0" w:space="0" w:color="auto"/>
                    <w:left w:val="none" w:sz="0" w:space="0" w:color="auto"/>
                    <w:bottom w:val="none" w:sz="0" w:space="0" w:color="auto"/>
                    <w:right w:val="none" w:sz="0" w:space="0" w:color="auto"/>
                  </w:divBdr>
                </w:div>
                <w:div w:id="1740013392">
                  <w:marLeft w:val="0"/>
                  <w:marRight w:val="0"/>
                  <w:marTop w:val="0"/>
                  <w:marBottom w:val="0"/>
                  <w:divBdr>
                    <w:top w:val="none" w:sz="0" w:space="0" w:color="auto"/>
                    <w:left w:val="none" w:sz="0" w:space="0" w:color="auto"/>
                    <w:bottom w:val="none" w:sz="0" w:space="0" w:color="auto"/>
                    <w:right w:val="none" w:sz="0" w:space="0" w:color="auto"/>
                  </w:divBdr>
                </w:div>
                <w:div w:id="1014380122">
                  <w:marLeft w:val="0"/>
                  <w:marRight w:val="0"/>
                  <w:marTop w:val="0"/>
                  <w:marBottom w:val="0"/>
                  <w:divBdr>
                    <w:top w:val="none" w:sz="0" w:space="0" w:color="auto"/>
                    <w:left w:val="none" w:sz="0" w:space="0" w:color="auto"/>
                    <w:bottom w:val="none" w:sz="0" w:space="0" w:color="auto"/>
                    <w:right w:val="none" w:sz="0" w:space="0" w:color="auto"/>
                  </w:divBdr>
                </w:div>
                <w:div w:id="940455213">
                  <w:marLeft w:val="0"/>
                  <w:marRight w:val="0"/>
                  <w:marTop w:val="0"/>
                  <w:marBottom w:val="0"/>
                  <w:divBdr>
                    <w:top w:val="none" w:sz="0" w:space="0" w:color="auto"/>
                    <w:left w:val="none" w:sz="0" w:space="0" w:color="auto"/>
                    <w:bottom w:val="none" w:sz="0" w:space="0" w:color="auto"/>
                    <w:right w:val="none" w:sz="0" w:space="0" w:color="auto"/>
                  </w:divBdr>
                </w:div>
                <w:div w:id="332343284">
                  <w:marLeft w:val="0"/>
                  <w:marRight w:val="0"/>
                  <w:marTop w:val="0"/>
                  <w:marBottom w:val="0"/>
                  <w:divBdr>
                    <w:top w:val="none" w:sz="0" w:space="0" w:color="auto"/>
                    <w:left w:val="none" w:sz="0" w:space="0" w:color="auto"/>
                    <w:bottom w:val="none" w:sz="0" w:space="0" w:color="auto"/>
                    <w:right w:val="none" w:sz="0" w:space="0" w:color="auto"/>
                  </w:divBdr>
                </w:div>
                <w:div w:id="1306813521">
                  <w:marLeft w:val="0"/>
                  <w:marRight w:val="0"/>
                  <w:marTop w:val="0"/>
                  <w:marBottom w:val="0"/>
                  <w:divBdr>
                    <w:top w:val="none" w:sz="0" w:space="0" w:color="auto"/>
                    <w:left w:val="none" w:sz="0" w:space="0" w:color="auto"/>
                    <w:bottom w:val="none" w:sz="0" w:space="0" w:color="auto"/>
                    <w:right w:val="none" w:sz="0" w:space="0" w:color="auto"/>
                  </w:divBdr>
                </w:div>
                <w:div w:id="452140882">
                  <w:marLeft w:val="0"/>
                  <w:marRight w:val="0"/>
                  <w:marTop w:val="0"/>
                  <w:marBottom w:val="0"/>
                  <w:divBdr>
                    <w:top w:val="none" w:sz="0" w:space="0" w:color="auto"/>
                    <w:left w:val="none" w:sz="0" w:space="0" w:color="auto"/>
                    <w:bottom w:val="none" w:sz="0" w:space="0" w:color="auto"/>
                    <w:right w:val="none" w:sz="0" w:space="0" w:color="auto"/>
                  </w:divBdr>
                </w:div>
                <w:div w:id="349718079">
                  <w:marLeft w:val="0"/>
                  <w:marRight w:val="0"/>
                  <w:marTop w:val="0"/>
                  <w:marBottom w:val="0"/>
                  <w:divBdr>
                    <w:top w:val="none" w:sz="0" w:space="0" w:color="auto"/>
                    <w:left w:val="none" w:sz="0" w:space="0" w:color="auto"/>
                    <w:bottom w:val="none" w:sz="0" w:space="0" w:color="auto"/>
                    <w:right w:val="none" w:sz="0" w:space="0" w:color="auto"/>
                  </w:divBdr>
                </w:div>
                <w:div w:id="1955938911">
                  <w:marLeft w:val="0"/>
                  <w:marRight w:val="0"/>
                  <w:marTop w:val="0"/>
                  <w:marBottom w:val="0"/>
                  <w:divBdr>
                    <w:top w:val="none" w:sz="0" w:space="0" w:color="auto"/>
                    <w:left w:val="none" w:sz="0" w:space="0" w:color="auto"/>
                    <w:bottom w:val="none" w:sz="0" w:space="0" w:color="auto"/>
                    <w:right w:val="none" w:sz="0" w:space="0" w:color="auto"/>
                  </w:divBdr>
                </w:div>
              </w:divsChild>
            </w:div>
            <w:div w:id="884171670">
              <w:marLeft w:val="0"/>
              <w:marRight w:val="0"/>
              <w:marTop w:val="0"/>
              <w:marBottom w:val="0"/>
              <w:divBdr>
                <w:top w:val="none" w:sz="0" w:space="0" w:color="auto"/>
                <w:left w:val="none" w:sz="0" w:space="0" w:color="auto"/>
                <w:bottom w:val="none" w:sz="0" w:space="0" w:color="auto"/>
                <w:right w:val="none" w:sz="0" w:space="0" w:color="auto"/>
              </w:divBdr>
              <w:divsChild>
                <w:div w:id="745538081">
                  <w:marLeft w:val="0"/>
                  <w:marRight w:val="0"/>
                  <w:marTop w:val="0"/>
                  <w:marBottom w:val="0"/>
                  <w:divBdr>
                    <w:top w:val="none" w:sz="0" w:space="0" w:color="auto"/>
                    <w:left w:val="none" w:sz="0" w:space="0" w:color="auto"/>
                    <w:bottom w:val="none" w:sz="0" w:space="0" w:color="auto"/>
                    <w:right w:val="none" w:sz="0" w:space="0" w:color="auto"/>
                  </w:divBdr>
                </w:div>
                <w:div w:id="783039201">
                  <w:marLeft w:val="0"/>
                  <w:marRight w:val="0"/>
                  <w:marTop w:val="0"/>
                  <w:marBottom w:val="0"/>
                  <w:divBdr>
                    <w:top w:val="none" w:sz="0" w:space="0" w:color="auto"/>
                    <w:left w:val="none" w:sz="0" w:space="0" w:color="auto"/>
                    <w:bottom w:val="none" w:sz="0" w:space="0" w:color="auto"/>
                    <w:right w:val="none" w:sz="0" w:space="0" w:color="auto"/>
                  </w:divBdr>
                </w:div>
                <w:div w:id="1550335827">
                  <w:marLeft w:val="0"/>
                  <w:marRight w:val="0"/>
                  <w:marTop w:val="0"/>
                  <w:marBottom w:val="0"/>
                  <w:divBdr>
                    <w:top w:val="none" w:sz="0" w:space="0" w:color="auto"/>
                    <w:left w:val="none" w:sz="0" w:space="0" w:color="auto"/>
                    <w:bottom w:val="none" w:sz="0" w:space="0" w:color="auto"/>
                    <w:right w:val="none" w:sz="0" w:space="0" w:color="auto"/>
                  </w:divBdr>
                </w:div>
                <w:div w:id="2120374136">
                  <w:marLeft w:val="0"/>
                  <w:marRight w:val="0"/>
                  <w:marTop w:val="0"/>
                  <w:marBottom w:val="0"/>
                  <w:divBdr>
                    <w:top w:val="none" w:sz="0" w:space="0" w:color="auto"/>
                    <w:left w:val="none" w:sz="0" w:space="0" w:color="auto"/>
                    <w:bottom w:val="none" w:sz="0" w:space="0" w:color="auto"/>
                    <w:right w:val="none" w:sz="0" w:space="0" w:color="auto"/>
                  </w:divBdr>
                </w:div>
                <w:div w:id="1141196583">
                  <w:marLeft w:val="0"/>
                  <w:marRight w:val="0"/>
                  <w:marTop w:val="0"/>
                  <w:marBottom w:val="0"/>
                  <w:divBdr>
                    <w:top w:val="none" w:sz="0" w:space="0" w:color="auto"/>
                    <w:left w:val="none" w:sz="0" w:space="0" w:color="auto"/>
                    <w:bottom w:val="none" w:sz="0" w:space="0" w:color="auto"/>
                    <w:right w:val="none" w:sz="0" w:space="0" w:color="auto"/>
                  </w:divBdr>
                </w:div>
                <w:div w:id="882056129">
                  <w:marLeft w:val="0"/>
                  <w:marRight w:val="0"/>
                  <w:marTop w:val="0"/>
                  <w:marBottom w:val="0"/>
                  <w:divBdr>
                    <w:top w:val="none" w:sz="0" w:space="0" w:color="auto"/>
                    <w:left w:val="none" w:sz="0" w:space="0" w:color="auto"/>
                    <w:bottom w:val="none" w:sz="0" w:space="0" w:color="auto"/>
                    <w:right w:val="none" w:sz="0" w:space="0" w:color="auto"/>
                  </w:divBdr>
                </w:div>
                <w:div w:id="1211923161">
                  <w:marLeft w:val="0"/>
                  <w:marRight w:val="0"/>
                  <w:marTop w:val="0"/>
                  <w:marBottom w:val="0"/>
                  <w:divBdr>
                    <w:top w:val="none" w:sz="0" w:space="0" w:color="auto"/>
                    <w:left w:val="none" w:sz="0" w:space="0" w:color="auto"/>
                    <w:bottom w:val="none" w:sz="0" w:space="0" w:color="auto"/>
                    <w:right w:val="none" w:sz="0" w:space="0" w:color="auto"/>
                  </w:divBdr>
                </w:div>
                <w:div w:id="2008826237">
                  <w:marLeft w:val="0"/>
                  <w:marRight w:val="0"/>
                  <w:marTop w:val="0"/>
                  <w:marBottom w:val="0"/>
                  <w:divBdr>
                    <w:top w:val="none" w:sz="0" w:space="0" w:color="auto"/>
                    <w:left w:val="none" w:sz="0" w:space="0" w:color="auto"/>
                    <w:bottom w:val="none" w:sz="0" w:space="0" w:color="auto"/>
                    <w:right w:val="none" w:sz="0" w:space="0" w:color="auto"/>
                  </w:divBdr>
                </w:div>
                <w:div w:id="2085955104">
                  <w:marLeft w:val="0"/>
                  <w:marRight w:val="0"/>
                  <w:marTop w:val="0"/>
                  <w:marBottom w:val="0"/>
                  <w:divBdr>
                    <w:top w:val="none" w:sz="0" w:space="0" w:color="auto"/>
                    <w:left w:val="none" w:sz="0" w:space="0" w:color="auto"/>
                    <w:bottom w:val="none" w:sz="0" w:space="0" w:color="auto"/>
                    <w:right w:val="none" w:sz="0" w:space="0" w:color="auto"/>
                  </w:divBdr>
                </w:div>
                <w:div w:id="818958668">
                  <w:marLeft w:val="0"/>
                  <w:marRight w:val="0"/>
                  <w:marTop w:val="0"/>
                  <w:marBottom w:val="0"/>
                  <w:divBdr>
                    <w:top w:val="none" w:sz="0" w:space="0" w:color="auto"/>
                    <w:left w:val="none" w:sz="0" w:space="0" w:color="auto"/>
                    <w:bottom w:val="none" w:sz="0" w:space="0" w:color="auto"/>
                    <w:right w:val="none" w:sz="0" w:space="0" w:color="auto"/>
                  </w:divBdr>
                </w:div>
                <w:div w:id="1755784975">
                  <w:marLeft w:val="0"/>
                  <w:marRight w:val="0"/>
                  <w:marTop w:val="0"/>
                  <w:marBottom w:val="0"/>
                  <w:divBdr>
                    <w:top w:val="none" w:sz="0" w:space="0" w:color="auto"/>
                    <w:left w:val="none" w:sz="0" w:space="0" w:color="auto"/>
                    <w:bottom w:val="none" w:sz="0" w:space="0" w:color="auto"/>
                    <w:right w:val="none" w:sz="0" w:space="0" w:color="auto"/>
                  </w:divBdr>
                </w:div>
                <w:div w:id="169150507">
                  <w:marLeft w:val="0"/>
                  <w:marRight w:val="0"/>
                  <w:marTop w:val="0"/>
                  <w:marBottom w:val="0"/>
                  <w:divBdr>
                    <w:top w:val="none" w:sz="0" w:space="0" w:color="auto"/>
                    <w:left w:val="none" w:sz="0" w:space="0" w:color="auto"/>
                    <w:bottom w:val="none" w:sz="0" w:space="0" w:color="auto"/>
                    <w:right w:val="none" w:sz="0" w:space="0" w:color="auto"/>
                  </w:divBdr>
                </w:div>
                <w:div w:id="1528637787">
                  <w:marLeft w:val="0"/>
                  <w:marRight w:val="0"/>
                  <w:marTop w:val="0"/>
                  <w:marBottom w:val="0"/>
                  <w:divBdr>
                    <w:top w:val="none" w:sz="0" w:space="0" w:color="auto"/>
                    <w:left w:val="none" w:sz="0" w:space="0" w:color="auto"/>
                    <w:bottom w:val="none" w:sz="0" w:space="0" w:color="auto"/>
                    <w:right w:val="none" w:sz="0" w:space="0" w:color="auto"/>
                  </w:divBdr>
                </w:div>
                <w:div w:id="464126781">
                  <w:marLeft w:val="0"/>
                  <w:marRight w:val="0"/>
                  <w:marTop w:val="0"/>
                  <w:marBottom w:val="0"/>
                  <w:divBdr>
                    <w:top w:val="none" w:sz="0" w:space="0" w:color="auto"/>
                    <w:left w:val="none" w:sz="0" w:space="0" w:color="auto"/>
                    <w:bottom w:val="none" w:sz="0" w:space="0" w:color="auto"/>
                    <w:right w:val="none" w:sz="0" w:space="0" w:color="auto"/>
                  </w:divBdr>
                </w:div>
                <w:div w:id="1089740528">
                  <w:marLeft w:val="0"/>
                  <w:marRight w:val="0"/>
                  <w:marTop w:val="0"/>
                  <w:marBottom w:val="0"/>
                  <w:divBdr>
                    <w:top w:val="none" w:sz="0" w:space="0" w:color="auto"/>
                    <w:left w:val="none" w:sz="0" w:space="0" w:color="auto"/>
                    <w:bottom w:val="none" w:sz="0" w:space="0" w:color="auto"/>
                    <w:right w:val="none" w:sz="0" w:space="0" w:color="auto"/>
                  </w:divBdr>
                </w:div>
                <w:div w:id="1646427380">
                  <w:marLeft w:val="0"/>
                  <w:marRight w:val="0"/>
                  <w:marTop w:val="0"/>
                  <w:marBottom w:val="0"/>
                  <w:divBdr>
                    <w:top w:val="none" w:sz="0" w:space="0" w:color="auto"/>
                    <w:left w:val="none" w:sz="0" w:space="0" w:color="auto"/>
                    <w:bottom w:val="none" w:sz="0" w:space="0" w:color="auto"/>
                    <w:right w:val="none" w:sz="0" w:space="0" w:color="auto"/>
                  </w:divBdr>
                </w:div>
                <w:div w:id="1259945351">
                  <w:marLeft w:val="0"/>
                  <w:marRight w:val="0"/>
                  <w:marTop w:val="0"/>
                  <w:marBottom w:val="0"/>
                  <w:divBdr>
                    <w:top w:val="none" w:sz="0" w:space="0" w:color="auto"/>
                    <w:left w:val="none" w:sz="0" w:space="0" w:color="auto"/>
                    <w:bottom w:val="none" w:sz="0" w:space="0" w:color="auto"/>
                    <w:right w:val="none" w:sz="0" w:space="0" w:color="auto"/>
                  </w:divBdr>
                </w:div>
                <w:div w:id="1878471374">
                  <w:marLeft w:val="0"/>
                  <w:marRight w:val="0"/>
                  <w:marTop w:val="0"/>
                  <w:marBottom w:val="0"/>
                  <w:divBdr>
                    <w:top w:val="none" w:sz="0" w:space="0" w:color="auto"/>
                    <w:left w:val="none" w:sz="0" w:space="0" w:color="auto"/>
                    <w:bottom w:val="none" w:sz="0" w:space="0" w:color="auto"/>
                    <w:right w:val="none" w:sz="0" w:space="0" w:color="auto"/>
                  </w:divBdr>
                </w:div>
                <w:div w:id="339699923">
                  <w:marLeft w:val="0"/>
                  <w:marRight w:val="0"/>
                  <w:marTop w:val="0"/>
                  <w:marBottom w:val="0"/>
                  <w:divBdr>
                    <w:top w:val="none" w:sz="0" w:space="0" w:color="auto"/>
                    <w:left w:val="none" w:sz="0" w:space="0" w:color="auto"/>
                    <w:bottom w:val="none" w:sz="0" w:space="0" w:color="auto"/>
                    <w:right w:val="none" w:sz="0" w:space="0" w:color="auto"/>
                  </w:divBdr>
                </w:div>
                <w:div w:id="111246029">
                  <w:marLeft w:val="0"/>
                  <w:marRight w:val="0"/>
                  <w:marTop w:val="0"/>
                  <w:marBottom w:val="0"/>
                  <w:divBdr>
                    <w:top w:val="none" w:sz="0" w:space="0" w:color="auto"/>
                    <w:left w:val="none" w:sz="0" w:space="0" w:color="auto"/>
                    <w:bottom w:val="none" w:sz="0" w:space="0" w:color="auto"/>
                    <w:right w:val="none" w:sz="0" w:space="0" w:color="auto"/>
                  </w:divBdr>
                </w:div>
                <w:div w:id="1180466221">
                  <w:marLeft w:val="0"/>
                  <w:marRight w:val="0"/>
                  <w:marTop w:val="0"/>
                  <w:marBottom w:val="0"/>
                  <w:divBdr>
                    <w:top w:val="none" w:sz="0" w:space="0" w:color="auto"/>
                    <w:left w:val="none" w:sz="0" w:space="0" w:color="auto"/>
                    <w:bottom w:val="none" w:sz="0" w:space="0" w:color="auto"/>
                    <w:right w:val="none" w:sz="0" w:space="0" w:color="auto"/>
                  </w:divBdr>
                </w:div>
                <w:div w:id="1875071947">
                  <w:marLeft w:val="0"/>
                  <w:marRight w:val="0"/>
                  <w:marTop w:val="0"/>
                  <w:marBottom w:val="0"/>
                  <w:divBdr>
                    <w:top w:val="none" w:sz="0" w:space="0" w:color="auto"/>
                    <w:left w:val="none" w:sz="0" w:space="0" w:color="auto"/>
                    <w:bottom w:val="none" w:sz="0" w:space="0" w:color="auto"/>
                    <w:right w:val="none" w:sz="0" w:space="0" w:color="auto"/>
                  </w:divBdr>
                </w:div>
                <w:div w:id="705298878">
                  <w:marLeft w:val="0"/>
                  <w:marRight w:val="0"/>
                  <w:marTop w:val="0"/>
                  <w:marBottom w:val="0"/>
                  <w:divBdr>
                    <w:top w:val="none" w:sz="0" w:space="0" w:color="auto"/>
                    <w:left w:val="none" w:sz="0" w:space="0" w:color="auto"/>
                    <w:bottom w:val="none" w:sz="0" w:space="0" w:color="auto"/>
                    <w:right w:val="none" w:sz="0" w:space="0" w:color="auto"/>
                  </w:divBdr>
                </w:div>
                <w:div w:id="1480726304">
                  <w:marLeft w:val="0"/>
                  <w:marRight w:val="0"/>
                  <w:marTop w:val="0"/>
                  <w:marBottom w:val="0"/>
                  <w:divBdr>
                    <w:top w:val="none" w:sz="0" w:space="0" w:color="auto"/>
                    <w:left w:val="none" w:sz="0" w:space="0" w:color="auto"/>
                    <w:bottom w:val="none" w:sz="0" w:space="0" w:color="auto"/>
                    <w:right w:val="none" w:sz="0" w:space="0" w:color="auto"/>
                  </w:divBdr>
                </w:div>
                <w:div w:id="1209299878">
                  <w:marLeft w:val="0"/>
                  <w:marRight w:val="0"/>
                  <w:marTop w:val="0"/>
                  <w:marBottom w:val="0"/>
                  <w:divBdr>
                    <w:top w:val="none" w:sz="0" w:space="0" w:color="auto"/>
                    <w:left w:val="none" w:sz="0" w:space="0" w:color="auto"/>
                    <w:bottom w:val="none" w:sz="0" w:space="0" w:color="auto"/>
                    <w:right w:val="none" w:sz="0" w:space="0" w:color="auto"/>
                  </w:divBdr>
                </w:div>
                <w:div w:id="1507091342">
                  <w:marLeft w:val="0"/>
                  <w:marRight w:val="0"/>
                  <w:marTop w:val="0"/>
                  <w:marBottom w:val="0"/>
                  <w:divBdr>
                    <w:top w:val="none" w:sz="0" w:space="0" w:color="auto"/>
                    <w:left w:val="none" w:sz="0" w:space="0" w:color="auto"/>
                    <w:bottom w:val="none" w:sz="0" w:space="0" w:color="auto"/>
                    <w:right w:val="none" w:sz="0" w:space="0" w:color="auto"/>
                  </w:divBdr>
                </w:div>
                <w:div w:id="1433352817">
                  <w:marLeft w:val="0"/>
                  <w:marRight w:val="0"/>
                  <w:marTop w:val="0"/>
                  <w:marBottom w:val="0"/>
                  <w:divBdr>
                    <w:top w:val="none" w:sz="0" w:space="0" w:color="auto"/>
                    <w:left w:val="none" w:sz="0" w:space="0" w:color="auto"/>
                    <w:bottom w:val="none" w:sz="0" w:space="0" w:color="auto"/>
                    <w:right w:val="none" w:sz="0" w:space="0" w:color="auto"/>
                  </w:divBdr>
                </w:div>
                <w:div w:id="565457268">
                  <w:marLeft w:val="0"/>
                  <w:marRight w:val="0"/>
                  <w:marTop w:val="0"/>
                  <w:marBottom w:val="0"/>
                  <w:divBdr>
                    <w:top w:val="none" w:sz="0" w:space="0" w:color="auto"/>
                    <w:left w:val="none" w:sz="0" w:space="0" w:color="auto"/>
                    <w:bottom w:val="none" w:sz="0" w:space="0" w:color="auto"/>
                    <w:right w:val="none" w:sz="0" w:space="0" w:color="auto"/>
                  </w:divBdr>
                </w:div>
                <w:div w:id="903872621">
                  <w:marLeft w:val="0"/>
                  <w:marRight w:val="0"/>
                  <w:marTop w:val="0"/>
                  <w:marBottom w:val="0"/>
                  <w:divBdr>
                    <w:top w:val="none" w:sz="0" w:space="0" w:color="auto"/>
                    <w:left w:val="none" w:sz="0" w:space="0" w:color="auto"/>
                    <w:bottom w:val="none" w:sz="0" w:space="0" w:color="auto"/>
                    <w:right w:val="none" w:sz="0" w:space="0" w:color="auto"/>
                  </w:divBdr>
                </w:div>
                <w:div w:id="1751342878">
                  <w:marLeft w:val="0"/>
                  <w:marRight w:val="0"/>
                  <w:marTop w:val="0"/>
                  <w:marBottom w:val="0"/>
                  <w:divBdr>
                    <w:top w:val="none" w:sz="0" w:space="0" w:color="auto"/>
                    <w:left w:val="none" w:sz="0" w:space="0" w:color="auto"/>
                    <w:bottom w:val="none" w:sz="0" w:space="0" w:color="auto"/>
                    <w:right w:val="none" w:sz="0" w:space="0" w:color="auto"/>
                  </w:divBdr>
                </w:div>
                <w:div w:id="648944975">
                  <w:marLeft w:val="0"/>
                  <w:marRight w:val="0"/>
                  <w:marTop w:val="0"/>
                  <w:marBottom w:val="0"/>
                  <w:divBdr>
                    <w:top w:val="none" w:sz="0" w:space="0" w:color="auto"/>
                    <w:left w:val="none" w:sz="0" w:space="0" w:color="auto"/>
                    <w:bottom w:val="none" w:sz="0" w:space="0" w:color="auto"/>
                    <w:right w:val="none" w:sz="0" w:space="0" w:color="auto"/>
                  </w:divBdr>
                </w:div>
                <w:div w:id="22441801">
                  <w:marLeft w:val="0"/>
                  <w:marRight w:val="0"/>
                  <w:marTop w:val="0"/>
                  <w:marBottom w:val="0"/>
                  <w:divBdr>
                    <w:top w:val="none" w:sz="0" w:space="0" w:color="auto"/>
                    <w:left w:val="none" w:sz="0" w:space="0" w:color="auto"/>
                    <w:bottom w:val="none" w:sz="0" w:space="0" w:color="auto"/>
                    <w:right w:val="none" w:sz="0" w:space="0" w:color="auto"/>
                  </w:divBdr>
                </w:div>
                <w:div w:id="1544976306">
                  <w:marLeft w:val="0"/>
                  <w:marRight w:val="0"/>
                  <w:marTop w:val="0"/>
                  <w:marBottom w:val="0"/>
                  <w:divBdr>
                    <w:top w:val="none" w:sz="0" w:space="0" w:color="auto"/>
                    <w:left w:val="none" w:sz="0" w:space="0" w:color="auto"/>
                    <w:bottom w:val="none" w:sz="0" w:space="0" w:color="auto"/>
                    <w:right w:val="none" w:sz="0" w:space="0" w:color="auto"/>
                  </w:divBdr>
                </w:div>
                <w:div w:id="523206377">
                  <w:marLeft w:val="0"/>
                  <w:marRight w:val="0"/>
                  <w:marTop w:val="0"/>
                  <w:marBottom w:val="0"/>
                  <w:divBdr>
                    <w:top w:val="none" w:sz="0" w:space="0" w:color="auto"/>
                    <w:left w:val="none" w:sz="0" w:space="0" w:color="auto"/>
                    <w:bottom w:val="none" w:sz="0" w:space="0" w:color="auto"/>
                    <w:right w:val="none" w:sz="0" w:space="0" w:color="auto"/>
                  </w:divBdr>
                </w:div>
                <w:div w:id="1562013205">
                  <w:marLeft w:val="0"/>
                  <w:marRight w:val="0"/>
                  <w:marTop w:val="0"/>
                  <w:marBottom w:val="0"/>
                  <w:divBdr>
                    <w:top w:val="none" w:sz="0" w:space="0" w:color="auto"/>
                    <w:left w:val="none" w:sz="0" w:space="0" w:color="auto"/>
                    <w:bottom w:val="none" w:sz="0" w:space="0" w:color="auto"/>
                    <w:right w:val="none" w:sz="0" w:space="0" w:color="auto"/>
                  </w:divBdr>
                </w:div>
                <w:div w:id="1275945603">
                  <w:marLeft w:val="0"/>
                  <w:marRight w:val="0"/>
                  <w:marTop w:val="0"/>
                  <w:marBottom w:val="0"/>
                  <w:divBdr>
                    <w:top w:val="none" w:sz="0" w:space="0" w:color="auto"/>
                    <w:left w:val="none" w:sz="0" w:space="0" w:color="auto"/>
                    <w:bottom w:val="none" w:sz="0" w:space="0" w:color="auto"/>
                    <w:right w:val="none" w:sz="0" w:space="0" w:color="auto"/>
                  </w:divBdr>
                </w:div>
                <w:div w:id="1624340003">
                  <w:marLeft w:val="0"/>
                  <w:marRight w:val="0"/>
                  <w:marTop w:val="0"/>
                  <w:marBottom w:val="0"/>
                  <w:divBdr>
                    <w:top w:val="none" w:sz="0" w:space="0" w:color="auto"/>
                    <w:left w:val="none" w:sz="0" w:space="0" w:color="auto"/>
                    <w:bottom w:val="none" w:sz="0" w:space="0" w:color="auto"/>
                    <w:right w:val="none" w:sz="0" w:space="0" w:color="auto"/>
                  </w:divBdr>
                </w:div>
                <w:div w:id="1043795806">
                  <w:marLeft w:val="0"/>
                  <w:marRight w:val="0"/>
                  <w:marTop w:val="0"/>
                  <w:marBottom w:val="0"/>
                  <w:divBdr>
                    <w:top w:val="none" w:sz="0" w:space="0" w:color="auto"/>
                    <w:left w:val="none" w:sz="0" w:space="0" w:color="auto"/>
                    <w:bottom w:val="none" w:sz="0" w:space="0" w:color="auto"/>
                    <w:right w:val="none" w:sz="0" w:space="0" w:color="auto"/>
                  </w:divBdr>
                </w:div>
                <w:div w:id="89208634">
                  <w:marLeft w:val="0"/>
                  <w:marRight w:val="0"/>
                  <w:marTop w:val="0"/>
                  <w:marBottom w:val="0"/>
                  <w:divBdr>
                    <w:top w:val="none" w:sz="0" w:space="0" w:color="auto"/>
                    <w:left w:val="none" w:sz="0" w:space="0" w:color="auto"/>
                    <w:bottom w:val="none" w:sz="0" w:space="0" w:color="auto"/>
                    <w:right w:val="none" w:sz="0" w:space="0" w:color="auto"/>
                  </w:divBdr>
                </w:div>
                <w:div w:id="979842964">
                  <w:marLeft w:val="0"/>
                  <w:marRight w:val="0"/>
                  <w:marTop w:val="0"/>
                  <w:marBottom w:val="0"/>
                  <w:divBdr>
                    <w:top w:val="none" w:sz="0" w:space="0" w:color="auto"/>
                    <w:left w:val="none" w:sz="0" w:space="0" w:color="auto"/>
                    <w:bottom w:val="none" w:sz="0" w:space="0" w:color="auto"/>
                    <w:right w:val="none" w:sz="0" w:space="0" w:color="auto"/>
                  </w:divBdr>
                </w:div>
                <w:div w:id="1207835995">
                  <w:marLeft w:val="0"/>
                  <w:marRight w:val="0"/>
                  <w:marTop w:val="0"/>
                  <w:marBottom w:val="0"/>
                  <w:divBdr>
                    <w:top w:val="none" w:sz="0" w:space="0" w:color="auto"/>
                    <w:left w:val="none" w:sz="0" w:space="0" w:color="auto"/>
                    <w:bottom w:val="none" w:sz="0" w:space="0" w:color="auto"/>
                    <w:right w:val="none" w:sz="0" w:space="0" w:color="auto"/>
                  </w:divBdr>
                </w:div>
                <w:div w:id="802238598">
                  <w:marLeft w:val="0"/>
                  <w:marRight w:val="0"/>
                  <w:marTop w:val="0"/>
                  <w:marBottom w:val="0"/>
                  <w:divBdr>
                    <w:top w:val="none" w:sz="0" w:space="0" w:color="auto"/>
                    <w:left w:val="none" w:sz="0" w:space="0" w:color="auto"/>
                    <w:bottom w:val="none" w:sz="0" w:space="0" w:color="auto"/>
                    <w:right w:val="none" w:sz="0" w:space="0" w:color="auto"/>
                  </w:divBdr>
                </w:div>
                <w:div w:id="476843262">
                  <w:marLeft w:val="0"/>
                  <w:marRight w:val="0"/>
                  <w:marTop w:val="0"/>
                  <w:marBottom w:val="0"/>
                  <w:divBdr>
                    <w:top w:val="none" w:sz="0" w:space="0" w:color="auto"/>
                    <w:left w:val="none" w:sz="0" w:space="0" w:color="auto"/>
                    <w:bottom w:val="none" w:sz="0" w:space="0" w:color="auto"/>
                    <w:right w:val="none" w:sz="0" w:space="0" w:color="auto"/>
                  </w:divBdr>
                </w:div>
                <w:div w:id="2034990726">
                  <w:marLeft w:val="0"/>
                  <w:marRight w:val="0"/>
                  <w:marTop w:val="0"/>
                  <w:marBottom w:val="0"/>
                  <w:divBdr>
                    <w:top w:val="none" w:sz="0" w:space="0" w:color="auto"/>
                    <w:left w:val="none" w:sz="0" w:space="0" w:color="auto"/>
                    <w:bottom w:val="none" w:sz="0" w:space="0" w:color="auto"/>
                    <w:right w:val="none" w:sz="0" w:space="0" w:color="auto"/>
                  </w:divBdr>
                </w:div>
                <w:div w:id="2006204102">
                  <w:marLeft w:val="0"/>
                  <w:marRight w:val="0"/>
                  <w:marTop w:val="0"/>
                  <w:marBottom w:val="0"/>
                  <w:divBdr>
                    <w:top w:val="none" w:sz="0" w:space="0" w:color="auto"/>
                    <w:left w:val="none" w:sz="0" w:space="0" w:color="auto"/>
                    <w:bottom w:val="none" w:sz="0" w:space="0" w:color="auto"/>
                    <w:right w:val="none" w:sz="0" w:space="0" w:color="auto"/>
                  </w:divBdr>
                </w:div>
                <w:div w:id="1333218230">
                  <w:marLeft w:val="0"/>
                  <w:marRight w:val="0"/>
                  <w:marTop w:val="0"/>
                  <w:marBottom w:val="0"/>
                  <w:divBdr>
                    <w:top w:val="none" w:sz="0" w:space="0" w:color="auto"/>
                    <w:left w:val="none" w:sz="0" w:space="0" w:color="auto"/>
                    <w:bottom w:val="none" w:sz="0" w:space="0" w:color="auto"/>
                    <w:right w:val="none" w:sz="0" w:space="0" w:color="auto"/>
                  </w:divBdr>
                </w:div>
                <w:div w:id="900598483">
                  <w:marLeft w:val="0"/>
                  <w:marRight w:val="0"/>
                  <w:marTop w:val="0"/>
                  <w:marBottom w:val="0"/>
                  <w:divBdr>
                    <w:top w:val="none" w:sz="0" w:space="0" w:color="auto"/>
                    <w:left w:val="none" w:sz="0" w:space="0" w:color="auto"/>
                    <w:bottom w:val="none" w:sz="0" w:space="0" w:color="auto"/>
                    <w:right w:val="none" w:sz="0" w:space="0" w:color="auto"/>
                  </w:divBdr>
                </w:div>
                <w:div w:id="1259630803">
                  <w:marLeft w:val="0"/>
                  <w:marRight w:val="0"/>
                  <w:marTop w:val="0"/>
                  <w:marBottom w:val="0"/>
                  <w:divBdr>
                    <w:top w:val="none" w:sz="0" w:space="0" w:color="auto"/>
                    <w:left w:val="none" w:sz="0" w:space="0" w:color="auto"/>
                    <w:bottom w:val="none" w:sz="0" w:space="0" w:color="auto"/>
                    <w:right w:val="none" w:sz="0" w:space="0" w:color="auto"/>
                  </w:divBdr>
                </w:div>
                <w:div w:id="2025131322">
                  <w:marLeft w:val="0"/>
                  <w:marRight w:val="0"/>
                  <w:marTop w:val="0"/>
                  <w:marBottom w:val="0"/>
                  <w:divBdr>
                    <w:top w:val="none" w:sz="0" w:space="0" w:color="auto"/>
                    <w:left w:val="none" w:sz="0" w:space="0" w:color="auto"/>
                    <w:bottom w:val="none" w:sz="0" w:space="0" w:color="auto"/>
                    <w:right w:val="none" w:sz="0" w:space="0" w:color="auto"/>
                  </w:divBdr>
                </w:div>
                <w:div w:id="1709988586">
                  <w:marLeft w:val="0"/>
                  <w:marRight w:val="0"/>
                  <w:marTop w:val="0"/>
                  <w:marBottom w:val="0"/>
                  <w:divBdr>
                    <w:top w:val="none" w:sz="0" w:space="0" w:color="auto"/>
                    <w:left w:val="none" w:sz="0" w:space="0" w:color="auto"/>
                    <w:bottom w:val="none" w:sz="0" w:space="0" w:color="auto"/>
                    <w:right w:val="none" w:sz="0" w:space="0" w:color="auto"/>
                  </w:divBdr>
                </w:div>
                <w:div w:id="2013750540">
                  <w:marLeft w:val="0"/>
                  <w:marRight w:val="0"/>
                  <w:marTop w:val="0"/>
                  <w:marBottom w:val="0"/>
                  <w:divBdr>
                    <w:top w:val="none" w:sz="0" w:space="0" w:color="auto"/>
                    <w:left w:val="none" w:sz="0" w:space="0" w:color="auto"/>
                    <w:bottom w:val="none" w:sz="0" w:space="0" w:color="auto"/>
                    <w:right w:val="none" w:sz="0" w:space="0" w:color="auto"/>
                  </w:divBdr>
                </w:div>
                <w:div w:id="416561584">
                  <w:marLeft w:val="0"/>
                  <w:marRight w:val="0"/>
                  <w:marTop w:val="0"/>
                  <w:marBottom w:val="0"/>
                  <w:divBdr>
                    <w:top w:val="none" w:sz="0" w:space="0" w:color="auto"/>
                    <w:left w:val="none" w:sz="0" w:space="0" w:color="auto"/>
                    <w:bottom w:val="none" w:sz="0" w:space="0" w:color="auto"/>
                    <w:right w:val="none" w:sz="0" w:space="0" w:color="auto"/>
                  </w:divBdr>
                </w:div>
                <w:div w:id="1074546924">
                  <w:marLeft w:val="0"/>
                  <w:marRight w:val="0"/>
                  <w:marTop w:val="0"/>
                  <w:marBottom w:val="0"/>
                  <w:divBdr>
                    <w:top w:val="none" w:sz="0" w:space="0" w:color="auto"/>
                    <w:left w:val="none" w:sz="0" w:space="0" w:color="auto"/>
                    <w:bottom w:val="none" w:sz="0" w:space="0" w:color="auto"/>
                    <w:right w:val="none" w:sz="0" w:space="0" w:color="auto"/>
                  </w:divBdr>
                </w:div>
                <w:div w:id="735593894">
                  <w:marLeft w:val="0"/>
                  <w:marRight w:val="0"/>
                  <w:marTop w:val="0"/>
                  <w:marBottom w:val="0"/>
                  <w:divBdr>
                    <w:top w:val="none" w:sz="0" w:space="0" w:color="auto"/>
                    <w:left w:val="none" w:sz="0" w:space="0" w:color="auto"/>
                    <w:bottom w:val="none" w:sz="0" w:space="0" w:color="auto"/>
                    <w:right w:val="none" w:sz="0" w:space="0" w:color="auto"/>
                  </w:divBdr>
                </w:div>
                <w:div w:id="71974886">
                  <w:marLeft w:val="0"/>
                  <w:marRight w:val="0"/>
                  <w:marTop w:val="0"/>
                  <w:marBottom w:val="0"/>
                  <w:divBdr>
                    <w:top w:val="none" w:sz="0" w:space="0" w:color="auto"/>
                    <w:left w:val="none" w:sz="0" w:space="0" w:color="auto"/>
                    <w:bottom w:val="none" w:sz="0" w:space="0" w:color="auto"/>
                    <w:right w:val="none" w:sz="0" w:space="0" w:color="auto"/>
                  </w:divBdr>
                </w:div>
                <w:div w:id="1892644633">
                  <w:marLeft w:val="0"/>
                  <w:marRight w:val="0"/>
                  <w:marTop w:val="0"/>
                  <w:marBottom w:val="0"/>
                  <w:divBdr>
                    <w:top w:val="none" w:sz="0" w:space="0" w:color="auto"/>
                    <w:left w:val="none" w:sz="0" w:space="0" w:color="auto"/>
                    <w:bottom w:val="none" w:sz="0" w:space="0" w:color="auto"/>
                    <w:right w:val="none" w:sz="0" w:space="0" w:color="auto"/>
                  </w:divBdr>
                </w:div>
                <w:div w:id="603803886">
                  <w:marLeft w:val="0"/>
                  <w:marRight w:val="0"/>
                  <w:marTop w:val="0"/>
                  <w:marBottom w:val="0"/>
                  <w:divBdr>
                    <w:top w:val="none" w:sz="0" w:space="0" w:color="auto"/>
                    <w:left w:val="none" w:sz="0" w:space="0" w:color="auto"/>
                    <w:bottom w:val="none" w:sz="0" w:space="0" w:color="auto"/>
                    <w:right w:val="none" w:sz="0" w:space="0" w:color="auto"/>
                  </w:divBdr>
                </w:div>
                <w:div w:id="1569458542">
                  <w:marLeft w:val="0"/>
                  <w:marRight w:val="0"/>
                  <w:marTop w:val="0"/>
                  <w:marBottom w:val="0"/>
                  <w:divBdr>
                    <w:top w:val="none" w:sz="0" w:space="0" w:color="auto"/>
                    <w:left w:val="none" w:sz="0" w:space="0" w:color="auto"/>
                    <w:bottom w:val="none" w:sz="0" w:space="0" w:color="auto"/>
                    <w:right w:val="none" w:sz="0" w:space="0" w:color="auto"/>
                  </w:divBdr>
                </w:div>
                <w:div w:id="1513104463">
                  <w:marLeft w:val="0"/>
                  <w:marRight w:val="0"/>
                  <w:marTop w:val="0"/>
                  <w:marBottom w:val="0"/>
                  <w:divBdr>
                    <w:top w:val="none" w:sz="0" w:space="0" w:color="auto"/>
                    <w:left w:val="none" w:sz="0" w:space="0" w:color="auto"/>
                    <w:bottom w:val="none" w:sz="0" w:space="0" w:color="auto"/>
                    <w:right w:val="none" w:sz="0" w:space="0" w:color="auto"/>
                  </w:divBdr>
                </w:div>
                <w:div w:id="1810243386">
                  <w:marLeft w:val="0"/>
                  <w:marRight w:val="0"/>
                  <w:marTop w:val="0"/>
                  <w:marBottom w:val="0"/>
                  <w:divBdr>
                    <w:top w:val="none" w:sz="0" w:space="0" w:color="auto"/>
                    <w:left w:val="none" w:sz="0" w:space="0" w:color="auto"/>
                    <w:bottom w:val="none" w:sz="0" w:space="0" w:color="auto"/>
                    <w:right w:val="none" w:sz="0" w:space="0" w:color="auto"/>
                  </w:divBdr>
                </w:div>
                <w:div w:id="1965036327">
                  <w:marLeft w:val="0"/>
                  <w:marRight w:val="0"/>
                  <w:marTop w:val="0"/>
                  <w:marBottom w:val="0"/>
                  <w:divBdr>
                    <w:top w:val="none" w:sz="0" w:space="0" w:color="auto"/>
                    <w:left w:val="none" w:sz="0" w:space="0" w:color="auto"/>
                    <w:bottom w:val="none" w:sz="0" w:space="0" w:color="auto"/>
                    <w:right w:val="none" w:sz="0" w:space="0" w:color="auto"/>
                  </w:divBdr>
                </w:div>
                <w:div w:id="1452893746">
                  <w:marLeft w:val="0"/>
                  <w:marRight w:val="0"/>
                  <w:marTop w:val="0"/>
                  <w:marBottom w:val="0"/>
                  <w:divBdr>
                    <w:top w:val="none" w:sz="0" w:space="0" w:color="auto"/>
                    <w:left w:val="none" w:sz="0" w:space="0" w:color="auto"/>
                    <w:bottom w:val="none" w:sz="0" w:space="0" w:color="auto"/>
                    <w:right w:val="none" w:sz="0" w:space="0" w:color="auto"/>
                  </w:divBdr>
                </w:div>
                <w:div w:id="1102192235">
                  <w:marLeft w:val="0"/>
                  <w:marRight w:val="0"/>
                  <w:marTop w:val="0"/>
                  <w:marBottom w:val="0"/>
                  <w:divBdr>
                    <w:top w:val="none" w:sz="0" w:space="0" w:color="auto"/>
                    <w:left w:val="none" w:sz="0" w:space="0" w:color="auto"/>
                    <w:bottom w:val="none" w:sz="0" w:space="0" w:color="auto"/>
                    <w:right w:val="none" w:sz="0" w:space="0" w:color="auto"/>
                  </w:divBdr>
                </w:div>
                <w:div w:id="2053245">
                  <w:marLeft w:val="0"/>
                  <w:marRight w:val="0"/>
                  <w:marTop w:val="0"/>
                  <w:marBottom w:val="0"/>
                  <w:divBdr>
                    <w:top w:val="none" w:sz="0" w:space="0" w:color="auto"/>
                    <w:left w:val="none" w:sz="0" w:space="0" w:color="auto"/>
                    <w:bottom w:val="none" w:sz="0" w:space="0" w:color="auto"/>
                    <w:right w:val="none" w:sz="0" w:space="0" w:color="auto"/>
                  </w:divBdr>
                </w:div>
                <w:div w:id="1663967278">
                  <w:marLeft w:val="0"/>
                  <w:marRight w:val="0"/>
                  <w:marTop w:val="0"/>
                  <w:marBottom w:val="0"/>
                  <w:divBdr>
                    <w:top w:val="none" w:sz="0" w:space="0" w:color="auto"/>
                    <w:left w:val="none" w:sz="0" w:space="0" w:color="auto"/>
                    <w:bottom w:val="none" w:sz="0" w:space="0" w:color="auto"/>
                    <w:right w:val="none" w:sz="0" w:space="0" w:color="auto"/>
                  </w:divBdr>
                </w:div>
                <w:div w:id="619148393">
                  <w:marLeft w:val="0"/>
                  <w:marRight w:val="0"/>
                  <w:marTop w:val="0"/>
                  <w:marBottom w:val="0"/>
                  <w:divBdr>
                    <w:top w:val="none" w:sz="0" w:space="0" w:color="auto"/>
                    <w:left w:val="none" w:sz="0" w:space="0" w:color="auto"/>
                    <w:bottom w:val="none" w:sz="0" w:space="0" w:color="auto"/>
                    <w:right w:val="none" w:sz="0" w:space="0" w:color="auto"/>
                  </w:divBdr>
                </w:div>
                <w:div w:id="2020812763">
                  <w:marLeft w:val="0"/>
                  <w:marRight w:val="0"/>
                  <w:marTop w:val="0"/>
                  <w:marBottom w:val="0"/>
                  <w:divBdr>
                    <w:top w:val="none" w:sz="0" w:space="0" w:color="auto"/>
                    <w:left w:val="none" w:sz="0" w:space="0" w:color="auto"/>
                    <w:bottom w:val="none" w:sz="0" w:space="0" w:color="auto"/>
                    <w:right w:val="none" w:sz="0" w:space="0" w:color="auto"/>
                  </w:divBdr>
                </w:div>
                <w:div w:id="185169932">
                  <w:marLeft w:val="0"/>
                  <w:marRight w:val="0"/>
                  <w:marTop w:val="0"/>
                  <w:marBottom w:val="0"/>
                  <w:divBdr>
                    <w:top w:val="none" w:sz="0" w:space="0" w:color="auto"/>
                    <w:left w:val="none" w:sz="0" w:space="0" w:color="auto"/>
                    <w:bottom w:val="none" w:sz="0" w:space="0" w:color="auto"/>
                    <w:right w:val="none" w:sz="0" w:space="0" w:color="auto"/>
                  </w:divBdr>
                </w:div>
                <w:div w:id="394938507">
                  <w:marLeft w:val="0"/>
                  <w:marRight w:val="0"/>
                  <w:marTop w:val="0"/>
                  <w:marBottom w:val="0"/>
                  <w:divBdr>
                    <w:top w:val="none" w:sz="0" w:space="0" w:color="auto"/>
                    <w:left w:val="none" w:sz="0" w:space="0" w:color="auto"/>
                    <w:bottom w:val="none" w:sz="0" w:space="0" w:color="auto"/>
                    <w:right w:val="none" w:sz="0" w:space="0" w:color="auto"/>
                  </w:divBdr>
                </w:div>
                <w:div w:id="719551369">
                  <w:marLeft w:val="0"/>
                  <w:marRight w:val="0"/>
                  <w:marTop w:val="0"/>
                  <w:marBottom w:val="0"/>
                  <w:divBdr>
                    <w:top w:val="none" w:sz="0" w:space="0" w:color="auto"/>
                    <w:left w:val="none" w:sz="0" w:space="0" w:color="auto"/>
                    <w:bottom w:val="none" w:sz="0" w:space="0" w:color="auto"/>
                    <w:right w:val="none" w:sz="0" w:space="0" w:color="auto"/>
                  </w:divBdr>
                </w:div>
                <w:div w:id="1478523510">
                  <w:marLeft w:val="0"/>
                  <w:marRight w:val="0"/>
                  <w:marTop w:val="0"/>
                  <w:marBottom w:val="0"/>
                  <w:divBdr>
                    <w:top w:val="none" w:sz="0" w:space="0" w:color="auto"/>
                    <w:left w:val="none" w:sz="0" w:space="0" w:color="auto"/>
                    <w:bottom w:val="none" w:sz="0" w:space="0" w:color="auto"/>
                    <w:right w:val="none" w:sz="0" w:space="0" w:color="auto"/>
                  </w:divBdr>
                </w:div>
                <w:div w:id="778139677">
                  <w:marLeft w:val="0"/>
                  <w:marRight w:val="0"/>
                  <w:marTop w:val="0"/>
                  <w:marBottom w:val="0"/>
                  <w:divBdr>
                    <w:top w:val="none" w:sz="0" w:space="0" w:color="auto"/>
                    <w:left w:val="none" w:sz="0" w:space="0" w:color="auto"/>
                    <w:bottom w:val="none" w:sz="0" w:space="0" w:color="auto"/>
                    <w:right w:val="none" w:sz="0" w:space="0" w:color="auto"/>
                  </w:divBdr>
                </w:div>
                <w:div w:id="736706290">
                  <w:marLeft w:val="0"/>
                  <w:marRight w:val="0"/>
                  <w:marTop w:val="0"/>
                  <w:marBottom w:val="0"/>
                  <w:divBdr>
                    <w:top w:val="none" w:sz="0" w:space="0" w:color="auto"/>
                    <w:left w:val="none" w:sz="0" w:space="0" w:color="auto"/>
                    <w:bottom w:val="none" w:sz="0" w:space="0" w:color="auto"/>
                    <w:right w:val="none" w:sz="0" w:space="0" w:color="auto"/>
                  </w:divBdr>
                </w:div>
                <w:div w:id="1659261856">
                  <w:marLeft w:val="0"/>
                  <w:marRight w:val="0"/>
                  <w:marTop w:val="0"/>
                  <w:marBottom w:val="0"/>
                  <w:divBdr>
                    <w:top w:val="none" w:sz="0" w:space="0" w:color="auto"/>
                    <w:left w:val="none" w:sz="0" w:space="0" w:color="auto"/>
                    <w:bottom w:val="none" w:sz="0" w:space="0" w:color="auto"/>
                    <w:right w:val="none" w:sz="0" w:space="0" w:color="auto"/>
                  </w:divBdr>
                </w:div>
                <w:div w:id="1353073642">
                  <w:marLeft w:val="0"/>
                  <w:marRight w:val="0"/>
                  <w:marTop w:val="0"/>
                  <w:marBottom w:val="0"/>
                  <w:divBdr>
                    <w:top w:val="none" w:sz="0" w:space="0" w:color="auto"/>
                    <w:left w:val="none" w:sz="0" w:space="0" w:color="auto"/>
                    <w:bottom w:val="none" w:sz="0" w:space="0" w:color="auto"/>
                    <w:right w:val="none" w:sz="0" w:space="0" w:color="auto"/>
                  </w:divBdr>
                </w:div>
                <w:div w:id="374234854">
                  <w:marLeft w:val="0"/>
                  <w:marRight w:val="0"/>
                  <w:marTop w:val="0"/>
                  <w:marBottom w:val="0"/>
                  <w:divBdr>
                    <w:top w:val="none" w:sz="0" w:space="0" w:color="auto"/>
                    <w:left w:val="none" w:sz="0" w:space="0" w:color="auto"/>
                    <w:bottom w:val="none" w:sz="0" w:space="0" w:color="auto"/>
                    <w:right w:val="none" w:sz="0" w:space="0" w:color="auto"/>
                  </w:divBdr>
                </w:div>
                <w:div w:id="815225006">
                  <w:marLeft w:val="0"/>
                  <w:marRight w:val="0"/>
                  <w:marTop w:val="0"/>
                  <w:marBottom w:val="0"/>
                  <w:divBdr>
                    <w:top w:val="none" w:sz="0" w:space="0" w:color="auto"/>
                    <w:left w:val="none" w:sz="0" w:space="0" w:color="auto"/>
                    <w:bottom w:val="none" w:sz="0" w:space="0" w:color="auto"/>
                    <w:right w:val="none" w:sz="0" w:space="0" w:color="auto"/>
                  </w:divBdr>
                </w:div>
                <w:div w:id="780804358">
                  <w:marLeft w:val="0"/>
                  <w:marRight w:val="0"/>
                  <w:marTop w:val="0"/>
                  <w:marBottom w:val="0"/>
                  <w:divBdr>
                    <w:top w:val="none" w:sz="0" w:space="0" w:color="auto"/>
                    <w:left w:val="none" w:sz="0" w:space="0" w:color="auto"/>
                    <w:bottom w:val="none" w:sz="0" w:space="0" w:color="auto"/>
                    <w:right w:val="none" w:sz="0" w:space="0" w:color="auto"/>
                  </w:divBdr>
                </w:div>
                <w:div w:id="1687440280">
                  <w:marLeft w:val="0"/>
                  <w:marRight w:val="0"/>
                  <w:marTop w:val="0"/>
                  <w:marBottom w:val="0"/>
                  <w:divBdr>
                    <w:top w:val="none" w:sz="0" w:space="0" w:color="auto"/>
                    <w:left w:val="none" w:sz="0" w:space="0" w:color="auto"/>
                    <w:bottom w:val="none" w:sz="0" w:space="0" w:color="auto"/>
                    <w:right w:val="none" w:sz="0" w:space="0" w:color="auto"/>
                  </w:divBdr>
                </w:div>
                <w:div w:id="876426514">
                  <w:marLeft w:val="0"/>
                  <w:marRight w:val="0"/>
                  <w:marTop w:val="0"/>
                  <w:marBottom w:val="0"/>
                  <w:divBdr>
                    <w:top w:val="none" w:sz="0" w:space="0" w:color="auto"/>
                    <w:left w:val="none" w:sz="0" w:space="0" w:color="auto"/>
                    <w:bottom w:val="none" w:sz="0" w:space="0" w:color="auto"/>
                    <w:right w:val="none" w:sz="0" w:space="0" w:color="auto"/>
                  </w:divBdr>
                </w:div>
                <w:div w:id="2071150168">
                  <w:marLeft w:val="0"/>
                  <w:marRight w:val="0"/>
                  <w:marTop w:val="0"/>
                  <w:marBottom w:val="0"/>
                  <w:divBdr>
                    <w:top w:val="none" w:sz="0" w:space="0" w:color="auto"/>
                    <w:left w:val="none" w:sz="0" w:space="0" w:color="auto"/>
                    <w:bottom w:val="none" w:sz="0" w:space="0" w:color="auto"/>
                    <w:right w:val="none" w:sz="0" w:space="0" w:color="auto"/>
                  </w:divBdr>
                </w:div>
                <w:div w:id="1566604026">
                  <w:marLeft w:val="0"/>
                  <w:marRight w:val="0"/>
                  <w:marTop w:val="0"/>
                  <w:marBottom w:val="0"/>
                  <w:divBdr>
                    <w:top w:val="none" w:sz="0" w:space="0" w:color="auto"/>
                    <w:left w:val="none" w:sz="0" w:space="0" w:color="auto"/>
                    <w:bottom w:val="none" w:sz="0" w:space="0" w:color="auto"/>
                    <w:right w:val="none" w:sz="0" w:space="0" w:color="auto"/>
                  </w:divBdr>
                </w:div>
                <w:div w:id="1963725246">
                  <w:marLeft w:val="0"/>
                  <w:marRight w:val="0"/>
                  <w:marTop w:val="0"/>
                  <w:marBottom w:val="0"/>
                  <w:divBdr>
                    <w:top w:val="none" w:sz="0" w:space="0" w:color="auto"/>
                    <w:left w:val="none" w:sz="0" w:space="0" w:color="auto"/>
                    <w:bottom w:val="none" w:sz="0" w:space="0" w:color="auto"/>
                    <w:right w:val="none" w:sz="0" w:space="0" w:color="auto"/>
                  </w:divBdr>
                </w:div>
                <w:div w:id="964430200">
                  <w:marLeft w:val="0"/>
                  <w:marRight w:val="0"/>
                  <w:marTop w:val="0"/>
                  <w:marBottom w:val="0"/>
                  <w:divBdr>
                    <w:top w:val="none" w:sz="0" w:space="0" w:color="auto"/>
                    <w:left w:val="none" w:sz="0" w:space="0" w:color="auto"/>
                    <w:bottom w:val="none" w:sz="0" w:space="0" w:color="auto"/>
                    <w:right w:val="none" w:sz="0" w:space="0" w:color="auto"/>
                  </w:divBdr>
                </w:div>
                <w:div w:id="1431583248">
                  <w:marLeft w:val="0"/>
                  <w:marRight w:val="0"/>
                  <w:marTop w:val="0"/>
                  <w:marBottom w:val="0"/>
                  <w:divBdr>
                    <w:top w:val="none" w:sz="0" w:space="0" w:color="auto"/>
                    <w:left w:val="none" w:sz="0" w:space="0" w:color="auto"/>
                    <w:bottom w:val="none" w:sz="0" w:space="0" w:color="auto"/>
                    <w:right w:val="none" w:sz="0" w:space="0" w:color="auto"/>
                  </w:divBdr>
                </w:div>
                <w:div w:id="168712653">
                  <w:marLeft w:val="0"/>
                  <w:marRight w:val="0"/>
                  <w:marTop w:val="0"/>
                  <w:marBottom w:val="0"/>
                  <w:divBdr>
                    <w:top w:val="none" w:sz="0" w:space="0" w:color="auto"/>
                    <w:left w:val="none" w:sz="0" w:space="0" w:color="auto"/>
                    <w:bottom w:val="none" w:sz="0" w:space="0" w:color="auto"/>
                    <w:right w:val="none" w:sz="0" w:space="0" w:color="auto"/>
                  </w:divBdr>
                </w:div>
              </w:divsChild>
            </w:div>
            <w:div w:id="1564414895">
              <w:marLeft w:val="0"/>
              <w:marRight w:val="0"/>
              <w:marTop w:val="0"/>
              <w:marBottom w:val="0"/>
              <w:divBdr>
                <w:top w:val="none" w:sz="0" w:space="0" w:color="auto"/>
                <w:left w:val="none" w:sz="0" w:space="0" w:color="auto"/>
                <w:bottom w:val="none" w:sz="0" w:space="0" w:color="auto"/>
                <w:right w:val="none" w:sz="0" w:space="0" w:color="auto"/>
              </w:divBdr>
              <w:divsChild>
                <w:div w:id="1457792308">
                  <w:marLeft w:val="0"/>
                  <w:marRight w:val="0"/>
                  <w:marTop w:val="0"/>
                  <w:marBottom w:val="0"/>
                  <w:divBdr>
                    <w:top w:val="none" w:sz="0" w:space="0" w:color="auto"/>
                    <w:left w:val="none" w:sz="0" w:space="0" w:color="auto"/>
                    <w:bottom w:val="none" w:sz="0" w:space="0" w:color="auto"/>
                    <w:right w:val="none" w:sz="0" w:space="0" w:color="auto"/>
                  </w:divBdr>
                </w:div>
                <w:div w:id="1183712698">
                  <w:marLeft w:val="0"/>
                  <w:marRight w:val="0"/>
                  <w:marTop w:val="0"/>
                  <w:marBottom w:val="0"/>
                  <w:divBdr>
                    <w:top w:val="none" w:sz="0" w:space="0" w:color="auto"/>
                    <w:left w:val="none" w:sz="0" w:space="0" w:color="auto"/>
                    <w:bottom w:val="none" w:sz="0" w:space="0" w:color="auto"/>
                    <w:right w:val="none" w:sz="0" w:space="0" w:color="auto"/>
                  </w:divBdr>
                </w:div>
                <w:div w:id="1204097862">
                  <w:marLeft w:val="0"/>
                  <w:marRight w:val="0"/>
                  <w:marTop w:val="0"/>
                  <w:marBottom w:val="0"/>
                  <w:divBdr>
                    <w:top w:val="none" w:sz="0" w:space="0" w:color="auto"/>
                    <w:left w:val="none" w:sz="0" w:space="0" w:color="auto"/>
                    <w:bottom w:val="none" w:sz="0" w:space="0" w:color="auto"/>
                    <w:right w:val="none" w:sz="0" w:space="0" w:color="auto"/>
                  </w:divBdr>
                </w:div>
                <w:div w:id="1839536283">
                  <w:marLeft w:val="0"/>
                  <w:marRight w:val="0"/>
                  <w:marTop w:val="0"/>
                  <w:marBottom w:val="0"/>
                  <w:divBdr>
                    <w:top w:val="none" w:sz="0" w:space="0" w:color="auto"/>
                    <w:left w:val="none" w:sz="0" w:space="0" w:color="auto"/>
                    <w:bottom w:val="none" w:sz="0" w:space="0" w:color="auto"/>
                    <w:right w:val="none" w:sz="0" w:space="0" w:color="auto"/>
                  </w:divBdr>
                </w:div>
                <w:div w:id="1866560010">
                  <w:marLeft w:val="0"/>
                  <w:marRight w:val="0"/>
                  <w:marTop w:val="0"/>
                  <w:marBottom w:val="0"/>
                  <w:divBdr>
                    <w:top w:val="none" w:sz="0" w:space="0" w:color="auto"/>
                    <w:left w:val="none" w:sz="0" w:space="0" w:color="auto"/>
                    <w:bottom w:val="none" w:sz="0" w:space="0" w:color="auto"/>
                    <w:right w:val="none" w:sz="0" w:space="0" w:color="auto"/>
                  </w:divBdr>
                </w:div>
                <w:div w:id="41633244">
                  <w:marLeft w:val="0"/>
                  <w:marRight w:val="0"/>
                  <w:marTop w:val="0"/>
                  <w:marBottom w:val="0"/>
                  <w:divBdr>
                    <w:top w:val="none" w:sz="0" w:space="0" w:color="auto"/>
                    <w:left w:val="none" w:sz="0" w:space="0" w:color="auto"/>
                    <w:bottom w:val="none" w:sz="0" w:space="0" w:color="auto"/>
                    <w:right w:val="none" w:sz="0" w:space="0" w:color="auto"/>
                  </w:divBdr>
                </w:div>
                <w:div w:id="589899080">
                  <w:marLeft w:val="0"/>
                  <w:marRight w:val="0"/>
                  <w:marTop w:val="0"/>
                  <w:marBottom w:val="0"/>
                  <w:divBdr>
                    <w:top w:val="none" w:sz="0" w:space="0" w:color="auto"/>
                    <w:left w:val="none" w:sz="0" w:space="0" w:color="auto"/>
                    <w:bottom w:val="none" w:sz="0" w:space="0" w:color="auto"/>
                    <w:right w:val="none" w:sz="0" w:space="0" w:color="auto"/>
                  </w:divBdr>
                </w:div>
                <w:div w:id="1285427470">
                  <w:marLeft w:val="0"/>
                  <w:marRight w:val="0"/>
                  <w:marTop w:val="0"/>
                  <w:marBottom w:val="0"/>
                  <w:divBdr>
                    <w:top w:val="none" w:sz="0" w:space="0" w:color="auto"/>
                    <w:left w:val="none" w:sz="0" w:space="0" w:color="auto"/>
                    <w:bottom w:val="none" w:sz="0" w:space="0" w:color="auto"/>
                    <w:right w:val="none" w:sz="0" w:space="0" w:color="auto"/>
                  </w:divBdr>
                </w:div>
                <w:div w:id="1581061198">
                  <w:marLeft w:val="0"/>
                  <w:marRight w:val="0"/>
                  <w:marTop w:val="0"/>
                  <w:marBottom w:val="0"/>
                  <w:divBdr>
                    <w:top w:val="none" w:sz="0" w:space="0" w:color="auto"/>
                    <w:left w:val="none" w:sz="0" w:space="0" w:color="auto"/>
                    <w:bottom w:val="none" w:sz="0" w:space="0" w:color="auto"/>
                    <w:right w:val="none" w:sz="0" w:space="0" w:color="auto"/>
                  </w:divBdr>
                </w:div>
                <w:div w:id="214778594">
                  <w:marLeft w:val="0"/>
                  <w:marRight w:val="0"/>
                  <w:marTop w:val="0"/>
                  <w:marBottom w:val="0"/>
                  <w:divBdr>
                    <w:top w:val="none" w:sz="0" w:space="0" w:color="auto"/>
                    <w:left w:val="none" w:sz="0" w:space="0" w:color="auto"/>
                    <w:bottom w:val="none" w:sz="0" w:space="0" w:color="auto"/>
                    <w:right w:val="none" w:sz="0" w:space="0" w:color="auto"/>
                  </w:divBdr>
                </w:div>
                <w:div w:id="1835871892">
                  <w:marLeft w:val="0"/>
                  <w:marRight w:val="0"/>
                  <w:marTop w:val="0"/>
                  <w:marBottom w:val="0"/>
                  <w:divBdr>
                    <w:top w:val="none" w:sz="0" w:space="0" w:color="auto"/>
                    <w:left w:val="none" w:sz="0" w:space="0" w:color="auto"/>
                    <w:bottom w:val="none" w:sz="0" w:space="0" w:color="auto"/>
                    <w:right w:val="none" w:sz="0" w:space="0" w:color="auto"/>
                  </w:divBdr>
                </w:div>
                <w:div w:id="1812558933">
                  <w:marLeft w:val="0"/>
                  <w:marRight w:val="0"/>
                  <w:marTop w:val="0"/>
                  <w:marBottom w:val="0"/>
                  <w:divBdr>
                    <w:top w:val="none" w:sz="0" w:space="0" w:color="auto"/>
                    <w:left w:val="none" w:sz="0" w:space="0" w:color="auto"/>
                    <w:bottom w:val="none" w:sz="0" w:space="0" w:color="auto"/>
                    <w:right w:val="none" w:sz="0" w:space="0" w:color="auto"/>
                  </w:divBdr>
                </w:div>
                <w:div w:id="20788960">
                  <w:marLeft w:val="0"/>
                  <w:marRight w:val="0"/>
                  <w:marTop w:val="0"/>
                  <w:marBottom w:val="0"/>
                  <w:divBdr>
                    <w:top w:val="none" w:sz="0" w:space="0" w:color="auto"/>
                    <w:left w:val="none" w:sz="0" w:space="0" w:color="auto"/>
                    <w:bottom w:val="none" w:sz="0" w:space="0" w:color="auto"/>
                    <w:right w:val="none" w:sz="0" w:space="0" w:color="auto"/>
                  </w:divBdr>
                </w:div>
                <w:div w:id="1432554143">
                  <w:marLeft w:val="0"/>
                  <w:marRight w:val="0"/>
                  <w:marTop w:val="0"/>
                  <w:marBottom w:val="0"/>
                  <w:divBdr>
                    <w:top w:val="none" w:sz="0" w:space="0" w:color="auto"/>
                    <w:left w:val="none" w:sz="0" w:space="0" w:color="auto"/>
                    <w:bottom w:val="none" w:sz="0" w:space="0" w:color="auto"/>
                    <w:right w:val="none" w:sz="0" w:space="0" w:color="auto"/>
                  </w:divBdr>
                </w:div>
                <w:div w:id="20207547">
                  <w:marLeft w:val="0"/>
                  <w:marRight w:val="0"/>
                  <w:marTop w:val="0"/>
                  <w:marBottom w:val="0"/>
                  <w:divBdr>
                    <w:top w:val="none" w:sz="0" w:space="0" w:color="auto"/>
                    <w:left w:val="none" w:sz="0" w:space="0" w:color="auto"/>
                    <w:bottom w:val="none" w:sz="0" w:space="0" w:color="auto"/>
                    <w:right w:val="none" w:sz="0" w:space="0" w:color="auto"/>
                  </w:divBdr>
                </w:div>
                <w:div w:id="1331180176">
                  <w:marLeft w:val="0"/>
                  <w:marRight w:val="0"/>
                  <w:marTop w:val="0"/>
                  <w:marBottom w:val="0"/>
                  <w:divBdr>
                    <w:top w:val="none" w:sz="0" w:space="0" w:color="auto"/>
                    <w:left w:val="none" w:sz="0" w:space="0" w:color="auto"/>
                    <w:bottom w:val="none" w:sz="0" w:space="0" w:color="auto"/>
                    <w:right w:val="none" w:sz="0" w:space="0" w:color="auto"/>
                  </w:divBdr>
                </w:div>
                <w:div w:id="1345395780">
                  <w:marLeft w:val="0"/>
                  <w:marRight w:val="0"/>
                  <w:marTop w:val="0"/>
                  <w:marBottom w:val="0"/>
                  <w:divBdr>
                    <w:top w:val="none" w:sz="0" w:space="0" w:color="auto"/>
                    <w:left w:val="none" w:sz="0" w:space="0" w:color="auto"/>
                    <w:bottom w:val="none" w:sz="0" w:space="0" w:color="auto"/>
                    <w:right w:val="none" w:sz="0" w:space="0" w:color="auto"/>
                  </w:divBdr>
                </w:div>
                <w:div w:id="1836263783">
                  <w:marLeft w:val="0"/>
                  <w:marRight w:val="0"/>
                  <w:marTop w:val="0"/>
                  <w:marBottom w:val="0"/>
                  <w:divBdr>
                    <w:top w:val="none" w:sz="0" w:space="0" w:color="auto"/>
                    <w:left w:val="none" w:sz="0" w:space="0" w:color="auto"/>
                    <w:bottom w:val="none" w:sz="0" w:space="0" w:color="auto"/>
                    <w:right w:val="none" w:sz="0" w:space="0" w:color="auto"/>
                  </w:divBdr>
                </w:div>
                <w:div w:id="1595436200">
                  <w:marLeft w:val="0"/>
                  <w:marRight w:val="0"/>
                  <w:marTop w:val="0"/>
                  <w:marBottom w:val="0"/>
                  <w:divBdr>
                    <w:top w:val="none" w:sz="0" w:space="0" w:color="auto"/>
                    <w:left w:val="none" w:sz="0" w:space="0" w:color="auto"/>
                    <w:bottom w:val="none" w:sz="0" w:space="0" w:color="auto"/>
                    <w:right w:val="none" w:sz="0" w:space="0" w:color="auto"/>
                  </w:divBdr>
                </w:div>
                <w:div w:id="429358486">
                  <w:marLeft w:val="0"/>
                  <w:marRight w:val="0"/>
                  <w:marTop w:val="0"/>
                  <w:marBottom w:val="0"/>
                  <w:divBdr>
                    <w:top w:val="none" w:sz="0" w:space="0" w:color="auto"/>
                    <w:left w:val="none" w:sz="0" w:space="0" w:color="auto"/>
                    <w:bottom w:val="none" w:sz="0" w:space="0" w:color="auto"/>
                    <w:right w:val="none" w:sz="0" w:space="0" w:color="auto"/>
                  </w:divBdr>
                </w:div>
                <w:div w:id="2137604779">
                  <w:marLeft w:val="0"/>
                  <w:marRight w:val="0"/>
                  <w:marTop w:val="0"/>
                  <w:marBottom w:val="0"/>
                  <w:divBdr>
                    <w:top w:val="none" w:sz="0" w:space="0" w:color="auto"/>
                    <w:left w:val="none" w:sz="0" w:space="0" w:color="auto"/>
                    <w:bottom w:val="none" w:sz="0" w:space="0" w:color="auto"/>
                    <w:right w:val="none" w:sz="0" w:space="0" w:color="auto"/>
                  </w:divBdr>
                </w:div>
                <w:div w:id="928274360">
                  <w:marLeft w:val="0"/>
                  <w:marRight w:val="0"/>
                  <w:marTop w:val="0"/>
                  <w:marBottom w:val="0"/>
                  <w:divBdr>
                    <w:top w:val="none" w:sz="0" w:space="0" w:color="auto"/>
                    <w:left w:val="none" w:sz="0" w:space="0" w:color="auto"/>
                    <w:bottom w:val="none" w:sz="0" w:space="0" w:color="auto"/>
                    <w:right w:val="none" w:sz="0" w:space="0" w:color="auto"/>
                  </w:divBdr>
                </w:div>
                <w:div w:id="1494487899">
                  <w:marLeft w:val="0"/>
                  <w:marRight w:val="0"/>
                  <w:marTop w:val="0"/>
                  <w:marBottom w:val="0"/>
                  <w:divBdr>
                    <w:top w:val="none" w:sz="0" w:space="0" w:color="auto"/>
                    <w:left w:val="none" w:sz="0" w:space="0" w:color="auto"/>
                    <w:bottom w:val="none" w:sz="0" w:space="0" w:color="auto"/>
                    <w:right w:val="none" w:sz="0" w:space="0" w:color="auto"/>
                  </w:divBdr>
                </w:div>
                <w:div w:id="264073392">
                  <w:marLeft w:val="0"/>
                  <w:marRight w:val="0"/>
                  <w:marTop w:val="0"/>
                  <w:marBottom w:val="0"/>
                  <w:divBdr>
                    <w:top w:val="none" w:sz="0" w:space="0" w:color="auto"/>
                    <w:left w:val="none" w:sz="0" w:space="0" w:color="auto"/>
                    <w:bottom w:val="none" w:sz="0" w:space="0" w:color="auto"/>
                    <w:right w:val="none" w:sz="0" w:space="0" w:color="auto"/>
                  </w:divBdr>
                </w:div>
                <w:div w:id="1245266367">
                  <w:marLeft w:val="0"/>
                  <w:marRight w:val="0"/>
                  <w:marTop w:val="0"/>
                  <w:marBottom w:val="0"/>
                  <w:divBdr>
                    <w:top w:val="none" w:sz="0" w:space="0" w:color="auto"/>
                    <w:left w:val="none" w:sz="0" w:space="0" w:color="auto"/>
                    <w:bottom w:val="none" w:sz="0" w:space="0" w:color="auto"/>
                    <w:right w:val="none" w:sz="0" w:space="0" w:color="auto"/>
                  </w:divBdr>
                </w:div>
                <w:div w:id="1271085255">
                  <w:marLeft w:val="0"/>
                  <w:marRight w:val="0"/>
                  <w:marTop w:val="0"/>
                  <w:marBottom w:val="0"/>
                  <w:divBdr>
                    <w:top w:val="none" w:sz="0" w:space="0" w:color="auto"/>
                    <w:left w:val="none" w:sz="0" w:space="0" w:color="auto"/>
                    <w:bottom w:val="none" w:sz="0" w:space="0" w:color="auto"/>
                    <w:right w:val="none" w:sz="0" w:space="0" w:color="auto"/>
                  </w:divBdr>
                </w:div>
                <w:div w:id="1023937632">
                  <w:marLeft w:val="0"/>
                  <w:marRight w:val="0"/>
                  <w:marTop w:val="0"/>
                  <w:marBottom w:val="0"/>
                  <w:divBdr>
                    <w:top w:val="none" w:sz="0" w:space="0" w:color="auto"/>
                    <w:left w:val="none" w:sz="0" w:space="0" w:color="auto"/>
                    <w:bottom w:val="none" w:sz="0" w:space="0" w:color="auto"/>
                    <w:right w:val="none" w:sz="0" w:space="0" w:color="auto"/>
                  </w:divBdr>
                </w:div>
                <w:div w:id="988902844">
                  <w:marLeft w:val="0"/>
                  <w:marRight w:val="0"/>
                  <w:marTop w:val="0"/>
                  <w:marBottom w:val="0"/>
                  <w:divBdr>
                    <w:top w:val="none" w:sz="0" w:space="0" w:color="auto"/>
                    <w:left w:val="none" w:sz="0" w:space="0" w:color="auto"/>
                    <w:bottom w:val="none" w:sz="0" w:space="0" w:color="auto"/>
                    <w:right w:val="none" w:sz="0" w:space="0" w:color="auto"/>
                  </w:divBdr>
                </w:div>
                <w:div w:id="1626933127">
                  <w:marLeft w:val="0"/>
                  <w:marRight w:val="0"/>
                  <w:marTop w:val="0"/>
                  <w:marBottom w:val="0"/>
                  <w:divBdr>
                    <w:top w:val="none" w:sz="0" w:space="0" w:color="auto"/>
                    <w:left w:val="none" w:sz="0" w:space="0" w:color="auto"/>
                    <w:bottom w:val="none" w:sz="0" w:space="0" w:color="auto"/>
                    <w:right w:val="none" w:sz="0" w:space="0" w:color="auto"/>
                  </w:divBdr>
                </w:div>
                <w:div w:id="1219435276">
                  <w:marLeft w:val="0"/>
                  <w:marRight w:val="0"/>
                  <w:marTop w:val="0"/>
                  <w:marBottom w:val="0"/>
                  <w:divBdr>
                    <w:top w:val="none" w:sz="0" w:space="0" w:color="auto"/>
                    <w:left w:val="none" w:sz="0" w:space="0" w:color="auto"/>
                    <w:bottom w:val="none" w:sz="0" w:space="0" w:color="auto"/>
                    <w:right w:val="none" w:sz="0" w:space="0" w:color="auto"/>
                  </w:divBdr>
                </w:div>
                <w:div w:id="664361251">
                  <w:marLeft w:val="0"/>
                  <w:marRight w:val="0"/>
                  <w:marTop w:val="0"/>
                  <w:marBottom w:val="0"/>
                  <w:divBdr>
                    <w:top w:val="none" w:sz="0" w:space="0" w:color="auto"/>
                    <w:left w:val="none" w:sz="0" w:space="0" w:color="auto"/>
                    <w:bottom w:val="none" w:sz="0" w:space="0" w:color="auto"/>
                    <w:right w:val="none" w:sz="0" w:space="0" w:color="auto"/>
                  </w:divBdr>
                </w:div>
                <w:div w:id="961351196">
                  <w:marLeft w:val="0"/>
                  <w:marRight w:val="0"/>
                  <w:marTop w:val="0"/>
                  <w:marBottom w:val="0"/>
                  <w:divBdr>
                    <w:top w:val="none" w:sz="0" w:space="0" w:color="auto"/>
                    <w:left w:val="none" w:sz="0" w:space="0" w:color="auto"/>
                    <w:bottom w:val="none" w:sz="0" w:space="0" w:color="auto"/>
                    <w:right w:val="none" w:sz="0" w:space="0" w:color="auto"/>
                  </w:divBdr>
                </w:div>
                <w:div w:id="1268931210">
                  <w:marLeft w:val="0"/>
                  <w:marRight w:val="0"/>
                  <w:marTop w:val="0"/>
                  <w:marBottom w:val="0"/>
                  <w:divBdr>
                    <w:top w:val="none" w:sz="0" w:space="0" w:color="auto"/>
                    <w:left w:val="none" w:sz="0" w:space="0" w:color="auto"/>
                    <w:bottom w:val="none" w:sz="0" w:space="0" w:color="auto"/>
                    <w:right w:val="none" w:sz="0" w:space="0" w:color="auto"/>
                  </w:divBdr>
                </w:div>
                <w:div w:id="35351062">
                  <w:marLeft w:val="0"/>
                  <w:marRight w:val="0"/>
                  <w:marTop w:val="0"/>
                  <w:marBottom w:val="0"/>
                  <w:divBdr>
                    <w:top w:val="none" w:sz="0" w:space="0" w:color="auto"/>
                    <w:left w:val="none" w:sz="0" w:space="0" w:color="auto"/>
                    <w:bottom w:val="none" w:sz="0" w:space="0" w:color="auto"/>
                    <w:right w:val="none" w:sz="0" w:space="0" w:color="auto"/>
                  </w:divBdr>
                </w:div>
                <w:div w:id="1993361603">
                  <w:marLeft w:val="0"/>
                  <w:marRight w:val="0"/>
                  <w:marTop w:val="0"/>
                  <w:marBottom w:val="0"/>
                  <w:divBdr>
                    <w:top w:val="none" w:sz="0" w:space="0" w:color="auto"/>
                    <w:left w:val="none" w:sz="0" w:space="0" w:color="auto"/>
                    <w:bottom w:val="none" w:sz="0" w:space="0" w:color="auto"/>
                    <w:right w:val="none" w:sz="0" w:space="0" w:color="auto"/>
                  </w:divBdr>
                </w:div>
                <w:div w:id="135612541">
                  <w:marLeft w:val="0"/>
                  <w:marRight w:val="0"/>
                  <w:marTop w:val="0"/>
                  <w:marBottom w:val="0"/>
                  <w:divBdr>
                    <w:top w:val="none" w:sz="0" w:space="0" w:color="auto"/>
                    <w:left w:val="none" w:sz="0" w:space="0" w:color="auto"/>
                    <w:bottom w:val="none" w:sz="0" w:space="0" w:color="auto"/>
                    <w:right w:val="none" w:sz="0" w:space="0" w:color="auto"/>
                  </w:divBdr>
                </w:div>
                <w:div w:id="199635544">
                  <w:marLeft w:val="0"/>
                  <w:marRight w:val="0"/>
                  <w:marTop w:val="0"/>
                  <w:marBottom w:val="0"/>
                  <w:divBdr>
                    <w:top w:val="none" w:sz="0" w:space="0" w:color="auto"/>
                    <w:left w:val="none" w:sz="0" w:space="0" w:color="auto"/>
                    <w:bottom w:val="none" w:sz="0" w:space="0" w:color="auto"/>
                    <w:right w:val="none" w:sz="0" w:space="0" w:color="auto"/>
                  </w:divBdr>
                </w:div>
                <w:div w:id="1619605075">
                  <w:marLeft w:val="0"/>
                  <w:marRight w:val="0"/>
                  <w:marTop w:val="0"/>
                  <w:marBottom w:val="0"/>
                  <w:divBdr>
                    <w:top w:val="none" w:sz="0" w:space="0" w:color="auto"/>
                    <w:left w:val="none" w:sz="0" w:space="0" w:color="auto"/>
                    <w:bottom w:val="none" w:sz="0" w:space="0" w:color="auto"/>
                    <w:right w:val="none" w:sz="0" w:space="0" w:color="auto"/>
                  </w:divBdr>
                </w:div>
                <w:div w:id="636643422">
                  <w:marLeft w:val="0"/>
                  <w:marRight w:val="0"/>
                  <w:marTop w:val="0"/>
                  <w:marBottom w:val="0"/>
                  <w:divBdr>
                    <w:top w:val="none" w:sz="0" w:space="0" w:color="auto"/>
                    <w:left w:val="none" w:sz="0" w:space="0" w:color="auto"/>
                    <w:bottom w:val="none" w:sz="0" w:space="0" w:color="auto"/>
                    <w:right w:val="none" w:sz="0" w:space="0" w:color="auto"/>
                  </w:divBdr>
                </w:div>
                <w:div w:id="43606081">
                  <w:marLeft w:val="0"/>
                  <w:marRight w:val="0"/>
                  <w:marTop w:val="0"/>
                  <w:marBottom w:val="0"/>
                  <w:divBdr>
                    <w:top w:val="none" w:sz="0" w:space="0" w:color="auto"/>
                    <w:left w:val="none" w:sz="0" w:space="0" w:color="auto"/>
                    <w:bottom w:val="none" w:sz="0" w:space="0" w:color="auto"/>
                    <w:right w:val="none" w:sz="0" w:space="0" w:color="auto"/>
                  </w:divBdr>
                </w:div>
                <w:div w:id="1295213170">
                  <w:marLeft w:val="0"/>
                  <w:marRight w:val="0"/>
                  <w:marTop w:val="0"/>
                  <w:marBottom w:val="0"/>
                  <w:divBdr>
                    <w:top w:val="none" w:sz="0" w:space="0" w:color="auto"/>
                    <w:left w:val="none" w:sz="0" w:space="0" w:color="auto"/>
                    <w:bottom w:val="none" w:sz="0" w:space="0" w:color="auto"/>
                    <w:right w:val="none" w:sz="0" w:space="0" w:color="auto"/>
                  </w:divBdr>
                </w:div>
                <w:div w:id="1256791152">
                  <w:marLeft w:val="0"/>
                  <w:marRight w:val="0"/>
                  <w:marTop w:val="0"/>
                  <w:marBottom w:val="0"/>
                  <w:divBdr>
                    <w:top w:val="none" w:sz="0" w:space="0" w:color="auto"/>
                    <w:left w:val="none" w:sz="0" w:space="0" w:color="auto"/>
                    <w:bottom w:val="none" w:sz="0" w:space="0" w:color="auto"/>
                    <w:right w:val="none" w:sz="0" w:space="0" w:color="auto"/>
                  </w:divBdr>
                </w:div>
                <w:div w:id="329335089">
                  <w:marLeft w:val="0"/>
                  <w:marRight w:val="0"/>
                  <w:marTop w:val="0"/>
                  <w:marBottom w:val="0"/>
                  <w:divBdr>
                    <w:top w:val="none" w:sz="0" w:space="0" w:color="auto"/>
                    <w:left w:val="none" w:sz="0" w:space="0" w:color="auto"/>
                    <w:bottom w:val="none" w:sz="0" w:space="0" w:color="auto"/>
                    <w:right w:val="none" w:sz="0" w:space="0" w:color="auto"/>
                  </w:divBdr>
                </w:div>
                <w:div w:id="2102867541">
                  <w:marLeft w:val="0"/>
                  <w:marRight w:val="0"/>
                  <w:marTop w:val="0"/>
                  <w:marBottom w:val="0"/>
                  <w:divBdr>
                    <w:top w:val="none" w:sz="0" w:space="0" w:color="auto"/>
                    <w:left w:val="none" w:sz="0" w:space="0" w:color="auto"/>
                    <w:bottom w:val="none" w:sz="0" w:space="0" w:color="auto"/>
                    <w:right w:val="none" w:sz="0" w:space="0" w:color="auto"/>
                  </w:divBdr>
                </w:div>
                <w:div w:id="88235717">
                  <w:marLeft w:val="0"/>
                  <w:marRight w:val="0"/>
                  <w:marTop w:val="0"/>
                  <w:marBottom w:val="0"/>
                  <w:divBdr>
                    <w:top w:val="none" w:sz="0" w:space="0" w:color="auto"/>
                    <w:left w:val="none" w:sz="0" w:space="0" w:color="auto"/>
                    <w:bottom w:val="none" w:sz="0" w:space="0" w:color="auto"/>
                    <w:right w:val="none" w:sz="0" w:space="0" w:color="auto"/>
                  </w:divBdr>
                </w:div>
                <w:div w:id="1116487787">
                  <w:marLeft w:val="0"/>
                  <w:marRight w:val="0"/>
                  <w:marTop w:val="0"/>
                  <w:marBottom w:val="0"/>
                  <w:divBdr>
                    <w:top w:val="none" w:sz="0" w:space="0" w:color="auto"/>
                    <w:left w:val="none" w:sz="0" w:space="0" w:color="auto"/>
                    <w:bottom w:val="none" w:sz="0" w:space="0" w:color="auto"/>
                    <w:right w:val="none" w:sz="0" w:space="0" w:color="auto"/>
                  </w:divBdr>
                </w:div>
                <w:div w:id="1945071754">
                  <w:marLeft w:val="0"/>
                  <w:marRight w:val="0"/>
                  <w:marTop w:val="0"/>
                  <w:marBottom w:val="0"/>
                  <w:divBdr>
                    <w:top w:val="none" w:sz="0" w:space="0" w:color="auto"/>
                    <w:left w:val="none" w:sz="0" w:space="0" w:color="auto"/>
                    <w:bottom w:val="none" w:sz="0" w:space="0" w:color="auto"/>
                    <w:right w:val="none" w:sz="0" w:space="0" w:color="auto"/>
                  </w:divBdr>
                </w:div>
                <w:div w:id="36051686">
                  <w:marLeft w:val="0"/>
                  <w:marRight w:val="0"/>
                  <w:marTop w:val="0"/>
                  <w:marBottom w:val="0"/>
                  <w:divBdr>
                    <w:top w:val="none" w:sz="0" w:space="0" w:color="auto"/>
                    <w:left w:val="none" w:sz="0" w:space="0" w:color="auto"/>
                    <w:bottom w:val="none" w:sz="0" w:space="0" w:color="auto"/>
                    <w:right w:val="none" w:sz="0" w:space="0" w:color="auto"/>
                  </w:divBdr>
                </w:div>
                <w:div w:id="1936479867">
                  <w:marLeft w:val="0"/>
                  <w:marRight w:val="0"/>
                  <w:marTop w:val="0"/>
                  <w:marBottom w:val="0"/>
                  <w:divBdr>
                    <w:top w:val="none" w:sz="0" w:space="0" w:color="auto"/>
                    <w:left w:val="none" w:sz="0" w:space="0" w:color="auto"/>
                    <w:bottom w:val="none" w:sz="0" w:space="0" w:color="auto"/>
                    <w:right w:val="none" w:sz="0" w:space="0" w:color="auto"/>
                  </w:divBdr>
                </w:div>
                <w:div w:id="1440224978">
                  <w:marLeft w:val="0"/>
                  <w:marRight w:val="0"/>
                  <w:marTop w:val="0"/>
                  <w:marBottom w:val="0"/>
                  <w:divBdr>
                    <w:top w:val="none" w:sz="0" w:space="0" w:color="auto"/>
                    <w:left w:val="none" w:sz="0" w:space="0" w:color="auto"/>
                    <w:bottom w:val="none" w:sz="0" w:space="0" w:color="auto"/>
                    <w:right w:val="none" w:sz="0" w:space="0" w:color="auto"/>
                  </w:divBdr>
                </w:div>
                <w:div w:id="36591046">
                  <w:marLeft w:val="0"/>
                  <w:marRight w:val="0"/>
                  <w:marTop w:val="0"/>
                  <w:marBottom w:val="0"/>
                  <w:divBdr>
                    <w:top w:val="none" w:sz="0" w:space="0" w:color="auto"/>
                    <w:left w:val="none" w:sz="0" w:space="0" w:color="auto"/>
                    <w:bottom w:val="none" w:sz="0" w:space="0" w:color="auto"/>
                    <w:right w:val="none" w:sz="0" w:space="0" w:color="auto"/>
                  </w:divBdr>
                </w:div>
                <w:div w:id="471556755">
                  <w:marLeft w:val="0"/>
                  <w:marRight w:val="0"/>
                  <w:marTop w:val="0"/>
                  <w:marBottom w:val="0"/>
                  <w:divBdr>
                    <w:top w:val="none" w:sz="0" w:space="0" w:color="auto"/>
                    <w:left w:val="none" w:sz="0" w:space="0" w:color="auto"/>
                    <w:bottom w:val="none" w:sz="0" w:space="0" w:color="auto"/>
                    <w:right w:val="none" w:sz="0" w:space="0" w:color="auto"/>
                  </w:divBdr>
                </w:div>
                <w:div w:id="1349790531">
                  <w:marLeft w:val="0"/>
                  <w:marRight w:val="0"/>
                  <w:marTop w:val="0"/>
                  <w:marBottom w:val="0"/>
                  <w:divBdr>
                    <w:top w:val="none" w:sz="0" w:space="0" w:color="auto"/>
                    <w:left w:val="none" w:sz="0" w:space="0" w:color="auto"/>
                    <w:bottom w:val="none" w:sz="0" w:space="0" w:color="auto"/>
                    <w:right w:val="none" w:sz="0" w:space="0" w:color="auto"/>
                  </w:divBdr>
                </w:div>
                <w:div w:id="850685016">
                  <w:marLeft w:val="0"/>
                  <w:marRight w:val="0"/>
                  <w:marTop w:val="0"/>
                  <w:marBottom w:val="0"/>
                  <w:divBdr>
                    <w:top w:val="none" w:sz="0" w:space="0" w:color="auto"/>
                    <w:left w:val="none" w:sz="0" w:space="0" w:color="auto"/>
                    <w:bottom w:val="none" w:sz="0" w:space="0" w:color="auto"/>
                    <w:right w:val="none" w:sz="0" w:space="0" w:color="auto"/>
                  </w:divBdr>
                </w:div>
                <w:div w:id="104545379">
                  <w:marLeft w:val="0"/>
                  <w:marRight w:val="0"/>
                  <w:marTop w:val="0"/>
                  <w:marBottom w:val="0"/>
                  <w:divBdr>
                    <w:top w:val="none" w:sz="0" w:space="0" w:color="auto"/>
                    <w:left w:val="none" w:sz="0" w:space="0" w:color="auto"/>
                    <w:bottom w:val="none" w:sz="0" w:space="0" w:color="auto"/>
                    <w:right w:val="none" w:sz="0" w:space="0" w:color="auto"/>
                  </w:divBdr>
                </w:div>
                <w:div w:id="948704613">
                  <w:marLeft w:val="0"/>
                  <w:marRight w:val="0"/>
                  <w:marTop w:val="0"/>
                  <w:marBottom w:val="0"/>
                  <w:divBdr>
                    <w:top w:val="none" w:sz="0" w:space="0" w:color="auto"/>
                    <w:left w:val="none" w:sz="0" w:space="0" w:color="auto"/>
                    <w:bottom w:val="none" w:sz="0" w:space="0" w:color="auto"/>
                    <w:right w:val="none" w:sz="0" w:space="0" w:color="auto"/>
                  </w:divBdr>
                </w:div>
                <w:div w:id="1589534852">
                  <w:marLeft w:val="0"/>
                  <w:marRight w:val="0"/>
                  <w:marTop w:val="0"/>
                  <w:marBottom w:val="0"/>
                  <w:divBdr>
                    <w:top w:val="none" w:sz="0" w:space="0" w:color="auto"/>
                    <w:left w:val="none" w:sz="0" w:space="0" w:color="auto"/>
                    <w:bottom w:val="none" w:sz="0" w:space="0" w:color="auto"/>
                    <w:right w:val="none" w:sz="0" w:space="0" w:color="auto"/>
                  </w:divBdr>
                </w:div>
                <w:div w:id="1290358196">
                  <w:marLeft w:val="0"/>
                  <w:marRight w:val="0"/>
                  <w:marTop w:val="0"/>
                  <w:marBottom w:val="0"/>
                  <w:divBdr>
                    <w:top w:val="none" w:sz="0" w:space="0" w:color="auto"/>
                    <w:left w:val="none" w:sz="0" w:space="0" w:color="auto"/>
                    <w:bottom w:val="none" w:sz="0" w:space="0" w:color="auto"/>
                    <w:right w:val="none" w:sz="0" w:space="0" w:color="auto"/>
                  </w:divBdr>
                </w:div>
                <w:div w:id="2137289036">
                  <w:marLeft w:val="0"/>
                  <w:marRight w:val="0"/>
                  <w:marTop w:val="0"/>
                  <w:marBottom w:val="0"/>
                  <w:divBdr>
                    <w:top w:val="none" w:sz="0" w:space="0" w:color="auto"/>
                    <w:left w:val="none" w:sz="0" w:space="0" w:color="auto"/>
                    <w:bottom w:val="none" w:sz="0" w:space="0" w:color="auto"/>
                    <w:right w:val="none" w:sz="0" w:space="0" w:color="auto"/>
                  </w:divBdr>
                </w:div>
                <w:div w:id="467288083">
                  <w:marLeft w:val="0"/>
                  <w:marRight w:val="0"/>
                  <w:marTop w:val="0"/>
                  <w:marBottom w:val="0"/>
                  <w:divBdr>
                    <w:top w:val="none" w:sz="0" w:space="0" w:color="auto"/>
                    <w:left w:val="none" w:sz="0" w:space="0" w:color="auto"/>
                    <w:bottom w:val="none" w:sz="0" w:space="0" w:color="auto"/>
                    <w:right w:val="none" w:sz="0" w:space="0" w:color="auto"/>
                  </w:divBdr>
                </w:div>
                <w:div w:id="830218254">
                  <w:marLeft w:val="0"/>
                  <w:marRight w:val="0"/>
                  <w:marTop w:val="0"/>
                  <w:marBottom w:val="0"/>
                  <w:divBdr>
                    <w:top w:val="none" w:sz="0" w:space="0" w:color="auto"/>
                    <w:left w:val="none" w:sz="0" w:space="0" w:color="auto"/>
                    <w:bottom w:val="none" w:sz="0" w:space="0" w:color="auto"/>
                    <w:right w:val="none" w:sz="0" w:space="0" w:color="auto"/>
                  </w:divBdr>
                </w:div>
                <w:div w:id="1086001920">
                  <w:marLeft w:val="0"/>
                  <w:marRight w:val="0"/>
                  <w:marTop w:val="0"/>
                  <w:marBottom w:val="0"/>
                  <w:divBdr>
                    <w:top w:val="none" w:sz="0" w:space="0" w:color="auto"/>
                    <w:left w:val="none" w:sz="0" w:space="0" w:color="auto"/>
                    <w:bottom w:val="none" w:sz="0" w:space="0" w:color="auto"/>
                    <w:right w:val="none" w:sz="0" w:space="0" w:color="auto"/>
                  </w:divBdr>
                </w:div>
                <w:div w:id="1848712476">
                  <w:marLeft w:val="0"/>
                  <w:marRight w:val="0"/>
                  <w:marTop w:val="0"/>
                  <w:marBottom w:val="0"/>
                  <w:divBdr>
                    <w:top w:val="none" w:sz="0" w:space="0" w:color="auto"/>
                    <w:left w:val="none" w:sz="0" w:space="0" w:color="auto"/>
                    <w:bottom w:val="none" w:sz="0" w:space="0" w:color="auto"/>
                    <w:right w:val="none" w:sz="0" w:space="0" w:color="auto"/>
                  </w:divBdr>
                </w:div>
                <w:div w:id="1026323457">
                  <w:marLeft w:val="0"/>
                  <w:marRight w:val="0"/>
                  <w:marTop w:val="0"/>
                  <w:marBottom w:val="0"/>
                  <w:divBdr>
                    <w:top w:val="none" w:sz="0" w:space="0" w:color="auto"/>
                    <w:left w:val="none" w:sz="0" w:space="0" w:color="auto"/>
                    <w:bottom w:val="none" w:sz="0" w:space="0" w:color="auto"/>
                    <w:right w:val="none" w:sz="0" w:space="0" w:color="auto"/>
                  </w:divBdr>
                </w:div>
                <w:div w:id="1760904464">
                  <w:marLeft w:val="0"/>
                  <w:marRight w:val="0"/>
                  <w:marTop w:val="0"/>
                  <w:marBottom w:val="0"/>
                  <w:divBdr>
                    <w:top w:val="none" w:sz="0" w:space="0" w:color="auto"/>
                    <w:left w:val="none" w:sz="0" w:space="0" w:color="auto"/>
                    <w:bottom w:val="none" w:sz="0" w:space="0" w:color="auto"/>
                    <w:right w:val="none" w:sz="0" w:space="0" w:color="auto"/>
                  </w:divBdr>
                </w:div>
                <w:div w:id="106899689">
                  <w:marLeft w:val="0"/>
                  <w:marRight w:val="0"/>
                  <w:marTop w:val="0"/>
                  <w:marBottom w:val="0"/>
                  <w:divBdr>
                    <w:top w:val="none" w:sz="0" w:space="0" w:color="auto"/>
                    <w:left w:val="none" w:sz="0" w:space="0" w:color="auto"/>
                    <w:bottom w:val="none" w:sz="0" w:space="0" w:color="auto"/>
                    <w:right w:val="none" w:sz="0" w:space="0" w:color="auto"/>
                  </w:divBdr>
                </w:div>
                <w:div w:id="2072000470">
                  <w:marLeft w:val="0"/>
                  <w:marRight w:val="0"/>
                  <w:marTop w:val="0"/>
                  <w:marBottom w:val="0"/>
                  <w:divBdr>
                    <w:top w:val="none" w:sz="0" w:space="0" w:color="auto"/>
                    <w:left w:val="none" w:sz="0" w:space="0" w:color="auto"/>
                    <w:bottom w:val="none" w:sz="0" w:space="0" w:color="auto"/>
                    <w:right w:val="none" w:sz="0" w:space="0" w:color="auto"/>
                  </w:divBdr>
                </w:div>
                <w:div w:id="556162921">
                  <w:marLeft w:val="0"/>
                  <w:marRight w:val="0"/>
                  <w:marTop w:val="0"/>
                  <w:marBottom w:val="0"/>
                  <w:divBdr>
                    <w:top w:val="none" w:sz="0" w:space="0" w:color="auto"/>
                    <w:left w:val="none" w:sz="0" w:space="0" w:color="auto"/>
                    <w:bottom w:val="none" w:sz="0" w:space="0" w:color="auto"/>
                    <w:right w:val="none" w:sz="0" w:space="0" w:color="auto"/>
                  </w:divBdr>
                </w:div>
                <w:div w:id="1874266526">
                  <w:marLeft w:val="0"/>
                  <w:marRight w:val="0"/>
                  <w:marTop w:val="0"/>
                  <w:marBottom w:val="0"/>
                  <w:divBdr>
                    <w:top w:val="none" w:sz="0" w:space="0" w:color="auto"/>
                    <w:left w:val="none" w:sz="0" w:space="0" w:color="auto"/>
                    <w:bottom w:val="none" w:sz="0" w:space="0" w:color="auto"/>
                    <w:right w:val="none" w:sz="0" w:space="0" w:color="auto"/>
                  </w:divBdr>
                </w:div>
                <w:div w:id="55933507">
                  <w:marLeft w:val="0"/>
                  <w:marRight w:val="0"/>
                  <w:marTop w:val="0"/>
                  <w:marBottom w:val="0"/>
                  <w:divBdr>
                    <w:top w:val="none" w:sz="0" w:space="0" w:color="auto"/>
                    <w:left w:val="none" w:sz="0" w:space="0" w:color="auto"/>
                    <w:bottom w:val="none" w:sz="0" w:space="0" w:color="auto"/>
                    <w:right w:val="none" w:sz="0" w:space="0" w:color="auto"/>
                  </w:divBdr>
                </w:div>
                <w:div w:id="454568413">
                  <w:marLeft w:val="0"/>
                  <w:marRight w:val="0"/>
                  <w:marTop w:val="0"/>
                  <w:marBottom w:val="0"/>
                  <w:divBdr>
                    <w:top w:val="none" w:sz="0" w:space="0" w:color="auto"/>
                    <w:left w:val="none" w:sz="0" w:space="0" w:color="auto"/>
                    <w:bottom w:val="none" w:sz="0" w:space="0" w:color="auto"/>
                    <w:right w:val="none" w:sz="0" w:space="0" w:color="auto"/>
                  </w:divBdr>
                </w:div>
                <w:div w:id="249395079">
                  <w:marLeft w:val="0"/>
                  <w:marRight w:val="0"/>
                  <w:marTop w:val="0"/>
                  <w:marBottom w:val="0"/>
                  <w:divBdr>
                    <w:top w:val="none" w:sz="0" w:space="0" w:color="auto"/>
                    <w:left w:val="none" w:sz="0" w:space="0" w:color="auto"/>
                    <w:bottom w:val="none" w:sz="0" w:space="0" w:color="auto"/>
                    <w:right w:val="none" w:sz="0" w:space="0" w:color="auto"/>
                  </w:divBdr>
                </w:div>
                <w:div w:id="670990142">
                  <w:marLeft w:val="0"/>
                  <w:marRight w:val="0"/>
                  <w:marTop w:val="0"/>
                  <w:marBottom w:val="0"/>
                  <w:divBdr>
                    <w:top w:val="none" w:sz="0" w:space="0" w:color="auto"/>
                    <w:left w:val="none" w:sz="0" w:space="0" w:color="auto"/>
                    <w:bottom w:val="none" w:sz="0" w:space="0" w:color="auto"/>
                    <w:right w:val="none" w:sz="0" w:space="0" w:color="auto"/>
                  </w:divBdr>
                </w:div>
                <w:div w:id="698749731">
                  <w:marLeft w:val="0"/>
                  <w:marRight w:val="0"/>
                  <w:marTop w:val="0"/>
                  <w:marBottom w:val="0"/>
                  <w:divBdr>
                    <w:top w:val="none" w:sz="0" w:space="0" w:color="auto"/>
                    <w:left w:val="none" w:sz="0" w:space="0" w:color="auto"/>
                    <w:bottom w:val="none" w:sz="0" w:space="0" w:color="auto"/>
                    <w:right w:val="none" w:sz="0" w:space="0" w:color="auto"/>
                  </w:divBdr>
                </w:div>
                <w:div w:id="1055279322">
                  <w:marLeft w:val="0"/>
                  <w:marRight w:val="0"/>
                  <w:marTop w:val="0"/>
                  <w:marBottom w:val="0"/>
                  <w:divBdr>
                    <w:top w:val="none" w:sz="0" w:space="0" w:color="auto"/>
                    <w:left w:val="none" w:sz="0" w:space="0" w:color="auto"/>
                    <w:bottom w:val="none" w:sz="0" w:space="0" w:color="auto"/>
                    <w:right w:val="none" w:sz="0" w:space="0" w:color="auto"/>
                  </w:divBdr>
                </w:div>
                <w:div w:id="1587684987">
                  <w:marLeft w:val="0"/>
                  <w:marRight w:val="0"/>
                  <w:marTop w:val="0"/>
                  <w:marBottom w:val="0"/>
                  <w:divBdr>
                    <w:top w:val="none" w:sz="0" w:space="0" w:color="auto"/>
                    <w:left w:val="none" w:sz="0" w:space="0" w:color="auto"/>
                    <w:bottom w:val="none" w:sz="0" w:space="0" w:color="auto"/>
                    <w:right w:val="none" w:sz="0" w:space="0" w:color="auto"/>
                  </w:divBdr>
                </w:div>
                <w:div w:id="1417507857">
                  <w:marLeft w:val="0"/>
                  <w:marRight w:val="0"/>
                  <w:marTop w:val="0"/>
                  <w:marBottom w:val="0"/>
                  <w:divBdr>
                    <w:top w:val="none" w:sz="0" w:space="0" w:color="auto"/>
                    <w:left w:val="none" w:sz="0" w:space="0" w:color="auto"/>
                    <w:bottom w:val="none" w:sz="0" w:space="0" w:color="auto"/>
                    <w:right w:val="none" w:sz="0" w:space="0" w:color="auto"/>
                  </w:divBdr>
                </w:div>
                <w:div w:id="1511749458">
                  <w:marLeft w:val="0"/>
                  <w:marRight w:val="0"/>
                  <w:marTop w:val="0"/>
                  <w:marBottom w:val="0"/>
                  <w:divBdr>
                    <w:top w:val="none" w:sz="0" w:space="0" w:color="auto"/>
                    <w:left w:val="none" w:sz="0" w:space="0" w:color="auto"/>
                    <w:bottom w:val="none" w:sz="0" w:space="0" w:color="auto"/>
                    <w:right w:val="none" w:sz="0" w:space="0" w:color="auto"/>
                  </w:divBdr>
                </w:div>
                <w:div w:id="728000394">
                  <w:marLeft w:val="0"/>
                  <w:marRight w:val="0"/>
                  <w:marTop w:val="0"/>
                  <w:marBottom w:val="0"/>
                  <w:divBdr>
                    <w:top w:val="none" w:sz="0" w:space="0" w:color="auto"/>
                    <w:left w:val="none" w:sz="0" w:space="0" w:color="auto"/>
                    <w:bottom w:val="none" w:sz="0" w:space="0" w:color="auto"/>
                    <w:right w:val="none" w:sz="0" w:space="0" w:color="auto"/>
                  </w:divBdr>
                </w:div>
                <w:div w:id="1363625187">
                  <w:marLeft w:val="0"/>
                  <w:marRight w:val="0"/>
                  <w:marTop w:val="0"/>
                  <w:marBottom w:val="0"/>
                  <w:divBdr>
                    <w:top w:val="none" w:sz="0" w:space="0" w:color="auto"/>
                    <w:left w:val="none" w:sz="0" w:space="0" w:color="auto"/>
                    <w:bottom w:val="none" w:sz="0" w:space="0" w:color="auto"/>
                    <w:right w:val="none" w:sz="0" w:space="0" w:color="auto"/>
                  </w:divBdr>
                </w:div>
                <w:div w:id="1335496544">
                  <w:marLeft w:val="0"/>
                  <w:marRight w:val="0"/>
                  <w:marTop w:val="0"/>
                  <w:marBottom w:val="0"/>
                  <w:divBdr>
                    <w:top w:val="none" w:sz="0" w:space="0" w:color="auto"/>
                    <w:left w:val="none" w:sz="0" w:space="0" w:color="auto"/>
                    <w:bottom w:val="none" w:sz="0" w:space="0" w:color="auto"/>
                    <w:right w:val="none" w:sz="0" w:space="0" w:color="auto"/>
                  </w:divBdr>
                </w:div>
                <w:div w:id="1504277564">
                  <w:marLeft w:val="0"/>
                  <w:marRight w:val="0"/>
                  <w:marTop w:val="0"/>
                  <w:marBottom w:val="0"/>
                  <w:divBdr>
                    <w:top w:val="none" w:sz="0" w:space="0" w:color="auto"/>
                    <w:left w:val="none" w:sz="0" w:space="0" w:color="auto"/>
                    <w:bottom w:val="none" w:sz="0" w:space="0" w:color="auto"/>
                    <w:right w:val="none" w:sz="0" w:space="0" w:color="auto"/>
                  </w:divBdr>
                </w:div>
                <w:div w:id="1388186615">
                  <w:marLeft w:val="0"/>
                  <w:marRight w:val="0"/>
                  <w:marTop w:val="0"/>
                  <w:marBottom w:val="0"/>
                  <w:divBdr>
                    <w:top w:val="none" w:sz="0" w:space="0" w:color="auto"/>
                    <w:left w:val="none" w:sz="0" w:space="0" w:color="auto"/>
                    <w:bottom w:val="none" w:sz="0" w:space="0" w:color="auto"/>
                    <w:right w:val="none" w:sz="0" w:space="0" w:color="auto"/>
                  </w:divBdr>
                </w:div>
                <w:div w:id="2144738112">
                  <w:marLeft w:val="0"/>
                  <w:marRight w:val="0"/>
                  <w:marTop w:val="0"/>
                  <w:marBottom w:val="0"/>
                  <w:divBdr>
                    <w:top w:val="none" w:sz="0" w:space="0" w:color="auto"/>
                    <w:left w:val="none" w:sz="0" w:space="0" w:color="auto"/>
                    <w:bottom w:val="none" w:sz="0" w:space="0" w:color="auto"/>
                    <w:right w:val="none" w:sz="0" w:space="0" w:color="auto"/>
                  </w:divBdr>
                </w:div>
                <w:div w:id="1733655474">
                  <w:marLeft w:val="0"/>
                  <w:marRight w:val="0"/>
                  <w:marTop w:val="0"/>
                  <w:marBottom w:val="0"/>
                  <w:divBdr>
                    <w:top w:val="none" w:sz="0" w:space="0" w:color="auto"/>
                    <w:left w:val="none" w:sz="0" w:space="0" w:color="auto"/>
                    <w:bottom w:val="none" w:sz="0" w:space="0" w:color="auto"/>
                    <w:right w:val="none" w:sz="0" w:space="0" w:color="auto"/>
                  </w:divBdr>
                </w:div>
                <w:div w:id="311258976">
                  <w:marLeft w:val="0"/>
                  <w:marRight w:val="0"/>
                  <w:marTop w:val="0"/>
                  <w:marBottom w:val="0"/>
                  <w:divBdr>
                    <w:top w:val="none" w:sz="0" w:space="0" w:color="auto"/>
                    <w:left w:val="none" w:sz="0" w:space="0" w:color="auto"/>
                    <w:bottom w:val="none" w:sz="0" w:space="0" w:color="auto"/>
                    <w:right w:val="none" w:sz="0" w:space="0" w:color="auto"/>
                  </w:divBdr>
                </w:div>
              </w:divsChild>
            </w:div>
            <w:div w:id="131482307">
              <w:marLeft w:val="0"/>
              <w:marRight w:val="0"/>
              <w:marTop w:val="0"/>
              <w:marBottom w:val="0"/>
              <w:divBdr>
                <w:top w:val="none" w:sz="0" w:space="0" w:color="auto"/>
                <w:left w:val="none" w:sz="0" w:space="0" w:color="auto"/>
                <w:bottom w:val="none" w:sz="0" w:space="0" w:color="auto"/>
                <w:right w:val="none" w:sz="0" w:space="0" w:color="auto"/>
              </w:divBdr>
              <w:divsChild>
                <w:div w:id="1054037968">
                  <w:marLeft w:val="0"/>
                  <w:marRight w:val="0"/>
                  <w:marTop w:val="0"/>
                  <w:marBottom w:val="0"/>
                  <w:divBdr>
                    <w:top w:val="none" w:sz="0" w:space="0" w:color="auto"/>
                    <w:left w:val="none" w:sz="0" w:space="0" w:color="auto"/>
                    <w:bottom w:val="none" w:sz="0" w:space="0" w:color="auto"/>
                    <w:right w:val="none" w:sz="0" w:space="0" w:color="auto"/>
                  </w:divBdr>
                </w:div>
                <w:div w:id="1697929580">
                  <w:marLeft w:val="0"/>
                  <w:marRight w:val="0"/>
                  <w:marTop w:val="0"/>
                  <w:marBottom w:val="0"/>
                  <w:divBdr>
                    <w:top w:val="none" w:sz="0" w:space="0" w:color="auto"/>
                    <w:left w:val="none" w:sz="0" w:space="0" w:color="auto"/>
                    <w:bottom w:val="none" w:sz="0" w:space="0" w:color="auto"/>
                    <w:right w:val="none" w:sz="0" w:space="0" w:color="auto"/>
                  </w:divBdr>
                </w:div>
                <w:div w:id="963846837">
                  <w:marLeft w:val="0"/>
                  <w:marRight w:val="0"/>
                  <w:marTop w:val="0"/>
                  <w:marBottom w:val="0"/>
                  <w:divBdr>
                    <w:top w:val="none" w:sz="0" w:space="0" w:color="auto"/>
                    <w:left w:val="none" w:sz="0" w:space="0" w:color="auto"/>
                    <w:bottom w:val="none" w:sz="0" w:space="0" w:color="auto"/>
                    <w:right w:val="none" w:sz="0" w:space="0" w:color="auto"/>
                  </w:divBdr>
                </w:div>
                <w:div w:id="263417109">
                  <w:marLeft w:val="0"/>
                  <w:marRight w:val="0"/>
                  <w:marTop w:val="0"/>
                  <w:marBottom w:val="0"/>
                  <w:divBdr>
                    <w:top w:val="none" w:sz="0" w:space="0" w:color="auto"/>
                    <w:left w:val="none" w:sz="0" w:space="0" w:color="auto"/>
                    <w:bottom w:val="none" w:sz="0" w:space="0" w:color="auto"/>
                    <w:right w:val="none" w:sz="0" w:space="0" w:color="auto"/>
                  </w:divBdr>
                </w:div>
                <w:div w:id="1954096642">
                  <w:marLeft w:val="0"/>
                  <w:marRight w:val="0"/>
                  <w:marTop w:val="0"/>
                  <w:marBottom w:val="0"/>
                  <w:divBdr>
                    <w:top w:val="none" w:sz="0" w:space="0" w:color="auto"/>
                    <w:left w:val="none" w:sz="0" w:space="0" w:color="auto"/>
                    <w:bottom w:val="none" w:sz="0" w:space="0" w:color="auto"/>
                    <w:right w:val="none" w:sz="0" w:space="0" w:color="auto"/>
                  </w:divBdr>
                </w:div>
                <w:div w:id="520553405">
                  <w:marLeft w:val="0"/>
                  <w:marRight w:val="0"/>
                  <w:marTop w:val="0"/>
                  <w:marBottom w:val="0"/>
                  <w:divBdr>
                    <w:top w:val="none" w:sz="0" w:space="0" w:color="auto"/>
                    <w:left w:val="none" w:sz="0" w:space="0" w:color="auto"/>
                    <w:bottom w:val="none" w:sz="0" w:space="0" w:color="auto"/>
                    <w:right w:val="none" w:sz="0" w:space="0" w:color="auto"/>
                  </w:divBdr>
                </w:div>
                <w:div w:id="1697728332">
                  <w:marLeft w:val="0"/>
                  <w:marRight w:val="0"/>
                  <w:marTop w:val="0"/>
                  <w:marBottom w:val="0"/>
                  <w:divBdr>
                    <w:top w:val="none" w:sz="0" w:space="0" w:color="auto"/>
                    <w:left w:val="none" w:sz="0" w:space="0" w:color="auto"/>
                    <w:bottom w:val="none" w:sz="0" w:space="0" w:color="auto"/>
                    <w:right w:val="none" w:sz="0" w:space="0" w:color="auto"/>
                  </w:divBdr>
                </w:div>
                <w:div w:id="1444497397">
                  <w:marLeft w:val="0"/>
                  <w:marRight w:val="0"/>
                  <w:marTop w:val="0"/>
                  <w:marBottom w:val="0"/>
                  <w:divBdr>
                    <w:top w:val="none" w:sz="0" w:space="0" w:color="auto"/>
                    <w:left w:val="none" w:sz="0" w:space="0" w:color="auto"/>
                    <w:bottom w:val="none" w:sz="0" w:space="0" w:color="auto"/>
                    <w:right w:val="none" w:sz="0" w:space="0" w:color="auto"/>
                  </w:divBdr>
                </w:div>
                <w:div w:id="417991898">
                  <w:marLeft w:val="0"/>
                  <w:marRight w:val="0"/>
                  <w:marTop w:val="0"/>
                  <w:marBottom w:val="0"/>
                  <w:divBdr>
                    <w:top w:val="none" w:sz="0" w:space="0" w:color="auto"/>
                    <w:left w:val="none" w:sz="0" w:space="0" w:color="auto"/>
                    <w:bottom w:val="none" w:sz="0" w:space="0" w:color="auto"/>
                    <w:right w:val="none" w:sz="0" w:space="0" w:color="auto"/>
                  </w:divBdr>
                </w:div>
                <w:div w:id="627669287">
                  <w:marLeft w:val="0"/>
                  <w:marRight w:val="0"/>
                  <w:marTop w:val="0"/>
                  <w:marBottom w:val="0"/>
                  <w:divBdr>
                    <w:top w:val="none" w:sz="0" w:space="0" w:color="auto"/>
                    <w:left w:val="none" w:sz="0" w:space="0" w:color="auto"/>
                    <w:bottom w:val="none" w:sz="0" w:space="0" w:color="auto"/>
                    <w:right w:val="none" w:sz="0" w:space="0" w:color="auto"/>
                  </w:divBdr>
                </w:div>
                <w:div w:id="150603741">
                  <w:marLeft w:val="0"/>
                  <w:marRight w:val="0"/>
                  <w:marTop w:val="0"/>
                  <w:marBottom w:val="0"/>
                  <w:divBdr>
                    <w:top w:val="none" w:sz="0" w:space="0" w:color="auto"/>
                    <w:left w:val="none" w:sz="0" w:space="0" w:color="auto"/>
                    <w:bottom w:val="none" w:sz="0" w:space="0" w:color="auto"/>
                    <w:right w:val="none" w:sz="0" w:space="0" w:color="auto"/>
                  </w:divBdr>
                </w:div>
                <w:div w:id="1170214880">
                  <w:marLeft w:val="0"/>
                  <w:marRight w:val="0"/>
                  <w:marTop w:val="0"/>
                  <w:marBottom w:val="0"/>
                  <w:divBdr>
                    <w:top w:val="none" w:sz="0" w:space="0" w:color="auto"/>
                    <w:left w:val="none" w:sz="0" w:space="0" w:color="auto"/>
                    <w:bottom w:val="none" w:sz="0" w:space="0" w:color="auto"/>
                    <w:right w:val="none" w:sz="0" w:space="0" w:color="auto"/>
                  </w:divBdr>
                </w:div>
                <w:div w:id="414285532">
                  <w:marLeft w:val="0"/>
                  <w:marRight w:val="0"/>
                  <w:marTop w:val="0"/>
                  <w:marBottom w:val="0"/>
                  <w:divBdr>
                    <w:top w:val="none" w:sz="0" w:space="0" w:color="auto"/>
                    <w:left w:val="none" w:sz="0" w:space="0" w:color="auto"/>
                    <w:bottom w:val="none" w:sz="0" w:space="0" w:color="auto"/>
                    <w:right w:val="none" w:sz="0" w:space="0" w:color="auto"/>
                  </w:divBdr>
                </w:div>
                <w:div w:id="1921407790">
                  <w:marLeft w:val="0"/>
                  <w:marRight w:val="0"/>
                  <w:marTop w:val="0"/>
                  <w:marBottom w:val="0"/>
                  <w:divBdr>
                    <w:top w:val="none" w:sz="0" w:space="0" w:color="auto"/>
                    <w:left w:val="none" w:sz="0" w:space="0" w:color="auto"/>
                    <w:bottom w:val="none" w:sz="0" w:space="0" w:color="auto"/>
                    <w:right w:val="none" w:sz="0" w:space="0" w:color="auto"/>
                  </w:divBdr>
                </w:div>
                <w:div w:id="124011684">
                  <w:marLeft w:val="0"/>
                  <w:marRight w:val="0"/>
                  <w:marTop w:val="0"/>
                  <w:marBottom w:val="0"/>
                  <w:divBdr>
                    <w:top w:val="none" w:sz="0" w:space="0" w:color="auto"/>
                    <w:left w:val="none" w:sz="0" w:space="0" w:color="auto"/>
                    <w:bottom w:val="none" w:sz="0" w:space="0" w:color="auto"/>
                    <w:right w:val="none" w:sz="0" w:space="0" w:color="auto"/>
                  </w:divBdr>
                </w:div>
                <w:div w:id="1992246195">
                  <w:marLeft w:val="0"/>
                  <w:marRight w:val="0"/>
                  <w:marTop w:val="0"/>
                  <w:marBottom w:val="0"/>
                  <w:divBdr>
                    <w:top w:val="none" w:sz="0" w:space="0" w:color="auto"/>
                    <w:left w:val="none" w:sz="0" w:space="0" w:color="auto"/>
                    <w:bottom w:val="none" w:sz="0" w:space="0" w:color="auto"/>
                    <w:right w:val="none" w:sz="0" w:space="0" w:color="auto"/>
                  </w:divBdr>
                </w:div>
                <w:div w:id="1185052420">
                  <w:marLeft w:val="0"/>
                  <w:marRight w:val="0"/>
                  <w:marTop w:val="0"/>
                  <w:marBottom w:val="0"/>
                  <w:divBdr>
                    <w:top w:val="none" w:sz="0" w:space="0" w:color="auto"/>
                    <w:left w:val="none" w:sz="0" w:space="0" w:color="auto"/>
                    <w:bottom w:val="none" w:sz="0" w:space="0" w:color="auto"/>
                    <w:right w:val="none" w:sz="0" w:space="0" w:color="auto"/>
                  </w:divBdr>
                </w:div>
                <w:div w:id="306933017">
                  <w:marLeft w:val="0"/>
                  <w:marRight w:val="0"/>
                  <w:marTop w:val="0"/>
                  <w:marBottom w:val="0"/>
                  <w:divBdr>
                    <w:top w:val="none" w:sz="0" w:space="0" w:color="auto"/>
                    <w:left w:val="none" w:sz="0" w:space="0" w:color="auto"/>
                    <w:bottom w:val="none" w:sz="0" w:space="0" w:color="auto"/>
                    <w:right w:val="none" w:sz="0" w:space="0" w:color="auto"/>
                  </w:divBdr>
                </w:div>
                <w:div w:id="2036418432">
                  <w:marLeft w:val="0"/>
                  <w:marRight w:val="0"/>
                  <w:marTop w:val="0"/>
                  <w:marBottom w:val="0"/>
                  <w:divBdr>
                    <w:top w:val="none" w:sz="0" w:space="0" w:color="auto"/>
                    <w:left w:val="none" w:sz="0" w:space="0" w:color="auto"/>
                    <w:bottom w:val="none" w:sz="0" w:space="0" w:color="auto"/>
                    <w:right w:val="none" w:sz="0" w:space="0" w:color="auto"/>
                  </w:divBdr>
                </w:div>
                <w:div w:id="693699227">
                  <w:marLeft w:val="0"/>
                  <w:marRight w:val="0"/>
                  <w:marTop w:val="0"/>
                  <w:marBottom w:val="0"/>
                  <w:divBdr>
                    <w:top w:val="none" w:sz="0" w:space="0" w:color="auto"/>
                    <w:left w:val="none" w:sz="0" w:space="0" w:color="auto"/>
                    <w:bottom w:val="none" w:sz="0" w:space="0" w:color="auto"/>
                    <w:right w:val="none" w:sz="0" w:space="0" w:color="auto"/>
                  </w:divBdr>
                </w:div>
                <w:div w:id="208884844">
                  <w:marLeft w:val="0"/>
                  <w:marRight w:val="0"/>
                  <w:marTop w:val="0"/>
                  <w:marBottom w:val="0"/>
                  <w:divBdr>
                    <w:top w:val="none" w:sz="0" w:space="0" w:color="auto"/>
                    <w:left w:val="none" w:sz="0" w:space="0" w:color="auto"/>
                    <w:bottom w:val="none" w:sz="0" w:space="0" w:color="auto"/>
                    <w:right w:val="none" w:sz="0" w:space="0" w:color="auto"/>
                  </w:divBdr>
                </w:div>
                <w:div w:id="1453599645">
                  <w:marLeft w:val="0"/>
                  <w:marRight w:val="0"/>
                  <w:marTop w:val="0"/>
                  <w:marBottom w:val="0"/>
                  <w:divBdr>
                    <w:top w:val="none" w:sz="0" w:space="0" w:color="auto"/>
                    <w:left w:val="none" w:sz="0" w:space="0" w:color="auto"/>
                    <w:bottom w:val="none" w:sz="0" w:space="0" w:color="auto"/>
                    <w:right w:val="none" w:sz="0" w:space="0" w:color="auto"/>
                  </w:divBdr>
                </w:div>
                <w:div w:id="1182470528">
                  <w:marLeft w:val="0"/>
                  <w:marRight w:val="0"/>
                  <w:marTop w:val="0"/>
                  <w:marBottom w:val="0"/>
                  <w:divBdr>
                    <w:top w:val="none" w:sz="0" w:space="0" w:color="auto"/>
                    <w:left w:val="none" w:sz="0" w:space="0" w:color="auto"/>
                    <w:bottom w:val="none" w:sz="0" w:space="0" w:color="auto"/>
                    <w:right w:val="none" w:sz="0" w:space="0" w:color="auto"/>
                  </w:divBdr>
                </w:div>
                <w:div w:id="1814563808">
                  <w:marLeft w:val="0"/>
                  <w:marRight w:val="0"/>
                  <w:marTop w:val="0"/>
                  <w:marBottom w:val="0"/>
                  <w:divBdr>
                    <w:top w:val="none" w:sz="0" w:space="0" w:color="auto"/>
                    <w:left w:val="none" w:sz="0" w:space="0" w:color="auto"/>
                    <w:bottom w:val="none" w:sz="0" w:space="0" w:color="auto"/>
                    <w:right w:val="none" w:sz="0" w:space="0" w:color="auto"/>
                  </w:divBdr>
                </w:div>
                <w:div w:id="515383398">
                  <w:marLeft w:val="0"/>
                  <w:marRight w:val="0"/>
                  <w:marTop w:val="0"/>
                  <w:marBottom w:val="0"/>
                  <w:divBdr>
                    <w:top w:val="none" w:sz="0" w:space="0" w:color="auto"/>
                    <w:left w:val="none" w:sz="0" w:space="0" w:color="auto"/>
                    <w:bottom w:val="none" w:sz="0" w:space="0" w:color="auto"/>
                    <w:right w:val="none" w:sz="0" w:space="0" w:color="auto"/>
                  </w:divBdr>
                </w:div>
                <w:div w:id="45108624">
                  <w:marLeft w:val="0"/>
                  <w:marRight w:val="0"/>
                  <w:marTop w:val="0"/>
                  <w:marBottom w:val="0"/>
                  <w:divBdr>
                    <w:top w:val="none" w:sz="0" w:space="0" w:color="auto"/>
                    <w:left w:val="none" w:sz="0" w:space="0" w:color="auto"/>
                    <w:bottom w:val="none" w:sz="0" w:space="0" w:color="auto"/>
                    <w:right w:val="none" w:sz="0" w:space="0" w:color="auto"/>
                  </w:divBdr>
                </w:div>
                <w:div w:id="705180541">
                  <w:marLeft w:val="0"/>
                  <w:marRight w:val="0"/>
                  <w:marTop w:val="0"/>
                  <w:marBottom w:val="0"/>
                  <w:divBdr>
                    <w:top w:val="none" w:sz="0" w:space="0" w:color="auto"/>
                    <w:left w:val="none" w:sz="0" w:space="0" w:color="auto"/>
                    <w:bottom w:val="none" w:sz="0" w:space="0" w:color="auto"/>
                    <w:right w:val="none" w:sz="0" w:space="0" w:color="auto"/>
                  </w:divBdr>
                </w:div>
                <w:div w:id="1474101965">
                  <w:marLeft w:val="0"/>
                  <w:marRight w:val="0"/>
                  <w:marTop w:val="0"/>
                  <w:marBottom w:val="0"/>
                  <w:divBdr>
                    <w:top w:val="none" w:sz="0" w:space="0" w:color="auto"/>
                    <w:left w:val="none" w:sz="0" w:space="0" w:color="auto"/>
                    <w:bottom w:val="none" w:sz="0" w:space="0" w:color="auto"/>
                    <w:right w:val="none" w:sz="0" w:space="0" w:color="auto"/>
                  </w:divBdr>
                </w:div>
                <w:div w:id="2051685889">
                  <w:marLeft w:val="0"/>
                  <w:marRight w:val="0"/>
                  <w:marTop w:val="0"/>
                  <w:marBottom w:val="0"/>
                  <w:divBdr>
                    <w:top w:val="none" w:sz="0" w:space="0" w:color="auto"/>
                    <w:left w:val="none" w:sz="0" w:space="0" w:color="auto"/>
                    <w:bottom w:val="none" w:sz="0" w:space="0" w:color="auto"/>
                    <w:right w:val="none" w:sz="0" w:space="0" w:color="auto"/>
                  </w:divBdr>
                </w:div>
                <w:div w:id="1311445687">
                  <w:marLeft w:val="0"/>
                  <w:marRight w:val="0"/>
                  <w:marTop w:val="0"/>
                  <w:marBottom w:val="0"/>
                  <w:divBdr>
                    <w:top w:val="none" w:sz="0" w:space="0" w:color="auto"/>
                    <w:left w:val="none" w:sz="0" w:space="0" w:color="auto"/>
                    <w:bottom w:val="none" w:sz="0" w:space="0" w:color="auto"/>
                    <w:right w:val="none" w:sz="0" w:space="0" w:color="auto"/>
                  </w:divBdr>
                </w:div>
                <w:div w:id="265432718">
                  <w:marLeft w:val="0"/>
                  <w:marRight w:val="0"/>
                  <w:marTop w:val="0"/>
                  <w:marBottom w:val="0"/>
                  <w:divBdr>
                    <w:top w:val="none" w:sz="0" w:space="0" w:color="auto"/>
                    <w:left w:val="none" w:sz="0" w:space="0" w:color="auto"/>
                    <w:bottom w:val="none" w:sz="0" w:space="0" w:color="auto"/>
                    <w:right w:val="none" w:sz="0" w:space="0" w:color="auto"/>
                  </w:divBdr>
                </w:div>
                <w:div w:id="599609227">
                  <w:marLeft w:val="0"/>
                  <w:marRight w:val="0"/>
                  <w:marTop w:val="0"/>
                  <w:marBottom w:val="0"/>
                  <w:divBdr>
                    <w:top w:val="none" w:sz="0" w:space="0" w:color="auto"/>
                    <w:left w:val="none" w:sz="0" w:space="0" w:color="auto"/>
                    <w:bottom w:val="none" w:sz="0" w:space="0" w:color="auto"/>
                    <w:right w:val="none" w:sz="0" w:space="0" w:color="auto"/>
                  </w:divBdr>
                </w:div>
                <w:div w:id="358970238">
                  <w:marLeft w:val="0"/>
                  <w:marRight w:val="0"/>
                  <w:marTop w:val="0"/>
                  <w:marBottom w:val="0"/>
                  <w:divBdr>
                    <w:top w:val="none" w:sz="0" w:space="0" w:color="auto"/>
                    <w:left w:val="none" w:sz="0" w:space="0" w:color="auto"/>
                    <w:bottom w:val="none" w:sz="0" w:space="0" w:color="auto"/>
                    <w:right w:val="none" w:sz="0" w:space="0" w:color="auto"/>
                  </w:divBdr>
                </w:div>
                <w:div w:id="1205823200">
                  <w:marLeft w:val="0"/>
                  <w:marRight w:val="0"/>
                  <w:marTop w:val="0"/>
                  <w:marBottom w:val="0"/>
                  <w:divBdr>
                    <w:top w:val="none" w:sz="0" w:space="0" w:color="auto"/>
                    <w:left w:val="none" w:sz="0" w:space="0" w:color="auto"/>
                    <w:bottom w:val="none" w:sz="0" w:space="0" w:color="auto"/>
                    <w:right w:val="none" w:sz="0" w:space="0" w:color="auto"/>
                  </w:divBdr>
                </w:div>
                <w:div w:id="1141465295">
                  <w:marLeft w:val="0"/>
                  <w:marRight w:val="0"/>
                  <w:marTop w:val="0"/>
                  <w:marBottom w:val="0"/>
                  <w:divBdr>
                    <w:top w:val="none" w:sz="0" w:space="0" w:color="auto"/>
                    <w:left w:val="none" w:sz="0" w:space="0" w:color="auto"/>
                    <w:bottom w:val="none" w:sz="0" w:space="0" w:color="auto"/>
                    <w:right w:val="none" w:sz="0" w:space="0" w:color="auto"/>
                  </w:divBdr>
                </w:div>
                <w:div w:id="2831095">
                  <w:marLeft w:val="0"/>
                  <w:marRight w:val="0"/>
                  <w:marTop w:val="0"/>
                  <w:marBottom w:val="0"/>
                  <w:divBdr>
                    <w:top w:val="none" w:sz="0" w:space="0" w:color="auto"/>
                    <w:left w:val="none" w:sz="0" w:space="0" w:color="auto"/>
                    <w:bottom w:val="none" w:sz="0" w:space="0" w:color="auto"/>
                    <w:right w:val="none" w:sz="0" w:space="0" w:color="auto"/>
                  </w:divBdr>
                </w:div>
                <w:div w:id="1067220755">
                  <w:marLeft w:val="0"/>
                  <w:marRight w:val="0"/>
                  <w:marTop w:val="0"/>
                  <w:marBottom w:val="0"/>
                  <w:divBdr>
                    <w:top w:val="none" w:sz="0" w:space="0" w:color="auto"/>
                    <w:left w:val="none" w:sz="0" w:space="0" w:color="auto"/>
                    <w:bottom w:val="none" w:sz="0" w:space="0" w:color="auto"/>
                    <w:right w:val="none" w:sz="0" w:space="0" w:color="auto"/>
                  </w:divBdr>
                </w:div>
                <w:div w:id="530192775">
                  <w:marLeft w:val="0"/>
                  <w:marRight w:val="0"/>
                  <w:marTop w:val="0"/>
                  <w:marBottom w:val="0"/>
                  <w:divBdr>
                    <w:top w:val="none" w:sz="0" w:space="0" w:color="auto"/>
                    <w:left w:val="none" w:sz="0" w:space="0" w:color="auto"/>
                    <w:bottom w:val="none" w:sz="0" w:space="0" w:color="auto"/>
                    <w:right w:val="none" w:sz="0" w:space="0" w:color="auto"/>
                  </w:divBdr>
                </w:div>
                <w:div w:id="1543324353">
                  <w:marLeft w:val="0"/>
                  <w:marRight w:val="0"/>
                  <w:marTop w:val="0"/>
                  <w:marBottom w:val="0"/>
                  <w:divBdr>
                    <w:top w:val="none" w:sz="0" w:space="0" w:color="auto"/>
                    <w:left w:val="none" w:sz="0" w:space="0" w:color="auto"/>
                    <w:bottom w:val="none" w:sz="0" w:space="0" w:color="auto"/>
                    <w:right w:val="none" w:sz="0" w:space="0" w:color="auto"/>
                  </w:divBdr>
                </w:div>
                <w:div w:id="1881551802">
                  <w:marLeft w:val="0"/>
                  <w:marRight w:val="0"/>
                  <w:marTop w:val="0"/>
                  <w:marBottom w:val="0"/>
                  <w:divBdr>
                    <w:top w:val="none" w:sz="0" w:space="0" w:color="auto"/>
                    <w:left w:val="none" w:sz="0" w:space="0" w:color="auto"/>
                    <w:bottom w:val="none" w:sz="0" w:space="0" w:color="auto"/>
                    <w:right w:val="none" w:sz="0" w:space="0" w:color="auto"/>
                  </w:divBdr>
                </w:div>
                <w:div w:id="2145535922">
                  <w:marLeft w:val="0"/>
                  <w:marRight w:val="0"/>
                  <w:marTop w:val="0"/>
                  <w:marBottom w:val="0"/>
                  <w:divBdr>
                    <w:top w:val="none" w:sz="0" w:space="0" w:color="auto"/>
                    <w:left w:val="none" w:sz="0" w:space="0" w:color="auto"/>
                    <w:bottom w:val="none" w:sz="0" w:space="0" w:color="auto"/>
                    <w:right w:val="none" w:sz="0" w:space="0" w:color="auto"/>
                  </w:divBdr>
                </w:div>
                <w:div w:id="134884076">
                  <w:marLeft w:val="0"/>
                  <w:marRight w:val="0"/>
                  <w:marTop w:val="0"/>
                  <w:marBottom w:val="0"/>
                  <w:divBdr>
                    <w:top w:val="none" w:sz="0" w:space="0" w:color="auto"/>
                    <w:left w:val="none" w:sz="0" w:space="0" w:color="auto"/>
                    <w:bottom w:val="none" w:sz="0" w:space="0" w:color="auto"/>
                    <w:right w:val="none" w:sz="0" w:space="0" w:color="auto"/>
                  </w:divBdr>
                </w:div>
                <w:div w:id="630794285">
                  <w:marLeft w:val="0"/>
                  <w:marRight w:val="0"/>
                  <w:marTop w:val="0"/>
                  <w:marBottom w:val="0"/>
                  <w:divBdr>
                    <w:top w:val="none" w:sz="0" w:space="0" w:color="auto"/>
                    <w:left w:val="none" w:sz="0" w:space="0" w:color="auto"/>
                    <w:bottom w:val="none" w:sz="0" w:space="0" w:color="auto"/>
                    <w:right w:val="none" w:sz="0" w:space="0" w:color="auto"/>
                  </w:divBdr>
                </w:div>
                <w:div w:id="1355690049">
                  <w:marLeft w:val="0"/>
                  <w:marRight w:val="0"/>
                  <w:marTop w:val="0"/>
                  <w:marBottom w:val="0"/>
                  <w:divBdr>
                    <w:top w:val="none" w:sz="0" w:space="0" w:color="auto"/>
                    <w:left w:val="none" w:sz="0" w:space="0" w:color="auto"/>
                    <w:bottom w:val="none" w:sz="0" w:space="0" w:color="auto"/>
                    <w:right w:val="none" w:sz="0" w:space="0" w:color="auto"/>
                  </w:divBdr>
                </w:div>
                <w:div w:id="1164273669">
                  <w:marLeft w:val="0"/>
                  <w:marRight w:val="0"/>
                  <w:marTop w:val="0"/>
                  <w:marBottom w:val="0"/>
                  <w:divBdr>
                    <w:top w:val="none" w:sz="0" w:space="0" w:color="auto"/>
                    <w:left w:val="none" w:sz="0" w:space="0" w:color="auto"/>
                    <w:bottom w:val="none" w:sz="0" w:space="0" w:color="auto"/>
                    <w:right w:val="none" w:sz="0" w:space="0" w:color="auto"/>
                  </w:divBdr>
                </w:div>
                <w:div w:id="510140749">
                  <w:marLeft w:val="0"/>
                  <w:marRight w:val="0"/>
                  <w:marTop w:val="0"/>
                  <w:marBottom w:val="0"/>
                  <w:divBdr>
                    <w:top w:val="none" w:sz="0" w:space="0" w:color="auto"/>
                    <w:left w:val="none" w:sz="0" w:space="0" w:color="auto"/>
                    <w:bottom w:val="none" w:sz="0" w:space="0" w:color="auto"/>
                    <w:right w:val="none" w:sz="0" w:space="0" w:color="auto"/>
                  </w:divBdr>
                </w:div>
                <w:div w:id="396127077">
                  <w:marLeft w:val="0"/>
                  <w:marRight w:val="0"/>
                  <w:marTop w:val="0"/>
                  <w:marBottom w:val="0"/>
                  <w:divBdr>
                    <w:top w:val="none" w:sz="0" w:space="0" w:color="auto"/>
                    <w:left w:val="none" w:sz="0" w:space="0" w:color="auto"/>
                    <w:bottom w:val="none" w:sz="0" w:space="0" w:color="auto"/>
                    <w:right w:val="none" w:sz="0" w:space="0" w:color="auto"/>
                  </w:divBdr>
                </w:div>
                <w:div w:id="762993106">
                  <w:marLeft w:val="0"/>
                  <w:marRight w:val="0"/>
                  <w:marTop w:val="0"/>
                  <w:marBottom w:val="0"/>
                  <w:divBdr>
                    <w:top w:val="none" w:sz="0" w:space="0" w:color="auto"/>
                    <w:left w:val="none" w:sz="0" w:space="0" w:color="auto"/>
                    <w:bottom w:val="none" w:sz="0" w:space="0" w:color="auto"/>
                    <w:right w:val="none" w:sz="0" w:space="0" w:color="auto"/>
                  </w:divBdr>
                </w:div>
                <w:div w:id="1830442914">
                  <w:marLeft w:val="0"/>
                  <w:marRight w:val="0"/>
                  <w:marTop w:val="0"/>
                  <w:marBottom w:val="0"/>
                  <w:divBdr>
                    <w:top w:val="none" w:sz="0" w:space="0" w:color="auto"/>
                    <w:left w:val="none" w:sz="0" w:space="0" w:color="auto"/>
                    <w:bottom w:val="none" w:sz="0" w:space="0" w:color="auto"/>
                    <w:right w:val="none" w:sz="0" w:space="0" w:color="auto"/>
                  </w:divBdr>
                </w:div>
                <w:div w:id="2065833291">
                  <w:marLeft w:val="0"/>
                  <w:marRight w:val="0"/>
                  <w:marTop w:val="0"/>
                  <w:marBottom w:val="0"/>
                  <w:divBdr>
                    <w:top w:val="none" w:sz="0" w:space="0" w:color="auto"/>
                    <w:left w:val="none" w:sz="0" w:space="0" w:color="auto"/>
                    <w:bottom w:val="none" w:sz="0" w:space="0" w:color="auto"/>
                    <w:right w:val="none" w:sz="0" w:space="0" w:color="auto"/>
                  </w:divBdr>
                </w:div>
                <w:div w:id="1367952607">
                  <w:marLeft w:val="0"/>
                  <w:marRight w:val="0"/>
                  <w:marTop w:val="0"/>
                  <w:marBottom w:val="0"/>
                  <w:divBdr>
                    <w:top w:val="none" w:sz="0" w:space="0" w:color="auto"/>
                    <w:left w:val="none" w:sz="0" w:space="0" w:color="auto"/>
                    <w:bottom w:val="none" w:sz="0" w:space="0" w:color="auto"/>
                    <w:right w:val="none" w:sz="0" w:space="0" w:color="auto"/>
                  </w:divBdr>
                </w:div>
                <w:div w:id="415248102">
                  <w:marLeft w:val="0"/>
                  <w:marRight w:val="0"/>
                  <w:marTop w:val="0"/>
                  <w:marBottom w:val="0"/>
                  <w:divBdr>
                    <w:top w:val="none" w:sz="0" w:space="0" w:color="auto"/>
                    <w:left w:val="none" w:sz="0" w:space="0" w:color="auto"/>
                    <w:bottom w:val="none" w:sz="0" w:space="0" w:color="auto"/>
                    <w:right w:val="none" w:sz="0" w:space="0" w:color="auto"/>
                  </w:divBdr>
                </w:div>
                <w:div w:id="987366503">
                  <w:marLeft w:val="0"/>
                  <w:marRight w:val="0"/>
                  <w:marTop w:val="0"/>
                  <w:marBottom w:val="0"/>
                  <w:divBdr>
                    <w:top w:val="none" w:sz="0" w:space="0" w:color="auto"/>
                    <w:left w:val="none" w:sz="0" w:space="0" w:color="auto"/>
                    <w:bottom w:val="none" w:sz="0" w:space="0" w:color="auto"/>
                    <w:right w:val="none" w:sz="0" w:space="0" w:color="auto"/>
                  </w:divBdr>
                </w:div>
                <w:div w:id="2028872688">
                  <w:marLeft w:val="0"/>
                  <w:marRight w:val="0"/>
                  <w:marTop w:val="0"/>
                  <w:marBottom w:val="0"/>
                  <w:divBdr>
                    <w:top w:val="none" w:sz="0" w:space="0" w:color="auto"/>
                    <w:left w:val="none" w:sz="0" w:space="0" w:color="auto"/>
                    <w:bottom w:val="none" w:sz="0" w:space="0" w:color="auto"/>
                    <w:right w:val="none" w:sz="0" w:space="0" w:color="auto"/>
                  </w:divBdr>
                </w:div>
                <w:div w:id="1007169908">
                  <w:marLeft w:val="0"/>
                  <w:marRight w:val="0"/>
                  <w:marTop w:val="0"/>
                  <w:marBottom w:val="0"/>
                  <w:divBdr>
                    <w:top w:val="none" w:sz="0" w:space="0" w:color="auto"/>
                    <w:left w:val="none" w:sz="0" w:space="0" w:color="auto"/>
                    <w:bottom w:val="none" w:sz="0" w:space="0" w:color="auto"/>
                    <w:right w:val="none" w:sz="0" w:space="0" w:color="auto"/>
                  </w:divBdr>
                </w:div>
                <w:div w:id="1016879720">
                  <w:marLeft w:val="0"/>
                  <w:marRight w:val="0"/>
                  <w:marTop w:val="0"/>
                  <w:marBottom w:val="0"/>
                  <w:divBdr>
                    <w:top w:val="none" w:sz="0" w:space="0" w:color="auto"/>
                    <w:left w:val="none" w:sz="0" w:space="0" w:color="auto"/>
                    <w:bottom w:val="none" w:sz="0" w:space="0" w:color="auto"/>
                    <w:right w:val="none" w:sz="0" w:space="0" w:color="auto"/>
                  </w:divBdr>
                </w:div>
                <w:div w:id="1856265976">
                  <w:marLeft w:val="0"/>
                  <w:marRight w:val="0"/>
                  <w:marTop w:val="0"/>
                  <w:marBottom w:val="0"/>
                  <w:divBdr>
                    <w:top w:val="none" w:sz="0" w:space="0" w:color="auto"/>
                    <w:left w:val="none" w:sz="0" w:space="0" w:color="auto"/>
                    <w:bottom w:val="none" w:sz="0" w:space="0" w:color="auto"/>
                    <w:right w:val="none" w:sz="0" w:space="0" w:color="auto"/>
                  </w:divBdr>
                </w:div>
                <w:div w:id="1993361908">
                  <w:marLeft w:val="0"/>
                  <w:marRight w:val="0"/>
                  <w:marTop w:val="0"/>
                  <w:marBottom w:val="0"/>
                  <w:divBdr>
                    <w:top w:val="none" w:sz="0" w:space="0" w:color="auto"/>
                    <w:left w:val="none" w:sz="0" w:space="0" w:color="auto"/>
                    <w:bottom w:val="none" w:sz="0" w:space="0" w:color="auto"/>
                    <w:right w:val="none" w:sz="0" w:space="0" w:color="auto"/>
                  </w:divBdr>
                </w:div>
                <w:div w:id="742801540">
                  <w:marLeft w:val="0"/>
                  <w:marRight w:val="0"/>
                  <w:marTop w:val="0"/>
                  <w:marBottom w:val="0"/>
                  <w:divBdr>
                    <w:top w:val="none" w:sz="0" w:space="0" w:color="auto"/>
                    <w:left w:val="none" w:sz="0" w:space="0" w:color="auto"/>
                    <w:bottom w:val="none" w:sz="0" w:space="0" w:color="auto"/>
                    <w:right w:val="none" w:sz="0" w:space="0" w:color="auto"/>
                  </w:divBdr>
                </w:div>
                <w:div w:id="415054587">
                  <w:marLeft w:val="0"/>
                  <w:marRight w:val="0"/>
                  <w:marTop w:val="0"/>
                  <w:marBottom w:val="0"/>
                  <w:divBdr>
                    <w:top w:val="none" w:sz="0" w:space="0" w:color="auto"/>
                    <w:left w:val="none" w:sz="0" w:space="0" w:color="auto"/>
                    <w:bottom w:val="none" w:sz="0" w:space="0" w:color="auto"/>
                    <w:right w:val="none" w:sz="0" w:space="0" w:color="auto"/>
                  </w:divBdr>
                </w:div>
                <w:div w:id="1452361981">
                  <w:marLeft w:val="0"/>
                  <w:marRight w:val="0"/>
                  <w:marTop w:val="0"/>
                  <w:marBottom w:val="0"/>
                  <w:divBdr>
                    <w:top w:val="none" w:sz="0" w:space="0" w:color="auto"/>
                    <w:left w:val="none" w:sz="0" w:space="0" w:color="auto"/>
                    <w:bottom w:val="none" w:sz="0" w:space="0" w:color="auto"/>
                    <w:right w:val="none" w:sz="0" w:space="0" w:color="auto"/>
                  </w:divBdr>
                </w:div>
                <w:div w:id="592982268">
                  <w:marLeft w:val="0"/>
                  <w:marRight w:val="0"/>
                  <w:marTop w:val="0"/>
                  <w:marBottom w:val="0"/>
                  <w:divBdr>
                    <w:top w:val="none" w:sz="0" w:space="0" w:color="auto"/>
                    <w:left w:val="none" w:sz="0" w:space="0" w:color="auto"/>
                    <w:bottom w:val="none" w:sz="0" w:space="0" w:color="auto"/>
                    <w:right w:val="none" w:sz="0" w:space="0" w:color="auto"/>
                  </w:divBdr>
                </w:div>
                <w:div w:id="1415325016">
                  <w:marLeft w:val="0"/>
                  <w:marRight w:val="0"/>
                  <w:marTop w:val="0"/>
                  <w:marBottom w:val="0"/>
                  <w:divBdr>
                    <w:top w:val="none" w:sz="0" w:space="0" w:color="auto"/>
                    <w:left w:val="none" w:sz="0" w:space="0" w:color="auto"/>
                    <w:bottom w:val="none" w:sz="0" w:space="0" w:color="auto"/>
                    <w:right w:val="none" w:sz="0" w:space="0" w:color="auto"/>
                  </w:divBdr>
                </w:div>
                <w:div w:id="1026949632">
                  <w:marLeft w:val="0"/>
                  <w:marRight w:val="0"/>
                  <w:marTop w:val="0"/>
                  <w:marBottom w:val="0"/>
                  <w:divBdr>
                    <w:top w:val="none" w:sz="0" w:space="0" w:color="auto"/>
                    <w:left w:val="none" w:sz="0" w:space="0" w:color="auto"/>
                    <w:bottom w:val="none" w:sz="0" w:space="0" w:color="auto"/>
                    <w:right w:val="none" w:sz="0" w:space="0" w:color="auto"/>
                  </w:divBdr>
                </w:div>
                <w:div w:id="918294998">
                  <w:marLeft w:val="0"/>
                  <w:marRight w:val="0"/>
                  <w:marTop w:val="0"/>
                  <w:marBottom w:val="0"/>
                  <w:divBdr>
                    <w:top w:val="none" w:sz="0" w:space="0" w:color="auto"/>
                    <w:left w:val="none" w:sz="0" w:space="0" w:color="auto"/>
                    <w:bottom w:val="none" w:sz="0" w:space="0" w:color="auto"/>
                    <w:right w:val="none" w:sz="0" w:space="0" w:color="auto"/>
                  </w:divBdr>
                </w:div>
                <w:div w:id="1223908432">
                  <w:marLeft w:val="0"/>
                  <w:marRight w:val="0"/>
                  <w:marTop w:val="0"/>
                  <w:marBottom w:val="0"/>
                  <w:divBdr>
                    <w:top w:val="none" w:sz="0" w:space="0" w:color="auto"/>
                    <w:left w:val="none" w:sz="0" w:space="0" w:color="auto"/>
                    <w:bottom w:val="none" w:sz="0" w:space="0" w:color="auto"/>
                    <w:right w:val="none" w:sz="0" w:space="0" w:color="auto"/>
                  </w:divBdr>
                </w:div>
                <w:div w:id="2130082497">
                  <w:marLeft w:val="0"/>
                  <w:marRight w:val="0"/>
                  <w:marTop w:val="0"/>
                  <w:marBottom w:val="0"/>
                  <w:divBdr>
                    <w:top w:val="none" w:sz="0" w:space="0" w:color="auto"/>
                    <w:left w:val="none" w:sz="0" w:space="0" w:color="auto"/>
                    <w:bottom w:val="none" w:sz="0" w:space="0" w:color="auto"/>
                    <w:right w:val="none" w:sz="0" w:space="0" w:color="auto"/>
                  </w:divBdr>
                </w:div>
                <w:div w:id="1567378131">
                  <w:marLeft w:val="0"/>
                  <w:marRight w:val="0"/>
                  <w:marTop w:val="0"/>
                  <w:marBottom w:val="0"/>
                  <w:divBdr>
                    <w:top w:val="none" w:sz="0" w:space="0" w:color="auto"/>
                    <w:left w:val="none" w:sz="0" w:space="0" w:color="auto"/>
                    <w:bottom w:val="none" w:sz="0" w:space="0" w:color="auto"/>
                    <w:right w:val="none" w:sz="0" w:space="0" w:color="auto"/>
                  </w:divBdr>
                </w:div>
                <w:div w:id="483745032">
                  <w:marLeft w:val="0"/>
                  <w:marRight w:val="0"/>
                  <w:marTop w:val="0"/>
                  <w:marBottom w:val="0"/>
                  <w:divBdr>
                    <w:top w:val="none" w:sz="0" w:space="0" w:color="auto"/>
                    <w:left w:val="none" w:sz="0" w:space="0" w:color="auto"/>
                    <w:bottom w:val="none" w:sz="0" w:space="0" w:color="auto"/>
                    <w:right w:val="none" w:sz="0" w:space="0" w:color="auto"/>
                  </w:divBdr>
                </w:div>
                <w:div w:id="551504629">
                  <w:marLeft w:val="0"/>
                  <w:marRight w:val="0"/>
                  <w:marTop w:val="0"/>
                  <w:marBottom w:val="0"/>
                  <w:divBdr>
                    <w:top w:val="none" w:sz="0" w:space="0" w:color="auto"/>
                    <w:left w:val="none" w:sz="0" w:space="0" w:color="auto"/>
                    <w:bottom w:val="none" w:sz="0" w:space="0" w:color="auto"/>
                    <w:right w:val="none" w:sz="0" w:space="0" w:color="auto"/>
                  </w:divBdr>
                </w:div>
                <w:div w:id="1196234055">
                  <w:marLeft w:val="0"/>
                  <w:marRight w:val="0"/>
                  <w:marTop w:val="0"/>
                  <w:marBottom w:val="0"/>
                  <w:divBdr>
                    <w:top w:val="none" w:sz="0" w:space="0" w:color="auto"/>
                    <w:left w:val="none" w:sz="0" w:space="0" w:color="auto"/>
                    <w:bottom w:val="none" w:sz="0" w:space="0" w:color="auto"/>
                    <w:right w:val="none" w:sz="0" w:space="0" w:color="auto"/>
                  </w:divBdr>
                </w:div>
                <w:div w:id="1500386713">
                  <w:marLeft w:val="0"/>
                  <w:marRight w:val="0"/>
                  <w:marTop w:val="0"/>
                  <w:marBottom w:val="0"/>
                  <w:divBdr>
                    <w:top w:val="none" w:sz="0" w:space="0" w:color="auto"/>
                    <w:left w:val="none" w:sz="0" w:space="0" w:color="auto"/>
                    <w:bottom w:val="none" w:sz="0" w:space="0" w:color="auto"/>
                    <w:right w:val="none" w:sz="0" w:space="0" w:color="auto"/>
                  </w:divBdr>
                </w:div>
                <w:div w:id="345325859">
                  <w:marLeft w:val="0"/>
                  <w:marRight w:val="0"/>
                  <w:marTop w:val="0"/>
                  <w:marBottom w:val="0"/>
                  <w:divBdr>
                    <w:top w:val="none" w:sz="0" w:space="0" w:color="auto"/>
                    <w:left w:val="none" w:sz="0" w:space="0" w:color="auto"/>
                    <w:bottom w:val="none" w:sz="0" w:space="0" w:color="auto"/>
                    <w:right w:val="none" w:sz="0" w:space="0" w:color="auto"/>
                  </w:divBdr>
                </w:div>
                <w:div w:id="1830753629">
                  <w:marLeft w:val="0"/>
                  <w:marRight w:val="0"/>
                  <w:marTop w:val="0"/>
                  <w:marBottom w:val="0"/>
                  <w:divBdr>
                    <w:top w:val="none" w:sz="0" w:space="0" w:color="auto"/>
                    <w:left w:val="none" w:sz="0" w:space="0" w:color="auto"/>
                    <w:bottom w:val="none" w:sz="0" w:space="0" w:color="auto"/>
                    <w:right w:val="none" w:sz="0" w:space="0" w:color="auto"/>
                  </w:divBdr>
                </w:div>
                <w:div w:id="425618261">
                  <w:marLeft w:val="0"/>
                  <w:marRight w:val="0"/>
                  <w:marTop w:val="0"/>
                  <w:marBottom w:val="0"/>
                  <w:divBdr>
                    <w:top w:val="none" w:sz="0" w:space="0" w:color="auto"/>
                    <w:left w:val="none" w:sz="0" w:space="0" w:color="auto"/>
                    <w:bottom w:val="none" w:sz="0" w:space="0" w:color="auto"/>
                    <w:right w:val="none" w:sz="0" w:space="0" w:color="auto"/>
                  </w:divBdr>
                </w:div>
                <w:div w:id="1048996077">
                  <w:marLeft w:val="0"/>
                  <w:marRight w:val="0"/>
                  <w:marTop w:val="0"/>
                  <w:marBottom w:val="0"/>
                  <w:divBdr>
                    <w:top w:val="none" w:sz="0" w:space="0" w:color="auto"/>
                    <w:left w:val="none" w:sz="0" w:space="0" w:color="auto"/>
                    <w:bottom w:val="none" w:sz="0" w:space="0" w:color="auto"/>
                    <w:right w:val="none" w:sz="0" w:space="0" w:color="auto"/>
                  </w:divBdr>
                </w:div>
                <w:div w:id="2036081232">
                  <w:marLeft w:val="0"/>
                  <w:marRight w:val="0"/>
                  <w:marTop w:val="0"/>
                  <w:marBottom w:val="0"/>
                  <w:divBdr>
                    <w:top w:val="none" w:sz="0" w:space="0" w:color="auto"/>
                    <w:left w:val="none" w:sz="0" w:space="0" w:color="auto"/>
                    <w:bottom w:val="none" w:sz="0" w:space="0" w:color="auto"/>
                    <w:right w:val="none" w:sz="0" w:space="0" w:color="auto"/>
                  </w:divBdr>
                </w:div>
                <w:div w:id="1509439846">
                  <w:marLeft w:val="0"/>
                  <w:marRight w:val="0"/>
                  <w:marTop w:val="0"/>
                  <w:marBottom w:val="0"/>
                  <w:divBdr>
                    <w:top w:val="none" w:sz="0" w:space="0" w:color="auto"/>
                    <w:left w:val="none" w:sz="0" w:space="0" w:color="auto"/>
                    <w:bottom w:val="none" w:sz="0" w:space="0" w:color="auto"/>
                    <w:right w:val="none" w:sz="0" w:space="0" w:color="auto"/>
                  </w:divBdr>
                </w:div>
                <w:div w:id="314191434">
                  <w:marLeft w:val="0"/>
                  <w:marRight w:val="0"/>
                  <w:marTop w:val="0"/>
                  <w:marBottom w:val="0"/>
                  <w:divBdr>
                    <w:top w:val="none" w:sz="0" w:space="0" w:color="auto"/>
                    <w:left w:val="none" w:sz="0" w:space="0" w:color="auto"/>
                    <w:bottom w:val="none" w:sz="0" w:space="0" w:color="auto"/>
                    <w:right w:val="none" w:sz="0" w:space="0" w:color="auto"/>
                  </w:divBdr>
                </w:div>
                <w:div w:id="1929344785">
                  <w:marLeft w:val="0"/>
                  <w:marRight w:val="0"/>
                  <w:marTop w:val="0"/>
                  <w:marBottom w:val="0"/>
                  <w:divBdr>
                    <w:top w:val="none" w:sz="0" w:space="0" w:color="auto"/>
                    <w:left w:val="none" w:sz="0" w:space="0" w:color="auto"/>
                    <w:bottom w:val="none" w:sz="0" w:space="0" w:color="auto"/>
                    <w:right w:val="none" w:sz="0" w:space="0" w:color="auto"/>
                  </w:divBdr>
                </w:div>
                <w:div w:id="2080780936">
                  <w:marLeft w:val="0"/>
                  <w:marRight w:val="0"/>
                  <w:marTop w:val="0"/>
                  <w:marBottom w:val="0"/>
                  <w:divBdr>
                    <w:top w:val="none" w:sz="0" w:space="0" w:color="auto"/>
                    <w:left w:val="none" w:sz="0" w:space="0" w:color="auto"/>
                    <w:bottom w:val="none" w:sz="0" w:space="0" w:color="auto"/>
                    <w:right w:val="none" w:sz="0" w:space="0" w:color="auto"/>
                  </w:divBdr>
                </w:div>
                <w:div w:id="620653421">
                  <w:marLeft w:val="0"/>
                  <w:marRight w:val="0"/>
                  <w:marTop w:val="0"/>
                  <w:marBottom w:val="0"/>
                  <w:divBdr>
                    <w:top w:val="none" w:sz="0" w:space="0" w:color="auto"/>
                    <w:left w:val="none" w:sz="0" w:space="0" w:color="auto"/>
                    <w:bottom w:val="none" w:sz="0" w:space="0" w:color="auto"/>
                    <w:right w:val="none" w:sz="0" w:space="0" w:color="auto"/>
                  </w:divBdr>
                </w:div>
                <w:div w:id="1578787811">
                  <w:marLeft w:val="0"/>
                  <w:marRight w:val="0"/>
                  <w:marTop w:val="0"/>
                  <w:marBottom w:val="0"/>
                  <w:divBdr>
                    <w:top w:val="none" w:sz="0" w:space="0" w:color="auto"/>
                    <w:left w:val="none" w:sz="0" w:space="0" w:color="auto"/>
                    <w:bottom w:val="none" w:sz="0" w:space="0" w:color="auto"/>
                    <w:right w:val="none" w:sz="0" w:space="0" w:color="auto"/>
                  </w:divBdr>
                </w:div>
                <w:div w:id="325285175">
                  <w:marLeft w:val="0"/>
                  <w:marRight w:val="0"/>
                  <w:marTop w:val="0"/>
                  <w:marBottom w:val="0"/>
                  <w:divBdr>
                    <w:top w:val="none" w:sz="0" w:space="0" w:color="auto"/>
                    <w:left w:val="none" w:sz="0" w:space="0" w:color="auto"/>
                    <w:bottom w:val="none" w:sz="0" w:space="0" w:color="auto"/>
                    <w:right w:val="none" w:sz="0" w:space="0" w:color="auto"/>
                  </w:divBdr>
                </w:div>
                <w:div w:id="1636831527">
                  <w:marLeft w:val="0"/>
                  <w:marRight w:val="0"/>
                  <w:marTop w:val="0"/>
                  <w:marBottom w:val="0"/>
                  <w:divBdr>
                    <w:top w:val="none" w:sz="0" w:space="0" w:color="auto"/>
                    <w:left w:val="none" w:sz="0" w:space="0" w:color="auto"/>
                    <w:bottom w:val="none" w:sz="0" w:space="0" w:color="auto"/>
                    <w:right w:val="none" w:sz="0" w:space="0" w:color="auto"/>
                  </w:divBdr>
                </w:div>
              </w:divsChild>
            </w:div>
            <w:div w:id="758407837">
              <w:marLeft w:val="0"/>
              <w:marRight w:val="0"/>
              <w:marTop w:val="0"/>
              <w:marBottom w:val="0"/>
              <w:divBdr>
                <w:top w:val="none" w:sz="0" w:space="0" w:color="auto"/>
                <w:left w:val="none" w:sz="0" w:space="0" w:color="auto"/>
                <w:bottom w:val="none" w:sz="0" w:space="0" w:color="auto"/>
                <w:right w:val="none" w:sz="0" w:space="0" w:color="auto"/>
              </w:divBdr>
              <w:divsChild>
                <w:div w:id="975335150">
                  <w:marLeft w:val="0"/>
                  <w:marRight w:val="0"/>
                  <w:marTop w:val="0"/>
                  <w:marBottom w:val="0"/>
                  <w:divBdr>
                    <w:top w:val="none" w:sz="0" w:space="0" w:color="auto"/>
                    <w:left w:val="none" w:sz="0" w:space="0" w:color="auto"/>
                    <w:bottom w:val="none" w:sz="0" w:space="0" w:color="auto"/>
                    <w:right w:val="none" w:sz="0" w:space="0" w:color="auto"/>
                  </w:divBdr>
                </w:div>
                <w:div w:id="1160464568">
                  <w:marLeft w:val="0"/>
                  <w:marRight w:val="0"/>
                  <w:marTop w:val="0"/>
                  <w:marBottom w:val="0"/>
                  <w:divBdr>
                    <w:top w:val="none" w:sz="0" w:space="0" w:color="auto"/>
                    <w:left w:val="none" w:sz="0" w:space="0" w:color="auto"/>
                    <w:bottom w:val="none" w:sz="0" w:space="0" w:color="auto"/>
                    <w:right w:val="none" w:sz="0" w:space="0" w:color="auto"/>
                  </w:divBdr>
                </w:div>
                <w:div w:id="1210190816">
                  <w:marLeft w:val="0"/>
                  <w:marRight w:val="0"/>
                  <w:marTop w:val="0"/>
                  <w:marBottom w:val="0"/>
                  <w:divBdr>
                    <w:top w:val="none" w:sz="0" w:space="0" w:color="auto"/>
                    <w:left w:val="none" w:sz="0" w:space="0" w:color="auto"/>
                    <w:bottom w:val="none" w:sz="0" w:space="0" w:color="auto"/>
                    <w:right w:val="none" w:sz="0" w:space="0" w:color="auto"/>
                  </w:divBdr>
                </w:div>
                <w:div w:id="238559473">
                  <w:marLeft w:val="0"/>
                  <w:marRight w:val="0"/>
                  <w:marTop w:val="0"/>
                  <w:marBottom w:val="0"/>
                  <w:divBdr>
                    <w:top w:val="none" w:sz="0" w:space="0" w:color="auto"/>
                    <w:left w:val="none" w:sz="0" w:space="0" w:color="auto"/>
                    <w:bottom w:val="none" w:sz="0" w:space="0" w:color="auto"/>
                    <w:right w:val="none" w:sz="0" w:space="0" w:color="auto"/>
                  </w:divBdr>
                </w:div>
                <w:div w:id="1637908186">
                  <w:marLeft w:val="0"/>
                  <w:marRight w:val="0"/>
                  <w:marTop w:val="0"/>
                  <w:marBottom w:val="0"/>
                  <w:divBdr>
                    <w:top w:val="none" w:sz="0" w:space="0" w:color="auto"/>
                    <w:left w:val="none" w:sz="0" w:space="0" w:color="auto"/>
                    <w:bottom w:val="none" w:sz="0" w:space="0" w:color="auto"/>
                    <w:right w:val="none" w:sz="0" w:space="0" w:color="auto"/>
                  </w:divBdr>
                </w:div>
                <w:div w:id="320430487">
                  <w:marLeft w:val="0"/>
                  <w:marRight w:val="0"/>
                  <w:marTop w:val="0"/>
                  <w:marBottom w:val="0"/>
                  <w:divBdr>
                    <w:top w:val="none" w:sz="0" w:space="0" w:color="auto"/>
                    <w:left w:val="none" w:sz="0" w:space="0" w:color="auto"/>
                    <w:bottom w:val="none" w:sz="0" w:space="0" w:color="auto"/>
                    <w:right w:val="none" w:sz="0" w:space="0" w:color="auto"/>
                  </w:divBdr>
                </w:div>
                <w:div w:id="2113239056">
                  <w:marLeft w:val="0"/>
                  <w:marRight w:val="0"/>
                  <w:marTop w:val="0"/>
                  <w:marBottom w:val="0"/>
                  <w:divBdr>
                    <w:top w:val="none" w:sz="0" w:space="0" w:color="auto"/>
                    <w:left w:val="none" w:sz="0" w:space="0" w:color="auto"/>
                    <w:bottom w:val="none" w:sz="0" w:space="0" w:color="auto"/>
                    <w:right w:val="none" w:sz="0" w:space="0" w:color="auto"/>
                  </w:divBdr>
                </w:div>
                <w:div w:id="598026761">
                  <w:marLeft w:val="0"/>
                  <w:marRight w:val="0"/>
                  <w:marTop w:val="0"/>
                  <w:marBottom w:val="0"/>
                  <w:divBdr>
                    <w:top w:val="none" w:sz="0" w:space="0" w:color="auto"/>
                    <w:left w:val="none" w:sz="0" w:space="0" w:color="auto"/>
                    <w:bottom w:val="none" w:sz="0" w:space="0" w:color="auto"/>
                    <w:right w:val="none" w:sz="0" w:space="0" w:color="auto"/>
                  </w:divBdr>
                </w:div>
                <w:div w:id="1081485238">
                  <w:marLeft w:val="0"/>
                  <w:marRight w:val="0"/>
                  <w:marTop w:val="0"/>
                  <w:marBottom w:val="0"/>
                  <w:divBdr>
                    <w:top w:val="none" w:sz="0" w:space="0" w:color="auto"/>
                    <w:left w:val="none" w:sz="0" w:space="0" w:color="auto"/>
                    <w:bottom w:val="none" w:sz="0" w:space="0" w:color="auto"/>
                    <w:right w:val="none" w:sz="0" w:space="0" w:color="auto"/>
                  </w:divBdr>
                </w:div>
                <w:div w:id="2006395789">
                  <w:marLeft w:val="0"/>
                  <w:marRight w:val="0"/>
                  <w:marTop w:val="0"/>
                  <w:marBottom w:val="0"/>
                  <w:divBdr>
                    <w:top w:val="none" w:sz="0" w:space="0" w:color="auto"/>
                    <w:left w:val="none" w:sz="0" w:space="0" w:color="auto"/>
                    <w:bottom w:val="none" w:sz="0" w:space="0" w:color="auto"/>
                    <w:right w:val="none" w:sz="0" w:space="0" w:color="auto"/>
                  </w:divBdr>
                </w:div>
                <w:div w:id="1153332153">
                  <w:marLeft w:val="0"/>
                  <w:marRight w:val="0"/>
                  <w:marTop w:val="0"/>
                  <w:marBottom w:val="0"/>
                  <w:divBdr>
                    <w:top w:val="none" w:sz="0" w:space="0" w:color="auto"/>
                    <w:left w:val="none" w:sz="0" w:space="0" w:color="auto"/>
                    <w:bottom w:val="none" w:sz="0" w:space="0" w:color="auto"/>
                    <w:right w:val="none" w:sz="0" w:space="0" w:color="auto"/>
                  </w:divBdr>
                </w:div>
                <w:div w:id="740517705">
                  <w:marLeft w:val="0"/>
                  <w:marRight w:val="0"/>
                  <w:marTop w:val="0"/>
                  <w:marBottom w:val="0"/>
                  <w:divBdr>
                    <w:top w:val="none" w:sz="0" w:space="0" w:color="auto"/>
                    <w:left w:val="none" w:sz="0" w:space="0" w:color="auto"/>
                    <w:bottom w:val="none" w:sz="0" w:space="0" w:color="auto"/>
                    <w:right w:val="none" w:sz="0" w:space="0" w:color="auto"/>
                  </w:divBdr>
                </w:div>
                <w:div w:id="356081533">
                  <w:marLeft w:val="0"/>
                  <w:marRight w:val="0"/>
                  <w:marTop w:val="0"/>
                  <w:marBottom w:val="0"/>
                  <w:divBdr>
                    <w:top w:val="none" w:sz="0" w:space="0" w:color="auto"/>
                    <w:left w:val="none" w:sz="0" w:space="0" w:color="auto"/>
                    <w:bottom w:val="none" w:sz="0" w:space="0" w:color="auto"/>
                    <w:right w:val="none" w:sz="0" w:space="0" w:color="auto"/>
                  </w:divBdr>
                </w:div>
                <w:div w:id="1977026149">
                  <w:marLeft w:val="0"/>
                  <w:marRight w:val="0"/>
                  <w:marTop w:val="0"/>
                  <w:marBottom w:val="0"/>
                  <w:divBdr>
                    <w:top w:val="none" w:sz="0" w:space="0" w:color="auto"/>
                    <w:left w:val="none" w:sz="0" w:space="0" w:color="auto"/>
                    <w:bottom w:val="none" w:sz="0" w:space="0" w:color="auto"/>
                    <w:right w:val="none" w:sz="0" w:space="0" w:color="auto"/>
                  </w:divBdr>
                </w:div>
                <w:div w:id="1724979714">
                  <w:marLeft w:val="0"/>
                  <w:marRight w:val="0"/>
                  <w:marTop w:val="0"/>
                  <w:marBottom w:val="0"/>
                  <w:divBdr>
                    <w:top w:val="none" w:sz="0" w:space="0" w:color="auto"/>
                    <w:left w:val="none" w:sz="0" w:space="0" w:color="auto"/>
                    <w:bottom w:val="none" w:sz="0" w:space="0" w:color="auto"/>
                    <w:right w:val="none" w:sz="0" w:space="0" w:color="auto"/>
                  </w:divBdr>
                </w:div>
                <w:div w:id="1632858642">
                  <w:marLeft w:val="0"/>
                  <w:marRight w:val="0"/>
                  <w:marTop w:val="0"/>
                  <w:marBottom w:val="0"/>
                  <w:divBdr>
                    <w:top w:val="none" w:sz="0" w:space="0" w:color="auto"/>
                    <w:left w:val="none" w:sz="0" w:space="0" w:color="auto"/>
                    <w:bottom w:val="none" w:sz="0" w:space="0" w:color="auto"/>
                    <w:right w:val="none" w:sz="0" w:space="0" w:color="auto"/>
                  </w:divBdr>
                </w:div>
                <w:div w:id="1161888461">
                  <w:marLeft w:val="0"/>
                  <w:marRight w:val="0"/>
                  <w:marTop w:val="0"/>
                  <w:marBottom w:val="0"/>
                  <w:divBdr>
                    <w:top w:val="none" w:sz="0" w:space="0" w:color="auto"/>
                    <w:left w:val="none" w:sz="0" w:space="0" w:color="auto"/>
                    <w:bottom w:val="none" w:sz="0" w:space="0" w:color="auto"/>
                    <w:right w:val="none" w:sz="0" w:space="0" w:color="auto"/>
                  </w:divBdr>
                </w:div>
                <w:div w:id="195119765">
                  <w:marLeft w:val="0"/>
                  <w:marRight w:val="0"/>
                  <w:marTop w:val="0"/>
                  <w:marBottom w:val="0"/>
                  <w:divBdr>
                    <w:top w:val="none" w:sz="0" w:space="0" w:color="auto"/>
                    <w:left w:val="none" w:sz="0" w:space="0" w:color="auto"/>
                    <w:bottom w:val="none" w:sz="0" w:space="0" w:color="auto"/>
                    <w:right w:val="none" w:sz="0" w:space="0" w:color="auto"/>
                  </w:divBdr>
                </w:div>
                <w:div w:id="1441606000">
                  <w:marLeft w:val="0"/>
                  <w:marRight w:val="0"/>
                  <w:marTop w:val="0"/>
                  <w:marBottom w:val="0"/>
                  <w:divBdr>
                    <w:top w:val="none" w:sz="0" w:space="0" w:color="auto"/>
                    <w:left w:val="none" w:sz="0" w:space="0" w:color="auto"/>
                    <w:bottom w:val="none" w:sz="0" w:space="0" w:color="auto"/>
                    <w:right w:val="none" w:sz="0" w:space="0" w:color="auto"/>
                  </w:divBdr>
                </w:div>
                <w:div w:id="1098984276">
                  <w:marLeft w:val="0"/>
                  <w:marRight w:val="0"/>
                  <w:marTop w:val="0"/>
                  <w:marBottom w:val="0"/>
                  <w:divBdr>
                    <w:top w:val="none" w:sz="0" w:space="0" w:color="auto"/>
                    <w:left w:val="none" w:sz="0" w:space="0" w:color="auto"/>
                    <w:bottom w:val="none" w:sz="0" w:space="0" w:color="auto"/>
                    <w:right w:val="none" w:sz="0" w:space="0" w:color="auto"/>
                  </w:divBdr>
                </w:div>
                <w:div w:id="1054236745">
                  <w:marLeft w:val="0"/>
                  <w:marRight w:val="0"/>
                  <w:marTop w:val="0"/>
                  <w:marBottom w:val="0"/>
                  <w:divBdr>
                    <w:top w:val="none" w:sz="0" w:space="0" w:color="auto"/>
                    <w:left w:val="none" w:sz="0" w:space="0" w:color="auto"/>
                    <w:bottom w:val="none" w:sz="0" w:space="0" w:color="auto"/>
                    <w:right w:val="none" w:sz="0" w:space="0" w:color="auto"/>
                  </w:divBdr>
                </w:div>
                <w:div w:id="2035644950">
                  <w:marLeft w:val="0"/>
                  <w:marRight w:val="0"/>
                  <w:marTop w:val="0"/>
                  <w:marBottom w:val="0"/>
                  <w:divBdr>
                    <w:top w:val="none" w:sz="0" w:space="0" w:color="auto"/>
                    <w:left w:val="none" w:sz="0" w:space="0" w:color="auto"/>
                    <w:bottom w:val="none" w:sz="0" w:space="0" w:color="auto"/>
                    <w:right w:val="none" w:sz="0" w:space="0" w:color="auto"/>
                  </w:divBdr>
                </w:div>
                <w:div w:id="1053383636">
                  <w:marLeft w:val="0"/>
                  <w:marRight w:val="0"/>
                  <w:marTop w:val="0"/>
                  <w:marBottom w:val="0"/>
                  <w:divBdr>
                    <w:top w:val="none" w:sz="0" w:space="0" w:color="auto"/>
                    <w:left w:val="none" w:sz="0" w:space="0" w:color="auto"/>
                    <w:bottom w:val="none" w:sz="0" w:space="0" w:color="auto"/>
                    <w:right w:val="none" w:sz="0" w:space="0" w:color="auto"/>
                  </w:divBdr>
                </w:div>
                <w:div w:id="1960640764">
                  <w:marLeft w:val="0"/>
                  <w:marRight w:val="0"/>
                  <w:marTop w:val="0"/>
                  <w:marBottom w:val="0"/>
                  <w:divBdr>
                    <w:top w:val="none" w:sz="0" w:space="0" w:color="auto"/>
                    <w:left w:val="none" w:sz="0" w:space="0" w:color="auto"/>
                    <w:bottom w:val="none" w:sz="0" w:space="0" w:color="auto"/>
                    <w:right w:val="none" w:sz="0" w:space="0" w:color="auto"/>
                  </w:divBdr>
                </w:div>
                <w:div w:id="1430657552">
                  <w:marLeft w:val="0"/>
                  <w:marRight w:val="0"/>
                  <w:marTop w:val="0"/>
                  <w:marBottom w:val="0"/>
                  <w:divBdr>
                    <w:top w:val="none" w:sz="0" w:space="0" w:color="auto"/>
                    <w:left w:val="none" w:sz="0" w:space="0" w:color="auto"/>
                    <w:bottom w:val="none" w:sz="0" w:space="0" w:color="auto"/>
                    <w:right w:val="none" w:sz="0" w:space="0" w:color="auto"/>
                  </w:divBdr>
                </w:div>
                <w:div w:id="1829058485">
                  <w:marLeft w:val="0"/>
                  <w:marRight w:val="0"/>
                  <w:marTop w:val="0"/>
                  <w:marBottom w:val="0"/>
                  <w:divBdr>
                    <w:top w:val="none" w:sz="0" w:space="0" w:color="auto"/>
                    <w:left w:val="none" w:sz="0" w:space="0" w:color="auto"/>
                    <w:bottom w:val="none" w:sz="0" w:space="0" w:color="auto"/>
                    <w:right w:val="none" w:sz="0" w:space="0" w:color="auto"/>
                  </w:divBdr>
                </w:div>
                <w:div w:id="918559241">
                  <w:marLeft w:val="0"/>
                  <w:marRight w:val="0"/>
                  <w:marTop w:val="0"/>
                  <w:marBottom w:val="0"/>
                  <w:divBdr>
                    <w:top w:val="none" w:sz="0" w:space="0" w:color="auto"/>
                    <w:left w:val="none" w:sz="0" w:space="0" w:color="auto"/>
                    <w:bottom w:val="none" w:sz="0" w:space="0" w:color="auto"/>
                    <w:right w:val="none" w:sz="0" w:space="0" w:color="auto"/>
                  </w:divBdr>
                </w:div>
                <w:div w:id="1521430954">
                  <w:marLeft w:val="0"/>
                  <w:marRight w:val="0"/>
                  <w:marTop w:val="0"/>
                  <w:marBottom w:val="0"/>
                  <w:divBdr>
                    <w:top w:val="none" w:sz="0" w:space="0" w:color="auto"/>
                    <w:left w:val="none" w:sz="0" w:space="0" w:color="auto"/>
                    <w:bottom w:val="none" w:sz="0" w:space="0" w:color="auto"/>
                    <w:right w:val="none" w:sz="0" w:space="0" w:color="auto"/>
                  </w:divBdr>
                </w:div>
                <w:div w:id="1748073332">
                  <w:marLeft w:val="0"/>
                  <w:marRight w:val="0"/>
                  <w:marTop w:val="0"/>
                  <w:marBottom w:val="0"/>
                  <w:divBdr>
                    <w:top w:val="none" w:sz="0" w:space="0" w:color="auto"/>
                    <w:left w:val="none" w:sz="0" w:space="0" w:color="auto"/>
                    <w:bottom w:val="none" w:sz="0" w:space="0" w:color="auto"/>
                    <w:right w:val="none" w:sz="0" w:space="0" w:color="auto"/>
                  </w:divBdr>
                </w:div>
                <w:div w:id="1339819062">
                  <w:marLeft w:val="0"/>
                  <w:marRight w:val="0"/>
                  <w:marTop w:val="0"/>
                  <w:marBottom w:val="0"/>
                  <w:divBdr>
                    <w:top w:val="none" w:sz="0" w:space="0" w:color="auto"/>
                    <w:left w:val="none" w:sz="0" w:space="0" w:color="auto"/>
                    <w:bottom w:val="none" w:sz="0" w:space="0" w:color="auto"/>
                    <w:right w:val="none" w:sz="0" w:space="0" w:color="auto"/>
                  </w:divBdr>
                </w:div>
                <w:div w:id="648560514">
                  <w:marLeft w:val="0"/>
                  <w:marRight w:val="0"/>
                  <w:marTop w:val="0"/>
                  <w:marBottom w:val="0"/>
                  <w:divBdr>
                    <w:top w:val="none" w:sz="0" w:space="0" w:color="auto"/>
                    <w:left w:val="none" w:sz="0" w:space="0" w:color="auto"/>
                    <w:bottom w:val="none" w:sz="0" w:space="0" w:color="auto"/>
                    <w:right w:val="none" w:sz="0" w:space="0" w:color="auto"/>
                  </w:divBdr>
                </w:div>
                <w:div w:id="81607965">
                  <w:marLeft w:val="0"/>
                  <w:marRight w:val="0"/>
                  <w:marTop w:val="0"/>
                  <w:marBottom w:val="0"/>
                  <w:divBdr>
                    <w:top w:val="none" w:sz="0" w:space="0" w:color="auto"/>
                    <w:left w:val="none" w:sz="0" w:space="0" w:color="auto"/>
                    <w:bottom w:val="none" w:sz="0" w:space="0" w:color="auto"/>
                    <w:right w:val="none" w:sz="0" w:space="0" w:color="auto"/>
                  </w:divBdr>
                </w:div>
                <w:div w:id="303202180">
                  <w:marLeft w:val="0"/>
                  <w:marRight w:val="0"/>
                  <w:marTop w:val="0"/>
                  <w:marBottom w:val="0"/>
                  <w:divBdr>
                    <w:top w:val="none" w:sz="0" w:space="0" w:color="auto"/>
                    <w:left w:val="none" w:sz="0" w:space="0" w:color="auto"/>
                    <w:bottom w:val="none" w:sz="0" w:space="0" w:color="auto"/>
                    <w:right w:val="none" w:sz="0" w:space="0" w:color="auto"/>
                  </w:divBdr>
                </w:div>
                <w:div w:id="146433577">
                  <w:marLeft w:val="0"/>
                  <w:marRight w:val="0"/>
                  <w:marTop w:val="0"/>
                  <w:marBottom w:val="0"/>
                  <w:divBdr>
                    <w:top w:val="none" w:sz="0" w:space="0" w:color="auto"/>
                    <w:left w:val="none" w:sz="0" w:space="0" w:color="auto"/>
                    <w:bottom w:val="none" w:sz="0" w:space="0" w:color="auto"/>
                    <w:right w:val="none" w:sz="0" w:space="0" w:color="auto"/>
                  </w:divBdr>
                </w:div>
                <w:div w:id="1346594202">
                  <w:marLeft w:val="0"/>
                  <w:marRight w:val="0"/>
                  <w:marTop w:val="0"/>
                  <w:marBottom w:val="0"/>
                  <w:divBdr>
                    <w:top w:val="none" w:sz="0" w:space="0" w:color="auto"/>
                    <w:left w:val="none" w:sz="0" w:space="0" w:color="auto"/>
                    <w:bottom w:val="none" w:sz="0" w:space="0" w:color="auto"/>
                    <w:right w:val="none" w:sz="0" w:space="0" w:color="auto"/>
                  </w:divBdr>
                </w:div>
                <w:div w:id="1644969048">
                  <w:marLeft w:val="0"/>
                  <w:marRight w:val="0"/>
                  <w:marTop w:val="0"/>
                  <w:marBottom w:val="0"/>
                  <w:divBdr>
                    <w:top w:val="none" w:sz="0" w:space="0" w:color="auto"/>
                    <w:left w:val="none" w:sz="0" w:space="0" w:color="auto"/>
                    <w:bottom w:val="none" w:sz="0" w:space="0" w:color="auto"/>
                    <w:right w:val="none" w:sz="0" w:space="0" w:color="auto"/>
                  </w:divBdr>
                </w:div>
                <w:div w:id="185952329">
                  <w:marLeft w:val="0"/>
                  <w:marRight w:val="0"/>
                  <w:marTop w:val="0"/>
                  <w:marBottom w:val="0"/>
                  <w:divBdr>
                    <w:top w:val="none" w:sz="0" w:space="0" w:color="auto"/>
                    <w:left w:val="none" w:sz="0" w:space="0" w:color="auto"/>
                    <w:bottom w:val="none" w:sz="0" w:space="0" w:color="auto"/>
                    <w:right w:val="none" w:sz="0" w:space="0" w:color="auto"/>
                  </w:divBdr>
                </w:div>
                <w:div w:id="1435906568">
                  <w:marLeft w:val="0"/>
                  <w:marRight w:val="0"/>
                  <w:marTop w:val="0"/>
                  <w:marBottom w:val="0"/>
                  <w:divBdr>
                    <w:top w:val="none" w:sz="0" w:space="0" w:color="auto"/>
                    <w:left w:val="none" w:sz="0" w:space="0" w:color="auto"/>
                    <w:bottom w:val="none" w:sz="0" w:space="0" w:color="auto"/>
                    <w:right w:val="none" w:sz="0" w:space="0" w:color="auto"/>
                  </w:divBdr>
                </w:div>
                <w:div w:id="1818066565">
                  <w:marLeft w:val="0"/>
                  <w:marRight w:val="0"/>
                  <w:marTop w:val="0"/>
                  <w:marBottom w:val="0"/>
                  <w:divBdr>
                    <w:top w:val="none" w:sz="0" w:space="0" w:color="auto"/>
                    <w:left w:val="none" w:sz="0" w:space="0" w:color="auto"/>
                    <w:bottom w:val="none" w:sz="0" w:space="0" w:color="auto"/>
                    <w:right w:val="none" w:sz="0" w:space="0" w:color="auto"/>
                  </w:divBdr>
                </w:div>
                <w:div w:id="1966497218">
                  <w:marLeft w:val="0"/>
                  <w:marRight w:val="0"/>
                  <w:marTop w:val="0"/>
                  <w:marBottom w:val="0"/>
                  <w:divBdr>
                    <w:top w:val="none" w:sz="0" w:space="0" w:color="auto"/>
                    <w:left w:val="none" w:sz="0" w:space="0" w:color="auto"/>
                    <w:bottom w:val="none" w:sz="0" w:space="0" w:color="auto"/>
                    <w:right w:val="none" w:sz="0" w:space="0" w:color="auto"/>
                  </w:divBdr>
                </w:div>
                <w:div w:id="2005814357">
                  <w:marLeft w:val="0"/>
                  <w:marRight w:val="0"/>
                  <w:marTop w:val="0"/>
                  <w:marBottom w:val="0"/>
                  <w:divBdr>
                    <w:top w:val="none" w:sz="0" w:space="0" w:color="auto"/>
                    <w:left w:val="none" w:sz="0" w:space="0" w:color="auto"/>
                    <w:bottom w:val="none" w:sz="0" w:space="0" w:color="auto"/>
                    <w:right w:val="none" w:sz="0" w:space="0" w:color="auto"/>
                  </w:divBdr>
                </w:div>
                <w:div w:id="6761517">
                  <w:marLeft w:val="0"/>
                  <w:marRight w:val="0"/>
                  <w:marTop w:val="0"/>
                  <w:marBottom w:val="0"/>
                  <w:divBdr>
                    <w:top w:val="none" w:sz="0" w:space="0" w:color="auto"/>
                    <w:left w:val="none" w:sz="0" w:space="0" w:color="auto"/>
                    <w:bottom w:val="none" w:sz="0" w:space="0" w:color="auto"/>
                    <w:right w:val="none" w:sz="0" w:space="0" w:color="auto"/>
                  </w:divBdr>
                </w:div>
                <w:div w:id="1106656187">
                  <w:marLeft w:val="0"/>
                  <w:marRight w:val="0"/>
                  <w:marTop w:val="0"/>
                  <w:marBottom w:val="0"/>
                  <w:divBdr>
                    <w:top w:val="none" w:sz="0" w:space="0" w:color="auto"/>
                    <w:left w:val="none" w:sz="0" w:space="0" w:color="auto"/>
                    <w:bottom w:val="none" w:sz="0" w:space="0" w:color="auto"/>
                    <w:right w:val="none" w:sz="0" w:space="0" w:color="auto"/>
                  </w:divBdr>
                </w:div>
                <w:div w:id="106045612">
                  <w:marLeft w:val="0"/>
                  <w:marRight w:val="0"/>
                  <w:marTop w:val="0"/>
                  <w:marBottom w:val="0"/>
                  <w:divBdr>
                    <w:top w:val="none" w:sz="0" w:space="0" w:color="auto"/>
                    <w:left w:val="none" w:sz="0" w:space="0" w:color="auto"/>
                    <w:bottom w:val="none" w:sz="0" w:space="0" w:color="auto"/>
                    <w:right w:val="none" w:sz="0" w:space="0" w:color="auto"/>
                  </w:divBdr>
                </w:div>
                <w:div w:id="92015877">
                  <w:marLeft w:val="0"/>
                  <w:marRight w:val="0"/>
                  <w:marTop w:val="0"/>
                  <w:marBottom w:val="0"/>
                  <w:divBdr>
                    <w:top w:val="none" w:sz="0" w:space="0" w:color="auto"/>
                    <w:left w:val="none" w:sz="0" w:space="0" w:color="auto"/>
                    <w:bottom w:val="none" w:sz="0" w:space="0" w:color="auto"/>
                    <w:right w:val="none" w:sz="0" w:space="0" w:color="auto"/>
                  </w:divBdr>
                </w:div>
                <w:div w:id="233706075">
                  <w:marLeft w:val="0"/>
                  <w:marRight w:val="0"/>
                  <w:marTop w:val="0"/>
                  <w:marBottom w:val="0"/>
                  <w:divBdr>
                    <w:top w:val="none" w:sz="0" w:space="0" w:color="auto"/>
                    <w:left w:val="none" w:sz="0" w:space="0" w:color="auto"/>
                    <w:bottom w:val="none" w:sz="0" w:space="0" w:color="auto"/>
                    <w:right w:val="none" w:sz="0" w:space="0" w:color="auto"/>
                  </w:divBdr>
                </w:div>
                <w:div w:id="1037897259">
                  <w:marLeft w:val="0"/>
                  <w:marRight w:val="0"/>
                  <w:marTop w:val="0"/>
                  <w:marBottom w:val="0"/>
                  <w:divBdr>
                    <w:top w:val="none" w:sz="0" w:space="0" w:color="auto"/>
                    <w:left w:val="none" w:sz="0" w:space="0" w:color="auto"/>
                    <w:bottom w:val="none" w:sz="0" w:space="0" w:color="auto"/>
                    <w:right w:val="none" w:sz="0" w:space="0" w:color="auto"/>
                  </w:divBdr>
                </w:div>
                <w:div w:id="51778001">
                  <w:marLeft w:val="0"/>
                  <w:marRight w:val="0"/>
                  <w:marTop w:val="0"/>
                  <w:marBottom w:val="0"/>
                  <w:divBdr>
                    <w:top w:val="none" w:sz="0" w:space="0" w:color="auto"/>
                    <w:left w:val="none" w:sz="0" w:space="0" w:color="auto"/>
                    <w:bottom w:val="none" w:sz="0" w:space="0" w:color="auto"/>
                    <w:right w:val="none" w:sz="0" w:space="0" w:color="auto"/>
                  </w:divBdr>
                </w:div>
                <w:div w:id="513886577">
                  <w:marLeft w:val="0"/>
                  <w:marRight w:val="0"/>
                  <w:marTop w:val="0"/>
                  <w:marBottom w:val="0"/>
                  <w:divBdr>
                    <w:top w:val="none" w:sz="0" w:space="0" w:color="auto"/>
                    <w:left w:val="none" w:sz="0" w:space="0" w:color="auto"/>
                    <w:bottom w:val="none" w:sz="0" w:space="0" w:color="auto"/>
                    <w:right w:val="none" w:sz="0" w:space="0" w:color="auto"/>
                  </w:divBdr>
                </w:div>
                <w:div w:id="251474188">
                  <w:marLeft w:val="0"/>
                  <w:marRight w:val="0"/>
                  <w:marTop w:val="0"/>
                  <w:marBottom w:val="0"/>
                  <w:divBdr>
                    <w:top w:val="none" w:sz="0" w:space="0" w:color="auto"/>
                    <w:left w:val="none" w:sz="0" w:space="0" w:color="auto"/>
                    <w:bottom w:val="none" w:sz="0" w:space="0" w:color="auto"/>
                    <w:right w:val="none" w:sz="0" w:space="0" w:color="auto"/>
                  </w:divBdr>
                </w:div>
                <w:div w:id="1071079230">
                  <w:marLeft w:val="0"/>
                  <w:marRight w:val="0"/>
                  <w:marTop w:val="0"/>
                  <w:marBottom w:val="0"/>
                  <w:divBdr>
                    <w:top w:val="none" w:sz="0" w:space="0" w:color="auto"/>
                    <w:left w:val="none" w:sz="0" w:space="0" w:color="auto"/>
                    <w:bottom w:val="none" w:sz="0" w:space="0" w:color="auto"/>
                    <w:right w:val="none" w:sz="0" w:space="0" w:color="auto"/>
                  </w:divBdr>
                </w:div>
                <w:div w:id="1675302329">
                  <w:marLeft w:val="0"/>
                  <w:marRight w:val="0"/>
                  <w:marTop w:val="0"/>
                  <w:marBottom w:val="0"/>
                  <w:divBdr>
                    <w:top w:val="none" w:sz="0" w:space="0" w:color="auto"/>
                    <w:left w:val="none" w:sz="0" w:space="0" w:color="auto"/>
                    <w:bottom w:val="none" w:sz="0" w:space="0" w:color="auto"/>
                    <w:right w:val="none" w:sz="0" w:space="0" w:color="auto"/>
                  </w:divBdr>
                </w:div>
                <w:div w:id="1636176239">
                  <w:marLeft w:val="0"/>
                  <w:marRight w:val="0"/>
                  <w:marTop w:val="0"/>
                  <w:marBottom w:val="0"/>
                  <w:divBdr>
                    <w:top w:val="none" w:sz="0" w:space="0" w:color="auto"/>
                    <w:left w:val="none" w:sz="0" w:space="0" w:color="auto"/>
                    <w:bottom w:val="none" w:sz="0" w:space="0" w:color="auto"/>
                    <w:right w:val="none" w:sz="0" w:space="0" w:color="auto"/>
                  </w:divBdr>
                </w:div>
                <w:div w:id="1504660634">
                  <w:marLeft w:val="0"/>
                  <w:marRight w:val="0"/>
                  <w:marTop w:val="0"/>
                  <w:marBottom w:val="0"/>
                  <w:divBdr>
                    <w:top w:val="none" w:sz="0" w:space="0" w:color="auto"/>
                    <w:left w:val="none" w:sz="0" w:space="0" w:color="auto"/>
                    <w:bottom w:val="none" w:sz="0" w:space="0" w:color="auto"/>
                    <w:right w:val="none" w:sz="0" w:space="0" w:color="auto"/>
                  </w:divBdr>
                </w:div>
                <w:div w:id="1156650437">
                  <w:marLeft w:val="0"/>
                  <w:marRight w:val="0"/>
                  <w:marTop w:val="0"/>
                  <w:marBottom w:val="0"/>
                  <w:divBdr>
                    <w:top w:val="none" w:sz="0" w:space="0" w:color="auto"/>
                    <w:left w:val="none" w:sz="0" w:space="0" w:color="auto"/>
                    <w:bottom w:val="none" w:sz="0" w:space="0" w:color="auto"/>
                    <w:right w:val="none" w:sz="0" w:space="0" w:color="auto"/>
                  </w:divBdr>
                </w:div>
                <w:div w:id="733044830">
                  <w:marLeft w:val="0"/>
                  <w:marRight w:val="0"/>
                  <w:marTop w:val="0"/>
                  <w:marBottom w:val="0"/>
                  <w:divBdr>
                    <w:top w:val="none" w:sz="0" w:space="0" w:color="auto"/>
                    <w:left w:val="none" w:sz="0" w:space="0" w:color="auto"/>
                    <w:bottom w:val="none" w:sz="0" w:space="0" w:color="auto"/>
                    <w:right w:val="none" w:sz="0" w:space="0" w:color="auto"/>
                  </w:divBdr>
                </w:div>
                <w:div w:id="487482944">
                  <w:marLeft w:val="0"/>
                  <w:marRight w:val="0"/>
                  <w:marTop w:val="0"/>
                  <w:marBottom w:val="0"/>
                  <w:divBdr>
                    <w:top w:val="none" w:sz="0" w:space="0" w:color="auto"/>
                    <w:left w:val="none" w:sz="0" w:space="0" w:color="auto"/>
                    <w:bottom w:val="none" w:sz="0" w:space="0" w:color="auto"/>
                    <w:right w:val="none" w:sz="0" w:space="0" w:color="auto"/>
                  </w:divBdr>
                </w:div>
                <w:div w:id="1234702653">
                  <w:marLeft w:val="0"/>
                  <w:marRight w:val="0"/>
                  <w:marTop w:val="0"/>
                  <w:marBottom w:val="0"/>
                  <w:divBdr>
                    <w:top w:val="none" w:sz="0" w:space="0" w:color="auto"/>
                    <w:left w:val="none" w:sz="0" w:space="0" w:color="auto"/>
                    <w:bottom w:val="none" w:sz="0" w:space="0" w:color="auto"/>
                    <w:right w:val="none" w:sz="0" w:space="0" w:color="auto"/>
                  </w:divBdr>
                </w:div>
                <w:div w:id="1305037708">
                  <w:marLeft w:val="0"/>
                  <w:marRight w:val="0"/>
                  <w:marTop w:val="0"/>
                  <w:marBottom w:val="0"/>
                  <w:divBdr>
                    <w:top w:val="none" w:sz="0" w:space="0" w:color="auto"/>
                    <w:left w:val="none" w:sz="0" w:space="0" w:color="auto"/>
                    <w:bottom w:val="none" w:sz="0" w:space="0" w:color="auto"/>
                    <w:right w:val="none" w:sz="0" w:space="0" w:color="auto"/>
                  </w:divBdr>
                </w:div>
                <w:div w:id="1208444629">
                  <w:marLeft w:val="0"/>
                  <w:marRight w:val="0"/>
                  <w:marTop w:val="0"/>
                  <w:marBottom w:val="0"/>
                  <w:divBdr>
                    <w:top w:val="none" w:sz="0" w:space="0" w:color="auto"/>
                    <w:left w:val="none" w:sz="0" w:space="0" w:color="auto"/>
                    <w:bottom w:val="none" w:sz="0" w:space="0" w:color="auto"/>
                    <w:right w:val="none" w:sz="0" w:space="0" w:color="auto"/>
                  </w:divBdr>
                </w:div>
                <w:div w:id="358747436">
                  <w:marLeft w:val="0"/>
                  <w:marRight w:val="0"/>
                  <w:marTop w:val="0"/>
                  <w:marBottom w:val="0"/>
                  <w:divBdr>
                    <w:top w:val="none" w:sz="0" w:space="0" w:color="auto"/>
                    <w:left w:val="none" w:sz="0" w:space="0" w:color="auto"/>
                    <w:bottom w:val="none" w:sz="0" w:space="0" w:color="auto"/>
                    <w:right w:val="none" w:sz="0" w:space="0" w:color="auto"/>
                  </w:divBdr>
                </w:div>
                <w:div w:id="1707559330">
                  <w:marLeft w:val="0"/>
                  <w:marRight w:val="0"/>
                  <w:marTop w:val="0"/>
                  <w:marBottom w:val="0"/>
                  <w:divBdr>
                    <w:top w:val="none" w:sz="0" w:space="0" w:color="auto"/>
                    <w:left w:val="none" w:sz="0" w:space="0" w:color="auto"/>
                    <w:bottom w:val="none" w:sz="0" w:space="0" w:color="auto"/>
                    <w:right w:val="none" w:sz="0" w:space="0" w:color="auto"/>
                  </w:divBdr>
                </w:div>
                <w:div w:id="1941792455">
                  <w:marLeft w:val="0"/>
                  <w:marRight w:val="0"/>
                  <w:marTop w:val="0"/>
                  <w:marBottom w:val="0"/>
                  <w:divBdr>
                    <w:top w:val="none" w:sz="0" w:space="0" w:color="auto"/>
                    <w:left w:val="none" w:sz="0" w:space="0" w:color="auto"/>
                    <w:bottom w:val="none" w:sz="0" w:space="0" w:color="auto"/>
                    <w:right w:val="none" w:sz="0" w:space="0" w:color="auto"/>
                  </w:divBdr>
                </w:div>
                <w:div w:id="2143115018">
                  <w:marLeft w:val="0"/>
                  <w:marRight w:val="0"/>
                  <w:marTop w:val="0"/>
                  <w:marBottom w:val="0"/>
                  <w:divBdr>
                    <w:top w:val="none" w:sz="0" w:space="0" w:color="auto"/>
                    <w:left w:val="none" w:sz="0" w:space="0" w:color="auto"/>
                    <w:bottom w:val="none" w:sz="0" w:space="0" w:color="auto"/>
                    <w:right w:val="none" w:sz="0" w:space="0" w:color="auto"/>
                  </w:divBdr>
                </w:div>
                <w:div w:id="710154042">
                  <w:marLeft w:val="0"/>
                  <w:marRight w:val="0"/>
                  <w:marTop w:val="0"/>
                  <w:marBottom w:val="0"/>
                  <w:divBdr>
                    <w:top w:val="none" w:sz="0" w:space="0" w:color="auto"/>
                    <w:left w:val="none" w:sz="0" w:space="0" w:color="auto"/>
                    <w:bottom w:val="none" w:sz="0" w:space="0" w:color="auto"/>
                    <w:right w:val="none" w:sz="0" w:space="0" w:color="auto"/>
                  </w:divBdr>
                </w:div>
                <w:div w:id="641428796">
                  <w:marLeft w:val="0"/>
                  <w:marRight w:val="0"/>
                  <w:marTop w:val="0"/>
                  <w:marBottom w:val="0"/>
                  <w:divBdr>
                    <w:top w:val="none" w:sz="0" w:space="0" w:color="auto"/>
                    <w:left w:val="none" w:sz="0" w:space="0" w:color="auto"/>
                    <w:bottom w:val="none" w:sz="0" w:space="0" w:color="auto"/>
                    <w:right w:val="none" w:sz="0" w:space="0" w:color="auto"/>
                  </w:divBdr>
                </w:div>
                <w:div w:id="1078553507">
                  <w:marLeft w:val="0"/>
                  <w:marRight w:val="0"/>
                  <w:marTop w:val="0"/>
                  <w:marBottom w:val="0"/>
                  <w:divBdr>
                    <w:top w:val="none" w:sz="0" w:space="0" w:color="auto"/>
                    <w:left w:val="none" w:sz="0" w:space="0" w:color="auto"/>
                    <w:bottom w:val="none" w:sz="0" w:space="0" w:color="auto"/>
                    <w:right w:val="none" w:sz="0" w:space="0" w:color="auto"/>
                  </w:divBdr>
                </w:div>
                <w:div w:id="1662779843">
                  <w:marLeft w:val="0"/>
                  <w:marRight w:val="0"/>
                  <w:marTop w:val="0"/>
                  <w:marBottom w:val="0"/>
                  <w:divBdr>
                    <w:top w:val="none" w:sz="0" w:space="0" w:color="auto"/>
                    <w:left w:val="none" w:sz="0" w:space="0" w:color="auto"/>
                    <w:bottom w:val="none" w:sz="0" w:space="0" w:color="auto"/>
                    <w:right w:val="none" w:sz="0" w:space="0" w:color="auto"/>
                  </w:divBdr>
                </w:div>
                <w:div w:id="452670600">
                  <w:marLeft w:val="0"/>
                  <w:marRight w:val="0"/>
                  <w:marTop w:val="0"/>
                  <w:marBottom w:val="0"/>
                  <w:divBdr>
                    <w:top w:val="none" w:sz="0" w:space="0" w:color="auto"/>
                    <w:left w:val="none" w:sz="0" w:space="0" w:color="auto"/>
                    <w:bottom w:val="none" w:sz="0" w:space="0" w:color="auto"/>
                    <w:right w:val="none" w:sz="0" w:space="0" w:color="auto"/>
                  </w:divBdr>
                </w:div>
                <w:div w:id="1542548316">
                  <w:marLeft w:val="0"/>
                  <w:marRight w:val="0"/>
                  <w:marTop w:val="0"/>
                  <w:marBottom w:val="0"/>
                  <w:divBdr>
                    <w:top w:val="none" w:sz="0" w:space="0" w:color="auto"/>
                    <w:left w:val="none" w:sz="0" w:space="0" w:color="auto"/>
                    <w:bottom w:val="none" w:sz="0" w:space="0" w:color="auto"/>
                    <w:right w:val="none" w:sz="0" w:space="0" w:color="auto"/>
                  </w:divBdr>
                </w:div>
                <w:div w:id="1295867904">
                  <w:marLeft w:val="0"/>
                  <w:marRight w:val="0"/>
                  <w:marTop w:val="0"/>
                  <w:marBottom w:val="0"/>
                  <w:divBdr>
                    <w:top w:val="none" w:sz="0" w:space="0" w:color="auto"/>
                    <w:left w:val="none" w:sz="0" w:space="0" w:color="auto"/>
                    <w:bottom w:val="none" w:sz="0" w:space="0" w:color="auto"/>
                    <w:right w:val="none" w:sz="0" w:space="0" w:color="auto"/>
                  </w:divBdr>
                </w:div>
                <w:div w:id="293220755">
                  <w:marLeft w:val="0"/>
                  <w:marRight w:val="0"/>
                  <w:marTop w:val="0"/>
                  <w:marBottom w:val="0"/>
                  <w:divBdr>
                    <w:top w:val="none" w:sz="0" w:space="0" w:color="auto"/>
                    <w:left w:val="none" w:sz="0" w:space="0" w:color="auto"/>
                    <w:bottom w:val="none" w:sz="0" w:space="0" w:color="auto"/>
                    <w:right w:val="none" w:sz="0" w:space="0" w:color="auto"/>
                  </w:divBdr>
                </w:div>
                <w:div w:id="1905142631">
                  <w:marLeft w:val="0"/>
                  <w:marRight w:val="0"/>
                  <w:marTop w:val="0"/>
                  <w:marBottom w:val="0"/>
                  <w:divBdr>
                    <w:top w:val="none" w:sz="0" w:space="0" w:color="auto"/>
                    <w:left w:val="none" w:sz="0" w:space="0" w:color="auto"/>
                    <w:bottom w:val="none" w:sz="0" w:space="0" w:color="auto"/>
                    <w:right w:val="none" w:sz="0" w:space="0" w:color="auto"/>
                  </w:divBdr>
                </w:div>
                <w:div w:id="672221695">
                  <w:marLeft w:val="0"/>
                  <w:marRight w:val="0"/>
                  <w:marTop w:val="0"/>
                  <w:marBottom w:val="0"/>
                  <w:divBdr>
                    <w:top w:val="none" w:sz="0" w:space="0" w:color="auto"/>
                    <w:left w:val="none" w:sz="0" w:space="0" w:color="auto"/>
                    <w:bottom w:val="none" w:sz="0" w:space="0" w:color="auto"/>
                    <w:right w:val="none" w:sz="0" w:space="0" w:color="auto"/>
                  </w:divBdr>
                </w:div>
                <w:div w:id="1641426061">
                  <w:marLeft w:val="0"/>
                  <w:marRight w:val="0"/>
                  <w:marTop w:val="0"/>
                  <w:marBottom w:val="0"/>
                  <w:divBdr>
                    <w:top w:val="none" w:sz="0" w:space="0" w:color="auto"/>
                    <w:left w:val="none" w:sz="0" w:space="0" w:color="auto"/>
                    <w:bottom w:val="none" w:sz="0" w:space="0" w:color="auto"/>
                    <w:right w:val="none" w:sz="0" w:space="0" w:color="auto"/>
                  </w:divBdr>
                </w:div>
                <w:div w:id="698775743">
                  <w:marLeft w:val="0"/>
                  <w:marRight w:val="0"/>
                  <w:marTop w:val="0"/>
                  <w:marBottom w:val="0"/>
                  <w:divBdr>
                    <w:top w:val="none" w:sz="0" w:space="0" w:color="auto"/>
                    <w:left w:val="none" w:sz="0" w:space="0" w:color="auto"/>
                    <w:bottom w:val="none" w:sz="0" w:space="0" w:color="auto"/>
                    <w:right w:val="none" w:sz="0" w:space="0" w:color="auto"/>
                  </w:divBdr>
                </w:div>
                <w:div w:id="1635254670">
                  <w:marLeft w:val="0"/>
                  <w:marRight w:val="0"/>
                  <w:marTop w:val="0"/>
                  <w:marBottom w:val="0"/>
                  <w:divBdr>
                    <w:top w:val="none" w:sz="0" w:space="0" w:color="auto"/>
                    <w:left w:val="none" w:sz="0" w:space="0" w:color="auto"/>
                    <w:bottom w:val="none" w:sz="0" w:space="0" w:color="auto"/>
                    <w:right w:val="none" w:sz="0" w:space="0" w:color="auto"/>
                  </w:divBdr>
                </w:div>
                <w:div w:id="692849108">
                  <w:marLeft w:val="0"/>
                  <w:marRight w:val="0"/>
                  <w:marTop w:val="0"/>
                  <w:marBottom w:val="0"/>
                  <w:divBdr>
                    <w:top w:val="none" w:sz="0" w:space="0" w:color="auto"/>
                    <w:left w:val="none" w:sz="0" w:space="0" w:color="auto"/>
                    <w:bottom w:val="none" w:sz="0" w:space="0" w:color="auto"/>
                    <w:right w:val="none" w:sz="0" w:space="0" w:color="auto"/>
                  </w:divBdr>
                </w:div>
                <w:div w:id="292294137">
                  <w:marLeft w:val="0"/>
                  <w:marRight w:val="0"/>
                  <w:marTop w:val="0"/>
                  <w:marBottom w:val="0"/>
                  <w:divBdr>
                    <w:top w:val="none" w:sz="0" w:space="0" w:color="auto"/>
                    <w:left w:val="none" w:sz="0" w:space="0" w:color="auto"/>
                    <w:bottom w:val="none" w:sz="0" w:space="0" w:color="auto"/>
                    <w:right w:val="none" w:sz="0" w:space="0" w:color="auto"/>
                  </w:divBdr>
                </w:div>
                <w:div w:id="168493355">
                  <w:marLeft w:val="0"/>
                  <w:marRight w:val="0"/>
                  <w:marTop w:val="0"/>
                  <w:marBottom w:val="0"/>
                  <w:divBdr>
                    <w:top w:val="none" w:sz="0" w:space="0" w:color="auto"/>
                    <w:left w:val="none" w:sz="0" w:space="0" w:color="auto"/>
                    <w:bottom w:val="none" w:sz="0" w:space="0" w:color="auto"/>
                    <w:right w:val="none" w:sz="0" w:space="0" w:color="auto"/>
                  </w:divBdr>
                </w:div>
                <w:div w:id="1652757484">
                  <w:marLeft w:val="0"/>
                  <w:marRight w:val="0"/>
                  <w:marTop w:val="0"/>
                  <w:marBottom w:val="0"/>
                  <w:divBdr>
                    <w:top w:val="none" w:sz="0" w:space="0" w:color="auto"/>
                    <w:left w:val="none" w:sz="0" w:space="0" w:color="auto"/>
                    <w:bottom w:val="none" w:sz="0" w:space="0" w:color="auto"/>
                    <w:right w:val="none" w:sz="0" w:space="0" w:color="auto"/>
                  </w:divBdr>
                </w:div>
                <w:div w:id="1473526498">
                  <w:marLeft w:val="0"/>
                  <w:marRight w:val="0"/>
                  <w:marTop w:val="0"/>
                  <w:marBottom w:val="0"/>
                  <w:divBdr>
                    <w:top w:val="none" w:sz="0" w:space="0" w:color="auto"/>
                    <w:left w:val="none" w:sz="0" w:space="0" w:color="auto"/>
                    <w:bottom w:val="none" w:sz="0" w:space="0" w:color="auto"/>
                    <w:right w:val="none" w:sz="0" w:space="0" w:color="auto"/>
                  </w:divBdr>
                </w:div>
                <w:div w:id="408579778">
                  <w:marLeft w:val="0"/>
                  <w:marRight w:val="0"/>
                  <w:marTop w:val="0"/>
                  <w:marBottom w:val="0"/>
                  <w:divBdr>
                    <w:top w:val="none" w:sz="0" w:space="0" w:color="auto"/>
                    <w:left w:val="none" w:sz="0" w:space="0" w:color="auto"/>
                    <w:bottom w:val="none" w:sz="0" w:space="0" w:color="auto"/>
                    <w:right w:val="none" w:sz="0" w:space="0" w:color="auto"/>
                  </w:divBdr>
                </w:div>
                <w:div w:id="968900226">
                  <w:marLeft w:val="0"/>
                  <w:marRight w:val="0"/>
                  <w:marTop w:val="0"/>
                  <w:marBottom w:val="0"/>
                  <w:divBdr>
                    <w:top w:val="none" w:sz="0" w:space="0" w:color="auto"/>
                    <w:left w:val="none" w:sz="0" w:space="0" w:color="auto"/>
                    <w:bottom w:val="none" w:sz="0" w:space="0" w:color="auto"/>
                    <w:right w:val="none" w:sz="0" w:space="0" w:color="auto"/>
                  </w:divBdr>
                </w:div>
                <w:div w:id="374239504">
                  <w:marLeft w:val="0"/>
                  <w:marRight w:val="0"/>
                  <w:marTop w:val="0"/>
                  <w:marBottom w:val="0"/>
                  <w:divBdr>
                    <w:top w:val="none" w:sz="0" w:space="0" w:color="auto"/>
                    <w:left w:val="none" w:sz="0" w:space="0" w:color="auto"/>
                    <w:bottom w:val="none" w:sz="0" w:space="0" w:color="auto"/>
                    <w:right w:val="none" w:sz="0" w:space="0" w:color="auto"/>
                  </w:divBdr>
                </w:div>
                <w:div w:id="393239403">
                  <w:marLeft w:val="0"/>
                  <w:marRight w:val="0"/>
                  <w:marTop w:val="0"/>
                  <w:marBottom w:val="0"/>
                  <w:divBdr>
                    <w:top w:val="none" w:sz="0" w:space="0" w:color="auto"/>
                    <w:left w:val="none" w:sz="0" w:space="0" w:color="auto"/>
                    <w:bottom w:val="none" w:sz="0" w:space="0" w:color="auto"/>
                    <w:right w:val="none" w:sz="0" w:space="0" w:color="auto"/>
                  </w:divBdr>
                </w:div>
                <w:div w:id="875897362">
                  <w:marLeft w:val="0"/>
                  <w:marRight w:val="0"/>
                  <w:marTop w:val="0"/>
                  <w:marBottom w:val="0"/>
                  <w:divBdr>
                    <w:top w:val="none" w:sz="0" w:space="0" w:color="auto"/>
                    <w:left w:val="none" w:sz="0" w:space="0" w:color="auto"/>
                    <w:bottom w:val="none" w:sz="0" w:space="0" w:color="auto"/>
                    <w:right w:val="none" w:sz="0" w:space="0" w:color="auto"/>
                  </w:divBdr>
                </w:div>
              </w:divsChild>
            </w:div>
            <w:div w:id="1364595865">
              <w:marLeft w:val="0"/>
              <w:marRight w:val="0"/>
              <w:marTop w:val="0"/>
              <w:marBottom w:val="0"/>
              <w:divBdr>
                <w:top w:val="none" w:sz="0" w:space="0" w:color="auto"/>
                <w:left w:val="none" w:sz="0" w:space="0" w:color="auto"/>
                <w:bottom w:val="none" w:sz="0" w:space="0" w:color="auto"/>
                <w:right w:val="none" w:sz="0" w:space="0" w:color="auto"/>
              </w:divBdr>
              <w:divsChild>
                <w:div w:id="433746833">
                  <w:marLeft w:val="0"/>
                  <w:marRight w:val="0"/>
                  <w:marTop w:val="0"/>
                  <w:marBottom w:val="0"/>
                  <w:divBdr>
                    <w:top w:val="none" w:sz="0" w:space="0" w:color="auto"/>
                    <w:left w:val="none" w:sz="0" w:space="0" w:color="auto"/>
                    <w:bottom w:val="none" w:sz="0" w:space="0" w:color="auto"/>
                    <w:right w:val="none" w:sz="0" w:space="0" w:color="auto"/>
                  </w:divBdr>
                </w:div>
                <w:div w:id="499779303">
                  <w:marLeft w:val="0"/>
                  <w:marRight w:val="0"/>
                  <w:marTop w:val="0"/>
                  <w:marBottom w:val="0"/>
                  <w:divBdr>
                    <w:top w:val="none" w:sz="0" w:space="0" w:color="auto"/>
                    <w:left w:val="none" w:sz="0" w:space="0" w:color="auto"/>
                    <w:bottom w:val="none" w:sz="0" w:space="0" w:color="auto"/>
                    <w:right w:val="none" w:sz="0" w:space="0" w:color="auto"/>
                  </w:divBdr>
                </w:div>
                <w:div w:id="1528833313">
                  <w:marLeft w:val="0"/>
                  <w:marRight w:val="0"/>
                  <w:marTop w:val="0"/>
                  <w:marBottom w:val="0"/>
                  <w:divBdr>
                    <w:top w:val="none" w:sz="0" w:space="0" w:color="auto"/>
                    <w:left w:val="none" w:sz="0" w:space="0" w:color="auto"/>
                    <w:bottom w:val="none" w:sz="0" w:space="0" w:color="auto"/>
                    <w:right w:val="none" w:sz="0" w:space="0" w:color="auto"/>
                  </w:divBdr>
                </w:div>
                <w:div w:id="1677417247">
                  <w:marLeft w:val="0"/>
                  <w:marRight w:val="0"/>
                  <w:marTop w:val="0"/>
                  <w:marBottom w:val="0"/>
                  <w:divBdr>
                    <w:top w:val="none" w:sz="0" w:space="0" w:color="auto"/>
                    <w:left w:val="none" w:sz="0" w:space="0" w:color="auto"/>
                    <w:bottom w:val="none" w:sz="0" w:space="0" w:color="auto"/>
                    <w:right w:val="none" w:sz="0" w:space="0" w:color="auto"/>
                  </w:divBdr>
                </w:div>
                <w:div w:id="1413045491">
                  <w:marLeft w:val="0"/>
                  <w:marRight w:val="0"/>
                  <w:marTop w:val="0"/>
                  <w:marBottom w:val="0"/>
                  <w:divBdr>
                    <w:top w:val="none" w:sz="0" w:space="0" w:color="auto"/>
                    <w:left w:val="none" w:sz="0" w:space="0" w:color="auto"/>
                    <w:bottom w:val="none" w:sz="0" w:space="0" w:color="auto"/>
                    <w:right w:val="none" w:sz="0" w:space="0" w:color="auto"/>
                  </w:divBdr>
                </w:div>
                <w:div w:id="1810316278">
                  <w:marLeft w:val="0"/>
                  <w:marRight w:val="0"/>
                  <w:marTop w:val="0"/>
                  <w:marBottom w:val="0"/>
                  <w:divBdr>
                    <w:top w:val="none" w:sz="0" w:space="0" w:color="auto"/>
                    <w:left w:val="none" w:sz="0" w:space="0" w:color="auto"/>
                    <w:bottom w:val="none" w:sz="0" w:space="0" w:color="auto"/>
                    <w:right w:val="none" w:sz="0" w:space="0" w:color="auto"/>
                  </w:divBdr>
                </w:div>
                <w:div w:id="1912621751">
                  <w:marLeft w:val="0"/>
                  <w:marRight w:val="0"/>
                  <w:marTop w:val="0"/>
                  <w:marBottom w:val="0"/>
                  <w:divBdr>
                    <w:top w:val="none" w:sz="0" w:space="0" w:color="auto"/>
                    <w:left w:val="none" w:sz="0" w:space="0" w:color="auto"/>
                    <w:bottom w:val="none" w:sz="0" w:space="0" w:color="auto"/>
                    <w:right w:val="none" w:sz="0" w:space="0" w:color="auto"/>
                  </w:divBdr>
                </w:div>
                <w:div w:id="1936018790">
                  <w:marLeft w:val="0"/>
                  <w:marRight w:val="0"/>
                  <w:marTop w:val="0"/>
                  <w:marBottom w:val="0"/>
                  <w:divBdr>
                    <w:top w:val="none" w:sz="0" w:space="0" w:color="auto"/>
                    <w:left w:val="none" w:sz="0" w:space="0" w:color="auto"/>
                    <w:bottom w:val="none" w:sz="0" w:space="0" w:color="auto"/>
                    <w:right w:val="none" w:sz="0" w:space="0" w:color="auto"/>
                  </w:divBdr>
                </w:div>
                <w:div w:id="1694456386">
                  <w:marLeft w:val="0"/>
                  <w:marRight w:val="0"/>
                  <w:marTop w:val="0"/>
                  <w:marBottom w:val="0"/>
                  <w:divBdr>
                    <w:top w:val="none" w:sz="0" w:space="0" w:color="auto"/>
                    <w:left w:val="none" w:sz="0" w:space="0" w:color="auto"/>
                    <w:bottom w:val="none" w:sz="0" w:space="0" w:color="auto"/>
                    <w:right w:val="none" w:sz="0" w:space="0" w:color="auto"/>
                  </w:divBdr>
                </w:div>
                <w:div w:id="975139894">
                  <w:marLeft w:val="0"/>
                  <w:marRight w:val="0"/>
                  <w:marTop w:val="0"/>
                  <w:marBottom w:val="0"/>
                  <w:divBdr>
                    <w:top w:val="none" w:sz="0" w:space="0" w:color="auto"/>
                    <w:left w:val="none" w:sz="0" w:space="0" w:color="auto"/>
                    <w:bottom w:val="none" w:sz="0" w:space="0" w:color="auto"/>
                    <w:right w:val="none" w:sz="0" w:space="0" w:color="auto"/>
                  </w:divBdr>
                </w:div>
                <w:div w:id="1596011347">
                  <w:marLeft w:val="0"/>
                  <w:marRight w:val="0"/>
                  <w:marTop w:val="0"/>
                  <w:marBottom w:val="0"/>
                  <w:divBdr>
                    <w:top w:val="none" w:sz="0" w:space="0" w:color="auto"/>
                    <w:left w:val="none" w:sz="0" w:space="0" w:color="auto"/>
                    <w:bottom w:val="none" w:sz="0" w:space="0" w:color="auto"/>
                    <w:right w:val="none" w:sz="0" w:space="0" w:color="auto"/>
                  </w:divBdr>
                </w:div>
                <w:div w:id="2143837712">
                  <w:marLeft w:val="0"/>
                  <w:marRight w:val="0"/>
                  <w:marTop w:val="0"/>
                  <w:marBottom w:val="0"/>
                  <w:divBdr>
                    <w:top w:val="none" w:sz="0" w:space="0" w:color="auto"/>
                    <w:left w:val="none" w:sz="0" w:space="0" w:color="auto"/>
                    <w:bottom w:val="none" w:sz="0" w:space="0" w:color="auto"/>
                    <w:right w:val="none" w:sz="0" w:space="0" w:color="auto"/>
                  </w:divBdr>
                </w:div>
                <w:div w:id="498276493">
                  <w:marLeft w:val="0"/>
                  <w:marRight w:val="0"/>
                  <w:marTop w:val="0"/>
                  <w:marBottom w:val="0"/>
                  <w:divBdr>
                    <w:top w:val="none" w:sz="0" w:space="0" w:color="auto"/>
                    <w:left w:val="none" w:sz="0" w:space="0" w:color="auto"/>
                    <w:bottom w:val="none" w:sz="0" w:space="0" w:color="auto"/>
                    <w:right w:val="none" w:sz="0" w:space="0" w:color="auto"/>
                  </w:divBdr>
                </w:div>
                <w:div w:id="1977644248">
                  <w:marLeft w:val="0"/>
                  <w:marRight w:val="0"/>
                  <w:marTop w:val="0"/>
                  <w:marBottom w:val="0"/>
                  <w:divBdr>
                    <w:top w:val="none" w:sz="0" w:space="0" w:color="auto"/>
                    <w:left w:val="none" w:sz="0" w:space="0" w:color="auto"/>
                    <w:bottom w:val="none" w:sz="0" w:space="0" w:color="auto"/>
                    <w:right w:val="none" w:sz="0" w:space="0" w:color="auto"/>
                  </w:divBdr>
                </w:div>
                <w:div w:id="650718331">
                  <w:marLeft w:val="0"/>
                  <w:marRight w:val="0"/>
                  <w:marTop w:val="0"/>
                  <w:marBottom w:val="0"/>
                  <w:divBdr>
                    <w:top w:val="none" w:sz="0" w:space="0" w:color="auto"/>
                    <w:left w:val="none" w:sz="0" w:space="0" w:color="auto"/>
                    <w:bottom w:val="none" w:sz="0" w:space="0" w:color="auto"/>
                    <w:right w:val="none" w:sz="0" w:space="0" w:color="auto"/>
                  </w:divBdr>
                </w:div>
                <w:div w:id="40979974">
                  <w:marLeft w:val="0"/>
                  <w:marRight w:val="0"/>
                  <w:marTop w:val="0"/>
                  <w:marBottom w:val="0"/>
                  <w:divBdr>
                    <w:top w:val="none" w:sz="0" w:space="0" w:color="auto"/>
                    <w:left w:val="none" w:sz="0" w:space="0" w:color="auto"/>
                    <w:bottom w:val="none" w:sz="0" w:space="0" w:color="auto"/>
                    <w:right w:val="none" w:sz="0" w:space="0" w:color="auto"/>
                  </w:divBdr>
                </w:div>
                <w:div w:id="1660037920">
                  <w:marLeft w:val="0"/>
                  <w:marRight w:val="0"/>
                  <w:marTop w:val="0"/>
                  <w:marBottom w:val="0"/>
                  <w:divBdr>
                    <w:top w:val="none" w:sz="0" w:space="0" w:color="auto"/>
                    <w:left w:val="none" w:sz="0" w:space="0" w:color="auto"/>
                    <w:bottom w:val="none" w:sz="0" w:space="0" w:color="auto"/>
                    <w:right w:val="none" w:sz="0" w:space="0" w:color="auto"/>
                  </w:divBdr>
                </w:div>
                <w:div w:id="134493323">
                  <w:marLeft w:val="0"/>
                  <w:marRight w:val="0"/>
                  <w:marTop w:val="0"/>
                  <w:marBottom w:val="0"/>
                  <w:divBdr>
                    <w:top w:val="none" w:sz="0" w:space="0" w:color="auto"/>
                    <w:left w:val="none" w:sz="0" w:space="0" w:color="auto"/>
                    <w:bottom w:val="none" w:sz="0" w:space="0" w:color="auto"/>
                    <w:right w:val="none" w:sz="0" w:space="0" w:color="auto"/>
                  </w:divBdr>
                </w:div>
                <w:div w:id="1665550647">
                  <w:marLeft w:val="0"/>
                  <w:marRight w:val="0"/>
                  <w:marTop w:val="0"/>
                  <w:marBottom w:val="0"/>
                  <w:divBdr>
                    <w:top w:val="none" w:sz="0" w:space="0" w:color="auto"/>
                    <w:left w:val="none" w:sz="0" w:space="0" w:color="auto"/>
                    <w:bottom w:val="none" w:sz="0" w:space="0" w:color="auto"/>
                    <w:right w:val="none" w:sz="0" w:space="0" w:color="auto"/>
                  </w:divBdr>
                </w:div>
                <w:div w:id="1357581637">
                  <w:marLeft w:val="0"/>
                  <w:marRight w:val="0"/>
                  <w:marTop w:val="0"/>
                  <w:marBottom w:val="0"/>
                  <w:divBdr>
                    <w:top w:val="none" w:sz="0" w:space="0" w:color="auto"/>
                    <w:left w:val="none" w:sz="0" w:space="0" w:color="auto"/>
                    <w:bottom w:val="none" w:sz="0" w:space="0" w:color="auto"/>
                    <w:right w:val="none" w:sz="0" w:space="0" w:color="auto"/>
                  </w:divBdr>
                </w:div>
                <w:div w:id="788624844">
                  <w:marLeft w:val="0"/>
                  <w:marRight w:val="0"/>
                  <w:marTop w:val="0"/>
                  <w:marBottom w:val="0"/>
                  <w:divBdr>
                    <w:top w:val="none" w:sz="0" w:space="0" w:color="auto"/>
                    <w:left w:val="none" w:sz="0" w:space="0" w:color="auto"/>
                    <w:bottom w:val="none" w:sz="0" w:space="0" w:color="auto"/>
                    <w:right w:val="none" w:sz="0" w:space="0" w:color="auto"/>
                  </w:divBdr>
                </w:div>
                <w:div w:id="1254237789">
                  <w:marLeft w:val="0"/>
                  <w:marRight w:val="0"/>
                  <w:marTop w:val="0"/>
                  <w:marBottom w:val="0"/>
                  <w:divBdr>
                    <w:top w:val="none" w:sz="0" w:space="0" w:color="auto"/>
                    <w:left w:val="none" w:sz="0" w:space="0" w:color="auto"/>
                    <w:bottom w:val="none" w:sz="0" w:space="0" w:color="auto"/>
                    <w:right w:val="none" w:sz="0" w:space="0" w:color="auto"/>
                  </w:divBdr>
                </w:div>
                <w:div w:id="1055393371">
                  <w:marLeft w:val="0"/>
                  <w:marRight w:val="0"/>
                  <w:marTop w:val="0"/>
                  <w:marBottom w:val="0"/>
                  <w:divBdr>
                    <w:top w:val="none" w:sz="0" w:space="0" w:color="auto"/>
                    <w:left w:val="none" w:sz="0" w:space="0" w:color="auto"/>
                    <w:bottom w:val="none" w:sz="0" w:space="0" w:color="auto"/>
                    <w:right w:val="none" w:sz="0" w:space="0" w:color="auto"/>
                  </w:divBdr>
                </w:div>
                <w:div w:id="1272518763">
                  <w:marLeft w:val="0"/>
                  <w:marRight w:val="0"/>
                  <w:marTop w:val="0"/>
                  <w:marBottom w:val="0"/>
                  <w:divBdr>
                    <w:top w:val="none" w:sz="0" w:space="0" w:color="auto"/>
                    <w:left w:val="none" w:sz="0" w:space="0" w:color="auto"/>
                    <w:bottom w:val="none" w:sz="0" w:space="0" w:color="auto"/>
                    <w:right w:val="none" w:sz="0" w:space="0" w:color="auto"/>
                  </w:divBdr>
                </w:div>
                <w:div w:id="1313482313">
                  <w:marLeft w:val="0"/>
                  <w:marRight w:val="0"/>
                  <w:marTop w:val="0"/>
                  <w:marBottom w:val="0"/>
                  <w:divBdr>
                    <w:top w:val="none" w:sz="0" w:space="0" w:color="auto"/>
                    <w:left w:val="none" w:sz="0" w:space="0" w:color="auto"/>
                    <w:bottom w:val="none" w:sz="0" w:space="0" w:color="auto"/>
                    <w:right w:val="none" w:sz="0" w:space="0" w:color="auto"/>
                  </w:divBdr>
                </w:div>
                <w:div w:id="1081833981">
                  <w:marLeft w:val="0"/>
                  <w:marRight w:val="0"/>
                  <w:marTop w:val="0"/>
                  <w:marBottom w:val="0"/>
                  <w:divBdr>
                    <w:top w:val="none" w:sz="0" w:space="0" w:color="auto"/>
                    <w:left w:val="none" w:sz="0" w:space="0" w:color="auto"/>
                    <w:bottom w:val="none" w:sz="0" w:space="0" w:color="auto"/>
                    <w:right w:val="none" w:sz="0" w:space="0" w:color="auto"/>
                  </w:divBdr>
                </w:div>
                <w:div w:id="307171519">
                  <w:marLeft w:val="0"/>
                  <w:marRight w:val="0"/>
                  <w:marTop w:val="0"/>
                  <w:marBottom w:val="0"/>
                  <w:divBdr>
                    <w:top w:val="none" w:sz="0" w:space="0" w:color="auto"/>
                    <w:left w:val="none" w:sz="0" w:space="0" w:color="auto"/>
                    <w:bottom w:val="none" w:sz="0" w:space="0" w:color="auto"/>
                    <w:right w:val="none" w:sz="0" w:space="0" w:color="auto"/>
                  </w:divBdr>
                </w:div>
                <w:div w:id="1945724969">
                  <w:marLeft w:val="0"/>
                  <w:marRight w:val="0"/>
                  <w:marTop w:val="0"/>
                  <w:marBottom w:val="0"/>
                  <w:divBdr>
                    <w:top w:val="none" w:sz="0" w:space="0" w:color="auto"/>
                    <w:left w:val="none" w:sz="0" w:space="0" w:color="auto"/>
                    <w:bottom w:val="none" w:sz="0" w:space="0" w:color="auto"/>
                    <w:right w:val="none" w:sz="0" w:space="0" w:color="auto"/>
                  </w:divBdr>
                </w:div>
                <w:div w:id="148137446">
                  <w:marLeft w:val="0"/>
                  <w:marRight w:val="0"/>
                  <w:marTop w:val="0"/>
                  <w:marBottom w:val="0"/>
                  <w:divBdr>
                    <w:top w:val="none" w:sz="0" w:space="0" w:color="auto"/>
                    <w:left w:val="none" w:sz="0" w:space="0" w:color="auto"/>
                    <w:bottom w:val="none" w:sz="0" w:space="0" w:color="auto"/>
                    <w:right w:val="none" w:sz="0" w:space="0" w:color="auto"/>
                  </w:divBdr>
                </w:div>
                <w:div w:id="1421026217">
                  <w:marLeft w:val="0"/>
                  <w:marRight w:val="0"/>
                  <w:marTop w:val="0"/>
                  <w:marBottom w:val="0"/>
                  <w:divBdr>
                    <w:top w:val="none" w:sz="0" w:space="0" w:color="auto"/>
                    <w:left w:val="none" w:sz="0" w:space="0" w:color="auto"/>
                    <w:bottom w:val="none" w:sz="0" w:space="0" w:color="auto"/>
                    <w:right w:val="none" w:sz="0" w:space="0" w:color="auto"/>
                  </w:divBdr>
                </w:div>
                <w:div w:id="259290794">
                  <w:marLeft w:val="0"/>
                  <w:marRight w:val="0"/>
                  <w:marTop w:val="0"/>
                  <w:marBottom w:val="0"/>
                  <w:divBdr>
                    <w:top w:val="none" w:sz="0" w:space="0" w:color="auto"/>
                    <w:left w:val="none" w:sz="0" w:space="0" w:color="auto"/>
                    <w:bottom w:val="none" w:sz="0" w:space="0" w:color="auto"/>
                    <w:right w:val="none" w:sz="0" w:space="0" w:color="auto"/>
                  </w:divBdr>
                </w:div>
                <w:div w:id="52388363">
                  <w:marLeft w:val="0"/>
                  <w:marRight w:val="0"/>
                  <w:marTop w:val="0"/>
                  <w:marBottom w:val="0"/>
                  <w:divBdr>
                    <w:top w:val="none" w:sz="0" w:space="0" w:color="auto"/>
                    <w:left w:val="none" w:sz="0" w:space="0" w:color="auto"/>
                    <w:bottom w:val="none" w:sz="0" w:space="0" w:color="auto"/>
                    <w:right w:val="none" w:sz="0" w:space="0" w:color="auto"/>
                  </w:divBdr>
                </w:div>
                <w:div w:id="1446315179">
                  <w:marLeft w:val="0"/>
                  <w:marRight w:val="0"/>
                  <w:marTop w:val="0"/>
                  <w:marBottom w:val="0"/>
                  <w:divBdr>
                    <w:top w:val="none" w:sz="0" w:space="0" w:color="auto"/>
                    <w:left w:val="none" w:sz="0" w:space="0" w:color="auto"/>
                    <w:bottom w:val="none" w:sz="0" w:space="0" w:color="auto"/>
                    <w:right w:val="none" w:sz="0" w:space="0" w:color="auto"/>
                  </w:divBdr>
                </w:div>
                <w:div w:id="283117109">
                  <w:marLeft w:val="0"/>
                  <w:marRight w:val="0"/>
                  <w:marTop w:val="0"/>
                  <w:marBottom w:val="0"/>
                  <w:divBdr>
                    <w:top w:val="none" w:sz="0" w:space="0" w:color="auto"/>
                    <w:left w:val="none" w:sz="0" w:space="0" w:color="auto"/>
                    <w:bottom w:val="none" w:sz="0" w:space="0" w:color="auto"/>
                    <w:right w:val="none" w:sz="0" w:space="0" w:color="auto"/>
                  </w:divBdr>
                </w:div>
                <w:div w:id="651564664">
                  <w:marLeft w:val="0"/>
                  <w:marRight w:val="0"/>
                  <w:marTop w:val="0"/>
                  <w:marBottom w:val="0"/>
                  <w:divBdr>
                    <w:top w:val="none" w:sz="0" w:space="0" w:color="auto"/>
                    <w:left w:val="none" w:sz="0" w:space="0" w:color="auto"/>
                    <w:bottom w:val="none" w:sz="0" w:space="0" w:color="auto"/>
                    <w:right w:val="none" w:sz="0" w:space="0" w:color="auto"/>
                  </w:divBdr>
                </w:div>
                <w:div w:id="332418601">
                  <w:marLeft w:val="0"/>
                  <w:marRight w:val="0"/>
                  <w:marTop w:val="0"/>
                  <w:marBottom w:val="0"/>
                  <w:divBdr>
                    <w:top w:val="none" w:sz="0" w:space="0" w:color="auto"/>
                    <w:left w:val="none" w:sz="0" w:space="0" w:color="auto"/>
                    <w:bottom w:val="none" w:sz="0" w:space="0" w:color="auto"/>
                    <w:right w:val="none" w:sz="0" w:space="0" w:color="auto"/>
                  </w:divBdr>
                </w:div>
                <w:div w:id="230194812">
                  <w:marLeft w:val="0"/>
                  <w:marRight w:val="0"/>
                  <w:marTop w:val="0"/>
                  <w:marBottom w:val="0"/>
                  <w:divBdr>
                    <w:top w:val="none" w:sz="0" w:space="0" w:color="auto"/>
                    <w:left w:val="none" w:sz="0" w:space="0" w:color="auto"/>
                    <w:bottom w:val="none" w:sz="0" w:space="0" w:color="auto"/>
                    <w:right w:val="none" w:sz="0" w:space="0" w:color="auto"/>
                  </w:divBdr>
                </w:div>
                <w:div w:id="2140681772">
                  <w:marLeft w:val="0"/>
                  <w:marRight w:val="0"/>
                  <w:marTop w:val="0"/>
                  <w:marBottom w:val="0"/>
                  <w:divBdr>
                    <w:top w:val="none" w:sz="0" w:space="0" w:color="auto"/>
                    <w:left w:val="none" w:sz="0" w:space="0" w:color="auto"/>
                    <w:bottom w:val="none" w:sz="0" w:space="0" w:color="auto"/>
                    <w:right w:val="none" w:sz="0" w:space="0" w:color="auto"/>
                  </w:divBdr>
                </w:div>
                <w:div w:id="1371372331">
                  <w:marLeft w:val="0"/>
                  <w:marRight w:val="0"/>
                  <w:marTop w:val="0"/>
                  <w:marBottom w:val="0"/>
                  <w:divBdr>
                    <w:top w:val="none" w:sz="0" w:space="0" w:color="auto"/>
                    <w:left w:val="none" w:sz="0" w:space="0" w:color="auto"/>
                    <w:bottom w:val="none" w:sz="0" w:space="0" w:color="auto"/>
                    <w:right w:val="none" w:sz="0" w:space="0" w:color="auto"/>
                  </w:divBdr>
                </w:div>
                <w:div w:id="984041078">
                  <w:marLeft w:val="0"/>
                  <w:marRight w:val="0"/>
                  <w:marTop w:val="0"/>
                  <w:marBottom w:val="0"/>
                  <w:divBdr>
                    <w:top w:val="none" w:sz="0" w:space="0" w:color="auto"/>
                    <w:left w:val="none" w:sz="0" w:space="0" w:color="auto"/>
                    <w:bottom w:val="none" w:sz="0" w:space="0" w:color="auto"/>
                    <w:right w:val="none" w:sz="0" w:space="0" w:color="auto"/>
                  </w:divBdr>
                </w:div>
                <w:div w:id="1262879802">
                  <w:marLeft w:val="0"/>
                  <w:marRight w:val="0"/>
                  <w:marTop w:val="0"/>
                  <w:marBottom w:val="0"/>
                  <w:divBdr>
                    <w:top w:val="none" w:sz="0" w:space="0" w:color="auto"/>
                    <w:left w:val="none" w:sz="0" w:space="0" w:color="auto"/>
                    <w:bottom w:val="none" w:sz="0" w:space="0" w:color="auto"/>
                    <w:right w:val="none" w:sz="0" w:space="0" w:color="auto"/>
                  </w:divBdr>
                </w:div>
                <w:div w:id="862085469">
                  <w:marLeft w:val="0"/>
                  <w:marRight w:val="0"/>
                  <w:marTop w:val="0"/>
                  <w:marBottom w:val="0"/>
                  <w:divBdr>
                    <w:top w:val="none" w:sz="0" w:space="0" w:color="auto"/>
                    <w:left w:val="none" w:sz="0" w:space="0" w:color="auto"/>
                    <w:bottom w:val="none" w:sz="0" w:space="0" w:color="auto"/>
                    <w:right w:val="none" w:sz="0" w:space="0" w:color="auto"/>
                  </w:divBdr>
                </w:div>
                <w:div w:id="1528058204">
                  <w:marLeft w:val="0"/>
                  <w:marRight w:val="0"/>
                  <w:marTop w:val="0"/>
                  <w:marBottom w:val="0"/>
                  <w:divBdr>
                    <w:top w:val="none" w:sz="0" w:space="0" w:color="auto"/>
                    <w:left w:val="none" w:sz="0" w:space="0" w:color="auto"/>
                    <w:bottom w:val="none" w:sz="0" w:space="0" w:color="auto"/>
                    <w:right w:val="none" w:sz="0" w:space="0" w:color="auto"/>
                  </w:divBdr>
                </w:div>
                <w:div w:id="1645701152">
                  <w:marLeft w:val="0"/>
                  <w:marRight w:val="0"/>
                  <w:marTop w:val="0"/>
                  <w:marBottom w:val="0"/>
                  <w:divBdr>
                    <w:top w:val="none" w:sz="0" w:space="0" w:color="auto"/>
                    <w:left w:val="none" w:sz="0" w:space="0" w:color="auto"/>
                    <w:bottom w:val="none" w:sz="0" w:space="0" w:color="auto"/>
                    <w:right w:val="none" w:sz="0" w:space="0" w:color="auto"/>
                  </w:divBdr>
                </w:div>
                <w:div w:id="745766862">
                  <w:marLeft w:val="0"/>
                  <w:marRight w:val="0"/>
                  <w:marTop w:val="0"/>
                  <w:marBottom w:val="0"/>
                  <w:divBdr>
                    <w:top w:val="none" w:sz="0" w:space="0" w:color="auto"/>
                    <w:left w:val="none" w:sz="0" w:space="0" w:color="auto"/>
                    <w:bottom w:val="none" w:sz="0" w:space="0" w:color="auto"/>
                    <w:right w:val="none" w:sz="0" w:space="0" w:color="auto"/>
                  </w:divBdr>
                </w:div>
                <w:div w:id="987630281">
                  <w:marLeft w:val="0"/>
                  <w:marRight w:val="0"/>
                  <w:marTop w:val="0"/>
                  <w:marBottom w:val="0"/>
                  <w:divBdr>
                    <w:top w:val="none" w:sz="0" w:space="0" w:color="auto"/>
                    <w:left w:val="none" w:sz="0" w:space="0" w:color="auto"/>
                    <w:bottom w:val="none" w:sz="0" w:space="0" w:color="auto"/>
                    <w:right w:val="none" w:sz="0" w:space="0" w:color="auto"/>
                  </w:divBdr>
                </w:div>
                <w:div w:id="1284534404">
                  <w:marLeft w:val="0"/>
                  <w:marRight w:val="0"/>
                  <w:marTop w:val="0"/>
                  <w:marBottom w:val="0"/>
                  <w:divBdr>
                    <w:top w:val="none" w:sz="0" w:space="0" w:color="auto"/>
                    <w:left w:val="none" w:sz="0" w:space="0" w:color="auto"/>
                    <w:bottom w:val="none" w:sz="0" w:space="0" w:color="auto"/>
                    <w:right w:val="none" w:sz="0" w:space="0" w:color="auto"/>
                  </w:divBdr>
                </w:div>
                <w:div w:id="812871908">
                  <w:marLeft w:val="0"/>
                  <w:marRight w:val="0"/>
                  <w:marTop w:val="0"/>
                  <w:marBottom w:val="0"/>
                  <w:divBdr>
                    <w:top w:val="none" w:sz="0" w:space="0" w:color="auto"/>
                    <w:left w:val="none" w:sz="0" w:space="0" w:color="auto"/>
                    <w:bottom w:val="none" w:sz="0" w:space="0" w:color="auto"/>
                    <w:right w:val="none" w:sz="0" w:space="0" w:color="auto"/>
                  </w:divBdr>
                </w:div>
                <w:div w:id="179438332">
                  <w:marLeft w:val="0"/>
                  <w:marRight w:val="0"/>
                  <w:marTop w:val="0"/>
                  <w:marBottom w:val="0"/>
                  <w:divBdr>
                    <w:top w:val="none" w:sz="0" w:space="0" w:color="auto"/>
                    <w:left w:val="none" w:sz="0" w:space="0" w:color="auto"/>
                    <w:bottom w:val="none" w:sz="0" w:space="0" w:color="auto"/>
                    <w:right w:val="none" w:sz="0" w:space="0" w:color="auto"/>
                  </w:divBdr>
                </w:div>
                <w:div w:id="266276313">
                  <w:marLeft w:val="0"/>
                  <w:marRight w:val="0"/>
                  <w:marTop w:val="0"/>
                  <w:marBottom w:val="0"/>
                  <w:divBdr>
                    <w:top w:val="none" w:sz="0" w:space="0" w:color="auto"/>
                    <w:left w:val="none" w:sz="0" w:space="0" w:color="auto"/>
                    <w:bottom w:val="none" w:sz="0" w:space="0" w:color="auto"/>
                    <w:right w:val="none" w:sz="0" w:space="0" w:color="auto"/>
                  </w:divBdr>
                </w:div>
                <w:div w:id="961110348">
                  <w:marLeft w:val="0"/>
                  <w:marRight w:val="0"/>
                  <w:marTop w:val="0"/>
                  <w:marBottom w:val="0"/>
                  <w:divBdr>
                    <w:top w:val="none" w:sz="0" w:space="0" w:color="auto"/>
                    <w:left w:val="none" w:sz="0" w:space="0" w:color="auto"/>
                    <w:bottom w:val="none" w:sz="0" w:space="0" w:color="auto"/>
                    <w:right w:val="none" w:sz="0" w:space="0" w:color="auto"/>
                  </w:divBdr>
                </w:div>
                <w:div w:id="1461999869">
                  <w:marLeft w:val="0"/>
                  <w:marRight w:val="0"/>
                  <w:marTop w:val="0"/>
                  <w:marBottom w:val="0"/>
                  <w:divBdr>
                    <w:top w:val="none" w:sz="0" w:space="0" w:color="auto"/>
                    <w:left w:val="none" w:sz="0" w:space="0" w:color="auto"/>
                    <w:bottom w:val="none" w:sz="0" w:space="0" w:color="auto"/>
                    <w:right w:val="none" w:sz="0" w:space="0" w:color="auto"/>
                  </w:divBdr>
                </w:div>
                <w:div w:id="79452448">
                  <w:marLeft w:val="0"/>
                  <w:marRight w:val="0"/>
                  <w:marTop w:val="0"/>
                  <w:marBottom w:val="0"/>
                  <w:divBdr>
                    <w:top w:val="none" w:sz="0" w:space="0" w:color="auto"/>
                    <w:left w:val="none" w:sz="0" w:space="0" w:color="auto"/>
                    <w:bottom w:val="none" w:sz="0" w:space="0" w:color="auto"/>
                    <w:right w:val="none" w:sz="0" w:space="0" w:color="auto"/>
                  </w:divBdr>
                </w:div>
                <w:div w:id="1028457426">
                  <w:marLeft w:val="0"/>
                  <w:marRight w:val="0"/>
                  <w:marTop w:val="0"/>
                  <w:marBottom w:val="0"/>
                  <w:divBdr>
                    <w:top w:val="none" w:sz="0" w:space="0" w:color="auto"/>
                    <w:left w:val="none" w:sz="0" w:space="0" w:color="auto"/>
                    <w:bottom w:val="none" w:sz="0" w:space="0" w:color="auto"/>
                    <w:right w:val="none" w:sz="0" w:space="0" w:color="auto"/>
                  </w:divBdr>
                </w:div>
                <w:div w:id="342518394">
                  <w:marLeft w:val="0"/>
                  <w:marRight w:val="0"/>
                  <w:marTop w:val="0"/>
                  <w:marBottom w:val="0"/>
                  <w:divBdr>
                    <w:top w:val="none" w:sz="0" w:space="0" w:color="auto"/>
                    <w:left w:val="none" w:sz="0" w:space="0" w:color="auto"/>
                    <w:bottom w:val="none" w:sz="0" w:space="0" w:color="auto"/>
                    <w:right w:val="none" w:sz="0" w:space="0" w:color="auto"/>
                  </w:divBdr>
                </w:div>
                <w:div w:id="57553218">
                  <w:marLeft w:val="0"/>
                  <w:marRight w:val="0"/>
                  <w:marTop w:val="0"/>
                  <w:marBottom w:val="0"/>
                  <w:divBdr>
                    <w:top w:val="none" w:sz="0" w:space="0" w:color="auto"/>
                    <w:left w:val="none" w:sz="0" w:space="0" w:color="auto"/>
                    <w:bottom w:val="none" w:sz="0" w:space="0" w:color="auto"/>
                    <w:right w:val="none" w:sz="0" w:space="0" w:color="auto"/>
                  </w:divBdr>
                </w:div>
                <w:div w:id="1071392071">
                  <w:marLeft w:val="0"/>
                  <w:marRight w:val="0"/>
                  <w:marTop w:val="0"/>
                  <w:marBottom w:val="0"/>
                  <w:divBdr>
                    <w:top w:val="none" w:sz="0" w:space="0" w:color="auto"/>
                    <w:left w:val="none" w:sz="0" w:space="0" w:color="auto"/>
                    <w:bottom w:val="none" w:sz="0" w:space="0" w:color="auto"/>
                    <w:right w:val="none" w:sz="0" w:space="0" w:color="auto"/>
                  </w:divBdr>
                </w:div>
                <w:div w:id="455179591">
                  <w:marLeft w:val="0"/>
                  <w:marRight w:val="0"/>
                  <w:marTop w:val="0"/>
                  <w:marBottom w:val="0"/>
                  <w:divBdr>
                    <w:top w:val="none" w:sz="0" w:space="0" w:color="auto"/>
                    <w:left w:val="none" w:sz="0" w:space="0" w:color="auto"/>
                    <w:bottom w:val="none" w:sz="0" w:space="0" w:color="auto"/>
                    <w:right w:val="none" w:sz="0" w:space="0" w:color="auto"/>
                  </w:divBdr>
                </w:div>
                <w:div w:id="874804486">
                  <w:marLeft w:val="0"/>
                  <w:marRight w:val="0"/>
                  <w:marTop w:val="0"/>
                  <w:marBottom w:val="0"/>
                  <w:divBdr>
                    <w:top w:val="none" w:sz="0" w:space="0" w:color="auto"/>
                    <w:left w:val="none" w:sz="0" w:space="0" w:color="auto"/>
                    <w:bottom w:val="none" w:sz="0" w:space="0" w:color="auto"/>
                    <w:right w:val="none" w:sz="0" w:space="0" w:color="auto"/>
                  </w:divBdr>
                </w:div>
                <w:div w:id="307590022">
                  <w:marLeft w:val="0"/>
                  <w:marRight w:val="0"/>
                  <w:marTop w:val="0"/>
                  <w:marBottom w:val="0"/>
                  <w:divBdr>
                    <w:top w:val="none" w:sz="0" w:space="0" w:color="auto"/>
                    <w:left w:val="none" w:sz="0" w:space="0" w:color="auto"/>
                    <w:bottom w:val="none" w:sz="0" w:space="0" w:color="auto"/>
                    <w:right w:val="none" w:sz="0" w:space="0" w:color="auto"/>
                  </w:divBdr>
                </w:div>
                <w:div w:id="98179367">
                  <w:marLeft w:val="0"/>
                  <w:marRight w:val="0"/>
                  <w:marTop w:val="0"/>
                  <w:marBottom w:val="0"/>
                  <w:divBdr>
                    <w:top w:val="none" w:sz="0" w:space="0" w:color="auto"/>
                    <w:left w:val="none" w:sz="0" w:space="0" w:color="auto"/>
                    <w:bottom w:val="none" w:sz="0" w:space="0" w:color="auto"/>
                    <w:right w:val="none" w:sz="0" w:space="0" w:color="auto"/>
                  </w:divBdr>
                </w:div>
                <w:div w:id="25176964">
                  <w:marLeft w:val="0"/>
                  <w:marRight w:val="0"/>
                  <w:marTop w:val="0"/>
                  <w:marBottom w:val="0"/>
                  <w:divBdr>
                    <w:top w:val="none" w:sz="0" w:space="0" w:color="auto"/>
                    <w:left w:val="none" w:sz="0" w:space="0" w:color="auto"/>
                    <w:bottom w:val="none" w:sz="0" w:space="0" w:color="auto"/>
                    <w:right w:val="none" w:sz="0" w:space="0" w:color="auto"/>
                  </w:divBdr>
                </w:div>
                <w:div w:id="179321106">
                  <w:marLeft w:val="0"/>
                  <w:marRight w:val="0"/>
                  <w:marTop w:val="0"/>
                  <w:marBottom w:val="0"/>
                  <w:divBdr>
                    <w:top w:val="none" w:sz="0" w:space="0" w:color="auto"/>
                    <w:left w:val="none" w:sz="0" w:space="0" w:color="auto"/>
                    <w:bottom w:val="none" w:sz="0" w:space="0" w:color="auto"/>
                    <w:right w:val="none" w:sz="0" w:space="0" w:color="auto"/>
                  </w:divBdr>
                </w:div>
                <w:div w:id="289098023">
                  <w:marLeft w:val="0"/>
                  <w:marRight w:val="0"/>
                  <w:marTop w:val="0"/>
                  <w:marBottom w:val="0"/>
                  <w:divBdr>
                    <w:top w:val="none" w:sz="0" w:space="0" w:color="auto"/>
                    <w:left w:val="none" w:sz="0" w:space="0" w:color="auto"/>
                    <w:bottom w:val="none" w:sz="0" w:space="0" w:color="auto"/>
                    <w:right w:val="none" w:sz="0" w:space="0" w:color="auto"/>
                  </w:divBdr>
                </w:div>
                <w:div w:id="123667382">
                  <w:marLeft w:val="0"/>
                  <w:marRight w:val="0"/>
                  <w:marTop w:val="0"/>
                  <w:marBottom w:val="0"/>
                  <w:divBdr>
                    <w:top w:val="none" w:sz="0" w:space="0" w:color="auto"/>
                    <w:left w:val="none" w:sz="0" w:space="0" w:color="auto"/>
                    <w:bottom w:val="none" w:sz="0" w:space="0" w:color="auto"/>
                    <w:right w:val="none" w:sz="0" w:space="0" w:color="auto"/>
                  </w:divBdr>
                </w:div>
                <w:div w:id="1524201639">
                  <w:marLeft w:val="0"/>
                  <w:marRight w:val="0"/>
                  <w:marTop w:val="0"/>
                  <w:marBottom w:val="0"/>
                  <w:divBdr>
                    <w:top w:val="none" w:sz="0" w:space="0" w:color="auto"/>
                    <w:left w:val="none" w:sz="0" w:space="0" w:color="auto"/>
                    <w:bottom w:val="none" w:sz="0" w:space="0" w:color="auto"/>
                    <w:right w:val="none" w:sz="0" w:space="0" w:color="auto"/>
                  </w:divBdr>
                </w:div>
                <w:div w:id="1090203194">
                  <w:marLeft w:val="0"/>
                  <w:marRight w:val="0"/>
                  <w:marTop w:val="0"/>
                  <w:marBottom w:val="0"/>
                  <w:divBdr>
                    <w:top w:val="none" w:sz="0" w:space="0" w:color="auto"/>
                    <w:left w:val="none" w:sz="0" w:space="0" w:color="auto"/>
                    <w:bottom w:val="none" w:sz="0" w:space="0" w:color="auto"/>
                    <w:right w:val="none" w:sz="0" w:space="0" w:color="auto"/>
                  </w:divBdr>
                </w:div>
                <w:div w:id="234244432">
                  <w:marLeft w:val="0"/>
                  <w:marRight w:val="0"/>
                  <w:marTop w:val="0"/>
                  <w:marBottom w:val="0"/>
                  <w:divBdr>
                    <w:top w:val="none" w:sz="0" w:space="0" w:color="auto"/>
                    <w:left w:val="none" w:sz="0" w:space="0" w:color="auto"/>
                    <w:bottom w:val="none" w:sz="0" w:space="0" w:color="auto"/>
                    <w:right w:val="none" w:sz="0" w:space="0" w:color="auto"/>
                  </w:divBdr>
                </w:div>
                <w:div w:id="437605054">
                  <w:marLeft w:val="0"/>
                  <w:marRight w:val="0"/>
                  <w:marTop w:val="0"/>
                  <w:marBottom w:val="0"/>
                  <w:divBdr>
                    <w:top w:val="none" w:sz="0" w:space="0" w:color="auto"/>
                    <w:left w:val="none" w:sz="0" w:space="0" w:color="auto"/>
                    <w:bottom w:val="none" w:sz="0" w:space="0" w:color="auto"/>
                    <w:right w:val="none" w:sz="0" w:space="0" w:color="auto"/>
                  </w:divBdr>
                </w:div>
                <w:div w:id="1686203971">
                  <w:marLeft w:val="0"/>
                  <w:marRight w:val="0"/>
                  <w:marTop w:val="0"/>
                  <w:marBottom w:val="0"/>
                  <w:divBdr>
                    <w:top w:val="none" w:sz="0" w:space="0" w:color="auto"/>
                    <w:left w:val="none" w:sz="0" w:space="0" w:color="auto"/>
                    <w:bottom w:val="none" w:sz="0" w:space="0" w:color="auto"/>
                    <w:right w:val="none" w:sz="0" w:space="0" w:color="auto"/>
                  </w:divBdr>
                </w:div>
                <w:div w:id="520239990">
                  <w:marLeft w:val="0"/>
                  <w:marRight w:val="0"/>
                  <w:marTop w:val="0"/>
                  <w:marBottom w:val="0"/>
                  <w:divBdr>
                    <w:top w:val="none" w:sz="0" w:space="0" w:color="auto"/>
                    <w:left w:val="none" w:sz="0" w:space="0" w:color="auto"/>
                    <w:bottom w:val="none" w:sz="0" w:space="0" w:color="auto"/>
                    <w:right w:val="none" w:sz="0" w:space="0" w:color="auto"/>
                  </w:divBdr>
                </w:div>
                <w:div w:id="772280936">
                  <w:marLeft w:val="0"/>
                  <w:marRight w:val="0"/>
                  <w:marTop w:val="0"/>
                  <w:marBottom w:val="0"/>
                  <w:divBdr>
                    <w:top w:val="none" w:sz="0" w:space="0" w:color="auto"/>
                    <w:left w:val="none" w:sz="0" w:space="0" w:color="auto"/>
                    <w:bottom w:val="none" w:sz="0" w:space="0" w:color="auto"/>
                    <w:right w:val="none" w:sz="0" w:space="0" w:color="auto"/>
                  </w:divBdr>
                </w:div>
                <w:div w:id="946276716">
                  <w:marLeft w:val="0"/>
                  <w:marRight w:val="0"/>
                  <w:marTop w:val="0"/>
                  <w:marBottom w:val="0"/>
                  <w:divBdr>
                    <w:top w:val="none" w:sz="0" w:space="0" w:color="auto"/>
                    <w:left w:val="none" w:sz="0" w:space="0" w:color="auto"/>
                    <w:bottom w:val="none" w:sz="0" w:space="0" w:color="auto"/>
                    <w:right w:val="none" w:sz="0" w:space="0" w:color="auto"/>
                  </w:divBdr>
                </w:div>
                <w:div w:id="130563676">
                  <w:marLeft w:val="0"/>
                  <w:marRight w:val="0"/>
                  <w:marTop w:val="0"/>
                  <w:marBottom w:val="0"/>
                  <w:divBdr>
                    <w:top w:val="none" w:sz="0" w:space="0" w:color="auto"/>
                    <w:left w:val="none" w:sz="0" w:space="0" w:color="auto"/>
                    <w:bottom w:val="none" w:sz="0" w:space="0" w:color="auto"/>
                    <w:right w:val="none" w:sz="0" w:space="0" w:color="auto"/>
                  </w:divBdr>
                </w:div>
                <w:div w:id="1754621314">
                  <w:marLeft w:val="0"/>
                  <w:marRight w:val="0"/>
                  <w:marTop w:val="0"/>
                  <w:marBottom w:val="0"/>
                  <w:divBdr>
                    <w:top w:val="none" w:sz="0" w:space="0" w:color="auto"/>
                    <w:left w:val="none" w:sz="0" w:space="0" w:color="auto"/>
                    <w:bottom w:val="none" w:sz="0" w:space="0" w:color="auto"/>
                    <w:right w:val="none" w:sz="0" w:space="0" w:color="auto"/>
                  </w:divBdr>
                </w:div>
                <w:div w:id="1701122897">
                  <w:marLeft w:val="0"/>
                  <w:marRight w:val="0"/>
                  <w:marTop w:val="0"/>
                  <w:marBottom w:val="0"/>
                  <w:divBdr>
                    <w:top w:val="none" w:sz="0" w:space="0" w:color="auto"/>
                    <w:left w:val="none" w:sz="0" w:space="0" w:color="auto"/>
                    <w:bottom w:val="none" w:sz="0" w:space="0" w:color="auto"/>
                    <w:right w:val="none" w:sz="0" w:space="0" w:color="auto"/>
                  </w:divBdr>
                </w:div>
                <w:div w:id="93670356">
                  <w:marLeft w:val="0"/>
                  <w:marRight w:val="0"/>
                  <w:marTop w:val="0"/>
                  <w:marBottom w:val="0"/>
                  <w:divBdr>
                    <w:top w:val="none" w:sz="0" w:space="0" w:color="auto"/>
                    <w:left w:val="none" w:sz="0" w:space="0" w:color="auto"/>
                    <w:bottom w:val="none" w:sz="0" w:space="0" w:color="auto"/>
                    <w:right w:val="none" w:sz="0" w:space="0" w:color="auto"/>
                  </w:divBdr>
                </w:div>
                <w:div w:id="659890815">
                  <w:marLeft w:val="0"/>
                  <w:marRight w:val="0"/>
                  <w:marTop w:val="0"/>
                  <w:marBottom w:val="0"/>
                  <w:divBdr>
                    <w:top w:val="none" w:sz="0" w:space="0" w:color="auto"/>
                    <w:left w:val="none" w:sz="0" w:space="0" w:color="auto"/>
                    <w:bottom w:val="none" w:sz="0" w:space="0" w:color="auto"/>
                    <w:right w:val="none" w:sz="0" w:space="0" w:color="auto"/>
                  </w:divBdr>
                </w:div>
                <w:div w:id="24604644">
                  <w:marLeft w:val="0"/>
                  <w:marRight w:val="0"/>
                  <w:marTop w:val="0"/>
                  <w:marBottom w:val="0"/>
                  <w:divBdr>
                    <w:top w:val="none" w:sz="0" w:space="0" w:color="auto"/>
                    <w:left w:val="none" w:sz="0" w:space="0" w:color="auto"/>
                    <w:bottom w:val="none" w:sz="0" w:space="0" w:color="auto"/>
                    <w:right w:val="none" w:sz="0" w:space="0" w:color="auto"/>
                  </w:divBdr>
                </w:div>
                <w:div w:id="395469988">
                  <w:marLeft w:val="0"/>
                  <w:marRight w:val="0"/>
                  <w:marTop w:val="0"/>
                  <w:marBottom w:val="0"/>
                  <w:divBdr>
                    <w:top w:val="none" w:sz="0" w:space="0" w:color="auto"/>
                    <w:left w:val="none" w:sz="0" w:space="0" w:color="auto"/>
                    <w:bottom w:val="none" w:sz="0" w:space="0" w:color="auto"/>
                    <w:right w:val="none" w:sz="0" w:space="0" w:color="auto"/>
                  </w:divBdr>
                </w:div>
                <w:div w:id="2115400601">
                  <w:marLeft w:val="0"/>
                  <w:marRight w:val="0"/>
                  <w:marTop w:val="0"/>
                  <w:marBottom w:val="0"/>
                  <w:divBdr>
                    <w:top w:val="none" w:sz="0" w:space="0" w:color="auto"/>
                    <w:left w:val="none" w:sz="0" w:space="0" w:color="auto"/>
                    <w:bottom w:val="none" w:sz="0" w:space="0" w:color="auto"/>
                    <w:right w:val="none" w:sz="0" w:space="0" w:color="auto"/>
                  </w:divBdr>
                </w:div>
                <w:div w:id="1912617562">
                  <w:marLeft w:val="0"/>
                  <w:marRight w:val="0"/>
                  <w:marTop w:val="0"/>
                  <w:marBottom w:val="0"/>
                  <w:divBdr>
                    <w:top w:val="none" w:sz="0" w:space="0" w:color="auto"/>
                    <w:left w:val="none" w:sz="0" w:space="0" w:color="auto"/>
                    <w:bottom w:val="none" w:sz="0" w:space="0" w:color="auto"/>
                    <w:right w:val="none" w:sz="0" w:space="0" w:color="auto"/>
                  </w:divBdr>
                </w:div>
                <w:div w:id="480535575">
                  <w:marLeft w:val="0"/>
                  <w:marRight w:val="0"/>
                  <w:marTop w:val="0"/>
                  <w:marBottom w:val="0"/>
                  <w:divBdr>
                    <w:top w:val="none" w:sz="0" w:space="0" w:color="auto"/>
                    <w:left w:val="none" w:sz="0" w:space="0" w:color="auto"/>
                    <w:bottom w:val="none" w:sz="0" w:space="0" w:color="auto"/>
                    <w:right w:val="none" w:sz="0" w:space="0" w:color="auto"/>
                  </w:divBdr>
                </w:div>
                <w:div w:id="2053382921">
                  <w:marLeft w:val="0"/>
                  <w:marRight w:val="0"/>
                  <w:marTop w:val="0"/>
                  <w:marBottom w:val="0"/>
                  <w:divBdr>
                    <w:top w:val="none" w:sz="0" w:space="0" w:color="auto"/>
                    <w:left w:val="none" w:sz="0" w:space="0" w:color="auto"/>
                    <w:bottom w:val="none" w:sz="0" w:space="0" w:color="auto"/>
                    <w:right w:val="none" w:sz="0" w:space="0" w:color="auto"/>
                  </w:divBdr>
                </w:div>
                <w:div w:id="760760502">
                  <w:marLeft w:val="0"/>
                  <w:marRight w:val="0"/>
                  <w:marTop w:val="0"/>
                  <w:marBottom w:val="0"/>
                  <w:divBdr>
                    <w:top w:val="none" w:sz="0" w:space="0" w:color="auto"/>
                    <w:left w:val="none" w:sz="0" w:space="0" w:color="auto"/>
                    <w:bottom w:val="none" w:sz="0" w:space="0" w:color="auto"/>
                    <w:right w:val="none" w:sz="0" w:space="0" w:color="auto"/>
                  </w:divBdr>
                </w:div>
                <w:div w:id="87234059">
                  <w:marLeft w:val="0"/>
                  <w:marRight w:val="0"/>
                  <w:marTop w:val="0"/>
                  <w:marBottom w:val="0"/>
                  <w:divBdr>
                    <w:top w:val="none" w:sz="0" w:space="0" w:color="auto"/>
                    <w:left w:val="none" w:sz="0" w:space="0" w:color="auto"/>
                    <w:bottom w:val="none" w:sz="0" w:space="0" w:color="auto"/>
                    <w:right w:val="none" w:sz="0" w:space="0" w:color="auto"/>
                  </w:divBdr>
                </w:div>
                <w:div w:id="882864408">
                  <w:marLeft w:val="0"/>
                  <w:marRight w:val="0"/>
                  <w:marTop w:val="0"/>
                  <w:marBottom w:val="0"/>
                  <w:divBdr>
                    <w:top w:val="none" w:sz="0" w:space="0" w:color="auto"/>
                    <w:left w:val="none" w:sz="0" w:space="0" w:color="auto"/>
                    <w:bottom w:val="none" w:sz="0" w:space="0" w:color="auto"/>
                    <w:right w:val="none" w:sz="0" w:space="0" w:color="auto"/>
                  </w:divBdr>
                </w:div>
              </w:divsChild>
            </w:div>
            <w:div w:id="1151940436">
              <w:marLeft w:val="0"/>
              <w:marRight w:val="0"/>
              <w:marTop w:val="0"/>
              <w:marBottom w:val="0"/>
              <w:divBdr>
                <w:top w:val="none" w:sz="0" w:space="0" w:color="auto"/>
                <w:left w:val="none" w:sz="0" w:space="0" w:color="auto"/>
                <w:bottom w:val="none" w:sz="0" w:space="0" w:color="auto"/>
                <w:right w:val="none" w:sz="0" w:space="0" w:color="auto"/>
              </w:divBdr>
              <w:divsChild>
                <w:div w:id="925457519">
                  <w:marLeft w:val="0"/>
                  <w:marRight w:val="0"/>
                  <w:marTop w:val="0"/>
                  <w:marBottom w:val="0"/>
                  <w:divBdr>
                    <w:top w:val="none" w:sz="0" w:space="0" w:color="auto"/>
                    <w:left w:val="none" w:sz="0" w:space="0" w:color="auto"/>
                    <w:bottom w:val="none" w:sz="0" w:space="0" w:color="auto"/>
                    <w:right w:val="none" w:sz="0" w:space="0" w:color="auto"/>
                  </w:divBdr>
                </w:div>
                <w:div w:id="1151482246">
                  <w:marLeft w:val="0"/>
                  <w:marRight w:val="0"/>
                  <w:marTop w:val="0"/>
                  <w:marBottom w:val="0"/>
                  <w:divBdr>
                    <w:top w:val="none" w:sz="0" w:space="0" w:color="auto"/>
                    <w:left w:val="none" w:sz="0" w:space="0" w:color="auto"/>
                    <w:bottom w:val="none" w:sz="0" w:space="0" w:color="auto"/>
                    <w:right w:val="none" w:sz="0" w:space="0" w:color="auto"/>
                  </w:divBdr>
                </w:div>
                <w:div w:id="1779983998">
                  <w:marLeft w:val="0"/>
                  <w:marRight w:val="0"/>
                  <w:marTop w:val="0"/>
                  <w:marBottom w:val="0"/>
                  <w:divBdr>
                    <w:top w:val="none" w:sz="0" w:space="0" w:color="auto"/>
                    <w:left w:val="none" w:sz="0" w:space="0" w:color="auto"/>
                    <w:bottom w:val="none" w:sz="0" w:space="0" w:color="auto"/>
                    <w:right w:val="none" w:sz="0" w:space="0" w:color="auto"/>
                  </w:divBdr>
                </w:div>
                <w:div w:id="506092486">
                  <w:marLeft w:val="0"/>
                  <w:marRight w:val="0"/>
                  <w:marTop w:val="0"/>
                  <w:marBottom w:val="0"/>
                  <w:divBdr>
                    <w:top w:val="none" w:sz="0" w:space="0" w:color="auto"/>
                    <w:left w:val="none" w:sz="0" w:space="0" w:color="auto"/>
                    <w:bottom w:val="none" w:sz="0" w:space="0" w:color="auto"/>
                    <w:right w:val="none" w:sz="0" w:space="0" w:color="auto"/>
                  </w:divBdr>
                </w:div>
                <w:div w:id="1532106403">
                  <w:marLeft w:val="0"/>
                  <w:marRight w:val="0"/>
                  <w:marTop w:val="0"/>
                  <w:marBottom w:val="0"/>
                  <w:divBdr>
                    <w:top w:val="none" w:sz="0" w:space="0" w:color="auto"/>
                    <w:left w:val="none" w:sz="0" w:space="0" w:color="auto"/>
                    <w:bottom w:val="none" w:sz="0" w:space="0" w:color="auto"/>
                    <w:right w:val="none" w:sz="0" w:space="0" w:color="auto"/>
                  </w:divBdr>
                </w:div>
                <w:div w:id="96566619">
                  <w:marLeft w:val="0"/>
                  <w:marRight w:val="0"/>
                  <w:marTop w:val="0"/>
                  <w:marBottom w:val="0"/>
                  <w:divBdr>
                    <w:top w:val="none" w:sz="0" w:space="0" w:color="auto"/>
                    <w:left w:val="none" w:sz="0" w:space="0" w:color="auto"/>
                    <w:bottom w:val="none" w:sz="0" w:space="0" w:color="auto"/>
                    <w:right w:val="none" w:sz="0" w:space="0" w:color="auto"/>
                  </w:divBdr>
                </w:div>
                <w:div w:id="765534889">
                  <w:marLeft w:val="0"/>
                  <w:marRight w:val="0"/>
                  <w:marTop w:val="0"/>
                  <w:marBottom w:val="0"/>
                  <w:divBdr>
                    <w:top w:val="none" w:sz="0" w:space="0" w:color="auto"/>
                    <w:left w:val="none" w:sz="0" w:space="0" w:color="auto"/>
                    <w:bottom w:val="none" w:sz="0" w:space="0" w:color="auto"/>
                    <w:right w:val="none" w:sz="0" w:space="0" w:color="auto"/>
                  </w:divBdr>
                </w:div>
                <w:div w:id="1322463338">
                  <w:marLeft w:val="0"/>
                  <w:marRight w:val="0"/>
                  <w:marTop w:val="0"/>
                  <w:marBottom w:val="0"/>
                  <w:divBdr>
                    <w:top w:val="none" w:sz="0" w:space="0" w:color="auto"/>
                    <w:left w:val="none" w:sz="0" w:space="0" w:color="auto"/>
                    <w:bottom w:val="none" w:sz="0" w:space="0" w:color="auto"/>
                    <w:right w:val="none" w:sz="0" w:space="0" w:color="auto"/>
                  </w:divBdr>
                </w:div>
                <w:div w:id="1976910129">
                  <w:marLeft w:val="0"/>
                  <w:marRight w:val="0"/>
                  <w:marTop w:val="0"/>
                  <w:marBottom w:val="0"/>
                  <w:divBdr>
                    <w:top w:val="none" w:sz="0" w:space="0" w:color="auto"/>
                    <w:left w:val="none" w:sz="0" w:space="0" w:color="auto"/>
                    <w:bottom w:val="none" w:sz="0" w:space="0" w:color="auto"/>
                    <w:right w:val="none" w:sz="0" w:space="0" w:color="auto"/>
                  </w:divBdr>
                </w:div>
                <w:div w:id="92896956">
                  <w:marLeft w:val="0"/>
                  <w:marRight w:val="0"/>
                  <w:marTop w:val="0"/>
                  <w:marBottom w:val="0"/>
                  <w:divBdr>
                    <w:top w:val="none" w:sz="0" w:space="0" w:color="auto"/>
                    <w:left w:val="none" w:sz="0" w:space="0" w:color="auto"/>
                    <w:bottom w:val="none" w:sz="0" w:space="0" w:color="auto"/>
                    <w:right w:val="none" w:sz="0" w:space="0" w:color="auto"/>
                  </w:divBdr>
                </w:div>
                <w:div w:id="529881094">
                  <w:marLeft w:val="0"/>
                  <w:marRight w:val="0"/>
                  <w:marTop w:val="0"/>
                  <w:marBottom w:val="0"/>
                  <w:divBdr>
                    <w:top w:val="none" w:sz="0" w:space="0" w:color="auto"/>
                    <w:left w:val="none" w:sz="0" w:space="0" w:color="auto"/>
                    <w:bottom w:val="none" w:sz="0" w:space="0" w:color="auto"/>
                    <w:right w:val="none" w:sz="0" w:space="0" w:color="auto"/>
                  </w:divBdr>
                </w:div>
                <w:div w:id="1850093954">
                  <w:marLeft w:val="0"/>
                  <w:marRight w:val="0"/>
                  <w:marTop w:val="0"/>
                  <w:marBottom w:val="0"/>
                  <w:divBdr>
                    <w:top w:val="none" w:sz="0" w:space="0" w:color="auto"/>
                    <w:left w:val="none" w:sz="0" w:space="0" w:color="auto"/>
                    <w:bottom w:val="none" w:sz="0" w:space="0" w:color="auto"/>
                    <w:right w:val="none" w:sz="0" w:space="0" w:color="auto"/>
                  </w:divBdr>
                </w:div>
                <w:div w:id="1877154466">
                  <w:marLeft w:val="0"/>
                  <w:marRight w:val="0"/>
                  <w:marTop w:val="0"/>
                  <w:marBottom w:val="0"/>
                  <w:divBdr>
                    <w:top w:val="none" w:sz="0" w:space="0" w:color="auto"/>
                    <w:left w:val="none" w:sz="0" w:space="0" w:color="auto"/>
                    <w:bottom w:val="none" w:sz="0" w:space="0" w:color="auto"/>
                    <w:right w:val="none" w:sz="0" w:space="0" w:color="auto"/>
                  </w:divBdr>
                </w:div>
                <w:div w:id="1275748776">
                  <w:marLeft w:val="0"/>
                  <w:marRight w:val="0"/>
                  <w:marTop w:val="0"/>
                  <w:marBottom w:val="0"/>
                  <w:divBdr>
                    <w:top w:val="none" w:sz="0" w:space="0" w:color="auto"/>
                    <w:left w:val="none" w:sz="0" w:space="0" w:color="auto"/>
                    <w:bottom w:val="none" w:sz="0" w:space="0" w:color="auto"/>
                    <w:right w:val="none" w:sz="0" w:space="0" w:color="auto"/>
                  </w:divBdr>
                </w:div>
                <w:div w:id="154804117">
                  <w:marLeft w:val="0"/>
                  <w:marRight w:val="0"/>
                  <w:marTop w:val="0"/>
                  <w:marBottom w:val="0"/>
                  <w:divBdr>
                    <w:top w:val="none" w:sz="0" w:space="0" w:color="auto"/>
                    <w:left w:val="none" w:sz="0" w:space="0" w:color="auto"/>
                    <w:bottom w:val="none" w:sz="0" w:space="0" w:color="auto"/>
                    <w:right w:val="none" w:sz="0" w:space="0" w:color="auto"/>
                  </w:divBdr>
                </w:div>
                <w:div w:id="475874221">
                  <w:marLeft w:val="0"/>
                  <w:marRight w:val="0"/>
                  <w:marTop w:val="0"/>
                  <w:marBottom w:val="0"/>
                  <w:divBdr>
                    <w:top w:val="none" w:sz="0" w:space="0" w:color="auto"/>
                    <w:left w:val="none" w:sz="0" w:space="0" w:color="auto"/>
                    <w:bottom w:val="none" w:sz="0" w:space="0" w:color="auto"/>
                    <w:right w:val="none" w:sz="0" w:space="0" w:color="auto"/>
                  </w:divBdr>
                </w:div>
                <w:div w:id="1733038217">
                  <w:marLeft w:val="0"/>
                  <w:marRight w:val="0"/>
                  <w:marTop w:val="0"/>
                  <w:marBottom w:val="0"/>
                  <w:divBdr>
                    <w:top w:val="none" w:sz="0" w:space="0" w:color="auto"/>
                    <w:left w:val="none" w:sz="0" w:space="0" w:color="auto"/>
                    <w:bottom w:val="none" w:sz="0" w:space="0" w:color="auto"/>
                    <w:right w:val="none" w:sz="0" w:space="0" w:color="auto"/>
                  </w:divBdr>
                </w:div>
                <w:div w:id="1426918007">
                  <w:marLeft w:val="0"/>
                  <w:marRight w:val="0"/>
                  <w:marTop w:val="0"/>
                  <w:marBottom w:val="0"/>
                  <w:divBdr>
                    <w:top w:val="none" w:sz="0" w:space="0" w:color="auto"/>
                    <w:left w:val="none" w:sz="0" w:space="0" w:color="auto"/>
                    <w:bottom w:val="none" w:sz="0" w:space="0" w:color="auto"/>
                    <w:right w:val="none" w:sz="0" w:space="0" w:color="auto"/>
                  </w:divBdr>
                </w:div>
                <w:div w:id="1924753297">
                  <w:marLeft w:val="0"/>
                  <w:marRight w:val="0"/>
                  <w:marTop w:val="0"/>
                  <w:marBottom w:val="0"/>
                  <w:divBdr>
                    <w:top w:val="none" w:sz="0" w:space="0" w:color="auto"/>
                    <w:left w:val="none" w:sz="0" w:space="0" w:color="auto"/>
                    <w:bottom w:val="none" w:sz="0" w:space="0" w:color="auto"/>
                    <w:right w:val="none" w:sz="0" w:space="0" w:color="auto"/>
                  </w:divBdr>
                </w:div>
                <w:div w:id="970402451">
                  <w:marLeft w:val="0"/>
                  <w:marRight w:val="0"/>
                  <w:marTop w:val="0"/>
                  <w:marBottom w:val="0"/>
                  <w:divBdr>
                    <w:top w:val="none" w:sz="0" w:space="0" w:color="auto"/>
                    <w:left w:val="none" w:sz="0" w:space="0" w:color="auto"/>
                    <w:bottom w:val="none" w:sz="0" w:space="0" w:color="auto"/>
                    <w:right w:val="none" w:sz="0" w:space="0" w:color="auto"/>
                  </w:divBdr>
                </w:div>
                <w:div w:id="1359771043">
                  <w:marLeft w:val="0"/>
                  <w:marRight w:val="0"/>
                  <w:marTop w:val="0"/>
                  <w:marBottom w:val="0"/>
                  <w:divBdr>
                    <w:top w:val="none" w:sz="0" w:space="0" w:color="auto"/>
                    <w:left w:val="none" w:sz="0" w:space="0" w:color="auto"/>
                    <w:bottom w:val="none" w:sz="0" w:space="0" w:color="auto"/>
                    <w:right w:val="none" w:sz="0" w:space="0" w:color="auto"/>
                  </w:divBdr>
                </w:div>
                <w:div w:id="227963912">
                  <w:marLeft w:val="0"/>
                  <w:marRight w:val="0"/>
                  <w:marTop w:val="0"/>
                  <w:marBottom w:val="0"/>
                  <w:divBdr>
                    <w:top w:val="none" w:sz="0" w:space="0" w:color="auto"/>
                    <w:left w:val="none" w:sz="0" w:space="0" w:color="auto"/>
                    <w:bottom w:val="none" w:sz="0" w:space="0" w:color="auto"/>
                    <w:right w:val="none" w:sz="0" w:space="0" w:color="auto"/>
                  </w:divBdr>
                </w:div>
                <w:div w:id="1896164369">
                  <w:marLeft w:val="0"/>
                  <w:marRight w:val="0"/>
                  <w:marTop w:val="0"/>
                  <w:marBottom w:val="0"/>
                  <w:divBdr>
                    <w:top w:val="none" w:sz="0" w:space="0" w:color="auto"/>
                    <w:left w:val="none" w:sz="0" w:space="0" w:color="auto"/>
                    <w:bottom w:val="none" w:sz="0" w:space="0" w:color="auto"/>
                    <w:right w:val="none" w:sz="0" w:space="0" w:color="auto"/>
                  </w:divBdr>
                </w:div>
                <w:div w:id="532423182">
                  <w:marLeft w:val="0"/>
                  <w:marRight w:val="0"/>
                  <w:marTop w:val="0"/>
                  <w:marBottom w:val="0"/>
                  <w:divBdr>
                    <w:top w:val="none" w:sz="0" w:space="0" w:color="auto"/>
                    <w:left w:val="none" w:sz="0" w:space="0" w:color="auto"/>
                    <w:bottom w:val="none" w:sz="0" w:space="0" w:color="auto"/>
                    <w:right w:val="none" w:sz="0" w:space="0" w:color="auto"/>
                  </w:divBdr>
                </w:div>
                <w:div w:id="292562133">
                  <w:marLeft w:val="0"/>
                  <w:marRight w:val="0"/>
                  <w:marTop w:val="0"/>
                  <w:marBottom w:val="0"/>
                  <w:divBdr>
                    <w:top w:val="none" w:sz="0" w:space="0" w:color="auto"/>
                    <w:left w:val="none" w:sz="0" w:space="0" w:color="auto"/>
                    <w:bottom w:val="none" w:sz="0" w:space="0" w:color="auto"/>
                    <w:right w:val="none" w:sz="0" w:space="0" w:color="auto"/>
                  </w:divBdr>
                </w:div>
                <w:div w:id="116996571">
                  <w:marLeft w:val="0"/>
                  <w:marRight w:val="0"/>
                  <w:marTop w:val="0"/>
                  <w:marBottom w:val="0"/>
                  <w:divBdr>
                    <w:top w:val="none" w:sz="0" w:space="0" w:color="auto"/>
                    <w:left w:val="none" w:sz="0" w:space="0" w:color="auto"/>
                    <w:bottom w:val="none" w:sz="0" w:space="0" w:color="auto"/>
                    <w:right w:val="none" w:sz="0" w:space="0" w:color="auto"/>
                  </w:divBdr>
                </w:div>
                <w:div w:id="782768207">
                  <w:marLeft w:val="0"/>
                  <w:marRight w:val="0"/>
                  <w:marTop w:val="0"/>
                  <w:marBottom w:val="0"/>
                  <w:divBdr>
                    <w:top w:val="none" w:sz="0" w:space="0" w:color="auto"/>
                    <w:left w:val="none" w:sz="0" w:space="0" w:color="auto"/>
                    <w:bottom w:val="none" w:sz="0" w:space="0" w:color="auto"/>
                    <w:right w:val="none" w:sz="0" w:space="0" w:color="auto"/>
                  </w:divBdr>
                </w:div>
                <w:div w:id="287666363">
                  <w:marLeft w:val="0"/>
                  <w:marRight w:val="0"/>
                  <w:marTop w:val="0"/>
                  <w:marBottom w:val="0"/>
                  <w:divBdr>
                    <w:top w:val="none" w:sz="0" w:space="0" w:color="auto"/>
                    <w:left w:val="none" w:sz="0" w:space="0" w:color="auto"/>
                    <w:bottom w:val="none" w:sz="0" w:space="0" w:color="auto"/>
                    <w:right w:val="none" w:sz="0" w:space="0" w:color="auto"/>
                  </w:divBdr>
                </w:div>
                <w:div w:id="1900434407">
                  <w:marLeft w:val="0"/>
                  <w:marRight w:val="0"/>
                  <w:marTop w:val="0"/>
                  <w:marBottom w:val="0"/>
                  <w:divBdr>
                    <w:top w:val="none" w:sz="0" w:space="0" w:color="auto"/>
                    <w:left w:val="none" w:sz="0" w:space="0" w:color="auto"/>
                    <w:bottom w:val="none" w:sz="0" w:space="0" w:color="auto"/>
                    <w:right w:val="none" w:sz="0" w:space="0" w:color="auto"/>
                  </w:divBdr>
                </w:div>
                <w:div w:id="1415278208">
                  <w:marLeft w:val="0"/>
                  <w:marRight w:val="0"/>
                  <w:marTop w:val="0"/>
                  <w:marBottom w:val="0"/>
                  <w:divBdr>
                    <w:top w:val="none" w:sz="0" w:space="0" w:color="auto"/>
                    <w:left w:val="none" w:sz="0" w:space="0" w:color="auto"/>
                    <w:bottom w:val="none" w:sz="0" w:space="0" w:color="auto"/>
                    <w:right w:val="none" w:sz="0" w:space="0" w:color="auto"/>
                  </w:divBdr>
                </w:div>
                <w:div w:id="1226912383">
                  <w:marLeft w:val="0"/>
                  <w:marRight w:val="0"/>
                  <w:marTop w:val="0"/>
                  <w:marBottom w:val="0"/>
                  <w:divBdr>
                    <w:top w:val="none" w:sz="0" w:space="0" w:color="auto"/>
                    <w:left w:val="none" w:sz="0" w:space="0" w:color="auto"/>
                    <w:bottom w:val="none" w:sz="0" w:space="0" w:color="auto"/>
                    <w:right w:val="none" w:sz="0" w:space="0" w:color="auto"/>
                  </w:divBdr>
                </w:div>
                <w:div w:id="1302922752">
                  <w:marLeft w:val="0"/>
                  <w:marRight w:val="0"/>
                  <w:marTop w:val="0"/>
                  <w:marBottom w:val="0"/>
                  <w:divBdr>
                    <w:top w:val="none" w:sz="0" w:space="0" w:color="auto"/>
                    <w:left w:val="none" w:sz="0" w:space="0" w:color="auto"/>
                    <w:bottom w:val="none" w:sz="0" w:space="0" w:color="auto"/>
                    <w:right w:val="none" w:sz="0" w:space="0" w:color="auto"/>
                  </w:divBdr>
                </w:div>
                <w:div w:id="915242775">
                  <w:marLeft w:val="0"/>
                  <w:marRight w:val="0"/>
                  <w:marTop w:val="0"/>
                  <w:marBottom w:val="0"/>
                  <w:divBdr>
                    <w:top w:val="none" w:sz="0" w:space="0" w:color="auto"/>
                    <w:left w:val="none" w:sz="0" w:space="0" w:color="auto"/>
                    <w:bottom w:val="none" w:sz="0" w:space="0" w:color="auto"/>
                    <w:right w:val="none" w:sz="0" w:space="0" w:color="auto"/>
                  </w:divBdr>
                </w:div>
                <w:div w:id="905606072">
                  <w:marLeft w:val="0"/>
                  <w:marRight w:val="0"/>
                  <w:marTop w:val="0"/>
                  <w:marBottom w:val="0"/>
                  <w:divBdr>
                    <w:top w:val="none" w:sz="0" w:space="0" w:color="auto"/>
                    <w:left w:val="none" w:sz="0" w:space="0" w:color="auto"/>
                    <w:bottom w:val="none" w:sz="0" w:space="0" w:color="auto"/>
                    <w:right w:val="none" w:sz="0" w:space="0" w:color="auto"/>
                  </w:divBdr>
                </w:div>
                <w:div w:id="129828588">
                  <w:marLeft w:val="0"/>
                  <w:marRight w:val="0"/>
                  <w:marTop w:val="0"/>
                  <w:marBottom w:val="0"/>
                  <w:divBdr>
                    <w:top w:val="none" w:sz="0" w:space="0" w:color="auto"/>
                    <w:left w:val="none" w:sz="0" w:space="0" w:color="auto"/>
                    <w:bottom w:val="none" w:sz="0" w:space="0" w:color="auto"/>
                    <w:right w:val="none" w:sz="0" w:space="0" w:color="auto"/>
                  </w:divBdr>
                </w:div>
                <w:div w:id="584844467">
                  <w:marLeft w:val="0"/>
                  <w:marRight w:val="0"/>
                  <w:marTop w:val="0"/>
                  <w:marBottom w:val="0"/>
                  <w:divBdr>
                    <w:top w:val="none" w:sz="0" w:space="0" w:color="auto"/>
                    <w:left w:val="none" w:sz="0" w:space="0" w:color="auto"/>
                    <w:bottom w:val="none" w:sz="0" w:space="0" w:color="auto"/>
                    <w:right w:val="none" w:sz="0" w:space="0" w:color="auto"/>
                  </w:divBdr>
                </w:div>
                <w:div w:id="1513953367">
                  <w:marLeft w:val="0"/>
                  <w:marRight w:val="0"/>
                  <w:marTop w:val="0"/>
                  <w:marBottom w:val="0"/>
                  <w:divBdr>
                    <w:top w:val="none" w:sz="0" w:space="0" w:color="auto"/>
                    <w:left w:val="none" w:sz="0" w:space="0" w:color="auto"/>
                    <w:bottom w:val="none" w:sz="0" w:space="0" w:color="auto"/>
                    <w:right w:val="none" w:sz="0" w:space="0" w:color="auto"/>
                  </w:divBdr>
                </w:div>
                <w:div w:id="1104035388">
                  <w:marLeft w:val="0"/>
                  <w:marRight w:val="0"/>
                  <w:marTop w:val="0"/>
                  <w:marBottom w:val="0"/>
                  <w:divBdr>
                    <w:top w:val="none" w:sz="0" w:space="0" w:color="auto"/>
                    <w:left w:val="none" w:sz="0" w:space="0" w:color="auto"/>
                    <w:bottom w:val="none" w:sz="0" w:space="0" w:color="auto"/>
                    <w:right w:val="none" w:sz="0" w:space="0" w:color="auto"/>
                  </w:divBdr>
                </w:div>
                <w:div w:id="813108025">
                  <w:marLeft w:val="0"/>
                  <w:marRight w:val="0"/>
                  <w:marTop w:val="0"/>
                  <w:marBottom w:val="0"/>
                  <w:divBdr>
                    <w:top w:val="none" w:sz="0" w:space="0" w:color="auto"/>
                    <w:left w:val="none" w:sz="0" w:space="0" w:color="auto"/>
                    <w:bottom w:val="none" w:sz="0" w:space="0" w:color="auto"/>
                    <w:right w:val="none" w:sz="0" w:space="0" w:color="auto"/>
                  </w:divBdr>
                </w:div>
                <w:div w:id="177163900">
                  <w:marLeft w:val="0"/>
                  <w:marRight w:val="0"/>
                  <w:marTop w:val="0"/>
                  <w:marBottom w:val="0"/>
                  <w:divBdr>
                    <w:top w:val="none" w:sz="0" w:space="0" w:color="auto"/>
                    <w:left w:val="none" w:sz="0" w:space="0" w:color="auto"/>
                    <w:bottom w:val="none" w:sz="0" w:space="0" w:color="auto"/>
                    <w:right w:val="none" w:sz="0" w:space="0" w:color="auto"/>
                  </w:divBdr>
                </w:div>
                <w:div w:id="32776194">
                  <w:marLeft w:val="0"/>
                  <w:marRight w:val="0"/>
                  <w:marTop w:val="0"/>
                  <w:marBottom w:val="0"/>
                  <w:divBdr>
                    <w:top w:val="none" w:sz="0" w:space="0" w:color="auto"/>
                    <w:left w:val="none" w:sz="0" w:space="0" w:color="auto"/>
                    <w:bottom w:val="none" w:sz="0" w:space="0" w:color="auto"/>
                    <w:right w:val="none" w:sz="0" w:space="0" w:color="auto"/>
                  </w:divBdr>
                </w:div>
                <w:div w:id="271977709">
                  <w:marLeft w:val="0"/>
                  <w:marRight w:val="0"/>
                  <w:marTop w:val="0"/>
                  <w:marBottom w:val="0"/>
                  <w:divBdr>
                    <w:top w:val="none" w:sz="0" w:space="0" w:color="auto"/>
                    <w:left w:val="none" w:sz="0" w:space="0" w:color="auto"/>
                    <w:bottom w:val="none" w:sz="0" w:space="0" w:color="auto"/>
                    <w:right w:val="none" w:sz="0" w:space="0" w:color="auto"/>
                  </w:divBdr>
                </w:div>
                <w:div w:id="2028941051">
                  <w:marLeft w:val="0"/>
                  <w:marRight w:val="0"/>
                  <w:marTop w:val="0"/>
                  <w:marBottom w:val="0"/>
                  <w:divBdr>
                    <w:top w:val="none" w:sz="0" w:space="0" w:color="auto"/>
                    <w:left w:val="none" w:sz="0" w:space="0" w:color="auto"/>
                    <w:bottom w:val="none" w:sz="0" w:space="0" w:color="auto"/>
                    <w:right w:val="none" w:sz="0" w:space="0" w:color="auto"/>
                  </w:divBdr>
                </w:div>
                <w:div w:id="2050717670">
                  <w:marLeft w:val="0"/>
                  <w:marRight w:val="0"/>
                  <w:marTop w:val="0"/>
                  <w:marBottom w:val="0"/>
                  <w:divBdr>
                    <w:top w:val="none" w:sz="0" w:space="0" w:color="auto"/>
                    <w:left w:val="none" w:sz="0" w:space="0" w:color="auto"/>
                    <w:bottom w:val="none" w:sz="0" w:space="0" w:color="auto"/>
                    <w:right w:val="none" w:sz="0" w:space="0" w:color="auto"/>
                  </w:divBdr>
                </w:div>
                <w:div w:id="1474516568">
                  <w:marLeft w:val="0"/>
                  <w:marRight w:val="0"/>
                  <w:marTop w:val="0"/>
                  <w:marBottom w:val="0"/>
                  <w:divBdr>
                    <w:top w:val="none" w:sz="0" w:space="0" w:color="auto"/>
                    <w:left w:val="none" w:sz="0" w:space="0" w:color="auto"/>
                    <w:bottom w:val="none" w:sz="0" w:space="0" w:color="auto"/>
                    <w:right w:val="none" w:sz="0" w:space="0" w:color="auto"/>
                  </w:divBdr>
                </w:div>
                <w:div w:id="499740835">
                  <w:marLeft w:val="0"/>
                  <w:marRight w:val="0"/>
                  <w:marTop w:val="0"/>
                  <w:marBottom w:val="0"/>
                  <w:divBdr>
                    <w:top w:val="none" w:sz="0" w:space="0" w:color="auto"/>
                    <w:left w:val="none" w:sz="0" w:space="0" w:color="auto"/>
                    <w:bottom w:val="none" w:sz="0" w:space="0" w:color="auto"/>
                    <w:right w:val="none" w:sz="0" w:space="0" w:color="auto"/>
                  </w:divBdr>
                </w:div>
                <w:div w:id="1134904219">
                  <w:marLeft w:val="0"/>
                  <w:marRight w:val="0"/>
                  <w:marTop w:val="0"/>
                  <w:marBottom w:val="0"/>
                  <w:divBdr>
                    <w:top w:val="none" w:sz="0" w:space="0" w:color="auto"/>
                    <w:left w:val="none" w:sz="0" w:space="0" w:color="auto"/>
                    <w:bottom w:val="none" w:sz="0" w:space="0" w:color="auto"/>
                    <w:right w:val="none" w:sz="0" w:space="0" w:color="auto"/>
                  </w:divBdr>
                </w:div>
                <w:div w:id="487554252">
                  <w:marLeft w:val="0"/>
                  <w:marRight w:val="0"/>
                  <w:marTop w:val="0"/>
                  <w:marBottom w:val="0"/>
                  <w:divBdr>
                    <w:top w:val="none" w:sz="0" w:space="0" w:color="auto"/>
                    <w:left w:val="none" w:sz="0" w:space="0" w:color="auto"/>
                    <w:bottom w:val="none" w:sz="0" w:space="0" w:color="auto"/>
                    <w:right w:val="none" w:sz="0" w:space="0" w:color="auto"/>
                  </w:divBdr>
                </w:div>
                <w:div w:id="1488788295">
                  <w:marLeft w:val="0"/>
                  <w:marRight w:val="0"/>
                  <w:marTop w:val="0"/>
                  <w:marBottom w:val="0"/>
                  <w:divBdr>
                    <w:top w:val="none" w:sz="0" w:space="0" w:color="auto"/>
                    <w:left w:val="none" w:sz="0" w:space="0" w:color="auto"/>
                    <w:bottom w:val="none" w:sz="0" w:space="0" w:color="auto"/>
                    <w:right w:val="none" w:sz="0" w:space="0" w:color="auto"/>
                  </w:divBdr>
                </w:div>
                <w:div w:id="2142721943">
                  <w:marLeft w:val="0"/>
                  <w:marRight w:val="0"/>
                  <w:marTop w:val="0"/>
                  <w:marBottom w:val="0"/>
                  <w:divBdr>
                    <w:top w:val="none" w:sz="0" w:space="0" w:color="auto"/>
                    <w:left w:val="none" w:sz="0" w:space="0" w:color="auto"/>
                    <w:bottom w:val="none" w:sz="0" w:space="0" w:color="auto"/>
                    <w:right w:val="none" w:sz="0" w:space="0" w:color="auto"/>
                  </w:divBdr>
                </w:div>
                <w:div w:id="1867060395">
                  <w:marLeft w:val="0"/>
                  <w:marRight w:val="0"/>
                  <w:marTop w:val="0"/>
                  <w:marBottom w:val="0"/>
                  <w:divBdr>
                    <w:top w:val="none" w:sz="0" w:space="0" w:color="auto"/>
                    <w:left w:val="none" w:sz="0" w:space="0" w:color="auto"/>
                    <w:bottom w:val="none" w:sz="0" w:space="0" w:color="auto"/>
                    <w:right w:val="none" w:sz="0" w:space="0" w:color="auto"/>
                  </w:divBdr>
                </w:div>
                <w:div w:id="2128504478">
                  <w:marLeft w:val="0"/>
                  <w:marRight w:val="0"/>
                  <w:marTop w:val="0"/>
                  <w:marBottom w:val="0"/>
                  <w:divBdr>
                    <w:top w:val="none" w:sz="0" w:space="0" w:color="auto"/>
                    <w:left w:val="none" w:sz="0" w:space="0" w:color="auto"/>
                    <w:bottom w:val="none" w:sz="0" w:space="0" w:color="auto"/>
                    <w:right w:val="none" w:sz="0" w:space="0" w:color="auto"/>
                  </w:divBdr>
                </w:div>
                <w:div w:id="1334407667">
                  <w:marLeft w:val="0"/>
                  <w:marRight w:val="0"/>
                  <w:marTop w:val="0"/>
                  <w:marBottom w:val="0"/>
                  <w:divBdr>
                    <w:top w:val="none" w:sz="0" w:space="0" w:color="auto"/>
                    <w:left w:val="none" w:sz="0" w:space="0" w:color="auto"/>
                    <w:bottom w:val="none" w:sz="0" w:space="0" w:color="auto"/>
                    <w:right w:val="none" w:sz="0" w:space="0" w:color="auto"/>
                  </w:divBdr>
                </w:div>
                <w:div w:id="538514940">
                  <w:marLeft w:val="0"/>
                  <w:marRight w:val="0"/>
                  <w:marTop w:val="0"/>
                  <w:marBottom w:val="0"/>
                  <w:divBdr>
                    <w:top w:val="none" w:sz="0" w:space="0" w:color="auto"/>
                    <w:left w:val="none" w:sz="0" w:space="0" w:color="auto"/>
                    <w:bottom w:val="none" w:sz="0" w:space="0" w:color="auto"/>
                    <w:right w:val="none" w:sz="0" w:space="0" w:color="auto"/>
                  </w:divBdr>
                </w:div>
                <w:div w:id="2125613422">
                  <w:marLeft w:val="0"/>
                  <w:marRight w:val="0"/>
                  <w:marTop w:val="0"/>
                  <w:marBottom w:val="0"/>
                  <w:divBdr>
                    <w:top w:val="none" w:sz="0" w:space="0" w:color="auto"/>
                    <w:left w:val="none" w:sz="0" w:space="0" w:color="auto"/>
                    <w:bottom w:val="none" w:sz="0" w:space="0" w:color="auto"/>
                    <w:right w:val="none" w:sz="0" w:space="0" w:color="auto"/>
                  </w:divBdr>
                </w:div>
                <w:div w:id="795677922">
                  <w:marLeft w:val="0"/>
                  <w:marRight w:val="0"/>
                  <w:marTop w:val="0"/>
                  <w:marBottom w:val="0"/>
                  <w:divBdr>
                    <w:top w:val="none" w:sz="0" w:space="0" w:color="auto"/>
                    <w:left w:val="none" w:sz="0" w:space="0" w:color="auto"/>
                    <w:bottom w:val="none" w:sz="0" w:space="0" w:color="auto"/>
                    <w:right w:val="none" w:sz="0" w:space="0" w:color="auto"/>
                  </w:divBdr>
                </w:div>
                <w:div w:id="1116489154">
                  <w:marLeft w:val="0"/>
                  <w:marRight w:val="0"/>
                  <w:marTop w:val="0"/>
                  <w:marBottom w:val="0"/>
                  <w:divBdr>
                    <w:top w:val="none" w:sz="0" w:space="0" w:color="auto"/>
                    <w:left w:val="none" w:sz="0" w:space="0" w:color="auto"/>
                    <w:bottom w:val="none" w:sz="0" w:space="0" w:color="auto"/>
                    <w:right w:val="none" w:sz="0" w:space="0" w:color="auto"/>
                  </w:divBdr>
                </w:div>
                <w:div w:id="946501824">
                  <w:marLeft w:val="0"/>
                  <w:marRight w:val="0"/>
                  <w:marTop w:val="0"/>
                  <w:marBottom w:val="0"/>
                  <w:divBdr>
                    <w:top w:val="none" w:sz="0" w:space="0" w:color="auto"/>
                    <w:left w:val="none" w:sz="0" w:space="0" w:color="auto"/>
                    <w:bottom w:val="none" w:sz="0" w:space="0" w:color="auto"/>
                    <w:right w:val="none" w:sz="0" w:space="0" w:color="auto"/>
                  </w:divBdr>
                </w:div>
                <w:div w:id="15812396">
                  <w:marLeft w:val="0"/>
                  <w:marRight w:val="0"/>
                  <w:marTop w:val="0"/>
                  <w:marBottom w:val="0"/>
                  <w:divBdr>
                    <w:top w:val="none" w:sz="0" w:space="0" w:color="auto"/>
                    <w:left w:val="none" w:sz="0" w:space="0" w:color="auto"/>
                    <w:bottom w:val="none" w:sz="0" w:space="0" w:color="auto"/>
                    <w:right w:val="none" w:sz="0" w:space="0" w:color="auto"/>
                  </w:divBdr>
                </w:div>
                <w:div w:id="1942910227">
                  <w:marLeft w:val="0"/>
                  <w:marRight w:val="0"/>
                  <w:marTop w:val="0"/>
                  <w:marBottom w:val="0"/>
                  <w:divBdr>
                    <w:top w:val="none" w:sz="0" w:space="0" w:color="auto"/>
                    <w:left w:val="none" w:sz="0" w:space="0" w:color="auto"/>
                    <w:bottom w:val="none" w:sz="0" w:space="0" w:color="auto"/>
                    <w:right w:val="none" w:sz="0" w:space="0" w:color="auto"/>
                  </w:divBdr>
                </w:div>
                <w:div w:id="179198062">
                  <w:marLeft w:val="0"/>
                  <w:marRight w:val="0"/>
                  <w:marTop w:val="0"/>
                  <w:marBottom w:val="0"/>
                  <w:divBdr>
                    <w:top w:val="none" w:sz="0" w:space="0" w:color="auto"/>
                    <w:left w:val="none" w:sz="0" w:space="0" w:color="auto"/>
                    <w:bottom w:val="none" w:sz="0" w:space="0" w:color="auto"/>
                    <w:right w:val="none" w:sz="0" w:space="0" w:color="auto"/>
                  </w:divBdr>
                </w:div>
                <w:div w:id="418986713">
                  <w:marLeft w:val="0"/>
                  <w:marRight w:val="0"/>
                  <w:marTop w:val="0"/>
                  <w:marBottom w:val="0"/>
                  <w:divBdr>
                    <w:top w:val="none" w:sz="0" w:space="0" w:color="auto"/>
                    <w:left w:val="none" w:sz="0" w:space="0" w:color="auto"/>
                    <w:bottom w:val="none" w:sz="0" w:space="0" w:color="auto"/>
                    <w:right w:val="none" w:sz="0" w:space="0" w:color="auto"/>
                  </w:divBdr>
                </w:div>
                <w:div w:id="1094058880">
                  <w:marLeft w:val="0"/>
                  <w:marRight w:val="0"/>
                  <w:marTop w:val="0"/>
                  <w:marBottom w:val="0"/>
                  <w:divBdr>
                    <w:top w:val="none" w:sz="0" w:space="0" w:color="auto"/>
                    <w:left w:val="none" w:sz="0" w:space="0" w:color="auto"/>
                    <w:bottom w:val="none" w:sz="0" w:space="0" w:color="auto"/>
                    <w:right w:val="none" w:sz="0" w:space="0" w:color="auto"/>
                  </w:divBdr>
                </w:div>
                <w:div w:id="1201674703">
                  <w:marLeft w:val="0"/>
                  <w:marRight w:val="0"/>
                  <w:marTop w:val="0"/>
                  <w:marBottom w:val="0"/>
                  <w:divBdr>
                    <w:top w:val="none" w:sz="0" w:space="0" w:color="auto"/>
                    <w:left w:val="none" w:sz="0" w:space="0" w:color="auto"/>
                    <w:bottom w:val="none" w:sz="0" w:space="0" w:color="auto"/>
                    <w:right w:val="none" w:sz="0" w:space="0" w:color="auto"/>
                  </w:divBdr>
                </w:div>
                <w:div w:id="392118487">
                  <w:marLeft w:val="0"/>
                  <w:marRight w:val="0"/>
                  <w:marTop w:val="0"/>
                  <w:marBottom w:val="0"/>
                  <w:divBdr>
                    <w:top w:val="none" w:sz="0" w:space="0" w:color="auto"/>
                    <w:left w:val="none" w:sz="0" w:space="0" w:color="auto"/>
                    <w:bottom w:val="none" w:sz="0" w:space="0" w:color="auto"/>
                    <w:right w:val="none" w:sz="0" w:space="0" w:color="auto"/>
                  </w:divBdr>
                </w:div>
                <w:div w:id="632637738">
                  <w:marLeft w:val="0"/>
                  <w:marRight w:val="0"/>
                  <w:marTop w:val="0"/>
                  <w:marBottom w:val="0"/>
                  <w:divBdr>
                    <w:top w:val="none" w:sz="0" w:space="0" w:color="auto"/>
                    <w:left w:val="none" w:sz="0" w:space="0" w:color="auto"/>
                    <w:bottom w:val="none" w:sz="0" w:space="0" w:color="auto"/>
                    <w:right w:val="none" w:sz="0" w:space="0" w:color="auto"/>
                  </w:divBdr>
                </w:div>
                <w:div w:id="1584871236">
                  <w:marLeft w:val="0"/>
                  <w:marRight w:val="0"/>
                  <w:marTop w:val="0"/>
                  <w:marBottom w:val="0"/>
                  <w:divBdr>
                    <w:top w:val="none" w:sz="0" w:space="0" w:color="auto"/>
                    <w:left w:val="none" w:sz="0" w:space="0" w:color="auto"/>
                    <w:bottom w:val="none" w:sz="0" w:space="0" w:color="auto"/>
                    <w:right w:val="none" w:sz="0" w:space="0" w:color="auto"/>
                  </w:divBdr>
                </w:div>
                <w:div w:id="1236207298">
                  <w:marLeft w:val="0"/>
                  <w:marRight w:val="0"/>
                  <w:marTop w:val="0"/>
                  <w:marBottom w:val="0"/>
                  <w:divBdr>
                    <w:top w:val="none" w:sz="0" w:space="0" w:color="auto"/>
                    <w:left w:val="none" w:sz="0" w:space="0" w:color="auto"/>
                    <w:bottom w:val="none" w:sz="0" w:space="0" w:color="auto"/>
                    <w:right w:val="none" w:sz="0" w:space="0" w:color="auto"/>
                  </w:divBdr>
                </w:div>
                <w:div w:id="1349478576">
                  <w:marLeft w:val="0"/>
                  <w:marRight w:val="0"/>
                  <w:marTop w:val="0"/>
                  <w:marBottom w:val="0"/>
                  <w:divBdr>
                    <w:top w:val="none" w:sz="0" w:space="0" w:color="auto"/>
                    <w:left w:val="none" w:sz="0" w:space="0" w:color="auto"/>
                    <w:bottom w:val="none" w:sz="0" w:space="0" w:color="auto"/>
                    <w:right w:val="none" w:sz="0" w:space="0" w:color="auto"/>
                  </w:divBdr>
                </w:div>
                <w:div w:id="1500804699">
                  <w:marLeft w:val="0"/>
                  <w:marRight w:val="0"/>
                  <w:marTop w:val="0"/>
                  <w:marBottom w:val="0"/>
                  <w:divBdr>
                    <w:top w:val="none" w:sz="0" w:space="0" w:color="auto"/>
                    <w:left w:val="none" w:sz="0" w:space="0" w:color="auto"/>
                    <w:bottom w:val="none" w:sz="0" w:space="0" w:color="auto"/>
                    <w:right w:val="none" w:sz="0" w:space="0" w:color="auto"/>
                  </w:divBdr>
                </w:div>
                <w:div w:id="1058284706">
                  <w:marLeft w:val="0"/>
                  <w:marRight w:val="0"/>
                  <w:marTop w:val="0"/>
                  <w:marBottom w:val="0"/>
                  <w:divBdr>
                    <w:top w:val="none" w:sz="0" w:space="0" w:color="auto"/>
                    <w:left w:val="none" w:sz="0" w:space="0" w:color="auto"/>
                    <w:bottom w:val="none" w:sz="0" w:space="0" w:color="auto"/>
                    <w:right w:val="none" w:sz="0" w:space="0" w:color="auto"/>
                  </w:divBdr>
                </w:div>
                <w:div w:id="1726368903">
                  <w:marLeft w:val="0"/>
                  <w:marRight w:val="0"/>
                  <w:marTop w:val="0"/>
                  <w:marBottom w:val="0"/>
                  <w:divBdr>
                    <w:top w:val="none" w:sz="0" w:space="0" w:color="auto"/>
                    <w:left w:val="none" w:sz="0" w:space="0" w:color="auto"/>
                    <w:bottom w:val="none" w:sz="0" w:space="0" w:color="auto"/>
                    <w:right w:val="none" w:sz="0" w:space="0" w:color="auto"/>
                  </w:divBdr>
                </w:div>
                <w:div w:id="1791706667">
                  <w:marLeft w:val="0"/>
                  <w:marRight w:val="0"/>
                  <w:marTop w:val="0"/>
                  <w:marBottom w:val="0"/>
                  <w:divBdr>
                    <w:top w:val="none" w:sz="0" w:space="0" w:color="auto"/>
                    <w:left w:val="none" w:sz="0" w:space="0" w:color="auto"/>
                    <w:bottom w:val="none" w:sz="0" w:space="0" w:color="auto"/>
                    <w:right w:val="none" w:sz="0" w:space="0" w:color="auto"/>
                  </w:divBdr>
                </w:div>
                <w:div w:id="2130052035">
                  <w:marLeft w:val="0"/>
                  <w:marRight w:val="0"/>
                  <w:marTop w:val="0"/>
                  <w:marBottom w:val="0"/>
                  <w:divBdr>
                    <w:top w:val="none" w:sz="0" w:space="0" w:color="auto"/>
                    <w:left w:val="none" w:sz="0" w:space="0" w:color="auto"/>
                    <w:bottom w:val="none" w:sz="0" w:space="0" w:color="auto"/>
                    <w:right w:val="none" w:sz="0" w:space="0" w:color="auto"/>
                  </w:divBdr>
                </w:div>
                <w:div w:id="1375084190">
                  <w:marLeft w:val="0"/>
                  <w:marRight w:val="0"/>
                  <w:marTop w:val="0"/>
                  <w:marBottom w:val="0"/>
                  <w:divBdr>
                    <w:top w:val="none" w:sz="0" w:space="0" w:color="auto"/>
                    <w:left w:val="none" w:sz="0" w:space="0" w:color="auto"/>
                    <w:bottom w:val="none" w:sz="0" w:space="0" w:color="auto"/>
                    <w:right w:val="none" w:sz="0" w:space="0" w:color="auto"/>
                  </w:divBdr>
                </w:div>
                <w:div w:id="677276060">
                  <w:marLeft w:val="0"/>
                  <w:marRight w:val="0"/>
                  <w:marTop w:val="0"/>
                  <w:marBottom w:val="0"/>
                  <w:divBdr>
                    <w:top w:val="none" w:sz="0" w:space="0" w:color="auto"/>
                    <w:left w:val="none" w:sz="0" w:space="0" w:color="auto"/>
                    <w:bottom w:val="none" w:sz="0" w:space="0" w:color="auto"/>
                    <w:right w:val="none" w:sz="0" w:space="0" w:color="auto"/>
                  </w:divBdr>
                </w:div>
                <w:div w:id="587277204">
                  <w:marLeft w:val="0"/>
                  <w:marRight w:val="0"/>
                  <w:marTop w:val="0"/>
                  <w:marBottom w:val="0"/>
                  <w:divBdr>
                    <w:top w:val="none" w:sz="0" w:space="0" w:color="auto"/>
                    <w:left w:val="none" w:sz="0" w:space="0" w:color="auto"/>
                    <w:bottom w:val="none" w:sz="0" w:space="0" w:color="auto"/>
                    <w:right w:val="none" w:sz="0" w:space="0" w:color="auto"/>
                  </w:divBdr>
                </w:div>
                <w:div w:id="1944608984">
                  <w:marLeft w:val="0"/>
                  <w:marRight w:val="0"/>
                  <w:marTop w:val="0"/>
                  <w:marBottom w:val="0"/>
                  <w:divBdr>
                    <w:top w:val="none" w:sz="0" w:space="0" w:color="auto"/>
                    <w:left w:val="none" w:sz="0" w:space="0" w:color="auto"/>
                    <w:bottom w:val="none" w:sz="0" w:space="0" w:color="auto"/>
                    <w:right w:val="none" w:sz="0" w:space="0" w:color="auto"/>
                  </w:divBdr>
                </w:div>
                <w:div w:id="1688553424">
                  <w:marLeft w:val="0"/>
                  <w:marRight w:val="0"/>
                  <w:marTop w:val="0"/>
                  <w:marBottom w:val="0"/>
                  <w:divBdr>
                    <w:top w:val="none" w:sz="0" w:space="0" w:color="auto"/>
                    <w:left w:val="none" w:sz="0" w:space="0" w:color="auto"/>
                    <w:bottom w:val="none" w:sz="0" w:space="0" w:color="auto"/>
                    <w:right w:val="none" w:sz="0" w:space="0" w:color="auto"/>
                  </w:divBdr>
                </w:div>
                <w:div w:id="354425336">
                  <w:marLeft w:val="0"/>
                  <w:marRight w:val="0"/>
                  <w:marTop w:val="0"/>
                  <w:marBottom w:val="0"/>
                  <w:divBdr>
                    <w:top w:val="none" w:sz="0" w:space="0" w:color="auto"/>
                    <w:left w:val="none" w:sz="0" w:space="0" w:color="auto"/>
                    <w:bottom w:val="none" w:sz="0" w:space="0" w:color="auto"/>
                    <w:right w:val="none" w:sz="0" w:space="0" w:color="auto"/>
                  </w:divBdr>
                </w:div>
                <w:div w:id="1106997652">
                  <w:marLeft w:val="0"/>
                  <w:marRight w:val="0"/>
                  <w:marTop w:val="0"/>
                  <w:marBottom w:val="0"/>
                  <w:divBdr>
                    <w:top w:val="none" w:sz="0" w:space="0" w:color="auto"/>
                    <w:left w:val="none" w:sz="0" w:space="0" w:color="auto"/>
                    <w:bottom w:val="none" w:sz="0" w:space="0" w:color="auto"/>
                    <w:right w:val="none" w:sz="0" w:space="0" w:color="auto"/>
                  </w:divBdr>
                </w:div>
                <w:div w:id="1661536978">
                  <w:marLeft w:val="0"/>
                  <w:marRight w:val="0"/>
                  <w:marTop w:val="0"/>
                  <w:marBottom w:val="0"/>
                  <w:divBdr>
                    <w:top w:val="none" w:sz="0" w:space="0" w:color="auto"/>
                    <w:left w:val="none" w:sz="0" w:space="0" w:color="auto"/>
                    <w:bottom w:val="none" w:sz="0" w:space="0" w:color="auto"/>
                    <w:right w:val="none" w:sz="0" w:space="0" w:color="auto"/>
                  </w:divBdr>
                </w:div>
                <w:div w:id="365761880">
                  <w:marLeft w:val="0"/>
                  <w:marRight w:val="0"/>
                  <w:marTop w:val="0"/>
                  <w:marBottom w:val="0"/>
                  <w:divBdr>
                    <w:top w:val="none" w:sz="0" w:space="0" w:color="auto"/>
                    <w:left w:val="none" w:sz="0" w:space="0" w:color="auto"/>
                    <w:bottom w:val="none" w:sz="0" w:space="0" w:color="auto"/>
                    <w:right w:val="none" w:sz="0" w:space="0" w:color="auto"/>
                  </w:divBdr>
                </w:div>
                <w:div w:id="1617521132">
                  <w:marLeft w:val="0"/>
                  <w:marRight w:val="0"/>
                  <w:marTop w:val="0"/>
                  <w:marBottom w:val="0"/>
                  <w:divBdr>
                    <w:top w:val="none" w:sz="0" w:space="0" w:color="auto"/>
                    <w:left w:val="none" w:sz="0" w:space="0" w:color="auto"/>
                    <w:bottom w:val="none" w:sz="0" w:space="0" w:color="auto"/>
                    <w:right w:val="none" w:sz="0" w:space="0" w:color="auto"/>
                  </w:divBdr>
                </w:div>
                <w:div w:id="894656635">
                  <w:marLeft w:val="0"/>
                  <w:marRight w:val="0"/>
                  <w:marTop w:val="0"/>
                  <w:marBottom w:val="0"/>
                  <w:divBdr>
                    <w:top w:val="none" w:sz="0" w:space="0" w:color="auto"/>
                    <w:left w:val="none" w:sz="0" w:space="0" w:color="auto"/>
                    <w:bottom w:val="none" w:sz="0" w:space="0" w:color="auto"/>
                    <w:right w:val="none" w:sz="0" w:space="0" w:color="auto"/>
                  </w:divBdr>
                </w:div>
                <w:div w:id="1920477697">
                  <w:marLeft w:val="0"/>
                  <w:marRight w:val="0"/>
                  <w:marTop w:val="0"/>
                  <w:marBottom w:val="0"/>
                  <w:divBdr>
                    <w:top w:val="none" w:sz="0" w:space="0" w:color="auto"/>
                    <w:left w:val="none" w:sz="0" w:space="0" w:color="auto"/>
                    <w:bottom w:val="none" w:sz="0" w:space="0" w:color="auto"/>
                    <w:right w:val="none" w:sz="0" w:space="0" w:color="auto"/>
                  </w:divBdr>
                </w:div>
                <w:div w:id="1916091214">
                  <w:marLeft w:val="0"/>
                  <w:marRight w:val="0"/>
                  <w:marTop w:val="0"/>
                  <w:marBottom w:val="0"/>
                  <w:divBdr>
                    <w:top w:val="none" w:sz="0" w:space="0" w:color="auto"/>
                    <w:left w:val="none" w:sz="0" w:space="0" w:color="auto"/>
                    <w:bottom w:val="none" w:sz="0" w:space="0" w:color="auto"/>
                    <w:right w:val="none" w:sz="0" w:space="0" w:color="auto"/>
                  </w:divBdr>
                </w:div>
              </w:divsChild>
            </w:div>
            <w:div w:id="851644303">
              <w:marLeft w:val="0"/>
              <w:marRight w:val="0"/>
              <w:marTop w:val="0"/>
              <w:marBottom w:val="0"/>
              <w:divBdr>
                <w:top w:val="none" w:sz="0" w:space="0" w:color="auto"/>
                <w:left w:val="none" w:sz="0" w:space="0" w:color="auto"/>
                <w:bottom w:val="none" w:sz="0" w:space="0" w:color="auto"/>
                <w:right w:val="none" w:sz="0" w:space="0" w:color="auto"/>
              </w:divBdr>
              <w:divsChild>
                <w:div w:id="1189102850">
                  <w:marLeft w:val="0"/>
                  <w:marRight w:val="0"/>
                  <w:marTop w:val="0"/>
                  <w:marBottom w:val="0"/>
                  <w:divBdr>
                    <w:top w:val="none" w:sz="0" w:space="0" w:color="auto"/>
                    <w:left w:val="none" w:sz="0" w:space="0" w:color="auto"/>
                    <w:bottom w:val="none" w:sz="0" w:space="0" w:color="auto"/>
                    <w:right w:val="none" w:sz="0" w:space="0" w:color="auto"/>
                  </w:divBdr>
                </w:div>
                <w:div w:id="1794976205">
                  <w:marLeft w:val="0"/>
                  <w:marRight w:val="0"/>
                  <w:marTop w:val="0"/>
                  <w:marBottom w:val="0"/>
                  <w:divBdr>
                    <w:top w:val="none" w:sz="0" w:space="0" w:color="auto"/>
                    <w:left w:val="none" w:sz="0" w:space="0" w:color="auto"/>
                    <w:bottom w:val="none" w:sz="0" w:space="0" w:color="auto"/>
                    <w:right w:val="none" w:sz="0" w:space="0" w:color="auto"/>
                  </w:divBdr>
                </w:div>
                <w:div w:id="1066606117">
                  <w:marLeft w:val="0"/>
                  <w:marRight w:val="0"/>
                  <w:marTop w:val="0"/>
                  <w:marBottom w:val="0"/>
                  <w:divBdr>
                    <w:top w:val="none" w:sz="0" w:space="0" w:color="auto"/>
                    <w:left w:val="none" w:sz="0" w:space="0" w:color="auto"/>
                    <w:bottom w:val="none" w:sz="0" w:space="0" w:color="auto"/>
                    <w:right w:val="none" w:sz="0" w:space="0" w:color="auto"/>
                  </w:divBdr>
                </w:div>
                <w:div w:id="261308157">
                  <w:marLeft w:val="0"/>
                  <w:marRight w:val="0"/>
                  <w:marTop w:val="0"/>
                  <w:marBottom w:val="0"/>
                  <w:divBdr>
                    <w:top w:val="none" w:sz="0" w:space="0" w:color="auto"/>
                    <w:left w:val="none" w:sz="0" w:space="0" w:color="auto"/>
                    <w:bottom w:val="none" w:sz="0" w:space="0" w:color="auto"/>
                    <w:right w:val="none" w:sz="0" w:space="0" w:color="auto"/>
                  </w:divBdr>
                </w:div>
                <w:div w:id="2127918018">
                  <w:marLeft w:val="0"/>
                  <w:marRight w:val="0"/>
                  <w:marTop w:val="0"/>
                  <w:marBottom w:val="0"/>
                  <w:divBdr>
                    <w:top w:val="none" w:sz="0" w:space="0" w:color="auto"/>
                    <w:left w:val="none" w:sz="0" w:space="0" w:color="auto"/>
                    <w:bottom w:val="none" w:sz="0" w:space="0" w:color="auto"/>
                    <w:right w:val="none" w:sz="0" w:space="0" w:color="auto"/>
                  </w:divBdr>
                </w:div>
                <w:div w:id="167212329">
                  <w:marLeft w:val="0"/>
                  <w:marRight w:val="0"/>
                  <w:marTop w:val="0"/>
                  <w:marBottom w:val="0"/>
                  <w:divBdr>
                    <w:top w:val="none" w:sz="0" w:space="0" w:color="auto"/>
                    <w:left w:val="none" w:sz="0" w:space="0" w:color="auto"/>
                    <w:bottom w:val="none" w:sz="0" w:space="0" w:color="auto"/>
                    <w:right w:val="none" w:sz="0" w:space="0" w:color="auto"/>
                  </w:divBdr>
                </w:div>
                <w:div w:id="1455711600">
                  <w:marLeft w:val="0"/>
                  <w:marRight w:val="0"/>
                  <w:marTop w:val="0"/>
                  <w:marBottom w:val="0"/>
                  <w:divBdr>
                    <w:top w:val="none" w:sz="0" w:space="0" w:color="auto"/>
                    <w:left w:val="none" w:sz="0" w:space="0" w:color="auto"/>
                    <w:bottom w:val="none" w:sz="0" w:space="0" w:color="auto"/>
                    <w:right w:val="none" w:sz="0" w:space="0" w:color="auto"/>
                  </w:divBdr>
                </w:div>
                <w:div w:id="538276972">
                  <w:marLeft w:val="0"/>
                  <w:marRight w:val="0"/>
                  <w:marTop w:val="0"/>
                  <w:marBottom w:val="0"/>
                  <w:divBdr>
                    <w:top w:val="none" w:sz="0" w:space="0" w:color="auto"/>
                    <w:left w:val="none" w:sz="0" w:space="0" w:color="auto"/>
                    <w:bottom w:val="none" w:sz="0" w:space="0" w:color="auto"/>
                    <w:right w:val="none" w:sz="0" w:space="0" w:color="auto"/>
                  </w:divBdr>
                </w:div>
                <w:div w:id="1888369684">
                  <w:marLeft w:val="0"/>
                  <w:marRight w:val="0"/>
                  <w:marTop w:val="0"/>
                  <w:marBottom w:val="0"/>
                  <w:divBdr>
                    <w:top w:val="none" w:sz="0" w:space="0" w:color="auto"/>
                    <w:left w:val="none" w:sz="0" w:space="0" w:color="auto"/>
                    <w:bottom w:val="none" w:sz="0" w:space="0" w:color="auto"/>
                    <w:right w:val="none" w:sz="0" w:space="0" w:color="auto"/>
                  </w:divBdr>
                </w:div>
                <w:div w:id="1922522764">
                  <w:marLeft w:val="0"/>
                  <w:marRight w:val="0"/>
                  <w:marTop w:val="0"/>
                  <w:marBottom w:val="0"/>
                  <w:divBdr>
                    <w:top w:val="none" w:sz="0" w:space="0" w:color="auto"/>
                    <w:left w:val="none" w:sz="0" w:space="0" w:color="auto"/>
                    <w:bottom w:val="none" w:sz="0" w:space="0" w:color="auto"/>
                    <w:right w:val="none" w:sz="0" w:space="0" w:color="auto"/>
                  </w:divBdr>
                </w:div>
                <w:div w:id="996885985">
                  <w:marLeft w:val="0"/>
                  <w:marRight w:val="0"/>
                  <w:marTop w:val="0"/>
                  <w:marBottom w:val="0"/>
                  <w:divBdr>
                    <w:top w:val="none" w:sz="0" w:space="0" w:color="auto"/>
                    <w:left w:val="none" w:sz="0" w:space="0" w:color="auto"/>
                    <w:bottom w:val="none" w:sz="0" w:space="0" w:color="auto"/>
                    <w:right w:val="none" w:sz="0" w:space="0" w:color="auto"/>
                  </w:divBdr>
                </w:div>
                <w:div w:id="1864398790">
                  <w:marLeft w:val="0"/>
                  <w:marRight w:val="0"/>
                  <w:marTop w:val="0"/>
                  <w:marBottom w:val="0"/>
                  <w:divBdr>
                    <w:top w:val="none" w:sz="0" w:space="0" w:color="auto"/>
                    <w:left w:val="none" w:sz="0" w:space="0" w:color="auto"/>
                    <w:bottom w:val="none" w:sz="0" w:space="0" w:color="auto"/>
                    <w:right w:val="none" w:sz="0" w:space="0" w:color="auto"/>
                  </w:divBdr>
                </w:div>
                <w:div w:id="181632986">
                  <w:marLeft w:val="0"/>
                  <w:marRight w:val="0"/>
                  <w:marTop w:val="0"/>
                  <w:marBottom w:val="0"/>
                  <w:divBdr>
                    <w:top w:val="none" w:sz="0" w:space="0" w:color="auto"/>
                    <w:left w:val="none" w:sz="0" w:space="0" w:color="auto"/>
                    <w:bottom w:val="none" w:sz="0" w:space="0" w:color="auto"/>
                    <w:right w:val="none" w:sz="0" w:space="0" w:color="auto"/>
                  </w:divBdr>
                </w:div>
                <w:div w:id="1980258586">
                  <w:marLeft w:val="0"/>
                  <w:marRight w:val="0"/>
                  <w:marTop w:val="0"/>
                  <w:marBottom w:val="0"/>
                  <w:divBdr>
                    <w:top w:val="none" w:sz="0" w:space="0" w:color="auto"/>
                    <w:left w:val="none" w:sz="0" w:space="0" w:color="auto"/>
                    <w:bottom w:val="none" w:sz="0" w:space="0" w:color="auto"/>
                    <w:right w:val="none" w:sz="0" w:space="0" w:color="auto"/>
                  </w:divBdr>
                </w:div>
                <w:div w:id="1771971170">
                  <w:marLeft w:val="0"/>
                  <w:marRight w:val="0"/>
                  <w:marTop w:val="0"/>
                  <w:marBottom w:val="0"/>
                  <w:divBdr>
                    <w:top w:val="none" w:sz="0" w:space="0" w:color="auto"/>
                    <w:left w:val="none" w:sz="0" w:space="0" w:color="auto"/>
                    <w:bottom w:val="none" w:sz="0" w:space="0" w:color="auto"/>
                    <w:right w:val="none" w:sz="0" w:space="0" w:color="auto"/>
                  </w:divBdr>
                </w:div>
                <w:div w:id="698237599">
                  <w:marLeft w:val="0"/>
                  <w:marRight w:val="0"/>
                  <w:marTop w:val="0"/>
                  <w:marBottom w:val="0"/>
                  <w:divBdr>
                    <w:top w:val="none" w:sz="0" w:space="0" w:color="auto"/>
                    <w:left w:val="none" w:sz="0" w:space="0" w:color="auto"/>
                    <w:bottom w:val="none" w:sz="0" w:space="0" w:color="auto"/>
                    <w:right w:val="none" w:sz="0" w:space="0" w:color="auto"/>
                  </w:divBdr>
                </w:div>
                <w:div w:id="1867983233">
                  <w:marLeft w:val="0"/>
                  <w:marRight w:val="0"/>
                  <w:marTop w:val="0"/>
                  <w:marBottom w:val="0"/>
                  <w:divBdr>
                    <w:top w:val="none" w:sz="0" w:space="0" w:color="auto"/>
                    <w:left w:val="none" w:sz="0" w:space="0" w:color="auto"/>
                    <w:bottom w:val="none" w:sz="0" w:space="0" w:color="auto"/>
                    <w:right w:val="none" w:sz="0" w:space="0" w:color="auto"/>
                  </w:divBdr>
                </w:div>
                <w:div w:id="1573855082">
                  <w:marLeft w:val="0"/>
                  <w:marRight w:val="0"/>
                  <w:marTop w:val="0"/>
                  <w:marBottom w:val="0"/>
                  <w:divBdr>
                    <w:top w:val="none" w:sz="0" w:space="0" w:color="auto"/>
                    <w:left w:val="none" w:sz="0" w:space="0" w:color="auto"/>
                    <w:bottom w:val="none" w:sz="0" w:space="0" w:color="auto"/>
                    <w:right w:val="none" w:sz="0" w:space="0" w:color="auto"/>
                  </w:divBdr>
                </w:div>
                <w:div w:id="815801345">
                  <w:marLeft w:val="0"/>
                  <w:marRight w:val="0"/>
                  <w:marTop w:val="0"/>
                  <w:marBottom w:val="0"/>
                  <w:divBdr>
                    <w:top w:val="none" w:sz="0" w:space="0" w:color="auto"/>
                    <w:left w:val="none" w:sz="0" w:space="0" w:color="auto"/>
                    <w:bottom w:val="none" w:sz="0" w:space="0" w:color="auto"/>
                    <w:right w:val="none" w:sz="0" w:space="0" w:color="auto"/>
                  </w:divBdr>
                </w:div>
                <w:div w:id="1311209864">
                  <w:marLeft w:val="0"/>
                  <w:marRight w:val="0"/>
                  <w:marTop w:val="0"/>
                  <w:marBottom w:val="0"/>
                  <w:divBdr>
                    <w:top w:val="none" w:sz="0" w:space="0" w:color="auto"/>
                    <w:left w:val="none" w:sz="0" w:space="0" w:color="auto"/>
                    <w:bottom w:val="none" w:sz="0" w:space="0" w:color="auto"/>
                    <w:right w:val="none" w:sz="0" w:space="0" w:color="auto"/>
                  </w:divBdr>
                </w:div>
                <w:div w:id="1944990593">
                  <w:marLeft w:val="0"/>
                  <w:marRight w:val="0"/>
                  <w:marTop w:val="0"/>
                  <w:marBottom w:val="0"/>
                  <w:divBdr>
                    <w:top w:val="none" w:sz="0" w:space="0" w:color="auto"/>
                    <w:left w:val="none" w:sz="0" w:space="0" w:color="auto"/>
                    <w:bottom w:val="none" w:sz="0" w:space="0" w:color="auto"/>
                    <w:right w:val="none" w:sz="0" w:space="0" w:color="auto"/>
                  </w:divBdr>
                </w:div>
                <w:div w:id="2029603794">
                  <w:marLeft w:val="0"/>
                  <w:marRight w:val="0"/>
                  <w:marTop w:val="0"/>
                  <w:marBottom w:val="0"/>
                  <w:divBdr>
                    <w:top w:val="none" w:sz="0" w:space="0" w:color="auto"/>
                    <w:left w:val="none" w:sz="0" w:space="0" w:color="auto"/>
                    <w:bottom w:val="none" w:sz="0" w:space="0" w:color="auto"/>
                    <w:right w:val="none" w:sz="0" w:space="0" w:color="auto"/>
                  </w:divBdr>
                </w:div>
                <w:div w:id="1709528606">
                  <w:marLeft w:val="0"/>
                  <w:marRight w:val="0"/>
                  <w:marTop w:val="0"/>
                  <w:marBottom w:val="0"/>
                  <w:divBdr>
                    <w:top w:val="none" w:sz="0" w:space="0" w:color="auto"/>
                    <w:left w:val="none" w:sz="0" w:space="0" w:color="auto"/>
                    <w:bottom w:val="none" w:sz="0" w:space="0" w:color="auto"/>
                    <w:right w:val="none" w:sz="0" w:space="0" w:color="auto"/>
                  </w:divBdr>
                </w:div>
                <w:div w:id="1618021182">
                  <w:marLeft w:val="0"/>
                  <w:marRight w:val="0"/>
                  <w:marTop w:val="0"/>
                  <w:marBottom w:val="0"/>
                  <w:divBdr>
                    <w:top w:val="none" w:sz="0" w:space="0" w:color="auto"/>
                    <w:left w:val="none" w:sz="0" w:space="0" w:color="auto"/>
                    <w:bottom w:val="none" w:sz="0" w:space="0" w:color="auto"/>
                    <w:right w:val="none" w:sz="0" w:space="0" w:color="auto"/>
                  </w:divBdr>
                </w:div>
                <w:div w:id="1724670768">
                  <w:marLeft w:val="0"/>
                  <w:marRight w:val="0"/>
                  <w:marTop w:val="0"/>
                  <w:marBottom w:val="0"/>
                  <w:divBdr>
                    <w:top w:val="none" w:sz="0" w:space="0" w:color="auto"/>
                    <w:left w:val="none" w:sz="0" w:space="0" w:color="auto"/>
                    <w:bottom w:val="none" w:sz="0" w:space="0" w:color="auto"/>
                    <w:right w:val="none" w:sz="0" w:space="0" w:color="auto"/>
                  </w:divBdr>
                </w:div>
                <w:div w:id="1595943851">
                  <w:marLeft w:val="0"/>
                  <w:marRight w:val="0"/>
                  <w:marTop w:val="0"/>
                  <w:marBottom w:val="0"/>
                  <w:divBdr>
                    <w:top w:val="none" w:sz="0" w:space="0" w:color="auto"/>
                    <w:left w:val="none" w:sz="0" w:space="0" w:color="auto"/>
                    <w:bottom w:val="none" w:sz="0" w:space="0" w:color="auto"/>
                    <w:right w:val="none" w:sz="0" w:space="0" w:color="auto"/>
                  </w:divBdr>
                </w:div>
                <w:div w:id="1497958744">
                  <w:marLeft w:val="0"/>
                  <w:marRight w:val="0"/>
                  <w:marTop w:val="0"/>
                  <w:marBottom w:val="0"/>
                  <w:divBdr>
                    <w:top w:val="none" w:sz="0" w:space="0" w:color="auto"/>
                    <w:left w:val="none" w:sz="0" w:space="0" w:color="auto"/>
                    <w:bottom w:val="none" w:sz="0" w:space="0" w:color="auto"/>
                    <w:right w:val="none" w:sz="0" w:space="0" w:color="auto"/>
                  </w:divBdr>
                </w:div>
                <w:div w:id="1823737260">
                  <w:marLeft w:val="0"/>
                  <w:marRight w:val="0"/>
                  <w:marTop w:val="0"/>
                  <w:marBottom w:val="0"/>
                  <w:divBdr>
                    <w:top w:val="none" w:sz="0" w:space="0" w:color="auto"/>
                    <w:left w:val="none" w:sz="0" w:space="0" w:color="auto"/>
                    <w:bottom w:val="none" w:sz="0" w:space="0" w:color="auto"/>
                    <w:right w:val="none" w:sz="0" w:space="0" w:color="auto"/>
                  </w:divBdr>
                </w:div>
                <w:div w:id="327637417">
                  <w:marLeft w:val="0"/>
                  <w:marRight w:val="0"/>
                  <w:marTop w:val="0"/>
                  <w:marBottom w:val="0"/>
                  <w:divBdr>
                    <w:top w:val="none" w:sz="0" w:space="0" w:color="auto"/>
                    <w:left w:val="none" w:sz="0" w:space="0" w:color="auto"/>
                    <w:bottom w:val="none" w:sz="0" w:space="0" w:color="auto"/>
                    <w:right w:val="none" w:sz="0" w:space="0" w:color="auto"/>
                  </w:divBdr>
                </w:div>
                <w:div w:id="1310675433">
                  <w:marLeft w:val="0"/>
                  <w:marRight w:val="0"/>
                  <w:marTop w:val="0"/>
                  <w:marBottom w:val="0"/>
                  <w:divBdr>
                    <w:top w:val="none" w:sz="0" w:space="0" w:color="auto"/>
                    <w:left w:val="none" w:sz="0" w:space="0" w:color="auto"/>
                    <w:bottom w:val="none" w:sz="0" w:space="0" w:color="auto"/>
                    <w:right w:val="none" w:sz="0" w:space="0" w:color="auto"/>
                  </w:divBdr>
                </w:div>
                <w:div w:id="121924588">
                  <w:marLeft w:val="0"/>
                  <w:marRight w:val="0"/>
                  <w:marTop w:val="0"/>
                  <w:marBottom w:val="0"/>
                  <w:divBdr>
                    <w:top w:val="none" w:sz="0" w:space="0" w:color="auto"/>
                    <w:left w:val="none" w:sz="0" w:space="0" w:color="auto"/>
                    <w:bottom w:val="none" w:sz="0" w:space="0" w:color="auto"/>
                    <w:right w:val="none" w:sz="0" w:space="0" w:color="auto"/>
                  </w:divBdr>
                </w:div>
                <w:div w:id="1517233919">
                  <w:marLeft w:val="0"/>
                  <w:marRight w:val="0"/>
                  <w:marTop w:val="0"/>
                  <w:marBottom w:val="0"/>
                  <w:divBdr>
                    <w:top w:val="none" w:sz="0" w:space="0" w:color="auto"/>
                    <w:left w:val="none" w:sz="0" w:space="0" w:color="auto"/>
                    <w:bottom w:val="none" w:sz="0" w:space="0" w:color="auto"/>
                    <w:right w:val="none" w:sz="0" w:space="0" w:color="auto"/>
                  </w:divBdr>
                </w:div>
                <w:div w:id="619069627">
                  <w:marLeft w:val="0"/>
                  <w:marRight w:val="0"/>
                  <w:marTop w:val="0"/>
                  <w:marBottom w:val="0"/>
                  <w:divBdr>
                    <w:top w:val="none" w:sz="0" w:space="0" w:color="auto"/>
                    <w:left w:val="none" w:sz="0" w:space="0" w:color="auto"/>
                    <w:bottom w:val="none" w:sz="0" w:space="0" w:color="auto"/>
                    <w:right w:val="none" w:sz="0" w:space="0" w:color="auto"/>
                  </w:divBdr>
                </w:div>
                <w:div w:id="1842501047">
                  <w:marLeft w:val="0"/>
                  <w:marRight w:val="0"/>
                  <w:marTop w:val="0"/>
                  <w:marBottom w:val="0"/>
                  <w:divBdr>
                    <w:top w:val="none" w:sz="0" w:space="0" w:color="auto"/>
                    <w:left w:val="none" w:sz="0" w:space="0" w:color="auto"/>
                    <w:bottom w:val="none" w:sz="0" w:space="0" w:color="auto"/>
                    <w:right w:val="none" w:sz="0" w:space="0" w:color="auto"/>
                  </w:divBdr>
                </w:div>
                <w:div w:id="1918249144">
                  <w:marLeft w:val="0"/>
                  <w:marRight w:val="0"/>
                  <w:marTop w:val="0"/>
                  <w:marBottom w:val="0"/>
                  <w:divBdr>
                    <w:top w:val="none" w:sz="0" w:space="0" w:color="auto"/>
                    <w:left w:val="none" w:sz="0" w:space="0" w:color="auto"/>
                    <w:bottom w:val="none" w:sz="0" w:space="0" w:color="auto"/>
                    <w:right w:val="none" w:sz="0" w:space="0" w:color="auto"/>
                  </w:divBdr>
                </w:div>
                <w:div w:id="1043211127">
                  <w:marLeft w:val="0"/>
                  <w:marRight w:val="0"/>
                  <w:marTop w:val="0"/>
                  <w:marBottom w:val="0"/>
                  <w:divBdr>
                    <w:top w:val="none" w:sz="0" w:space="0" w:color="auto"/>
                    <w:left w:val="none" w:sz="0" w:space="0" w:color="auto"/>
                    <w:bottom w:val="none" w:sz="0" w:space="0" w:color="auto"/>
                    <w:right w:val="none" w:sz="0" w:space="0" w:color="auto"/>
                  </w:divBdr>
                </w:div>
                <w:div w:id="620721144">
                  <w:marLeft w:val="0"/>
                  <w:marRight w:val="0"/>
                  <w:marTop w:val="0"/>
                  <w:marBottom w:val="0"/>
                  <w:divBdr>
                    <w:top w:val="none" w:sz="0" w:space="0" w:color="auto"/>
                    <w:left w:val="none" w:sz="0" w:space="0" w:color="auto"/>
                    <w:bottom w:val="none" w:sz="0" w:space="0" w:color="auto"/>
                    <w:right w:val="none" w:sz="0" w:space="0" w:color="auto"/>
                  </w:divBdr>
                </w:div>
                <w:div w:id="157156492">
                  <w:marLeft w:val="0"/>
                  <w:marRight w:val="0"/>
                  <w:marTop w:val="0"/>
                  <w:marBottom w:val="0"/>
                  <w:divBdr>
                    <w:top w:val="none" w:sz="0" w:space="0" w:color="auto"/>
                    <w:left w:val="none" w:sz="0" w:space="0" w:color="auto"/>
                    <w:bottom w:val="none" w:sz="0" w:space="0" w:color="auto"/>
                    <w:right w:val="none" w:sz="0" w:space="0" w:color="auto"/>
                  </w:divBdr>
                </w:div>
                <w:div w:id="1766918599">
                  <w:marLeft w:val="0"/>
                  <w:marRight w:val="0"/>
                  <w:marTop w:val="0"/>
                  <w:marBottom w:val="0"/>
                  <w:divBdr>
                    <w:top w:val="none" w:sz="0" w:space="0" w:color="auto"/>
                    <w:left w:val="none" w:sz="0" w:space="0" w:color="auto"/>
                    <w:bottom w:val="none" w:sz="0" w:space="0" w:color="auto"/>
                    <w:right w:val="none" w:sz="0" w:space="0" w:color="auto"/>
                  </w:divBdr>
                </w:div>
                <w:div w:id="664167801">
                  <w:marLeft w:val="0"/>
                  <w:marRight w:val="0"/>
                  <w:marTop w:val="0"/>
                  <w:marBottom w:val="0"/>
                  <w:divBdr>
                    <w:top w:val="none" w:sz="0" w:space="0" w:color="auto"/>
                    <w:left w:val="none" w:sz="0" w:space="0" w:color="auto"/>
                    <w:bottom w:val="none" w:sz="0" w:space="0" w:color="auto"/>
                    <w:right w:val="none" w:sz="0" w:space="0" w:color="auto"/>
                  </w:divBdr>
                </w:div>
                <w:div w:id="1985505635">
                  <w:marLeft w:val="0"/>
                  <w:marRight w:val="0"/>
                  <w:marTop w:val="0"/>
                  <w:marBottom w:val="0"/>
                  <w:divBdr>
                    <w:top w:val="none" w:sz="0" w:space="0" w:color="auto"/>
                    <w:left w:val="none" w:sz="0" w:space="0" w:color="auto"/>
                    <w:bottom w:val="none" w:sz="0" w:space="0" w:color="auto"/>
                    <w:right w:val="none" w:sz="0" w:space="0" w:color="auto"/>
                  </w:divBdr>
                </w:div>
                <w:div w:id="413086242">
                  <w:marLeft w:val="0"/>
                  <w:marRight w:val="0"/>
                  <w:marTop w:val="0"/>
                  <w:marBottom w:val="0"/>
                  <w:divBdr>
                    <w:top w:val="none" w:sz="0" w:space="0" w:color="auto"/>
                    <w:left w:val="none" w:sz="0" w:space="0" w:color="auto"/>
                    <w:bottom w:val="none" w:sz="0" w:space="0" w:color="auto"/>
                    <w:right w:val="none" w:sz="0" w:space="0" w:color="auto"/>
                  </w:divBdr>
                </w:div>
                <w:div w:id="1640767018">
                  <w:marLeft w:val="0"/>
                  <w:marRight w:val="0"/>
                  <w:marTop w:val="0"/>
                  <w:marBottom w:val="0"/>
                  <w:divBdr>
                    <w:top w:val="none" w:sz="0" w:space="0" w:color="auto"/>
                    <w:left w:val="none" w:sz="0" w:space="0" w:color="auto"/>
                    <w:bottom w:val="none" w:sz="0" w:space="0" w:color="auto"/>
                    <w:right w:val="none" w:sz="0" w:space="0" w:color="auto"/>
                  </w:divBdr>
                </w:div>
                <w:div w:id="976761600">
                  <w:marLeft w:val="0"/>
                  <w:marRight w:val="0"/>
                  <w:marTop w:val="0"/>
                  <w:marBottom w:val="0"/>
                  <w:divBdr>
                    <w:top w:val="none" w:sz="0" w:space="0" w:color="auto"/>
                    <w:left w:val="none" w:sz="0" w:space="0" w:color="auto"/>
                    <w:bottom w:val="none" w:sz="0" w:space="0" w:color="auto"/>
                    <w:right w:val="none" w:sz="0" w:space="0" w:color="auto"/>
                  </w:divBdr>
                </w:div>
                <w:div w:id="529606300">
                  <w:marLeft w:val="0"/>
                  <w:marRight w:val="0"/>
                  <w:marTop w:val="0"/>
                  <w:marBottom w:val="0"/>
                  <w:divBdr>
                    <w:top w:val="none" w:sz="0" w:space="0" w:color="auto"/>
                    <w:left w:val="none" w:sz="0" w:space="0" w:color="auto"/>
                    <w:bottom w:val="none" w:sz="0" w:space="0" w:color="auto"/>
                    <w:right w:val="none" w:sz="0" w:space="0" w:color="auto"/>
                  </w:divBdr>
                </w:div>
                <w:div w:id="1379205923">
                  <w:marLeft w:val="0"/>
                  <w:marRight w:val="0"/>
                  <w:marTop w:val="0"/>
                  <w:marBottom w:val="0"/>
                  <w:divBdr>
                    <w:top w:val="none" w:sz="0" w:space="0" w:color="auto"/>
                    <w:left w:val="none" w:sz="0" w:space="0" w:color="auto"/>
                    <w:bottom w:val="none" w:sz="0" w:space="0" w:color="auto"/>
                    <w:right w:val="none" w:sz="0" w:space="0" w:color="auto"/>
                  </w:divBdr>
                </w:div>
                <w:div w:id="1881550200">
                  <w:marLeft w:val="0"/>
                  <w:marRight w:val="0"/>
                  <w:marTop w:val="0"/>
                  <w:marBottom w:val="0"/>
                  <w:divBdr>
                    <w:top w:val="none" w:sz="0" w:space="0" w:color="auto"/>
                    <w:left w:val="none" w:sz="0" w:space="0" w:color="auto"/>
                    <w:bottom w:val="none" w:sz="0" w:space="0" w:color="auto"/>
                    <w:right w:val="none" w:sz="0" w:space="0" w:color="auto"/>
                  </w:divBdr>
                </w:div>
                <w:div w:id="1958633924">
                  <w:marLeft w:val="0"/>
                  <w:marRight w:val="0"/>
                  <w:marTop w:val="0"/>
                  <w:marBottom w:val="0"/>
                  <w:divBdr>
                    <w:top w:val="none" w:sz="0" w:space="0" w:color="auto"/>
                    <w:left w:val="none" w:sz="0" w:space="0" w:color="auto"/>
                    <w:bottom w:val="none" w:sz="0" w:space="0" w:color="auto"/>
                    <w:right w:val="none" w:sz="0" w:space="0" w:color="auto"/>
                  </w:divBdr>
                </w:div>
                <w:div w:id="1289432509">
                  <w:marLeft w:val="0"/>
                  <w:marRight w:val="0"/>
                  <w:marTop w:val="0"/>
                  <w:marBottom w:val="0"/>
                  <w:divBdr>
                    <w:top w:val="none" w:sz="0" w:space="0" w:color="auto"/>
                    <w:left w:val="none" w:sz="0" w:space="0" w:color="auto"/>
                    <w:bottom w:val="none" w:sz="0" w:space="0" w:color="auto"/>
                    <w:right w:val="none" w:sz="0" w:space="0" w:color="auto"/>
                  </w:divBdr>
                </w:div>
                <w:div w:id="1307472239">
                  <w:marLeft w:val="0"/>
                  <w:marRight w:val="0"/>
                  <w:marTop w:val="0"/>
                  <w:marBottom w:val="0"/>
                  <w:divBdr>
                    <w:top w:val="none" w:sz="0" w:space="0" w:color="auto"/>
                    <w:left w:val="none" w:sz="0" w:space="0" w:color="auto"/>
                    <w:bottom w:val="none" w:sz="0" w:space="0" w:color="auto"/>
                    <w:right w:val="none" w:sz="0" w:space="0" w:color="auto"/>
                  </w:divBdr>
                </w:div>
                <w:div w:id="1526093611">
                  <w:marLeft w:val="0"/>
                  <w:marRight w:val="0"/>
                  <w:marTop w:val="0"/>
                  <w:marBottom w:val="0"/>
                  <w:divBdr>
                    <w:top w:val="none" w:sz="0" w:space="0" w:color="auto"/>
                    <w:left w:val="none" w:sz="0" w:space="0" w:color="auto"/>
                    <w:bottom w:val="none" w:sz="0" w:space="0" w:color="auto"/>
                    <w:right w:val="none" w:sz="0" w:space="0" w:color="auto"/>
                  </w:divBdr>
                </w:div>
                <w:div w:id="1002583972">
                  <w:marLeft w:val="0"/>
                  <w:marRight w:val="0"/>
                  <w:marTop w:val="0"/>
                  <w:marBottom w:val="0"/>
                  <w:divBdr>
                    <w:top w:val="none" w:sz="0" w:space="0" w:color="auto"/>
                    <w:left w:val="none" w:sz="0" w:space="0" w:color="auto"/>
                    <w:bottom w:val="none" w:sz="0" w:space="0" w:color="auto"/>
                    <w:right w:val="none" w:sz="0" w:space="0" w:color="auto"/>
                  </w:divBdr>
                </w:div>
                <w:div w:id="666320546">
                  <w:marLeft w:val="0"/>
                  <w:marRight w:val="0"/>
                  <w:marTop w:val="0"/>
                  <w:marBottom w:val="0"/>
                  <w:divBdr>
                    <w:top w:val="none" w:sz="0" w:space="0" w:color="auto"/>
                    <w:left w:val="none" w:sz="0" w:space="0" w:color="auto"/>
                    <w:bottom w:val="none" w:sz="0" w:space="0" w:color="auto"/>
                    <w:right w:val="none" w:sz="0" w:space="0" w:color="auto"/>
                  </w:divBdr>
                </w:div>
                <w:div w:id="1859661687">
                  <w:marLeft w:val="0"/>
                  <w:marRight w:val="0"/>
                  <w:marTop w:val="0"/>
                  <w:marBottom w:val="0"/>
                  <w:divBdr>
                    <w:top w:val="none" w:sz="0" w:space="0" w:color="auto"/>
                    <w:left w:val="none" w:sz="0" w:space="0" w:color="auto"/>
                    <w:bottom w:val="none" w:sz="0" w:space="0" w:color="auto"/>
                    <w:right w:val="none" w:sz="0" w:space="0" w:color="auto"/>
                  </w:divBdr>
                </w:div>
                <w:div w:id="2052654445">
                  <w:marLeft w:val="0"/>
                  <w:marRight w:val="0"/>
                  <w:marTop w:val="0"/>
                  <w:marBottom w:val="0"/>
                  <w:divBdr>
                    <w:top w:val="none" w:sz="0" w:space="0" w:color="auto"/>
                    <w:left w:val="none" w:sz="0" w:space="0" w:color="auto"/>
                    <w:bottom w:val="none" w:sz="0" w:space="0" w:color="auto"/>
                    <w:right w:val="none" w:sz="0" w:space="0" w:color="auto"/>
                  </w:divBdr>
                </w:div>
                <w:div w:id="935867949">
                  <w:marLeft w:val="0"/>
                  <w:marRight w:val="0"/>
                  <w:marTop w:val="0"/>
                  <w:marBottom w:val="0"/>
                  <w:divBdr>
                    <w:top w:val="none" w:sz="0" w:space="0" w:color="auto"/>
                    <w:left w:val="none" w:sz="0" w:space="0" w:color="auto"/>
                    <w:bottom w:val="none" w:sz="0" w:space="0" w:color="auto"/>
                    <w:right w:val="none" w:sz="0" w:space="0" w:color="auto"/>
                  </w:divBdr>
                </w:div>
                <w:div w:id="2132631749">
                  <w:marLeft w:val="0"/>
                  <w:marRight w:val="0"/>
                  <w:marTop w:val="0"/>
                  <w:marBottom w:val="0"/>
                  <w:divBdr>
                    <w:top w:val="none" w:sz="0" w:space="0" w:color="auto"/>
                    <w:left w:val="none" w:sz="0" w:space="0" w:color="auto"/>
                    <w:bottom w:val="none" w:sz="0" w:space="0" w:color="auto"/>
                    <w:right w:val="none" w:sz="0" w:space="0" w:color="auto"/>
                  </w:divBdr>
                </w:div>
                <w:div w:id="450829241">
                  <w:marLeft w:val="0"/>
                  <w:marRight w:val="0"/>
                  <w:marTop w:val="0"/>
                  <w:marBottom w:val="0"/>
                  <w:divBdr>
                    <w:top w:val="none" w:sz="0" w:space="0" w:color="auto"/>
                    <w:left w:val="none" w:sz="0" w:space="0" w:color="auto"/>
                    <w:bottom w:val="none" w:sz="0" w:space="0" w:color="auto"/>
                    <w:right w:val="none" w:sz="0" w:space="0" w:color="auto"/>
                  </w:divBdr>
                </w:div>
                <w:div w:id="330254382">
                  <w:marLeft w:val="0"/>
                  <w:marRight w:val="0"/>
                  <w:marTop w:val="0"/>
                  <w:marBottom w:val="0"/>
                  <w:divBdr>
                    <w:top w:val="none" w:sz="0" w:space="0" w:color="auto"/>
                    <w:left w:val="none" w:sz="0" w:space="0" w:color="auto"/>
                    <w:bottom w:val="none" w:sz="0" w:space="0" w:color="auto"/>
                    <w:right w:val="none" w:sz="0" w:space="0" w:color="auto"/>
                  </w:divBdr>
                </w:div>
                <w:div w:id="886723205">
                  <w:marLeft w:val="0"/>
                  <w:marRight w:val="0"/>
                  <w:marTop w:val="0"/>
                  <w:marBottom w:val="0"/>
                  <w:divBdr>
                    <w:top w:val="none" w:sz="0" w:space="0" w:color="auto"/>
                    <w:left w:val="none" w:sz="0" w:space="0" w:color="auto"/>
                    <w:bottom w:val="none" w:sz="0" w:space="0" w:color="auto"/>
                    <w:right w:val="none" w:sz="0" w:space="0" w:color="auto"/>
                  </w:divBdr>
                </w:div>
                <w:div w:id="1714378205">
                  <w:marLeft w:val="0"/>
                  <w:marRight w:val="0"/>
                  <w:marTop w:val="0"/>
                  <w:marBottom w:val="0"/>
                  <w:divBdr>
                    <w:top w:val="none" w:sz="0" w:space="0" w:color="auto"/>
                    <w:left w:val="none" w:sz="0" w:space="0" w:color="auto"/>
                    <w:bottom w:val="none" w:sz="0" w:space="0" w:color="auto"/>
                    <w:right w:val="none" w:sz="0" w:space="0" w:color="auto"/>
                  </w:divBdr>
                </w:div>
                <w:div w:id="586961555">
                  <w:marLeft w:val="0"/>
                  <w:marRight w:val="0"/>
                  <w:marTop w:val="0"/>
                  <w:marBottom w:val="0"/>
                  <w:divBdr>
                    <w:top w:val="none" w:sz="0" w:space="0" w:color="auto"/>
                    <w:left w:val="none" w:sz="0" w:space="0" w:color="auto"/>
                    <w:bottom w:val="none" w:sz="0" w:space="0" w:color="auto"/>
                    <w:right w:val="none" w:sz="0" w:space="0" w:color="auto"/>
                  </w:divBdr>
                </w:div>
                <w:div w:id="1877768783">
                  <w:marLeft w:val="0"/>
                  <w:marRight w:val="0"/>
                  <w:marTop w:val="0"/>
                  <w:marBottom w:val="0"/>
                  <w:divBdr>
                    <w:top w:val="none" w:sz="0" w:space="0" w:color="auto"/>
                    <w:left w:val="none" w:sz="0" w:space="0" w:color="auto"/>
                    <w:bottom w:val="none" w:sz="0" w:space="0" w:color="auto"/>
                    <w:right w:val="none" w:sz="0" w:space="0" w:color="auto"/>
                  </w:divBdr>
                </w:div>
                <w:div w:id="1513645581">
                  <w:marLeft w:val="0"/>
                  <w:marRight w:val="0"/>
                  <w:marTop w:val="0"/>
                  <w:marBottom w:val="0"/>
                  <w:divBdr>
                    <w:top w:val="none" w:sz="0" w:space="0" w:color="auto"/>
                    <w:left w:val="none" w:sz="0" w:space="0" w:color="auto"/>
                    <w:bottom w:val="none" w:sz="0" w:space="0" w:color="auto"/>
                    <w:right w:val="none" w:sz="0" w:space="0" w:color="auto"/>
                  </w:divBdr>
                </w:div>
                <w:div w:id="349527533">
                  <w:marLeft w:val="0"/>
                  <w:marRight w:val="0"/>
                  <w:marTop w:val="0"/>
                  <w:marBottom w:val="0"/>
                  <w:divBdr>
                    <w:top w:val="none" w:sz="0" w:space="0" w:color="auto"/>
                    <w:left w:val="none" w:sz="0" w:space="0" w:color="auto"/>
                    <w:bottom w:val="none" w:sz="0" w:space="0" w:color="auto"/>
                    <w:right w:val="none" w:sz="0" w:space="0" w:color="auto"/>
                  </w:divBdr>
                </w:div>
                <w:div w:id="2039694089">
                  <w:marLeft w:val="0"/>
                  <w:marRight w:val="0"/>
                  <w:marTop w:val="0"/>
                  <w:marBottom w:val="0"/>
                  <w:divBdr>
                    <w:top w:val="none" w:sz="0" w:space="0" w:color="auto"/>
                    <w:left w:val="none" w:sz="0" w:space="0" w:color="auto"/>
                    <w:bottom w:val="none" w:sz="0" w:space="0" w:color="auto"/>
                    <w:right w:val="none" w:sz="0" w:space="0" w:color="auto"/>
                  </w:divBdr>
                </w:div>
                <w:div w:id="1496535136">
                  <w:marLeft w:val="0"/>
                  <w:marRight w:val="0"/>
                  <w:marTop w:val="0"/>
                  <w:marBottom w:val="0"/>
                  <w:divBdr>
                    <w:top w:val="none" w:sz="0" w:space="0" w:color="auto"/>
                    <w:left w:val="none" w:sz="0" w:space="0" w:color="auto"/>
                    <w:bottom w:val="none" w:sz="0" w:space="0" w:color="auto"/>
                    <w:right w:val="none" w:sz="0" w:space="0" w:color="auto"/>
                  </w:divBdr>
                </w:div>
                <w:div w:id="530384853">
                  <w:marLeft w:val="0"/>
                  <w:marRight w:val="0"/>
                  <w:marTop w:val="0"/>
                  <w:marBottom w:val="0"/>
                  <w:divBdr>
                    <w:top w:val="none" w:sz="0" w:space="0" w:color="auto"/>
                    <w:left w:val="none" w:sz="0" w:space="0" w:color="auto"/>
                    <w:bottom w:val="none" w:sz="0" w:space="0" w:color="auto"/>
                    <w:right w:val="none" w:sz="0" w:space="0" w:color="auto"/>
                  </w:divBdr>
                </w:div>
                <w:div w:id="2113470475">
                  <w:marLeft w:val="0"/>
                  <w:marRight w:val="0"/>
                  <w:marTop w:val="0"/>
                  <w:marBottom w:val="0"/>
                  <w:divBdr>
                    <w:top w:val="none" w:sz="0" w:space="0" w:color="auto"/>
                    <w:left w:val="none" w:sz="0" w:space="0" w:color="auto"/>
                    <w:bottom w:val="none" w:sz="0" w:space="0" w:color="auto"/>
                    <w:right w:val="none" w:sz="0" w:space="0" w:color="auto"/>
                  </w:divBdr>
                </w:div>
                <w:div w:id="664551484">
                  <w:marLeft w:val="0"/>
                  <w:marRight w:val="0"/>
                  <w:marTop w:val="0"/>
                  <w:marBottom w:val="0"/>
                  <w:divBdr>
                    <w:top w:val="none" w:sz="0" w:space="0" w:color="auto"/>
                    <w:left w:val="none" w:sz="0" w:space="0" w:color="auto"/>
                    <w:bottom w:val="none" w:sz="0" w:space="0" w:color="auto"/>
                    <w:right w:val="none" w:sz="0" w:space="0" w:color="auto"/>
                  </w:divBdr>
                </w:div>
                <w:div w:id="1584878140">
                  <w:marLeft w:val="0"/>
                  <w:marRight w:val="0"/>
                  <w:marTop w:val="0"/>
                  <w:marBottom w:val="0"/>
                  <w:divBdr>
                    <w:top w:val="none" w:sz="0" w:space="0" w:color="auto"/>
                    <w:left w:val="none" w:sz="0" w:space="0" w:color="auto"/>
                    <w:bottom w:val="none" w:sz="0" w:space="0" w:color="auto"/>
                    <w:right w:val="none" w:sz="0" w:space="0" w:color="auto"/>
                  </w:divBdr>
                </w:div>
                <w:div w:id="1616054513">
                  <w:marLeft w:val="0"/>
                  <w:marRight w:val="0"/>
                  <w:marTop w:val="0"/>
                  <w:marBottom w:val="0"/>
                  <w:divBdr>
                    <w:top w:val="none" w:sz="0" w:space="0" w:color="auto"/>
                    <w:left w:val="none" w:sz="0" w:space="0" w:color="auto"/>
                    <w:bottom w:val="none" w:sz="0" w:space="0" w:color="auto"/>
                    <w:right w:val="none" w:sz="0" w:space="0" w:color="auto"/>
                  </w:divBdr>
                </w:div>
                <w:div w:id="558443826">
                  <w:marLeft w:val="0"/>
                  <w:marRight w:val="0"/>
                  <w:marTop w:val="0"/>
                  <w:marBottom w:val="0"/>
                  <w:divBdr>
                    <w:top w:val="none" w:sz="0" w:space="0" w:color="auto"/>
                    <w:left w:val="none" w:sz="0" w:space="0" w:color="auto"/>
                    <w:bottom w:val="none" w:sz="0" w:space="0" w:color="auto"/>
                    <w:right w:val="none" w:sz="0" w:space="0" w:color="auto"/>
                  </w:divBdr>
                </w:div>
                <w:div w:id="1540312696">
                  <w:marLeft w:val="0"/>
                  <w:marRight w:val="0"/>
                  <w:marTop w:val="0"/>
                  <w:marBottom w:val="0"/>
                  <w:divBdr>
                    <w:top w:val="none" w:sz="0" w:space="0" w:color="auto"/>
                    <w:left w:val="none" w:sz="0" w:space="0" w:color="auto"/>
                    <w:bottom w:val="none" w:sz="0" w:space="0" w:color="auto"/>
                    <w:right w:val="none" w:sz="0" w:space="0" w:color="auto"/>
                  </w:divBdr>
                </w:div>
                <w:div w:id="1673029488">
                  <w:marLeft w:val="0"/>
                  <w:marRight w:val="0"/>
                  <w:marTop w:val="0"/>
                  <w:marBottom w:val="0"/>
                  <w:divBdr>
                    <w:top w:val="none" w:sz="0" w:space="0" w:color="auto"/>
                    <w:left w:val="none" w:sz="0" w:space="0" w:color="auto"/>
                    <w:bottom w:val="none" w:sz="0" w:space="0" w:color="auto"/>
                    <w:right w:val="none" w:sz="0" w:space="0" w:color="auto"/>
                  </w:divBdr>
                </w:div>
                <w:div w:id="1654524241">
                  <w:marLeft w:val="0"/>
                  <w:marRight w:val="0"/>
                  <w:marTop w:val="0"/>
                  <w:marBottom w:val="0"/>
                  <w:divBdr>
                    <w:top w:val="none" w:sz="0" w:space="0" w:color="auto"/>
                    <w:left w:val="none" w:sz="0" w:space="0" w:color="auto"/>
                    <w:bottom w:val="none" w:sz="0" w:space="0" w:color="auto"/>
                    <w:right w:val="none" w:sz="0" w:space="0" w:color="auto"/>
                  </w:divBdr>
                </w:div>
                <w:div w:id="73818968">
                  <w:marLeft w:val="0"/>
                  <w:marRight w:val="0"/>
                  <w:marTop w:val="0"/>
                  <w:marBottom w:val="0"/>
                  <w:divBdr>
                    <w:top w:val="none" w:sz="0" w:space="0" w:color="auto"/>
                    <w:left w:val="none" w:sz="0" w:space="0" w:color="auto"/>
                    <w:bottom w:val="none" w:sz="0" w:space="0" w:color="auto"/>
                    <w:right w:val="none" w:sz="0" w:space="0" w:color="auto"/>
                  </w:divBdr>
                </w:div>
                <w:div w:id="1282810498">
                  <w:marLeft w:val="0"/>
                  <w:marRight w:val="0"/>
                  <w:marTop w:val="0"/>
                  <w:marBottom w:val="0"/>
                  <w:divBdr>
                    <w:top w:val="none" w:sz="0" w:space="0" w:color="auto"/>
                    <w:left w:val="none" w:sz="0" w:space="0" w:color="auto"/>
                    <w:bottom w:val="none" w:sz="0" w:space="0" w:color="auto"/>
                    <w:right w:val="none" w:sz="0" w:space="0" w:color="auto"/>
                  </w:divBdr>
                </w:div>
                <w:div w:id="1594973687">
                  <w:marLeft w:val="0"/>
                  <w:marRight w:val="0"/>
                  <w:marTop w:val="0"/>
                  <w:marBottom w:val="0"/>
                  <w:divBdr>
                    <w:top w:val="none" w:sz="0" w:space="0" w:color="auto"/>
                    <w:left w:val="none" w:sz="0" w:space="0" w:color="auto"/>
                    <w:bottom w:val="none" w:sz="0" w:space="0" w:color="auto"/>
                    <w:right w:val="none" w:sz="0" w:space="0" w:color="auto"/>
                  </w:divBdr>
                </w:div>
                <w:div w:id="1754279133">
                  <w:marLeft w:val="0"/>
                  <w:marRight w:val="0"/>
                  <w:marTop w:val="0"/>
                  <w:marBottom w:val="0"/>
                  <w:divBdr>
                    <w:top w:val="none" w:sz="0" w:space="0" w:color="auto"/>
                    <w:left w:val="none" w:sz="0" w:space="0" w:color="auto"/>
                    <w:bottom w:val="none" w:sz="0" w:space="0" w:color="auto"/>
                    <w:right w:val="none" w:sz="0" w:space="0" w:color="auto"/>
                  </w:divBdr>
                </w:div>
                <w:div w:id="738290308">
                  <w:marLeft w:val="0"/>
                  <w:marRight w:val="0"/>
                  <w:marTop w:val="0"/>
                  <w:marBottom w:val="0"/>
                  <w:divBdr>
                    <w:top w:val="none" w:sz="0" w:space="0" w:color="auto"/>
                    <w:left w:val="none" w:sz="0" w:space="0" w:color="auto"/>
                    <w:bottom w:val="none" w:sz="0" w:space="0" w:color="auto"/>
                    <w:right w:val="none" w:sz="0" w:space="0" w:color="auto"/>
                  </w:divBdr>
                </w:div>
                <w:div w:id="2007590183">
                  <w:marLeft w:val="0"/>
                  <w:marRight w:val="0"/>
                  <w:marTop w:val="0"/>
                  <w:marBottom w:val="0"/>
                  <w:divBdr>
                    <w:top w:val="none" w:sz="0" w:space="0" w:color="auto"/>
                    <w:left w:val="none" w:sz="0" w:space="0" w:color="auto"/>
                    <w:bottom w:val="none" w:sz="0" w:space="0" w:color="auto"/>
                    <w:right w:val="none" w:sz="0" w:space="0" w:color="auto"/>
                  </w:divBdr>
                </w:div>
                <w:div w:id="493690441">
                  <w:marLeft w:val="0"/>
                  <w:marRight w:val="0"/>
                  <w:marTop w:val="0"/>
                  <w:marBottom w:val="0"/>
                  <w:divBdr>
                    <w:top w:val="none" w:sz="0" w:space="0" w:color="auto"/>
                    <w:left w:val="none" w:sz="0" w:space="0" w:color="auto"/>
                    <w:bottom w:val="none" w:sz="0" w:space="0" w:color="auto"/>
                    <w:right w:val="none" w:sz="0" w:space="0" w:color="auto"/>
                  </w:divBdr>
                </w:div>
                <w:div w:id="1564559776">
                  <w:marLeft w:val="0"/>
                  <w:marRight w:val="0"/>
                  <w:marTop w:val="0"/>
                  <w:marBottom w:val="0"/>
                  <w:divBdr>
                    <w:top w:val="none" w:sz="0" w:space="0" w:color="auto"/>
                    <w:left w:val="none" w:sz="0" w:space="0" w:color="auto"/>
                    <w:bottom w:val="none" w:sz="0" w:space="0" w:color="auto"/>
                    <w:right w:val="none" w:sz="0" w:space="0" w:color="auto"/>
                  </w:divBdr>
                </w:div>
                <w:div w:id="739408272">
                  <w:marLeft w:val="0"/>
                  <w:marRight w:val="0"/>
                  <w:marTop w:val="0"/>
                  <w:marBottom w:val="0"/>
                  <w:divBdr>
                    <w:top w:val="none" w:sz="0" w:space="0" w:color="auto"/>
                    <w:left w:val="none" w:sz="0" w:space="0" w:color="auto"/>
                    <w:bottom w:val="none" w:sz="0" w:space="0" w:color="auto"/>
                    <w:right w:val="none" w:sz="0" w:space="0" w:color="auto"/>
                  </w:divBdr>
                </w:div>
                <w:div w:id="719474222">
                  <w:marLeft w:val="0"/>
                  <w:marRight w:val="0"/>
                  <w:marTop w:val="0"/>
                  <w:marBottom w:val="0"/>
                  <w:divBdr>
                    <w:top w:val="none" w:sz="0" w:space="0" w:color="auto"/>
                    <w:left w:val="none" w:sz="0" w:space="0" w:color="auto"/>
                    <w:bottom w:val="none" w:sz="0" w:space="0" w:color="auto"/>
                    <w:right w:val="none" w:sz="0" w:space="0" w:color="auto"/>
                  </w:divBdr>
                </w:div>
                <w:div w:id="1645312570">
                  <w:marLeft w:val="0"/>
                  <w:marRight w:val="0"/>
                  <w:marTop w:val="0"/>
                  <w:marBottom w:val="0"/>
                  <w:divBdr>
                    <w:top w:val="none" w:sz="0" w:space="0" w:color="auto"/>
                    <w:left w:val="none" w:sz="0" w:space="0" w:color="auto"/>
                    <w:bottom w:val="none" w:sz="0" w:space="0" w:color="auto"/>
                    <w:right w:val="none" w:sz="0" w:space="0" w:color="auto"/>
                  </w:divBdr>
                </w:div>
              </w:divsChild>
            </w:div>
            <w:div w:id="1114134744">
              <w:marLeft w:val="0"/>
              <w:marRight w:val="0"/>
              <w:marTop w:val="0"/>
              <w:marBottom w:val="0"/>
              <w:divBdr>
                <w:top w:val="none" w:sz="0" w:space="0" w:color="auto"/>
                <w:left w:val="none" w:sz="0" w:space="0" w:color="auto"/>
                <w:bottom w:val="none" w:sz="0" w:space="0" w:color="auto"/>
                <w:right w:val="none" w:sz="0" w:space="0" w:color="auto"/>
              </w:divBdr>
              <w:divsChild>
                <w:div w:id="679624154">
                  <w:marLeft w:val="0"/>
                  <w:marRight w:val="0"/>
                  <w:marTop w:val="0"/>
                  <w:marBottom w:val="0"/>
                  <w:divBdr>
                    <w:top w:val="none" w:sz="0" w:space="0" w:color="auto"/>
                    <w:left w:val="none" w:sz="0" w:space="0" w:color="auto"/>
                    <w:bottom w:val="none" w:sz="0" w:space="0" w:color="auto"/>
                    <w:right w:val="none" w:sz="0" w:space="0" w:color="auto"/>
                  </w:divBdr>
                </w:div>
                <w:div w:id="2111585928">
                  <w:marLeft w:val="0"/>
                  <w:marRight w:val="0"/>
                  <w:marTop w:val="0"/>
                  <w:marBottom w:val="0"/>
                  <w:divBdr>
                    <w:top w:val="none" w:sz="0" w:space="0" w:color="auto"/>
                    <w:left w:val="none" w:sz="0" w:space="0" w:color="auto"/>
                    <w:bottom w:val="none" w:sz="0" w:space="0" w:color="auto"/>
                    <w:right w:val="none" w:sz="0" w:space="0" w:color="auto"/>
                  </w:divBdr>
                </w:div>
                <w:div w:id="230968075">
                  <w:marLeft w:val="0"/>
                  <w:marRight w:val="0"/>
                  <w:marTop w:val="0"/>
                  <w:marBottom w:val="0"/>
                  <w:divBdr>
                    <w:top w:val="none" w:sz="0" w:space="0" w:color="auto"/>
                    <w:left w:val="none" w:sz="0" w:space="0" w:color="auto"/>
                    <w:bottom w:val="none" w:sz="0" w:space="0" w:color="auto"/>
                    <w:right w:val="none" w:sz="0" w:space="0" w:color="auto"/>
                  </w:divBdr>
                </w:div>
                <w:div w:id="24059584">
                  <w:marLeft w:val="0"/>
                  <w:marRight w:val="0"/>
                  <w:marTop w:val="0"/>
                  <w:marBottom w:val="0"/>
                  <w:divBdr>
                    <w:top w:val="none" w:sz="0" w:space="0" w:color="auto"/>
                    <w:left w:val="none" w:sz="0" w:space="0" w:color="auto"/>
                    <w:bottom w:val="none" w:sz="0" w:space="0" w:color="auto"/>
                    <w:right w:val="none" w:sz="0" w:space="0" w:color="auto"/>
                  </w:divBdr>
                </w:div>
                <w:div w:id="986857149">
                  <w:marLeft w:val="0"/>
                  <w:marRight w:val="0"/>
                  <w:marTop w:val="0"/>
                  <w:marBottom w:val="0"/>
                  <w:divBdr>
                    <w:top w:val="none" w:sz="0" w:space="0" w:color="auto"/>
                    <w:left w:val="none" w:sz="0" w:space="0" w:color="auto"/>
                    <w:bottom w:val="none" w:sz="0" w:space="0" w:color="auto"/>
                    <w:right w:val="none" w:sz="0" w:space="0" w:color="auto"/>
                  </w:divBdr>
                </w:div>
                <w:div w:id="1872256532">
                  <w:marLeft w:val="0"/>
                  <w:marRight w:val="0"/>
                  <w:marTop w:val="0"/>
                  <w:marBottom w:val="0"/>
                  <w:divBdr>
                    <w:top w:val="none" w:sz="0" w:space="0" w:color="auto"/>
                    <w:left w:val="none" w:sz="0" w:space="0" w:color="auto"/>
                    <w:bottom w:val="none" w:sz="0" w:space="0" w:color="auto"/>
                    <w:right w:val="none" w:sz="0" w:space="0" w:color="auto"/>
                  </w:divBdr>
                </w:div>
                <w:div w:id="1143933126">
                  <w:marLeft w:val="0"/>
                  <w:marRight w:val="0"/>
                  <w:marTop w:val="0"/>
                  <w:marBottom w:val="0"/>
                  <w:divBdr>
                    <w:top w:val="none" w:sz="0" w:space="0" w:color="auto"/>
                    <w:left w:val="none" w:sz="0" w:space="0" w:color="auto"/>
                    <w:bottom w:val="none" w:sz="0" w:space="0" w:color="auto"/>
                    <w:right w:val="none" w:sz="0" w:space="0" w:color="auto"/>
                  </w:divBdr>
                </w:div>
                <w:div w:id="484903422">
                  <w:marLeft w:val="0"/>
                  <w:marRight w:val="0"/>
                  <w:marTop w:val="0"/>
                  <w:marBottom w:val="0"/>
                  <w:divBdr>
                    <w:top w:val="none" w:sz="0" w:space="0" w:color="auto"/>
                    <w:left w:val="none" w:sz="0" w:space="0" w:color="auto"/>
                    <w:bottom w:val="none" w:sz="0" w:space="0" w:color="auto"/>
                    <w:right w:val="none" w:sz="0" w:space="0" w:color="auto"/>
                  </w:divBdr>
                </w:div>
                <w:div w:id="1468427290">
                  <w:marLeft w:val="0"/>
                  <w:marRight w:val="0"/>
                  <w:marTop w:val="0"/>
                  <w:marBottom w:val="0"/>
                  <w:divBdr>
                    <w:top w:val="none" w:sz="0" w:space="0" w:color="auto"/>
                    <w:left w:val="none" w:sz="0" w:space="0" w:color="auto"/>
                    <w:bottom w:val="none" w:sz="0" w:space="0" w:color="auto"/>
                    <w:right w:val="none" w:sz="0" w:space="0" w:color="auto"/>
                  </w:divBdr>
                </w:div>
                <w:div w:id="1469084737">
                  <w:marLeft w:val="0"/>
                  <w:marRight w:val="0"/>
                  <w:marTop w:val="0"/>
                  <w:marBottom w:val="0"/>
                  <w:divBdr>
                    <w:top w:val="none" w:sz="0" w:space="0" w:color="auto"/>
                    <w:left w:val="none" w:sz="0" w:space="0" w:color="auto"/>
                    <w:bottom w:val="none" w:sz="0" w:space="0" w:color="auto"/>
                    <w:right w:val="none" w:sz="0" w:space="0" w:color="auto"/>
                  </w:divBdr>
                </w:div>
                <w:div w:id="141511705">
                  <w:marLeft w:val="0"/>
                  <w:marRight w:val="0"/>
                  <w:marTop w:val="0"/>
                  <w:marBottom w:val="0"/>
                  <w:divBdr>
                    <w:top w:val="none" w:sz="0" w:space="0" w:color="auto"/>
                    <w:left w:val="none" w:sz="0" w:space="0" w:color="auto"/>
                    <w:bottom w:val="none" w:sz="0" w:space="0" w:color="auto"/>
                    <w:right w:val="none" w:sz="0" w:space="0" w:color="auto"/>
                  </w:divBdr>
                </w:div>
                <w:div w:id="202793732">
                  <w:marLeft w:val="0"/>
                  <w:marRight w:val="0"/>
                  <w:marTop w:val="0"/>
                  <w:marBottom w:val="0"/>
                  <w:divBdr>
                    <w:top w:val="none" w:sz="0" w:space="0" w:color="auto"/>
                    <w:left w:val="none" w:sz="0" w:space="0" w:color="auto"/>
                    <w:bottom w:val="none" w:sz="0" w:space="0" w:color="auto"/>
                    <w:right w:val="none" w:sz="0" w:space="0" w:color="auto"/>
                  </w:divBdr>
                </w:div>
                <w:div w:id="1183976344">
                  <w:marLeft w:val="0"/>
                  <w:marRight w:val="0"/>
                  <w:marTop w:val="0"/>
                  <w:marBottom w:val="0"/>
                  <w:divBdr>
                    <w:top w:val="none" w:sz="0" w:space="0" w:color="auto"/>
                    <w:left w:val="none" w:sz="0" w:space="0" w:color="auto"/>
                    <w:bottom w:val="none" w:sz="0" w:space="0" w:color="auto"/>
                    <w:right w:val="none" w:sz="0" w:space="0" w:color="auto"/>
                  </w:divBdr>
                </w:div>
                <w:div w:id="1669822767">
                  <w:marLeft w:val="0"/>
                  <w:marRight w:val="0"/>
                  <w:marTop w:val="0"/>
                  <w:marBottom w:val="0"/>
                  <w:divBdr>
                    <w:top w:val="none" w:sz="0" w:space="0" w:color="auto"/>
                    <w:left w:val="none" w:sz="0" w:space="0" w:color="auto"/>
                    <w:bottom w:val="none" w:sz="0" w:space="0" w:color="auto"/>
                    <w:right w:val="none" w:sz="0" w:space="0" w:color="auto"/>
                  </w:divBdr>
                </w:div>
                <w:div w:id="538081867">
                  <w:marLeft w:val="0"/>
                  <w:marRight w:val="0"/>
                  <w:marTop w:val="0"/>
                  <w:marBottom w:val="0"/>
                  <w:divBdr>
                    <w:top w:val="none" w:sz="0" w:space="0" w:color="auto"/>
                    <w:left w:val="none" w:sz="0" w:space="0" w:color="auto"/>
                    <w:bottom w:val="none" w:sz="0" w:space="0" w:color="auto"/>
                    <w:right w:val="none" w:sz="0" w:space="0" w:color="auto"/>
                  </w:divBdr>
                </w:div>
                <w:div w:id="1228420526">
                  <w:marLeft w:val="0"/>
                  <w:marRight w:val="0"/>
                  <w:marTop w:val="0"/>
                  <w:marBottom w:val="0"/>
                  <w:divBdr>
                    <w:top w:val="none" w:sz="0" w:space="0" w:color="auto"/>
                    <w:left w:val="none" w:sz="0" w:space="0" w:color="auto"/>
                    <w:bottom w:val="none" w:sz="0" w:space="0" w:color="auto"/>
                    <w:right w:val="none" w:sz="0" w:space="0" w:color="auto"/>
                  </w:divBdr>
                </w:div>
                <w:div w:id="1893730514">
                  <w:marLeft w:val="0"/>
                  <w:marRight w:val="0"/>
                  <w:marTop w:val="0"/>
                  <w:marBottom w:val="0"/>
                  <w:divBdr>
                    <w:top w:val="none" w:sz="0" w:space="0" w:color="auto"/>
                    <w:left w:val="none" w:sz="0" w:space="0" w:color="auto"/>
                    <w:bottom w:val="none" w:sz="0" w:space="0" w:color="auto"/>
                    <w:right w:val="none" w:sz="0" w:space="0" w:color="auto"/>
                  </w:divBdr>
                </w:div>
                <w:div w:id="2007778918">
                  <w:marLeft w:val="0"/>
                  <w:marRight w:val="0"/>
                  <w:marTop w:val="0"/>
                  <w:marBottom w:val="0"/>
                  <w:divBdr>
                    <w:top w:val="none" w:sz="0" w:space="0" w:color="auto"/>
                    <w:left w:val="none" w:sz="0" w:space="0" w:color="auto"/>
                    <w:bottom w:val="none" w:sz="0" w:space="0" w:color="auto"/>
                    <w:right w:val="none" w:sz="0" w:space="0" w:color="auto"/>
                  </w:divBdr>
                </w:div>
                <w:div w:id="1499077025">
                  <w:marLeft w:val="0"/>
                  <w:marRight w:val="0"/>
                  <w:marTop w:val="0"/>
                  <w:marBottom w:val="0"/>
                  <w:divBdr>
                    <w:top w:val="none" w:sz="0" w:space="0" w:color="auto"/>
                    <w:left w:val="none" w:sz="0" w:space="0" w:color="auto"/>
                    <w:bottom w:val="none" w:sz="0" w:space="0" w:color="auto"/>
                    <w:right w:val="none" w:sz="0" w:space="0" w:color="auto"/>
                  </w:divBdr>
                </w:div>
                <w:div w:id="947201817">
                  <w:marLeft w:val="0"/>
                  <w:marRight w:val="0"/>
                  <w:marTop w:val="0"/>
                  <w:marBottom w:val="0"/>
                  <w:divBdr>
                    <w:top w:val="none" w:sz="0" w:space="0" w:color="auto"/>
                    <w:left w:val="none" w:sz="0" w:space="0" w:color="auto"/>
                    <w:bottom w:val="none" w:sz="0" w:space="0" w:color="auto"/>
                    <w:right w:val="none" w:sz="0" w:space="0" w:color="auto"/>
                  </w:divBdr>
                </w:div>
                <w:div w:id="2017922153">
                  <w:marLeft w:val="0"/>
                  <w:marRight w:val="0"/>
                  <w:marTop w:val="0"/>
                  <w:marBottom w:val="0"/>
                  <w:divBdr>
                    <w:top w:val="none" w:sz="0" w:space="0" w:color="auto"/>
                    <w:left w:val="none" w:sz="0" w:space="0" w:color="auto"/>
                    <w:bottom w:val="none" w:sz="0" w:space="0" w:color="auto"/>
                    <w:right w:val="none" w:sz="0" w:space="0" w:color="auto"/>
                  </w:divBdr>
                </w:div>
                <w:div w:id="507211725">
                  <w:marLeft w:val="0"/>
                  <w:marRight w:val="0"/>
                  <w:marTop w:val="0"/>
                  <w:marBottom w:val="0"/>
                  <w:divBdr>
                    <w:top w:val="none" w:sz="0" w:space="0" w:color="auto"/>
                    <w:left w:val="none" w:sz="0" w:space="0" w:color="auto"/>
                    <w:bottom w:val="none" w:sz="0" w:space="0" w:color="auto"/>
                    <w:right w:val="none" w:sz="0" w:space="0" w:color="auto"/>
                  </w:divBdr>
                </w:div>
                <w:div w:id="955605346">
                  <w:marLeft w:val="0"/>
                  <w:marRight w:val="0"/>
                  <w:marTop w:val="0"/>
                  <w:marBottom w:val="0"/>
                  <w:divBdr>
                    <w:top w:val="none" w:sz="0" w:space="0" w:color="auto"/>
                    <w:left w:val="none" w:sz="0" w:space="0" w:color="auto"/>
                    <w:bottom w:val="none" w:sz="0" w:space="0" w:color="auto"/>
                    <w:right w:val="none" w:sz="0" w:space="0" w:color="auto"/>
                  </w:divBdr>
                </w:div>
                <w:div w:id="387072601">
                  <w:marLeft w:val="0"/>
                  <w:marRight w:val="0"/>
                  <w:marTop w:val="0"/>
                  <w:marBottom w:val="0"/>
                  <w:divBdr>
                    <w:top w:val="none" w:sz="0" w:space="0" w:color="auto"/>
                    <w:left w:val="none" w:sz="0" w:space="0" w:color="auto"/>
                    <w:bottom w:val="none" w:sz="0" w:space="0" w:color="auto"/>
                    <w:right w:val="none" w:sz="0" w:space="0" w:color="auto"/>
                  </w:divBdr>
                </w:div>
                <w:div w:id="2010982315">
                  <w:marLeft w:val="0"/>
                  <w:marRight w:val="0"/>
                  <w:marTop w:val="0"/>
                  <w:marBottom w:val="0"/>
                  <w:divBdr>
                    <w:top w:val="none" w:sz="0" w:space="0" w:color="auto"/>
                    <w:left w:val="none" w:sz="0" w:space="0" w:color="auto"/>
                    <w:bottom w:val="none" w:sz="0" w:space="0" w:color="auto"/>
                    <w:right w:val="none" w:sz="0" w:space="0" w:color="auto"/>
                  </w:divBdr>
                </w:div>
                <w:div w:id="1632662254">
                  <w:marLeft w:val="0"/>
                  <w:marRight w:val="0"/>
                  <w:marTop w:val="0"/>
                  <w:marBottom w:val="0"/>
                  <w:divBdr>
                    <w:top w:val="none" w:sz="0" w:space="0" w:color="auto"/>
                    <w:left w:val="none" w:sz="0" w:space="0" w:color="auto"/>
                    <w:bottom w:val="none" w:sz="0" w:space="0" w:color="auto"/>
                    <w:right w:val="none" w:sz="0" w:space="0" w:color="auto"/>
                  </w:divBdr>
                </w:div>
                <w:div w:id="899754547">
                  <w:marLeft w:val="0"/>
                  <w:marRight w:val="0"/>
                  <w:marTop w:val="0"/>
                  <w:marBottom w:val="0"/>
                  <w:divBdr>
                    <w:top w:val="none" w:sz="0" w:space="0" w:color="auto"/>
                    <w:left w:val="none" w:sz="0" w:space="0" w:color="auto"/>
                    <w:bottom w:val="none" w:sz="0" w:space="0" w:color="auto"/>
                    <w:right w:val="none" w:sz="0" w:space="0" w:color="auto"/>
                  </w:divBdr>
                </w:div>
                <w:div w:id="123156253">
                  <w:marLeft w:val="0"/>
                  <w:marRight w:val="0"/>
                  <w:marTop w:val="0"/>
                  <w:marBottom w:val="0"/>
                  <w:divBdr>
                    <w:top w:val="none" w:sz="0" w:space="0" w:color="auto"/>
                    <w:left w:val="none" w:sz="0" w:space="0" w:color="auto"/>
                    <w:bottom w:val="none" w:sz="0" w:space="0" w:color="auto"/>
                    <w:right w:val="none" w:sz="0" w:space="0" w:color="auto"/>
                  </w:divBdr>
                </w:div>
                <w:div w:id="1893421016">
                  <w:marLeft w:val="0"/>
                  <w:marRight w:val="0"/>
                  <w:marTop w:val="0"/>
                  <w:marBottom w:val="0"/>
                  <w:divBdr>
                    <w:top w:val="none" w:sz="0" w:space="0" w:color="auto"/>
                    <w:left w:val="none" w:sz="0" w:space="0" w:color="auto"/>
                    <w:bottom w:val="none" w:sz="0" w:space="0" w:color="auto"/>
                    <w:right w:val="none" w:sz="0" w:space="0" w:color="auto"/>
                  </w:divBdr>
                </w:div>
                <w:div w:id="669336574">
                  <w:marLeft w:val="0"/>
                  <w:marRight w:val="0"/>
                  <w:marTop w:val="0"/>
                  <w:marBottom w:val="0"/>
                  <w:divBdr>
                    <w:top w:val="none" w:sz="0" w:space="0" w:color="auto"/>
                    <w:left w:val="none" w:sz="0" w:space="0" w:color="auto"/>
                    <w:bottom w:val="none" w:sz="0" w:space="0" w:color="auto"/>
                    <w:right w:val="none" w:sz="0" w:space="0" w:color="auto"/>
                  </w:divBdr>
                </w:div>
                <w:div w:id="153499001">
                  <w:marLeft w:val="0"/>
                  <w:marRight w:val="0"/>
                  <w:marTop w:val="0"/>
                  <w:marBottom w:val="0"/>
                  <w:divBdr>
                    <w:top w:val="none" w:sz="0" w:space="0" w:color="auto"/>
                    <w:left w:val="none" w:sz="0" w:space="0" w:color="auto"/>
                    <w:bottom w:val="none" w:sz="0" w:space="0" w:color="auto"/>
                    <w:right w:val="none" w:sz="0" w:space="0" w:color="auto"/>
                  </w:divBdr>
                </w:div>
                <w:div w:id="1757898723">
                  <w:marLeft w:val="0"/>
                  <w:marRight w:val="0"/>
                  <w:marTop w:val="0"/>
                  <w:marBottom w:val="0"/>
                  <w:divBdr>
                    <w:top w:val="none" w:sz="0" w:space="0" w:color="auto"/>
                    <w:left w:val="none" w:sz="0" w:space="0" w:color="auto"/>
                    <w:bottom w:val="none" w:sz="0" w:space="0" w:color="auto"/>
                    <w:right w:val="none" w:sz="0" w:space="0" w:color="auto"/>
                  </w:divBdr>
                </w:div>
                <w:div w:id="577597783">
                  <w:marLeft w:val="0"/>
                  <w:marRight w:val="0"/>
                  <w:marTop w:val="0"/>
                  <w:marBottom w:val="0"/>
                  <w:divBdr>
                    <w:top w:val="none" w:sz="0" w:space="0" w:color="auto"/>
                    <w:left w:val="none" w:sz="0" w:space="0" w:color="auto"/>
                    <w:bottom w:val="none" w:sz="0" w:space="0" w:color="auto"/>
                    <w:right w:val="none" w:sz="0" w:space="0" w:color="auto"/>
                  </w:divBdr>
                </w:div>
                <w:div w:id="1029183885">
                  <w:marLeft w:val="0"/>
                  <w:marRight w:val="0"/>
                  <w:marTop w:val="0"/>
                  <w:marBottom w:val="0"/>
                  <w:divBdr>
                    <w:top w:val="none" w:sz="0" w:space="0" w:color="auto"/>
                    <w:left w:val="none" w:sz="0" w:space="0" w:color="auto"/>
                    <w:bottom w:val="none" w:sz="0" w:space="0" w:color="auto"/>
                    <w:right w:val="none" w:sz="0" w:space="0" w:color="auto"/>
                  </w:divBdr>
                </w:div>
                <w:div w:id="1200436433">
                  <w:marLeft w:val="0"/>
                  <w:marRight w:val="0"/>
                  <w:marTop w:val="0"/>
                  <w:marBottom w:val="0"/>
                  <w:divBdr>
                    <w:top w:val="none" w:sz="0" w:space="0" w:color="auto"/>
                    <w:left w:val="none" w:sz="0" w:space="0" w:color="auto"/>
                    <w:bottom w:val="none" w:sz="0" w:space="0" w:color="auto"/>
                    <w:right w:val="none" w:sz="0" w:space="0" w:color="auto"/>
                  </w:divBdr>
                </w:div>
                <w:div w:id="1159808264">
                  <w:marLeft w:val="0"/>
                  <w:marRight w:val="0"/>
                  <w:marTop w:val="0"/>
                  <w:marBottom w:val="0"/>
                  <w:divBdr>
                    <w:top w:val="none" w:sz="0" w:space="0" w:color="auto"/>
                    <w:left w:val="none" w:sz="0" w:space="0" w:color="auto"/>
                    <w:bottom w:val="none" w:sz="0" w:space="0" w:color="auto"/>
                    <w:right w:val="none" w:sz="0" w:space="0" w:color="auto"/>
                  </w:divBdr>
                </w:div>
                <w:div w:id="1385448471">
                  <w:marLeft w:val="0"/>
                  <w:marRight w:val="0"/>
                  <w:marTop w:val="0"/>
                  <w:marBottom w:val="0"/>
                  <w:divBdr>
                    <w:top w:val="none" w:sz="0" w:space="0" w:color="auto"/>
                    <w:left w:val="none" w:sz="0" w:space="0" w:color="auto"/>
                    <w:bottom w:val="none" w:sz="0" w:space="0" w:color="auto"/>
                    <w:right w:val="none" w:sz="0" w:space="0" w:color="auto"/>
                  </w:divBdr>
                </w:div>
                <w:div w:id="904341263">
                  <w:marLeft w:val="0"/>
                  <w:marRight w:val="0"/>
                  <w:marTop w:val="0"/>
                  <w:marBottom w:val="0"/>
                  <w:divBdr>
                    <w:top w:val="none" w:sz="0" w:space="0" w:color="auto"/>
                    <w:left w:val="none" w:sz="0" w:space="0" w:color="auto"/>
                    <w:bottom w:val="none" w:sz="0" w:space="0" w:color="auto"/>
                    <w:right w:val="none" w:sz="0" w:space="0" w:color="auto"/>
                  </w:divBdr>
                </w:div>
                <w:div w:id="102194889">
                  <w:marLeft w:val="0"/>
                  <w:marRight w:val="0"/>
                  <w:marTop w:val="0"/>
                  <w:marBottom w:val="0"/>
                  <w:divBdr>
                    <w:top w:val="none" w:sz="0" w:space="0" w:color="auto"/>
                    <w:left w:val="none" w:sz="0" w:space="0" w:color="auto"/>
                    <w:bottom w:val="none" w:sz="0" w:space="0" w:color="auto"/>
                    <w:right w:val="none" w:sz="0" w:space="0" w:color="auto"/>
                  </w:divBdr>
                </w:div>
                <w:div w:id="1946887006">
                  <w:marLeft w:val="0"/>
                  <w:marRight w:val="0"/>
                  <w:marTop w:val="0"/>
                  <w:marBottom w:val="0"/>
                  <w:divBdr>
                    <w:top w:val="none" w:sz="0" w:space="0" w:color="auto"/>
                    <w:left w:val="none" w:sz="0" w:space="0" w:color="auto"/>
                    <w:bottom w:val="none" w:sz="0" w:space="0" w:color="auto"/>
                    <w:right w:val="none" w:sz="0" w:space="0" w:color="auto"/>
                  </w:divBdr>
                </w:div>
                <w:div w:id="1535734080">
                  <w:marLeft w:val="0"/>
                  <w:marRight w:val="0"/>
                  <w:marTop w:val="0"/>
                  <w:marBottom w:val="0"/>
                  <w:divBdr>
                    <w:top w:val="none" w:sz="0" w:space="0" w:color="auto"/>
                    <w:left w:val="none" w:sz="0" w:space="0" w:color="auto"/>
                    <w:bottom w:val="none" w:sz="0" w:space="0" w:color="auto"/>
                    <w:right w:val="none" w:sz="0" w:space="0" w:color="auto"/>
                  </w:divBdr>
                </w:div>
                <w:div w:id="1020742337">
                  <w:marLeft w:val="0"/>
                  <w:marRight w:val="0"/>
                  <w:marTop w:val="0"/>
                  <w:marBottom w:val="0"/>
                  <w:divBdr>
                    <w:top w:val="none" w:sz="0" w:space="0" w:color="auto"/>
                    <w:left w:val="none" w:sz="0" w:space="0" w:color="auto"/>
                    <w:bottom w:val="none" w:sz="0" w:space="0" w:color="auto"/>
                    <w:right w:val="none" w:sz="0" w:space="0" w:color="auto"/>
                  </w:divBdr>
                </w:div>
                <w:div w:id="1943680373">
                  <w:marLeft w:val="0"/>
                  <w:marRight w:val="0"/>
                  <w:marTop w:val="0"/>
                  <w:marBottom w:val="0"/>
                  <w:divBdr>
                    <w:top w:val="none" w:sz="0" w:space="0" w:color="auto"/>
                    <w:left w:val="none" w:sz="0" w:space="0" w:color="auto"/>
                    <w:bottom w:val="none" w:sz="0" w:space="0" w:color="auto"/>
                    <w:right w:val="none" w:sz="0" w:space="0" w:color="auto"/>
                  </w:divBdr>
                </w:div>
                <w:div w:id="1594046009">
                  <w:marLeft w:val="0"/>
                  <w:marRight w:val="0"/>
                  <w:marTop w:val="0"/>
                  <w:marBottom w:val="0"/>
                  <w:divBdr>
                    <w:top w:val="none" w:sz="0" w:space="0" w:color="auto"/>
                    <w:left w:val="none" w:sz="0" w:space="0" w:color="auto"/>
                    <w:bottom w:val="none" w:sz="0" w:space="0" w:color="auto"/>
                    <w:right w:val="none" w:sz="0" w:space="0" w:color="auto"/>
                  </w:divBdr>
                </w:div>
                <w:div w:id="1221597753">
                  <w:marLeft w:val="0"/>
                  <w:marRight w:val="0"/>
                  <w:marTop w:val="0"/>
                  <w:marBottom w:val="0"/>
                  <w:divBdr>
                    <w:top w:val="none" w:sz="0" w:space="0" w:color="auto"/>
                    <w:left w:val="none" w:sz="0" w:space="0" w:color="auto"/>
                    <w:bottom w:val="none" w:sz="0" w:space="0" w:color="auto"/>
                    <w:right w:val="none" w:sz="0" w:space="0" w:color="auto"/>
                  </w:divBdr>
                </w:div>
                <w:div w:id="374701525">
                  <w:marLeft w:val="0"/>
                  <w:marRight w:val="0"/>
                  <w:marTop w:val="0"/>
                  <w:marBottom w:val="0"/>
                  <w:divBdr>
                    <w:top w:val="none" w:sz="0" w:space="0" w:color="auto"/>
                    <w:left w:val="none" w:sz="0" w:space="0" w:color="auto"/>
                    <w:bottom w:val="none" w:sz="0" w:space="0" w:color="auto"/>
                    <w:right w:val="none" w:sz="0" w:space="0" w:color="auto"/>
                  </w:divBdr>
                </w:div>
                <w:div w:id="2066291647">
                  <w:marLeft w:val="0"/>
                  <w:marRight w:val="0"/>
                  <w:marTop w:val="0"/>
                  <w:marBottom w:val="0"/>
                  <w:divBdr>
                    <w:top w:val="none" w:sz="0" w:space="0" w:color="auto"/>
                    <w:left w:val="none" w:sz="0" w:space="0" w:color="auto"/>
                    <w:bottom w:val="none" w:sz="0" w:space="0" w:color="auto"/>
                    <w:right w:val="none" w:sz="0" w:space="0" w:color="auto"/>
                  </w:divBdr>
                </w:div>
                <w:div w:id="2102140931">
                  <w:marLeft w:val="0"/>
                  <w:marRight w:val="0"/>
                  <w:marTop w:val="0"/>
                  <w:marBottom w:val="0"/>
                  <w:divBdr>
                    <w:top w:val="none" w:sz="0" w:space="0" w:color="auto"/>
                    <w:left w:val="none" w:sz="0" w:space="0" w:color="auto"/>
                    <w:bottom w:val="none" w:sz="0" w:space="0" w:color="auto"/>
                    <w:right w:val="none" w:sz="0" w:space="0" w:color="auto"/>
                  </w:divBdr>
                </w:div>
                <w:div w:id="594556910">
                  <w:marLeft w:val="0"/>
                  <w:marRight w:val="0"/>
                  <w:marTop w:val="0"/>
                  <w:marBottom w:val="0"/>
                  <w:divBdr>
                    <w:top w:val="none" w:sz="0" w:space="0" w:color="auto"/>
                    <w:left w:val="none" w:sz="0" w:space="0" w:color="auto"/>
                    <w:bottom w:val="none" w:sz="0" w:space="0" w:color="auto"/>
                    <w:right w:val="none" w:sz="0" w:space="0" w:color="auto"/>
                  </w:divBdr>
                </w:div>
                <w:div w:id="777719461">
                  <w:marLeft w:val="0"/>
                  <w:marRight w:val="0"/>
                  <w:marTop w:val="0"/>
                  <w:marBottom w:val="0"/>
                  <w:divBdr>
                    <w:top w:val="none" w:sz="0" w:space="0" w:color="auto"/>
                    <w:left w:val="none" w:sz="0" w:space="0" w:color="auto"/>
                    <w:bottom w:val="none" w:sz="0" w:space="0" w:color="auto"/>
                    <w:right w:val="none" w:sz="0" w:space="0" w:color="auto"/>
                  </w:divBdr>
                </w:div>
                <w:div w:id="1534535078">
                  <w:marLeft w:val="0"/>
                  <w:marRight w:val="0"/>
                  <w:marTop w:val="0"/>
                  <w:marBottom w:val="0"/>
                  <w:divBdr>
                    <w:top w:val="none" w:sz="0" w:space="0" w:color="auto"/>
                    <w:left w:val="none" w:sz="0" w:space="0" w:color="auto"/>
                    <w:bottom w:val="none" w:sz="0" w:space="0" w:color="auto"/>
                    <w:right w:val="none" w:sz="0" w:space="0" w:color="auto"/>
                  </w:divBdr>
                </w:div>
                <w:div w:id="1958177350">
                  <w:marLeft w:val="0"/>
                  <w:marRight w:val="0"/>
                  <w:marTop w:val="0"/>
                  <w:marBottom w:val="0"/>
                  <w:divBdr>
                    <w:top w:val="none" w:sz="0" w:space="0" w:color="auto"/>
                    <w:left w:val="none" w:sz="0" w:space="0" w:color="auto"/>
                    <w:bottom w:val="none" w:sz="0" w:space="0" w:color="auto"/>
                    <w:right w:val="none" w:sz="0" w:space="0" w:color="auto"/>
                  </w:divBdr>
                </w:div>
                <w:div w:id="708144809">
                  <w:marLeft w:val="0"/>
                  <w:marRight w:val="0"/>
                  <w:marTop w:val="0"/>
                  <w:marBottom w:val="0"/>
                  <w:divBdr>
                    <w:top w:val="none" w:sz="0" w:space="0" w:color="auto"/>
                    <w:left w:val="none" w:sz="0" w:space="0" w:color="auto"/>
                    <w:bottom w:val="none" w:sz="0" w:space="0" w:color="auto"/>
                    <w:right w:val="none" w:sz="0" w:space="0" w:color="auto"/>
                  </w:divBdr>
                </w:div>
                <w:div w:id="1878198844">
                  <w:marLeft w:val="0"/>
                  <w:marRight w:val="0"/>
                  <w:marTop w:val="0"/>
                  <w:marBottom w:val="0"/>
                  <w:divBdr>
                    <w:top w:val="none" w:sz="0" w:space="0" w:color="auto"/>
                    <w:left w:val="none" w:sz="0" w:space="0" w:color="auto"/>
                    <w:bottom w:val="none" w:sz="0" w:space="0" w:color="auto"/>
                    <w:right w:val="none" w:sz="0" w:space="0" w:color="auto"/>
                  </w:divBdr>
                </w:div>
                <w:div w:id="1026911378">
                  <w:marLeft w:val="0"/>
                  <w:marRight w:val="0"/>
                  <w:marTop w:val="0"/>
                  <w:marBottom w:val="0"/>
                  <w:divBdr>
                    <w:top w:val="none" w:sz="0" w:space="0" w:color="auto"/>
                    <w:left w:val="none" w:sz="0" w:space="0" w:color="auto"/>
                    <w:bottom w:val="none" w:sz="0" w:space="0" w:color="auto"/>
                    <w:right w:val="none" w:sz="0" w:space="0" w:color="auto"/>
                  </w:divBdr>
                </w:div>
                <w:div w:id="1182473346">
                  <w:marLeft w:val="0"/>
                  <w:marRight w:val="0"/>
                  <w:marTop w:val="0"/>
                  <w:marBottom w:val="0"/>
                  <w:divBdr>
                    <w:top w:val="none" w:sz="0" w:space="0" w:color="auto"/>
                    <w:left w:val="none" w:sz="0" w:space="0" w:color="auto"/>
                    <w:bottom w:val="none" w:sz="0" w:space="0" w:color="auto"/>
                    <w:right w:val="none" w:sz="0" w:space="0" w:color="auto"/>
                  </w:divBdr>
                </w:div>
                <w:div w:id="1042367519">
                  <w:marLeft w:val="0"/>
                  <w:marRight w:val="0"/>
                  <w:marTop w:val="0"/>
                  <w:marBottom w:val="0"/>
                  <w:divBdr>
                    <w:top w:val="none" w:sz="0" w:space="0" w:color="auto"/>
                    <w:left w:val="none" w:sz="0" w:space="0" w:color="auto"/>
                    <w:bottom w:val="none" w:sz="0" w:space="0" w:color="auto"/>
                    <w:right w:val="none" w:sz="0" w:space="0" w:color="auto"/>
                  </w:divBdr>
                </w:div>
                <w:div w:id="1974941019">
                  <w:marLeft w:val="0"/>
                  <w:marRight w:val="0"/>
                  <w:marTop w:val="0"/>
                  <w:marBottom w:val="0"/>
                  <w:divBdr>
                    <w:top w:val="none" w:sz="0" w:space="0" w:color="auto"/>
                    <w:left w:val="none" w:sz="0" w:space="0" w:color="auto"/>
                    <w:bottom w:val="none" w:sz="0" w:space="0" w:color="auto"/>
                    <w:right w:val="none" w:sz="0" w:space="0" w:color="auto"/>
                  </w:divBdr>
                </w:div>
                <w:div w:id="203103986">
                  <w:marLeft w:val="0"/>
                  <w:marRight w:val="0"/>
                  <w:marTop w:val="0"/>
                  <w:marBottom w:val="0"/>
                  <w:divBdr>
                    <w:top w:val="none" w:sz="0" w:space="0" w:color="auto"/>
                    <w:left w:val="none" w:sz="0" w:space="0" w:color="auto"/>
                    <w:bottom w:val="none" w:sz="0" w:space="0" w:color="auto"/>
                    <w:right w:val="none" w:sz="0" w:space="0" w:color="auto"/>
                  </w:divBdr>
                </w:div>
                <w:div w:id="1133064029">
                  <w:marLeft w:val="0"/>
                  <w:marRight w:val="0"/>
                  <w:marTop w:val="0"/>
                  <w:marBottom w:val="0"/>
                  <w:divBdr>
                    <w:top w:val="none" w:sz="0" w:space="0" w:color="auto"/>
                    <w:left w:val="none" w:sz="0" w:space="0" w:color="auto"/>
                    <w:bottom w:val="none" w:sz="0" w:space="0" w:color="auto"/>
                    <w:right w:val="none" w:sz="0" w:space="0" w:color="auto"/>
                  </w:divBdr>
                </w:div>
                <w:div w:id="287049566">
                  <w:marLeft w:val="0"/>
                  <w:marRight w:val="0"/>
                  <w:marTop w:val="0"/>
                  <w:marBottom w:val="0"/>
                  <w:divBdr>
                    <w:top w:val="none" w:sz="0" w:space="0" w:color="auto"/>
                    <w:left w:val="none" w:sz="0" w:space="0" w:color="auto"/>
                    <w:bottom w:val="none" w:sz="0" w:space="0" w:color="auto"/>
                    <w:right w:val="none" w:sz="0" w:space="0" w:color="auto"/>
                  </w:divBdr>
                </w:div>
                <w:div w:id="890386479">
                  <w:marLeft w:val="0"/>
                  <w:marRight w:val="0"/>
                  <w:marTop w:val="0"/>
                  <w:marBottom w:val="0"/>
                  <w:divBdr>
                    <w:top w:val="none" w:sz="0" w:space="0" w:color="auto"/>
                    <w:left w:val="none" w:sz="0" w:space="0" w:color="auto"/>
                    <w:bottom w:val="none" w:sz="0" w:space="0" w:color="auto"/>
                    <w:right w:val="none" w:sz="0" w:space="0" w:color="auto"/>
                  </w:divBdr>
                </w:div>
                <w:div w:id="2072844676">
                  <w:marLeft w:val="0"/>
                  <w:marRight w:val="0"/>
                  <w:marTop w:val="0"/>
                  <w:marBottom w:val="0"/>
                  <w:divBdr>
                    <w:top w:val="none" w:sz="0" w:space="0" w:color="auto"/>
                    <w:left w:val="none" w:sz="0" w:space="0" w:color="auto"/>
                    <w:bottom w:val="none" w:sz="0" w:space="0" w:color="auto"/>
                    <w:right w:val="none" w:sz="0" w:space="0" w:color="auto"/>
                  </w:divBdr>
                </w:div>
                <w:div w:id="1989698931">
                  <w:marLeft w:val="0"/>
                  <w:marRight w:val="0"/>
                  <w:marTop w:val="0"/>
                  <w:marBottom w:val="0"/>
                  <w:divBdr>
                    <w:top w:val="none" w:sz="0" w:space="0" w:color="auto"/>
                    <w:left w:val="none" w:sz="0" w:space="0" w:color="auto"/>
                    <w:bottom w:val="none" w:sz="0" w:space="0" w:color="auto"/>
                    <w:right w:val="none" w:sz="0" w:space="0" w:color="auto"/>
                  </w:divBdr>
                </w:div>
                <w:div w:id="468788909">
                  <w:marLeft w:val="0"/>
                  <w:marRight w:val="0"/>
                  <w:marTop w:val="0"/>
                  <w:marBottom w:val="0"/>
                  <w:divBdr>
                    <w:top w:val="none" w:sz="0" w:space="0" w:color="auto"/>
                    <w:left w:val="none" w:sz="0" w:space="0" w:color="auto"/>
                    <w:bottom w:val="none" w:sz="0" w:space="0" w:color="auto"/>
                    <w:right w:val="none" w:sz="0" w:space="0" w:color="auto"/>
                  </w:divBdr>
                </w:div>
                <w:div w:id="1482885370">
                  <w:marLeft w:val="0"/>
                  <w:marRight w:val="0"/>
                  <w:marTop w:val="0"/>
                  <w:marBottom w:val="0"/>
                  <w:divBdr>
                    <w:top w:val="none" w:sz="0" w:space="0" w:color="auto"/>
                    <w:left w:val="none" w:sz="0" w:space="0" w:color="auto"/>
                    <w:bottom w:val="none" w:sz="0" w:space="0" w:color="auto"/>
                    <w:right w:val="none" w:sz="0" w:space="0" w:color="auto"/>
                  </w:divBdr>
                </w:div>
                <w:div w:id="1700928244">
                  <w:marLeft w:val="0"/>
                  <w:marRight w:val="0"/>
                  <w:marTop w:val="0"/>
                  <w:marBottom w:val="0"/>
                  <w:divBdr>
                    <w:top w:val="none" w:sz="0" w:space="0" w:color="auto"/>
                    <w:left w:val="none" w:sz="0" w:space="0" w:color="auto"/>
                    <w:bottom w:val="none" w:sz="0" w:space="0" w:color="auto"/>
                    <w:right w:val="none" w:sz="0" w:space="0" w:color="auto"/>
                  </w:divBdr>
                </w:div>
                <w:div w:id="208608702">
                  <w:marLeft w:val="0"/>
                  <w:marRight w:val="0"/>
                  <w:marTop w:val="0"/>
                  <w:marBottom w:val="0"/>
                  <w:divBdr>
                    <w:top w:val="none" w:sz="0" w:space="0" w:color="auto"/>
                    <w:left w:val="none" w:sz="0" w:space="0" w:color="auto"/>
                    <w:bottom w:val="none" w:sz="0" w:space="0" w:color="auto"/>
                    <w:right w:val="none" w:sz="0" w:space="0" w:color="auto"/>
                  </w:divBdr>
                </w:div>
                <w:div w:id="560943744">
                  <w:marLeft w:val="0"/>
                  <w:marRight w:val="0"/>
                  <w:marTop w:val="0"/>
                  <w:marBottom w:val="0"/>
                  <w:divBdr>
                    <w:top w:val="none" w:sz="0" w:space="0" w:color="auto"/>
                    <w:left w:val="none" w:sz="0" w:space="0" w:color="auto"/>
                    <w:bottom w:val="none" w:sz="0" w:space="0" w:color="auto"/>
                    <w:right w:val="none" w:sz="0" w:space="0" w:color="auto"/>
                  </w:divBdr>
                </w:div>
                <w:div w:id="531771121">
                  <w:marLeft w:val="0"/>
                  <w:marRight w:val="0"/>
                  <w:marTop w:val="0"/>
                  <w:marBottom w:val="0"/>
                  <w:divBdr>
                    <w:top w:val="none" w:sz="0" w:space="0" w:color="auto"/>
                    <w:left w:val="none" w:sz="0" w:space="0" w:color="auto"/>
                    <w:bottom w:val="none" w:sz="0" w:space="0" w:color="auto"/>
                    <w:right w:val="none" w:sz="0" w:space="0" w:color="auto"/>
                  </w:divBdr>
                </w:div>
                <w:div w:id="1606880779">
                  <w:marLeft w:val="0"/>
                  <w:marRight w:val="0"/>
                  <w:marTop w:val="0"/>
                  <w:marBottom w:val="0"/>
                  <w:divBdr>
                    <w:top w:val="none" w:sz="0" w:space="0" w:color="auto"/>
                    <w:left w:val="none" w:sz="0" w:space="0" w:color="auto"/>
                    <w:bottom w:val="none" w:sz="0" w:space="0" w:color="auto"/>
                    <w:right w:val="none" w:sz="0" w:space="0" w:color="auto"/>
                  </w:divBdr>
                </w:div>
                <w:div w:id="1414622559">
                  <w:marLeft w:val="0"/>
                  <w:marRight w:val="0"/>
                  <w:marTop w:val="0"/>
                  <w:marBottom w:val="0"/>
                  <w:divBdr>
                    <w:top w:val="none" w:sz="0" w:space="0" w:color="auto"/>
                    <w:left w:val="none" w:sz="0" w:space="0" w:color="auto"/>
                    <w:bottom w:val="none" w:sz="0" w:space="0" w:color="auto"/>
                    <w:right w:val="none" w:sz="0" w:space="0" w:color="auto"/>
                  </w:divBdr>
                </w:div>
                <w:div w:id="819156">
                  <w:marLeft w:val="0"/>
                  <w:marRight w:val="0"/>
                  <w:marTop w:val="0"/>
                  <w:marBottom w:val="0"/>
                  <w:divBdr>
                    <w:top w:val="none" w:sz="0" w:space="0" w:color="auto"/>
                    <w:left w:val="none" w:sz="0" w:space="0" w:color="auto"/>
                    <w:bottom w:val="none" w:sz="0" w:space="0" w:color="auto"/>
                    <w:right w:val="none" w:sz="0" w:space="0" w:color="auto"/>
                  </w:divBdr>
                </w:div>
                <w:div w:id="482044465">
                  <w:marLeft w:val="0"/>
                  <w:marRight w:val="0"/>
                  <w:marTop w:val="0"/>
                  <w:marBottom w:val="0"/>
                  <w:divBdr>
                    <w:top w:val="none" w:sz="0" w:space="0" w:color="auto"/>
                    <w:left w:val="none" w:sz="0" w:space="0" w:color="auto"/>
                    <w:bottom w:val="none" w:sz="0" w:space="0" w:color="auto"/>
                    <w:right w:val="none" w:sz="0" w:space="0" w:color="auto"/>
                  </w:divBdr>
                </w:div>
                <w:div w:id="255984045">
                  <w:marLeft w:val="0"/>
                  <w:marRight w:val="0"/>
                  <w:marTop w:val="0"/>
                  <w:marBottom w:val="0"/>
                  <w:divBdr>
                    <w:top w:val="none" w:sz="0" w:space="0" w:color="auto"/>
                    <w:left w:val="none" w:sz="0" w:space="0" w:color="auto"/>
                    <w:bottom w:val="none" w:sz="0" w:space="0" w:color="auto"/>
                    <w:right w:val="none" w:sz="0" w:space="0" w:color="auto"/>
                  </w:divBdr>
                </w:div>
                <w:div w:id="1084956138">
                  <w:marLeft w:val="0"/>
                  <w:marRight w:val="0"/>
                  <w:marTop w:val="0"/>
                  <w:marBottom w:val="0"/>
                  <w:divBdr>
                    <w:top w:val="none" w:sz="0" w:space="0" w:color="auto"/>
                    <w:left w:val="none" w:sz="0" w:space="0" w:color="auto"/>
                    <w:bottom w:val="none" w:sz="0" w:space="0" w:color="auto"/>
                    <w:right w:val="none" w:sz="0" w:space="0" w:color="auto"/>
                  </w:divBdr>
                </w:div>
                <w:div w:id="427699281">
                  <w:marLeft w:val="0"/>
                  <w:marRight w:val="0"/>
                  <w:marTop w:val="0"/>
                  <w:marBottom w:val="0"/>
                  <w:divBdr>
                    <w:top w:val="none" w:sz="0" w:space="0" w:color="auto"/>
                    <w:left w:val="none" w:sz="0" w:space="0" w:color="auto"/>
                    <w:bottom w:val="none" w:sz="0" w:space="0" w:color="auto"/>
                    <w:right w:val="none" w:sz="0" w:space="0" w:color="auto"/>
                  </w:divBdr>
                </w:div>
                <w:div w:id="832990262">
                  <w:marLeft w:val="0"/>
                  <w:marRight w:val="0"/>
                  <w:marTop w:val="0"/>
                  <w:marBottom w:val="0"/>
                  <w:divBdr>
                    <w:top w:val="none" w:sz="0" w:space="0" w:color="auto"/>
                    <w:left w:val="none" w:sz="0" w:space="0" w:color="auto"/>
                    <w:bottom w:val="none" w:sz="0" w:space="0" w:color="auto"/>
                    <w:right w:val="none" w:sz="0" w:space="0" w:color="auto"/>
                  </w:divBdr>
                </w:div>
                <w:div w:id="30419938">
                  <w:marLeft w:val="0"/>
                  <w:marRight w:val="0"/>
                  <w:marTop w:val="0"/>
                  <w:marBottom w:val="0"/>
                  <w:divBdr>
                    <w:top w:val="none" w:sz="0" w:space="0" w:color="auto"/>
                    <w:left w:val="none" w:sz="0" w:space="0" w:color="auto"/>
                    <w:bottom w:val="none" w:sz="0" w:space="0" w:color="auto"/>
                    <w:right w:val="none" w:sz="0" w:space="0" w:color="auto"/>
                  </w:divBdr>
                </w:div>
                <w:div w:id="172302293">
                  <w:marLeft w:val="0"/>
                  <w:marRight w:val="0"/>
                  <w:marTop w:val="0"/>
                  <w:marBottom w:val="0"/>
                  <w:divBdr>
                    <w:top w:val="none" w:sz="0" w:space="0" w:color="auto"/>
                    <w:left w:val="none" w:sz="0" w:space="0" w:color="auto"/>
                    <w:bottom w:val="none" w:sz="0" w:space="0" w:color="auto"/>
                    <w:right w:val="none" w:sz="0" w:space="0" w:color="auto"/>
                  </w:divBdr>
                </w:div>
                <w:div w:id="1224215005">
                  <w:marLeft w:val="0"/>
                  <w:marRight w:val="0"/>
                  <w:marTop w:val="0"/>
                  <w:marBottom w:val="0"/>
                  <w:divBdr>
                    <w:top w:val="none" w:sz="0" w:space="0" w:color="auto"/>
                    <w:left w:val="none" w:sz="0" w:space="0" w:color="auto"/>
                    <w:bottom w:val="none" w:sz="0" w:space="0" w:color="auto"/>
                    <w:right w:val="none" w:sz="0" w:space="0" w:color="auto"/>
                  </w:divBdr>
                </w:div>
                <w:div w:id="1790197958">
                  <w:marLeft w:val="0"/>
                  <w:marRight w:val="0"/>
                  <w:marTop w:val="0"/>
                  <w:marBottom w:val="0"/>
                  <w:divBdr>
                    <w:top w:val="none" w:sz="0" w:space="0" w:color="auto"/>
                    <w:left w:val="none" w:sz="0" w:space="0" w:color="auto"/>
                    <w:bottom w:val="none" w:sz="0" w:space="0" w:color="auto"/>
                    <w:right w:val="none" w:sz="0" w:space="0" w:color="auto"/>
                  </w:divBdr>
                </w:div>
                <w:div w:id="2142797581">
                  <w:marLeft w:val="0"/>
                  <w:marRight w:val="0"/>
                  <w:marTop w:val="0"/>
                  <w:marBottom w:val="0"/>
                  <w:divBdr>
                    <w:top w:val="none" w:sz="0" w:space="0" w:color="auto"/>
                    <w:left w:val="none" w:sz="0" w:space="0" w:color="auto"/>
                    <w:bottom w:val="none" w:sz="0" w:space="0" w:color="auto"/>
                    <w:right w:val="none" w:sz="0" w:space="0" w:color="auto"/>
                  </w:divBdr>
                </w:div>
                <w:div w:id="922253855">
                  <w:marLeft w:val="0"/>
                  <w:marRight w:val="0"/>
                  <w:marTop w:val="0"/>
                  <w:marBottom w:val="0"/>
                  <w:divBdr>
                    <w:top w:val="none" w:sz="0" w:space="0" w:color="auto"/>
                    <w:left w:val="none" w:sz="0" w:space="0" w:color="auto"/>
                    <w:bottom w:val="none" w:sz="0" w:space="0" w:color="auto"/>
                    <w:right w:val="none" w:sz="0" w:space="0" w:color="auto"/>
                  </w:divBdr>
                </w:div>
                <w:div w:id="726033651">
                  <w:marLeft w:val="0"/>
                  <w:marRight w:val="0"/>
                  <w:marTop w:val="0"/>
                  <w:marBottom w:val="0"/>
                  <w:divBdr>
                    <w:top w:val="none" w:sz="0" w:space="0" w:color="auto"/>
                    <w:left w:val="none" w:sz="0" w:space="0" w:color="auto"/>
                    <w:bottom w:val="none" w:sz="0" w:space="0" w:color="auto"/>
                    <w:right w:val="none" w:sz="0" w:space="0" w:color="auto"/>
                  </w:divBdr>
                </w:div>
                <w:div w:id="1551844431">
                  <w:marLeft w:val="0"/>
                  <w:marRight w:val="0"/>
                  <w:marTop w:val="0"/>
                  <w:marBottom w:val="0"/>
                  <w:divBdr>
                    <w:top w:val="none" w:sz="0" w:space="0" w:color="auto"/>
                    <w:left w:val="none" w:sz="0" w:space="0" w:color="auto"/>
                    <w:bottom w:val="none" w:sz="0" w:space="0" w:color="auto"/>
                    <w:right w:val="none" w:sz="0" w:space="0" w:color="auto"/>
                  </w:divBdr>
                </w:div>
                <w:div w:id="353848620">
                  <w:marLeft w:val="0"/>
                  <w:marRight w:val="0"/>
                  <w:marTop w:val="0"/>
                  <w:marBottom w:val="0"/>
                  <w:divBdr>
                    <w:top w:val="none" w:sz="0" w:space="0" w:color="auto"/>
                    <w:left w:val="none" w:sz="0" w:space="0" w:color="auto"/>
                    <w:bottom w:val="none" w:sz="0" w:space="0" w:color="auto"/>
                    <w:right w:val="none" w:sz="0" w:space="0" w:color="auto"/>
                  </w:divBdr>
                </w:div>
                <w:div w:id="1043598539">
                  <w:marLeft w:val="0"/>
                  <w:marRight w:val="0"/>
                  <w:marTop w:val="0"/>
                  <w:marBottom w:val="0"/>
                  <w:divBdr>
                    <w:top w:val="none" w:sz="0" w:space="0" w:color="auto"/>
                    <w:left w:val="none" w:sz="0" w:space="0" w:color="auto"/>
                    <w:bottom w:val="none" w:sz="0" w:space="0" w:color="auto"/>
                    <w:right w:val="none" w:sz="0" w:space="0" w:color="auto"/>
                  </w:divBdr>
                </w:div>
              </w:divsChild>
            </w:div>
            <w:div w:id="1145046228">
              <w:marLeft w:val="0"/>
              <w:marRight w:val="0"/>
              <w:marTop w:val="0"/>
              <w:marBottom w:val="0"/>
              <w:divBdr>
                <w:top w:val="none" w:sz="0" w:space="0" w:color="auto"/>
                <w:left w:val="none" w:sz="0" w:space="0" w:color="auto"/>
                <w:bottom w:val="none" w:sz="0" w:space="0" w:color="auto"/>
                <w:right w:val="none" w:sz="0" w:space="0" w:color="auto"/>
              </w:divBdr>
              <w:divsChild>
                <w:div w:id="1822698758">
                  <w:marLeft w:val="0"/>
                  <w:marRight w:val="0"/>
                  <w:marTop w:val="0"/>
                  <w:marBottom w:val="0"/>
                  <w:divBdr>
                    <w:top w:val="none" w:sz="0" w:space="0" w:color="auto"/>
                    <w:left w:val="none" w:sz="0" w:space="0" w:color="auto"/>
                    <w:bottom w:val="none" w:sz="0" w:space="0" w:color="auto"/>
                    <w:right w:val="none" w:sz="0" w:space="0" w:color="auto"/>
                  </w:divBdr>
                </w:div>
                <w:div w:id="1184173392">
                  <w:marLeft w:val="0"/>
                  <w:marRight w:val="0"/>
                  <w:marTop w:val="0"/>
                  <w:marBottom w:val="0"/>
                  <w:divBdr>
                    <w:top w:val="none" w:sz="0" w:space="0" w:color="auto"/>
                    <w:left w:val="none" w:sz="0" w:space="0" w:color="auto"/>
                    <w:bottom w:val="none" w:sz="0" w:space="0" w:color="auto"/>
                    <w:right w:val="none" w:sz="0" w:space="0" w:color="auto"/>
                  </w:divBdr>
                </w:div>
                <w:div w:id="848447622">
                  <w:marLeft w:val="0"/>
                  <w:marRight w:val="0"/>
                  <w:marTop w:val="0"/>
                  <w:marBottom w:val="0"/>
                  <w:divBdr>
                    <w:top w:val="none" w:sz="0" w:space="0" w:color="auto"/>
                    <w:left w:val="none" w:sz="0" w:space="0" w:color="auto"/>
                    <w:bottom w:val="none" w:sz="0" w:space="0" w:color="auto"/>
                    <w:right w:val="none" w:sz="0" w:space="0" w:color="auto"/>
                  </w:divBdr>
                </w:div>
                <w:div w:id="1710572602">
                  <w:marLeft w:val="0"/>
                  <w:marRight w:val="0"/>
                  <w:marTop w:val="0"/>
                  <w:marBottom w:val="0"/>
                  <w:divBdr>
                    <w:top w:val="none" w:sz="0" w:space="0" w:color="auto"/>
                    <w:left w:val="none" w:sz="0" w:space="0" w:color="auto"/>
                    <w:bottom w:val="none" w:sz="0" w:space="0" w:color="auto"/>
                    <w:right w:val="none" w:sz="0" w:space="0" w:color="auto"/>
                  </w:divBdr>
                </w:div>
                <w:div w:id="70153640">
                  <w:marLeft w:val="0"/>
                  <w:marRight w:val="0"/>
                  <w:marTop w:val="0"/>
                  <w:marBottom w:val="0"/>
                  <w:divBdr>
                    <w:top w:val="none" w:sz="0" w:space="0" w:color="auto"/>
                    <w:left w:val="none" w:sz="0" w:space="0" w:color="auto"/>
                    <w:bottom w:val="none" w:sz="0" w:space="0" w:color="auto"/>
                    <w:right w:val="none" w:sz="0" w:space="0" w:color="auto"/>
                  </w:divBdr>
                </w:div>
                <w:div w:id="1527526068">
                  <w:marLeft w:val="0"/>
                  <w:marRight w:val="0"/>
                  <w:marTop w:val="0"/>
                  <w:marBottom w:val="0"/>
                  <w:divBdr>
                    <w:top w:val="none" w:sz="0" w:space="0" w:color="auto"/>
                    <w:left w:val="none" w:sz="0" w:space="0" w:color="auto"/>
                    <w:bottom w:val="none" w:sz="0" w:space="0" w:color="auto"/>
                    <w:right w:val="none" w:sz="0" w:space="0" w:color="auto"/>
                  </w:divBdr>
                </w:div>
                <w:div w:id="1078482631">
                  <w:marLeft w:val="0"/>
                  <w:marRight w:val="0"/>
                  <w:marTop w:val="0"/>
                  <w:marBottom w:val="0"/>
                  <w:divBdr>
                    <w:top w:val="none" w:sz="0" w:space="0" w:color="auto"/>
                    <w:left w:val="none" w:sz="0" w:space="0" w:color="auto"/>
                    <w:bottom w:val="none" w:sz="0" w:space="0" w:color="auto"/>
                    <w:right w:val="none" w:sz="0" w:space="0" w:color="auto"/>
                  </w:divBdr>
                </w:div>
                <w:div w:id="1090005981">
                  <w:marLeft w:val="0"/>
                  <w:marRight w:val="0"/>
                  <w:marTop w:val="0"/>
                  <w:marBottom w:val="0"/>
                  <w:divBdr>
                    <w:top w:val="none" w:sz="0" w:space="0" w:color="auto"/>
                    <w:left w:val="none" w:sz="0" w:space="0" w:color="auto"/>
                    <w:bottom w:val="none" w:sz="0" w:space="0" w:color="auto"/>
                    <w:right w:val="none" w:sz="0" w:space="0" w:color="auto"/>
                  </w:divBdr>
                </w:div>
                <w:div w:id="1247615473">
                  <w:marLeft w:val="0"/>
                  <w:marRight w:val="0"/>
                  <w:marTop w:val="0"/>
                  <w:marBottom w:val="0"/>
                  <w:divBdr>
                    <w:top w:val="none" w:sz="0" w:space="0" w:color="auto"/>
                    <w:left w:val="none" w:sz="0" w:space="0" w:color="auto"/>
                    <w:bottom w:val="none" w:sz="0" w:space="0" w:color="auto"/>
                    <w:right w:val="none" w:sz="0" w:space="0" w:color="auto"/>
                  </w:divBdr>
                </w:div>
                <w:div w:id="1362244015">
                  <w:marLeft w:val="0"/>
                  <w:marRight w:val="0"/>
                  <w:marTop w:val="0"/>
                  <w:marBottom w:val="0"/>
                  <w:divBdr>
                    <w:top w:val="none" w:sz="0" w:space="0" w:color="auto"/>
                    <w:left w:val="none" w:sz="0" w:space="0" w:color="auto"/>
                    <w:bottom w:val="none" w:sz="0" w:space="0" w:color="auto"/>
                    <w:right w:val="none" w:sz="0" w:space="0" w:color="auto"/>
                  </w:divBdr>
                </w:div>
                <w:div w:id="639042343">
                  <w:marLeft w:val="0"/>
                  <w:marRight w:val="0"/>
                  <w:marTop w:val="0"/>
                  <w:marBottom w:val="0"/>
                  <w:divBdr>
                    <w:top w:val="none" w:sz="0" w:space="0" w:color="auto"/>
                    <w:left w:val="none" w:sz="0" w:space="0" w:color="auto"/>
                    <w:bottom w:val="none" w:sz="0" w:space="0" w:color="auto"/>
                    <w:right w:val="none" w:sz="0" w:space="0" w:color="auto"/>
                  </w:divBdr>
                </w:div>
                <w:div w:id="1763527774">
                  <w:marLeft w:val="0"/>
                  <w:marRight w:val="0"/>
                  <w:marTop w:val="0"/>
                  <w:marBottom w:val="0"/>
                  <w:divBdr>
                    <w:top w:val="none" w:sz="0" w:space="0" w:color="auto"/>
                    <w:left w:val="none" w:sz="0" w:space="0" w:color="auto"/>
                    <w:bottom w:val="none" w:sz="0" w:space="0" w:color="auto"/>
                    <w:right w:val="none" w:sz="0" w:space="0" w:color="auto"/>
                  </w:divBdr>
                </w:div>
                <w:div w:id="1274898665">
                  <w:marLeft w:val="0"/>
                  <w:marRight w:val="0"/>
                  <w:marTop w:val="0"/>
                  <w:marBottom w:val="0"/>
                  <w:divBdr>
                    <w:top w:val="none" w:sz="0" w:space="0" w:color="auto"/>
                    <w:left w:val="none" w:sz="0" w:space="0" w:color="auto"/>
                    <w:bottom w:val="none" w:sz="0" w:space="0" w:color="auto"/>
                    <w:right w:val="none" w:sz="0" w:space="0" w:color="auto"/>
                  </w:divBdr>
                </w:div>
                <w:div w:id="1470199601">
                  <w:marLeft w:val="0"/>
                  <w:marRight w:val="0"/>
                  <w:marTop w:val="0"/>
                  <w:marBottom w:val="0"/>
                  <w:divBdr>
                    <w:top w:val="none" w:sz="0" w:space="0" w:color="auto"/>
                    <w:left w:val="none" w:sz="0" w:space="0" w:color="auto"/>
                    <w:bottom w:val="none" w:sz="0" w:space="0" w:color="auto"/>
                    <w:right w:val="none" w:sz="0" w:space="0" w:color="auto"/>
                  </w:divBdr>
                </w:div>
                <w:div w:id="729154998">
                  <w:marLeft w:val="0"/>
                  <w:marRight w:val="0"/>
                  <w:marTop w:val="0"/>
                  <w:marBottom w:val="0"/>
                  <w:divBdr>
                    <w:top w:val="none" w:sz="0" w:space="0" w:color="auto"/>
                    <w:left w:val="none" w:sz="0" w:space="0" w:color="auto"/>
                    <w:bottom w:val="none" w:sz="0" w:space="0" w:color="auto"/>
                    <w:right w:val="none" w:sz="0" w:space="0" w:color="auto"/>
                  </w:divBdr>
                </w:div>
                <w:div w:id="440686028">
                  <w:marLeft w:val="0"/>
                  <w:marRight w:val="0"/>
                  <w:marTop w:val="0"/>
                  <w:marBottom w:val="0"/>
                  <w:divBdr>
                    <w:top w:val="none" w:sz="0" w:space="0" w:color="auto"/>
                    <w:left w:val="none" w:sz="0" w:space="0" w:color="auto"/>
                    <w:bottom w:val="none" w:sz="0" w:space="0" w:color="auto"/>
                    <w:right w:val="none" w:sz="0" w:space="0" w:color="auto"/>
                  </w:divBdr>
                </w:div>
                <w:div w:id="90513960">
                  <w:marLeft w:val="0"/>
                  <w:marRight w:val="0"/>
                  <w:marTop w:val="0"/>
                  <w:marBottom w:val="0"/>
                  <w:divBdr>
                    <w:top w:val="none" w:sz="0" w:space="0" w:color="auto"/>
                    <w:left w:val="none" w:sz="0" w:space="0" w:color="auto"/>
                    <w:bottom w:val="none" w:sz="0" w:space="0" w:color="auto"/>
                    <w:right w:val="none" w:sz="0" w:space="0" w:color="auto"/>
                  </w:divBdr>
                </w:div>
                <w:div w:id="1616014452">
                  <w:marLeft w:val="0"/>
                  <w:marRight w:val="0"/>
                  <w:marTop w:val="0"/>
                  <w:marBottom w:val="0"/>
                  <w:divBdr>
                    <w:top w:val="none" w:sz="0" w:space="0" w:color="auto"/>
                    <w:left w:val="none" w:sz="0" w:space="0" w:color="auto"/>
                    <w:bottom w:val="none" w:sz="0" w:space="0" w:color="auto"/>
                    <w:right w:val="none" w:sz="0" w:space="0" w:color="auto"/>
                  </w:divBdr>
                </w:div>
                <w:div w:id="1016494631">
                  <w:marLeft w:val="0"/>
                  <w:marRight w:val="0"/>
                  <w:marTop w:val="0"/>
                  <w:marBottom w:val="0"/>
                  <w:divBdr>
                    <w:top w:val="none" w:sz="0" w:space="0" w:color="auto"/>
                    <w:left w:val="none" w:sz="0" w:space="0" w:color="auto"/>
                    <w:bottom w:val="none" w:sz="0" w:space="0" w:color="auto"/>
                    <w:right w:val="none" w:sz="0" w:space="0" w:color="auto"/>
                  </w:divBdr>
                </w:div>
                <w:div w:id="1638298705">
                  <w:marLeft w:val="0"/>
                  <w:marRight w:val="0"/>
                  <w:marTop w:val="0"/>
                  <w:marBottom w:val="0"/>
                  <w:divBdr>
                    <w:top w:val="none" w:sz="0" w:space="0" w:color="auto"/>
                    <w:left w:val="none" w:sz="0" w:space="0" w:color="auto"/>
                    <w:bottom w:val="none" w:sz="0" w:space="0" w:color="auto"/>
                    <w:right w:val="none" w:sz="0" w:space="0" w:color="auto"/>
                  </w:divBdr>
                </w:div>
                <w:div w:id="2132672985">
                  <w:marLeft w:val="0"/>
                  <w:marRight w:val="0"/>
                  <w:marTop w:val="0"/>
                  <w:marBottom w:val="0"/>
                  <w:divBdr>
                    <w:top w:val="none" w:sz="0" w:space="0" w:color="auto"/>
                    <w:left w:val="none" w:sz="0" w:space="0" w:color="auto"/>
                    <w:bottom w:val="none" w:sz="0" w:space="0" w:color="auto"/>
                    <w:right w:val="none" w:sz="0" w:space="0" w:color="auto"/>
                  </w:divBdr>
                </w:div>
                <w:div w:id="1864125304">
                  <w:marLeft w:val="0"/>
                  <w:marRight w:val="0"/>
                  <w:marTop w:val="0"/>
                  <w:marBottom w:val="0"/>
                  <w:divBdr>
                    <w:top w:val="none" w:sz="0" w:space="0" w:color="auto"/>
                    <w:left w:val="none" w:sz="0" w:space="0" w:color="auto"/>
                    <w:bottom w:val="none" w:sz="0" w:space="0" w:color="auto"/>
                    <w:right w:val="none" w:sz="0" w:space="0" w:color="auto"/>
                  </w:divBdr>
                </w:div>
                <w:div w:id="1453982775">
                  <w:marLeft w:val="0"/>
                  <w:marRight w:val="0"/>
                  <w:marTop w:val="0"/>
                  <w:marBottom w:val="0"/>
                  <w:divBdr>
                    <w:top w:val="none" w:sz="0" w:space="0" w:color="auto"/>
                    <w:left w:val="none" w:sz="0" w:space="0" w:color="auto"/>
                    <w:bottom w:val="none" w:sz="0" w:space="0" w:color="auto"/>
                    <w:right w:val="none" w:sz="0" w:space="0" w:color="auto"/>
                  </w:divBdr>
                </w:div>
                <w:div w:id="1070467762">
                  <w:marLeft w:val="0"/>
                  <w:marRight w:val="0"/>
                  <w:marTop w:val="0"/>
                  <w:marBottom w:val="0"/>
                  <w:divBdr>
                    <w:top w:val="none" w:sz="0" w:space="0" w:color="auto"/>
                    <w:left w:val="none" w:sz="0" w:space="0" w:color="auto"/>
                    <w:bottom w:val="none" w:sz="0" w:space="0" w:color="auto"/>
                    <w:right w:val="none" w:sz="0" w:space="0" w:color="auto"/>
                  </w:divBdr>
                </w:div>
                <w:div w:id="1305086278">
                  <w:marLeft w:val="0"/>
                  <w:marRight w:val="0"/>
                  <w:marTop w:val="0"/>
                  <w:marBottom w:val="0"/>
                  <w:divBdr>
                    <w:top w:val="none" w:sz="0" w:space="0" w:color="auto"/>
                    <w:left w:val="none" w:sz="0" w:space="0" w:color="auto"/>
                    <w:bottom w:val="none" w:sz="0" w:space="0" w:color="auto"/>
                    <w:right w:val="none" w:sz="0" w:space="0" w:color="auto"/>
                  </w:divBdr>
                </w:div>
                <w:div w:id="1472407470">
                  <w:marLeft w:val="0"/>
                  <w:marRight w:val="0"/>
                  <w:marTop w:val="0"/>
                  <w:marBottom w:val="0"/>
                  <w:divBdr>
                    <w:top w:val="none" w:sz="0" w:space="0" w:color="auto"/>
                    <w:left w:val="none" w:sz="0" w:space="0" w:color="auto"/>
                    <w:bottom w:val="none" w:sz="0" w:space="0" w:color="auto"/>
                    <w:right w:val="none" w:sz="0" w:space="0" w:color="auto"/>
                  </w:divBdr>
                </w:div>
                <w:div w:id="1442871864">
                  <w:marLeft w:val="0"/>
                  <w:marRight w:val="0"/>
                  <w:marTop w:val="0"/>
                  <w:marBottom w:val="0"/>
                  <w:divBdr>
                    <w:top w:val="none" w:sz="0" w:space="0" w:color="auto"/>
                    <w:left w:val="none" w:sz="0" w:space="0" w:color="auto"/>
                    <w:bottom w:val="none" w:sz="0" w:space="0" w:color="auto"/>
                    <w:right w:val="none" w:sz="0" w:space="0" w:color="auto"/>
                  </w:divBdr>
                </w:div>
                <w:div w:id="1414861507">
                  <w:marLeft w:val="0"/>
                  <w:marRight w:val="0"/>
                  <w:marTop w:val="0"/>
                  <w:marBottom w:val="0"/>
                  <w:divBdr>
                    <w:top w:val="none" w:sz="0" w:space="0" w:color="auto"/>
                    <w:left w:val="none" w:sz="0" w:space="0" w:color="auto"/>
                    <w:bottom w:val="none" w:sz="0" w:space="0" w:color="auto"/>
                    <w:right w:val="none" w:sz="0" w:space="0" w:color="auto"/>
                  </w:divBdr>
                </w:div>
                <w:div w:id="1380668834">
                  <w:marLeft w:val="0"/>
                  <w:marRight w:val="0"/>
                  <w:marTop w:val="0"/>
                  <w:marBottom w:val="0"/>
                  <w:divBdr>
                    <w:top w:val="none" w:sz="0" w:space="0" w:color="auto"/>
                    <w:left w:val="none" w:sz="0" w:space="0" w:color="auto"/>
                    <w:bottom w:val="none" w:sz="0" w:space="0" w:color="auto"/>
                    <w:right w:val="none" w:sz="0" w:space="0" w:color="auto"/>
                  </w:divBdr>
                </w:div>
                <w:div w:id="1385107827">
                  <w:marLeft w:val="0"/>
                  <w:marRight w:val="0"/>
                  <w:marTop w:val="0"/>
                  <w:marBottom w:val="0"/>
                  <w:divBdr>
                    <w:top w:val="none" w:sz="0" w:space="0" w:color="auto"/>
                    <w:left w:val="none" w:sz="0" w:space="0" w:color="auto"/>
                    <w:bottom w:val="none" w:sz="0" w:space="0" w:color="auto"/>
                    <w:right w:val="none" w:sz="0" w:space="0" w:color="auto"/>
                  </w:divBdr>
                </w:div>
                <w:div w:id="1818455416">
                  <w:marLeft w:val="0"/>
                  <w:marRight w:val="0"/>
                  <w:marTop w:val="0"/>
                  <w:marBottom w:val="0"/>
                  <w:divBdr>
                    <w:top w:val="none" w:sz="0" w:space="0" w:color="auto"/>
                    <w:left w:val="none" w:sz="0" w:space="0" w:color="auto"/>
                    <w:bottom w:val="none" w:sz="0" w:space="0" w:color="auto"/>
                    <w:right w:val="none" w:sz="0" w:space="0" w:color="auto"/>
                  </w:divBdr>
                </w:div>
                <w:div w:id="1144199818">
                  <w:marLeft w:val="0"/>
                  <w:marRight w:val="0"/>
                  <w:marTop w:val="0"/>
                  <w:marBottom w:val="0"/>
                  <w:divBdr>
                    <w:top w:val="none" w:sz="0" w:space="0" w:color="auto"/>
                    <w:left w:val="none" w:sz="0" w:space="0" w:color="auto"/>
                    <w:bottom w:val="none" w:sz="0" w:space="0" w:color="auto"/>
                    <w:right w:val="none" w:sz="0" w:space="0" w:color="auto"/>
                  </w:divBdr>
                </w:div>
                <w:div w:id="621573731">
                  <w:marLeft w:val="0"/>
                  <w:marRight w:val="0"/>
                  <w:marTop w:val="0"/>
                  <w:marBottom w:val="0"/>
                  <w:divBdr>
                    <w:top w:val="none" w:sz="0" w:space="0" w:color="auto"/>
                    <w:left w:val="none" w:sz="0" w:space="0" w:color="auto"/>
                    <w:bottom w:val="none" w:sz="0" w:space="0" w:color="auto"/>
                    <w:right w:val="none" w:sz="0" w:space="0" w:color="auto"/>
                  </w:divBdr>
                </w:div>
                <w:div w:id="1553813451">
                  <w:marLeft w:val="0"/>
                  <w:marRight w:val="0"/>
                  <w:marTop w:val="0"/>
                  <w:marBottom w:val="0"/>
                  <w:divBdr>
                    <w:top w:val="none" w:sz="0" w:space="0" w:color="auto"/>
                    <w:left w:val="none" w:sz="0" w:space="0" w:color="auto"/>
                    <w:bottom w:val="none" w:sz="0" w:space="0" w:color="auto"/>
                    <w:right w:val="none" w:sz="0" w:space="0" w:color="auto"/>
                  </w:divBdr>
                </w:div>
                <w:div w:id="1029183960">
                  <w:marLeft w:val="0"/>
                  <w:marRight w:val="0"/>
                  <w:marTop w:val="0"/>
                  <w:marBottom w:val="0"/>
                  <w:divBdr>
                    <w:top w:val="none" w:sz="0" w:space="0" w:color="auto"/>
                    <w:left w:val="none" w:sz="0" w:space="0" w:color="auto"/>
                    <w:bottom w:val="none" w:sz="0" w:space="0" w:color="auto"/>
                    <w:right w:val="none" w:sz="0" w:space="0" w:color="auto"/>
                  </w:divBdr>
                </w:div>
                <w:div w:id="135725678">
                  <w:marLeft w:val="0"/>
                  <w:marRight w:val="0"/>
                  <w:marTop w:val="0"/>
                  <w:marBottom w:val="0"/>
                  <w:divBdr>
                    <w:top w:val="none" w:sz="0" w:space="0" w:color="auto"/>
                    <w:left w:val="none" w:sz="0" w:space="0" w:color="auto"/>
                    <w:bottom w:val="none" w:sz="0" w:space="0" w:color="auto"/>
                    <w:right w:val="none" w:sz="0" w:space="0" w:color="auto"/>
                  </w:divBdr>
                </w:div>
                <w:div w:id="1288469589">
                  <w:marLeft w:val="0"/>
                  <w:marRight w:val="0"/>
                  <w:marTop w:val="0"/>
                  <w:marBottom w:val="0"/>
                  <w:divBdr>
                    <w:top w:val="none" w:sz="0" w:space="0" w:color="auto"/>
                    <w:left w:val="none" w:sz="0" w:space="0" w:color="auto"/>
                    <w:bottom w:val="none" w:sz="0" w:space="0" w:color="auto"/>
                    <w:right w:val="none" w:sz="0" w:space="0" w:color="auto"/>
                  </w:divBdr>
                </w:div>
                <w:div w:id="1859616703">
                  <w:marLeft w:val="0"/>
                  <w:marRight w:val="0"/>
                  <w:marTop w:val="0"/>
                  <w:marBottom w:val="0"/>
                  <w:divBdr>
                    <w:top w:val="none" w:sz="0" w:space="0" w:color="auto"/>
                    <w:left w:val="none" w:sz="0" w:space="0" w:color="auto"/>
                    <w:bottom w:val="none" w:sz="0" w:space="0" w:color="auto"/>
                    <w:right w:val="none" w:sz="0" w:space="0" w:color="auto"/>
                  </w:divBdr>
                </w:div>
                <w:div w:id="1858543294">
                  <w:marLeft w:val="0"/>
                  <w:marRight w:val="0"/>
                  <w:marTop w:val="0"/>
                  <w:marBottom w:val="0"/>
                  <w:divBdr>
                    <w:top w:val="none" w:sz="0" w:space="0" w:color="auto"/>
                    <w:left w:val="none" w:sz="0" w:space="0" w:color="auto"/>
                    <w:bottom w:val="none" w:sz="0" w:space="0" w:color="auto"/>
                    <w:right w:val="none" w:sz="0" w:space="0" w:color="auto"/>
                  </w:divBdr>
                </w:div>
                <w:div w:id="1563828026">
                  <w:marLeft w:val="0"/>
                  <w:marRight w:val="0"/>
                  <w:marTop w:val="0"/>
                  <w:marBottom w:val="0"/>
                  <w:divBdr>
                    <w:top w:val="none" w:sz="0" w:space="0" w:color="auto"/>
                    <w:left w:val="none" w:sz="0" w:space="0" w:color="auto"/>
                    <w:bottom w:val="none" w:sz="0" w:space="0" w:color="auto"/>
                    <w:right w:val="none" w:sz="0" w:space="0" w:color="auto"/>
                  </w:divBdr>
                </w:div>
                <w:div w:id="2010135837">
                  <w:marLeft w:val="0"/>
                  <w:marRight w:val="0"/>
                  <w:marTop w:val="0"/>
                  <w:marBottom w:val="0"/>
                  <w:divBdr>
                    <w:top w:val="none" w:sz="0" w:space="0" w:color="auto"/>
                    <w:left w:val="none" w:sz="0" w:space="0" w:color="auto"/>
                    <w:bottom w:val="none" w:sz="0" w:space="0" w:color="auto"/>
                    <w:right w:val="none" w:sz="0" w:space="0" w:color="auto"/>
                  </w:divBdr>
                </w:div>
                <w:div w:id="286543073">
                  <w:marLeft w:val="0"/>
                  <w:marRight w:val="0"/>
                  <w:marTop w:val="0"/>
                  <w:marBottom w:val="0"/>
                  <w:divBdr>
                    <w:top w:val="none" w:sz="0" w:space="0" w:color="auto"/>
                    <w:left w:val="none" w:sz="0" w:space="0" w:color="auto"/>
                    <w:bottom w:val="none" w:sz="0" w:space="0" w:color="auto"/>
                    <w:right w:val="none" w:sz="0" w:space="0" w:color="auto"/>
                  </w:divBdr>
                </w:div>
                <w:div w:id="1630091206">
                  <w:marLeft w:val="0"/>
                  <w:marRight w:val="0"/>
                  <w:marTop w:val="0"/>
                  <w:marBottom w:val="0"/>
                  <w:divBdr>
                    <w:top w:val="none" w:sz="0" w:space="0" w:color="auto"/>
                    <w:left w:val="none" w:sz="0" w:space="0" w:color="auto"/>
                    <w:bottom w:val="none" w:sz="0" w:space="0" w:color="auto"/>
                    <w:right w:val="none" w:sz="0" w:space="0" w:color="auto"/>
                  </w:divBdr>
                </w:div>
                <w:div w:id="1244559848">
                  <w:marLeft w:val="0"/>
                  <w:marRight w:val="0"/>
                  <w:marTop w:val="0"/>
                  <w:marBottom w:val="0"/>
                  <w:divBdr>
                    <w:top w:val="none" w:sz="0" w:space="0" w:color="auto"/>
                    <w:left w:val="none" w:sz="0" w:space="0" w:color="auto"/>
                    <w:bottom w:val="none" w:sz="0" w:space="0" w:color="auto"/>
                    <w:right w:val="none" w:sz="0" w:space="0" w:color="auto"/>
                  </w:divBdr>
                </w:div>
                <w:div w:id="1841046078">
                  <w:marLeft w:val="0"/>
                  <w:marRight w:val="0"/>
                  <w:marTop w:val="0"/>
                  <w:marBottom w:val="0"/>
                  <w:divBdr>
                    <w:top w:val="none" w:sz="0" w:space="0" w:color="auto"/>
                    <w:left w:val="none" w:sz="0" w:space="0" w:color="auto"/>
                    <w:bottom w:val="none" w:sz="0" w:space="0" w:color="auto"/>
                    <w:right w:val="none" w:sz="0" w:space="0" w:color="auto"/>
                  </w:divBdr>
                </w:div>
                <w:div w:id="1228102700">
                  <w:marLeft w:val="0"/>
                  <w:marRight w:val="0"/>
                  <w:marTop w:val="0"/>
                  <w:marBottom w:val="0"/>
                  <w:divBdr>
                    <w:top w:val="none" w:sz="0" w:space="0" w:color="auto"/>
                    <w:left w:val="none" w:sz="0" w:space="0" w:color="auto"/>
                    <w:bottom w:val="none" w:sz="0" w:space="0" w:color="auto"/>
                    <w:right w:val="none" w:sz="0" w:space="0" w:color="auto"/>
                  </w:divBdr>
                </w:div>
                <w:div w:id="809521252">
                  <w:marLeft w:val="0"/>
                  <w:marRight w:val="0"/>
                  <w:marTop w:val="0"/>
                  <w:marBottom w:val="0"/>
                  <w:divBdr>
                    <w:top w:val="none" w:sz="0" w:space="0" w:color="auto"/>
                    <w:left w:val="none" w:sz="0" w:space="0" w:color="auto"/>
                    <w:bottom w:val="none" w:sz="0" w:space="0" w:color="auto"/>
                    <w:right w:val="none" w:sz="0" w:space="0" w:color="auto"/>
                  </w:divBdr>
                </w:div>
                <w:div w:id="1032533053">
                  <w:marLeft w:val="0"/>
                  <w:marRight w:val="0"/>
                  <w:marTop w:val="0"/>
                  <w:marBottom w:val="0"/>
                  <w:divBdr>
                    <w:top w:val="none" w:sz="0" w:space="0" w:color="auto"/>
                    <w:left w:val="none" w:sz="0" w:space="0" w:color="auto"/>
                    <w:bottom w:val="none" w:sz="0" w:space="0" w:color="auto"/>
                    <w:right w:val="none" w:sz="0" w:space="0" w:color="auto"/>
                  </w:divBdr>
                </w:div>
                <w:div w:id="796342089">
                  <w:marLeft w:val="0"/>
                  <w:marRight w:val="0"/>
                  <w:marTop w:val="0"/>
                  <w:marBottom w:val="0"/>
                  <w:divBdr>
                    <w:top w:val="none" w:sz="0" w:space="0" w:color="auto"/>
                    <w:left w:val="none" w:sz="0" w:space="0" w:color="auto"/>
                    <w:bottom w:val="none" w:sz="0" w:space="0" w:color="auto"/>
                    <w:right w:val="none" w:sz="0" w:space="0" w:color="auto"/>
                  </w:divBdr>
                </w:div>
                <w:div w:id="2145613515">
                  <w:marLeft w:val="0"/>
                  <w:marRight w:val="0"/>
                  <w:marTop w:val="0"/>
                  <w:marBottom w:val="0"/>
                  <w:divBdr>
                    <w:top w:val="none" w:sz="0" w:space="0" w:color="auto"/>
                    <w:left w:val="none" w:sz="0" w:space="0" w:color="auto"/>
                    <w:bottom w:val="none" w:sz="0" w:space="0" w:color="auto"/>
                    <w:right w:val="none" w:sz="0" w:space="0" w:color="auto"/>
                  </w:divBdr>
                </w:div>
                <w:div w:id="1812557890">
                  <w:marLeft w:val="0"/>
                  <w:marRight w:val="0"/>
                  <w:marTop w:val="0"/>
                  <w:marBottom w:val="0"/>
                  <w:divBdr>
                    <w:top w:val="none" w:sz="0" w:space="0" w:color="auto"/>
                    <w:left w:val="none" w:sz="0" w:space="0" w:color="auto"/>
                    <w:bottom w:val="none" w:sz="0" w:space="0" w:color="auto"/>
                    <w:right w:val="none" w:sz="0" w:space="0" w:color="auto"/>
                  </w:divBdr>
                </w:div>
                <w:div w:id="767889358">
                  <w:marLeft w:val="0"/>
                  <w:marRight w:val="0"/>
                  <w:marTop w:val="0"/>
                  <w:marBottom w:val="0"/>
                  <w:divBdr>
                    <w:top w:val="none" w:sz="0" w:space="0" w:color="auto"/>
                    <w:left w:val="none" w:sz="0" w:space="0" w:color="auto"/>
                    <w:bottom w:val="none" w:sz="0" w:space="0" w:color="auto"/>
                    <w:right w:val="none" w:sz="0" w:space="0" w:color="auto"/>
                  </w:divBdr>
                </w:div>
                <w:div w:id="1753041627">
                  <w:marLeft w:val="0"/>
                  <w:marRight w:val="0"/>
                  <w:marTop w:val="0"/>
                  <w:marBottom w:val="0"/>
                  <w:divBdr>
                    <w:top w:val="none" w:sz="0" w:space="0" w:color="auto"/>
                    <w:left w:val="none" w:sz="0" w:space="0" w:color="auto"/>
                    <w:bottom w:val="none" w:sz="0" w:space="0" w:color="auto"/>
                    <w:right w:val="none" w:sz="0" w:space="0" w:color="auto"/>
                  </w:divBdr>
                </w:div>
                <w:div w:id="1133016811">
                  <w:marLeft w:val="0"/>
                  <w:marRight w:val="0"/>
                  <w:marTop w:val="0"/>
                  <w:marBottom w:val="0"/>
                  <w:divBdr>
                    <w:top w:val="none" w:sz="0" w:space="0" w:color="auto"/>
                    <w:left w:val="none" w:sz="0" w:space="0" w:color="auto"/>
                    <w:bottom w:val="none" w:sz="0" w:space="0" w:color="auto"/>
                    <w:right w:val="none" w:sz="0" w:space="0" w:color="auto"/>
                  </w:divBdr>
                </w:div>
                <w:div w:id="1015154690">
                  <w:marLeft w:val="0"/>
                  <w:marRight w:val="0"/>
                  <w:marTop w:val="0"/>
                  <w:marBottom w:val="0"/>
                  <w:divBdr>
                    <w:top w:val="none" w:sz="0" w:space="0" w:color="auto"/>
                    <w:left w:val="none" w:sz="0" w:space="0" w:color="auto"/>
                    <w:bottom w:val="none" w:sz="0" w:space="0" w:color="auto"/>
                    <w:right w:val="none" w:sz="0" w:space="0" w:color="auto"/>
                  </w:divBdr>
                </w:div>
                <w:div w:id="1217014945">
                  <w:marLeft w:val="0"/>
                  <w:marRight w:val="0"/>
                  <w:marTop w:val="0"/>
                  <w:marBottom w:val="0"/>
                  <w:divBdr>
                    <w:top w:val="none" w:sz="0" w:space="0" w:color="auto"/>
                    <w:left w:val="none" w:sz="0" w:space="0" w:color="auto"/>
                    <w:bottom w:val="none" w:sz="0" w:space="0" w:color="auto"/>
                    <w:right w:val="none" w:sz="0" w:space="0" w:color="auto"/>
                  </w:divBdr>
                </w:div>
                <w:div w:id="824123075">
                  <w:marLeft w:val="0"/>
                  <w:marRight w:val="0"/>
                  <w:marTop w:val="0"/>
                  <w:marBottom w:val="0"/>
                  <w:divBdr>
                    <w:top w:val="none" w:sz="0" w:space="0" w:color="auto"/>
                    <w:left w:val="none" w:sz="0" w:space="0" w:color="auto"/>
                    <w:bottom w:val="none" w:sz="0" w:space="0" w:color="auto"/>
                    <w:right w:val="none" w:sz="0" w:space="0" w:color="auto"/>
                  </w:divBdr>
                </w:div>
                <w:div w:id="979653221">
                  <w:marLeft w:val="0"/>
                  <w:marRight w:val="0"/>
                  <w:marTop w:val="0"/>
                  <w:marBottom w:val="0"/>
                  <w:divBdr>
                    <w:top w:val="none" w:sz="0" w:space="0" w:color="auto"/>
                    <w:left w:val="none" w:sz="0" w:space="0" w:color="auto"/>
                    <w:bottom w:val="none" w:sz="0" w:space="0" w:color="auto"/>
                    <w:right w:val="none" w:sz="0" w:space="0" w:color="auto"/>
                  </w:divBdr>
                </w:div>
                <w:div w:id="107437508">
                  <w:marLeft w:val="0"/>
                  <w:marRight w:val="0"/>
                  <w:marTop w:val="0"/>
                  <w:marBottom w:val="0"/>
                  <w:divBdr>
                    <w:top w:val="none" w:sz="0" w:space="0" w:color="auto"/>
                    <w:left w:val="none" w:sz="0" w:space="0" w:color="auto"/>
                    <w:bottom w:val="none" w:sz="0" w:space="0" w:color="auto"/>
                    <w:right w:val="none" w:sz="0" w:space="0" w:color="auto"/>
                  </w:divBdr>
                </w:div>
                <w:div w:id="1016466459">
                  <w:marLeft w:val="0"/>
                  <w:marRight w:val="0"/>
                  <w:marTop w:val="0"/>
                  <w:marBottom w:val="0"/>
                  <w:divBdr>
                    <w:top w:val="none" w:sz="0" w:space="0" w:color="auto"/>
                    <w:left w:val="none" w:sz="0" w:space="0" w:color="auto"/>
                    <w:bottom w:val="none" w:sz="0" w:space="0" w:color="auto"/>
                    <w:right w:val="none" w:sz="0" w:space="0" w:color="auto"/>
                  </w:divBdr>
                </w:div>
                <w:div w:id="1936016035">
                  <w:marLeft w:val="0"/>
                  <w:marRight w:val="0"/>
                  <w:marTop w:val="0"/>
                  <w:marBottom w:val="0"/>
                  <w:divBdr>
                    <w:top w:val="none" w:sz="0" w:space="0" w:color="auto"/>
                    <w:left w:val="none" w:sz="0" w:space="0" w:color="auto"/>
                    <w:bottom w:val="none" w:sz="0" w:space="0" w:color="auto"/>
                    <w:right w:val="none" w:sz="0" w:space="0" w:color="auto"/>
                  </w:divBdr>
                </w:div>
                <w:div w:id="307369218">
                  <w:marLeft w:val="0"/>
                  <w:marRight w:val="0"/>
                  <w:marTop w:val="0"/>
                  <w:marBottom w:val="0"/>
                  <w:divBdr>
                    <w:top w:val="none" w:sz="0" w:space="0" w:color="auto"/>
                    <w:left w:val="none" w:sz="0" w:space="0" w:color="auto"/>
                    <w:bottom w:val="none" w:sz="0" w:space="0" w:color="auto"/>
                    <w:right w:val="none" w:sz="0" w:space="0" w:color="auto"/>
                  </w:divBdr>
                </w:div>
                <w:div w:id="182594596">
                  <w:marLeft w:val="0"/>
                  <w:marRight w:val="0"/>
                  <w:marTop w:val="0"/>
                  <w:marBottom w:val="0"/>
                  <w:divBdr>
                    <w:top w:val="none" w:sz="0" w:space="0" w:color="auto"/>
                    <w:left w:val="none" w:sz="0" w:space="0" w:color="auto"/>
                    <w:bottom w:val="none" w:sz="0" w:space="0" w:color="auto"/>
                    <w:right w:val="none" w:sz="0" w:space="0" w:color="auto"/>
                  </w:divBdr>
                </w:div>
                <w:div w:id="119804021">
                  <w:marLeft w:val="0"/>
                  <w:marRight w:val="0"/>
                  <w:marTop w:val="0"/>
                  <w:marBottom w:val="0"/>
                  <w:divBdr>
                    <w:top w:val="none" w:sz="0" w:space="0" w:color="auto"/>
                    <w:left w:val="none" w:sz="0" w:space="0" w:color="auto"/>
                    <w:bottom w:val="none" w:sz="0" w:space="0" w:color="auto"/>
                    <w:right w:val="none" w:sz="0" w:space="0" w:color="auto"/>
                  </w:divBdr>
                </w:div>
                <w:div w:id="1483303450">
                  <w:marLeft w:val="0"/>
                  <w:marRight w:val="0"/>
                  <w:marTop w:val="0"/>
                  <w:marBottom w:val="0"/>
                  <w:divBdr>
                    <w:top w:val="none" w:sz="0" w:space="0" w:color="auto"/>
                    <w:left w:val="none" w:sz="0" w:space="0" w:color="auto"/>
                    <w:bottom w:val="none" w:sz="0" w:space="0" w:color="auto"/>
                    <w:right w:val="none" w:sz="0" w:space="0" w:color="auto"/>
                  </w:divBdr>
                </w:div>
                <w:div w:id="423962136">
                  <w:marLeft w:val="0"/>
                  <w:marRight w:val="0"/>
                  <w:marTop w:val="0"/>
                  <w:marBottom w:val="0"/>
                  <w:divBdr>
                    <w:top w:val="none" w:sz="0" w:space="0" w:color="auto"/>
                    <w:left w:val="none" w:sz="0" w:space="0" w:color="auto"/>
                    <w:bottom w:val="none" w:sz="0" w:space="0" w:color="auto"/>
                    <w:right w:val="none" w:sz="0" w:space="0" w:color="auto"/>
                  </w:divBdr>
                </w:div>
                <w:div w:id="1962495896">
                  <w:marLeft w:val="0"/>
                  <w:marRight w:val="0"/>
                  <w:marTop w:val="0"/>
                  <w:marBottom w:val="0"/>
                  <w:divBdr>
                    <w:top w:val="none" w:sz="0" w:space="0" w:color="auto"/>
                    <w:left w:val="none" w:sz="0" w:space="0" w:color="auto"/>
                    <w:bottom w:val="none" w:sz="0" w:space="0" w:color="auto"/>
                    <w:right w:val="none" w:sz="0" w:space="0" w:color="auto"/>
                  </w:divBdr>
                </w:div>
                <w:div w:id="254019981">
                  <w:marLeft w:val="0"/>
                  <w:marRight w:val="0"/>
                  <w:marTop w:val="0"/>
                  <w:marBottom w:val="0"/>
                  <w:divBdr>
                    <w:top w:val="none" w:sz="0" w:space="0" w:color="auto"/>
                    <w:left w:val="none" w:sz="0" w:space="0" w:color="auto"/>
                    <w:bottom w:val="none" w:sz="0" w:space="0" w:color="auto"/>
                    <w:right w:val="none" w:sz="0" w:space="0" w:color="auto"/>
                  </w:divBdr>
                </w:div>
                <w:div w:id="1648046036">
                  <w:marLeft w:val="0"/>
                  <w:marRight w:val="0"/>
                  <w:marTop w:val="0"/>
                  <w:marBottom w:val="0"/>
                  <w:divBdr>
                    <w:top w:val="none" w:sz="0" w:space="0" w:color="auto"/>
                    <w:left w:val="none" w:sz="0" w:space="0" w:color="auto"/>
                    <w:bottom w:val="none" w:sz="0" w:space="0" w:color="auto"/>
                    <w:right w:val="none" w:sz="0" w:space="0" w:color="auto"/>
                  </w:divBdr>
                </w:div>
                <w:div w:id="1774396190">
                  <w:marLeft w:val="0"/>
                  <w:marRight w:val="0"/>
                  <w:marTop w:val="0"/>
                  <w:marBottom w:val="0"/>
                  <w:divBdr>
                    <w:top w:val="none" w:sz="0" w:space="0" w:color="auto"/>
                    <w:left w:val="none" w:sz="0" w:space="0" w:color="auto"/>
                    <w:bottom w:val="none" w:sz="0" w:space="0" w:color="auto"/>
                    <w:right w:val="none" w:sz="0" w:space="0" w:color="auto"/>
                  </w:divBdr>
                </w:div>
                <w:div w:id="1379861203">
                  <w:marLeft w:val="0"/>
                  <w:marRight w:val="0"/>
                  <w:marTop w:val="0"/>
                  <w:marBottom w:val="0"/>
                  <w:divBdr>
                    <w:top w:val="none" w:sz="0" w:space="0" w:color="auto"/>
                    <w:left w:val="none" w:sz="0" w:space="0" w:color="auto"/>
                    <w:bottom w:val="none" w:sz="0" w:space="0" w:color="auto"/>
                    <w:right w:val="none" w:sz="0" w:space="0" w:color="auto"/>
                  </w:divBdr>
                </w:div>
                <w:div w:id="1499030423">
                  <w:marLeft w:val="0"/>
                  <w:marRight w:val="0"/>
                  <w:marTop w:val="0"/>
                  <w:marBottom w:val="0"/>
                  <w:divBdr>
                    <w:top w:val="none" w:sz="0" w:space="0" w:color="auto"/>
                    <w:left w:val="none" w:sz="0" w:space="0" w:color="auto"/>
                    <w:bottom w:val="none" w:sz="0" w:space="0" w:color="auto"/>
                    <w:right w:val="none" w:sz="0" w:space="0" w:color="auto"/>
                  </w:divBdr>
                </w:div>
                <w:div w:id="911433516">
                  <w:marLeft w:val="0"/>
                  <w:marRight w:val="0"/>
                  <w:marTop w:val="0"/>
                  <w:marBottom w:val="0"/>
                  <w:divBdr>
                    <w:top w:val="none" w:sz="0" w:space="0" w:color="auto"/>
                    <w:left w:val="none" w:sz="0" w:space="0" w:color="auto"/>
                    <w:bottom w:val="none" w:sz="0" w:space="0" w:color="auto"/>
                    <w:right w:val="none" w:sz="0" w:space="0" w:color="auto"/>
                  </w:divBdr>
                </w:div>
                <w:div w:id="786774169">
                  <w:marLeft w:val="0"/>
                  <w:marRight w:val="0"/>
                  <w:marTop w:val="0"/>
                  <w:marBottom w:val="0"/>
                  <w:divBdr>
                    <w:top w:val="none" w:sz="0" w:space="0" w:color="auto"/>
                    <w:left w:val="none" w:sz="0" w:space="0" w:color="auto"/>
                    <w:bottom w:val="none" w:sz="0" w:space="0" w:color="auto"/>
                    <w:right w:val="none" w:sz="0" w:space="0" w:color="auto"/>
                  </w:divBdr>
                </w:div>
                <w:div w:id="1847397258">
                  <w:marLeft w:val="0"/>
                  <w:marRight w:val="0"/>
                  <w:marTop w:val="0"/>
                  <w:marBottom w:val="0"/>
                  <w:divBdr>
                    <w:top w:val="none" w:sz="0" w:space="0" w:color="auto"/>
                    <w:left w:val="none" w:sz="0" w:space="0" w:color="auto"/>
                    <w:bottom w:val="none" w:sz="0" w:space="0" w:color="auto"/>
                    <w:right w:val="none" w:sz="0" w:space="0" w:color="auto"/>
                  </w:divBdr>
                </w:div>
                <w:div w:id="1243485654">
                  <w:marLeft w:val="0"/>
                  <w:marRight w:val="0"/>
                  <w:marTop w:val="0"/>
                  <w:marBottom w:val="0"/>
                  <w:divBdr>
                    <w:top w:val="none" w:sz="0" w:space="0" w:color="auto"/>
                    <w:left w:val="none" w:sz="0" w:space="0" w:color="auto"/>
                    <w:bottom w:val="none" w:sz="0" w:space="0" w:color="auto"/>
                    <w:right w:val="none" w:sz="0" w:space="0" w:color="auto"/>
                  </w:divBdr>
                </w:div>
                <w:div w:id="1356924516">
                  <w:marLeft w:val="0"/>
                  <w:marRight w:val="0"/>
                  <w:marTop w:val="0"/>
                  <w:marBottom w:val="0"/>
                  <w:divBdr>
                    <w:top w:val="none" w:sz="0" w:space="0" w:color="auto"/>
                    <w:left w:val="none" w:sz="0" w:space="0" w:color="auto"/>
                    <w:bottom w:val="none" w:sz="0" w:space="0" w:color="auto"/>
                    <w:right w:val="none" w:sz="0" w:space="0" w:color="auto"/>
                  </w:divBdr>
                </w:div>
                <w:div w:id="665130797">
                  <w:marLeft w:val="0"/>
                  <w:marRight w:val="0"/>
                  <w:marTop w:val="0"/>
                  <w:marBottom w:val="0"/>
                  <w:divBdr>
                    <w:top w:val="none" w:sz="0" w:space="0" w:color="auto"/>
                    <w:left w:val="none" w:sz="0" w:space="0" w:color="auto"/>
                    <w:bottom w:val="none" w:sz="0" w:space="0" w:color="auto"/>
                    <w:right w:val="none" w:sz="0" w:space="0" w:color="auto"/>
                  </w:divBdr>
                </w:div>
                <w:div w:id="458307344">
                  <w:marLeft w:val="0"/>
                  <w:marRight w:val="0"/>
                  <w:marTop w:val="0"/>
                  <w:marBottom w:val="0"/>
                  <w:divBdr>
                    <w:top w:val="none" w:sz="0" w:space="0" w:color="auto"/>
                    <w:left w:val="none" w:sz="0" w:space="0" w:color="auto"/>
                    <w:bottom w:val="none" w:sz="0" w:space="0" w:color="auto"/>
                    <w:right w:val="none" w:sz="0" w:space="0" w:color="auto"/>
                  </w:divBdr>
                </w:div>
                <w:div w:id="1825658809">
                  <w:marLeft w:val="0"/>
                  <w:marRight w:val="0"/>
                  <w:marTop w:val="0"/>
                  <w:marBottom w:val="0"/>
                  <w:divBdr>
                    <w:top w:val="none" w:sz="0" w:space="0" w:color="auto"/>
                    <w:left w:val="none" w:sz="0" w:space="0" w:color="auto"/>
                    <w:bottom w:val="none" w:sz="0" w:space="0" w:color="auto"/>
                    <w:right w:val="none" w:sz="0" w:space="0" w:color="auto"/>
                  </w:divBdr>
                </w:div>
                <w:div w:id="1894654636">
                  <w:marLeft w:val="0"/>
                  <w:marRight w:val="0"/>
                  <w:marTop w:val="0"/>
                  <w:marBottom w:val="0"/>
                  <w:divBdr>
                    <w:top w:val="none" w:sz="0" w:space="0" w:color="auto"/>
                    <w:left w:val="none" w:sz="0" w:space="0" w:color="auto"/>
                    <w:bottom w:val="none" w:sz="0" w:space="0" w:color="auto"/>
                    <w:right w:val="none" w:sz="0" w:space="0" w:color="auto"/>
                  </w:divBdr>
                </w:div>
                <w:div w:id="583802606">
                  <w:marLeft w:val="0"/>
                  <w:marRight w:val="0"/>
                  <w:marTop w:val="0"/>
                  <w:marBottom w:val="0"/>
                  <w:divBdr>
                    <w:top w:val="none" w:sz="0" w:space="0" w:color="auto"/>
                    <w:left w:val="none" w:sz="0" w:space="0" w:color="auto"/>
                    <w:bottom w:val="none" w:sz="0" w:space="0" w:color="auto"/>
                    <w:right w:val="none" w:sz="0" w:space="0" w:color="auto"/>
                  </w:divBdr>
                </w:div>
                <w:div w:id="261380865">
                  <w:marLeft w:val="0"/>
                  <w:marRight w:val="0"/>
                  <w:marTop w:val="0"/>
                  <w:marBottom w:val="0"/>
                  <w:divBdr>
                    <w:top w:val="none" w:sz="0" w:space="0" w:color="auto"/>
                    <w:left w:val="none" w:sz="0" w:space="0" w:color="auto"/>
                    <w:bottom w:val="none" w:sz="0" w:space="0" w:color="auto"/>
                    <w:right w:val="none" w:sz="0" w:space="0" w:color="auto"/>
                  </w:divBdr>
                </w:div>
                <w:div w:id="1704406445">
                  <w:marLeft w:val="0"/>
                  <w:marRight w:val="0"/>
                  <w:marTop w:val="0"/>
                  <w:marBottom w:val="0"/>
                  <w:divBdr>
                    <w:top w:val="none" w:sz="0" w:space="0" w:color="auto"/>
                    <w:left w:val="none" w:sz="0" w:space="0" w:color="auto"/>
                    <w:bottom w:val="none" w:sz="0" w:space="0" w:color="auto"/>
                    <w:right w:val="none" w:sz="0" w:space="0" w:color="auto"/>
                  </w:divBdr>
                </w:div>
                <w:div w:id="1354258990">
                  <w:marLeft w:val="0"/>
                  <w:marRight w:val="0"/>
                  <w:marTop w:val="0"/>
                  <w:marBottom w:val="0"/>
                  <w:divBdr>
                    <w:top w:val="none" w:sz="0" w:space="0" w:color="auto"/>
                    <w:left w:val="none" w:sz="0" w:space="0" w:color="auto"/>
                    <w:bottom w:val="none" w:sz="0" w:space="0" w:color="auto"/>
                    <w:right w:val="none" w:sz="0" w:space="0" w:color="auto"/>
                  </w:divBdr>
                </w:div>
                <w:div w:id="1261378378">
                  <w:marLeft w:val="0"/>
                  <w:marRight w:val="0"/>
                  <w:marTop w:val="0"/>
                  <w:marBottom w:val="0"/>
                  <w:divBdr>
                    <w:top w:val="none" w:sz="0" w:space="0" w:color="auto"/>
                    <w:left w:val="none" w:sz="0" w:space="0" w:color="auto"/>
                    <w:bottom w:val="none" w:sz="0" w:space="0" w:color="auto"/>
                    <w:right w:val="none" w:sz="0" w:space="0" w:color="auto"/>
                  </w:divBdr>
                </w:div>
                <w:div w:id="1775980530">
                  <w:marLeft w:val="0"/>
                  <w:marRight w:val="0"/>
                  <w:marTop w:val="0"/>
                  <w:marBottom w:val="0"/>
                  <w:divBdr>
                    <w:top w:val="none" w:sz="0" w:space="0" w:color="auto"/>
                    <w:left w:val="none" w:sz="0" w:space="0" w:color="auto"/>
                    <w:bottom w:val="none" w:sz="0" w:space="0" w:color="auto"/>
                    <w:right w:val="none" w:sz="0" w:space="0" w:color="auto"/>
                  </w:divBdr>
                </w:div>
                <w:div w:id="133186513">
                  <w:marLeft w:val="0"/>
                  <w:marRight w:val="0"/>
                  <w:marTop w:val="0"/>
                  <w:marBottom w:val="0"/>
                  <w:divBdr>
                    <w:top w:val="none" w:sz="0" w:space="0" w:color="auto"/>
                    <w:left w:val="none" w:sz="0" w:space="0" w:color="auto"/>
                    <w:bottom w:val="none" w:sz="0" w:space="0" w:color="auto"/>
                    <w:right w:val="none" w:sz="0" w:space="0" w:color="auto"/>
                  </w:divBdr>
                </w:div>
              </w:divsChild>
            </w:div>
            <w:div w:id="1903559027">
              <w:marLeft w:val="0"/>
              <w:marRight w:val="0"/>
              <w:marTop w:val="0"/>
              <w:marBottom w:val="0"/>
              <w:divBdr>
                <w:top w:val="none" w:sz="0" w:space="0" w:color="auto"/>
                <w:left w:val="none" w:sz="0" w:space="0" w:color="auto"/>
                <w:bottom w:val="none" w:sz="0" w:space="0" w:color="auto"/>
                <w:right w:val="none" w:sz="0" w:space="0" w:color="auto"/>
              </w:divBdr>
              <w:divsChild>
                <w:div w:id="481626374">
                  <w:marLeft w:val="0"/>
                  <w:marRight w:val="0"/>
                  <w:marTop w:val="0"/>
                  <w:marBottom w:val="0"/>
                  <w:divBdr>
                    <w:top w:val="none" w:sz="0" w:space="0" w:color="auto"/>
                    <w:left w:val="none" w:sz="0" w:space="0" w:color="auto"/>
                    <w:bottom w:val="none" w:sz="0" w:space="0" w:color="auto"/>
                    <w:right w:val="none" w:sz="0" w:space="0" w:color="auto"/>
                  </w:divBdr>
                </w:div>
                <w:div w:id="590939832">
                  <w:marLeft w:val="0"/>
                  <w:marRight w:val="0"/>
                  <w:marTop w:val="0"/>
                  <w:marBottom w:val="0"/>
                  <w:divBdr>
                    <w:top w:val="none" w:sz="0" w:space="0" w:color="auto"/>
                    <w:left w:val="none" w:sz="0" w:space="0" w:color="auto"/>
                    <w:bottom w:val="none" w:sz="0" w:space="0" w:color="auto"/>
                    <w:right w:val="none" w:sz="0" w:space="0" w:color="auto"/>
                  </w:divBdr>
                </w:div>
                <w:div w:id="1441955294">
                  <w:marLeft w:val="0"/>
                  <w:marRight w:val="0"/>
                  <w:marTop w:val="0"/>
                  <w:marBottom w:val="0"/>
                  <w:divBdr>
                    <w:top w:val="none" w:sz="0" w:space="0" w:color="auto"/>
                    <w:left w:val="none" w:sz="0" w:space="0" w:color="auto"/>
                    <w:bottom w:val="none" w:sz="0" w:space="0" w:color="auto"/>
                    <w:right w:val="none" w:sz="0" w:space="0" w:color="auto"/>
                  </w:divBdr>
                </w:div>
                <w:div w:id="1231692664">
                  <w:marLeft w:val="0"/>
                  <w:marRight w:val="0"/>
                  <w:marTop w:val="0"/>
                  <w:marBottom w:val="0"/>
                  <w:divBdr>
                    <w:top w:val="none" w:sz="0" w:space="0" w:color="auto"/>
                    <w:left w:val="none" w:sz="0" w:space="0" w:color="auto"/>
                    <w:bottom w:val="none" w:sz="0" w:space="0" w:color="auto"/>
                    <w:right w:val="none" w:sz="0" w:space="0" w:color="auto"/>
                  </w:divBdr>
                </w:div>
                <w:div w:id="997223550">
                  <w:marLeft w:val="0"/>
                  <w:marRight w:val="0"/>
                  <w:marTop w:val="0"/>
                  <w:marBottom w:val="0"/>
                  <w:divBdr>
                    <w:top w:val="none" w:sz="0" w:space="0" w:color="auto"/>
                    <w:left w:val="none" w:sz="0" w:space="0" w:color="auto"/>
                    <w:bottom w:val="none" w:sz="0" w:space="0" w:color="auto"/>
                    <w:right w:val="none" w:sz="0" w:space="0" w:color="auto"/>
                  </w:divBdr>
                </w:div>
                <w:div w:id="1399479139">
                  <w:marLeft w:val="0"/>
                  <w:marRight w:val="0"/>
                  <w:marTop w:val="0"/>
                  <w:marBottom w:val="0"/>
                  <w:divBdr>
                    <w:top w:val="none" w:sz="0" w:space="0" w:color="auto"/>
                    <w:left w:val="none" w:sz="0" w:space="0" w:color="auto"/>
                    <w:bottom w:val="none" w:sz="0" w:space="0" w:color="auto"/>
                    <w:right w:val="none" w:sz="0" w:space="0" w:color="auto"/>
                  </w:divBdr>
                </w:div>
                <w:div w:id="271521125">
                  <w:marLeft w:val="0"/>
                  <w:marRight w:val="0"/>
                  <w:marTop w:val="0"/>
                  <w:marBottom w:val="0"/>
                  <w:divBdr>
                    <w:top w:val="none" w:sz="0" w:space="0" w:color="auto"/>
                    <w:left w:val="none" w:sz="0" w:space="0" w:color="auto"/>
                    <w:bottom w:val="none" w:sz="0" w:space="0" w:color="auto"/>
                    <w:right w:val="none" w:sz="0" w:space="0" w:color="auto"/>
                  </w:divBdr>
                </w:div>
                <w:div w:id="1548563145">
                  <w:marLeft w:val="0"/>
                  <w:marRight w:val="0"/>
                  <w:marTop w:val="0"/>
                  <w:marBottom w:val="0"/>
                  <w:divBdr>
                    <w:top w:val="none" w:sz="0" w:space="0" w:color="auto"/>
                    <w:left w:val="none" w:sz="0" w:space="0" w:color="auto"/>
                    <w:bottom w:val="none" w:sz="0" w:space="0" w:color="auto"/>
                    <w:right w:val="none" w:sz="0" w:space="0" w:color="auto"/>
                  </w:divBdr>
                </w:div>
                <w:div w:id="1817868461">
                  <w:marLeft w:val="0"/>
                  <w:marRight w:val="0"/>
                  <w:marTop w:val="0"/>
                  <w:marBottom w:val="0"/>
                  <w:divBdr>
                    <w:top w:val="none" w:sz="0" w:space="0" w:color="auto"/>
                    <w:left w:val="none" w:sz="0" w:space="0" w:color="auto"/>
                    <w:bottom w:val="none" w:sz="0" w:space="0" w:color="auto"/>
                    <w:right w:val="none" w:sz="0" w:space="0" w:color="auto"/>
                  </w:divBdr>
                </w:div>
                <w:div w:id="513493307">
                  <w:marLeft w:val="0"/>
                  <w:marRight w:val="0"/>
                  <w:marTop w:val="0"/>
                  <w:marBottom w:val="0"/>
                  <w:divBdr>
                    <w:top w:val="none" w:sz="0" w:space="0" w:color="auto"/>
                    <w:left w:val="none" w:sz="0" w:space="0" w:color="auto"/>
                    <w:bottom w:val="none" w:sz="0" w:space="0" w:color="auto"/>
                    <w:right w:val="none" w:sz="0" w:space="0" w:color="auto"/>
                  </w:divBdr>
                </w:div>
                <w:div w:id="2032535061">
                  <w:marLeft w:val="0"/>
                  <w:marRight w:val="0"/>
                  <w:marTop w:val="0"/>
                  <w:marBottom w:val="0"/>
                  <w:divBdr>
                    <w:top w:val="none" w:sz="0" w:space="0" w:color="auto"/>
                    <w:left w:val="none" w:sz="0" w:space="0" w:color="auto"/>
                    <w:bottom w:val="none" w:sz="0" w:space="0" w:color="auto"/>
                    <w:right w:val="none" w:sz="0" w:space="0" w:color="auto"/>
                  </w:divBdr>
                </w:div>
                <w:div w:id="1306199664">
                  <w:marLeft w:val="0"/>
                  <w:marRight w:val="0"/>
                  <w:marTop w:val="0"/>
                  <w:marBottom w:val="0"/>
                  <w:divBdr>
                    <w:top w:val="none" w:sz="0" w:space="0" w:color="auto"/>
                    <w:left w:val="none" w:sz="0" w:space="0" w:color="auto"/>
                    <w:bottom w:val="none" w:sz="0" w:space="0" w:color="auto"/>
                    <w:right w:val="none" w:sz="0" w:space="0" w:color="auto"/>
                  </w:divBdr>
                </w:div>
                <w:div w:id="1913847909">
                  <w:marLeft w:val="0"/>
                  <w:marRight w:val="0"/>
                  <w:marTop w:val="0"/>
                  <w:marBottom w:val="0"/>
                  <w:divBdr>
                    <w:top w:val="none" w:sz="0" w:space="0" w:color="auto"/>
                    <w:left w:val="none" w:sz="0" w:space="0" w:color="auto"/>
                    <w:bottom w:val="none" w:sz="0" w:space="0" w:color="auto"/>
                    <w:right w:val="none" w:sz="0" w:space="0" w:color="auto"/>
                  </w:divBdr>
                </w:div>
                <w:div w:id="541211239">
                  <w:marLeft w:val="0"/>
                  <w:marRight w:val="0"/>
                  <w:marTop w:val="0"/>
                  <w:marBottom w:val="0"/>
                  <w:divBdr>
                    <w:top w:val="none" w:sz="0" w:space="0" w:color="auto"/>
                    <w:left w:val="none" w:sz="0" w:space="0" w:color="auto"/>
                    <w:bottom w:val="none" w:sz="0" w:space="0" w:color="auto"/>
                    <w:right w:val="none" w:sz="0" w:space="0" w:color="auto"/>
                  </w:divBdr>
                </w:div>
                <w:div w:id="602348903">
                  <w:marLeft w:val="0"/>
                  <w:marRight w:val="0"/>
                  <w:marTop w:val="0"/>
                  <w:marBottom w:val="0"/>
                  <w:divBdr>
                    <w:top w:val="none" w:sz="0" w:space="0" w:color="auto"/>
                    <w:left w:val="none" w:sz="0" w:space="0" w:color="auto"/>
                    <w:bottom w:val="none" w:sz="0" w:space="0" w:color="auto"/>
                    <w:right w:val="none" w:sz="0" w:space="0" w:color="auto"/>
                  </w:divBdr>
                </w:div>
                <w:div w:id="165556948">
                  <w:marLeft w:val="0"/>
                  <w:marRight w:val="0"/>
                  <w:marTop w:val="0"/>
                  <w:marBottom w:val="0"/>
                  <w:divBdr>
                    <w:top w:val="none" w:sz="0" w:space="0" w:color="auto"/>
                    <w:left w:val="none" w:sz="0" w:space="0" w:color="auto"/>
                    <w:bottom w:val="none" w:sz="0" w:space="0" w:color="auto"/>
                    <w:right w:val="none" w:sz="0" w:space="0" w:color="auto"/>
                  </w:divBdr>
                </w:div>
                <w:div w:id="151919120">
                  <w:marLeft w:val="0"/>
                  <w:marRight w:val="0"/>
                  <w:marTop w:val="0"/>
                  <w:marBottom w:val="0"/>
                  <w:divBdr>
                    <w:top w:val="none" w:sz="0" w:space="0" w:color="auto"/>
                    <w:left w:val="none" w:sz="0" w:space="0" w:color="auto"/>
                    <w:bottom w:val="none" w:sz="0" w:space="0" w:color="auto"/>
                    <w:right w:val="none" w:sz="0" w:space="0" w:color="auto"/>
                  </w:divBdr>
                </w:div>
                <w:div w:id="1550144341">
                  <w:marLeft w:val="0"/>
                  <w:marRight w:val="0"/>
                  <w:marTop w:val="0"/>
                  <w:marBottom w:val="0"/>
                  <w:divBdr>
                    <w:top w:val="none" w:sz="0" w:space="0" w:color="auto"/>
                    <w:left w:val="none" w:sz="0" w:space="0" w:color="auto"/>
                    <w:bottom w:val="none" w:sz="0" w:space="0" w:color="auto"/>
                    <w:right w:val="none" w:sz="0" w:space="0" w:color="auto"/>
                  </w:divBdr>
                </w:div>
                <w:div w:id="1915042882">
                  <w:marLeft w:val="0"/>
                  <w:marRight w:val="0"/>
                  <w:marTop w:val="0"/>
                  <w:marBottom w:val="0"/>
                  <w:divBdr>
                    <w:top w:val="none" w:sz="0" w:space="0" w:color="auto"/>
                    <w:left w:val="none" w:sz="0" w:space="0" w:color="auto"/>
                    <w:bottom w:val="none" w:sz="0" w:space="0" w:color="auto"/>
                    <w:right w:val="none" w:sz="0" w:space="0" w:color="auto"/>
                  </w:divBdr>
                </w:div>
                <w:div w:id="986201933">
                  <w:marLeft w:val="0"/>
                  <w:marRight w:val="0"/>
                  <w:marTop w:val="0"/>
                  <w:marBottom w:val="0"/>
                  <w:divBdr>
                    <w:top w:val="none" w:sz="0" w:space="0" w:color="auto"/>
                    <w:left w:val="none" w:sz="0" w:space="0" w:color="auto"/>
                    <w:bottom w:val="none" w:sz="0" w:space="0" w:color="auto"/>
                    <w:right w:val="none" w:sz="0" w:space="0" w:color="auto"/>
                  </w:divBdr>
                </w:div>
                <w:div w:id="376510007">
                  <w:marLeft w:val="0"/>
                  <w:marRight w:val="0"/>
                  <w:marTop w:val="0"/>
                  <w:marBottom w:val="0"/>
                  <w:divBdr>
                    <w:top w:val="none" w:sz="0" w:space="0" w:color="auto"/>
                    <w:left w:val="none" w:sz="0" w:space="0" w:color="auto"/>
                    <w:bottom w:val="none" w:sz="0" w:space="0" w:color="auto"/>
                    <w:right w:val="none" w:sz="0" w:space="0" w:color="auto"/>
                  </w:divBdr>
                </w:div>
                <w:div w:id="1189296968">
                  <w:marLeft w:val="0"/>
                  <w:marRight w:val="0"/>
                  <w:marTop w:val="0"/>
                  <w:marBottom w:val="0"/>
                  <w:divBdr>
                    <w:top w:val="none" w:sz="0" w:space="0" w:color="auto"/>
                    <w:left w:val="none" w:sz="0" w:space="0" w:color="auto"/>
                    <w:bottom w:val="none" w:sz="0" w:space="0" w:color="auto"/>
                    <w:right w:val="none" w:sz="0" w:space="0" w:color="auto"/>
                  </w:divBdr>
                </w:div>
                <w:div w:id="1472212565">
                  <w:marLeft w:val="0"/>
                  <w:marRight w:val="0"/>
                  <w:marTop w:val="0"/>
                  <w:marBottom w:val="0"/>
                  <w:divBdr>
                    <w:top w:val="none" w:sz="0" w:space="0" w:color="auto"/>
                    <w:left w:val="none" w:sz="0" w:space="0" w:color="auto"/>
                    <w:bottom w:val="none" w:sz="0" w:space="0" w:color="auto"/>
                    <w:right w:val="none" w:sz="0" w:space="0" w:color="auto"/>
                  </w:divBdr>
                </w:div>
                <w:div w:id="2131238483">
                  <w:marLeft w:val="0"/>
                  <w:marRight w:val="0"/>
                  <w:marTop w:val="0"/>
                  <w:marBottom w:val="0"/>
                  <w:divBdr>
                    <w:top w:val="none" w:sz="0" w:space="0" w:color="auto"/>
                    <w:left w:val="none" w:sz="0" w:space="0" w:color="auto"/>
                    <w:bottom w:val="none" w:sz="0" w:space="0" w:color="auto"/>
                    <w:right w:val="none" w:sz="0" w:space="0" w:color="auto"/>
                  </w:divBdr>
                </w:div>
                <w:div w:id="1910723277">
                  <w:marLeft w:val="0"/>
                  <w:marRight w:val="0"/>
                  <w:marTop w:val="0"/>
                  <w:marBottom w:val="0"/>
                  <w:divBdr>
                    <w:top w:val="none" w:sz="0" w:space="0" w:color="auto"/>
                    <w:left w:val="none" w:sz="0" w:space="0" w:color="auto"/>
                    <w:bottom w:val="none" w:sz="0" w:space="0" w:color="auto"/>
                    <w:right w:val="none" w:sz="0" w:space="0" w:color="auto"/>
                  </w:divBdr>
                </w:div>
                <w:div w:id="393091486">
                  <w:marLeft w:val="0"/>
                  <w:marRight w:val="0"/>
                  <w:marTop w:val="0"/>
                  <w:marBottom w:val="0"/>
                  <w:divBdr>
                    <w:top w:val="none" w:sz="0" w:space="0" w:color="auto"/>
                    <w:left w:val="none" w:sz="0" w:space="0" w:color="auto"/>
                    <w:bottom w:val="none" w:sz="0" w:space="0" w:color="auto"/>
                    <w:right w:val="none" w:sz="0" w:space="0" w:color="auto"/>
                  </w:divBdr>
                </w:div>
                <w:div w:id="1492942777">
                  <w:marLeft w:val="0"/>
                  <w:marRight w:val="0"/>
                  <w:marTop w:val="0"/>
                  <w:marBottom w:val="0"/>
                  <w:divBdr>
                    <w:top w:val="none" w:sz="0" w:space="0" w:color="auto"/>
                    <w:left w:val="none" w:sz="0" w:space="0" w:color="auto"/>
                    <w:bottom w:val="none" w:sz="0" w:space="0" w:color="auto"/>
                    <w:right w:val="none" w:sz="0" w:space="0" w:color="auto"/>
                  </w:divBdr>
                </w:div>
                <w:div w:id="384377296">
                  <w:marLeft w:val="0"/>
                  <w:marRight w:val="0"/>
                  <w:marTop w:val="0"/>
                  <w:marBottom w:val="0"/>
                  <w:divBdr>
                    <w:top w:val="none" w:sz="0" w:space="0" w:color="auto"/>
                    <w:left w:val="none" w:sz="0" w:space="0" w:color="auto"/>
                    <w:bottom w:val="none" w:sz="0" w:space="0" w:color="auto"/>
                    <w:right w:val="none" w:sz="0" w:space="0" w:color="auto"/>
                  </w:divBdr>
                </w:div>
                <w:div w:id="824274434">
                  <w:marLeft w:val="0"/>
                  <w:marRight w:val="0"/>
                  <w:marTop w:val="0"/>
                  <w:marBottom w:val="0"/>
                  <w:divBdr>
                    <w:top w:val="none" w:sz="0" w:space="0" w:color="auto"/>
                    <w:left w:val="none" w:sz="0" w:space="0" w:color="auto"/>
                    <w:bottom w:val="none" w:sz="0" w:space="0" w:color="auto"/>
                    <w:right w:val="none" w:sz="0" w:space="0" w:color="auto"/>
                  </w:divBdr>
                </w:div>
                <w:div w:id="1733694772">
                  <w:marLeft w:val="0"/>
                  <w:marRight w:val="0"/>
                  <w:marTop w:val="0"/>
                  <w:marBottom w:val="0"/>
                  <w:divBdr>
                    <w:top w:val="none" w:sz="0" w:space="0" w:color="auto"/>
                    <w:left w:val="none" w:sz="0" w:space="0" w:color="auto"/>
                    <w:bottom w:val="none" w:sz="0" w:space="0" w:color="auto"/>
                    <w:right w:val="none" w:sz="0" w:space="0" w:color="auto"/>
                  </w:divBdr>
                </w:div>
                <w:div w:id="117575039">
                  <w:marLeft w:val="0"/>
                  <w:marRight w:val="0"/>
                  <w:marTop w:val="0"/>
                  <w:marBottom w:val="0"/>
                  <w:divBdr>
                    <w:top w:val="none" w:sz="0" w:space="0" w:color="auto"/>
                    <w:left w:val="none" w:sz="0" w:space="0" w:color="auto"/>
                    <w:bottom w:val="none" w:sz="0" w:space="0" w:color="auto"/>
                    <w:right w:val="none" w:sz="0" w:space="0" w:color="auto"/>
                  </w:divBdr>
                </w:div>
                <w:div w:id="1349600168">
                  <w:marLeft w:val="0"/>
                  <w:marRight w:val="0"/>
                  <w:marTop w:val="0"/>
                  <w:marBottom w:val="0"/>
                  <w:divBdr>
                    <w:top w:val="none" w:sz="0" w:space="0" w:color="auto"/>
                    <w:left w:val="none" w:sz="0" w:space="0" w:color="auto"/>
                    <w:bottom w:val="none" w:sz="0" w:space="0" w:color="auto"/>
                    <w:right w:val="none" w:sz="0" w:space="0" w:color="auto"/>
                  </w:divBdr>
                </w:div>
                <w:div w:id="641273043">
                  <w:marLeft w:val="0"/>
                  <w:marRight w:val="0"/>
                  <w:marTop w:val="0"/>
                  <w:marBottom w:val="0"/>
                  <w:divBdr>
                    <w:top w:val="none" w:sz="0" w:space="0" w:color="auto"/>
                    <w:left w:val="none" w:sz="0" w:space="0" w:color="auto"/>
                    <w:bottom w:val="none" w:sz="0" w:space="0" w:color="auto"/>
                    <w:right w:val="none" w:sz="0" w:space="0" w:color="auto"/>
                  </w:divBdr>
                </w:div>
                <w:div w:id="36390865">
                  <w:marLeft w:val="0"/>
                  <w:marRight w:val="0"/>
                  <w:marTop w:val="0"/>
                  <w:marBottom w:val="0"/>
                  <w:divBdr>
                    <w:top w:val="none" w:sz="0" w:space="0" w:color="auto"/>
                    <w:left w:val="none" w:sz="0" w:space="0" w:color="auto"/>
                    <w:bottom w:val="none" w:sz="0" w:space="0" w:color="auto"/>
                    <w:right w:val="none" w:sz="0" w:space="0" w:color="auto"/>
                  </w:divBdr>
                </w:div>
                <w:div w:id="1028525458">
                  <w:marLeft w:val="0"/>
                  <w:marRight w:val="0"/>
                  <w:marTop w:val="0"/>
                  <w:marBottom w:val="0"/>
                  <w:divBdr>
                    <w:top w:val="none" w:sz="0" w:space="0" w:color="auto"/>
                    <w:left w:val="none" w:sz="0" w:space="0" w:color="auto"/>
                    <w:bottom w:val="none" w:sz="0" w:space="0" w:color="auto"/>
                    <w:right w:val="none" w:sz="0" w:space="0" w:color="auto"/>
                  </w:divBdr>
                </w:div>
                <w:div w:id="850217240">
                  <w:marLeft w:val="0"/>
                  <w:marRight w:val="0"/>
                  <w:marTop w:val="0"/>
                  <w:marBottom w:val="0"/>
                  <w:divBdr>
                    <w:top w:val="none" w:sz="0" w:space="0" w:color="auto"/>
                    <w:left w:val="none" w:sz="0" w:space="0" w:color="auto"/>
                    <w:bottom w:val="none" w:sz="0" w:space="0" w:color="auto"/>
                    <w:right w:val="none" w:sz="0" w:space="0" w:color="auto"/>
                  </w:divBdr>
                </w:div>
                <w:div w:id="781463100">
                  <w:marLeft w:val="0"/>
                  <w:marRight w:val="0"/>
                  <w:marTop w:val="0"/>
                  <w:marBottom w:val="0"/>
                  <w:divBdr>
                    <w:top w:val="none" w:sz="0" w:space="0" w:color="auto"/>
                    <w:left w:val="none" w:sz="0" w:space="0" w:color="auto"/>
                    <w:bottom w:val="none" w:sz="0" w:space="0" w:color="auto"/>
                    <w:right w:val="none" w:sz="0" w:space="0" w:color="auto"/>
                  </w:divBdr>
                </w:div>
                <w:div w:id="1227106092">
                  <w:marLeft w:val="0"/>
                  <w:marRight w:val="0"/>
                  <w:marTop w:val="0"/>
                  <w:marBottom w:val="0"/>
                  <w:divBdr>
                    <w:top w:val="none" w:sz="0" w:space="0" w:color="auto"/>
                    <w:left w:val="none" w:sz="0" w:space="0" w:color="auto"/>
                    <w:bottom w:val="none" w:sz="0" w:space="0" w:color="auto"/>
                    <w:right w:val="none" w:sz="0" w:space="0" w:color="auto"/>
                  </w:divBdr>
                </w:div>
                <w:div w:id="1423381663">
                  <w:marLeft w:val="0"/>
                  <w:marRight w:val="0"/>
                  <w:marTop w:val="0"/>
                  <w:marBottom w:val="0"/>
                  <w:divBdr>
                    <w:top w:val="none" w:sz="0" w:space="0" w:color="auto"/>
                    <w:left w:val="none" w:sz="0" w:space="0" w:color="auto"/>
                    <w:bottom w:val="none" w:sz="0" w:space="0" w:color="auto"/>
                    <w:right w:val="none" w:sz="0" w:space="0" w:color="auto"/>
                  </w:divBdr>
                </w:div>
                <w:div w:id="588932078">
                  <w:marLeft w:val="0"/>
                  <w:marRight w:val="0"/>
                  <w:marTop w:val="0"/>
                  <w:marBottom w:val="0"/>
                  <w:divBdr>
                    <w:top w:val="none" w:sz="0" w:space="0" w:color="auto"/>
                    <w:left w:val="none" w:sz="0" w:space="0" w:color="auto"/>
                    <w:bottom w:val="none" w:sz="0" w:space="0" w:color="auto"/>
                    <w:right w:val="none" w:sz="0" w:space="0" w:color="auto"/>
                  </w:divBdr>
                </w:div>
                <w:div w:id="1058213286">
                  <w:marLeft w:val="0"/>
                  <w:marRight w:val="0"/>
                  <w:marTop w:val="0"/>
                  <w:marBottom w:val="0"/>
                  <w:divBdr>
                    <w:top w:val="none" w:sz="0" w:space="0" w:color="auto"/>
                    <w:left w:val="none" w:sz="0" w:space="0" w:color="auto"/>
                    <w:bottom w:val="none" w:sz="0" w:space="0" w:color="auto"/>
                    <w:right w:val="none" w:sz="0" w:space="0" w:color="auto"/>
                  </w:divBdr>
                </w:div>
                <w:div w:id="330836672">
                  <w:marLeft w:val="0"/>
                  <w:marRight w:val="0"/>
                  <w:marTop w:val="0"/>
                  <w:marBottom w:val="0"/>
                  <w:divBdr>
                    <w:top w:val="none" w:sz="0" w:space="0" w:color="auto"/>
                    <w:left w:val="none" w:sz="0" w:space="0" w:color="auto"/>
                    <w:bottom w:val="none" w:sz="0" w:space="0" w:color="auto"/>
                    <w:right w:val="none" w:sz="0" w:space="0" w:color="auto"/>
                  </w:divBdr>
                </w:div>
                <w:div w:id="790052054">
                  <w:marLeft w:val="0"/>
                  <w:marRight w:val="0"/>
                  <w:marTop w:val="0"/>
                  <w:marBottom w:val="0"/>
                  <w:divBdr>
                    <w:top w:val="none" w:sz="0" w:space="0" w:color="auto"/>
                    <w:left w:val="none" w:sz="0" w:space="0" w:color="auto"/>
                    <w:bottom w:val="none" w:sz="0" w:space="0" w:color="auto"/>
                    <w:right w:val="none" w:sz="0" w:space="0" w:color="auto"/>
                  </w:divBdr>
                </w:div>
                <w:div w:id="2092500806">
                  <w:marLeft w:val="0"/>
                  <w:marRight w:val="0"/>
                  <w:marTop w:val="0"/>
                  <w:marBottom w:val="0"/>
                  <w:divBdr>
                    <w:top w:val="none" w:sz="0" w:space="0" w:color="auto"/>
                    <w:left w:val="none" w:sz="0" w:space="0" w:color="auto"/>
                    <w:bottom w:val="none" w:sz="0" w:space="0" w:color="auto"/>
                    <w:right w:val="none" w:sz="0" w:space="0" w:color="auto"/>
                  </w:divBdr>
                </w:div>
                <w:div w:id="599291790">
                  <w:marLeft w:val="0"/>
                  <w:marRight w:val="0"/>
                  <w:marTop w:val="0"/>
                  <w:marBottom w:val="0"/>
                  <w:divBdr>
                    <w:top w:val="none" w:sz="0" w:space="0" w:color="auto"/>
                    <w:left w:val="none" w:sz="0" w:space="0" w:color="auto"/>
                    <w:bottom w:val="none" w:sz="0" w:space="0" w:color="auto"/>
                    <w:right w:val="none" w:sz="0" w:space="0" w:color="auto"/>
                  </w:divBdr>
                </w:div>
                <w:div w:id="810950863">
                  <w:marLeft w:val="0"/>
                  <w:marRight w:val="0"/>
                  <w:marTop w:val="0"/>
                  <w:marBottom w:val="0"/>
                  <w:divBdr>
                    <w:top w:val="none" w:sz="0" w:space="0" w:color="auto"/>
                    <w:left w:val="none" w:sz="0" w:space="0" w:color="auto"/>
                    <w:bottom w:val="none" w:sz="0" w:space="0" w:color="auto"/>
                    <w:right w:val="none" w:sz="0" w:space="0" w:color="auto"/>
                  </w:divBdr>
                </w:div>
                <w:div w:id="917592839">
                  <w:marLeft w:val="0"/>
                  <w:marRight w:val="0"/>
                  <w:marTop w:val="0"/>
                  <w:marBottom w:val="0"/>
                  <w:divBdr>
                    <w:top w:val="none" w:sz="0" w:space="0" w:color="auto"/>
                    <w:left w:val="none" w:sz="0" w:space="0" w:color="auto"/>
                    <w:bottom w:val="none" w:sz="0" w:space="0" w:color="auto"/>
                    <w:right w:val="none" w:sz="0" w:space="0" w:color="auto"/>
                  </w:divBdr>
                </w:div>
                <w:div w:id="757167083">
                  <w:marLeft w:val="0"/>
                  <w:marRight w:val="0"/>
                  <w:marTop w:val="0"/>
                  <w:marBottom w:val="0"/>
                  <w:divBdr>
                    <w:top w:val="none" w:sz="0" w:space="0" w:color="auto"/>
                    <w:left w:val="none" w:sz="0" w:space="0" w:color="auto"/>
                    <w:bottom w:val="none" w:sz="0" w:space="0" w:color="auto"/>
                    <w:right w:val="none" w:sz="0" w:space="0" w:color="auto"/>
                  </w:divBdr>
                </w:div>
                <w:div w:id="877008661">
                  <w:marLeft w:val="0"/>
                  <w:marRight w:val="0"/>
                  <w:marTop w:val="0"/>
                  <w:marBottom w:val="0"/>
                  <w:divBdr>
                    <w:top w:val="none" w:sz="0" w:space="0" w:color="auto"/>
                    <w:left w:val="none" w:sz="0" w:space="0" w:color="auto"/>
                    <w:bottom w:val="none" w:sz="0" w:space="0" w:color="auto"/>
                    <w:right w:val="none" w:sz="0" w:space="0" w:color="auto"/>
                  </w:divBdr>
                </w:div>
                <w:div w:id="13459150">
                  <w:marLeft w:val="0"/>
                  <w:marRight w:val="0"/>
                  <w:marTop w:val="0"/>
                  <w:marBottom w:val="0"/>
                  <w:divBdr>
                    <w:top w:val="none" w:sz="0" w:space="0" w:color="auto"/>
                    <w:left w:val="none" w:sz="0" w:space="0" w:color="auto"/>
                    <w:bottom w:val="none" w:sz="0" w:space="0" w:color="auto"/>
                    <w:right w:val="none" w:sz="0" w:space="0" w:color="auto"/>
                  </w:divBdr>
                </w:div>
                <w:div w:id="408888259">
                  <w:marLeft w:val="0"/>
                  <w:marRight w:val="0"/>
                  <w:marTop w:val="0"/>
                  <w:marBottom w:val="0"/>
                  <w:divBdr>
                    <w:top w:val="none" w:sz="0" w:space="0" w:color="auto"/>
                    <w:left w:val="none" w:sz="0" w:space="0" w:color="auto"/>
                    <w:bottom w:val="none" w:sz="0" w:space="0" w:color="auto"/>
                    <w:right w:val="none" w:sz="0" w:space="0" w:color="auto"/>
                  </w:divBdr>
                </w:div>
                <w:div w:id="1969045255">
                  <w:marLeft w:val="0"/>
                  <w:marRight w:val="0"/>
                  <w:marTop w:val="0"/>
                  <w:marBottom w:val="0"/>
                  <w:divBdr>
                    <w:top w:val="none" w:sz="0" w:space="0" w:color="auto"/>
                    <w:left w:val="none" w:sz="0" w:space="0" w:color="auto"/>
                    <w:bottom w:val="none" w:sz="0" w:space="0" w:color="auto"/>
                    <w:right w:val="none" w:sz="0" w:space="0" w:color="auto"/>
                  </w:divBdr>
                </w:div>
                <w:div w:id="351418915">
                  <w:marLeft w:val="0"/>
                  <w:marRight w:val="0"/>
                  <w:marTop w:val="0"/>
                  <w:marBottom w:val="0"/>
                  <w:divBdr>
                    <w:top w:val="none" w:sz="0" w:space="0" w:color="auto"/>
                    <w:left w:val="none" w:sz="0" w:space="0" w:color="auto"/>
                    <w:bottom w:val="none" w:sz="0" w:space="0" w:color="auto"/>
                    <w:right w:val="none" w:sz="0" w:space="0" w:color="auto"/>
                  </w:divBdr>
                </w:div>
                <w:div w:id="1925533791">
                  <w:marLeft w:val="0"/>
                  <w:marRight w:val="0"/>
                  <w:marTop w:val="0"/>
                  <w:marBottom w:val="0"/>
                  <w:divBdr>
                    <w:top w:val="none" w:sz="0" w:space="0" w:color="auto"/>
                    <w:left w:val="none" w:sz="0" w:space="0" w:color="auto"/>
                    <w:bottom w:val="none" w:sz="0" w:space="0" w:color="auto"/>
                    <w:right w:val="none" w:sz="0" w:space="0" w:color="auto"/>
                  </w:divBdr>
                </w:div>
                <w:div w:id="1747070903">
                  <w:marLeft w:val="0"/>
                  <w:marRight w:val="0"/>
                  <w:marTop w:val="0"/>
                  <w:marBottom w:val="0"/>
                  <w:divBdr>
                    <w:top w:val="none" w:sz="0" w:space="0" w:color="auto"/>
                    <w:left w:val="none" w:sz="0" w:space="0" w:color="auto"/>
                    <w:bottom w:val="none" w:sz="0" w:space="0" w:color="auto"/>
                    <w:right w:val="none" w:sz="0" w:space="0" w:color="auto"/>
                  </w:divBdr>
                </w:div>
                <w:div w:id="614950346">
                  <w:marLeft w:val="0"/>
                  <w:marRight w:val="0"/>
                  <w:marTop w:val="0"/>
                  <w:marBottom w:val="0"/>
                  <w:divBdr>
                    <w:top w:val="none" w:sz="0" w:space="0" w:color="auto"/>
                    <w:left w:val="none" w:sz="0" w:space="0" w:color="auto"/>
                    <w:bottom w:val="none" w:sz="0" w:space="0" w:color="auto"/>
                    <w:right w:val="none" w:sz="0" w:space="0" w:color="auto"/>
                  </w:divBdr>
                </w:div>
                <w:div w:id="386610301">
                  <w:marLeft w:val="0"/>
                  <w:marRight w:val="0"/>
                  <w:marTop w:val="0"/>
                  <w:marBottom w:val="0"/>
                  <w:divBdr>
                    <w:top w:val="none" w:sz="0" w:space="0" w:color="auto"/>
                    <w:left w:val="none" w:sz="0" w:space="0" w:color="auto"/>
                    <w:bottom w:val="none" w:sz="0" w:space="0" w:color="auto"/>
                    <w:right w:val="none" w:sz="0" w:space="0" w:color="auto"/>
                  </w:divBdr>
                </w:div>
                <w:div w:id="648678420">
                  <w:marLeft w:val="0"/>
                  <w:marRight w:val="0"/>
                  <w:marTop w:val="0"/>
                  <w:marBottom w:val="0"/>
                  <w:divBdr>
                    <w:top w:val="none" w:sz="0" w:space="0" w:color="auto"/>
                    <w:left w:val="none" w:sz="0" w:space="0" w:color="auto"/>
                    <w:bottom w:val="none" w:sz="0" w:space="0" w:color="auto"/>
                    <w:right w:val="none" w:sz="0" w:space="0" w:color="auto"/>
                  </w:divBdr>
                </w:div>
                <w:div w:id="1566916371">
                  <w:marLeft w:val="0"/>
                  <w:marRight w:val="0"/>
                  <w:marTop w:val="0"/>
                  <w:marBottom w:val="0"/>
                  <w:divBdr>
                    <w:top w:val="none" w:sz="0" w:space="0" w:color="auto"/>
                    <w:left w:val="none" w:sz="0" w:space="0" w:color="auto"/>
                    <w:bottom w:val="none" w:sz="0" w:space="0" w:color="auto"/>
                    <w:right w:val="none" w:sz="0" w:space="0" w:color="auto"/>
                  </w:divBdr>
                </w:div>
                <w:div w:id="1412846769">
                  <w:marLeft w:val="0"/>
                  <w:marRight w:val="0"/>
                  <w:marTop w:val="0"/>
                  <w:marBottom w:val="0"/>
                  <w:divBdr>
                    <w:top w:val="none" w:sz="0" w:space="0" w:color="auto"/>
                    <w:left w:val="none" w:sz="0" w:space="0" w:color="auto"/>
                    <w:bottom w:val="none" w:sz="0" w:space="0" w:color="auto"/>
                    <w:right w:val="none" w:sz="0" w:space="0" w:color="auto"/>
                  </w:divBdr>
                </w:div>
                <w:div w:id="1051881018">
                  <w:marLeft w:val="0"/>
                  <w:marRight w:val="0"/>
                  <w:marTop w:val="0"/>
                  <w:marBottom w:val="0"/>
                  <w:divBdr>
                    <w:top w:val="none" w:sz="0" w:space="0" w:color="auto"/>
                    <w:left w:val="none" w:sz="0" w:space="0" w:color="auto"/>
                    <w:bottom w:val="none" w:sz="0" w:space="0" w:color="auto"/>
                    <w:right w:val="none" w:sz="0" w:space="0" w:color="auto"/>
                  </w:divBdr>
                </w:div>
                <w:div w:id="1361862009">
                  <w:marLeft w:val="0"/>
                  <w:marRight w:val="0"/>
                  <w:marTop w:val="0"/>
                  <w:marBottom w:val="0"/>
                  <w:divBdr>
                    <w:top w:val="none" w:sz="0" w:space="0" w:color="auto"/>
                    <w:left w:val="none" w:sz="0" w:space="0" w:color="auto"/>
                    <w:bottom w:val="none" w:sz="0" w:space="0" w:color="auto"/>
                    <w:right w:val="none" w:sz="0" w:space="0" w:color="auto"/>
                  </w:divBdr>
                </w:div>
                <w:div w:id="2144687856">
                  <w:marLeft w:val="0"/>
                  <w:marRight w:val="0"/>
                  <w:marTop w:val="0"/>
                  <w:marBottom w:val="0"/>
                  <w:divBdr>
                    <w:top w:val="none" w:sz="0" w:space="0" w:color="auto"/>
                    <w:left w:val="none" w:sz="0" w:space="0" w:color="auto"/>
                    <w:bottom w:val="none" w:sz="0" w:space="0" w:color="auto"/>
                    <w:right w:val="none" w:sz="0" w:space="0" w:color="auto"/>
                  </w:divBdr>
                </w:div>
                <w:div w:id="1178228139">
                  <w:marLeft w:val="0"/>
                  <w:marRight w:val="0"/>
                  <w:marTop w:val="0"/>
                  <w:marBottom w:val="0"/>
                  <w:divBdr>
                    <w:top w:val="none" w:sz="0" w:space="0" w:color="auto"/>
                    <w:left w:val="none" w:sz="0" w:space="0" w:color="auto"/>
                    <w:bottom w:val="none" w:sz="0" w:space="0" w:color="auto"/>
                    <w:right w:val="none" w:sz="0" w:space="0" w:color="auto"/>
                  </w:divBdr>
                </w:div>
                <w:div w:id="536696135">
                  <w:marLeft w:val="0"/>
                  <w:marRight w:val="0"/>
                  <w:marTop w:val="0"/>
                  <w:marBottom w:val="0"/>
                  <w:divBdr>
                    <w:top w:val="none" w:sz="0" w:space="0" w:color="auto"/>
                    <w:left w:val="none" w:sz="0" w:space="0" w:color="auto"/>
                    <w:bottom w:val="none" w:sz="0" w:space="0" w:color="auto"/>
                    <w:right w:val="none" w:sz="0" w:space="0" w:color="auto"/>
                  </w:divBdr>
                </w:div>
                <w:div w:id="834304039">
                  <w:marLeft w:val="0"/>
                  <w:marRight w:val="0"/>
                  <w:marTop w:val="0"/>
                  <w:marBottom w:val="0"/>
                  <w:divBdr>
                    <w:top w:val="none" w:sz="0" w:space="0" w:color="auto"/>
                    <w:left w:val="none" w:sz="0" w:space="0" w:color="auto"/>
                    <w:bottom w:val="none" w:sz="0" w:space="0" w:color="auto"/>
                    <w:right w:val="none" w:sz="0" w:space="0" w:color="auto"/>
                  </w:divBdr>
                </w:div>
                <w:div w:id="395975146">
                  <w:marLeft w:val="0"/>
                  <w:marRight w:val="0"/>
                  <w:marTop w:val="0"/>
                  <w:marBottom w:val="0"/>
                  <w:divBdr>
                    <w:top w:val="none" w:sz="0" w:space="0" w:color="auto"/>
                    <w:left w:val="none" w:sz="0" w:space="0" w:color="auto"/>
                    <w:bottom w:val="none" w:sz="0" w:space="0" w:color="auto"/>
                    <w:right w:val="none" w:sz="0" w:space="0" w:color="auto"/>
                  </w:divBdr>
                </w:div>
                <w:div w:id="925311760">
                  <w:marLeft w:val="0"/>
                  <w:marRight w:val="0"/>
                  <w:marTop w:val="0"/>
                  <w:marBottom w:val="0"/>
                  <w:divBdr>
                    <w:top w:val="none" w:sz="0" w:space="0" w:color="auto"/>
                    <w:left w:val="none" w:sz="0" w:space="0" w:color="auto"/>
                    <w:bottom w:val="none" w:sz="0" w:space="0" w:color="auto"/>
                    <w:right w:val="none" w:sz="0" w:space="0" w:color="auto"/>
                  </w:divBdr>
                </w:div>
                <w:div w:id="766317316">
                  <w:marLeft w:val="0"/>
                  <w:marRight w:val="0"/>
                  <w:marTop w:val="0"/>
                  <w:marBottom w:val="0"/>
                  <w:divBdr>
                    <w:top w:val="none" w:sz="0" w:space="0" w:color="auto"/>
                    <w:left w:val="none" w:sz="0" w:space="0" w:color="auto"/>
                    <w:bottom w:val="none" w:sz="0" w:space="0" w:color="auto"/>
                    <w:right w:val="none" w:sz="0" w:space="0" w:color="auto"/>
                  </w:divBdr>
                </w:div>
                <w:div w:id="383483849">
                  <w:marLeft w:val="0"/>
                  <w:marRight w:val="0"/>
                  <w:marTop w:val="0"/>
                  <w:marBottom w:val="0"/>
                  <w:divBdr>
                    <w:top w:val="none" w:sz="0" w:space="0" w:color="auto"/>
                    <w:left w:val="none" w:sz="0" w:space="0" w:color="auto"/>
                    <w:bottom w:val="none" w:sz="0" w:space="0" w:color="auto"/>
                    <w:right w:val="none" w:sz="0" w:space="0" w:color="auto"/>
                  </w:divBdr>
                </w:div>
                <w:div w:id="1863588521">
                  <w:marLeft w:val="0"/>
                  <w:marRight w:val="0"/>
                  <w:marTop w:val="0"/>
                  <w:marBottom w:val="0"/>
                  <w:divBdr>
                    <w:top w:val="none" w:sz="0" w:space="0" w:color="auto"/>
                    <w:left w:val="none" w:sz="0" w:space="0" w:color="auto"/>
                    <w:bottom w:val="none" w:sz="0" w:space="0" w:color="auto"/>
                    <w:right w:val="none" w:sz="0" w:space="0" w:color="auto"/>
                  </w:divBdr>
                </w:div>
                <w:div w:id="1206212707">
                  <w:marLeft w:val="0"/>
                  <w:marRight w:val="0"/>
                  <w:marTop w:val="0"/>
                  <w:marBottom w:val="0"/>
                  <w:divBdr>
                    <w:top w:val="none" w:sz="0" w:space="0" w:color="auto"/>
                    <w:left w:val="none" w:sz="0" w:space="0" w:color="auto"/>
                    <w:bottom w:val="none" w:sz="0" w:space="0" w:color="auto"/>
                    <w:right w:val="none" w:sz="0" w:space="0" w:color="auto"/>
                  </w:divBdr>
                </w:div>
                <w:div w:id="1763257287">
                  <w:marLeft w:val="0"/>
                  <w:marRight w:val="0"/>
                  <w:marTop w:val="0"/>
                  <w:marBottom w:val="0"/>
                  <w:divBdr>
                    <w:top w:val="none" w:sz="0" w:space="0" w:color="auto"/>
                    <w:left w:val="none" w:sz="0" w:space="0" w:color="auto"/>
                    <w:bottom w:val="none" w:sz="0" w:space="0" w:color="auto"/>
                    <w:right w:val="none" w:sz="0" w:space="0" w:color="auto"/>
                  </w:divBdr>
                </w:div>
                <w:div w:id="276834537">
                  <w:marLeft w:val="0"/>
                  <w:marRight w:val="0"/>
                  <w:marTop w:val="0"/>
                  <w:marBottom w:val="0"/>
                  <w:divBdr>
                    <w:top w:val="none" w:sz="0" w:space="0" w:color="auto"/>
                    <w:left w:val="none" w:sz="0" w:space="0" w:color="auto"/>
                    <w:bottom w:val="none" w:sz="0" w:space="0" w:color="auto"/>
                    <w:right w:val="none" w:sz="0" w:space="0" w:color="auto"/>
                  </w:divBdr>
                </w:div>
                <w:div w:id="205870424">
                  <w:marLeft w:val="0"/>
                  <w:marRight w:val="0"/>
                  <w:marTop w:val="0"/>
                  <w:marBottom w:val="0"/>
                  <w:divBdr>
                    <w:top w:val="none" w:sz="0" w:space="0" w:color="auto"/>
                    <w:left w:val="none" w:sz="0" w:space="0" w:color="auto"/>
                    <w:bottom w:val="none" w:sz="0" w:space="0" w:color="auto"/>
                    <w:right w:val="none" w:sz="0" w:space="0" w:color="auto"/>
                  </w:divBdr>
                </w:div>
                <w:div w:id="1076980727">
                  <w:marLeft w:val="0"/>
                  <w:marRight w:val="0"/>
                  <w:marTop w:val="0"/>
                  <w:marBottom w:val="0"/>
                  <w:divBdr>
                    <w:top w:val="none" w:sz="0" w:space="0" w:color="auto"/>
                    <w:left w:val="none" w:sz="0" w:space="0" w:color="auto"/>
                    <w:bottom w:val="none" w:sz="0" w:space="0" w:color="auto"/>
                    <w:right w:val="none" w:sz="0" w:space="0" w:color="auto"/>
                  </w:divBdr>
                </w:div>
                <w:div w:id="2112431741">
                  <w:marLeft w:val="0"/>
                  <w:marRight w:val="0"/>
                  <w:marTop w:val="0"/>
                  <w:marBottom w:val="0"/>
                  <w:divBdr>
                    <w:top w:val="none" w:sz="0" w:space="0" w:color="auto"/>
                    <w:left w:val="none" w:sz="0" w:space="0" w:color="auto"/>
                    <w:bottom w:val="none" w:sz="0" w:space="0" w:color="auto"/>
                    <w:right w:val="none" w:sz="0" w:space="0" w:color="auto"/>
                  </w:divBdr>
                </w:div>
                <w:div w:id="544218314">
                  <w:marLeft w:val="0"/>
                  <w:marRight w:val="0"/>
                  <w:marTop w:val="0"/>
                  <w:marBottom w:val="0"/>
                  <w:divBdr>
                    <w:top w:val="none" w:sz="0" w:space="0" w:color="auto"/>
                    <w:left w:val="none" w:sz="0" w:space="0" w:color="auto"/>
                    <w:bottom w:val="none" w:sz="0" w:space="0" w:color="auto"/>
                    <w:right w:val="none" w:sz="0" w:space="0" w:color="auto"/>
                  </w:divBdr>
                </w:div>
                <w:div w:id="215699144">
                  <w:marLeft w:val="0"/>
                  <w:marRight w:val="0"/>
                  <w:marTop w:val="0"/>
                  <w:marBottom w:val="0"/>
                  <w:divBdr>
                    <w:top w:val="none" w:sz="0" w:space="0" w:color="auto"/>
                    <w:left w:val="none" w:sz="0" w:space="0" w:color="auto"/>
                    <w:bottom w:val="none" w:sz="0" w:space="0" w:color="auto"/>
                    <w:right w:val="none" w:sz="0" w:space="0" w:color="auto"/>
                  </w:divBdr>
                </w:div>
                <w:div w:id="2048606923">
                  <w:marLeft w:val="0"/>
                  <w:marRight w:val="0"/>
                  <w:marTop w:val="0"/>
                  <w:marBottom w:val="0"/>
                  <w:divBdr>
                    <w:top w:val="none" w:sz="0" w:space="0" w:color="auto"/>
                    <w:left w:val="none" w:sz="0" w:space="0" w:color="auto"/>
                    <w:bottom w:val="none" w:sz="0" w:space="0" w:color="auto"/>
                    <w:right w:val="none" w:sz="0" w:space="0" w:color="auto"/>
                  </w:divBdr>
                </w:div>
                <w:div w:id="2037349241">
                  <w:marLeft w:val="0"/>
                  <w:marRight w:val="0"/>
                  <w:marTop w:val="0"/>
                  <w:marBottom w:val="0"/>
                  <w:divBdr>
                    <w:top w:val="none" w:sz="0" w:space="0" w:color="auto"/>
                    <w:left w:val="none" w:sz="0" w:space="0" w:color="auto"/>
                    <w:bottom w:val="none" w:sz="0" w:space="0" w:color="auto"/>
                    <w:right w:val="none" w:sz="0" w:space="0" w:color="auto"/>
                  </w:divBdr>
                </w:div>
                <w:div w:id="195698158">
                  <w:marLeft w:val="0"/>
                  <w:marRight w:val="0"/>
                  <w:marTop w:val="0"/>
                  <w:marBottom w:val="0"/>
                  <w:divBdr>
                    <w:top w:val="none" w:sz="0" w:space="0" w:color="auto"/>
                    <w:left w:val="none" w:sz="0" w:space="0" w:color="auto"/>
                    <w:bottom w:val="none" w:sz="0" w:space="0" w:color="auto"/>
                    <w:right w:val="none" w:sz="0" w:space="0" w:color="auto"/>
                  </w:divBdr>
                </w:div>
                <w:div w:id="1440565619">
                  <w:marLeft w:val="0"/>
                  <w:marRight w:val="0"/>
                  <w:marTop w:val="0"/>
                  <w:marBottom w:val="0"/>
                  <w:divBdr>
                    <w:top w:val="none" w:sz="0" w:space="0" w:color="auto"/>
                    <w:left w:val="none" w:sz="0" w:space="0" w:color="auto"/>
                    <w:bottom w:val="none" w:sz="0" w:space="0" w:color="auto"/>
                    <w:right w:val="none" w:sz="0" w:space="0" w:color="auto"/>
                  </w:divBdr>
                </w:div>
                <w:div w:id="1408653431">
                  <w:marLeft w:val="0"/>
                  <w:marRight w:val="0"/>
                  <w:marTop w:val="0"/>
                  <w:marBottom w:val="0"/>
                  <w:divBdr>
                    <w:top w:val="none" w:sz="0" w:space="0" w:color="auto"/>
                    <w:left w:val="none" w:sz="0" w:space="0" w:color="auto"/>
                    <w:bottom w:val="none" w:sz="0" w:space="0" w:color="auto"/>
                    <w:right w:val="none" w:sz="0" w:space="0" w:color="auto"/>
                  </w:divBdr>
                </w:div>
                <w:div w:id="2120028524">
                  <w:marLeft w:val="0"/>
                  <w:marRight w:val="0"/>
                  <w:marTop w:val="0"/>
                  <w:marBottom w:val="0"/>
                  <w:divBdr>
                    <w:top w:val="none" w:sz="0" w:space="0" w:color="auto"/>
                    <w:left w:val="none" w:sz="0" w:space="0" w:color="auto"/>
                    <w:bottom w:val="none" w:sz="0" w:space="0" w:color="auto"/>
                    <w:right w:val="none" w:sz="0" w:space="0" w:color="auto"/>
                  </w:divBdr>
                </w:div>
                <w:div w:id="1860005393">
                  <w:marLeft w:val="0"/>
                  <w:marRight w:val="0"/>
                  <w:marTop w:val="0"/>
                  <w:marBottom w:val="0"/>
                  <w:divBdr>
                    <w:top w:val="none" w:sz="0" w:space="0" w:color="auto"/>
                    <w:left w:val="none" w:sz="0" w:space="0" w:color="auto"/>
                    <w:bottom w:val="none" w:sz="0" w:space="0" w:color="auto"/>
                    <w:right w:val="none" w:sz="0" w:space="0" w:color="auto"/>
                  </w:divBdr>
                </w:div>
                <w:div w:id="996419540">
                  <w:marLeft w:val="0"/>
                  <w:marRight w:val="0"/>
                  <w:marTop w:val="0"/>
                  <w:marBottom w:val="0"/>
                  <w:divBdr>
                    <w:top w:val="none" w:sz="0" w:space="0" w:color="auto"/>
                    <w:left w:val="none" w:sz="0" w:space="0" w:color="auto"/>
                    <w:bottom w:val="none" w:sz="0" w:space="0" w:color="auto"/>
                    <w:right w:val="none" w:sz="0" w:space="0" w:color="auto"/>
                  </w:divBdr>
                </w:div>
                <w:div w:id="1993563579">
                  <w:marLeft w:val="0"/>
                  <w:marRight w:val="0"/>
                  <w:marTop w:val="0"/>
                  <w:marBottom w:val="0"/>
                  <w:divBdr>
                    <w:top w:val="none" w:sz="0" w:space="0" w:color="auto"/>
                    <w:left w:val="none" w:sz="0" w:space="0" w:color="auto"/>
                    <w:bottom w:val="none" w:sz="0" w:space="0" w:color="auto"/>
                    <w:right w:val="none" w:sz="0" w:space="0" w:color="auto"/>
                  </w:divBdr>
                </w:div>
              </w:divsChild>
            </w:div>
            <w:div w:id="331372747">
              <w:marLeft w:val="0"/>
              <w:marRight w:val="0"/>
              <w:marTop w:val="0"/>
              <w:marBottom w:val="0"/>
              <w:divBdr>
                <w:top w:val="none" w:sz="0" w:space="0" w:color="auto"/>
                <w:left w:val="none" w:sz="0" w:space="0" w:color="auto"/>
                <w:bottom w:val="none" w:sz="0" w:space="0" w:color="auto"/>
                <w:right w:val="none" w:sz="0" w:space="0" w:color="auto"/>
              </w:divBdr>
              <w:divsChild>
                <w:div w:id="707025604">
                  <w:marLeft w:val="0"/>
                  <w:marRight w:val="0"/>
                  <w:marTop w:val="0"/>
                  <w:marBottom w:val="0"/>
                  <w:divBdr>
                    <w:top w:val="none" w:sz="0" w:space="0" w:color="auto"/>
                    <w:left w:val="none" w:sz="0" w:space="0" w:color="auto"/>
                    <w:bottom w:val="none" w:sz="0" w:space="0" w:color="auto"/>
                    <w:right w:val="none" w:sz="0" w:space="0" w:color="auto"/>
                  </w:divBdr>
                </w:div>
                <w:div w:id="1117942787">
                  <w:marLeft w:val="0"/>
                  <w:marRight w:val="0"/>
                  <w:marTop w:val="0"/>
                  <w:marBottom w:val="0"/>
                  <w:divBdr>
                    <w:top w:val="none" w:sz="0" w:space="0" w:color="auto"/>
                    <w:left w:val="none" w:sz="0" w:space="0" w:color="auto"/>
                    <w:bottom w:val="none" w:sz="0" w:space="0" w:color="auto"/>
                    <w:right w:val="none" w:sz="0" w:space="0" w:color="auto"/>
                  </w:divBdr>
                </w:div>
                <w:div w:id="1034886965">
                  <w:marLeft w:val="0"/>
                  <w:marRight w:val="0"/>
                  <w:marTop w:val="0"/>
                  <w:marBottom w:val="0"/>
                  <w:divBdr>
                    <w:top w:val="none" w:sz="0" w:space="0" w:color="auto"/>
                    <w:left w:val="none" w:sz="0" w:space="0" w:color="auto"/>
                    <w:bottom w:val="none" w:sz="0" w:space="0" w:color="auto"/>
                    <w:right w:val="none" w:sz="0" w:space="0" w:color="auto"/>
                  </w:divBdr>
                </w:div>
                <w:div w:id="1031958642">
                  <w:marLeft w:val="0"/>
                  <w:marRight w:val="0"/>
                  <w:marTop w:val="0"/>
                  <w:marBottom w:val="0"/>
                  <w:divBdr>
                    <w:top w:val="none" w:sz="0" w:space="0" w:color="auto"/>
                    <w:left w:val="none" w:sz="0" w:space="0" w:color="auto"/>
                    <w:bottom w:val="none" w:sz="0" w:space="0" w:color="auto"/>
                    <w:right w:val="none" w:sz="0" w:space="0" w:color="auto"/>
                  </w:divBdr>
                </w:div>
                <w:div w:id="1560676885">
                  <w:marLeft w:val="0"/>
                  <w:marRight w:val="0"/>
                  <w:marTop w:val="0"/>
                  <w:marBottom w:val="0"/>
                  <w:divBdr>
                    <w:top w:val="none" w:sz="0" w:space="0" w:color="auto"/>
                    <w:left w:val="none" w:sz="0" w:space="0" w:color="auto"/>
                    <w:bottom w:val="none" w:sz="0" w:space="0" w:color="auto"/>
                    <w:right w:val="none" w:sz="0" w:space="0" w:color="auto"/>
                  </w:divBdr>
                </w:div>
                <w:div w:id="1634673314">
                  <w:marLeft w:val="0"/>
                  <w:marRight w:val="0"/>
                  <w:marTop w:val="0"/>
                  <w:marBottom w:val="0"/>
                  <w:divBdr>
                    <w:top w:val="none" w:sz="0" w:space="0" w:color="auto"/>
                    <w:left w:val="none" w:sz="0" w:space="0" w:color="auto"/>
                    <w:bottom w:val="none" w:sz="0" w:space="0" w:color="auto"/>
                    <w:right w:val="none" w:sz="0" w:space="0" w:color="auto"/>
                  </w:divBdr>
                </w:div>
                <w:div w:id="695541503">
                  <w:marLeft w:val="0"/>
                  <w:marRight w:val="0"/>
                  <w:marTop w:val="0"/>
                  <w:marBottom w:val="0"/>
                  <w:divBdr>
                    <w:top w:val="none" w:sz="0" w:space="0" w:color="auto"/>
                    <w:left w:val="none" w:sz="0" w:space="0" w:color="auto"/>
                    <w:bottom w:val="none" w:sz="0" w:space="0" w:color="auto"/>
                    <w:right w:val="none" w:sz="0" w:space="0" w:color="auto"/>
                  </w:divBdr>
                </w:div>
                <w:div w:id="694959891">
                  <w:marLeft w:val="0"/>
                  <w:marRight w:val="0"/>
                  <w:marTop w:val="0"/>
                  <w:marBottom w:val="0"/>
                  <w:divBdr>
                    <w:top w:val="none" w:sz="0" w:space="0" w:color="auto"/>
                    <w:left w:val="none" w:sz="0" w:space="0" w:color="auto"/>
                    <w:bottom w:val="none" w:sz="0" w:space="0" w:color="auto"/>
                    <w:right w:val="none" w:sz="0" w:space="0" w:color="auto"/>
                  </w:divBdr>
                </w:div>
                <w:div w:id="1370257863">
                  <w:marLeft w:val="0"/>
                  <w:marRight w:val="0"/>
                  <w:marTop w:val="0"/>
                  <w:marBottom w:val="0"/>
                  <w:divBdr>
                    <w:top w:val="none" w:sz="0" w:space="0" w:color="auto"/>
                    <w:left w:val="none" w:sz="0" w:space="0" w:color="auto"/>
                    <w:bottom w:val="none" w:sz="0" w:space="0" w:color="auto"/>
                    <w:right w:val="none" w:sz="0" w:space="0" w:color="auto"/>
                  </w:divBdr>
                </w:div>
                <w:div w:id="2028287811">
                  <w:marLeft w:val="0"/>
                  <w:marRight w:val="0"/>
                  <w:marTop w:val="0"/>
                  <w:marBottom w:val="0"/>
                  <w:divBdr>
                    <w:top w:val="none" w:sz="0" w:space="0" w:color="auto"/>
                    <w:left w:val="none" w:sz="0" w:space="0" w:color="auto"/>
                    <w:bottom w:val="none" w:sz="0" w:space="0" w:color="auto"/>
                    <w:right w:val="none" w:sz="0" w:space="0" w:color="auto"/>
                  </w:divBdr>
                </w:div>
                <w:div w:id="718479092">
                  <w:marLeft w:val="0"/>
                  <w:marRight w:val="0"/>
                  <w:marTop w:val="0"/>
                  <w:marBottom w:val="0"/>
                  <w:divBdr>
                    <w:top w:val="none" w:sz="0" w:space="0" w:color="auto"/>
                    <w:left w:val="none" w:sz="0" w:space="0" w:color="auto"/>
                    <w:bottom w:val="none" w:sz="0" w:space="0" w:color="auto"/>
                    <w:right w:val="none" w:sz="0" w:space="0" w:color="auto"/>
                  </w:divBdr>
                </w:div>
                <w:div w:id="2053919258">
                  <w:marLeft w:val="0"/>
                  <w:marRight w:val="0"/>
                  <w:marTop w:val="0"/>
                  <w:marBottom w:val="0"/>
                  <w:divBdr>
                    <w:top w:val="none" w:sz="0" w:space="0" w:color="auto"/>
                    <w:left w:val="none" w:sz="0" w:space="0" w:color="auto"/>
                    <w:bottom w:val="none" w:sz="0" w:space="0" w:color="auto"/>
                    <w:right w:val="none" w:sz="0" w:space="0" w:color="auto"/>
                  </w:divBdr>
                </w:div>
                <w:div w:id="1375735740">
                  <w:marLeft w:val="0"/>
                  <w:marRight w:val="0"/>
                  <w:marTop w:val="0"/>
                  <w:marBottom w:val="0"/>
                  <w:divBdr>
                    <w:top w:val="none" w:sz="0" w:space="0" w:color="auto"/>
                    <w:left w:val="none" w:sz="0" w:space="0" w:color="auto"/>
                    <w:bottom w:val="none" w:sz="0" w:space="0" w:color="auto"/>
                    <w:right w:val="none" w:sz="0" w:space="0" w:color="auto"/>
                  </w:divBdr>
                </w:div>
                <w:div w:id="1014576821">
                  <w:marLeft w:val="0"/>
                  <w:marRight w:val="0"/>
                  <w:marTop w:val="0"/>
                  <w:marBottom w:val="0"/>
                  <w:divBdr>
                    <w:top w:val="none" w:sz="0" w:space="0" w:color="auto"/>
                    <w:left w:val="none" w:sz="0" w:space="0" w:color="auto"/>
                    <w:bottom w:val="none" w:sz="0" w:space="0" w:color="auto"/>
                    <w:right w:val="none" w:sz="0" w:space="0" w:color="auto"/>
                  </w:divBdr>
                </w:div>
                <w:div w:id="1724980984">
                  <w:marLeft w:val="0"/>
                  <w:marRight w:val="0"/>
                  <w:marTop w:val="0"/>
                  <w:marBottom w:val="0"/>
                  <w:divBdr>
                    <w:top w:val="none" w:sz="0" w:space="0" w:color="auto"/>
                    <w:left w:val="none" w:sz="0" w:space="0" w:color="auto"/>
                    <w:bottom w:val="none" w:sz="0" w:space="0" w:color="auto"/>
                    <w:right w:val="none" w:sz="0" w:space="0" w:color="auto"/>
                  </w:divBdr>
                </w:div>
                <w:div w:id="304507809">
                  <w:marLeft w:val="0"/>
                  <w:marRight w:val="0"/>
                  <w:marTop w:val="0"/>
                  <w:marBottom w:val="0"/>
                  <w:divBdr>
                    <w:top w:val="none" w:sz="0" w:space="0" w:color="auto"/>
                    <w:left w:val="none" w:sz="0" w:space="0" w:color="auto"/>
                    <w:bottom w:val="none" w:sz="0" w:space="0" w:color="auto"/>
                    <w:right w:val="none" w:sz="0" w:space="0" w:color="auto"/>
                  </w:divBdr>
                </w:div>
                <w:div w:id="813522860">
                  <w:marLeft w:val="0"/>
                  <w:marRight w:val="0"/>
                  <w:marTop w:val="0"/>
                  <w:marBottom w:val="0"/>
                  <w:divBdr>
                    <w:top w:val="none" w:sz="0" w:space="0" w:color="auto"/>
                    <w:left w:val="none" w:sz="0" w:space="0" w:color="auto"/>
                    <w:bottom w:val="none" w:sz="0" w:space="0" w:color="auto"/>
                    <w:right w:val="none" w:sz="0" w:space="0" w:color="auto"/>
                  </w:divBdr>
                </w:div>
                <w:div w:id="1758210264">
                  <w:marLeft w:val="0"/>
                  <w:marRight w:val="0"/>
                  <w:marTop w:val="0"/>
                  <w:marBottom w:val="0"/>
                  <w:divBdr>
                    <w:top w:val="none" w:sz="0" w:space="0" w:color="auto"/>
                    <w:left w:val="none" w:sz="0" w:space="0" w:color="auto"/>
                    <w:bottom w:val="none" w:sz="0" w:space="0" w:color="auto"/>
                    <w:right w:val="none" w:sz="0" w:space="0" w:color="auto"/>
                  </w:divBdr>
                </w:div>
                <w:div w:id="1755739819">
                  <w:marLeft w:val="0"/>
                  <w:marRight w:val="0"/>
                  <w:marTop w:val="0"/>
                  <w:marBottom w:val="0"/>
                  <w:divBdr>
                    <w:top w:val="none" w:sz="0" w:space="0" w:color="auto"/>
                    <w:left w:val="none" w:sz="0" w:space="0" w:color="auto"/>
                    <w:bottom w:val="none" w:sz="0" w:space="0" w:color="auto"/>
                    <w:right w:val="none" w:sz="0" w:space="0" w:color="auto"/>
                  </w:divBdr>
                </w:div>
                <w:div w:id="802890449">
                  <w:marLeft w:val="0"/>
                  <w:marRight w:val="0"/>
                  <w:marTop w:val="0"/>
                  <w:marBottom w:val="0"/>
                  <w:divBdr>
                    <w:top w:val="none" w:sz="0" w:space="0" w:color="auto"/>
                    <w:left w:val="none" w:sz="0" w:space="0" w:color="auto"/>
                    <w:bottom w:val="none" w:sz="0" w:space="0" w:color="auto"/>
                    <w:right w:val="none" w:sz="0" w:space="0" w:color="auto"/>
                  </w:divBdr>
                </w:div>
                <w:div w:id="1061830069">
                  <w:marLeft w:val="0"/>
                  <w:marRight w:val="0"/>
                  <w:marTop w:val="0"/>
                  <w:marBottom w:val="0"/>
                  <w:divBdr>
                    <w:top w:val="none" w:sz="0" w:space="0" w:color="auto"/>
                    <w:left w:val="none" w:sz="0" w:space="0" w:color="auto"/>
                    <w:bottom w:val="none" w:sz="0" w:space="0" w:color="auto"/>
                    <w:right w:val="none" w:sz="0" w:space="0" w:color="auto"/>
                  </w:divBdr>
                </w:div>
                <w:div w:id="1457025361">
                  <w:marLeft w:val="0"/>
                  <w:marRight w:val="0"/>
                  <w:marTop w:val="0"/>
                  <w:marBottom w:val="0"/>
                  <w:divBdr>
                    <w:top w:val="none" w:sz="0" w:space="0" w:color="auto"/>
                    <w:left w:val="none" w:sz="0" w:space="0" w:color="auto"/>
                    <w:bottom w:val="none" w:sz="0" w:space="0" w:color="auto"/>
                    <w:right w:val="none" w:sz="0" w:space="0" w:color="auto"/>
                  </w:divBdr>
                </w:div>
                <w:div w:id="1742410114">
                  <w:marLeft w:val="0"/>
                  <w:marRight w:val="0"/>
                  <w:marTop w:val="0"/>
                  <w:marBottom w:val="0"/>
                  <w:divBdr>
                    <w:top w:val="none" w:sz="0" w:space="0" w:color="auto"/>
                    <w:left w:val="none" w:sz="0" w:space="0" w:color="auto"/>
                    <w:bottom w:val="none" w:sz="0" w:space="0" w:color="auto"/>
                    <w:right w:val="none" w:sz="0" w:space="0" w:color="auto"/>
                  </w:divBdr>
                </w:div>
                <w:div w:id="663820782">
                  <w:marLeft w:val="0"/>
                  <w:marRight w:val="0"/>
                  <w:marTop w:val="0"/>
                  <w:marBottom w:val="0"/>
                  <w:divBdr>
                    <w:top w:val="none" w:sz="0" w:space="0" w:color="auto"/>
                    <w:left w:val="none" w:sz="0" w:space="0" w:color="auto"/>
                    <w:bottom w:val="none" w:sz="0" w:space="0" w:color="auto"/>
                    <w:right w:val="none" w:sz="0" w:space="0" w:color="auto"/>
                  </w:divBdr>
                </w:div>
                <w:div w:id="1399282218">
                  <w:marLeft w:val="0"/>
                  <w:marRight w:val="0"/>
                  <w:marTop w:val="0"/>
                  <w:marBottom w:val="0"/>
                  <w:divBdr>
                    <w:top w:val="none" w:sz="0" w:space="0" w:color="auto"/>
                    <w:left w:val="none" w:sz="0" w:space="0" w:color="auto"/>
                    <w:bottom w:val="none" w:sz="0" w:space="0" w:color="auto"/>
                    <w:right w:val="none" w:sz="0" w:space="0" w:color="auto"/>
                  </w:divBdr>
                </w:div>
                <w:div w:id="387530407">
                  <w:marLeft w:val="0"/>
                  <w:marRight w:val="0"/>
                  <w:marTop w:val="0"/>
                  <w:marBottom w:val="0"/>
                  <w:divBdr>
                    <w:top w:val="none" w:sz="0" w:space="0" w:color="auto"/>
                    <w:left w:val="none" w:sz="0" w:space="0" w:color="auto"/>
                    <w:bottom w:val="none" w:sz="0" w:space="0" w:color="auto"/>
                    <w:right w:val="none" w:sz="0" w:space="0" w:color="auto"/>
                  </w:divBdr>
                </w:div>
                <w:div w:id="581522811">
                  <w:marLeft w:val="0"/>
                  <w:marRight w:val="0"/>
                  <w:marTop w:val="0"/>
                  <w:marBottom w:val="0"/>
                  <w:divBdr>
                    <w:top w:val="none" w:sz="0" w:space="0" w:color="auto"/>
                    <w:left w:val="none" w:sz="0" w:space="0" w:color="auto"/>
                    <w:bottom w:val="none" w:sz="0" w:space="0" w:color="auto"/>
                    <w:right w:val="none" w:sz="0" w:space="0" w:color="auto"/>
                  </w:divBdr>
                </w:div>
                <w:div w:id="7026369">
                  <w:marLeft w:val="0"/>
                  <w:marRight w:val="0"/>
                  <w:marTop w:val="0"/>
                  <w:marBottom w:val="0"/>
                  <w:divBdr>
                    <w:top w:val="none" w:sz="0" w:space="0" w:color="auto"/>
                    <w:left w:val="none" w:sz="0" w:space="0" w:color="auto"/>
                    <w:bottom w:val="none" w:sz="0" w:space="0" w:color="auto"/>
                    <w:right w:val="none" w:sz="0" w:space="0" w:color="auto"/>
                  </w:divBdr>
                </w:div>
                <w:div w:id="553084474">
                  <w:marLeft w:val="0"/>
                  <w:marRight w:val="0"/>
                  <w:marTop w:val="0"/>
                  <w:marBottom w:val="0"/>
                  <w:divBdr>
                    <w:top w:val="none" w:sz="0" w:space="0" w:color="auto"/>
                    <w:left w:val="none" w:sz="0" w:space="0" w:color="auto"/>
                    <w:bottom w:val="none" w:sz="0" w:space="0" w:color="auto"/>
                    <w:right w:val="none" w:sz="0" w:space="0" w:color="auto"/>
                  </w:divBdr>
                </w:div>
                <w:div w:id="1642536384">
                  <w:marLeft w:val="0"/>
                  <w:marRight w:val="0"/>
                  <w:marTop w:val="0"/>
                  <w:marBottom w:val="0"/>
                  <w:divBdr>
                    <w:top w:val="none" w:sz="0" w:space="0" w:color="auto"/>
                    <w:left w:val="none" w:sz="0" w:space="0" w:color="auto"/>
                    <w:bottom w:val="none" w:sz="0" w:space="0" w:color="auto"/>
                    <w:right w:val="none" w:sz="0" w:space="0" w:color="auto"/>
                  </w:divBdr>
                </w:div>
                <w:div w:id="1543594018">
                  <w:marLeft w:val="0"/>
                  <w:marRight w:val="0"/>
                  <w:marTop w:val="0"/>
                  <w:marBottom w:val="0"/>
                  <w:divBdr>
                    <w:top w:val="none" w:sz="0" w:space="0" w:color="auto"/>
                    <w:left w:val="none" w:sz="0" w:space="0" w:color="auto"/>
                    <w:bottom w:val="none" w:sz="0" w:space="0" w:color="auto"/>
                    <w:right w:val="none" w:sz="0" w:space="0" w:color="auto"/>
                  </w:divBdr>
                </w:div>
                <w:div w:id="516240091">
                  <w:marLeft w:val="0"/>
                  <w:marRight w:val="0"/>
                  <w:marTop w:val="0"/>
                  <w:marBottom w:val="0"/>
                  <w:divBdr>
                    <w:top w:val="none" w:sz="0" w:space="0" w:color="auto"/>
                    <w:left w:val="none" w:sz="0" w:space="0" w:color="auto"/>
                    <w:bottom w:val="none" w:sz="0" w:space="0" w:color="auto"/>
                    <w:right w:val="none" w:sz="0" w:space="0" w:color="auto"/>
                  </w:divBdr>
                </w:div>
                <w:div w:id="42219924">
                  <w:marLeft w:val="0"/>
                  <w:marRight w:val="0"/>
                  <w:marTop w:val="0"/>
                  <w:marBottom w:val="0"/>
                  <w:divBdr>
                    <w:top w:val="none" w:sz="0" w:space="0" w:color="auto"/>
                    <w:left w:val="none" w:sz="0" w:space="0" w:color="auto"/>
                    <w:bottom w:val="none" w:sz="0" w:space="0" w:color="auto"/>
                    <w:right w:val="none" w:sz="0" w:space="0" w:color="auto"/>
                  </w:divBdr>
                </w:div>
                <w:div w:id="25912841">
                  <w:marLeft w:val="0"/>
                  <w:marRight w:val="0"/>
                  <w:marTop w:val="0"/>
                  <w:marBottom w:val="0"/>
                  <w:divBdr>
                    <w:top w:val="none" w:sz="0" w:space="0" w:color="auto"/>
                    <w:left w:val="none" w:sz="0" w:space="0" w:color="auto"/>
                    <w:bottom w:val="none" w:sz="0" w:space="0" w:color="auto"/>
                    <w:right w:val="none" w:sz="0" w:space="0" w:color="auto"/>
                  </w:divBdr>
                </w:div>
                <w:div w:id="10885826">
                  <w:marLeft w:val="0"/>
                  <w:marRight w:val="0"/>
                  <w:marTop w:val="0"/>
                  <w:marBottom w:val="0"/>
                  <w:divBdr>
                    <w:top w:val="none" w:sz="0" w:space="0" w:color="auto"/>
                    <w:left w:val="none" w:sz="0" w:space="0" w:color="auto"/>
                    <w:bottom w:val="none" w:sz="0" w:space="0" w:color="auto"/>
                    <w:right w:val="none" w:sz="0" w:space="0" w:color="auto"/>
                  </w:divBdr>
                </w:div>
                <w:div w:id="429738344">
                  <w:marLeft w:val="0"/>
                  <w:marRight w:val="0"/>
                  <w:marTop w:val="0"/>
                  <w:marBottom w:val="0"/>
                  <w:divBdr>
                    <w:top w:val="none" w:sz="0" w:space="0" w:color="auto"/>
                    <w:left w:val="none" w:sz="0" w:space="0" w:color="auto"/>
                    <w:bottom w:val="none" w:sz="0" w:space="0" w:color="auto"/>
                    <w:right w:val="none" w:sz="0" w:space="0" w:color="auto"/>
                  </w:divBdr>
                </w:div>
                <w:div w:id="897010219">
                  <w:marLeft w:val="0"/>
                  <w:marRight w:val="0"/>
                  <w:marTop w:val="0"/>
                  <w:marBottom w:val="0"/>
                  <w:divBdr>
                    <w:top w:val="none" w:sz="0" w:space="0" w:color="auto"/>
                    <w:left w:val="none" w:sz="0" w:space="0" w:color="auto"/>
                    <w:bottom w:val="none" w:sz="0" w:space="0" w:color="auto"/>
                    <w:right w:val="none" w:sz="0" w:space="0" w:color="auto"/>
                  </w:divBdr>
                </w:div>
                <w:div w:id="62804077">
                  <w:marLeft w:val="0"/>
                  <w:marRight w:val="0"/>
                  <w:marTop w:val="0"/>
                  <w:marBottom w:val="0"/>
                  <w:divBdr>
                    <w:top w:val="none" w:sz="0" w:space="0" w:color="auto"/>
                    <w:left w:val="none" w:sz="0" w:space="0" w:color="auto"/>
                    <w:bottom w:val="none" w:sz="0" w:space="0" w:color="auto"/>
                    <w:right w:val="none" w:sz="0" w:space="0" w:color="auto"/>
                  </w:divBdr>
                </w:div>
                <w:div w:id="1941837951">
                  <w:marLeft w:val="0"/>
                  <w:marRight w:val="0"/>
                  <w:marTop w:val="0"/>
                  <w:marBottom w:val="0"/>
                  <w:divBdr>
                    <w:top w:val="none" w:sz="0" w:space="0" w:color="auto"/>
                    <w:left w:val="none" w:sz="0" w:space="0" w:color="auto"/>
                    <w:bottom w:val="none" w:sz="0" w:space="0" w:color="auto"/>
                    <w:right w:val="none" w:sz="0" w:space="0" w:color="auto"/>
                  </w:divBdr>
                </w:div>
                <w:div w:id="1554269618">
                  <w:marLeft w:val="0"/>
                  <w:marRight w:val="0"/>
                  <w:marTop w:val="0"/>
                  <w:marBottom w:val="0"/>
                  <w:divBdr>
                    <w:top w:val="none" w:sz="0" w:space="0" w:color="auto"/>
                    <w:left w:val="none" w:sz="0" w:space="0" w:color="auto"/>
                    <w:bottom w:val="none" w:sz="0" w:space="0" w:color="auto"/>
                    <w:right w:val="none" w:sz="0" w:space="0" w:color="auto"/>
                  </w:divBdr>
                </w:div>
                <w:div w:id="1234195421">
                  <w:marLeft w:val="0"/>
                  <w:marRight w:val="0"/>
                  <w:marTop w:val="0"/>
                  <w:marBottom w:val="0"/>
                  <w:divBdr>
                    <w:top w:val="none" w:sz="0" w:space="0" w:color="auto"/>
                    <w:left w:val="none" w:sz="0" w:space="0" w:color="auto"/>
                    <w:bottom w:val="none" w:sz="0" w:space="0" w:color="auto"/>
                    <w:right w:val="none" w:sz="0" w:space="0" w:color="auto"/>
                  </w:divBdr>
                </w:div>
                <w:div w:id="1668632849">
                  <w:marLeft w:val="0"/>
                  <w:marRight w:val="0"/>
                  <w:marTop w:val="0"/>
                  <w:marBottom w:val="0"/>
                  <w:divBdr>
                    <w:top w:val="none" w:sz="0" w:space="0" w:color="auto"/>
                    <w:left w:val="none" w:sz="0" w:space="0" w:color="auto"/>
                    <w:bottom w:val="none" w:sz="0" w:space="0" w:color="auto"/>
                    <w:right w:val="none" w:sz="0" w:space="0" w:color="auto"/>
                  </w:divBdr>
                </w:div>
                <w:div w:id="719087212">
                  <w:marLeft w:val="0"/>
                  <w:marRight w:val="0"/>
                  <w:marTop w:val="0"/>
                  <w:marBottom w:val="0"/>
                  <w:divBdr>
                    <w:top w:val="none" w:sz="0" w:space="0" w:color="auto"/>
                    <w:left w:val="none" w:sz="0" w:space="0" w:color="auto"/>
                    <w:bottom w:val="none" w:sz="0" w:space="0" w:color="auto"/>
                    <w:right w:val="none" w:sz="0" w:space="0" w:color="auto"/>
                  </w:divBdr>
                </w:div>
                <w:div w:id="1906450888">
                  <w:marLeft w:val="0"/>
                  <w:marRight w:val="0"/>
                  <w:marTop w:val="0"/>
                  <w:marBottom w:val="0"/>
                  <w:divBdr>
                    <w:top w:val="none" w:sz="0" w:space="0" w:color="auto"/>
                    <w:left w:val="none" w:sz="0" w:space="0" w:color="auto"/>
                    <w:bottom w:val="none" w:sz="0" w:space="0" w:color="auto"/>
                    <w:right w:val="none" w:sz="0" w:space="0" w:color="auto"/>
                  </w:divBdr>
                </w:div>
                <w:div w:id="2003118633">
                  <w:marLeft w:val="0"/>
                  <w:marRight w:val="0"/>
                  <w:marTop w:val="0"/>
                  <w:marBottom w:val="0"/>
                  <w:divBdr>
                    <w:top w:val="none" w:sz="0" w:space="0" w:color="auto"/>
                    <w:left w:val="none" w:sz="0" w:space="0" w:color="auto"/>
                    <w:bottom w:val="none" w:sz="0" w:space="0" w:color="auto"/>
                    <w:right w:val="none" w:sz="0" w:space="0" w:color="auto"/>
                  </w:divBdr>
                </w:div>
                <w:div w:id="1754815643">
                  <w:marLeft w:val="0"/>
                  <w:marRight w:val="0"/>
                  <w:marTop w:val="0"/>
                  <w:marBottom w:val="0"/>
                  <w:divBdr>
                    <w:top w:val="none" w:sz="0" w:space="0" w:color="auto"/>
                    <w:left w:val="none" w:sz="0" w:space="0" w:color="auto"/>
                    <w:bottom w:val="none" w:sz="0" w:space="0" w:color="auto"/>
                    <w:right w:val="none" w:sz="0" w:space="0" w:color="auto"/>
                  </w:divBdr>
                </w:div>
                <w:div w:id="1133715040">
                  <w:marLeft w:val="0"/>
                  <w:marRight w:val="0"/>
                  <w:marTop w:val="0"/>
                  <w:marBottom w:val="0"/>
                  <w:divBdr>
                    <w:top w:val="none" w:sz="0" w:space="0" w:color="auto"/>
                    <w:left w:val="none" w:sz="0" w:space="0" w:color="auto"/>
                    <w:bottom w:val="none" w:sz="0" w:space="0" w:color="auto"/>
                    <w:right w:val="none" w:sz="0" w:space="0" w:color="auto"/>
                  </w:divBdr>
                </w:div>
                <w:div w:id="1716546076">
                  <w:marLeft w:val="0"/>
                  <w:marRight w:val="0"/>
                  <w:marTop w:val="0"/>
                  <w:marBottom w:val="0"/>
                  <w:divBdr>
                    <w:top w:val="none" w:sz="0" w:space="0" w:color="auto"/>
                    <w:left w:val="none" w:sz="0" w:space="0" w:color="auto"/>
                    <w:bottom w:val="none" w:sz="0" w:space="0" w:color="auto"/>
                    <w:right w:val="none" w:sz="0" w:space="0" w:color="auto"/>
                  </w:divBdr>
                </w:div>
                <w:div w:id="1631863622">
                  <w:marLeft w:val="0"/>
                  <w:marRight w:val="0"/>
                  <w:marTop w:val="0"/>
                  <w:marBottom w:val="0"/>
                  <w:divBdr>
                    <w:top w:val="none" w:sz="0" w:space="0" w:color="auto"/>
                    <w:left w:val="none" w:sz="0" w:space="0" w:color="auto"/>
                    <w:bottom w:val="none" w:sz="0" w:space="0" w:color="auto"/>
                    <w:right w:val="none" w:sz="0" w:space="0" w:color="auto"/>
                  </w:divBdr>
                </w:div>
                <w:div w:id="1778676683">
                  <w:marLeft w:val="0"/>
                  <w:marRight w:val="0"/>
                  <w:marTop w:val="0"/>
                  <w:marBottom w:val="0"/>
                  <w:divBdr>
                    <w:top w:val="none" w:sz="0" w:space="0" w:color="auto"/>
                    <w:left w:val="none" w:sz="0" w:space="0" w:color="auto"/>
                    <w:bottom w:val="none" w:sz="0" w:space="0" w:color="auto"/>
                    <w:right w:val="none" w:sz="0" w:space="0" w:color="auto"/>
                  </w:divBdr>
                </w:div>
                <w:div w:id="1641616702">
                  <w:marLeft w:val="0"/>
                  <w:marRight w:val="0"/>
                  <w:marTop w:val="0"/>
                  <w:marBottom w:val="0"/>
                  <w:divBdr>
                    <w:top w:val="none" w:sz="0" w:space="0" w:color="auto"/>
                    <w:left w:val="none" w:sz="0" w:space="0" w:color="auto"/>
                    <w:bottom w:val="none" w:sz="0" w:space="0" w:color="auto"/>
                    <w:right w:val="none" w:sz="0" w:space="0" w:color="auto"/>
                  </w:divBdr>
                </w:div>
                <w:div w:id="1803113099">
                  <w:marLeft w:val="0"/>
                  <w:marRight w:val="0"/>
                  <w:marTop w:val="0"/>
                  <w:marBottom w:val="0"/>
                  <w:divBdr>
                    <w:top w:val="none" w:sz="0" w:space="0" w:color="auto"/>
                    <w:left w:val="none" w:sz="0" w:space="0" w:color="auto"/>
                    <w:bottom w:val="none" w:sz="0" w:space="0" w:color="auto"/>
                    <w:right w:val="none" w:sz="0" w:space="0" w:color="auto"/>
                  </w:divBdr>
                </w:div>
                <w:div w:id="958877433">
                  <w:marLeft w:val="0"/>
                  <w:marRight w:val="0"/>
                  <w:marTop w:val="0"/>
                  <w:marBottom w:val="0"/>
                  <w:divBdr>
                    <w:top w:val="none" w:sz="0" w:space="0" w:color="auto"/>
                    <w:left w:val="none" w:sz="0" w:space="0" w:color="auto"/>
                    <w:bottom w:val="none" w:sz="0" w:space="0" w:color="auto"/>
                    <w:right w:val="none" w:sz="0" w:space="0" w:color="auto"/>
                  </w:divBdr>
                </w:div>
                <w:div w:id="902639113">
                  <w:marLeft w:val="0"/>
                  <w:marRight w:val="0"/>
                  <w:marTop w:val="0"/>
                  <w:marBottom w:val="0"/>
                  <w:divBdr>
                    <w:top w:val="none" w:sz="0" w:space="0" w:color="auto"/>
                    <w:left w:val="none" w:sz="0" w:space="0" w:color="auto"/>
                    <w:bottom w:val="none" w:sz="0" w:space="0" w:color="auto"/>
                    <w:right w:val="none" w:sz="0" w:space="0" w:color="auto"/>
                  </w:divBdr>
                </w:div>
                <w:div w:id="403069257">
                  <w:marLeft w:val="0"/>
                  <w:marRight w:val="0"/>
                  <w:marTop w:val="0"/>
                  <w:marBottom w:val="0"/>
                  <w:divBdr>
                    <w:top w:val="none" w:sz="0" w:space="0" w:color="auto"/>
                    <w:left w:val="none" w:sz="0" w:space="0" w:color="auto"/>
                    <w:bottom w:val="none" w:sz="0" w:space="0" w:color="auto"/>
                    <w:right w:val="none" w:sz="0" w:space="0" w:color="auto"/>
                  </w:divBdr>
                </w:div>
                <w:div w:id="1448159693">
                  <w:marLeft w:val="0"/>
                  <w:marRight w:val="0"/>
                  <w:marTop w:val="0"/>
                  <w:marBottom w:val="0"/>
                  <w:divBdr>
                    <w:top w:val="none" w:sz="0" w:space="0" w:color="auto"/>
                    <w:left w:val="none" w:sz="0" w:space="0" w:color="auto"/>
                    <w:bottom w:val="none" w:sz="0" w:space="0" w:color="auto"/>
                    <w:right w:val="none" w:sz="0" w:space="0" w:color="auto"/>
                  </w:divBdr>
                </w:div>
                <w:div w:id="987785948">
                  <w:marLeft w:val="0"/>
                  <w:marRight w:val="0"/>
                  <w:marTop w:val="0"/>
                  <w:marBottom w:val="0"/>
                  <w:divBdr>
                    <w:top w:val="none" w:sz="0" w:space="0" w:color="auto"/>
                    <w:left w:val="none" w:sz="0" w:space="0" w:color="auto"/>
                    <w:bottom w:val="none" w:sz="0" w:space="0" w:color="auto"/>
                    <w:right w:val="none" w:sz="0" w:space="0" w:color="auto"/>
                  </w:divBdr>
                </w:div>
                <w:div w:id="393429584">
                  <w:marLeft w:val="0"/>
                  <w:marRight w:val="0"/>
                  <w:marTop w:val="0"/>
                  <w:marBottom w:val="0"/>
                  <w:divBdr>
                    <w:top w:val="none" w:sz="0" w:space="0" w:color="auto"/>
                    <w:left w:val="none" w:sz="0" w:space="0" w:color="auto"/>
                    <w:bottom w:val="none" w:sz="0" w:space="0" w:color="auto"/>
                    <w:right w:val="none" w:sz="0" w:space="0" w:color="auto"/>
                  </w:divBdr>
                </w:div>
                <w:div w:id="201215566">
                  <w:marLeft w:val="0"/>
                  <w:marRight w:val="0"/>
                  <w:marTop w:val="0"/>
                  <w:marBottom w:val="0"/>
                  <w:divBdr>
                    <w:top w:val="none" w:sz="0" w:space="0" w:color="auto"/>
                    <w:left w:val="none" w:sz="0" w:space="0" w:color="auto"/>
                    <w:bottom w:val="none" w:sz="0" w:space="0" w:color="auto"/>
                    <w:right w:val="none" w:sz="0" w:space="0" w:color="auto"/>
                  </w:divBdr>
                </w:div>
                <w:div w:id="562526223">
                  <w:marLeft w:val="0"/>
                  <w:marRight w:val="0"/>
                  <w:marTop w:val="0"/>
                  <w:marBottom w:val="0"/>
                  <w:divBdr>
                    <w:top w:val="none" w:sz="0" w:space="0" w:color="auto"/>
                    <w:left w:val="none" w:sz="0" w:space="0" w:color="auto"/>
                    <w:bottom w:val="none" w:sz="0" w:space="0" w:color="auto"/>
                    <w:right w:val="none" w:sz="0" w:space="0" w:color="auto"/>
                  </w:divBdr>
                </w:div>
                <w:div w:id="1881631521">
                  <w:marLeft w:val="0"/>
                  <w:marRight w:val="0"/>
                  <w:marTop w:val="0"/>
                  <w:marBottom w:val="0"/>
                  <w:divBdr>
                    <w:top w:val="none" w:sz="0" w:space="0" w:color="auto"/>
                    <w:left w:val="none" w:sz="0" w:space="0" w:color="auto"/>
                    <w:bottom w:val="none" w:sz="0" w:space="0" w:color="auto"/>
                    <w:right w:val="none" w:sz="0" w:space="0" w:color="auto"/>
                  </w:divBdr>
                </w:div>
                <w:div w:id="35592172">
                  <w:marLeft w:val="0"/>
                  <w:marRight w:val="0"/>
                  <w:marTop w:val="0"/>
                  <w:marBottom w:val="0"/>
                  <w:divBdr>
                    <w:top w:val="none" w:sz="0" w:space="0" w:color="auto"/>
                    <w:left w:val="none" w:sz="0" w:space="0" w:color="auto"/>
                    <w:bottom w:val="none" w:sz="0" w:space="0" w:color="auto"/>
                    <w:right w:val="none" w:sz="0" w:space="0" w:color="auto"/>
                  </w:divBdr>
                </w:div>
                <w:div w:id="1231576459">
                  <w:marLeft w:val="0"/>
                  <w:marRight w:val="0"/>
                  <w:marTop w:val="0"/>
                  <w:marBottom w:val="0"/>
                  <w:divBdr>
                    <w:top w:val="none" w:sz="0" w:space="0" w:color="auto"/>
                    <w:left w:val="none" w:sz="0" w:space="0" w:color="auto"/>
                    <w:bottom w:val="none" w:sz="0" w:space="0" w:color="auto"/>
                    <w:right w:val="none" w:sz="0" w:space="0" w:color="auto"/>
                  </w:divBdr>
                </w:div>
                <w:div w:id="1277323235">
                  <w:marLeft w:val="0"/>
                  <w:marRight w:val="0"/>
                  <w:marTop w:val="0"/>
                  <w:marBottom w:val="0"/>
                  <w:divBdr>
                    <w:top w:val="none" w:sz="0" w:space="0" w:color="auto"/>
                    <w:left w:val="none" w:sz="0" w:space="0" w:color="auto"/>
                    <w:bottom w:val="none" w:sz="0" w:space="0" w:color="auto"/>
                    <w:right w:val="none" w:sz="0" w:space="0" w:color="auto"/>
                  </w:divBdr>
                </w:div>
                <w:div w:id="93284914">
                  <w:marLeft w:val="0"/>
                  <w:marRight w:val="0"/>
                  <w:marTop w:val="0"/>
                  <w:marBottom w:val="0"/>
                  <w:divBdr>
                    <w:top w:val="none" w:sz="0" w:space="0" w:color="auto"/>
                    <w:left w:val="none" w:sz="0" w:space="0" w:color="auto"/>
                    <w:bottom w:val="none" w:sz="0" w:space="0" w:color="auto"/>
                    <w:right w:val="none" w:sz="0" w:space="0" w:color="auto"/>
                  </w:divBdr>
                </w:div>
                <w:div w:id="728306744">
                  <w:marLeft w:val="0"/>
                  <w:marRight w:val="0"/>
                  <w:marTop w:val="0"/>
                  <w:marBottom w:val="0"/>
                  <w:divBdr>
                    <w:top w:val="none" w:sz="0" w:space="0" w:color="auto"/>
                    <w:left w:val="none" w:sz="0" w:space="0" w:color="auto"/>
                    <w:bottom w:val="none" w:sz="0" w:space="0" w:color="auto"/>
                    <w:right w:val="none" w:sz="0" w:space="0" w:color="auto"/>
                  </w:divBdr>
                </w:div>
                <w:div w:id="670908934">
                  <w:marLeft w:val="0"/>
                  <w:marRight w:val="0"/>
                  <w:marTop w:val="0"/>
                  <w:marBottom w:val="0"/>
                  <w:divBdr>
                    <w:top w:val="none" w:sz="0" w:space="0" w:color="auto"/>
                    <w:left w:val="none" w:sz="0" w:space="0" w:color="auto"/>
                    <w:bottom w:val="none" w:sz="0" w:space="0" w:color="auto"/>
                    <w:right w:val="none" w:sz="0" w:space="0" w:color="auto"/>
                  </w:divBdr>
                </w:div>
                <w:div w:id="5793791">
                  <w:marLeft w:val="0"/>
                  <w:marRight w:val="0"/>
                  <w:marTop w:val="0"/>
                  <w:marBottom w:val="0"/>
                  <w:divBdr>
                    <w:top w:val="none" w:sz="0" w:space="0" w:color="auto"/>
                    <w:left w:val="none" w:sz="0" w:space="0" w:color="auto"/>
                    <w:bottom w:val="none" w:sz="0" w:space="0" w:color="auto"/>
                    <w:right w:val="none" w:sz="0" w:space="0" w:color="auto"/>
                  </w:divBdr>
                </w:div>
                <w:div w:id="1327829514">
                  <w:marLeft w:val="0"/>
                  <w:marRight w:val="0"/>
                  <w:marTop w:val="0"/>
                  <w:marBottom w:val="0"/>
                  <w:divBdr>
                    <w:top w:val="none" w:sz="0" w:space="0" w:color="auto"/>
                    <w:left w:val="none" w:sz="0" w:space="0" w:color="auto"/>
                    <w:bottom w:val="none" w:sz="0" w:space="0" w:color="auto"/>
                    <w:right w:val="none" w:sz="0" w:space="0" w:color="auto"/>
                  </w:divBdr>
                </w:div>
                <w:div w:id="645744365">
                  <w:marLeft w:val="0"/>
                  <w:marRight w:val="0"/>
                  <w:marTop w:val="0"/>
                  <w:marBottom w:val="0"/>
                  <w:divBdr>
                    <w:top w:val="none" w:sz="0" w:space="0" w:color="auto"/>
                    <w:left w:val="none" w:sz="0" w:space="0" w:color="auto"/>
                    <w:bottom w:val="none" w:sz="0" w:space="0" w:color="auto"/>
                    <w:right w:val="none" w:sz="0" w:space="0" w:color="auto"/>
                  </w:divBdr>
                </w:div>
                <w:div w:id="2144345752">
                  <w:marLeft w:val="0"/>
                  <w:marRight w:val="0"/>
                  <w:marTop w:val="0"/>
                  <w:marBottom w:val="0"/>
                  <w:divBdr>
                    <w:top w:val="none" w:sz="0" w:space="0" w:color="auto"/>
                    <w:left w:val="none" w:sz="0" w:space="0" w:color="auto"/>
                    <w:bottom w:val="none" w:sz="0" w:space="0" w:color="auto"/>
                    <w:right w:val="none" w:sz="0" w:space="0" w:color="auto"/>
                  </w:divBdr>
                </w:div>
                <w:div w:id="908229816">
                  <w:marLeft w:val="0"/>
                  <w:marRight w:val="0"/>
                  <w:marTop w:val="0"/>
                  <w:marBottom w:val="0"/>
                  <w:divBdr>
                    <w:top w:val="none" w:sz="0" w:space="0" w:color="auto"/>
                    <w:left w:val="none" w:sz="0" w:space="0" w:color="auto"/>
                    <w:bottom w:val="none" w:sz="0" w:space="0" w:color="auto"/>
                    <w:right w:val="none" w:sz="0" w:space="0" w:color="auto"/>
                  </w:divBdr>
                </w:div>
                <w:div w:id="1589195909">
                  <w:marLeft w:val="0"/>
                  <w:marRight w:val="0"/>
                  <w:marTop w:val="0"/>
                  <w:marBottom w:val="0"/>
                  <w:divBdr>
                    <w:top w:val="none" w:sz="0" w:space="0" w:color="auto"/>
                    <w:left w:val="none" w:sz="0" w:space="0" w:color="auto"/>
                    <w:bottom w:val="none" w:sz="0" w:space="0" w:color="auto"/>
                    <w:right w:val="none" w:sz="0" w:space="0" w:color="auto"/>
                  </w:divBdr>
                </w:div>
                <w:div w:id="1550453835">
                  <w:marLeft w:val="0"/>
                  <w:marRight w:val="0"/>
                  <w:marTop w:val="0"/>
                  <w:marBottom w:val="0"/>
                  <w:divBdr>
                    <w:top w:val="none" w:sz="0" w:space="0" w:color="auto"/>
                    <w:left w:val="none" w:sz="0" w:space="0" w:color="auto"/>
                    <w:bottom w:val="none" w:sz="0" w:space="0" w:color="auto"/>
                    <w:right w:val="none" w:sz="0" w:space="0" w:color="auto"/>
                  </w:divBdr>
                </w:div>
                <w:div w:id="391392711">
                  <w:marLeft w:val="0"/>
                  <w:marRight w:val="0"/>
                  <w:marTop w:val="0"/>
                  <w:marBottom w:val="0"/>
                  <w:divBdr>
                    <w:top w:val="none" w:sz="0" w:space="0" w:color="auto"/>
                    <w:left w:val="none" w:sz="0" w:space="0" w:color="auto"/>
                    <w:bottom w:val="none" w:sz="0" w:space="0" w:color="auto"/>
                    <w:right w:val="none" w:sz="0" w:space="0" w:color="auto"/>
                  </w:divBdr>
                </w:div>
                <w:div w:id="1324893160">
                  <w:marLeft w:val="0"/>
                  <w:marRight w:val="0"/>
                  <w:marTop w:val="0"/>
                  <w:marBottom w:val="0"/>
                  <w:divBdr>
                    <w:top w:val="none" w:sz="0" w:space="0" w:color="auto"/>
                    <w:left w:val="none" w:sz="0" w:space="0" w:color="auto"/>
                    <w:bottom w:val="none" w:sz="0" w:space="0" w:color="auto"/>
                    <w:right w:val="none" w:sz="0" w:space="0" w:color="auto"/>
                  </w:divBdr>
                </w:div>
                <w:div w:id="690373356">
                  <w:marLeft w:val="0"/>
                  <w:marRight w:val="0"/>
                  <w:marTop w:val="0"/>
                  <w:marBottom w:val="0"/>
                  <w:divBdr>
                    <w:top w:val="none" w:sz="0" w:space="0" w:color="auto"/>
                    <w:left w:val="none" w:sz="0" w:space="0" w:color="auto"/>
                    <w:bottom w:val="none" w:sz="0" w:space="0" w:color="auto"/>
                    <w:right w:val="none" w:sz="0" w:space="0" w:color="auto"/>
                  </w:divBdr>
                </w:div>
                <w:div w:id="1735423255">
                  <w:marLeft w:val="0"/>
                  <w:marRight w:val="0"/>
                  <w:marTop w:val="0"/>
                  <w:marBottom w:val="0"/>
                  <w:divBdr>
                    <w:top w:val="none" w:sz="0" w:space="0" w:color="auto"/>
                    <w:left w:val="none" w:sz="0" w:space="0" w:color="auto"/>
                    <w:bottom w:val="none" w:sz="0" w:space="0" w:color="auto"/>
                    <w:right w:val="none" w:sz="0" w:space="0" w:color="auto"/>
                  </w:divBdr>
                </w:div>
                <w:div w:id="421072435">
                  <w:marLeft w:val="0"/>
                  <w:marRight w:val="0"/>
                  <w:marTop w:val="0"/>
                  <w:marBottom w:val="0"/>
                  <w:divBdr>
                    <w:top w:val="none" w:sz="0" w:space="0" w:color="auto"/>
                    <w:left w:val="none" w:sz="0" w:space="0" w:color="auto"/>
                    <w:bottom w:val="none" w:sz="0" w:space="0" w:color="auto"/>
                    <w:right w:val="none" w:sz="0" w:space="0" w:color="auto"/>
                  </w:divBdr>
                </w:div>
                <w:div w:id="979845792">
                  <w:marLeft w:val="0"/>
                  <w:marRight w:val="0"/>
                  <w:marTop w:val="0"/>
                  <w:marBottom w:val="0"/>
                  <w:divBdr>
                    <w:top w:val="none" w:sz="0" w:space="0" w:color="auto"/>
                    <w:left w:val="none" w:sz="0" w:space="0" w:color="auto"/>
                    <w:bottom w:val="none" w:sz="0" w:space="0" w:color="auto"/>
                    <w:right w:val="none" w:sz="0" w:space="0" w:color="auto"/>
                  </w:divBdr>
                </w:div>
                <w:div w:id="428738041">
                  <w:marLeft w:val="0"/>
                  <w:marRight w:val="0"/>
                  <w:marTop w:val="0"/>
                  <w:marBottom w:val="0"/>
                  <w:divBdr>
                    <w:top w:val="none" w:sz="0" w:space="0" w:color="auto"/>
                    <w:left w:val="none" w:sz="0" w:space="0" w:color="auto"/>
                    <w:bottom w:val="none" w:sz="0" w:space="0" w:color="auto"/>
                    <w:right w:val="none" w:sz="0" w:space="0" w:color="auto"/>
                  </w:divBdr>
                </w:div>
                <w:div w:id="611862786">
                  <w:marLeft w:val="0"/>
                  <w:marRight w:val="0"/>
                  <w:marTop w:val="0"/>
                  <w:marBottom w:val="0"/>
                  <w:divBdr>
                    <w:top w:val="none" w:sz="0" w:space="0" w:color="auto"/>
                    <w:left w:val="none" w:sz="0" w:space="0" w:color="auto"/>
                    <w:bottom w:val="none" w:sz="0" w:space="0" w:color="auto"/>
                    <w:right w:val="none" w:sz="0" w:space="0" w:color="auto"/>
                  </w:divBdr>
                </w:div>
                <w:div w:id="1919514811">
                  <w:marLeft w:val="0"/>
                  <w:marRight w:val="0"/>
                  <w:marTop w:val="0"/>
                  <w:marBottom w:val="0"/>
                  <w:divBdr>
                    <w:top w:val="none" w:sz="0" w:space="0" w:color="auto"/>
                    <w:left w:val="none" w:sz="0" w:space="0" w:color="auto"/>
                    <w:bottom w:val="none" w:sz="0" w:space="0" w:color="auto"/>
                    <w:right w:val="none" w:sz="0" w:space="0" w:color="auto"/>
                  </w:divBdr>
                </w:div>
                <w:div w:id="1022975044">
                  <w:marLeft w:val="0"/>
                  <w:marRight w:val="0"/>
                  <w:marTop w:val="0"/>
                  <w:marBottom w:val="0"/>
                  <w:divBdr>
                    <w:top w:val="none" w:sz="0" w:space="0" w:color="auto"/>
                    <w:left w:val="none" w:sz="0" w:space="0" w:color="auto"/>
                    <w:bottom w:val="none" w:sz="0" w:space="0" w:color="auto"/>
                    <w:right w:val="none" w:sz="0" w:space="0" w:color="auto"/>
                  </w:divBdr>
                </w:div>
                <w:div w:id="1075779613">
                  <w:marLeft w:val="0"/>
                  <w:marRight w:val="0"/>
                  <w:marTop w:val="0"/>
                  <w:marBottom w:val="0"/>
                  <w:divBdr>
                    <w:top w:val="none" w:sz="0" w:space="0" w:color="auto"/>
                    <w:left w:val="none" w:sz="0" w:space="0" w:color="auto"/>
                    <w:bottom w:val="none" w:sz="0" w:space="0" w:color="auto"/>
                    <w:right w:val="none" w:sz="0" w:space="0" w:color="auto"/>
                  </w:divBdr>
                </w:div>
                <w:div w:id="786002369">
                  <w:marLeft w:val="0"/>
                  <w:marRight w:val="0"/>
                  <w:marTop w:val="0"/>
                  <w:marBottom w:val="0"/>
                  <w:divBdr>
                    <w:top w:val="none" w:sz="0" w:space="0" w:color="auto"/>
                    <w:left w:val="none" w:sz="0" w:space="0" w:color="auto"/>
                    <w:bottom w:val="none" w:sz="0" w:space="0" w:color="auto"/>
                    <w:right w:val="none" w:sz="0" w:space="0" w:color="auto"/>
                  </w:divBdr>
                </w:div>
                <w:div w:id="677930967">
                  <w:marLeft w:val="0"/>
                  <w:marRight w:val="0"/>
                  <w:marTop w:val="0"/>
                  <w:marBottom w:val="0"/>
                  <w:divBdr>
                    <w:top w:val="none" w:sz="0" w:space="0" w:color="auto"/>
                    <w:left w:val="none" w:sz="0" w:space="0" w:color="auto"/>
                    <w:bottom w:val="none" w:sz="0" w:space="0" w:color="auto"/>
                    <w:right w:val="none" w:sz="0" w:space="0" w:color="auto"/>
                  </w:divBdr>
                </w:div>
                <w:div w:id="1374693696">
                  <w:marLeft w:val="0"/>
                  <w:marRight w:val="0"/>
                  <w:marTop w:val="0"/>
                  <w:marBottom w:val="0"/>
                  <w:divBdr>
                    <w:top w:val="none" w:sz="0" w:space="0" w:color="auto"/>
                    <w:left w:val="none" w:sz="0" w:space="0" w:color="auto"/>
                    <w:bottom w:val="none" w:sz="0" w:space="0" w:color="auto"/>
                    <w:right w:val="none" w:sz="0" w:space="0" w:color="auto"/>
                  </w:divBdr>
                </w:div>
              </w:divsChild>
            </w:div>
            <w:div w:id="1643148454">
              <w:marLeft w:val="0"/>
              <w:marRight w:val="0"/>
              <w:marTop w:val="0"/>
              <w:marBottom w:val="0"/>
              <w:divBdr>
                <w:top w:val="none" w:sz="0" w:space="0" w:color="auto"/>
                <w:left w:val="none" w:sz="0" w:space="0" w:color="auto"/>
                <w:bottom w:val="none" w:sz="0" w:space="0" w:color="auto"/>
                <w:right w:val="none" w:sz="0" w:space="0" w:color="auto"/>
              </w:divBdr>
              <w:divsChild>
                <w:div w:id="270282583">
                  <w:marLeft w:val="0"/>
                  <w:marRight w:val="0"/>
                  <w:marTop w:val="0"/>
                  <w:marBottom w:val="0"/>
                  <w:divBdr>
                    <w:top w:val="none" w:sz="0" w:space="0" w:color="auto"/>
                    <w:left w:val="none" w:sz="0" w:space="0" w:color="auto"/>
                    <w:bottom w:val="none" w:sz="0" w:space="0" w:color="auto"/>
                    <w:right w:val="none" w:sz="0" w:space="0" w:color="auto"/>
                  </w:divBdr>
                </w:div>
                <w:div w:id="790049264">
                  <w:marLeft w:val="0"/>
                  <w:marRight w:val="0"/>
                  <w:marTop w:val="0"/>
                  <w:marBottom w:val="0"/>
                  <w:divBdr>
                    <w:top w:val="none" w:sz="0" w:space="0" w:color="auto"/>
                    <w:left w:val="none" w:sz="0" w:space="0" w:color="auto"/>
                    <w:bottom w:val="none" w:sz="0" w:space="0" w:color="auto"/>
                    <w:right w:val="none" w:sz="0" w:space="0" w:color="auto"/>
                  </w:divBdr>
                </w:div>
                <w:div w:id="1393042861">
                  <w:marLeft w:val="0"/>
                  <w:marRight w:val="0"/>
                  <w:marTop w:val="0"/>
                  <w:marBottom w:val="0"/>
                  <w:divBdr>
                    <w:top w:val="none" w:sz="0" w:space="0" w:color="auto"/>
                    <w:left w:val="none" w:sz="0" w:space="0" w:color="auto"/>
                    <w:bottom w:val="none" w:sz="0" w:space="0" w:color="auto"/>
                    <w:right w:val="none" w:sz="0" w:space="0" w:color="auto"/>
                  </w:divBdr>
                </w:div>
                <w:div w:id="1807090189">
                  <w:marLeft w:val="0"/>
                  <w:marRight w:val="0"/>
                  <w:marTop w:val="0"/>
                  <w:marBottom w:val="0"/>
                  <w:divBdr>
                    <w:top w:val="none" w:sz="0" w:space="0" w:color="auto"/>
                    <w:left w:val="none" w:sz="0" w:space="0" w:color="auto"/>
                    <w:bottom w:val="none" w:sz="0" w:space="0" w:color="auto"/>
                    <w:right w:val="none" w:sz="0" w:space="0" w:color="auto"/>
                  </w:divBdr>
                </w:div>
                <w:div w:id="1113327732">
                  <w:marLeft w:val="0"/>
                  <w:marRight w:val="0"/>
                  <w:marTop w:val="0"/>
                  <w:marBottom w:val="0"/>
                  <w:divBdr>
                    <w:top w:val="none" w:sz="0" w:space="0" w:color="auto"/>
                    <w:left w:val="none" w:sz="0" w:space="0" w:color="auto"/>
                    <w:bottom w:val="none" w:sz="0" w:space="0" w:color="auto"/>
                    <w:right w:val="none" w:sz="0" w:space="0" w:color="auto"/>
                  </w:divBdr>
                </w:div>
                <w:div w:id="1667856839">
                  <w:marLeft w:val="0"/>
                  <w:marRight w:val="0"/>
                  <w:marTop w:val="0"/>
                  <w:marBottom w:val="0"/>
                  <w:divBdr>
                    <w:top w:val="none" w:sz="0" w:space="0" w:color="auto"/>
                    <w:left w:val="none" w:sz="0" w:space="0" w:color="auto"/>
                    <w:bottom w:val="none" w:sz="0" w:space="0" w:color="auto"/>
                    <w:right w:val="none" w:sz="0" w:space="0" w:color="auto"/>
                  </w:divBdr>
                </w:div>
                <w:div w:id="1701972351">
                  <w:marLeft w:val="0"/>
                  <w:marRight w:val="0"/>
                  <w:marTop w:val="0"/>
                  <w:marBottom w:val="0"/>
                  <w:divBdr>
                    <w:top w:val="none" w:sz="0" w:space="0" w:color="auto"/>
                    <w:left w:val="none" w:sz="0" w:space="0" w:color="auto"/>
                    <w:bottom w:val="none" w:sz="0" w:space="0" w:color="auto"/>
                    <w:right w:val="none" w:sz="0" w:space="0" w:color="auto"/>
                  </w:divBdr>
                </w:div>
                <w:div w:id="1424304396">
                  <w:marLeft w:val="0"/>
                  <w:marRight w:val="0"/>
                  <w:marTop w:val="0"/>
                  <w:marBottom w:val="0"/>
                  <w:divBdr>
                    <w:top w:val="none" w:sz="0" w:space="0" w:color="auto"/>
                    <w:left w:val="none" w:sz="0" w:space="0" w:color="auto"/>
                    <w:bottom w:val="none" w:sz="0" w:space="0" w:color="auto"/>
                    <w:right w:val="none" w:sz="0" w:space="0" w:color="auto"/>
                  </w:divBdr>
                </w:div>
                <w:div w:id="878473123">
                  <w:marLeft w:val="0"/>
                  <w:marRight w:val="0"/>
                  <w:marTop w:val="0"/>
                  <w:marBottom w:val="0"/>
                  <w:divBdr>
                    <w:top w:val="none" w:sz="0" w:space="0" w:color="auto"/>
                    <w:left w:val="none" w:sz="0" w:space="0" w:color="auto"/>
                    <w:bottom w:val="none" w:sz="0" w:space="0" w:color="auto"/>
                    <w:right w:val="none" w:sz="0" w:space="0" w:color="auto"/>
                  </w:divBdr>
                </w:div>
                <w:div w:id="1646349424">
                  <w:marLeft w:val="0"/>
                  <w:marRight w:val="0"/>
                  <w:marTop w:val="0"/>
                  <w:marBottom w:val="0"/>
                  <w:divBdr>
                    <w:top w:val="none" w:sz="0" w:space="0" w:color="auto"/>
                    <w:left w:val="none" w:sz="0" w:space="0" w:color="auto"/>
                    <w:bottom w:val="none" w:sz="0" w:space="0" w:color="auto"/>
                    <w:right w:val="none" w:sz="0" w:space="0" w:color="auto"/>
                  </w:divBdr>
                </w:div>
                <w:div w:id="305791076">
                  <w:marLeft w:val="0"/>
                  <w:marRight w:val="0"/>
                  <w:marTop w:val="0"/>
                  <w:marBottom w:val="0"/>
                  <w:divBdr>
                    <w:top w:val="none" w:sz="0" w:space="0" w:color="auto"/>
                    <w:left w:val="none" w:sz="0" w:space="0" w:color="auto"/>
                    <w:bottom w:val="none" w:sz="0" w:space="0" w:color="auto"/>
                    <w:right w:val="none" w:sz="0" w:space="0" w:color="auto"/>
                  </w:divBdr>
                </w:div>
                <w:div w:id="2025015583">
                  <w:marLeft w:val="0"/>
                  <w:marRight w:val="0"/>
                  <w:marTop w:val="0"/>
                  <w:marBottom w:val="0"/>
                  <w:divBdr>
                    <w:top w:val="none" w:sz="0" w:space="0" w:color="auto"/>
                    <w:left w:val="none" w:sz="0" w:space="0" w:color="auto"/>
                    <w:bottom w:val="none" w:sz="0" w:space="0" w:color="auto"/>
                    <w:right w:val="none" w:sz="0" w:space="0" w:color="auto"/>
                  </w:divBdr>
                </w:div>
                <w:div w:id="1123424627">
                  <w:marLeft w:val="0"/>
                  <w:marRight w:val="0"/>
                  <w:marTop w:val="0"/>
                  <w:marBottom w:val="0"/>
                  <w:divBdr>
                    <w:top w:val="none" w:sz="0" w:space="0" w:color="auto"/>
                    <w:left w:val="none" w:sz="0" w:space="0" w:color="auto"/>
                    <w:bottom w:val="none" w:sz="0" w:space="0" w:color="auto"/>
                    <w:right w:val="none" w:sz="0" w:space="0" w:color="auto"/>
                  </w:divBdr>
                </w:div>
                <w:div w:id="1748531081">
                  <w:marLeft w:val="0"/>
                  <w:marRight w:val="0"/>
                  <w:marTop w:val="0"/>
                  <w:marBottom w:val="0"/>
                  <w:divBdr>
                    <w:top w:val="none" w:sz="0" w:space="0" w:color="auto"/>
                    <w:left w:val="none" w:sz="0" w:space="0" w:color="auto"/>
                    <w:bottom w:val="none" w:sz="0" w:space="0" w:color="auto"/>
                    <w:right w:val="none" w:sz="0" w:space="0" w:color="auto"/>
                  </w:divBdr>
                </w:div>
                <w:div w:id="1584752632">
                  <w:marLeft w:val="0"/>
                  <w:marRight w:val="0"/>
                  <w:marTop w:val="0"/>
                  <w:marBottom w:val="0"/>
                  <w:divBdr>
                    <w:top w:val="none" w:sz="0" w:space="0" w:color="auto"/>
                    <w:left w:val="none" w:sz="0" w:space="0" w:color="auto"/>
                    <w:bottom w:val="none" w:sz="0" w:space="0" w:color="auto"/>
                    <w:right w:val="none" w:sz="0" w:space="0" w:color="auto"/>
                  </w:divBdr>
                </w:div>
                <w:div w:id="1069964348">
                  <w:marLeft w:val="0"/>
                  <w:marRight w:val="0"/>
                  <w:marTop w:val="0"/>
                  <w:marBottom w:val="0"/>
                  <w:divBdr>
                    <w:top w:val="none" w:sz="0" w:space="0" w:color="auto"/>
                    <w:left w:val="none" w:sz="0" w:space="0" w:color="auto"/>
                    <w:bottom w:val="none" w:sz="0" w:space="0" w:color="auto"/>
                    <w:right w:val="none" w:sz="0" w:space="0" w:color="auto"/>
                  </w:divBdr>
                </w:div>
                <w:div w:id="254829725">
                  <w:marLeft w:val="0"/>
                  <w:marRight w:val="0"/>
                  <w:marTop w:val="0"/>
                  <w:marBottom w:val="0"/>
                  <w:divBdr>
                    <w:top w:val="none" w:sz="0" w:space="0" w:color="auto"/>
                    <w:left w:val="none" w:sz="0" w:space="0" w:color="auto"/>
                    <w:bottom w:val="none" w:sz="0" w:space="0" w:color="auto"/>
                    <w:right w:val="none" w:sz="0" w:space="0" w:color="auto"/>
                  </w:divBdr>
                </w:div>
                <w:div w:id="224948650">
                  <w:marLeft w:val="0"/>
                  <w:marRight w:val="0"/>
                  <w:marTop w:val="0"/>
                  <w:marBottom w:val="0"/>
                  <w:divBdr>
                    <w:top w:val="none" w:sz="0" w:space="0" w:color="auto"/>
                    <w:left w:val="none" w:sz="0" w:space="0" w:color="auto"/>
                    <w:bottom w:val="none" w:sz="0" w:space="0" w:color="auto"/>
                    <w:right w:val="none" w:sz="0" w:space="0" w:color="auto"/>
                  </w:divBdr>
                </w:div>
                <w:div w:id="691688440">
                  <w:marLeft w:val="0"/>
                  <w:marRight w:val="0"/>
                  <w:marTop w:val="0"/>
                  <w:marBottom w:val="0"/>
                  <w:divBdr>
                    <w:top w:val="none" w:sz="0" w:space="0" w:color="auto"/>
                    <w:left w:val="none" w:sz="0" w:space="0" w:color="auto"/>
                    <w:bottom w:val="none" w:sz="0" w:space="0" w:color="auto"/>
                    <w:right w:val="none" w:sz="0" w:space="0" w:color="auto"/>
                  </w:divBdr>
                </w:div>
                <w:div w:id="1978339226">
                  <w:marLeft w:val="0"/>
                  <w:marRight w:val="0"/>
                  <w:marTop w:val="0"/>
                  <w:marBottom w:val="0"/>
                  <w:divBdr>
                    <w:top w:val="none" w:sz="0" w:space="0" w:color="auto"/>
                    <w:left w:val="none" w:sz="0" w:space="0" w:color="auto"/>
                    <w:bottom w:val="none" w:sz="0" w:space="0" w:color="auto"/>
                    <w:right w:val="none" w:sz="0" w:space="0" w:color="auto"/>
                  </w:divBdr>
                </w:div>
                <w:div w:id="628317165">
                  <w:marLeft w:val="0"/>
                  <w:marRight w:val="0"/>
                  <w:marTop w:val="0"/>
                  <w:marBottom w:val="0"/>
                  <w:divBdr>
                    <w:top w:val="none" w:sz="0" w:space="0" w:color="auto"/>
                    <w:left w:val="none" w:sz="0" w:space="0" w:color="auto"/>
                    <w:bottom w:val="none" w:sz="0" w:space="0" w:color="auto"/>
                    <w:right w:val="none" w:sz="0" w:space="0" w:color="auto"/>
                  </w:divBdr>
                </w:div>
                <w:div w:id="889267769">
                  <w:marLeft w:val="0"/>
                  <w:marRight w:val="0"/>
                  <w:marTop w:val="0"/>
                  <w:marBottom w:val="0"/>
                  <w:divBdr>
                    <w:top w:val="none" w:sz="0" w:space="0" w:color="auto"/>
                    <w:left w:val="none" w:sz="0" w:space="0" w:color="auto"/>
                    <w:bottom w:val="none" w:sz="0" w:space="0" w:color="auto"/>
                    <w:right w:val="none" w:sz="0" w:space="0" w:color="auto"/>
                  </w:divBdr>
                </w:div>
                <w:div w:id="1864857091">
                  <w:marLeft w:val="0"/>
                  <w:marRight w:val="0"/>
                  <w:marTop w:val="0"/>
                  <w:marBottom w:val="0"/>
                  <w:divBdr>
                    <w:top w:val="none" w:sz="0" w:space="0" w:color="auto"/>
                    <w:left w:val="none" w:sz="0" w:space="0" w:color="auto"/>
                    <w:bottom w:val="none" w:sz="0" w:space="0" w:color="auto"/>
                    <w:right w:val="none" w:sz="0" w:space="0" w:color="auto"/>
                  </w:divBdr>
                </w:div>
                <w:div w:id="1917932766">
                  <w:marLeft w:val="0"/>
                  <w:marRight w:val="0"/>
                  <w:marTop w:val="0"/>
                  <w:marBottom w:val="0"/>
                  <w:divBdr>
                    <w:top w:val="none" w:sz="0" w:space="0" w:color="auto"/>
                    <w:left w:val="none" w:sz="0" w:space="0" w:color="auto"/>
                    <w:bottom w:val="none" w:sz="0" w:space="0" w:color="auto"/>
                    <w:right w:val="none" w:sz="0" w:space="0" w:color="auto"/>
                  </w:divBdr>
                </w:div>
                <w:div w:id="1876851161">
                  <w:marLeft w:val="0"/>
                  <w:marRight w:val="0"/>
                  <w:marTop w:val="0"/>
                  <w:marBottom w:val="0"/>
                  <w:divBdr>
                    <w:top w:val="none" w:sz="0" w:space="0" w:color="auto"/>
                    <w:left w:val="none" w:sz="0" w:space="0" w:color="auto"/>
                    <w:bottom w:val="none" w:sz="0" w:space="0" w:color="auto"/>
                    <w:right w:val="none" w:sz="0" w:space="0" w:color="auto"/>
                  </w:divBdr>
                </w:div>
                <w:div w:id="631208683">
                  <w:marLeft w:val="0"/>
                  <w:marRight w:val="0"/>
                  <w:marTop w:val="0"/>
                  <w:marBottom w:val="0"/>
                  <w:divBdr>
                    <w:top w:val="none" w:sz="0" w:space="0" w:color="auto"/>
                    <w:left w:val="none" w:sz="0" w:space="0" w:color="auto"/>
                    <w:bottom w:val="none" w:sz="0" w:space="0" w:color="auto"/>
                    <w:right w:val="none" w:sz="0" w:space="0" w:color="auto"/>
                  </w:divBdr>
                </w:div>
                <w:div w:id="935208099">
                  <w:marLeft w:val="0"/>
                  <w:marRight w:val="0"/>
                  <w:marTop w:val="0"/>
                  <w:marBottom w:val="0"/>
                  <w:divBdr>
                    <w:top w:val="none" w:sz="0" w:space="0" w:color="auto"/>
                    <w:left w:val="none" w:sz="0" w:space="0" w:color="auto"/>
                    <w:bottom w:val="none" w:sz="0" w:space="0" w:color="auto"/>
                    <w:right w:val="none" w:sz="0" w:space="0" w:color="auto"/>
                  </w:divBdr>
                </w:div>
                <w:div w:id="471295135">
                  <w:marLeft w:val="0"/>
                  <w:marRight w:val="0"/>
                  <w:marTop w:val="0"/>
                  <w:marBottom w:val="0"/>
                  <w:divBdr>
                    <w:top w:val="none" w:sz="0" w:space="0" w:color="auto"/>
                    <w:left w:val="none" w:sz="0" w:space="0" w:color="auto"/>
                    <w:bottom w:val="none" w:sz="0" w:space="0" w:color="auto"/>
                    <w:right w:val="none" w:sz="0" w:space="0" w:color="auto"/>
                  </w:divBdr>
                </w:div>
                <w:div w:id="1097361975">
                  <w:marLeft w:val="0"/>
                  <w:marRight w:val="0"/>
                  <w:marTop w:val="0"/>
                  <w:marBottom w:val="0"/>
                  <w:divBdr>
                    <w:top w:val="none" w:sz="0" w:space="0" w:color="auto"/>
                    <w:left w:val="none" w:sz="0" w:space="0" w:color="auto"/>
                    <w:bottom w:val="none" w:sz="0" w:space="0" w:color="auto"/>
                    <w:right w:val="none" w:sz="0" w:space="0" w:color="auto"/>
                  </w:divBdr>
                </w:div>
                <w:div w:id="1571766423">
                  <w:marLeft w:val="0"/>
                  <w:marRight w:val="0"/>
                  <w:marTop w:val="0"/>
                  <w:marBottom w:val="0"/>
                  <w:divBdr>
                    <w:top w:val="none" w:sz="0" w:space="0" w:color="auto"/>
                    <w:left w:val="none" w:sz="0" w:space="0" w:color="auto"/>
                    <w:bottom w:val="none" w:sz="0" w:space="0" w:color="auto"/>
                    <w:right w:val="none" w:sz="0" w:space="0" w:color="auto"/>
                  </w:divBdr>
                </w:div>
                <w:div w:id="69037002">
                  <w:marLeft w:val="0"/>
                  <w:marRight w:val="0"/>
                  <w:marTop w:val="0"/>
                  <w:marBottom w:val="0"/>
                  <w:divBdr>
                    <w:top w:val="none" w:sz="0" w:space="0" w:color="auto"/>
                    <w:left w:val="none" w:sz="0" w:space="0" w:color="auto"/>
                    <w:bottom w:val="none" w:sz="0" w:space="0" w:color="auto"/>
                    <w:right w:val="none" w:sz="0" w:space="0" w:color="auto"/>
                  </w:divBdr>
                </w:div>
                <w:div w:id="1052971612">
                  <w:marLeft w:val="0"/>
                  <w:marRight w:val="0"/>
                  <w:marTop w:val="0"/>
                  <w:marBottom w:val="0"/>
                  <w:divBdr>
                    <w:top w:val="none" w:sz="0" w:space="0" w:color="auto"/>
                    <w:left w:val="none" w:sz="0" w:space="0" w:color="auto"/>
                    <w:bottom w:val="none" w:sz="0" w:space="0" w:color="auto"/>
                    <w:right w:val="none" w:sz="0" w:space="0" w:color="auto"/>
                  </w:divBdr>
                </w:div>
                <w:div w:id="1576084201">
                  <w:marLeft w:val="0"/>
                  <w:marRight w:val="0"/>
                  <w:marTop w:val="0"/>
                  <w:marBottom w:val="0"/>
                  <w:divBdr>
                    <w:top w:val="none" w:sz="0" w:space="0" w:color="auto"/>
                    <w:left w:val="none" w:sz="0" w:space="0" w:color="auto"/>
                    <w:bottom w:val="none" w:sz="0" w:space="0" w:color="auto"/>
                    <w:right w:val="none" w:sz="0" w:space="0" w:color="auto"/>
                  </w:divBdr>
                </w:div>
                <w:div w:id="1381201873">
                  <w:marLeft w:val="0"/>
                  <w:marRight w:val="0"/>
                  <w:marTop w:val="0"/>
                  <w:marBottom w:val="0"/>
                  <w:divBdr>
                    <w:top w:val="none" w:sz="0" w:space="0" w:color="auto"/>
                    <w:left w:val="none" w:sz="0" w:space="0" w:color="auto"/>
                    <w:bottom w:val="none" w:sz="0" w:space="0" w:color="auto"/>
                    <w:right w:val="none" w:sz="0" w:space="0" w:color="auto"/>
                  </w:divBdr>
                </w:div>
                <w:div w:id="678772871">
                  <w:marLeft w:val="0"/>
                  <w:marRight w:val="0"/>
                  <w:marTop w:val="0"/>
                  <w:marBottom w:val="0"/>
                  <w:divBdr>
                    <w:top w:val="none" w:sz="0" w:space="0" w:color="auto"/>
                    <w:left w:val="none" w:sz="0" w:space="0" w:color="auto"/>
                    <w:bottom w:val="none" w:sz="0" w:space="0" w:color="auto"/>
                    <w:right w:val="none" w:sz="0" w:space="0" w:color="auto"/>
                  </w:divBdr>
                </w:div>
                <w:div w:id="369065015">
                  <w:marLeft w:val="0"/>
                  <w:marRight w:val="0"/>
                  <w:marTop w:val="0"/>
                  <w:marBottom w:val="0"/>
                  <w:divBdr>
                    <w:top w:val="none" w:sz="0" w:space="0" w:color="auto"/>
                    <w:left w:val="none" w:sz="0" w:space="0" w:color="auto"/>
                    <w:bottom w:val="none" w:sz="0" w:space="0" w:color="auto"/>
                    <w:right w:val="none" w:sz="0" w:space="0" w:color="auto"/>
                  </w:divBdr>
                </w:div>
                <w:div w:id="1990400703">
                  <w:marLeft w:val="0"/>
                  <w:marRight w:val="0"/>
                  <w:marTop w:val="0"/>
                  <w:marBottom w:val="0"/>
                  <w:divBdr>
                    <w:top w:val="none" w:sz="0" w:space="0" w:color="auto"/>
                    <w:left w:val="none" w:sz="0" w:space="0" w:color="auto"/>
                    <w:bottom w:val="none" w:sz="0" w:space="0" w:color="auto"/>
                    <w:right w:val="none" w:sz="0" w:space="0" w:color="auto"/>
                  </w:divBdr>
                </w:div>
                <w:div w:id="787893065">
                  <w:marLeft w:val="0"/>
                  <w:marRight w:val="0"/>
                  <w:marTop w:val="0"/>
                  <w:marBottom w:val="0"/>
                  <w:divBdr>
                    <w:top w:val="none" w:sz="0" w:space="0" w:color="auto"/>
                    <w:left w:val="none" w:sz="0" w:space="0" w:color="auto"/>
                    <w:bottom w:val="none" w:sz="0" w:space="0" w:color="auto"/>
                    <w:right w:val="none" w:sz="0" w:space="0" w:color="auto"/>
                  </w:divBdr>
                </w:div>
                <w:div w:id="1135949289">
                  <w:marLeft w:val="0"/>
                  <w:marRight w:val="0"/>
                  <w:marTop w:val="0"/>
                  <w:marBottom w:val="0"/>
                  <w:divBdr>
                    <w:top w:val="none" w:sz="0" w:space="0" w:color="auto"/>
                    <w:left w:val="none" w:sz="0" w:space="0" w:color="auto"/>
                    <w:bottom w:val="none" w:sz="0" w:space="0" w:color="auto"/>
                    <w:right w:val="none" w:sz="0" w:space="0" w:color="auto"/>
                  </w:divBdr>
                </w:div>
                <w:div w:id="1065185432">
                  <w:marLeft w:val="0"/>
                  <w:marRight w:val="0"/>
                  <w:marTop w:val="0"/>
                  <w:marBottom w:val="0"/>
                  <w:divBdr>
                    <w:top w:val="none" w:sz="0" w:space="0" w:color="auto"/>
                    <w:left w:val="none" w:sz="0" w:space="0" w:color="auto"/>
                    <w:bottom w:val="none" w:sz="0" w:space="0" w:color="auto"/>
                    <w:right w:val="none" w:sz="0" w:space="0" w:color="auto"/>
                  </w:divBdr>
                </w:div>
                <w:div w:id="688601553">
                  <w:marLeft w:val="0"/>
                  <w:marRight w:val="0"/>
                  <w:marTop w:val="0"/>
                  <w:marBottom w:val="0"/>
                  <w:divBdr>
                    <w:top w:val="none" w:sz="0" w:space="0" w:color="auto"/>
                    <w:left w:val="none" w:sz="0" w:space="0" w:color="auto"/>
                    <w:bottom w:val="none" w:sz="0" w:space="0" w:color="auto"/>
                    <w:right w:val="none" w:sz="0" w:space="0" w:color="auto"/>
                  </w:divBdr>
                </w:div>
                <w:div w:id="519201083">
                  <w:marLeft w:val="0"/>
                  <w:marRight w:val="0"/>
                  <w:marTop w:val="0"/>
                  <w:marBottom w:val="0"/>
                  <w:divBdr>
                    <w:top w:val="none" w:sz="0" w:space="0" w:color="auto"/>
                    <w:left w:val="none" w:sz="0" w:space="0" w:color="auto"/>
                    <w:bottom w:val="none" w:sz="0" w:space="0" w:color="auto"/>
                    <w:right w:val="none" w:sz="0" w:space="0" w:color="auto"/>
                  </w:divBdr>
                </w:div>
                <w:div w:id="1175344082">
                  <w:marLeft w:val="0"/>
                  <w:marRight w:val="0"/>
                  <w:marTop w:val="0"/>
                  <w:marBottom w:val="0"/>
                  <w:divBdr>
                    <w:top w:val="none" w:sz="0" w:space="0" w:color="auto"/>
                    <w:left w:val="none" w:sz="0" w:space="0" w:color="auto"/>
                    <w:bottom w:val="none" w:sz="0" w:space="0" w:color="auto"/>
                    <w:right w:val="none" w:sz="0" w:space="0" w:color="auto"/>
                  </w:divBdr>
                </w:div>
                <w:div w:id="1108504842">
                  <w:marLeft w:val="0"/>
                  <w:marRight w:val="0"/>
                  <w:marTop w:val="0"/>
                  <w:marBottom w:val="0"/>
                  <w:divBdr>
                    <w:top w:val="none" w:sz="0" w:space="0" w:color="auto"/>
                    <w:left w:val="none" w:sz="0" w:space="0" w:color="auto"/>
                    <w:bottom w:val="none" w:sz="0" w:space="0" w:color="auto"/>
                    <w:right w:val="none" w:sz="0" w:space="0" w:color="auto"/>
                  </w:divBdr>
                </w:div>
                <w:div w:id="909194314">
                  <w:marLeft w:val="0"/>
                  <w:marRight w:val="0"/>
                  <w:marTop w:val="0"/>
                  <w:marBottom w:val="0"/>
                  <w:divBdr>
                    <w:top w:val="none" w:sz="0" w:space="0" w:color="auto"/>
                    <w:left w:val="none" w:sz="0" w:space="0" w:color="auto"/>
                    <w:bottom w:val="none" w:sz="0" w:space="0" w:color="auto"/>
                    <w:right w:val="none" w:sz="0" w:space="0" w:color="auto"/>
                  </w:divBdr>
                </w:div>
                <w:div w:id="237639788">
                  <w:marLeft w:val="0"/>
                  <w:marRight w:val="0"/>
                  <w:marTop w:val="0"/>
                  <w:marBottom w:val="0"/>
                  <w:divBdr>
                    <w:top w:val="none" w:sz="0" w:space="0" w:color="auto"/>
                    <w:left w:val="none" w:sz="0" w:space="0" w:color="auto"/>
                    <w:bottom w:val="none" w:sz="0" w:space="0" w:color="auto"/>
                    <w:right w:val="none" w:sz="0" w:space="0" w:color="auto"/>
                  </w:divBdr>
                </w:div>
                <w:div w:id="23987164">
                  <w:marLeft w:val="0"/>
                  <w:marRight w:val="0"/>
                  <w:marTop w:val="0"/>
                  <w:marBottom w:val="0"/>
                  <w:divBdr>
                    <w:top w:val="none" w:sz="0" w:space="0" w:color="auto"/>
                    <w:left w:val="none" w:sz="0" w:space="0" w:color="auto"/>
                    <w:bottom w:val="none" w:sz="0" w:space="0" w:color="auto"/>
                    <w:right w:val="none" w:sz="0" w:space="0" w:color="auto"/>
                  </w:divBdr>
                </w:div>
                <w:div w:id="233013091">
                  <w:marLeft w:val="0"/>
                  <w:marRight w:val="0"/>
                  <w:marTop w:val="0"/>
                  <w:marBottom w:val="0"/>
                  <w:divBdr>
                    <w:top w:val="none" w:sz="0" w:space="0" w:color="auto"/>
                    <w:left w:val="none" w:sz="0" w:space="0" w:color="auto"/>
                    <w:bottom w:val="none" w:sz="0" w:space="0" w:color="auto"/>
                    <w:right w:val="none" w:sz="0" w:space="0" w:color="auto"/>
                  </w:divBdr>
                </w:div>
                <w:div w:id="940841072">
                  <w:marLeft w:val="0"/>
                  <w:marRight w:val="0"/>
                  <w:marTop w:val="0"/>
                  <w:marBottom w:val="0"/>
                  <w:divBdr>
                    <w:top w:val="none" w:sz="0" w:space="0" w:color="auto"/>
                    <w:left w:val="none" w:sz="0" w:space="0" w:color="auto"/>
                    <w:bottom w:val="none" w:sz="0" w:space="0" w:color="auto"/>
                    <w:right w:val="none" w:sz="0" w:space="0" w:color="auto"/>
                  </w:divBdr>
                </w:div>
                <w:div w:id="411049753">
                  <w:marLeft w:val="0"/>
                  <w:marRight w:val="0"/>
                  <w:marTop w:val="0"/>
                  <w:marBottom w:val="0"/>
                  <w:divBdr>
                    <w:top w:val="none" w:sz="0" w:space="0" w:color="auto"/>
                    <w:left w:val="none" w:sz="0" w:space="0" w:color="auto"/>
                    <w:bottom w:val="none" w:sz="0" w:space="0" w:color="auto"/>
                    <w:right w:val="none" w:sz="0" w:space="0" w:color="auto"/>
                  </w:divBdr>
                </w:div>
                <w:div w:id="333455586">
                  <w:marLeft w:val="0"/>
                  <w:marRight w:val="0"/>
                  <w:marTop w:val="0"/>
                  <w:marBottom w:val="0"/>
                  <w:divBdr>
                    <w:top w:val="none" w:sz="0" w:space="0" w:color="auto"/>
                    <w:left w:val="none" w:sz="0" w:space="0" w:color="auto"/>
                    <w:bottom w:val="none" w:sz="0" w:space="0" w:color="auto"/>
                    <w:right w:val="none" w:sz="0" w:space="0" w:color="auto"/>
                  </w:divBdr>
                </w:div>
                <w:div w:id="416370221">
                  <w:marLeft w:val="0"/>
                  <w:marRight w:val="0"/>
                  <w:marTop w:val="0"/>
                  <w:marBottom w:val="0"/>
                  <w:divBdr>
                    <w:top w:val="none" w:sz="0" w:space="0" w:color="auto"/>
                    <w:left w:val="none" w:sz="0" w:space="0" w:color="auto"/>
                    <w:bottom w:val="none" w:sz="0" w:space="0" w:color="auto"/>
                    <w:right w:val="none" w:sz="0" w:space="0" w:color="auto"/>
                  </w:divBdr>
                </w:div>
                <w:div w:id="1001010000">
                  <w:marLeft w:val="0"/>
                  <w:marRight w:val="0"/>
                  <w:marTop w:val="0"/>
                  <w:marBottom w:val="0"/>
                  <w:divBdr>
                    <w:top w:val="none" w:sz="0" w:space="0" w:color="auto"/>
                    <w:left w:val="none" w:sz="0" w:space="0" w:color="auto"/>
                    <w:bottom w:val="none" w:sz="0" w:space="0" w:color="auto"/>
                    <w:right w:val="none" w:sz="0" w:space="0" w:color="auto"/>
                  </w:divBdr>
                </w:div>
                <w:div w:id="345249461">
                  <w:marLeft w:val="0"/>
                  <w:marRight w:val="0"/>
                  <w:marTop w:val="0"/>
                  <w:marBottom w:val="0"/>
                  <w:divBdr>
                    <w:top w:val="none" w:sz="0" w:space="0" w:color="auto"/>
                    <w:left w:val="none" w:sz="0" w:space="0" w:color="auto"/>
                    <w:bottom w:val="none" w:sz="0" w:space="0" w:color="auto"/>
                    <w:right w:val="none" w:sz="0" w:space="0" w:color="auto"/>
                  </w:divBdr>
                </w:div>
                <w:div w:id="825777910">
                  <w:marLeft w:val="0"/>
                  <w:marRight w:val="0"/>
                  <w:marTop w:val="0"/>
                  <w:marBottom w:val="0"/>
                  <w:divBdr>
                    <w:top w:val="none" w:sz="0" w:space="0" w:color="auto"/>
                    <w:left w:val="none" w:sz="0" w:space="0" w:color="auto"/>
                    <w:bottom w:val="none" w:sz="0" w:space="0" w:color="auto"/>
                    <w:right w:val="none" w:sz="0" w:space="0" w:color="auto"/>
                  </w:divBdr>
                </w:div>
                <w:div w:id="533151624">
                  <w:marLeft w:val="0"/>
                  <w:marRight w:val="0"/>
                  <w:marTop w:val="0"/>
                  <w:marBottom w:val="0"/>
                  <w:divBdr>
                    <w:top w:val="none" w:sz="0" w:space="0" w:color="auto"/>
                    <w:left w:val="none" w:sz="0" w:space="0" w:color="auto"/>
                    <w:bottom w:val="none" w:sz="0" w:space="0" w:color="auto"/>
                    <w:right w:val="none" w:sz="0" w:space="0" w:color="auto"/>
                  </w:divBdr>
                </w:div>
                <w:div w:id="1864128853">
                  <w:marLeft w:val="0"/>
                  <w:marRight w:val="0"/>
                  <w:marTop w:val="0"/>
                  <w:marBottom w:val="0"/>
                  <w:divBdr>
                    <w:top w:val="none" w:sz="0" w:space="0" w:color="auto"/>
                    <w:left w:val="none" w:sz="0" w:space="0" w:color="auto"/>
                    <w:bottom w:val="none" w:sz="0" w:space="0" w:color="auto"/>
                    <w:right w:val="none" w:sz="0" w:space="0" w:color="auto"/>
                  </w:divBdr>
                </w:div>
                <w:div w:id="660621326">
                  <w:marLeft w:val="0"/>
                  <w:marRight w:val="0"/>
                  <w:marTop w:val="0"/>
                  <w:marBottom w:val="0"/>
                  <w:divBdr>
                    <w:top w:val="none" w:sz="0" w:space="0" w:color="auto"/>
                    <w:left w:val="none" w:sz="0" w:space="0" w:color="auto"/>
                    <w:bottom w:val="none" w:sz="0" w:space="0" w:color="auto"/>
                    <w:right w:val="none" w:sz="0" w:space="0" w:color="auto"/>
                  </w:divBdr>
                </w:div>
                <w:div w:id="1595744920">
                  <w:marLeft w:val="0"/>
                  <w:marRight w:val="0"/>
                  <w:marTop w:val="0"/>
                  <w:marBottom w:val="0"/>
                  <w:divBdr>
                    <w:top w:val="none" w:sz="0" w:space="0" w:color="auto"/>
                    <w:left w:val="none" w:sz="0" w:space="0" w:color="auto"/>
                    <w:bottom w:val="none" w:sz="0" w:space="0" w:color="auto"/>
                    <w:right w:val="none" w:sz="0" w:space="0" w:color="auto"/>
                  </w:divBdr>
                </w:div>
                <w:div w:id="801655948">
                  <w:marLeft w:val="0"/>
                  <w:marRight w:val="0"/>
                  <w:marTop w:val="0"/>
                  <w:marBottom w:val="0"/>
                  <w:divBdr>
                    <w:top w:val="none" w:sz="0" w:space="0" w:color="auto"/>
                    <w:left w:val="none" w:sz="0" w:space="0" w:color="auto"/>
                    <w:bottom w:val="none" w:sz="0" w:space="0" w:color="auto"/>
                    <w:right w:val="none" w:sz="0" w:space="0" w:color="auto"/>
                  </w:divBdr>
                </w:div>
                <w:div w:id="784229257">
                  <w:marLeft w:val="0"/>
                  <w:marRight w:val="0"/>
                  <w:marTop w:val="0"/>
                  <w:marBottom w:val="0"/>
                  <w:divBdr>
                    <w:top w:val="none" w:sz="0" w:space="0" w:color="auto"/>
                    <w:left w:val="none" w:sz="0" w:space="0" w:color="auto"/>
                    <w:bottom w:val="none" w:sz="0" w:space="0" w:color="auto"/>
                    <w:right w:val="none" w:sz="0" w:space="0" w:color="auto"/>
                  </w:divBdr>
                </w:div>
                <w:div w:id="432868611">
                  <w:marLeft w:val="0"/>
                  <w:marRight w:val="0"/>
                  <w:marTop w:val="0"/>
                  <w:marBottom w:val="0"/>
                  <w:divBdr>
                    <w:top w:val="none" w:sz="0" w:space="0" w:color="auto"/>
                    <w:left w:val="none" w:sz="0" w:space="0" w:color="auto"/>
                    <w:bottom w:val="none" w:sz="0" w:space="0" w:color="auto"/>
                    <w:right w:val="none" w:sz="0" w:space="0" w:color="auto"/>
                  </w:divBdr>
                </w:div>
                <w:div w:id="1258635725">
                  <w:marLeft w:val="0"/>
                  <w:marRight w:val="0"/>
                  <w:marTop w:val="0"/>
                  <w:marBottom w:val="0"/>
                  <w:divBdr>
                    <w:top w:val="none" w:sz="0" w:space="0" w:color="auto"/>
                    <w:left w:val="none" w:sz="0" w:space="0" w:color="auto"/>
                    <w:bottom w:val="none" w:sz="0" w:space="0" w:color="auto"/>
                    <w:right w:val="none" w:sz="0" w:space="0" w:color="auto"/>
                  </w:divBdr>
                </w:div>
                <w:div w:id="1986157916">
                  <w:marLeft w:val="0"/>
                  <w:marRight w:val="0"/>
                  <w:marTop w:val="0"/>
                  <w:marBottom w:val="0"/>
                  <w:divBdr>
                    <w:top w:val="none" w:sz="0" w:space="0" w:color="auto"/>
                    <w:left w:val="none" w:sz="0" w:space="0" w:color="auto"/>
                    <w:bottom w:val="none" w:sz="0" w:space="0" w:color="auto"/>
                    <w:right w:val="none" w:sz="0" w:space="0" w:color="auto"/>
                  </w:divBdr>
                </w:div>
                <w:div w:id="922837258">
                  <w:marLeft w:val="0"/>
                  <w:marRight w:val="0"/>
                  <w:marTop w:val="0"/>
                  <w:marBottom w:val="0"/>
                  <w:divBdr>
                    <w:top w:val="none" w:sz="0" w:space="0" w:color="auto"/>
                    <w:left w:val="none" w:sz="0" w:space="0" w:color="auto"/>
                    <w:bottom w:val="none" w:sz="0" w:space="0" w:color="auto"/>
                    <w:right w:val="none" w:sz="0" w:space="0" w:color="auto"/>
                  </w:divBdr>
                </w:div>
                <w:div w:id="1494561325">
                  <w:marLeft w:val="0"/>
                  <w:marRight w:val="0"/>
                  <w:marTop w:val="0"/>
                  <w:marBottom w:val="0"/>
                  <w:divBdr>
                    <w:top w:val="none" w:sz="0" w:space="0" w:color="auto"/>
                    <w:left w:val="none" w:sz="0" w:space="0" w:color="auto"/>
                    <w:bottom w:val="none" w:sz="0" w:space="0" w:color="auto"/>
                    <w:right w:val="none" w:sz="0" w:space="0" w:color="auto"/>
                  </w:divBdr>
                </w:div>
                <w:div w:id="1994917568">
                  <w:marLeft w:val="0"/>
                  <w:marRight w:val="0"/>
                  <w:marTop w:val="0"/>
                  <w:marBottom w:val="0"/>
                  <w:divBdr>
                    <w:top w:val="none" w:sz="0" w:space="0" w:color="auto"/>
                    <w:left w:val="none" w:sz="0" w:space="0" w:color="auto"/>
                    <w:bottom w:val="none" w:sz="0" w:space="0" w:color="auto"/>
                    <w:right w:val="none" w:sz="0" w:space="0" w:color="auto"/>
                  </w:divBdr>
                </w:div>
                <w:div w:id="275799366">
                  <w:marLeft w:val="0"/>
                  <w:marRight w:val="0"/>
                  <w:marTop w:val="0"/>
                  <w:marBottom w:val="0"/>
                  <w:divBdr>
                    <w:top w:val="none" w:sz="0" w:space="0" w:color="auto"/>
                    <w:left w:val="none" w:sz="0" w:space="0" w:color="auto"/>
                    <w:bottom w:val="none" w:sz="0" w:space="0" w:color="auto"/>
                    <w:right w:val="none" w:sz="0" w:space="0" w:color="auto"/>
                  </w:divBdr>
                </w:div>
                <w:div w:id="1668941336">
                  <w:marLeft w:val="0"/>
                  <w:marRight w:val="0"/>
                  <w:marTop w:val="0"/>
                  <w:marBottom w:val="0"/>
                  <w:divBdr>
                    <w:top w:val="none" w:sz="0" w:space="0" w:color="auto"/>
                    <w:left w:val="none" w:sz="0" w:space="0" w:color="auto"/>
                    <w:bottom w:val="none" w:sz="0" w:space="0" w:color="auto"/>
                    <w:right w:val="none" w:sz="0" w:space="0" w:color="auto"/>
                  </w:divBdr>
                </w:div>
                <w:div w:id="1583685663">
                  <w:marLeft w:val="0"/>
                  <w:marRight w:val="0"/>
                  <w:marTop w:val="0"/>
                  <w:marBottom w:val="0"/>
                  <w:divBdr>
                    <w:top w:val="none" w:sz="0" w:space="0" w:color="auto"/>
                    <w:left w:val="none" w:sz="0" w:space="0" w:color="auto"/>
                    <w:bottom w:val="none" w:sz="0" w:space="0" w:color="auto"/>
                    <w:right w:val="none" w:sz="0" w:space="0" w:color="auto"/>
                  </w:divBdr>
                </w:div>
                <w:div w:id="1716390315">
                  <w:marLeft w:val="0"/>
                  <w:marRight w:val="0"/>
                  <w:marTop w:val="0"/>
                  <w:marBottom w:val="0"/>
                  <w:divBdr>
                    <w:top w:val="none" w:sz="0" w:space="0" w:color="auto"/>
                    <w:left w:val="none" w:sz="0" w:space="0" w:color="auto"/>
                    <w:bottom w:val="none" w:sz="0" w:space="0" w:color="auto"/>
                    <w:right w:val="none" w:sz="0" w:space="0" w:color="auto"/>
                  </w:divBdr>
                </w:div>
                <w:div w:id="1837456604">
                  <w:marLeft w:val="0"/>
                  <w:marRight w:val="0"/>
                  <w:marTop w:val="0"/>
                  <w:marBottom w:val="0"/>
                  <w:divBdr>
                    <w:top w:val="none" w:sz="0" w:space="0" w:color="auto"/>
                    <w:left w:val="none" w:sz="0" w:space="0" w:color="auto"/>
                    <w:bottom w:val="none" w:sz="0" w:space="0" w:color="auto"/>
                    <w:right w:val="none" w:sz="0" w:space="0" w:color="auto"/>
                  </w:divBdr>
                </w:div>
                <w:div w:id="52852456">
                  <w:marLeft w:val="0"/>
                  <w:marRight w:val="0"/>
                  <w:marTop w:val="0"/>
                  <w:marBottom w:val="0"/>
                  <w:divBdr>
                    <w:top w:val="none" w:sz="0" w:space="0" w:color="auto"/>
                    <w:left w:val="none" w:sz="0" w:space="0" w:color="auto"/>
                    <w:bottom w:val="none" w:sz="0" w:space="0" w:color="auto"/>
                    <w:right w:val="none" w:sz="0" w:space="0" w:color="auto"/>
                  </w:divBdr>
                </w:div>
                <w:div w:id="1457990909">
                  <w:marLeft w:val="0"/>
                  <w:marRight w:val="0"/>
                  <w:marTop w:val="0"/>
                  <w:marBottom w:val="0"/>
                  <w:divBdr>
                    <w:top w:val="none" w:sz="0" w:space="0" w:color="auto"/>
                    <w:left w:val="none" w:sz="0" w:space="0" w:color="auto"/>
                    <w:bottom w:val="none" w:sz="0" w:space="0" w:color="auto"/>
                    <w:right w:val="none" w:sz="0" w:space="0" w:color="auto"/>
                  </w:divBdr>
                </w:div>
                <w:div w:id="1942835412">
                  <w:marLeft w:val="0"/>
                  <w:marRight w:val="0"/>
                  <w:marTop w:val="0"/>
                  <w:marBottom w:val="0"/>
                  <w:divBdr>
                    <w:top w:val="none" w:sz="0" w:space="0" w:color="auto"/>
                    <w:left w:val="none" w:sz="0" w:space="0" w:color="auto"/>
                    <w:bottom w:val="none" w:sz="0" w:space="0" w:color="auto"/>
                    <w:right w:val="none" w:sz="0" w:space="0" w:color="auto"/>
                  </w:divBdr>
                </w:div>
                <w:div w:id="1669596613">
                  <w:marLeft w:val="0"/>
                  <w:marRight w:val="0"/>
                  <w:marTop w:val="0"/>
                  <w:marBottom w:val="0"/>
                  <w:divBdr>
                    <w:top w:val="none" w:sz="0" w:space="0" w:color="auto"/>
                    <w:left w:val="none" w:sz="0" w:space="0" w:color="auto"/>
                    <w:bottom w:val="none" w:sz="0" w:space="0" w:color="auto"/>
                    <w:right w:val="none" w:sz="0" w:space="0" w:color="auto"/>
                  </w:divBdr>
                </w:div>
                <w:div w:id="1595166220">
                  <w:marLeft w:val="0"/>
                  <w:marRight w:val="0"/>
                  <w:marTop w:val="0"/>
                  <w:marBottom w:val="0"/>
                  <w:divBdr>
                    <w:top w:val="none" w:sz="0" w:space="0" w:color="auto"/>
                    <w:left w:val="none" w:sz="0" w:space="0" w:color="auto"/>
                    <w:bottom w:val="none" w:sz="0" w:space="0" w:color="auto"/>
                    <w:right w:val="none" w:sz="0" w:space="0" w:color="auto"/>
                  </w:divBdr>
                </w:div>
                <w:div w:id="1026492158">
                  <w:marLeft w:val="0"/>
                  <w:marRight w:val="0"/>
                  <w:marTop w:val="0"/>
                  <w:marBottom w:val="0"/>
                  <w:divBdr>
                    <w:top w:val="none" w:sz="0" w:space="0" w:color="auto"/>
                    <w:left w:val="none" w:sz="0" w:space="0" w:color="auto"/>
                    <w:bottom w:val="none" w:sz="0" w:space="0" w:color="auto"/>
                    <w:right w:val="none" w:sz="0" w:space="0" w:color="auto"/>
                  </w:divBdr>
                </w:div>
                <w:div w:id="1470973066">
                  <w:marLeft w:val="0"/>
                  <w:marRight w:val="0"/>
                  <w:marTop w:val="0"/>
                  <w:marBottom w:val="0"/>
                  <w:divBdr>
                    <w:top w:val="none" w:sz="0" w:space="0" w:color="auto"/>
                    <w:left w:val="none" w:sz="0" w:space="0" w:color="auto"/>
                    <w:bottom w:val="none" w:sz="0" w:space="0" w:color="auto"/>
                    <w:right w:val="none" w:sz="0" w:space="0" w:color="auto"/>
                  </w:divBdr>
                </w:div>
                <w:div w:id="2080442289">
                  <w:marLeft w:val="0"/>
                  <w:marRight w:val="0"/>
                  <w:marTop w:val="0"/>
                  <w:marBottom w:val="0"/>
                  <w:divBdr>
                    <w:top w:val="none" w:sz="0" w:space="0" w:color="auto"/>
                    <w:left w:val="none" w:sz="0" w:space="0" w:color="auto"/>
                    <w:bottom w:val="none" w:sz="0" w:space="0" w:color="auto"/>
                    <w:right w:val="none" w:sz="0" w:space="0" w:color="auto"/>
                  </w:divBdr>
                </w:div>
                <w:div w:id="416899363">
                  <w:marLeft w:val="0"/>
                  <w:marRight w:val="0"/>
                  <w:marTop w:val="0"/>
                  <w:marBottom w:val="0"/>
                  <w:divBdr>
                    <w:top w:val="none" w:sz="0" w:space="0" w:color="auto"/>
                    <w:left w:val="none" w:sz="0" w:space="0" w:color="auto"/>
                    <w:bottom w:val="none" w:sz="0" w:space="0" w:color="auto"/>
                    <w:right w:val="none" w:sz="0" w:space="0" w:color="auto"/>
                  </w:divBdr>
                </w:div>
                <w:div w:id="440540922">
                  <w:marLeft w:val="0"/>
                  <w:marRight w:val="0"/>
                  <w:marTop w:val="0"/>
                  <w:marBottom w:val="0"/>
                  <w:divBdr>
                    <w:top w:val="none" w:sz="0" w:space="0" w:color="auto"/>
                    <w:left w:val="none" w:sz="0" w:space="0" w:color="auto"/>
                    <w:bottom w:val="none" w:sz="0" w:space="0" w:color="auto"/>
                    <w:right w:val="none" w:sz="0" w:space="0" w:color="auto"/>
                  </w:divBdr>
                </w:div>
                <w:div w:id="1532111139">
                  <w:marLeft w:val="0"/>
                  <w:marRight w:val="0"/>
                  <w:marTop w:val="0"/>
                  <w:marBottom w:val="0"/>
                  <w:divBdr>
                    <w:top w:val="none" w:sz="0" w:space="0" w:color="auto"/>
                    <w:left w:val="none" w:sz="0" w:space="0" w:color="auto"/>
                    <w:bottom w:val="none" w:sz="0" w:space="0" w:color="auto"/>
                    <w:right w:val="none" w:sz="0" w:space="0" w:color="auto"/>
                  </w:divBdr>
                </w:div>
                <w:div w:id="1062486999">
                  <w:marLeft w:val="0"/>
                  <w:marRight w:val="0"/>
                  <w:marTop w:val="0"/>
                  <w:marBottom w:val="0"/>
                  <w:divBdr>
                    <w:top w:val="none" w:sz="0" w:space="0" w:color="auto"/>
                    <w:left w:val="none" w:sz="0" w:space="0" w:color="auto"/>
                    <w:bottom w:val="none" w:sz="0" w:space="0" w:color="auto"/>
                    <w:right w:val="none" w:sz="0" w:space="0" w:color="auto"/>
                  </w:divBdr>
                </w:div>
                <w:div w:id="831219980">
                  <w:marLeft w:val="0"/>
                  <w:marRight w:val="0"/>
                  <w:marTop w:val="0"/>
                  <w:marBottom w:val="0"/>
                  <w:divBdr>
                    <w:top w:val="none" w:sz="0" w:space="0" w:color="auto"/>
                    <w:left w:val="none" w:sz="0" w:space="0" w:color="auto"/>
                    <w:bottom w:val="none" w:sz="0" w:space="0" w:color="auto"/>
                    <w:right w:val="none" w:sz="0" w:space="0" w:color="auto"/>
                  </w:divBdr>
                </w:div>
                <w:div w:id="693187269">
                  <w:marLeft w:val="0"/>
                  <w:marRight w:val="0"/>
                  <w:marTop w:val="0"/>
                  <w:marBottom w:val="0"/>
                  <w:divBdr>
                    <w:top w:val="none" w:sz="0" w:space="0" w:color="auto"/>
                    <w:left w:val="none" w:sz="0" w:space="0" w:color="auto"/>
                    <w:bottom w:val="none" w:sz="0" w:space="0" w:color="auto"/>
                    <w:right w:val="none" w:sz="0" w:space="0" w:color="auto"/>
                  </w:divBdr>
                </w:div>
                <w:div w:id="1450974067">
                  <w:marLeft w:val="0"/>
                  <w:marRight w:val="0"/>
                  <w:marTop w:val="0"/>
                  <w:marBottom w:val="0"/>
                  <w:divBdr>
                    <w:top w:val="none" w:sz="0" w:space="0" w:color="auto"/>
                    <w:left w:val="none" w:sz="0" w:space="0" w:color="auto"/>
                    <w:bottom w:val="none" w:sz="0" w:space="0" w:color="auto"/>
                    <w:right w:val="none" w:sz="0" w:space="0" w:color="auto"/>
                  </w:divBdr>
                </w:div>
                <w:div w:id="312029497">
                  <w:marLeft w:val="0"/>
                  <w:marRight w:val="0"/>
                  <w:marTop w:val="0"/>
                  <w:marBottom w:val="0"/>
                  <w:divBdr>
                    <w:top w:val="none" w:sz="0" w:space="0" w:color="auto"/>
                    <w:left w:val="none" w:sz="0" w:space="0" w:color="auto"/>
                    <w:bottom w:val="none" w:sz="0" w:space="0" w:color="auto"/>
                    <w:right w:val="none" w:sz="0" w:space="0" w:color="auto"/>
                  </w:divBdr>
                </w:div>
              </w:divsChild>
            </w:div>
            <w:div w:id="1000618400">
              <w:marLeft w:val="0"/>
              <w:marRight w:val="0"/>
              <w:marTop w:val="0"/>
              <w:marBottom w:val="0"/>
              <w:divBdr>
                <w:top w:val="none" w:sz="0" w:space="0" w:color="auto"/>
                <w:left w:val="none" w:sz="0" w:space="0" w:color="auto"/>
                <w:bottom w:val="none" w:sz="0" w:space="0" w:color="auto"/>
                <w:right w:val="none" w:sz="0" w:space="0" w:color="auto"/>
              </w:divBdr>
              <w:divsChild>
                <w:div w:id="1989893212">
                  <w:marLeft w:val="0"/>
                  <w:marRight w:val="0"/>
                  <w:marTop w:val="0"/>
                  <w:marBottom w:val="0"/>
                  <w:divBdr>
                    <w:top w:val="none" w:sz="0" w:space="0" w:color="auto"/>
                    <w:left w:val="none" w:sz="0" w:space="0" w:color="auto"/>
                    <w:bottom w:val="none" w:sz="0" w:space="0" w:color="auto"/>
                    <w:right w:val="none" w:sz="0" w:space="0" w:color="auto"/>
                  </w:divBdr>
                </w:div>
                <w:div w:id="1295453934">
                  <w:marLeft w:val="0"/>
                  <w:marRight w:val="0"/>
                  <w:marTop w:val="0"/>
                  <w:marBottom w:val="0"/>
                  <w:divBdr>
                    <w:top w:val="none" w:sz="0" w:space="0" w:color="auto"/>
                    <w:left w:val="none" w:sz="0" w:space="0" w:color="auto"/>
                    <w:bottom w:val="none" w:sz="0" w:space="0" w:color="auto"/>
                    <w:right w:val="none" w:sz="0" w:space="0" w:color="auto"/>
                  </w:divBdr>
                </w:div>
                <w:div w:id="1118989164">
                  <w:marLeft w:val="0"/>
                  <w:marRight w:val="0"/>
                  <w:marTop w:val="0"/>
                  <w:marBottom w:val="0"/>
                  <w:divBdr>
                    <w:top w:val="none" w:sz="0" w:space="0" w:color="auto"/>
                    <w:left w:val="none" w:sz="0" w:space="0" w:color="auto"/>
                    <w:bottom w:val="none" w:sz="0" w:space="0" w:color="auto"/>
                    <w:right w:val="none" w:sz="0" w:space="0" w:color="auto"/>
                  </w:divBdr>
                </w:div>
                <w:div w:id="1165364113">
                  <w:marLeft w:val="0"/>
                  <w:marRight w:val="0"/>
                  <w:marTop w:val="0"/>
                  <w:marBottom w:val="0"/>
                  <w:divBdr>
                    <w:top w:val="none" w:sz="0" w:space="0" w:color="auto"/>
                    <w:left w:val="none" w:sz="0" w:space="0" w:color="auto"/>
                    <w:bottom w:val="none" w:sz="0" w:space="0" w:color="auto"/>
                    <w:right w:val="none" w:sz="0" w:space="0" w:color="auto"/>
                  </w:divBdr>
                </w:div>
                <w:div w:id="983973104">
                  <w:marLeft w:val="0"/>
                  <w:marRight w:val="0"/>
                  <w:marTop w:val="0"/>
                  <w:marBottom w:val="0"/>
                  <w:divBdr>
                    <w:top w:val="none" w:sz="0" w:space="0" w:color="auto"/>
                    <w:left w:val="none" w:sz="0" w:space="0" w:color="auto"/>
                    <w:bottom w:val="none" w:sz="0" w:space="0" w:color="auto"/>
                    <w:right w:val="none" w:sz="0" w:space="0" w:color="auto"/>
                  </w:divBdr>
                </w:div>
                <w:div w:id="1479226890">
                  <w:marLeft w:val="0"/>
                  <w:marRight w:val="0"/>
                  <w:marTop w:val="0"/>
                  <w:marBottom w:val="0"/>
                  <w:divBdr>
                    <w:top w:val="none" w:sz="0" w:space="0" w:color="auto"/>
                    <w:left w:val="none" w:sz="0" w:space="0" w:color="auto"/>
                    <w:bottom w:val="none" w:sz="0" w:space="0" w:color="auto"/>
                    <w:right w:val="none" w:sz="0" w:space="0" w:color="auto"/>
                  </w:divBdr>
                </w:div>
                <w:div w:id="927467616">
                  <w:marLeft w:val="0"/>
                  <w:marRight w:val="0"/>
                  <w:marTop w:val="0"/>
                  <w:marBottom w:val="0"/>
                  <w:divBdr>
                    <w:top w:val="none" w:sz="0" w:space="0" w:color="auto"/>
                    <w:left w:val="none" w:sz="0" w:space="0" w:color="auto"/>
                    <w:bottom w:val="none" w:sz="0" w:space="0" w:color="auto"/>
                    <w:right w:val="none" w:sz="0" w:space="0" w:color="auto"/>
                  </w:divBdr>
                </w:div>
                <w:div w:id="1428770625">
                  <w:marLeft w:val="0"/>
                  <w:marRight w:val="0"/>
                  <w:marTop w:val="0"/>
                  <w:marBottom w:val="0"/>
                  <w:divBdr>
                    <w:top w:val="none" w:sz="0" w:space="0" w:color="auto"/>
                    <w:left w:val="none" w:sz="0" w:space="0" w:color="auto"/>
                    <w:bottom w:val="none" w:sz="0" w:space="0" w:color="auto"/>
                    <w:right w:val="none" w:sz="0" w:space="0" w:color="auto"/>
                  </w:divBdr>
                </w:div>
                <w:div w:id="437868344">
                  <w:marLeft w:val="0"/>
                  <w:marRight w:val="0"/>
                  <w:marTop w:val="0"/>
                  <w:marBottom w:val="0"/>
                  <w:divBdr>
                    <w:top w:val="none" w:sz="0" w:space="0" w:color="auto"/>
                    <w:left w:val="none" w:sz="0" w:space="0" w:color="auto"/>
                    <w:bottom w:val="none" w:sz="0" w:space="0" w:color="auto"/>
                    <w:right w:val="none" w:sz="0" w:space="0" w:color="auto"/>
                  </w:divBdr>
                </w:div>
                <w:div w:id="562759198">
                  <w:marLeft w:val="0"/>
                  <w:marRight w:val="0"/>
                  <w:marTop w:val="0"/>
                  <w:marBottom w:val="0"/>
                  <w:divBdr>
                    <w:top w:val="none" w:sz="0" w:space="0" w:color="auto"/>
                    <w:left w:val="none" w:sz="0" w:space="0" w:color="auto"/>
                    <w:bottom w:val="none" w:sz="0" w:space="0" w:color="auto"/>
                    <w:right w:val="none" w:sz="0" w:space="0" w:color="auto"/>
                  </w:divBdr>
                </w:div>
                <w:div w:id="734743732">
                  <w:marLeft w:val="0"/>
                  <w:marRight w:val="0"/>
                  <w:marTop w:val="0"/>
                  <w:marBottom w:val="0"/>
                  <w:divBdr>
                    <w:top w:val="none" w:sz="0" w:space="0" w:color="auto"/>
                    <w:left w:val="none" w:sz="0" w:space="0" w:color="auto"/>
                    <w:bottom w:val="none" w:sz="0" w:space="0" w:color="auto"/>
                    <w:right w:val="none" w:sz="0" w:space="0" w:color="auto"/>
                  </w:divBdr>
                </w:div>
                <w:div w:id="788013596">
                  <w:marLeft w:val="0"/>
                  <w:marRight w:val="0"/>
                  <w:marTop w:val="0"/>
                  <w:marBottom w:val="0"/>
                  <w:divBdr>
                    <w:top w:val="none" w:sz="0" w:space="0" w:color="auto"/>
                    <w:left w:val="none" w:sz="0" w:space="0" w:color="auto"/>
                    <w:bottom w:val="none" w:sz="0" w:space="0" w:color="auto"/>
                    <w:right w:val="none" w:sz="0" w:space="0" w:color="auto"/>
                  </w:divBdr>
                </w:div>
                <w:div w:id="294455135">
                  <w:marLeft w:val="0"/>
                  <w:marRight w:val="0"/>
                  <w:marTop w:val="0"/>
                  <w:marBottom w:val="0"/>
                  <w:divBdr>
                    <w:top w:val="none" w:sz="0" w:space="0" w:color="auto"/>
                    <w:left w:val="none" w:sz="0" w:space="0" w:color="auto"/>
                    <w:bottom w:val="none" w:sz="0" w:space="0" w:color="auto"/>
                    <w:right w:val="none" w:sz="0" w:space="0" w:color="auto"/>
                  </w:divBdr>
                </w:div>
                <w:div w:id="1464229065">
                  <w:marLeft w:val="0"/>
                  <w:marRight w:val="0"/>
                  <w:marTop w:val="0"/>
                  <w:marBottom w:val="0"/>
                  <w:divBdr>
                    <w:top w:val="none" w:sz="0" w:space="0" w:color="auto"/>
                    <w:left w:val="none" w:sz="0" w:space="0" w:color="auto"/>
                    <w:bottom w:val="none" w:sz="0" w:space="0" w:color="auto"/>
                    <w:right w:val="none" w:sz="0" w:space="0" w:color="auto"/>
                  </w:divBdr>
                </w:div>
                <w:div w:id="803428543">
                  <w:marLeft w:val="0"/>
                  <w:marRight w:val="0"/>
                  <w:marTop w:val="0"/>
                  <w:marBottom w:val="0"/>
                  <w:divBdr>
                    <w:top w:val="none" w:sz="0" w:space="0" w:color="auto"/>
                    <w:left w:val="none" w:sz="0" w:space="0" w:color="auto"/>
                    <w:bottom w:val="none" w:sz="0" w:space="0" w:color="auto"/>
                    <w:right w:val="none" w:sz="0" w:space="0" w:color="auto"/>
                  </w:divBdr>
                </w:div>
                <w:div w:id="1226843701">
                  <w:marLeft w:val="0"/>
                  <w:marRight w:val="0"/>
                  <w:marTop w:val="0"/>
                  <w:marBottom w:val="0"/>
                  <w:divBdr>
                    <w:top w:val="none" w:sz="0" w:space="0" w:color="auto"/>
                    <w:left w:val="none" w:sz="0" w:space="0" w:color="auto"/>
                    <w:bottom w:val="none" w:sz="0" w:space="0" w:color="auto"/>
                    <w:right w:val="none" w:sz="0" w:space="0" w:color="auto"/>
                  </w:divBdr>
                </w:div>
                <w:div w:id="1691174717">
                  <w:marLeft w:val="0"/>
                  <w:marRight w:val="0"/>
                  <w:marTop w:val="0"/>
                  <w:marBottom w:val="0"/>
                  <w:divBdr>
                    <w:top w:val="none" w:sz="0" w:space="0" w:color="auto"/>
                    <w:left w:val="none" w:sz="0" w:space="0" w:color="auto"/>
                    <w:bottom w:val="none" w:sz="0" w:space="0" w:color="auto"/>
                    <w:right w:val="none" w:sz="0" w:space="0" w:color="auto"/>
                  </w:divBdr>
                </w:div>
                <w:div w:id="210926243">
                  <w:marLeft w:val="0"/>
                  <w:marRight w:val="0"/>
                  <w:marTop w:val="0"/>
                  <w:marBottom w:val="0"/>
                  <w:divBdr>
                    <w:top w:val="none" w:sz="0" w:space="0" w:color="auto"/>
                    <w:left w:val="none" w:sz="0" w:space="0" w:color="auto"/>
                    <w:bottom w:val="none" w:sz="0" w:space="0" w:color="auto"/>
                    <w:right w:val="none" w:sz="0" w:space="0" w:color="auto"/>
                  </w:divBdr>
                </w:div>
                <w:div w:id="2114325589">
                  <w:marLeft w:val="0"/>
                  <w:marRight w:val="0"/>
                  <w:marTop w:val="0"/>
                  <w:marBottom w:val="0"/>
                  <w:divBdr>
                    <w:top w:val="none" w:sz="0" w:space="0" w:color="auto"/>
                    <w:left w:val="none" w:sz="0" w:space="0" w:color="auto"/>
                    <w:bottom w:val="none" w:sz="0" w:space="0" w:color="auto"/>
                    <w:right w:val="none" w:sz="0" w:space="0" w:color="auto"/>
                  </w:divBdr>
                </w:div>
                <w:div w:id="786509441">
                  <w:marLeft w:val="0"/>
                  <w:marRight w:val="0"/>
                  <w:marTop w:val="0"/>
                  <w:marBottom w:val="0"/>
                  <w:divBdr>
                    <w:top w:val="none" w:sz="0" w:space="0" w:color="auto"/>
                    <w:left w:val="none" w:sz="0" w:space="0" w:color="auto"/>
                    <w:bottom w:val="none" w:sz="0" w:space="0" w:color="auto"/>
                    <w:right w:val="none" w:sz="0" w:space="0" w:color="auto"/>
                  </w:divBdr>
                </w:div>
                <w:div w:id="718437616">
                  <w:marLeft w:val="0"/>
                  <w:marRight w:val="0"/>
                  <w:marTop w:val="0"/>
                  <w:marBottom w:val="0"/>
                  <w:divBdr>
                    <w:top w:val="none" w:sz="0" w:space="0" w:color="auto"/>
                    <w:left w:val="none" w:sz="0" w:space="0" w:color="auto"/>
                    <w:bottom w:val="none" w:sz="0" w:space="0" w:color="auto"/>
                    <w:right w:val="none" w:sz="0" w:space="0" w:color="auto"/>
                  </w:divBdr>
                </w:div>
                <w:div w:id="656108474">
                  <w:marLeft w:val="0"/>
                  <w:marRight w:val="0"/>
                  <w:marTop w:val="0"/>
                  <w:marBottom w:val="0"/>
                  <w:divBdr>
                    <w:top w:val="none" w:sz="0" w:space="0" w:color="auto"/>
                    <w:left w:val="none" w:sz="0" w:space="0" w:color="auto"/>
                    <w:bottom w:val="none" w:sz="0" w:space="0" w:color="auto"/>
                    <w:right w:val="none" w:sz="0" w:space="0" w:color="auto"/>
                  </w:divBdr>
                </w:div>
                <w:div w:id="1786659932">
                  <w:marLeft w:val="0"/>
                  <w:marRight w:val="0"/>
                  <w:marTop w:val="0"/>
                  <w:marBottom w:val="0"/>
                  <w:divBdr>
                    <w:top w:val="none" w:sz="0" w:space="0" w:color="auto"/>
                    <w:left w:val="none" w:sz="0" w:space="0" w:color="auto"/>
                    <w:bottom w:val="none" w:sz="0" w:space="0" w:color="auto"/>
                    <w:right w:val="none" w:sz="0" w:space="0" w:color="auto"/>
                  </w:divBdr>
                </w:div>
                <w:div w:id="433869431">
                  <w:marLeft w:val="0"/>
                  <w:marRight w:val="0"/>
                  <w:marTop w:val="0"/>
                  <w:marBottom w:val="0"/>
                  <w:divBdr>
                    <w:top w:val="none" w:sz="0" w:space="0" w:color="auto"/>
                    <w:left w:val="none" w:sz="0" w:space="0" w:color="auto"/>
                    <w:bottom w:val="none" w:sz="0" w:space="0" w:color="auto"/>
                    <w:right w:val="none" w:sz="0" w:space="0" w:color="auto"/>
                  </w:divBdr>
                </w:div>
                <w:div w:id="1362435562">
                  <w:marLeft w:val="0"/>
                  <w:marRight w:val="0"/>
                  <w:marTop w:val="0"/>
                  <w:marBottom w:val="0"/>
                  <w:divBdr>
                    <w:top w:val="none" w:sz="0" w:space="0" w:color="auto"/>
                    <w:left w:val="none" w:sz="0" w:space="0" w:color="auto"/>
                    <w:bottom w:val="none" w:sz="0" w:space="0" w:color="auto"/>
                    <w:right w:val="none" w:sz="0" w:space="0" w:color="auto"/>
                  </w:divBdr>
                </w:div>
                <w:div w:id="551816176">
                  <w:marLeft w:val="0"/>
                  <w:marRight w:val="0"/>
                  <w:marTop w:val="0"/>
                  <w:marBottom w:val="0"/>
                  <w:divBdr>
                    <w:top w:val="none" w:sz="0" w:space="0" w:color="auto"/>
                    <w:left w:val="none" w:sz="0" w:space="0" w:color="auto"/>
                    <w:bottom w:val="none" w:sz="0" w:space="0" w:color="auto"/>
                    <w:right w:val="none" w:sz="0" w:space="0" w:color="auto"/>
                  </w:divBdr>
                </w:div>
                <w:div w:id="2011522507">
                  <w:marLeft w:val="0"/>
                  <w:marRight w:val="0"/>
                  <w:marTop w:val="0"/>
                  <w:marBottom w:val="0"/>
                  <w:divBdr>
                    <w:top w:val="none" w:sz="0" w:space="0" w:color="auto"/>
                    <w:left w:val="none" w:sz="0" w:space="0" w:color="auto"/>
                    <w:bottom w:val="none" w:sz="0" w:space="0" w:color="auto"/>
                    <w:right w:val="none" w:sz="0" w:space="0" w:color="auto"/>
                  </w:divBdr>
                </w:div>
                <w:div w:id="891817752">
                  <w:marLeft w:val="0"/>
                  <w:marRight w:val="0"/>
                  <w:marTop w:val="0"/>
                  <w:marBottom w:val="0"/>
                  <w:divBdr>
                    <w:top w:val="none" w:sz="0" w:space="0" w:color="auto"/>
                    <w:left w:val="none" w:sz="0" w:space="0" w:color="auto"/>
                    <w:bottom w:val="none" w:sz="0" w:space="0" w:color="auto"/>
                    <w:right w:val="none" w:sz="0" w:space="0" w:color="auto"/>
                  </w:divBdr>
                </w:div>
                <w:div w:id="343559668">
                  <w:marLeft w:val="0"/>
                  <w:marRight w:val="0"/>
                  <w:marTop w:val="0"/>
                  <w:marBottom w:val="0"/>
                  <w:divBdr>
                    <w:top w:val="none" w:sz="0" w:space="0" w:color="auto"/>
                    <w:left w:val="none" w:sz="0" w:space="0" w:color="auto"/>
                    <w:bottom w:val="none" w:sz="0" w:space="0" w:color="auto"/>
                    <w:right w:val="none" w:sz="0" w:space="0" w:color="auto"/>
                  </w:divBdr>
                </w:div>
                <w:div w:id="591819224">
                  <w:marLeft w:val="0"/>
                  <w:marRight w:val="0"/>
                  <w:marTop w:val="0"/>
                  <w:marBottom w:val="0"/>
                  <w:divBdr>
                    <w:top w:val="none" w:sz="0" w:space="0" w:color="auto"/>
                    <w:left w:val="none" w:sz="0" w:space="0" w:color="auto"/>
                    <w:bottom w:val="none" w:sz="0" w:space="0" w:color="auto"/>
                    <w:right w:val="none" w:sz="0" w:space="0" w:color="auto"/>
                  </w:divBdr>
                </w:div>
                <w:div w:id="497500764">
                  <w:marLeft w:val="0"/>
                  <w:marRight w:val="0"/>
                  <w:marTop w:val="0"/>
                  <w:marBottom w:val="0"/>
                  <w:divBdr>
                    <w:top w:val="none" w:sz="0" w:space="0" w:color="auto"/>
                    <w:left w:val="none" w:sz="0" w:space="0" w:color="auto"/>
                    <w:bottom w:val="none" w:sz="0" w:space="0" w:color="auto"/>
                    <w:right w:val="none" w:sz="0" w:space="0" w:color="auto"/>
                  </w:divBdr>
                </w:div>
                <w:div w:id="1556160980">
                  <w:marLeft w:val="0"/>
                  <w:marRight w:val="0"/>
                  <w:marTop w:val="0"/>
                  <w:marBottom w:val="0"/>
                  <w:divBdr>
                    <w:top w:val="none" w:sz="0" w:space="0" w:color="auto"/>
                    <w:left w:val="none" w:sz="0" w:space="0" w:color="auto"/>
                    <w:bottom w:val="none" w:sz="0" w:space="0" w:color="auto"/>
                    <w:right w:val="none" w:sz="0" w:space="0" w:color="auto"/>
                  </w:divBdr>
                </w:div>
                <w:div w:id="1449620850">
                  <w:marLeft w:val="0"/>
                  <w:marRight w:val="0"/>
                  <w:marTop w:val="0"/>
                  <w:marBottom w:val="0"/>
                  <w:divBdr>
                    <w:top w:val="none" w:sz="0" w:space="0" w:color="auto"/>
                    <w:left w:val="none" w:sz="0" w:space="0" w:color="auto"/>
                    <w:bottom w:val="none" w:sz="0" w:space="0" w:color="auto"/>
                    <w:right w:val="none" w:sz="0" w:space="0" w:color="auto"/>
                  </w:divBdr>
                </w:div>
                <w:div w:id="1320423014">
                  <w:marLeft w:val="0"/>
                  <w:marRight w:val="0"/>
                  <w:marTop w:val="0"/>
                  <w:marBottom w:val="0"/>
                  <w:divBdr>
                    <w:top w:val="none" w:sz="0" w:space="0" w:color="auto"/>
                    <w:left w:val="none" w:sz="0" w:space="0" w:color="auto"/>
                    <w:bottom w:val="none" w:sz="0" w:space="0" w:color="auto"/>
                    <w:right w:val="none" w:sz="0" w:space="0" w:color="auto"/>
                  </w:divBdr>
                </w:div>
                <w:div w:id="1594975588">
                  <w:marLeft w:val="0"/>
                  <w:marRight w:val="0"/>
                  <w:marTop w:val="0"/>
                  <w:marBottom w:val="0"/>
                  <w:divBdr>
                    <w:top w:val="none" w:sz="0" w:space="0" w:color="auto"/>
                    <w:left w:val="none" w:sz="0" w:space="0" w:color="auto"/>
                    <w:bottom w:val="none" w:sz="0" w:space="0" w:color="auto"/>
                    <w:right w:val="none" w:sz="0" w:space="0" w:color="auto"/>
                  </w:divBdr>
                </w:div>
                <w:div w:id="1481729357">
                  <w:marLeft w:val="0"/>
                  <w:marRight w:val="0"/>
                  <w:marTop w:val="0"/>
                  <w:marBottom w:val="0"/>
                  <w:divBdr>
                    <w:top w:val="none" w:sz="0" w:space="0" w:color="auto"/>
                    <w:left w:val="none" w:sz="0" w:space="0" w:color="auto"/>
                    <w:bottom w:val="none" w:sz="0" w:space="0" w:color="auto"/>
                    <w:right w:val="none" w:sz="0" w:space="0" w:color="auto"/>
                  </w:divBdr>
                </w:div>
                <w:div w:id="1649287427">
                  <w:marLeft w:val="0"/>
                  <w:marRight w:val="0"/>
                  <w:marTop w:val="0"/>
                  <w:marBottom w:val="0"/>
                  <w:divBdr>
                    <w:top w:val="none" w:sz="0" w:space="0" w:color="auto"/>
                    <w:left w:val="none" w:sz="0" w:space="0" w:color="auto"/>
                    <w:bottom w:val="none" w:sz="0" w:space="0" w:color="auto"/>
                    <w:right w:val="none" w:sz="0" w:space="0" w:color="auto"/>
                  </w:divBdr>
                </w:div>
                <w:div w:id="203641240">
                  <w:marLeft w:val="0"/>
                  <w:marRight w:val="0"/>
                  <w:marTop w:val="0"/>
                  <w:marBottom w:val="0"/>
                  <w:divBdr>
                    <w:top w:val="none" w:sz="0" w:space="0" w:color="auto"/>
                    <w:left w:val="none" w:sz="0" w:space="0" w:color="auto"/>
                    <w:bottom w:val="none" w:sz="0" w:space="0" w:color="auto"/>
                    <w:right w:val="none" w:sz="0" w:space="0" w:color="auto"/>
                  </w:divBdr>
                </w:div>
                <w:div w:id="1720546176">
                  <w:marLeft w:val="0"/>
                  <w:marRight w:val="0"/>
                  <w:marTop w:val="0"/>
                  <w:marBottom w:val="0"/>
                  <w:divBdr>
                    <w:top w:val="none" w:sz="0" w:space="0" w:color="auto"/>
                    <w:left w:val="none" w:sz="0" w:space="0" w:color="auto"/>
                    <w:bottom w:val="none" w:sz="0" w:space="0" w:color="auto"/>
                    <w:right w:val="none" w:sz="0" w:space="0" w:color="auto"/>
                  </w:divBdr>
                </w:div>
                <w:div w:id="246116247">
                  <w:marLeft w:val="0"/>
                  <w:marRight w:val="0"/>
                  <w:marTop w:val="0"/>
                  <w:marBottom w:val="0"/>
                  <w:divBdr>
                    <w:top w:val="none" w:sz="0" w:space="0" w:color="auto"/>
                    <w:left w:val="none" w:sz="0" w:space="0" w:color="auto"/>
                    <w:bottom w:val="none" w:sz="0" w:space="0" w:color="auto"/>
                    <w:right w:val="none" w:sz="0" w:space="0" w:color="auto"/>
                  </w:divBdr>
                </w:div>
                <w:div w:id="281688117">
                  <w:marLeft w:val="0"/>
                  <w:marRight w:val="0"/>
                  <w:marTop w:val="0"/>
                  <w:marBottom w:val="0"/>
                  <w:divBdr>
                    <w:top w:val="none" w:sz="0" w:space="0" w:color="auto"/>
                    <w:left w:val="none" w:sz="0" w:space="0" w:color="auto"/>
                    <w:bottom w:val="none" w:sz="0" w:space="0" w:color="auto"/>
                    <w:right w:val="none" w:sz="0" w:space="0" w:color="auto"/>
                  </w:divBdr>
                </w:div>
                <w:div w:id="1656376412">
                  <w:marLeft w:val="0"/>
                  <w:marRight w:val="0"/>
                  <w:marTop w:val="0"/>
                  <w:marBottom w:val="0"/>
                  <w:divBdr>
                    <w:top w:val="none" w:sz="0" w:space="0" w:color="auto"/>
                    <w:left w:val="none" w:sz="0" w:space="0" w:color="auto"/>
                    <w:bottom w:val="none" w:sz="0" w:space="0" w:color="auto"/>
                    <w:right w:val="none" w:sz="0" w:space="0" w:color="auto"/>
                  </w:divBdr>
                </w:div>
                <w:div w:id="350453511">
                  <w:marLeft w:val="0"/>
                  <w:marRight w:val="0"/>
                  <w:marTop w:val="0"/>
                  <w:marBottom w:val="0"/>
                  <w:divBdr>
                    <w:top w:val="none" w:sz="0" w:space="0" w:color="auto"/>
                    <w:left w:val="none" w:sz="0" w:space="0" w:color="auto"/>
                    <w:bottom w:val="none" w:sz="0" w:space="0" w:color="auto"/>
                    <w:right w:val="none" w:sz="0" w:space="0" w:color="auto"/>
                  </w:divBdr>
                </w:div>
                <w:div w:id="1379237871">
                  <w:marLeft w:val="0"/>
                  <w:marRight w:val="0"/>
                  <w:marTop w:val="0"/>
                  <w:marBottom w:val="0"/>
                  <w:divBdr>
                    <w:top w:val="none" w:sz="0" w:space="0" w:color="auto"/>
                    <w:left w:val="none" w:sz="0" w:space="0" w:color="auto"/>
                    <w:bottom w:val="none" w:sz="0" w:space="0" w:color="auto"/>
                    <w:right w:val="none" w:sz="0" w:space="0" w:color="auto"/>
                  </w:divBdr>
                </w:div>
                <w:div w:id="507403865">
                  <w:marLeft w:val="0"/>
                  <w:marRight w:val="0"/>
                  <w:marTop w:val="0"/>
                  <w:marBottom w:val="0"/>
                  <w:divBdr>
                    <w:top w:val="none" w:sz="0" w:space="0" w:color="auto"/>
                    <w:left w:val="none" w:sz="0" w:space="0" w:color="auto"/>
                    <w:bottom w:val="none" w:sz="0" w:space="0" w:color="auto"/>
                    <w:right w:val="none" w:sz="0" w:space="0" w:color="auto"/>
                  </w:divBdr>
                </w:div>
                <w:div w:id="281769102">
                  <w:marLeft w:val="0"/>
                  <w:marRight w:val="0"/>
                  <w:marTop w:val="0"/>
                  <w:marBottom w:val="0"/>
                  <w:divBdr>
                    <w:top w:val="none" w:sz="0" w:space="0" w:color="auto"/>
                    <w:left w:val="none" w:sz="0" w:space="0" w:color="auto"/>
                    <w:bottom w:val="none" w:sz="0" w:space="0" w:color="auto"/>
                    <w:right w:val="none" w:sz="0" w:space="0" w:color="auto"/>
                  </w:divBdr>
                </w:div>
                <w:div w:id="531649827">
                  <w:marLeft w:val="0"/>
                  <w:marRight w:val="0"/>
                  <w:marTop w:val="0"/>
                  <w:marBottom w:val="0"/>
                  <w:divBdr>
                    <w:top w:val="none" w:sz="0" w:space="0" w:color="auto"/>
                    <w:left w:val="none" w:sz="0" w:space="0" w:color="auto"/>
                    <w:bottom w:val="none" w:sz="0" w:space="0" w:color="auto"/>
                    <w:right w:val="none" w:sz="0" w:space="0" w:color="auto"/>
                  </w:divBdr>
                </w:div>
                <w:div w:id="1075006453">
                  <w:marLeft w:val="0"/>
                  <w:marRight w:val="0"/>
                  <w:marTop w:val="0"/>
                  <w:marBottom w:val="0"/>
                  <w:divBdr>
                    <w:top w:val="none" w:sz="0" w:space="0" w:color="auto"/>
                    <w:left w:val="none" w:sz="0" w:space="0" w:color="auto"/>
                    <w:bottom w:val="none" w:sz="0" w:space="0" w:color="auto"/>
                    <w:right w:val="none" w:sz="0" w:space="0" w:color="auto"/>
                  </w:divBdr>
                </w:div>
                <w:div w:id="305625311">
                  <w:marLeft w:val="0"/>
                  <w:marRight w:val="0"/>
                  <w:marTop w:val="0"/>
                  <w:marBottom w:val="0"/>
                  <w:divBdr>
                    <w:top w:val="none" w:sz="0" w:space="0" w:color="auto"/>
                    <w:left w:val="none" w:sz="0" w:space="0" w:color="auto"/>
                    <w:bottom w:val="none" w:sz="0" w:space="0" w:color="auto"/>
                    <w:right w:val="none" w:sz="0" w:space="0" w:color="auto"/>
                  </w:divBdr>
                </w:div>
                <w:div w:id="1073624696">
                  <w:marLeft w:val="0"/>
                  <w:marRight w:val="0"/>
                  <w:marTop w:val="0"/>
                  <w:marBottom w:val="0"/>
                  <w:divBdr>
                    <w:top w:val="none" w:sz="0" w:space="0" w:color="auto"/>
                    <w:left w:val="none" w:sz="0" w:space="0" w:color="auto"/>
                    <w:bottom w:val="none" w:sz="0" w:space="0" w:color="auto"/>
                    <w:right w:val="none" w:sz="0" w:space="0" w:color="auto"/>
                  </w:divBdr>
                </w:div>
                <w:div w:id="520901106">
                  <w:marLeft w:val="0"/>
                  <w:marRight w:val="0"/>
                  <w:marTop w:val="0"/>
                  <w:marBottom w:val="0"/>
                  <w:divBdr>
                    <w:top w:val="none" w:sz="0" w:space="0" w:color="auto"/>
                    <w:left w:val="none" w:sz="0" w:space="0" w:color="auto"/>
                    <w:bottom w:val="none" w:sz="0" w:space="0" w:color="auto"/>
                    <w:right w:val="none" w:sz="0" w:space="0" w:color="auto"/>
                  </w:divBdr>
                </w:div>
                <w:div w:id="1266230702">
                  <w:marLeft w:val="0"/>
                  <w:marRight w:val="0"/>
                  <w:marTop w:val="0"/>
                  <w:marBottom w:val="0"/>
                  <w:divBdr>
                    <w:top w:val="none" w:sz="0" w:space="0" w:color="auto"/>
                    <w:left w:val="none" w:sz="0" w:space="0" w:color="auto"/>
                    <w:bottom w:val="none" w:sz="0" w:space="0" w:color="auto"/>
                    <w:right w:val="none" w:sz="0" w:space="0" w:color="auto"/>
                  </w:divBdr>
                </w:div>
                <w:div w:id="581374086">
                  <w:marLeft w:val="0"/>
                  <w:marRight w:val="0"/>
                  <w:marTop w:val="0"/>
                  <w:marBottom w:val="0"/>
                  <w:divBdr>
                    <w:top w:val="none" w:sz="0" w:space="0" w:color="auto"/>
                    <w:left w:val="none" w:sz="0" w:space="0" w:color="auto"/>
                    <w:bottom w:val="none" w:sz="0" w:space="0" w:color="auto"/>
                    <w:right w:val="none" w:sz="0" w:space="0" w:color="auto"/>
                  </w:divBdr>
                </w:div>
                <w:div w:id="1588150902">
                  <w:marLeft w:val="0"/>
                  <w:marRight w:val="0"/>
                  <w:marTop w:val="0"/>
                  <w:marBottom w:val="0"/>
                  <w:divBdr>
                    <w:top w:val="none" w:sz="0" w:space="0" w:color="auto"/>
                    <w:left w:val="none" w:sz="0" w:space="0" w:color="auto"/>
                    <w:bottom w:val="none" w:sz="0" w:space="0" w:color="auto"/>
                    <w:right w:val="none" w:sz="0" w:space="0" w:color="auto"/>
                  </w:divBdr>
                </w:div>
                <w:div w:id="1264194135">
                  <w:marLeft w:val="0"/>
                  <w:marRight w:val="0"/>
                  <w:marTop w:val="0"/>
                  <w:marBottom w:val="0"/>
                  <w:divBdr>
                    <w:top w:val="none" w:sz="0" w:space="0" w:color="auto"/>
                    <w:left w:val="none" w:sz="0" w:space="0" w:color="auto"/>
                    <w:bottom w:val="none" w:sz="0" w:space="0" w:color="auto"/>
                    <w:right w:val="none" w:sz="0" w:space="0" w:color="auto"/>
                  </w:divBdr>
                </w:div>
                <w:div w:id="452988666">
                  <w:marLeft w:val="0"/>
                  <w:marRight w:val="0"/>
                  <w:marTop w:val="0"/>
                  <w:marBottom w:val="0"/>
                  <w:divBdr>
                    <w:top w:val="none" w:sz="0" w:space="0" w:color="auto"/>
                    <w:left w:val="none" w:sz="0" w:space="0" w:color="auto"/>
                    <w:bottom w:val="none" w:sz="0" w:space="0" w:color="auto"/>
                    <w:right w:val="none" w:sz="0" w:space="0" w:color="auto"/>
                  </w:divBdr>
                </w:div>
                <w:div w:id="691417918">
                  <w:marLeft w:val="0"/>
                  <w:marRight w:val="0"/>
                  <w:marTop w:val="0"/>
                  <w:marBottom w:val="0"/>
                  <w:divBdr>
                    <w:top w:val="none" w:sz="0" w:space="0" w:color="auto"/>
                    <w:left w:val="none" w:sz="0" w:space="0" w:color="auto"/>
                    <w:bottom w:val="none" w:sz="0" w:space="0" w:color="auto"/>
                    <w:right w:val="none" w:sz="0" w:space="0" w:color="auto"/>
                  </w:divBdr>
                </w:div>
                <w:div w:id="1809205498">
                  <w:marLeft w:val="0"/>
                  <w:marRight w:val="0"/>
                  <w:marTop w:val="0"/>
                  <w:marBottom w:val="0"/>
                  <w:divBdr>
                    <w:top w:val="none" w:sz="0" w:space="0" w:color="auto"/>
                    <w:left w:val="none" w:sz="0" w:space="0" w:color="auto"/>
                    <w:bottom w:val="none" w:sz="0" w:space="0" w:color="auto"/>
                    <w:right w:val="none" w:sz="0" w:space="0" w:color="auto"/>
                  </w:divBdr>
                </w:div>
                <w:div w:id="1259366681">
                  <w:marLeft w:val="0"/>
                  <w:marRight w:val="0"/>
                  <w:marTop w:val="0"/>
                  <w:marBottom w:val="0"/>
                  <w:divBdr>
                    <w:top w:val="none" w:sz="0" w:space="0" w:color="auto"/>
                    <w:left w:val="none" w:sz="0" w:space="0" w:color="auto"/>
                    <w:bottom w:val="none" w:sz="0" w:space="0" w:color="auto"/>
                    <w:right w:val="none" w:sz="0" w:space="0" w:color="auto"/>
                  </w:divBdr>
                </w:div>
                <w:div w:id="405225118">
                  <w:marLeft w:val="0"/>
                  <w:marRight w:val="0"/>
                  <w:marTop w:val="0"/>
                  <w:marBottom w:val="0"/>
                  <w:divBdr>
                    <w:top w:val="none" w:sz="0" w:space="0" w:color="auto"/>
                    <w:left w:val="none" w:sz="0" w:space="0" w:color="auto"/>
                    <w:bottom w:val="none" w:sz="0" w:space="0" w:color="auto"/>
                    <w:right w:val="none" w:sz="0" w:space="0" w:color="auto"/>
                  </w:divBdr>
                </w:div>
                <w:div w:id="988048880">
                  <w:marLeft w:val="0"/>
                  <w:marRight w:val="0"/>
                  <w:marTop w:val="0"/>
                  <w:marBottom w:val="0"/>
                  <w:divBdr>
                    <w:top w:val="none" w:sz="0" w:space="0" w:color="auto"/>
                    <w:left w:val="none" w:sz="0" w:space="0" w:color="auto"/>
                    <w:bottom w:val="none" w:sz="0" w:space="0" w:color="auto"/>
                    <w:right w:val="none" w:sz="0" w:space="0" w:color="auto"/>
                  </w:divBdr>
                </w:div>
                <w:div w:id="840582818">
                  <w:marLeft w:val="0"/>
                  <w:marRight w:val="0"/>
                  <w:marTop w:val="0"/>
                  <w:marBottom w:val="0"/>
                  <w:divBdr>
                    <w:top w:val="none" w:sz="0" w:space="0" w:color="auto"/>
                    <w:left w:val="none" w:sz="0" w:space="0" w:color="auto"/>
                    <w:bottom w:val="none" w:sz="0" w:space="0" w:color="auto"/>
                    <w:right w:val="none" w:sz="0" w:space="0" w:color="auto"/>
                  </w:divBdr>
                </w:div>
                <w:div w:id="1355614476">
                  <w:marLeft w:val="0"/>
                  <w:marRight w:val="0"/>
                  <w:marTop w:val="0"/>
                  <w:marBottom w:val="0"/>
                  <w:divBdr>
                    <w:top w:val="none" w:sz="0" w:space="0" w:color="auto"/>
                    <w:left w:val="none" w:sz="0" w:space="0" w:color="auto"/>
                    <w:bottom w:val="none" w:sz="0" w:space="0" w:color="auto"/>
                    <w:right w:val="none" w:sz="0" w:space="0" w:color="auto"/>
                  </w:divBdr>
                </w:div>
                <w:div w:id="307975797">
                  <w:marLeft w:val="0"/>
                  <w:marRight w:val="0"/>
                  <w:marTop w:val="0"/>
                  <w:marBottom w:val="0"/>
                  <w:divBdr>
                    <w:top w:val="none" w:sz="0" w:space="0" w:color="auto"/>
                    <w:left w:val="none" w:sz="0" w:space="0" w:color="auto"/>
                    <w:bottom w:val="none" w:sz="0" w:space="0" w:color="auto"/>
                    <w:right w:val="none" w:sz="0" w:space="0" w:color="auto"/>
                  </w:divBdr>
                </w:div>
                <w:div w:id="1946230044">
                  <w:marLeft w:val="0"/>
                  <w:marRight w:val="0"/>
                  <w:marTop w:val="0"/>
                  <w:marBottom w:val="0"/>
                  <w:divBdr>
                    <w:top w:val="none" w:sz="0" w:space="0" w:color="auto"/>
                    <w:left w:val="none" w:sz="0" w:space="0" w:color="auto"/>
                    <w:bottom w:val="none" w:sz="0" w:space="0" w:color="auto"/>
                    <w:right w:val="none" w:sz="0" w:space="0" w:color="auto"/>
                  </w:divBdr>
                </w:div>
                <w:div w:id="1514878950">
                  <w:marLeft w:val="0"/>
                  <w:marRight w:val="0"/>
                  <w:marTop w:val="0"/>
                  <w:marBottom w:val="0"/>
                  <w:divBdr>
                    <w:top w:val="none" w:sz="0" w:space="0" w:color="auto"/>
                    <w:left w:val="none" w:sz="0" w:space="0" w:color="auto"/>
                    <w:bottom w:val="none" w:sz="0" w:space="0" w:color="auto"/>
                    <w:right w:val="none" w:sz="0" w:space="0" w:color="auto"/>
                  </w:divBdr>
                </w:div>
                <w:div w:id="2101633772">
                  <w:marLeft w:val="0"/>
                  <w:marRight w:val="0"/>
                  <w:marTop w:val="0"/>
                  <w:marBottom w:val="0"/>
                  <w:divBdr>
                    <w:top w:val="none" w:sz="0" w:space="0" w:color="auto"/>
                    <w:left w:val="none" w:sz="0" w:space="0" w:color="auto"/>
                    <w:bottom w:val="none" w:sz="0" w:space="0" w:color="auto"/>
                    <w:right w:val="none" w:sz="0" w:space="0" w:color="auto"/>
                  </w:divBdr>
                </w:div>
                <w:div w:id="716781495">
                  <w:marLeft w:val="0"/>
                  <w:marRight w:val="0"/>
                  <w:marTop w:val="0"/>
                  <w:marBottom w:val="0"/>
                  <w:divBdr>
                    <w:top w:val="none" w:sz="0" w:space="0" w:color="auto"/>
                    <w:left w:val="none" w:sz="0" w:space="0" w:color="auto"/>
                    <w:bottom w:val="none" w:sz="0" w:space="0" w:color="auto"/>
                    <w:right w:val="none" w:sz="0" w:space="0" w:color="auto"/>
                  </w:divBdr>
                </w:div>
                <w:div w:id="176506704">
                  <w:marLeft w:val="0"/>
                  <w:marRight w:val="0"/>
                  <w:marTop w:val="0"/>
                  <w:marBottom w:val="0"/>
                  <w:divBdr>
                    <w:top w:val="none" w:sz="0" w:space="0" w:color="auto"/>
                    <w:left w:val="none" w:sz="0" w:space="0" w:color="auto"/>
                    <w:bottom w:val="none" w:sz="0" w:space="0" w:color="auto"/>
                    <w:right w:val="none" w:sz="0" w:space="0" w:color="auto"/>
                  </w:divBdr>
                </w:div>
                <w:div w:id="1949237688">
                  <w:marLeft w:val="0"/>
                  <w:marRight w:val="0"/>
                  <w:marTop w:val="0"/>
                  <w:marBottom w:val="0"/>
                  <w:divBdr>
                    <w:top w:val="none" w:sz="0" w:space="0" w:color="auto"/>
                    <w:left w:val="none" w:sz="0" w:space="0" w:color="auto"/>
                    <w:bottom w:val="none" w:sz="0" w:space="0" w:color="auto"/>
                    <w:right w:val="none" w:sz="0" w:space="0" w:color="auto"/>
                  </w:divBdr>
                </w:div>
                <w:div w:id="190607611">
                  <w:marLeft w:val="0"/>
                  <w:marRight w:val="0"/>
                  <w:marTop w:val="0"/>
                  <w:marBottom w:val="0"/>
                  <w:divBdr>
                    <w:top w:val="none" w:sz="0" w:space="0" w:color="auto"/>
                    <w:left w:val="none" w:sz="0" w:space="0" w:color="auto"/>
                    <w:bottom w:val="none" w:sz="0" w:space="0" w:color="auto"/>
                    <w:right w:val="none" w:sz="0" w:space="0" w:color="auto"/>
                  </w:divBdr>
                </w:div>
                <w:div w:id="2142308518">
                  <w:marLeft w:val="0"/>
                  <w:marRight w:val="0"/>
                  <w:marTop w:val="0"/>
                  <w:marBottom w:val="0"/>
                  <w:divBdr>
                    <w:top w:val="none" w:sz="0" w:space="0" w:color="auto"/>
                    <w:left w:val="none" w:sz="0" w:space="0" w:color="auto"/>
                    <w:bottom w:val="none" w:sz="0" w:space="0" w:color="auto"/>
                    <w:right w:val="none" w:sz="0" w:space="0" w:color="auto"/>
                  </w:divBdr>
                </w:div>
                <w:div w:id="1637488569">
                  <w:marLeft w:val="0"/>
                  <w:marRight w:val="0"/>
                  <w:marTop w:val="0"/>
                  <w:marBottom w:val="0"/>
                  <w:divBdr>
                    <w:top w:val="none" w:sz="0" w:space="0" w:color="auto"/>
                    <w:left w:val="none" w:sz="0" w:space="0" w:color="auto"/>
                    <w:bottom w:val="none" w:sz="0" w:space="0" w:color="auto"/>
                    <w:right w:val="none" w:sz="0" w:space="0" w:color="auto"/>
                  </w:divBdr>
                </w:div>
                <w:div w:id="707532934">
                  <w:marLeft w:val="0"/>
                  <w:marRight w:val="0"/>
                  <w:marTop w:val="0"/>
                  <w:marBottom w:val="0"/>
                  <w:divBdr>
                    <w:top w:val="none" w:sz="0" w:space="0" w:color="auto"/>
                    <w:left w:val="none" w:sz="0" w:space="0" w:color="auto"/>
                    <w:bottom w:val="none" w:sz="0" w:space="0" w:color="auto"/>
                    <w:right w:val="none" w:sz="0" w:space="0" w:color="auto"/>
                  </w:divBdr>
                </w:div>
                <w:div w:id="1265455108">
                  <w:marLeft w:val="0"/>
                  <w:marRight w:val="0"/>
                  <w:marTop w:val="0"/>
                  <w:marBottom w:val="0"/>
                  <w:divBdr>
                    <w:top w:val="none" w:sz="0" w:space="0" w:color="auto"/>
                    <w:left w:val="none" w:sz="0" w:space="0" w:color="auto"/>
                    <w:bottom w:val="none" w:sz="0" w:space="0" w:color="auto"/>
                    <w:right w:val="none" w:sz="0" w:space="0" w:color="auto"/>
                  </w:divBdr>
                </w:div>
                <w:div w:id="1450860046">
                  <w:marLeft w:val="0"/>
                  <w:marRight w:val="0"/>
                  <w:marTop w:val="0"/>
                  <w:marBottom w:val="0"/>
                  <w:divBdr>
                    <w:top w:val="none" w:sz="0" w:space="0" w:color="auto"/>
                    <w:left w:val="none" w:sz="0" w:space="0" w:color="auto"/>
                    <w:bottom w:val="none" w:sz="0" w:space="0" w:color="auto"/>
                    <w:right w:val="none" w:sz="0" w:space="0" w:color="auto"/>
                  </w:divBdr>
                </w:div>
                <w:div w:id="1562520821">
                  <w:marLeft w:val="0"/>
                  <w:marRight w:val="0"/>
                  <w:marTop w:val="0"/>
                  <w:marBottom w:val="0"/>
                  <w:divBdr>
                    <w:top w:val="none" w:sz="0" w:space="0" w:color="auto"/>
                    <w:left w:val="none" w:sz="0" w:space="0" w:color="auto"/>
                    <w:bottom w:val="none" w:sz="0" w:space="0" w:color="auto"/>
                    <w:right w:val="none" w:sz="0" w:space="0" w:color="auto"/>
                  </w:divBdr>
                </w:div>
                <w:div w:id="1206521779">
                  <w:marLeft w:val="0"/>
                  <w:marRight w:val="0"/>
                  <w:marTop w:val="0"/>
                  <w:marBottom w:val="0"/>
                  <w:divBdr>
                    <w:top w:val="none" w:sz="0" w:space="0" w:color="auto"/>
                    <w:left w:val="none" w:sz="0" w:space="0" w:color="auto"/>
                    <w:bottom w:val="none" w:sz="0" w:space="0" w:color="auto"/>
                    <w:right w:val="none" w:sz="0" w:space="0" w:color="auto"/>
                  </w:divBdr>
                </w:div>
                <w:div w:id="1479955267">
                  <w:marLeft w:val="0"/>
                  <w:marRight w:val="0"/>
                  <w:marTop w:val="0"/>
                  <w:marBottom w:val="0"/>
                  <w:divBdr>
                    <w:top w:val="none" w:sz="0" w:space="0" w:color="auto"/>
                    <w:left w:val="none" w:sz="0" w:space="0" w:color="auto"/>
                    <w:bottom w:val="none" w:sz="0" w:space="0" w:color="auto"/>
                    <w:right w:val="none" w:sz="0" w:space="0" w:color="auto"/>
                  </w:divBdr>
                </w:div>
                <w:div w:id="1632829912">
                  <w:marLeft w:val="0"/>
                  <w:marRight w:val="0"/>
                  <w:marTop w:val="0"/>
                  <w:marBottom w:val="0"/>
                  <w:divBdr>
                    <w:top w:val="none" w:sz="0" w:space="0" w:color="auto"/>
                    <w:left w:val="none" w:sz="0" w:space="0" w:color="auto"/>
                    <w:bottom w:val="none" w:sz="0" w:space="0" w:color="auto"/>
                    <w:right w:val="none" w:sz="0" w:space="0" w:color="auto"/>
                  </w:divBdr>
                </w:div>
                <w:div w:id="1394040525">
                  <w:marLeft w:val="0"/>
                  <w:marRight w:val="0"/>
                  <w:marTop w:val="0"/>
                  <w:marBottom w:val="0"/>
                  <w:divBdr>
                    <w:top w:val="none" w:sz="0" w:space="0" w:color="auto"/>
                    <w:left w:val="none" w:sz="0" w:space="0" w:color="auto"/>
                    <w:bottom w:val="none" w:sz="0" w:space="0" w:color="auto"/>
                    <w:right w:val="none" w:sz="0" w:space="0" w:color="auto"/>
                  </w:divBdr>
                </w:div>
                <w:div w:id="135493285">
                  <w:marLeft w:val="0"/>
                  <w:marRight w:val="0"/>
                  <w:marTop w:val="0"/>
                  <w:marBottom w:val="0"/>
                  <w:divBdr>
                    <w:top w:val="none" w:sz="0" w:space="0" w:color="auto"/>
                    <w:left w:val="none" w:sz="0" w:space="0" w:color="auto"/>
                    <w:bottom w:val="none" w:sz="0" w:space="0" w:color="auto"/>
                    <w:right w:val="none" w:sz="0" w:space="0" w:color="auto"/>
                  </w:divBdr>
                </w:div>
                <w:div w:id="1308783692">
                  <w:marLeft w:val="0"/>
                  <w:marRight w:val="0"/>
                  <w:marTop w:val="0"/>
                  <w:marBottom w:val="0"/>
                  <w:divBdr>
                    <w:top w:val="none" w:sz="0" w:space="0" w:color="auto"/>
                    <w:left w:val="none" w:sz="0" w:space="0" w:color="auto"/>
                    <w:bottom w:val="none" w:sz="0" w:space="0" w:color="auto"/>
                    <w:right w:val="none" w:sz="0" w:space="0" w:color="auto"/>
                  </w:divBdr>
                </w:div>
                <w:div w:id="936324176">
                  <w:marLeft w:val="0"/>
                  <w:marRight w:val="0"/>
                  <w:marTop w:val="0"/>
                  <w:marBottom w:val="0"/>
                  <w:divBdr>
                    <w:top w:val="none" w:sz="0" w:space="0" w:color="auto"/>
                    <w:left w:val="none" w:sz="0" w:space="0" w:color="auto"/>
                    <w:bottom w:val="none" w:sz="0" w:space="0" w:color="auto"/>
                    <w:right w:val="none" w:sz="0" w:space="0" w:color="auto"/>
                  </w:divBdr>
                </w:div>
                <w:div w:id="2119446275">
                  <w:marLeft w:val="0"/>
                  <w:marRight w:val="0"/>
                  <w:marTop w:val="0"/>
                  <w:marBottom w:val="0"/>
                  <w:divBdr>
                    <w:top w:val="none" w:sz="0" w:space="0" w:color="auto"/>
                    <w:left w:val="none" w:sz="0" w:space="0" w:color="auto"/>
                    <w:bottom w:val="none" w:sz="0" w:space="0" w:color="auto"/>
                    <w:right w:val="none" w:sz="0" w:space="0" w:color="auto"/>
                  </w:divBdr>
                </w:div>
                <w:div w:id="310982178">
                  <w:marLeft w:val="0"/>
                  <w:marRight w:val="0"/>
                  <w:marTop w:val="0"/>
                  <w:marBottom w:val="0"/>
                  <w:divBdr>
                    <w:top w:val="none" w:sz="0" w:space="0" w:color="auto"/>
                    <w:left w:val="none" w:sz="0" w:space="0" w:color="auto"/>
                    <w:bottom w:val="none" w:sz="0" w:space="0" w:color="auto"/>
                    <w:right w:val="none" w:sz="0" w:space="0" w:color="auto"/>
                  </w:divBdr>
                </w:div>
                <w:div w:id="1327318519">
                  <w:marLeft w:val="0"/>
                  <w:marRight w:val="0"/>
                  <w:marTop w:val="0"/>
                  <w:marBottom w:val="0"/>
                  <w:divBdr>
                    <w:top w:val="none" w:sz="0" w:space="0" w:color="auto"/>
                    <w:left w:val="none" w:sz="0" w:space="0" w:color="auto"/>
                    <w:bottom w:val="none" w:sz="0" w:space="0" w:color="auto"/>
                    <w:right w:val="none" w:sz="0" w:space="0" w:color="auto"/>
                  </w:divBdr>
                </w:div>
                <w:div w:id="566306957">
                  <w:marLeft w:val="0"/>
                  <w:marRight w:val="0"/>
                  <w:marTop w:val="0"/>
                  <w:marBottom w:val="0"/>
                  <w:divBdr>
                    <w:top w:val="none" w:sz="0" w:space="0" w:color="auto"/>
                    <w:left w:val="none" w:sz="0" w:space="0" w:color="auto"/>
                    <w:bottom w:val="none" w:sz="0" w:space="0" w:color="auto"/>
                    <w:right w:val="none" w:sz="0" w:space="0" w:color="auto"/>
                  </w:divBdr>
                </w:div>
              </w:divsChild>
            </w:div>
            <w:div w:id="248464121">
              <w:marLeft w:val="0"/>
              <w:marRight w:val="0"/>
              <w:marTop w:val="0"/>
              <w:marBottom w:val="0"/>
              <w:divBdr>
                <w:top w:val="none" w:sz="0" w:space="0" w:color="auto"/>
                <w:left w:val="none" w:sz="0" w:space="0" w:color="auto"/>
                <w:bottom w:val="none" w:sz="0" w:space="0" w:color="auto"/>
                <w:right w:val="none" w:sz="0" w:space="0" w:color="auto"/>
              </w:divBdr>
              <w:divsChild>
                <w:div w:id="1239897883">
                  <w:marLeft w:val="0"/>
                  <w:marRight w:val="0"/>
                  <w:marTop w:val="0"/>
                  <w:marBottom w:val="0"/>
                  <w:divBdr>
                    <w:top w:val="none" w:sz="0" w:space="0" w:color="auto"/>
                    <w:left w:val="none" w:sz="0" w:space="0" w:color="auto"/>
                    <w:bottom w:val="none" w:sz="0" w:space="0" w:color="auto"/>
                    <w:right w:val="none" w:sz="0" w:space="0" w:color="auto"/>
                  </w:divBdr>
                </w:div>
                <w:div w:id="1519389549">
                  <w:marLeft w:val="0"/>
                  <w:marRight w:val="0"/>
                  <w:marTop w:val="0"/>
                  <w:marBottom w:val="0"/>
                  <w:divBdr>
                    <w:top w:val="none" w:sz="0" w:space="0" w:color="auto"/>
                    <w:left w:val="none" w:sz="0" w:space="0" w:color="auto"/>
                    <w:bottom w:val="none" w:sz="0" w:space="0" w:color="auto"/>
                    <w:right w:val="none" w:sz="0" w:space="0" w:color="auto"/>
                  </w:divBdr>
                </w:div>
                <w:div w:id="1889874453">
                  <w:marLeft w:val="0"/>
                  <w:marRight w:val="0"/>
                  <w:marTop w:val="0"/>
                  <w:marBottom w:val="0"/>
                  <w:divBdr>
                    <w:top w:val="none" w:sz="0" w:space="0" w:color="auto"/>
                    <w:left w:val="none" w:sz="0" w:space="0" w:color="auto"/>
                    <w:bottom w:val="none" w:sz="0" w:space="0" w:color="auto"/>
                    <w:right w:val="none" w:sz="0" w:space="0" w:color="auto"/>
                  </w:divBdr>
                </w:div>
                <w:div w:id="1600210743">
                  <w:marLeft w:val="0"/>
                  <w:marRight w:val="0"/>
                  <w:marTop w:val="0"/>
                  <w:marBottom w:val="0"/>
                  <w:divBdr>
                    <w:top w:val="none" w:sz="0" w:space="0" w:color="auto"/>
                    <w:left w:val="none" w:sz="0" w:space="0" w:color="auto"/>
                    <w:bottom w:val="none" w:sz="0" w:space="0" w:color="auto"/>
                    <w:right w:val="none" w:sz="0" w:space="0" w:color="auto"/>
                  </w:divBdr>
                </w:div>
                <w:div w:id="913973737">
                  <w:marLeft w:val="0"/>
                  <w:marRight w:val="0"/>
                  <w:marTop w:val="0"/>
                  <w:marBottom w:val="0"/>
                  <w:divBdr>
                    <w:top w:val="none" w:sz="0" w:space="0" w:color="auto"/>
                    <w:left w:val="none" w:sz="0" w:space="0" w:color="auto"/>
                    <w:bottom w:val="none" w:sz="0" w:space="0" w:color="auto"/>
                    <w:right w:val="none" w:sz="0" w:space="0" w:color="auto"/>
                  </w:divBdr>
                </w:div>
                <w:div w:id="2031107580">
                  <w:marLeft w:val="0"/>
                  <w:marRight w:val="0"/>
                  <w:marTop w:val="0"/>
                  <w:marBottom w:val="0"/>
                  <w:divBdr>
                    <w:top w:val="none" w:sz="0" w:space="0" w:color="auto"/>
                    <w:left w:val="none" w:sz="0" w:space="0" w:color="auto"/>
                    <w:bottom w:val="none" w:sz="0" w:space="0" w:color="auto"/>
                    <w:right w:val="none" w:sz="0" w:space="0" w:color="auto"/>
                  </w:divBdr>
                </w:div>
                <w:div w:id="238517750">
                  <w:marLeft w:val="0"/>
                  <w:marRight w:val="0"/>
                  <w:marTop w:val="0"/>
                  <w:marBottom w:val="0"/>
                  <w:divBdr>
                    <w:top w:val="none" w:sz="0" w:space="0" w:color="auto"/>
                    <w:left w:val="none" w:sz="0" w:space="0" w:color="auto"/>
                    <w:bottom w:val="none" w:sz="0" w:space="0" w:color="auto"/>
                    <w:right w:val="none" w:sz="0" w:space="0" w:color="auto"/>
                  </w:divBdr>
                </w:div>
                <w:div w:id="1701974894">
                  <w:marLeft w:val="0"/>
                  <w:marRight w:val="0"/>
                  <w:marTop w:val="0"/>
                  <w:marBottom w:val="0"/>
                  <w:divBdr>
                    <w:top w:val="none" w:sz="0" w:space="0" w:color="auto"/>
                    <w:left w:val="none" w:sz="0" w:space="0" w:color="auto"/>
                    <w:bottom w:val="none" w:sz="0" w:space="0" w:color="auto"/>
                    <w:right w:val="none" w:sz="0" w:space="0" w:color="auto"/>
                  </w:divBdr>
                </w:div>
                <w:div w:id="1865706416">
                  <w:marLeft w:val="0"/>
                  <w:marRight w:val="0"/>
                  <w:marTop w:val="0"/>
                  <w:marBottom w:val="0"/>
                  <w:divBdr>
                    <w:top w:val="none" w:sz="0" w:space="0" w:color="auto"/>
                    <w:left w:val="none" w:sz="0" w:space="0" w:color="auto"/>
                    <w:bottom w:val="none" w:sz="0" w:space="0" w:color="auto"/>
                    <w:right w:val="none" w:sz="0" w:space="0" w:color="auto"/>
                  </w:divBdr>
                </w:div>
                <w:div w:id="1801222704">
                  <w:marLeft w:val="0"/>
                  <w:marRight w:val="0"/>
                  <w:marTop w:val="0"/>
                  <w:marBottom w:val="0"/>
                  <w:divBdr>
                    <w:top w:val="none" w:sz="0" w:space="0" w:color="auto"/>
                    <w:left w:val="none" w:sz="0" w:space="0" w:color="auto"/>
                    <w:bottom w:val="none" w:sz="0" w:space="0" w:color="auto"/>
                    <w:right w:val="none" w:sz="0" w:space="0" w:color="auto"/>
                  </w:divBdr>
                </w:div>
                <w:div w:id="608270747">
                  <w:marLeft w:val="0"/>
                  <w:marRight w:val="0"/>
                  <w:marTop w:val="0"/>
                  <w:marBottom w:val="0"/>
                  <w:divBdr>
                    <w:top w:val="none" w:sz="0" w:space="0" w:color="auto"/>
                    <w:left w:val="none" w:sz="0" w:space="0" w:color="auto"/>
                    <w:bottom w:val="none" w:sz="0" w:space="0" w:color="auto"/>
                    <w:right w:val="none" w:sz="0" w:space="0" w:color="auto"/>
                  </w:divBdr>
                </w:div>
                <w:div w:id="1222911423">
                  <w:marLeft w:val="0"/>
                  <w:marRight w:val="0"/>
                  <w:marTop w:val="0"/>
                  <w:marBottom w:val="0"/>
                  <w:divBdr>
                    <w:top w:val="none" w:sz="0" w:space="0" w:color="auto"/>
                    <w:left w:val="none" w:sz="0" w:space="0" w:color="auto"/>
                    <w:bottom w:val="none" w:sz="0" w:space="0" w:color="auto"/>
                    <w:right w:val="none" w:sz="0" w:space="0" w:color="auto"/>
                  </w:divBdr>
                </w:div>
                <w:div w:id="535193280">
                  <w:marLeft w:val="0"/>
                  <w:marRight w:val="0"/>
                  <w:marTop w:val="0"/>
                  <w:marBottom w:val="0"/>
                  <w:divBdr>
                    <w:top w:val="none" w:sz="0" w:space="0" w:color="auto"/>
                    <w:left w:val="none" w:sz="0" w:space="0" w:color="auto"/>
                    <w:bottom w:val="none" w:sz="0" w:space="0" w:color="auto"/>
                    <w:right w:val="none" w:sz="0" w:space="0" w:color="auto"/>
                  </w:divBdr>
                </w:div>
                <w:div w:id="69696188">
                  <w:marLeft w:val="0"/>
                  <w:marRight w:val="0"/>
                  <w:marTop w:val="0"/>
                  <w:marBottom w:val="0"/>
                  <w:divBdr>
                    <w:top w:val="none" w:sz="0" w:space="0" w:color="auto"/>
                    <w:left w:val="none" w:sz="0" w:space="0" w:color="auto"/>
                    <w:bottom w:val="none" w:sz="0" w:space="0" w:color="auto"/>
                    <w:right w:val="none" w:sz="0" w:space="0" w:color="auto"/>
                  </w:divBdr>
                </w:div>
                <w:div w:id="630792083">
                  <w:marLeft w:val="0"/>
                  <w:marRight w:val="0"/>
                  <w:marTop w:val="0"/>
                  <w:marBottom w:val="0"/>
                  <w:divBdr>
                    <w:top w:val="none" w:sz="0" w:space="0" w:color="auto"/>
                    <w:left w:val="none" w:sz="0" w:space="0" w:color="auto"/>
                    <w:bottom w:val="none" w:sz="0" w:space="0" w:color="auto"/>
                    <w:right w:val="none" w:sz="0" w:space="0" w:color="auto"/>
                  </w:divBdr>
                </w:div>
                <w:div w:id="1579897652">
                  <w:marLeft w:val="0"/>
                  <w:marRight w:val="0"/>
                  <w:marTop w:val="0"/>
                  <w:marBottom w:val="0"/>
                  <w:divBdr>
                    <w:top w:val="none" w:sz="0" w:space="0" w:color="auto"/>
                    <w:left w:val="none" w:sz="0" w:space="0" w:color="auto"/>
                    <w:bottom w:val="none" w:sz="0" w:space="0" w:color="auto"/>
                    <w:right w:val="none" w:sz="0" w:space="0" w:color="auto"/>
                  </w:divBdr>
                </w:div>
                <w:div w:id="381558489">
                  <w:marLeft w:val="0"/>
                  <w:marRight w:val="0"/>
                  <w:marTop w:val="0"/>
                  <w:marBottom w:val="0"/>
                  <w:divBdr>
                    <w:top w:val="none" w:sz="0" w:space="0" w:color="auto"/>
                    <w:left w:val="none" w:sz="0" w:space="0" w:color="auto"/>
                    <w:bottom w:val="none" w:sz="0" w:space="0" w:color="auto"/>
                    <w:right w:val="none" w:sz="0" w:space="0" w:color="auto"/>
                  </w:divBdr>
                </w:div>
                <w:div w:id="1854150825">
                  <w:marLeft w:val="0"/>
                  <w:marRight w:val="0"/>
                  <w:marTop w:val="0"/>
                  <w:marBottom w:val="0"/>
                  <w:divBdr>
                    <w:top w:val="none" w:sz="0" w:space="0" w:color="auto"/>
                    <w:left w:val="none" w:sz="0" w:space="0" w:color="auto"/>
                    <w:bottom w:val="none" w:sz="0" w:space="0" w:color="auto"/>
                    <w:right w:val="none" w:sz="0" w:space="0" w:color="auto"/>
                  </w:divBdr>
                </w:div>
                <w:div w:id="180320954">
                  <w:marLeft w:val="0"/>
                  <w:marRight w:val="0"/>
                  <w:marTop w:val="0"/>
                  <w:marBottom w:val="0"/>
                  <w:divBdr>
                    <w:top w:val="none" w:sz="0" w:space="0" w:color="auto"/>
                    <w:left w:val="none" w:sz="0" w:space="0" w:color="auto"/>
                    <w:bottom w:val="none" w:sz="0" w:space="0" w:color="auto"/>
                    <w:right w:val="none" w:sz="0" w:space="0" w:color="auto"/>
                  </w:divBdr>
                </w:div>
                <w:div w:id="1628390798">
                  <w:marLeft w:val="0"/>
                  <w:marRight w:val="0"/>
                  <w:marTop w:val="0"/>
                  <w:marBottom w:val="0"/>
                  <w:divBdr>
                    <w:top w:val="none" w:sz="0" w:space="0" w:color="auto"/>
                    <w:left w:val="none" w:sz="0" w:space="0" w:color="auto"/>
                    <w:bottom w:val="none" w:sz="0" w:space="0" w:color="auto"/>
                    <w:right w:val="none" w:sz="0" w:space="0" w:color="auto"/>
                  </w:divBdr>
                </w:div>
                <w:div w:id="2026011427">
                  <w:marLeft w:val="0"/>
                  <w:marRight w:val="0"/>
                  <w:marTop w:val="0"/>
                  <w:marBottom w:val="0"/>
                  <w:divBdr>
                    <w:top w:val="none" w:sz="0" w:space="0" w:color="auto"/>
                    <w:left w:val="none" w:sz="0" w:space="0" w:color="auto"/>
                    <w:bottom w:val="none" w:sz="0" w:space="0" w:color="auto"/>
                    <w:right w:val="none" w:sz="0" w:space="0" w:color="auto"/>
                  </w:divBdr>
                </w:div>
                <w:div w:id="498497541">
                  <w:marLeft w:val="0"/>
                  <w:marRight w:val="0"/>
                  <w:marTop w:val="0"/>
                  <w:marBottom w:val="0"/>
                  <w:divBdr>
                    <w:top w:val="none" w:sz="0" w:space="0" w:color="auto"/>
                    <w:left w:val="none" w:sz="0" w:space="0" w:color="auto"/>
                    <w:bottom w:val="none" w:sz="0" w:space="0" w:color="auto"/>
                    <w:right w:val="none" w:sz="0" w:space="0" w:color="auto"/>
                  </w:divBdr>
                </w:div>
                <w:div w:id="1896892897">
                  <w:marLeft w:val="0"/>
                  <w:marRight w:val="0"/>
                  <w:marTop w:val="0"/>
                  <w:marBottom w:val="0"/>
                  <w:divBdr>
                    <w:top w:val="none" w:sz="0" w:space="0" w:color="auto"/>
                    <w:left w:val="none" w:sz="0" w:space="0" w:color="auto"/>
                    <w:bottom w:val="none" w:sz="0" w:space="0" w:color="auto"/>
                    <w:right w:val="none" w:sz="0" w:space="0" w:color="auto"/>
                  </w:divBdr>
                </w:div>
                <w:div w:id="1599944519">
                  <w:marLeft w:val="0"/>
                  <w:marRight w:val="0"/>
                  <w:marTop w:val="0"/>
                  <w:marBottom w:val="0"/>
                  <w:divBdr>
                    <w:top w:val="none" w:sz="0" w:space="0" w:color="auto"/>
                    <w:left w:val="none" w:sz="0" w:space="0" w:color="auto"/>
                    <w:bottom w:val="none" w:sz="0" w:space="0" w:color="auto"/>
                    <w:right w:val="none" w:sz="0" w:space="0" w:color="auto"/>
                  </w:divBdr>
                </w:div>
                <w:div w:id="676688092">
                  <w:marLeft w:val="0"/>
                  <w:marRight w:val="0"/>
                  <w:marTop w:val="0"/>
                  <w:marBottom w:val="0"/>
                  <w:divBdr>
                    <w:top w:val="none" w:sz="0" w:space="0" w:color="auto"/>
                    <w:left w:val="none" w:sz="0" w:space="0" w:color="auto"/>
                    <w:bottom w:val="none" w:sz="0" w:space="0" w:color="auto"/>
                    <w:right w:val="none" w:sz="0" w:space="0" w:color="auto"/>
                  </w:divBdr>
                </w:div>
                <w:div w:id="1598630746">
                  <w:marLeft w:val="0"/>
                  <w:marRight w:val="0"/>
                  <w:marTop w:val="0"/>
                  <w:marBottom w:val="0"/>
                  <w:divBdr>
                    <w:top w:val="none" w:sz="0" w:space="0" w:color="auto"/>
                    <w:left w:val="none" w:sz="0" w:space="0" w:color="auto"/>
                    <w:bottom w:val="none" w:sz="0" w:space="0" w:color="auto"/>
                    <w:right w:val="none" w:sz="0" w:space="0" w:color="auto"/>
                  </w:divBdr>
                </w:div>
                <w:div w:id="1114179838">
                  <w:marLeft w:val="0"/>
                  <w:marRight w:val="0"/>
                  <w:marTop w:val="0"/>
                  <w:marBottom w:val="0"/>
                  <w:divBdr>
                    <w:top w:val="none" w:sz="0" w:space="0" w:color="auto"/>
                    <w:left w:val="none" w:sz="0" w:space="0" w:color="auto"/>
                    <w:bottom w:val="none" w:sz="0" w:space="0" w:color="auto"/>
                    <w:right w:val="none" w:sz="0" w:space="0" w:color="auto"/>
                  </w:divBdr>
                </w:div>
                <w:div w:id="2089038585">
                  <w:marLeft w:val="0"/>
                  <w:marRight w:val="0"/>
                  <w:marTop w:val="0"/>
                  <w:marBottom w:val="0"/>
                  <w:divBdr>
                    <w:top w:val="none" w:sz="0" w:space="0" w:color="auto"/>
                    <w:left w:val="none" w:sz="0" w:space="0" w:color="auto"/>
                    <w:bottom w:val="none" w:sz="0" w:space="0" w:color="auto"/>
                    <w:right w:val="none" w:sz="0" w:space="0" w:color="auto"/>
                  </w:divBdr>
                </w:div>
                <w:div w:id="49765818">
                  <w:marLeft w:val="0"/>
                  <w:marRight w:val="0"/>
                  <w:marTop w:val="0"/>
                  <w:marBottom w:val="0"/>
                  <w:divBdr>
                    <w:top w:val="none" w:sz="0" w:space="0" w:color="auto"/>
                    <w:left w:val="none" w:sz="0" w:space="0" w:color="auto"/>
                    <w:bottom w:val="none" w:sz="0" w:space="0" w:color="auto"/>
                    <w:right w:val="none" w:sz="0" w:space="0" w:color="auto"/>
                  </w:divBdr>
                </w:div>
                <w:div w:id="1256790414">
                  <w:marLeft w:val="0"/>
                  <w:marRight w:val="0"/>
                  <w:marTop w:val="0"/>
                  <w:marBottom w:val="0"/>
                  <w:divBdr>
                    <w:top w:val="none" w:sz="0" w:space="0" w:color="auto"/>
                    <w:left w:val="none" w:sz="0" w:space="0" w:color="auto"/>
                    <w:bottom w:val="none" w:sz="0" w:space="0" w:color="auto"/>
                    <w:right w:val="none" w:sz="0" w:space="0" w:color="auto"/>
                  </w:divBdr>
                </w:div>
                <w:div w:id="2008556191">
                  <w:marLeft w:val="0"/>
                  <w:marRight w:val="0"/>
                  <w:marTop w:val="0"/>
                  <w:marBottom w:val="0"/>
                  <w:divBdr>
                    <w:top w:val="none" w:sz="0" w:space="0" w:color="auto"/>
                    <w:left w:val="none" w:sz="0" w:space="0" w:color="auto"/>
                    <w:bottom w:val="none" w:sz="0" w:space="0" w:color="auto"/>
                    <w:right w:val="none" w:sz="0" w:space="0" w:color="auto"/>
                  </w:divBdr>
                </w:div>
                <w:div w:id="1153838160">
                  <w:marLeft w:val="0"/>
                  <w:marRight w:val="0"/>
                  <w:marTop w:val="0"/>
                  <w:marBottom w:val="0"/>
                  <w:divBdr>
                    <w:top w:val="none" w:sz="0" w:space="0" w:color="auto"/>
                    <w:left w:val="none" w:sz="0" w:space="0" w:color="auto"/>
                    <w:bottom w:val="none" w:sz="0" w:space="0" w:color="auto"/>
                    <w:right w:val="none" w:sz="0" w:space="0" w:color="auto"/>
                  </w:divBdr>
                </w:div>
                <w:div w:id="223223607">
                  <w:marLeft w:val="0"/>
                  <w:marRight w:val="0"/>
                  <w:marTop w:val="0"/>
                  <w:marBottom w:val="0"/>
                  <w:divBdr>
                    <w:top w:val="none" w:sz="0" w:space="0" w:color="auto"/>
                    <w:left w:val="none" w:sz="0" w:space="0" w:color="auto"/>
                    <w:bottom w:val="none" w:sz="0" w:space="0" w:color="auto"/>
                    <w:right w:val="none" w:sz="0" w:space="0" w:color="auto"/>
                  </w:divBdr>
                </w:div>
                <w:div w:id="29888191">
                  <w:marLeft w:val="0"/>
                  <w:marRight w:val="0"/>
                  <w:marTop w:val="0"/>
                  <w:marBottom w:val="0"/>
                  <w:divBdr>
                    <w:top w:val="none" w:sz="0" w:space="0" w:color="auto"/>
                    <w:left w:val="none" w:sz="0" w:space="0" w:color="auto"/>
                    <w:bottom w:val="none" w:sz="0" w:space="0" w:color="auto"/>
                    <w:right w:val="none" w:sz="0" w:space="0" w:color="auto"/>
                  </w:divBdr>
                </w:div>
                <w:div w:id="834612337">
                  <w:marLeft w:val="0"/>
                  <w:marRight w:val="0"/>
                  <w:marTop w:val="0"/>
                  <w:marBottom w:val="0"/>
                  <w:divBdr>
                    <w:top w:val="none" w:sz="0" w:space="0" w:color="auto"/>
                    <w:left w:val="none" w:sz="0" w:space="0" w:color="auto"/>
                    <w:bottom w:val="none" w:sz="0" w:space="0" w:color="auto"/>
                    <w:right w:val="none" w:sz="0" w:space="0" w:color="auto"/>
                  </w:divBdr>
                </w:div>
                <w:div w:id="220210967">
                  <w:marLeft w:val="0"/>
                  <w:marRight w:val="0"/>
                  <w:marTop w:val="0"/>
                  <w:marBottom w:val="0"/>
                  <w:divBdr>
                    <w:top w:val="none" w:sz="0" w:space="0" w:color="auto"/>
                    <w:left w:val="none" w:sz="0" w:space="0" w:color="auto"/>
                    <w:bottom w:val="none" w:sz="0" w:space="0" w:color="auto"/>
                    <w:right w:val="none" w:sz="0" w:space="0" w:color="auto"/>
                  </w:divBdr>
                </w:div>
                <w:div w:id="827093445">
                  <w:marLeft w:val="0"/>
                  <w:marRight w:val="0"/>
                  <w:marTop w:val="0"/>
                  <w:marBottom w:val="0"/>
                  <w:divBdr>
                    <w:top w:val="none" w:sz="0" w:space="0" w:color="auto"/>
                    <w:left w:val="none" w:sz="0" w:space="0" w:color="auto"/>
                    <w:bottom w:val="none" w:sz="0" w:space="0" w:color="auto"/>
                    <w:right w:val="none" w:sz="0" w:space="0" w:color="auto"/>
                  </w:divBdr>
                </w:div>
                <w:div w:id="1302463888">
                  <w:marLeft w:val="0"/>
                  <w:marRight w:val="0"/>
                  <w:marTop w:val="0"/>
                  <w:marBottom w:val="0"/>
                  <w:divBdr>
                    <w:top w:val="none" w:sz="0" w:space="0" w:color="auto"/>
                    <w:left w:val="none" w:sz="0" w:space="0" w:color="auto"/>
                    <w:bottom w:val="none" w:sz="0" w:space="0" w:color="auto"/>
                    <w:right w:val="none" w:sz="0" w:space="0" w:color="auto"/>
                  </w:divBdr>
                </w:div>
                <w:div w:id="2031837852">
                  <w:marLeft w:val="0"/>
                  <w:marRight w:val="0"/>
                  <w:marTop w:val="0"/>
                  <w:marBottom w:val="0"/>
                  <w:divBdr>
                    <w:top w:val="none" w:sz="0" w:space="0" w:color="auto"/>
                    <w:left w:val="none" w:sz="0" w:space="0" w:color="auto"/>
                    <w:bottom w:val="none" w:sz="0" w:space="0" w:color="auto"/>
                    <w:right w:val="none" w:sz="0" w:space="0" w:color="auto"/>
                  </w:divBdr>
                </w:div>
                <w:div w:id="656614776">
                  <w:marLeft w:val="0"/>
                  <w:marRight w:val="0"/>
                  <w:marTop w:val="0"/>
                  <w:marBottom w:val="0"/>
                  <w:divBdr>
                    <w:top w:val="none" w:sz="0" w:space="0" w:color="auto"/>
                    <w:left w:val="none" w:sz="0" w:space="0" w:color="auto"/>
                    <w:bottom w:val="none" w:sz="0" w:space="0" w:color="auto"/>
                    <w:right w:val="none" w:sz="0" w:space="0" w:color="auto"/>
                  </w:divBdr>
                </w:div>
                <w:div w:id="1892418270">
                  <w:marLeft w:val="0"/>
                  <w:marRight w:val="0"/>
                  <w:marTop w:val="0"/>
                  <w:marBottom w:val="0"/>
                  <w:divBdr>
                    <w:top w:val="none" w:sz="0" w:space="0" w:color="auto"/>
                    <w:left w:val="none" w:sz="0" w:space="0" w:color="auto"/>
                    <w:bottom w:val="none" w:sz="0" w:space="0" w:color="auto"/>
                    <w:right w:val="none" w:sz="0" w:space="0" w:color="auto"/>
                  </w:divBdr>
                </w:div>
                <w:div w:id="278614047">
                  <w:marLeft w:val="0"/>
                  <w:marRight w:val="0"/>
                  <w:marTop w:val="0"/>
                  <w:marBottom w:val="0"/>
                  <w:divBdr>
                    <w:top w:val="none" w:sz="0" w:space="0" w:color="auto"/>
                    <w:left w:val="none" w:sz="0" w:space="0" w:color="auto"/>
                    <w:bottom w:val="none" w:sz="0" w:space="0" w:color="auto"/>
                    <w:right w:val="none" w:sz="0" w:space="0" w:color="auto"/>
                  </w:divBdr>
                </w:div>
                <w:div w:id="1222597575">
                  <w:marLeft w:val="0"/>
                  <w:marRight w:val="0"/>
                  <w:marTop w:val="0"/>
                  <w:marBottom w:val="0"/>
                  <w:divBdr>
                    <w:top w:val="none" w:sz="0" w:space="0" w:color="auto"/>
                    <w:left w:val="none" w:sz="0" w:space="0" w:color="auto"/>
                    <w:bottom w:val="none" w:sz="0" w:space="0" w:color="auto"/>
                    <w:right w:val="none" w:sz="0" w:space="0" w:color="auto"/>
                  </w:divBdr>
                </w:div>
                <w:div w:id="2055276989">
                  <w:marLeft w:val="0"/>
                  <w:marRight w:val="0"/>
                  <w:marTop w:val="0"/>
                  <w:marBottom w:val="0"/>
                  <w:divBdr>
                    <w:top w:val="none" w:sz="0" w:space="0" w:color="auto"/>
                    <w:left w:val="none" w:sz="0" w:space="0" w:color="auto"/>
                    <w:bottom w:val="none" w:sz="0" w:space="0" w:color="auto"/>
                    <w:right w:val="none" w:sz="0" w:space="0" w:color="auto"/>
                  </w:divBdr>
                </w:div>
                <w:div w:id="496966585">
                  <w:marLeft w:val="0"/>
                  <w:marRight w:val="0"/>
                  <w:marTop w:val="0"/>
                  <w:marBottom w:val="0"/>
                  <w:divBdr>
                    <w:top w:val="none" w:sz="0" w:space="0" w:color="auto"/>
                    <w:left w:val="none" w:sz="0" w:space="0" w:color="auto"/>
                    <w:bottom w:val="none" w:sz="0" w:space="0" w:color="auto"/>
                    <w:right w:val="none" w:sz="0" w:space="0" w:color="auto"/>
                  </w:divBdr>
                </w:div>
                <w:div w:id="202794929">
                  <w:marLeft w:val="0"/>
                  <w:marRight w:val="0"/>
                  <w:marTop w:val="0"/>
                  <w:marBottom w:val="0"/>
                  <w:divBdr>
                    <w:top w:val="none" w:sz="0" w:space="0" w:color="auto"/>
                    <w:left w:val="none" w:sz="0" w:space="0" w:color="auto"/>
                    <w:bottom w:val="none" w:sz="0" w:space="0" w:color="auto"/>
                    <w:right w:val="none" w:sz="0" w:space="0" w:color="auto"/>
                  </w:divBdr>
                </w:div>
                <w:div w:id="251160546">
                  <w:marLeft w:val="0"/>
                  <w:marRight w:val="0"/>
                  <w:marTop w:val="0"/>
                  <w:marBottom w:val="0"/>
                  <w:divBdr>
                    <w:top w:val="none" w:sz="0" w:space="0" w:color="auto"/>
                    <w:left w:val="none" w:sz="0" w:space="0" w:color="auto"/>
                    <w:bottom w:val="none" w:sz="0" w:space="0" w:color="auto"/>
                    <w:right w:val="none" w:sz="0" w:space="0" w:color="auto"/>
                  </w:divBdr>
                </w:div>
                <w:div w:id="1598442218">
                  <w:marLeft w:val="0"/>
                  <w:marRight w:val="0"/>
                  <w:marTop w:val="0"/>
                  <w:marBottom w:val="0"/>
                  <w:divBdr>
                    <w:top w:val="none" w:sz="0" w:space="0" w:color="auto"/>
                    <w:left w:val="none" w:sz="0" w:space="0" w:color="auto"/>
                    <w:bottom w:val="none" w:sz="0" w:space="0" w:color="auto"/>
                    <w:right w:val="none" w:sz="0" w:space="0" w:color="auto"/>
                  </w:divBdr>
                </w:div>
                <w:div w:id="394746214">
                  <w:marLeft w:val="0"/>
                  <w:marRight w:val="0"/>
                  <w:marTop w:val="0"/>
                  <w:marBottom w:val="0"/>
                  <w:divBdr>
                    <w:top w:val="none" w:sz="0" w:space="0" w:color="auto"/>
                    <w:left w:val="none" w:sz="0" w:space="0" w:color="auto"/>
                    <w:bottom w:val="none" w:sz="0" w:space="0" w:color="auto"/>
                    <w:right w:val="none" w:sz="0" w:space="0" w:color="auto"/>
                  </w:divBdr>
                </w:div>
                <w:div w:id="788740355">
                  <w:marLeft w:val="0"/>
                  <w:marRight w:val="0"/>
                  <w:marTop w:val="0"/>
                  <w:marBottom w:val="0"/>
                  <w:divBdr>
                    <w:top w:val="none" w:sz="0" w:space="0" w:color="auto"/>
                    <w:left w:val="none" w:sz="0" w:space="0" w:color="auto"/>
                    <w:bottom w:val="none" w:sz="0" w:space="0" w:color="auto"/>
                    <w:right w:val="none" w:sz="0" w:space="0" w:color="auto"/>
                  </w:divBdr>
                </w:div>
                <w:div w:id="1133330393">
                  <w:marLeft w:val="0"/>
                  <w:marRight w:val="0"/>
                  <w:marTop w:val="0"/>
                  <w:marBottom w:val="0"/>
                  <w:divBdr>
                    <w:top w:val="none" w:sz="0" w:space="0" w:color="auto"/>
                    <w:left w:val="none" w:sz="0" w:space="0" w:color="auto"/>
                    <w:bottom w:val="none" w:sz="0" w:space="0" w:color="auto"/>
                    <w:right w:val="none" w:sz="0" w:space="0" w:color="auto"/>
                  </w:divBdr>
                </w:div>
                <w:div w:id="1956331088">
                  <w:marLeft w:val="0"/>
                  <w:marRight w:val="0"/>
                  <w:marTop w:val="0"/>
                  <w:marBottom w:val="0"/>
                  <w:divBdr>
                    <w:top w:val="none" w:sz="0" w:space="0" w:color="auto"/>
                    <w:left w:val="none" w:sz="0" w:space="0" w:color="auto"/>
                    <w:bottom w:val="none" w:sz="0" w:space="0" w:color="auto"/>
                    <w:right w:val="none" w:sz="0" w:space="0" w:color="auto"/>
                  </w:divBdr>
                </w:div>
                <w:div w:id="520320195">
                  <w:marLeft w:val="0"/>
                  <w:marRight w:val="0"/>
                  <w:marTop w:val="0"/>
                  <w:marBottom w:val="0"/>
                  <w:divBdr>
                    <w:top w:val="none" w:sz="0" w:space="0" w:color="auto"/>
                    <w:left w:val="none" w:sz="0" w:space="0" w:color="auto"/>
                    <w:bottom w:val="none" w:sz="0" w:space="0" w:color="auto"/>
                    <w:right w:val="none" w:sz="0" w:space="0" w:color="auto"/>
                  </w:divBdr>
                </w:div>
                <w:div w:id="205873186">
                  <w:marLeft w:val="0"/>
                  <w:marRight w:val="0"/>
                  <w:marTop w:val="0"/>
                  <w:marBottom w:val="0"/>
                  <w:divBdr>
                    <w:top w:val="none" w:sz="0" w:space="0" w:color="auto"/>
                    <w:left w:val="none" w:sz="0" w:space="0" w:color="auto"/>
                    <w:bottom w:val="none" w:sz="0" w:space="0" w:color="auto"/>
                    <w:right w:val="none" w:sz="0" w:space="0" w:color="auto"/>
                  </w:divBdr>
                </w:div>
                <w:div w:id="669798366">
                  <w:marLeft w:val="0"/>
                  <w:marRight w:val="0"/>
                  <w:marTop w:val="0"/>
                  <w:marBottom w:val="0"/>
                  <w:divBdr>
                    <w:top w:val="none" w:sz="0" w:space="0" w:color="auto"/>
                    <w:left w:val="none" w:sz="0" w:space="0" w:color="auto"/>
                    <w:bottom w:val="none" w:sz="0" w:space="0" w:color="auto"/>
                    <w:right w:val="none" w:sz="0" w:space="0" w:color="auto"/>
                  </w:divBdr>
                </w:div>
                <w:div w:id="539706776">
                  <w:marLeft w:val="0"/>
                  <w:marRight w:val="0"/>
                  <w:marTop w:val="0"/>
                  <w:marBottom w:val="0"/>
                  <w:divBdr>
                    <w:top w:val="none" w:sz="0" w:space="0" w:color="auto"/>
                    <w:left w:val="none" w:sz="0" w:space="0" w:color="auto"/>
                    <w:bottom w:val="none" w:sz="0" w:space="0" w:color="auto"/>
                    <w:right w:val="none" w:sz="0" w:space="0" w:color="auto"/>
                  </w:divBdr>
                </w:div>
                <w:div w:id="34041593">
                  <w:marLeft w:val="0"/>
                  <w:marRight w:val="0"/>
                  <w:marTop w:val="0"/>
                  <w:marBottom w:val="0"/>
                  <w:divBdr>
                    <w:top w:val="none" w:sz="0" w:space="0" w:color="auto"/>
                    <w:left w:val="none" w:sz="0" w:space="0" w:color="auto"/>
                    <w:bottom w:val="none" w:sz="0" w:space="0" w:color="auto"/>
                    <w:right w:val="none" w:sz="0" w:space="0" w:color="auto"/>
                  </w:divBdr>
                </w:div>
                <w:div w:id="1684547895">
                  <w:marLeft w:val="0"/>
                  <w:marRight w:val="0"/>
                  <w:marTop w:val="0"/>
                  <w:marBottom w:val="0"/>
                  <w:divBdr>
                    <w:top w:val="none" w:sz="0" w:space="0" w:color="auto"/>
                    <w:left w:val="none" w:sz="0" w:space="0" w:color="auto"/>
                    <w:bottom w:val="none" w:sz="0" w:space="0" w:color="auto"/>
                    <w:right w:val="none" w:sz="0" w:space="0" w:color="auto"/>
                  </w:divBdr>
                </w:div>
                <w:div w:id="1042364166">
                  <w:marLeft w:val="0"/>
                  <w:marRight w:val="0"/>
                  <w:marTop w:val="0"/>
                  <w:marBottom w:val="0"/>
                  <w:divBdr>
                    <w:top w:val="none" w:sz="0" w:space="0" w:color="auto"/>
                    <w:left w:val="none" w:sz="0" w:space="0" w:color="auto"/>
                    <w:bottom w:val="none" w:sz="0" w:space="0" w:color="auto"/>
                    <w:right w:val="none" w:sz="0" w:space="0" w:color="auto"/>
                  </w:divBdr>
                </w:div>
                <w:div w:id="1903366905">
                  <w:marLeft w:val="0"/>
                  <w:marRight w:val="0"/>
                  <w:marTop w:val="0"/>
                  <w:marBottom w:val="0"/>
                  <w:divBdr>
                    <w:top w:val="none" w:sz="0" w:space="0" w:color="auto"/>
                    <w:left w:val="none" w:sz="0" w:space="0" w:color="auto"/>
                    <w:bottom w:val="none" w:sz="0" w:space="0" w:color="auto"/>
                    <w:right w:val="none" w:sz="0" w:space="0" w:color="auto"/>
                  </w:divBdr>
                </w:div>
                <w:div w:id="1883787539">
                  <w:marLeft w:val="0"/>
                  <w:marRight w:val="0"/>
                  <w:marTop w:val="0"/>
                  <w:marBottom w:val="0"/>
                  <w:divBdr>
                    <w:top w:val="none" w:sz="0" w:space="0" w:color="auto"/>
                    <w:left w:val="none" w:sz="0" w:space="0" w:color="auto"/>
                    <w:bottom w:val="none" w:sz="0" w:space="0" w:color="auto"/>
                    <w:right w:val="none" w:sz="0" w:space="0" w:color="auto"/>
                  </w:divBdr>
                </w:div>
                <w:div w:id="1981222703">
                  <w:marLeft w:val="0"/>
                  <w:marRight w:val="0"/>
                  <w:marTop w:val="0"/>
                  <w:marBottom w:val="0"/>
                  <w:divBdr>
                    <w:top w:val="none" w:sz="0" w:space="0" w:color="auto"/>
                    <w:left w:val="none" w:sz="0" w:space="0" w:color="auto"/>
                    <w:bottom w:val="none" w:sz="0" w:space="0" w:color="auto"/>
                    <w:right w:val="none" w:sz="0" w:space="0" w:color="auto"/>
                  </w:divBdr>
                </w:div>
                <w:div w:id="191499870">
                  <w:marLeft w:val="0"/>
                  <w:marRight w:val="0"/>
                  <w:marTop w:val="0"/>
                  <w:marBottom w:val="0"/>
                  <w:divBdr>
                    <w:top w:val="none" w:sz="0" w:space="0" w:color="auto"/>
                    <w:left w:val="none" w:sz="0" w:space="0" w:color="auto"/>
                    <w:bottom w:val="none" w:sz="0" w:space="0" w:color="auto"/>
                    <w:right w:val="none" w:sz="0" w:space="0" w:color="auto"/>
                  </w:divBdr>
                </w:div>
                <w:div w:id="908268120">
                  <w:marLeft w:val="0"/>
                  <w:marRight w:val="0"/>
                  <w:marTop w:val="0"/>
                  <w:marBottom w:val="0"/>
                  <w:divBdr>
                    <w:top w:val="none" w:sz="0" w:space="0" w:color="auto"/>
                    <w:left w:val="none" w:sz="0" w:space="0" w:color="auto"/>
                    <w:bottom w:val="none" w:sz="0" w:space="0" w:color="auto"/>
                    <w:right w:val="none" w:sz="0" w:space="0" w:color="auto"/>
                  </w:divBdr>
                </w:div>
                <w:div w:id="1307050982">
                  <w:marLeft w:val="0"/>
                  <w:marRight w:val="0"/>
                  <w:marTop w:val="0"/>
                  <w:marBottom w:val="0"/>
                  <w:divBdr>
                    <w:top w:val="none" w:sz="0" w:space="0" w:color="auto"/>
                    <w:left w:val="none" w:sz="0" w:space="0" w:color="auto"/>
                    <w:bottom w:val="none" w:sz="0" w:space="0" w:color="auto"/>
                    <w:right w:val="none" w:sz="0" w:space="0" w:color="auto"/>
                  </w:divBdr>
                </w:div>
                <w:div w:id="498694630">
                  <w:marLeft w:val="0"/>
                  <w:marRight w:val="0"/>
                  <w:marTop w:val="0"/>
                  <w:marBottom w:val="0"/>
                  <w:divBdr>
                    <w:top w:val="none" w:sz="0" w:space="0" w:color="auto"/>
                    <w:left w:val="none" w:sz="0" w:space="0" w:color="auto"/>
                    <w:bottom w:val="none" w:sz="0" w:space="0" w:color="auto"/>
                    <w:right w:val="none" w:sz="0" w:space="0" w:color="auto"/>
                  </w:divBdr>
                </w:div>
                <w:div w:id="482820389">
                  <w:marLeft w:val="0"/>
                  <w:marRight w:val="0"/>
                  <w:marTop w:val="0"/>
                  <w:marBottom w:val="0"/>
                  <w:divBdr>
                    <w:top w:val="none" w:sz="0" w:space="0" w:color="auto"/>
                    <w:left w:val="none" w:sz="0" w:space="0" w:color="auto"/>
                    <w:bottom w:val="none" w:sz="0" w:space="0" w:color="auto"/>
                    <w:right w:val="none" w:sz="0" w:space="0" w:color="auto"/>
                  </w:divBdr>
                </w:div>
                <w:div w:id="1407679267">
                  <w:marLeft w:val="0"/>
                  <w:marRight w:val="0"/>
                  <w:marTop w:val="0"/>
                  <w:marBottom w:val="0"/>
                  <w:divBdr>
                    <w:top w:val="none" w:sz="0" w:space="0" w:color="auto"/>
                    <w:left w:val="none" w:sz="0" w:space="0" w:color="auto"/>
                    <w:bottom w:val="none" w:sz="0" w:space="0" w:color="auto"/>
                    <w:right w:val="none" w:sz="0" w:space="0" w:color="auto"/>
                  </w:divBdr>
                </w:div>
                <w:div w:id="217327957">
                  <w:marLeft w:val="0"/>
                  <w:marRight w:val="0"/>
                  <w:marTop w:val="0"/>
                  <w:marBottom w:val="0"/>
                  <w:divBdr>
                    <w:top w:val="none" w:sz="0" w:space="0" w:color="auto"/>
                    <w:left w:val="none" w:sz="0" w:space="0" w:color="auto"/>
                    <w:bottom w:val="none" w:sz="0" w:space="0" w:color="auto"/>
                    <w:right w:val="none" w:sz="0" w:space="0" w:color="auto"/>
                  </w:divBdr>
                </w:div>
                <w:div w:id="1155612594">
                  <w:marLeft w:val="0"/>
                  <w:marRight w:val="0"/>
                  <w:marTop w:val="0"/>
                  <w:marBottom w:val="0"/>
                  <w:divBdr>
                    <w:top w:val="none" w:sz="0" w:space="0" w:color="auto"/>
                    <w:left w:val="none" w:sz="0" w:space="0" w:color="auto"/>
                    <w:bottom w:val="none" w:sz="0" w:space="0" w:color="auto"/>
                    <w:right w:val="none" w:sz="0" w:space="0" w:color="auto"/>
                  </w:divBdr>
                </w:div>
                <w:div w:id="573203626">
                  <w:marLeft w:val="0"/>
                  <w:marRight w:val="0"/>
                  <w:marTop w:val="0"/>
                  <w:marBottom w:val="0"/>
                  <w:divBdr>
                    <w:top w:val="none" w:sz="0" w:space="0" w:color="auto"/>
                    <w:left w:val="none" w:sz="0" w:space="0" w:color="auto"/>
                    <w:bottom w:val="none" w:sz="0" w:space="0" w:color="auto"/>
                    <w:right w:val="none" w:sz="0" w:space="0" w:color="auto"/>
                  </w:divBdr>
                </w:div>
                <w:div w:id="1794328498">
                  <w:marLeft w:val="0"/>
                  <w:marRight w:val="0"/>
                  <w:marTop w:val="0"/>
                  <w:marBottom w:val="0"/>
                  <w:divBdr>
                    <w:top w:val="none" w:sz="0" w:space="0" w:color="auto"/>
                    <w:left w:val="none" w:sz="0" w:space="0" w:color="auto"/>
                    <w:bottom w:val="none" w:sz="0" w:space="0" w:color="auto"/>
                    <w:right w:val="none" w:sz="0" w:space="0" w:color="auto"/>
                  </w:divBdr>
                </w:div>
                <w:div w:id="633484247">
                  <w:marLeft w:val="0"/>
                  <w:marRight w:val="0"/>
                  <w:marTop w:val="0"/>
                  <w:marBottom w:val="0"/>
                  <w:divBdr>
                    <w:top w:val="none" w:sz="0" w:space="0" w:color="auto"/>
                    <w:left w:val="none" w:sz="0" w:space="0" w:color="auto"/>
                    <w:bottom w:val="none" w:sz="0" w:space="0" w:color="auto"/>
                    <w:right w:val="none" w:sz="0" w:space="0" w:color="auto"/>
                  </w:divBdr>
                </w:div>
                <w:div w:id="1304579448">
                  <w:marLeft w:val="0"/>
                  <w:marRight w:val="0"/>
                  <w:marTop w:val="0"/>
                  <w:marBottom w:val="0"/>
                  <w:divBdr>
                    <w:top w:val="none" w:sz="0" w:space="0" w:color="auto"/>
                    <w:left w:val="none" w:sz="0" w:space="0" w:color="auto"/>
                    <w:bottom w:val="none" w:sz="0" w:space="0" w:color="auto"/>
                    <w:right w:val="none" w:sz="0" w:space="0" w:color="auto"/>
                  </w:divBdr>
                </w:div>
                <w:div w:id="371881825">
                  <w:marLeft w:val="0"/>
                  <w:marRight w:val="0"/>
                  <w:marTop w:val="0"/>
                  <w:marBottom w:val="0"/>
                  <w:divBdr>
                    <w:top w:val="none" w:sz="0" w:space="0" w:color="auto"/>
                    <w:left w:val="none" w:sz="0" w:space="0" w:color="auto"/>
                    <w:bottom w:val="none" w:sz="0" w:space="0" w:color="auto"/>
                    <w:right w:val="none" w:sz="0" w:space="0" w:color="auto"/>
                  </w:divBdr>
                </w:div>
                <w:div w:id="2125492621">
                  <w:marLeft w:val="0"/>
                  <w:marRight w:val="0"/>
                  <w:marTop w:val="0"/>
                  <w:marBottom w:val="0"/>
                  <w:divBdr>
                    <w:top w:val="none" w:sz="0" w:space="0" w:color="auto"/>
                    <w:left w:val="none" w:sz="0" w:space="0" w:color="auto"/>
                    <w:bottom w:val="none" w:sz="0" w:space="0" w:color="auto"/>
                    <w:right w:val="none" w:sz="0" w:space="0" w:color="auto"/>
                  </w:divBdr>
                </w:div>
                <w:div w:id="1472481912">
                  <w:marLeft w:val="0"/>
                  <w:marRight w:val="0"/>
                  <w:marTop w:val="0"/>
                  <w:marBottom w:val="0"/>
                  <w:divBdr>
                    <w:top w:val="none" w:sz="0" w:space="0" w:color="auto"/>
                    <w:left w:val="none" w:sz="0" w:space="0" w:color="auto"/>
                    <w:bottom w:val="none" w:sz="0" w:space="0" w:color="auto"/>
                    <w:right w:val="none" w:sz="0" w:space="0" w:color="auto"/>
                  </w:divBdr>
                </w:div>
                <w:div w:id="54402859">
                  <w:marLeft w:val="0"/>
                  <w:marRight w:val="0"/>
                  <w:marTop w:val="0"/>
                  <w:marBottom w:val="0"/>
                  <w:divBdr>
                    <w:top w:val="none" w:sz="0" w:space="0" w:color="auto"/>
                    <w:left w:val="none" w:sz="0" w:space="0" w:color="auto"/>
                    <w:bottom w:val="none" w:sz="0" w:space="0" w:color="auto"/>
                    <w:right w:val="none" w:sz="0" w:space="0" w:color="auto"/>
                  </w:divBdr>
                </w:div>
                <w:div w:id="1372800862">
                  <w:marLeft w:val="0"/>
                  <w:marRight w:val="0"/>
                  <w:marTop w:val="0"/>
                  <w:marBottom w:val="0"/>
                  <w:divBdr>
                    <w:top w:val="none" w:sz="0" w:space="0" w:color="auto"/>
                    <w:left w:val="none" w:sz="0" w:space="0" w:color="auto"/>
                    <w:bottom w:val="none" w:sz="0" w:space="0" w:color="auto"/>
                    <w:right w:val="none" w:sz="0" w:space="0" w:color="auto"/>
                  </w:divBdr>
                </w:div>
                <w:div w:id="1816414276">
                  <w:marLeft w:val="0"/>
                  <w:marRight w:val="0"/>
                  <w:marTop w:val="0"/>
                  <w:marBottom w:val="0"/>
                  <w:divBdr>
                    <w:top w:val="none" w:sz="0" w:space="0" w:color="auto"/>
                    <w:left w:val="none" w:sz="0" w:space="0" w:color="auto"/>
                    <w:bottom w:val="none" w:sz="0" w:space="0" w:color="auto"/>
                    <w:right w:val="none" w:sz="0" w:space="0" w:color="auto"/>
                  </w:divBdr>
                </w:div>
                <w:div w:id="2132044296">
                  <w:marLeft w:val="0"/>
                  <w:marRight w:val="0"/>
                  <w:marTop w:val="0"/>
                  <w:marBottom w:val="0"/>
                  <w:divBdr>
                    <w:top w:val="none" w:sz="0" w:space="0" w:color="auto"/>
                    <w:left w:val="none" w:sz="0" w:space="0" w:color="auto"/>
                    <w:bottom w:val="none" w:sz="0" w:space="0" w:color="auto"/>
                    <w:right w:val="none" w:sz="0" w:space="0" w:color="auto"/>
                  </w:divBdr>
                </w:div>
                <w:div w:id="1303267515">
                  <w:marLeft w:val="0"/>
                  <w:marRight w:val="0"/>
                  <w:marTop w:val="0"/>
                  <w:marBottom w:val="0"/>
                  <w:divBdr>
                    <w:top w:val="none" w:sz="0" w:space="0" w:color="auto"/>
                    <w:left w:val="none" w:sz="0" w:space="0" w:color="auto"/>
                    <w:bottom w:val="none" w:sz="0" w:space="0" w:color="auto"/>
                    <w:right w:val="none" w:sz="0" w:space="0" w:color="auto"/>
                  </w:divBdr>
                </w:div>
                <w:div w:id="1135871049">
                  <w:marLeft w:val="0"/>
                  <w:marRight w:val="0"/>
                  <w:marTop w:val="0"/>
                  <w:marBottom w:val="0"/>
                  <w:divBdr>
                    <w:top w:val="none" w:sz="0" w:space="0" w:color="auto"/>
                    <w:left w:val="none" w:sz="0" w:space="0" w:color="auto"/>
                    <w:bottom w:val="none" w:sz="0" w:space="0" w:color="auto"/>
                    <w:right w:val="none" w:sz="0" w:space="0" w:color="auto"/>
                  </w:divBdr>
                </w:div>
                <w:div w:id="1683821526">
                  <w:marLeft w:val="0"/>
                  <w:marRight w:val="0"/>
                  <w:marTop w:val="0"/>
                  <w:marBottom w:val="0"/>
                  <w:divBdr>
                    <w:top w:val="none" w:sz="0" w:space="0" w:color="auto"/>
                    <w:left w:val="none" w:sz="0" w:space="0" w:color="auto"/>
                    <w:bottom w:val="none" w:sz="0" w:space="0" w:color="auto"/>
                    <w:right w:val="none" w:sz="0" w:space="0" w:color="auto"/>
                  </w:divBdr>
                </w:div>
                <w:div w:id="194194709">
                  <w:marLeft w:val="0"/>
                  <w:marRight w:val="0"/>
                  <w:marTop w:val="0"/>
                  <w:marBottom w:val="0"/>
                  <w:divBdr>
                    <w:top w:val="none" w:sz="0" w:space="0" w:color="auto"/>
                    <w:left w:val="none" w:sz="0" w:space="0" w:color="auto"/>
                    <w:bottom w:val="none" w:sz="0" w:space="0" w:color="auto"/>
                    <w:right w:val="none" w:sz="0" w:space="0" w:color="auto"/>
                  </w:divBdr>
                </w:div>
                <w:div w:id="645595865">
                  <w:marLeft w:val="0"/>
                  <w:marRight w:val="0"/>
                  <w:marTop w:val="0"/>
                  <w:marBottom w:val="0"/>
                  <w:divBdr>
                    <w:top w:val="none" w:sz="0" w:space="0" w:color="auto"/>
                    <w:left w:val="none" w:sz="0" w:space="0" w:color="auto"/>
                    <w:bottom w:val="none" w:sz="0" w:space="0" w:color="auto"/>
                    <w:right w:val="none" w:sz="0" w:space="0" w:color="auto"/>
                  </w:divBdr>
                </w:div>
                <w:div w:id="92013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8821">
          <w:marLeft w:val="0"/>
          <w:marRight w:val="0"/>
          <w:marTop w:val="0"/>
          <w:marBottom w:val="0"/>
          <w:divBdr>
            <w:top w:val="none" w:sz="0" w:space="0" w:color="auto"/>
            <w:left w:val="none" w:sz="0" w:space="0" w:color="auto"/>
            <w:bottom w:val="none" w:sz="0" w:space="0" w:color="auto"/>
            <w:right w:val="none" w:sz="0" w:space="0" w:color="auto"/>
          </w:divBdr>
        </w:div>
      </w:divsChild>
    </w:div>
    <w:div w:id="397828210">
      <w:bodyDiv w:val="1"/>
      <w:marLeft w:val="0"/>
      <w:marRight w:val="0"/>
      <w:marTop w:val="0"/>
      <w:marBottom w:val="0"/>
      <w:divBdr>
        <w:top w:val="none" w:sz="0" w:space="0" w:color="auto"/>
        <w:left w:val="none" w:sz="0" w:space="0" w:color="auto"/>
        <w:bottom w:val="none" w:sz="0" w:space="0" w:color="auto"/>
        <w:right w:val="none" w:sz="0" w:space="0" w:color="auto"/>
      </w:divBdr>
    </w:div>
    <w:div w:id="398208135">
      <w:bodyDiv w:val="1"/>
      <w:marLeft w:val="0"/>
      <w:marRight w:val="0"/>
      <w:marTop w:val="0"/>
      <w:marBottom w:val="0"/>
      <w:divBdr>
        <w:top w:val="none" w:sz="0" w:space="0" w:color="auto"/>
        <w:left w:val="none" w:sz="0" w:space="0" w:color="auto"/>
        <w:bottom w:val="none" w:sz="0" w:space="0" w:color="auto"/>
        <w:right w:val="none" w:sz="0" w:space="0" w:color="auto"/>
      </w:divBdr>
    </w:div>
    <w:div w:id="398286384">
      <w:bodyDiv w:val="1"/>
      <w:marLeft w:val="0"/>
      <w:marRight w:val="0"/>
      <w:marTop w:val="0"/>
      <w:marBottom w:val="0"/>
      <w:divBdr>
        <w:top w:val="none" w:sz="0" w:space="0" w:color="auto"/>
        <w:left w:val="none" w:sz="0" w:space="0" w:color="auto"/>
        <w:bottom w:val="none" w:sz="0" w:space="0" w:color="auto"/>
        <w:right w:val="none" w:sz="0" w:space="0" w:color="auto"/>
      </w:divBdr>
    </w:div>
    <w:div w:id="398792919">
      <w:bodyDiv w:val="1"/>
      <w:marLeft w:val="0"/>
      <w:marRight w:val="0"/>
      <w:marTop w:val="0"/>
      <w:marBottom w:val="0"/>
      <w:divBdr>
        <w:top w:val="none" w:sz="0" w:space="0" w:color="auto"/>
        <w:left w:val="none" w:sz="0" w:space="0" w:color="auto"/>
        <w:bottom w:val="none" w:sz="0" w:space="0" w:color="auto"/>
        <w:right w:val="none" w:sz="0" w:space="0" w:color="auto"/>
      </w:divBdr>
    </w:div>
    <w:div w:id="398947635">
      <w:bodyDiv w:val="1"/>
      <w:marLeft w:val="0"/>
      <w:marRight w:val="0"/>
      <w:marTop w:val="0"/>
      <w:marBottom w:val="0"/>
      <w:divBdr>
        <w:top w:val="none" w:sz="0" w:space="0" w:color="auto"/>
        <w:left w:val="none" w:sz="0" w:space="0" w:color="auto"/>
        <w:bottom w:val="none" w:sz="0" w:space="0" w:color="auto"/>
        <w:right w:val="none" w:sz="0" w:space="0" w:color="auto"/>
      </w:divBdr>
    </w:div>
    <w:div w:id="399405391">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48392">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0642323">
      <w:bodyDiv w:val="1"/>
      <w:marLeft w:val="0"/>
      <w:marRight w:val="0"/>
      <w:marTop w:val="0"/>
      <w:marBottom w:val="0"/>
      <w:divBdr>
        <w:top w:val="none" w:sz="0" w:space="0" w:color="auto"/>
        <w:left w:val="none" w:sz="0" w:space="0" w:color="auto"/>
        <w:bottom w:val="none" w:sz="0" w:space="0" w:color="auto"/>
        <w:right w:val="none" w:sz="0" w:space="0" w:color="auto"/>
      </w:divBdr>
    </w:div>
    <w:div w:id="400757597">
      <w:bodyDiv w:val="1"/>
      <w:marLeft w:val="0"/>
      <w:marRight w:val="0"/>
      <w:marTop w:val="0"/>
      <w:marBottom w:val="0"/>
      <w:divBdr>
        <w:top w:val="none" w:sz="0" w:space="0" w:color="auto"/>
        <w:left w:val="none" w:sz="0" w:space="0" w:color="auto"/>
        <w:bottom w:val="none" w:sz="0" w:space="0" w:color="auto"/>
        <w:right w:val="none" w:sz="0" w:space="0" w:color="auto"/>
      </w:divBdr>
    </w:div>
    <w:div w:id="402029406">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2487949">
      <w:bodyDiv w:val="1"/>
      <w:marLeft w:val="0"/>
      <w:marRight w:val="0"/>
      <w:marTop w:val="0"/>
      <w:marBottom w:val="0"/>
      <w:divBdr>
        <w:top w:val="none" w:sz="0" w:space="0" w:color="auto"/>
        <w:left w:val="none" w:sz="0" w:space="0" w:color="auto"/>
        <w:bottom w:val="none" w:sz="0" w:space="0" w:color="auto"/>
        <w:right w:val="none" w:sz="0" w:space="0" w:color="auto"/>
      </w:divBdr>
    </w:div>
    <w:div w:id="403333752">
      <w:bodyDiv w:val="1"/>
      <w:marLeft w:val="0"/>
      <w:marRight w:val="0"/>
      <w:marTop w:val="0"/>
      <w:marBottom w:val="0"/>
      <w:divBdr>
        <w:top w:val="none" w:sz="0" w:space="0" w:color="auto"/>
        <w:left w:val="none" w:sz="0" w:space="0" w:color="auto"/>
        <w:bottom w:val="none" w:sz="0" w:space="0" w:color="auto"/>
        <w:right w:val="none" w:sz="0" w:space="0" w:color="auto"/>
      </w:divBdr>
    </w:div>
    <w:div w:id="403651157">
      <w:bodyDiv w:val="1"/>
      <w:marLeft w:val="0"/>
      <w:marRight w:val="0"/>
      <w:marTop w:val="0"/>
      <w:marBottom w:val="0"/>
      <w:divBdr>
        <w:top w:val="none" w:sz="0" w:space="0" w:color="auto"/>
        <w:left w:val="none" w:sz="0" w:space="0" w:color="auto"/>
        <w:bottom w:val="none" w:sz="0" w:space="0" w:color="auto"/>
        <w:right w:val="none" w:sz="0" w:space="0" w:color="auto"/>
      </w:divBdr>
    </w:div>
    <w:div w:id="403919915">
      <w:bodyDiv w:val="1"/>
      <w:marLeft w:val="0"/>
      <w:marRight w:val="0"/>
      <w:marTop w:val="0"/>
      <w:marBottom w:val="0"/>
      <w:divBdr>
        <w:top w:val="none" w:sz="0" w:space="0" w:color="auto"/>
        <w:left w:val="none" w:sz="0" w:space="0" w:color="auto"/>
        <w:bottom w:val="none" w:sz="0" w:space="0" w:color="auto"/>
        <w:right w:val="none" w:sz="0" w:space="0" w:color="auto"/>
      </w:divBdr>
    </w:div>
    <w:div w:id="404376046">
      <w:bodyDiv w:val="1"/>
      <w:marLeft w:val="0"/>
      <w:marRight w:val="0"/>
      <w:marTop w:val="0"/>
      <w:marBottom w:val="0"/>
      <w:divBdr>
        <w:top w:val="none" w:sz="0" w:space="0" w:color="auto"/>
        <w:left w:val="none" w:sz="0" w:space="0" w:color="auto"/>
        <w:bottom w:val="none" w:sz="0" w:space="0" w:color="auto"/>
        <w:right w:val="none" w:sz="0" w:space="0" w:color="auto"/>
      </w:divBdr>
    </w:div>
    <w:div w:id="404687828">
      <w:bodyDiv w:val="1"/>
      <w:marLeft w:val="0"/>
      <w:marRight w:val="0"/>
      <w:marTop w:val="0"/>
      <w:marBottom w:val="0"/>
      <w:divBdr>
        <w:top w:val="none" w:sz="0" w:space="0" w:color="auto"/>
        <w:left w:val="none" w:sz="0" w:space="0" w:color="auto"/>
        <w:bottom w:val="none" w:sz="0" w:space="0" w:color="auto"/>
        <w:right w:val="none" w:sz="0" w:space="0" w:color="auto"/>
      </w:divBdr>
    </w:div>
    <w:div w:id="404887626">
      <w:bodyDiv w:val="1"/>
      <w:marLeft w:val="0"/>
      <w:marRight w:val="0"/>
      <w:marTop w:val="0"/>
      <w:marBottom w:val="0"/>
      <w:divBdr>
        <w:top w:val="none" w:sz="0" w:space="0" w:color="auto"/>
        <w:left w:val="none" w:sz="0" w:space="0" w:color="auto"/>
        <w:bottom w:val="none" w:sz="0" w:space="0" w:color="auto"/>
        <w:right w:val="none" w:sz="0" w:space="0" w:color="auto"/>
      </w:divBdr>
    </w:div>
    <w:div w:id="405423319">
      <w:bodyDiv w:val="1"/>
      <w:marLeft w:val="0"/>
      <w:marRight w:val="0"/>
      <w:marTop w:val="0"/>
      <w:marBottom w:val="0"/>
      <w:divBdr>
        <w:top w:val="none" w:sz="0" w:space="0" w:color="auto"/>
        <w:left w:val="none" w:sz="0" w:space="0" w:color="auto"/>
        <w:bottom w:val="none" w:sz="0" w:space="0" w:color="auto"/>
        <w:right w:val="none" w:sz="0" w:space="0" w:color="auto"/>
      </w:divBdr>
    </w:div>
    <w:div w:id="405424799">
      <w:bodyDiv w:val="1"/>
      <w:marLeft w:val="0"/>
      <w:marRight w:val="0"/>
      <w:marTop w:val="0"/>
      <w:marBottom w:val="0"/>
      <w:divBdr>
        <w:top w:val="none" w:sz="0" w:space="0" w:color="auto"/>
        <w:left w:val="none" w:sz="0" w:space="0" w:color="auto"/>
        <w:bottom w:val="none" w:sz="0" w:space="0" w:color="auto"/>
        <w:right w:val="none" w:sz="0" w:space="0" w:color="auto"/>
      </w:divBdr>
    </w:div>
    <w:div w:id="405734560">
      <w:bodyDiv w:val="1"/>
      <w:marLeft w:val="0"/>
      <w:marRight w:val="0"/>
      <w:marTop w:val="0"/>
      <w:marBottom w:val="0"/>
      <w:divBdr>
        <w:top w:val="none" w:sz="0" w:space="0" w:color="auto"/>
        <w:left w:val="none" w:sz="0" w:space="0" w:color="auto"/>
        <w:bottom w:val="none" w:sz="0" w:space="0" w:color="auto"/>
        <w:right w:val="none" w:sz="0" w:space="0" w:color="auto"/>
      </w:divBdr>
    </w:div>
    <w:div w:id="405766036">
      <w:bodyDiv w:val="1"/>
      <w:marLeft w:val="0"/>
      <w:marRight w:val="0"/>
      <w:marTop w:val="0"/>
      <w:marBottom w:val="0"/>
      <w:divBdr>
        <w:top w:val="none" w:sz="0" w:space="0" w:color="auto"/>
        <w:left w:val="none" w:sz="0" w:space="0" w:color="auto"/>
        <w:bottom w:val="none" w:sz="0" w:space="0" w:color="auto"/>
        <w:right w:val="none" w:sz="0" w:space="0" w:color="auto"/>
      </w:divBdr>
    </w:div>
    <w:div w:id="40634743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6926868">
      <w:bodyDiv w:val="1"/>
      <w:marLeft w:val="0"/>
      <w:marRight w:val="0"/>
      <w:marTop w:val="0"/>
      <w:marBottom w:val="0"/>
      <w:divBdr>
        <w:top w:val="none" w:sz="0" w:space="0" w:color="auto"/>
        <w:left w:val="none" w:sz="0" w:space="0" w:color="auto"/>
        <w:bottom w:val="none" w:sz="0" w:space="0" w:color="auto"/>
        <w:right w:val="none" w:sz="0" w:space="0" w:color="auto"/>
      </w:divBdr>
    </w:div>
    <w:div w:id="407120036">
      <w:bodyDiv w:val="1"/>
      <w:marLeft w:val="0"/>
      <w:marRight w:val="0"/>
      <w:marTop w:val="0"/>
      <w:marBottom w:val="0"/>
      <w:divBdr>
        <w:top w:val="none" w:sz="0" w:space="0" w:color="auto"/>
        <w:left w:val="none" w:sz="0" w:space="0" w:color="auto"/>
        <w:bottom w:val="none" w:sz="0" w:space="0" w:color="auto"/>
        <w:right w:val="none" w:sz="0" w:space="0" w:color="auto"/>
      </w:divBdr>
    </w:div>
    <w:div w:id="408114186">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579217">
      <w:bodyDiv w:val="1"/>
      <w:marLeft w:val="0"/>
      <w:marRight w:val="0"/>
      <w:marTop w:val="0"/>
      <w:marBottom w:val="0"/>
      <w:divBdr>
        <w:top w:val="none" w:sz="0" w:space="0" w:color="auto"/>
        <w:left w:val="none" w:sz="0" w:space="0" w:color="auto"/>
        <w:bottom w:val="none" w:sz="0" w:space="0" w:color="auto"/>
        <w:right w:val="none" w:sz="0" w:space="0" w:color="auto"/>
      </w:divBdr>
    </w:div>
    <w:div w:id="408582934">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09470475">
      <w:bodyDiv w:val="1"/>
      <w:marLeft w:val="0"/>
      <w:marRight w:val="0"/>
      <w:marTop w:val="0"/>
      <w:marBottom w:val="0"/>
      <w:divBdr>
        <w:top w:val="none" w:sz="0" w:space="0" w:color="auto"/>
        <w:left w:val="none" w:sz="0" w:space="0" w:color="auto"/>
        <w:bottom w:val="none" w:sz="0" w:space="0" w:color="auto"/>
        <w:right w:val="none" w:sz="0" w:space="0" w:color="auto"/>
      </w:divBdr>
    </w:div>
    <w:div w:id="410129674">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0351182">
      <w:bodyDiv w:val="1"/>
      <w:marLeft w:val="0"/>
      <w:marRight w:val="0"/>
      <w:marTop w:val="0"/>
      <w:marBottom w:val="0"/>
      <w:divBdr>
        <w:top w:val="none" w:sz="0" w:space="0" w:color="auto"/>
        <w:left w:val="none" w:sz="0" w:space="0" w:color="auto"/>
        <w:bottom w:val="none" w:sz="0" w:space="0" w:color="auto"/>
        <w:right w:val="none" w:sz="0" w:space="0" w:color="auto"/>
      </w:divBdr>
    </w:div>
    <w:div w:id="410810331">
      <w:bodyDiv w:val="1"/>
      <w:marLeft w:val="0"/>
      <w:marRight w:val="0"/>
      <w:marTop w:val="0"/>
      <w:marBottom w:val="0"/>
      <w:divBdr>
        <w:top w:val="none" w:sz="0" w:space="0" w:color="auto"/>
        <w:left w:val="none" w:sz="0" w:space="0" w:color="auto"/>
        <w:bottom w:val="none" w:sz="0" w:space="0" w:color="auto"/>
        <w:right w:val="none" w:sz="0" w:space="0" w:color="auto"/>
      </w:divBdr>
    </w:div>
    <w:div w:id="410934589">
      <w:bodyDiv w:val="1"/>
      <w:marLeft w:val="0"/>
      <w:marRight w:val="0"/>
      <w:marTop w:val="0"/>
      <w:marBottom w:val="0"/>
      <w:divBdr>
        <w:top w:val="none" w:sz="0" w:space="0" w:color="auto"/>
        <w:left w:val="none" w:sz="0" w:space="0" w:color="auto"/>
        <w:bottom w:val="none" w:sz="0" w:space="0" w:color="auto"/>
        <w:right w:val="none" w:sz="0" w:space="0" w:color="auto"/>
      </w:divBdr>
    </w:div>
    <w:div w:id="411121647">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464003">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121556">
      <w:bodyDiv w:val="1"/>
      <w:marLeft w:val="0"/>
      <w:marRight w:val="0"/>
      <w:marTop w:val="0"/>
      <w:marBottom w:val="0"/>
      <w:divBdr>
        <w:top w:val="none" w:sz="0" w:space="0" w:color="auto"/>
        <w:left w:val="none" w:sz="0" w:space="0" w:color="auto"/>
        <w:bottom w:val="none" w:sz="0" w:space="0" w:color="auto"/>
        <w:right w:val="none" w:sz="0" w:space="0" w:color="auto"/>
      </w:divBdr>
    </w:div>
    <w:div w:id="412354829">
      <w:bodyDiv w:val="1"/>
      <w:marLeft w:val="0"/>
      <w:marRight w:val="0"/>
      <w:marTop w:val="0"/>
      <w:marBottom w:val="0"/>
      <w:divBdr>
        <w:top w:val="none" w:sz="0" w:space="0" w:color="auto"/>
        <w:left w:val="none" w:sz="0" w:space="0" w:color="auto"/>
        <w:bottom w:val="none" w:sz="0" w:space="0" w:color="auto"/>
        <w:right w:val="none" w:sz="0" w:space="0" w:color="auto"/>
      </w:divBdr>
    </w:div>
    <w:div w:id="41243480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2701542">
      <w:bodyDiv w:val="1"/>
      <w:marLeft w:val="0"/>
      <w:marRight w:val="0"/>
      <w:marTop w:val="0"/>
      <w:marBottom w:val="0"/>
      <w:divBdr>
        <w:top w:val="none" w:sz="0" w:space="0" w:color="auto"/>
        <w:left w:val="none" w:sz="0" w:space="0" w:color="auto"/>
        <w:bottom w:val="none" w:sz="0" w:space="0" w:color="auto"/>
        <w:right w:val="none" w:sz="0" w:space="0" w:color="auto"/>
      </w:divBdr>
    </w:div>
    <w:div w:id="413820332">
      <w:bodyDiv w:val="1"/>
      <w:marLeft w:val="0"/>
      <w:marRight w:val="0"/>
      <w:marTop w:val="0"/>
      <w:marBottom w:val="0"/>
      <w:divBdr>
        <w:top w:val="none" w:sz="0" w:space="0" w:color="auto"/>
        <w:left w:val="none" w:sz="0" w:space="0" w:color="auto"/>
        <w:bottom w:val="none" w:sz="0" w:space="0" w:color="auto"/>
        <w:right w:val="none" w:sz="0" w:space="0" w:color="auto"/>
      </w:divBdr>
    </w:div>
    <w:div w:id="413892476">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4789982">
      <w:bodyDiv w:val="1"/>
      <w:marLeft w:val="0"/>
      <w:marRight w:val="0"/>
      <w:marTop w:val="0"/>
      <w:marBottom w:val="0"/>
      <w:divBdr>
        <w:top w:val="none" w:sz="0" w:space="0" w:color="auto"/>
        <w:left w:val="none" w:sz="0" w:space="0" w:color="auto"/>
        <w:bottom w:val="none" w:sz="0" w:space="0" w:color="auto"/>
        <w:right w:val="none" w:sz="0" w:space="0" w:color="auto"/>
      </w:divBdr>
    </w:div>
    <w:div w:id="415591753">
      <w:bodyDiv w:val="1"/>
      <w:marLeft w:val="0"/>
      <w:marRight w:val="0"/>
      <w:marTop w:val="0"/>
      <w:marBottom w:val="0"/>
      <w:divBdr>
        <w:top w:val="none" w:sz="0" w:space="0" w:color="auto"/>
        <w:left w:val="none" w:sz="0" w:space="0" w:color="auto"/>
        <w:bottom w:val="none" w:sz="0" w:space="0" w:color="auto"/>
        <w:right w:val="none" w:sz="0" w:space="0" w:color="auto"/>
      </w:divBdr>
      <w:divsChild>
        <w:div w:id="801004075">
          <w:marLeft w:val="0"/>
          <w:marRight w:val="0"/>
          <w:marTop w:val="0"/>
          <w:marBottom w:val="0"/>
          <w:divBdr>
            <w:top w:val="none" w:sz="0" w:space="0" w:color="auto"/>
            <w:left w:val="none" w:sz="0" w:space="0" w:color="auto"/>
            <w:bottom w:val="none" w:sz="0" w:space="0" w:color="auto"/>
            <w:right w:val="none" w:sz="0" w:space="0" w:color="auto"/>
          </w:divBdr>
        </w:div>
        <w:div w:id="1196308033">
          <w:marLeft w:val="0"/>
          <w:marRight w:val="0"/>
          <w:marTop w:val="0"/>
          <w:marBottom w:val="0"/>
          <w:divBdr>
            <w:top w:val="none" w:sz="0" w:space="0" w:color="auto"/>
            <w:left w:val="none" w:sz="0" w:space="0" w:color="auto"/>
            <w:bottom w:val="none" w:sz="0" w:space="0" w:color="auto"/>
            <w:right w:val="none" w:sz="0" w:space="0" w:color="auto"/>
          </w:divBdr>
        </w:div>
        <w:div w:id="1655836769">
          <w:marLeft w:val="0"/>
          <w:marRight w:val="0"/>
          <w:marTop w:val="0"/>
          <w:marBottom w:val="0"/>
          <w:divBdr>
            <w:top w:val="none" w:sz="0" w:space="0" w:color="auto"/>
            <w:left w:val="none" w:sz="0" w:space="0" w:color="auto"/>
            <w:bottom w:val="none" w:sz="0" w:space="0" w:color="auto"/>
            <w:right w:val="none" w:sz="0" w:space="0" w:color="auto"/>
          </w:divBdr>
        </w:div>
        <w:div w:id="1501462524">
          <w:marLeft w:val="0"/>
          <w:marRight w:val="0"/>
          <w:marTop w:val="0"/>
          <w:marBottom w:val="0"/>
          <w:divBdr>
            <w:top w:val="none" w:sz="0" w:space="0" w:color="auto"/>
            <w:left w:val="none" w:sz="0" w:space="0" w:color="auto"/>
            <w:bottom w:val="none" w:sz="0" w:space="0" w:color="auto"/>
            <w:right w:val="none" w:sz="0" w:space="0" w:color="auto"/>
          </w:divBdr>
        </w:div>
        <w:div w:id="100146686">
          <w:marLeft w:val="0"/>
          <w:marRight w:val="0"/>
          <w:marTop w:val="0"/>
          <w:marBottom w:val="0"/>
          <w:divBdr>
            <w:top w:val="none" w:sz="0" w:space="0" w:color="auto"/>
            <w:left w:val="none" w:sz="0" w:space="0" w:color="auto"/>
            <w:bottom w:val="none" w:sz="0" w:space="0" w:color="auto"/>
            <w:right w:val="none" w:sz="0" w:space="0" w:color="auto"/>
          </w:divBdr>
        </w:div>
        <w:div w:id="795026202">
          <w:marLeft w:val="0"/>
          <w:marRight w:val="0"/>
          <w:marTop w:val="0"/>
          <w:marBottom w:val="0"/>
          <w:divBdr>
            <w:top w:val="none" w:sz="0" w:space="0" w:color="auto"/>
            <w:left w:val="none" w:sz="0" w:space="0" w:color="auto"/>
            <w:bottom w:val="none" w:sz="0" w:space="0" w:color="auto"/>
            <w:right w:val="none" w:sz="0" w:space="0" w:color="auto"/>
          </w:divBdr>
        </w:div>
        <w:div w:id="929318902">
          <w:marLeft w:val="0"/>
          <w:marRight w:val="0"/>
          <w:marTop w:val="0"/>
          <w:marBottom w:val="0"/>
          <w:divBdr>
            <w:top w:val="none" w:sz="0" w:space="0" w:color="auto"/>
            <w:left w:val="none" w:sz="0" w:space="0" w:color="auto"/>
            <w:bottom w:val="none" w:sz="0" w:space="0" w:color="auto"/>
            <w:right w:val="none" w:sz="0" w:space="0" w:color="auto"/>
          </w:divBdr>
        </w:div>
        <w:div w:id="924531786">
          <w:marLeft w:val="0"/>
          <w:marRight w:val="0"/>
          <w:marTop w:val="0"/>
          <w:marBottom w:val="0"/>
          <w:divBdr>
            <w:top w:val="none" w:sz="0" w:space="0" w:color="auto"/>
            <w:left w:val="none" w:sz="0" w:space="0" w:color="auto"/>
            <w:bottom w:val="none" w:sz="0" w:space="0" w:color="auto"/>
            <w:right w:val="none" w:sz="0" w:space="0" w:color="auto"/>
          </w:divBdr>
        </w:div>
        <w:div w:id="213737780">
          <w:marLeft w:val="0"/>
          <w:marRight w:val="0"/>
          <w:marTop w:val="0"/>
          <w:marBottom w:val="0"/>
          <w:divBdr>
            <w:top w:val="none" w:sz="0" w:space="0" w:color="auto"/>
            <w:left w:val="none" w:sz="0" w:space="0" w:color="auto"/>
            <w:bottom w:val="none" w:sz="0" w:space="0" w:color="auto"/>
            <w:right w:val="none" w:sz="0" w:space="0" w:color="auto"/>
          </w:divBdr>
        </w:div>
        <w:div w:id="849181919">
          <w:marLeft w:val="0"/>
          <w:marRight w:val="0"/>
          <w:marTop w:val="0"/>
          <w:marBottom w:val="0"/>
          <w:divBdr>
            <w:top w:val="none" w:sz="0" w:space="0" w:color="auto"/>
            <w:left w:val="none" w:sz="0" w:space="0" w:color="auto"/>
            <w:bottom w:val="none" w:sz="0" w:space="0" w:color="auto"/>
            <w:right w:val="none" w:sz="0" w:space="0" w:color="auto"/>
          </w:divBdr>
        </w:div>
        <w:div w:id="849871615">
          <w:marLeft w:val="0"/>
          <w:marRight w:val="0"/>
          <w:marTop w:val="0"/>
          <w:marBottom w:val="0"/>
          <w:divBdr>
            <w:top w:val="none" w:sz="0" w:space="0" w:color="auto"/>
            <w:left w:val="none" w:sz="0" w:space="0" w:color="auto"/>
            <w:bottom w:val="none" w:sz="0" w:space="0" w:color="auto"/>
            <w:right w:val="none" w:sz="0" w:space="0" w:color="auto"/>
          </w:divBdr>
        </w:div>
        <w:div w:id="210196746">
          <w:marLeft w:val="0"/>
          <w:marRight w:val="0"/>
          <w:marTop w:val="0"/>
          <w:marBottom w:val="0"/>
          <w:divBdr>
            <w:top w:val="none" w:sz="0" w:space="0" w:color="auto"/>
            <w:left w:val="none" w:sz="0" w:space="0" w:color="auto"/>
            <w:bottom w:val="none" w:sz="0" w:space="0" w:color="auto"/>
            <w:right w:val="none" w:sz="0" w:space="0" w:color="auto"/>
          </w:divBdr>
        </w:div>
        <w:div w:id="2128965484">
          <w:marLeft w:val="0"/>
          <w:marRight w:val="0"/>
          <w:marTop w:val="0"/>
          <w:marBottom w:val="0"/>
          <w:divBdr>
            <w:top w:val="none" w:sz="0" w:space="0" w:color="auto"/>
            <w:left w:val="none" w:sz="0" w:space="0" w:color="auto"/>
            <w:bottom w:val="none" w:sz="0" w:space="0" w:color="auto"/>
            <w:right w:val="none" w:sz="0" w:space="0" w:color="auto"/>
          </w:divBdr>
        </w:div>
        <w:div w:id="797063130">
          <w:marLeft w:val="0"/>
          <w:marRight w:val="0"/>
          <w:marTop w:val="0"/>
          <w:marBottom w:val="0"/>
          <w:divBdr>
            <w:top w:val="none" w:sz="0" w:space="0" w:color="auto"/>
            <w:left w:val="none" w:sz="0" w:space="0" w:color="auto"/>
            <w:bottom w:val="none" w:sz="0" w:space="0" w:color="auto"/>
            <w:right w:val="none" w:sz="0" w:space="0" w:color="auto"/>
          </w:divBdr>
        </w:div>
        <w:div w:id="1216430598">
          <w:marLeft w:val="0"/>
          <w:marRight w:val="0"/>
          <w:marTop w:val="0"/>
          <w:marBottom w:val="0"/>
          <w:divBdr>
            <w:top w:val="none" w:sz="0" w:space="0" w:color="auto"/>
            <w:left w:val="none" w:sz="0" w:space="0" w:color="auto"/>
            <w:bottom w:val="none" w:sz="0" w:space="0" w:color="auto"/>
            <w:right w:val="none" w:sz="0" w:space="0" w:color="auto"/>
          </w:divBdr>
        </w:div>
        <w:div w:id="2031374766">
          <w:marLeft w:val="0"/>
          <w:marRight w:val="0"/>
          <w:marTop w:val="0"/>
          <w:marBottom w:val="0"/>
          <w:divBdr>
            <w:top w:val="none" w:sz="0" w:space="0" w:color="auto"/>
            <w:left w:val="none" w:sz="0" w:space="0" w:color="auto"/>
            <w:bottom w:val="none" w:sz="0" w:space="0" w:color="auto"/>
            <w:right w:val="none" w:sz="0" w:space="0" w:color="auto"/>
          </w:divBdr>
        </w:div>
        <w:div w:id="795563143">
          <w:marLeft w:val="0"/>
          <w:marRight w:val="0"/>
          <w:marTop w:val="0"/>
          <w:marBottom w:val="0"/>
          <w:divBdr>
            <w:top w:val="none" w:sz="0" w:space="0" w:color="auto"/>
            <w:left w:val="none" w:sz="0" w:space="0" w:color="auto"/>
            <w:bottom w:val="none" w:sz="0" w:space="0" w:color="auto"/>
            <w:right w:val="none" w:sz="0" w:space="0" w:color="auto"/>
          </w:divBdr>
        </w:div>
        <w:div w:id="1926570634">
          <w:marLeft w:val="0"/>
          <w:marRight w:val="0"/>
          <w:marTop w:val="0"/>
          <w:marBottom w:val="0"/>
          <w:divBdr>
            <w:top w:val="none" w:sz="0" w:space="0" w:color="auto"/>
            <w:left w:val="none" w:sz="0" w:space="0" w:color="auto"/>
            <w:bottom w:val="none" w:sz="0" w:space="0" w:color="auto"/>
            <w:right w:val="none" w:sz="0" w:space="0" w:color="auto"/>
          </w:divBdr>
        </w:div>
        <w:div w:id="513109306">
          <w:marLeft w:val="0"/>
          <w:marRight w:val="0"/>
          <w:marTop w:val="0"/>
          <w:marBottom w:val="0"/>
          <w:divBdr>
            <w:top w:val="none" w:sz="0" w:space="0" w:color="auto"/>
            <w:left w:val="none" w:sz="0" w:space="0" w:color="auto"/>
            <w:bottom w:val="none" w:sz="0" w:space="0" w:color="auto"/>
            <w:right w:val="none" w:sz="0" w:space="0" w:color="auto"/>
          </w:divBdr>
        </w:div>
        <w:div w:id="33894431">
          <w:marLeft w:val="0"/>
          <w:marRight w:val="0"/>
          <w:marTop w:val="0"/>
          <w:marBottom w:val="0"/>
          <w:divBdr>
            <w:top w:val="none" w:sz="0" w:space="0" w:color="auto"/>
            <w:left w:val="none" w:sz="0" w:space="0" w:color="auto"/>
            <w:bottom w:val="none" w:sz="0" w:space="0" w:color="auto"/>
            <w:right w:val="none" w:sz="0" w:space="0" w:color="auto"/>
          </w:divBdr>
        </w:div>
        <w:div w:id="954410456">
          <w:marLeft w:val="0"/>
          <w:marRight w:val="0"/>
          <w:marTop w:val="0"/>
          <w:marBottom w:val="0"/>
          <w:divBdr>
            <w:top w:val="none" w:sz="0" w:space="0" w:color="auto"/>
            <w:left w:val="none" w:sz="0" w:space="0" w:color="auto"/>
            <w:bottom w:val="none" w:sz="0" w:space="0" w:color="auto"/>
            <w:right w:val="none" w:sz="0" w:space="0" w:color="auto"/>
          </w:divBdr>
        </w:div>
        <w:div w:id="1744404148">
          <w:marLeft w:val="0"/>
          <w:marRight w:val="0"/>
          <w:marTop w:val="0"/>
          <w:marBottom w:val="0"/>
          <w:divBdr>
            <w:top w:val="none" w:sz="0" w:space="0" w:color="auto"/>
            <w:left w:val="none" w:sz="0" w:space="0" w:color="auto"/>
            <w:bottom w:val="none" w:sz="0" w:space="0" w:color="auto"/>
            <w:right w:val="none" w:sz="0" w:space="0" w:color="auto"/>
          </w:divBdr>
        </w:div>
        <w:div w:id="2098600539">
          <w:marLeft w:val="0"/>
          <w:marRight w:val="0"/>
          <w:marTop w:val="0"/>
          <w:marBottom w:val="0"/>
          <w:divBdr>
            <w:top w:val="none" w:sz="0" w:space="0" w:color="auto"/>
            <w:left w:val="none" w:sz="0" w:space="0" w:color="auto"/>
            <w:bottom w:val="none" w:sz="0" w:space="0" w:color="auto"/>
            <w:right w:val="none" w:sz="0" w:space="0" w:color="auto"/>
          </w:divBdr>
        </w:div>
        <w:div w:id="753933923">
          <w:marLeft w:val="0"/>
          <w:marRight w:val="0"/>
          <w:marTop w:val="0"/>
          <w:marBottom w:val="0"/>
          <w:divBdr>
            <w:top w:val="none" w:sz="0" w:space="0" w:color="auto"/>
            <w:left w:val="none" w:sz="0" w:space="0" w:color="auto"/>
            <w:bottom w:val="none" w:sz="0" w:space="0" w:color="auto"/>
            <w:right w:val="none" w:sz="0" w:space="0" w:color="auto"/>
          </w:divBdr>
        </w:div>
        <w:div w:id="1391994952">
          <w:marLeft w:val="0"/>
          <w:marRight w:val="0"/>
          <w:marTop w:val="0"/>
          <w:marBottom w:val="0"/>
          <w:divBdr>
            <w:top w:val="none" w:sz="0" w:space="0" w:color="auto"/>
            <w:left w:val="none" w:sz="0" w:space="0" w:color="auto"/>
            <w:bottom w:val="none" w:sz="0" w:space="0" w:color="auto"/>
            <w:right w:val="none" w:sz="0" w:space="0" w:color="auto"/>
          </w:divBdr>
        </w:div>
        <w:div w:id="1744059114">
          <w:marLeft w:val="0"/>
          <w:marRight w:val="0"/>
          <w:marTop w:val="0"/>
          <w:marBottom w:val="0"/>
          <w:divBdr>
            <w:top w:val="none" w:sz="0" w:space="0" w:color="auto"/>
            <w:left w:val="none" w:sz="0" w:space="0" w:color="auto"/>
            <w:bottom w:val="none" w:sz="0" w:space="0" w:color="auto"/>
            <w:right w:val="none" w:sz="0" w:space="0" w:color="auto"/>
          </w:divBdr>
        </w:div>
        <w:div w:id="1328709261">
          <w:marLeft w:val="0"/>
          <w:marRight w:val="0"/>
          <w:marTop w:val="0"/>
          <w:marBottom w:val="0"/>
          <w:divBdr>
            <w:top w:val="none" w:sz="0" w:space="0" w:color="auto"/>
            <w:left w:val="none" w:sz="0" w:space="0" w:color="auto"/>
            <w:bottom w:val="none" w:sz="0" w:space="0" w:color="auto"/>
            <w:right w:val="none" w:sz="0" w:space="0" w:color="auto"/>
          </w:divBdr>
        </w:div>
        <w:div w:id="139003994">
          <w:marLeft w:val="0"/>
          <w:marRight w:val="0"/>
          <w:marTop w:val="0"/>
          <w:marBottom w:val="0"/>
          <w:divBdr>
            <w:top w:val="none" w:sz="0" w:space="0" w:color="auto"/>
            <w:left w:val="none" w:sz="0" w:space="0" w:color="auto"/>
            <w:bottom w:val="none" w:sz="0" w:space="0" w:color="auto"/>
            <w:right w:val="none" w:sz="0" w:space="0" w:color="auto"/>
          </w:divBdr>
        </w:div>
        <w:div w:id="2060397905">
          <w:marLeft w:val="0"/>
          <w:marRight w:val="0"/>
          <w:marTop w:val="0"/>
          <w:marBottom w:val="0"/>
          <w:divBdr>
            <w:top w:val="none" w:sz="0" w:space="0" w:color="auto"/>
            <w:left w:val="none" w:sz="0" w:space="0" w:color="auto"/>
            <w:bottom w:val="none" w:sz="0" w:space="0" w:color="auto"/>
            <w:right w:val="none" w:sz="0" w:space="0" w:color="auto"/>
          </w:divBdr>
        </w:div>
        <w:div w:id="547306481">
          <w:marLeft w:val="0"/>
          <w:marRight w:val="0"/>
          <w:marTop w:val="0"/>
          <w:marBottom w:val="0"/>
          <w:divBdr>
            <w:top w:val="none" w:sz="0" w:space="0" w:color="auto"/>
            <w:left w:val="none" w:sz="0" w:space="0" w:color="auto"/>
            <w:bottom w:val="none" w:sz="0" w:space="0" w:color="auto"/>
            <w:right w:val="none" w:sz="0" w:space="0" w:color="auto"/>
          </w:divBdr>
        </w:div>
        <w:div w:id="842933766">
          <w:marLeft w:val="0"/>
          <w:marRight w:val="0"/>
          <w:marTop w:val="0"/>
          <w:marBottom w:val="0"/>
          <w:divBdr>
            <w:top w:val="none" w:sz="0" w:space="0" w:color="auto"/>
            <w:left w:val="none" w:sz="0" w:space="0" w:color="auto"/>
            <w:bottom w:val="none" w:sz="0" w:space="0" w:color="auto"/>
            <w:right w:val="none" w:sz="0" w:space="0" w:color="auto"/>
          </w:divBdr>
        </w:div>
        <w:div w:id="1323850254">
          <w:marLeft w:val="0"/>
          <w:marRight w:val="0"/>
          <w:marTop w:val="0"/>
          <w:marBottom w:val="0"/>
          <w:divBdr>
            <w:top w:val="none" w:sz="0" w:space="0" w:color="auto"/>
            <w:left w:val="none" w:sz="0" w:space="0" w:color="auto"/>
            <w:bottom w:val="none" w:sz="0" w:space="0" w:color="auto"/>
            <w:right w:val="none" w:sz="0" w:space="0" w:color="auto"/>
          </w:divBdr>
        </w:div>
        <w:div w:id="1693141830">
          <w:marLeft w:val="0"/>
          <w:marRight w:val="0"/>
          <w:marTop w:val="0"/>
          <w:marBottom w:val="0"/>
          <w:divBdr>
            <w:top w:val="none" w:sz="0" w:space="0" w:color="auto"/>
            <w:left w:val="none" w:sz="0" w:space="0" w:color="auto"/>
            <w:bottom w:val="none" w:sz="0" w:space="0" w:color="auto"/>
            <w:right w:val="none" w:sz="0" w:space="0" w:color="auto"/>
          </w:divBdr>
        </w:div>
        <w:div w:id="1445416521">
          <w:marLeft w:val="0"/>
          <w:marRight w:val="0"/>
          <w:marTop w:val="0"/>
          <w:marBottom w:val="0"/>
          <w:divBdr>
            <w:top w:val="none" w:sz="0" w:space="0" w:color="auto"/>
            <w:left w:val="none" w:sz="0" w:space="0" w:color="auto"/>
            <w:bottom w:val="none" w:sz="0" w:space="0" w:color="auto"/>
            <w:right w:val="none" w:sz="0" w:space="0" w:color="auto"/>
          </w:divBdr>
        </w:div>
        <w:div w:id="1890148045">
          <w:marLeft w:val="0"/>
          <w:marRight w:val="0"/>
          <w:marTop w:val="0"/>
          <w:marBottom w:val="0"/>
          <w:divBdr>
            <w:top w:val="none" w:sz="0" w:space="0" w:color="auto"/>
            <w:left w:val="none" w:sz="0" w:space="0" w:color="auto"/>
            <w:bottom w:val="none" w:sz="0" w:space="0" w:color="auto"/>
            <w:right w:val="none" w:sz="0" w:space="0" w:color="auto"/>
          </w:divBdr>
        </w:div>
        <w:div w:id="18506311">
          <w:marLeft w:val="0"/>
          <w:marRight w:val="0"/>
          <w:marTop w:val="0"/>
          <w:marBottom w:val="0"/>
          <w:divBdr>
            <w:top w:val="none" w:sz="0" w:space="0" w:color="auto"/>
            <w:left w:val="none" w:sz="0" w:space="0" w:color="auto"/>
            <w:bottom w:val="none" w:sz="0" w:space="0" w:color="auto"/>
            <w:right w:val="none" w:sz="0" w:space="0" w:color="auto"/>
          </w:divBdr>
        </w:div>
        <w:div w:id="1790930648">
          <w:marLeft w:val="0"/>
          <w:marRight w:val="0"/>
          <w:marTop w:val="0"/>
          <w:marBottom w:val="0"/>
          <w:divBdr>
            <w:top w:val="none" w:sz="0" w:space="0" w:color="auto"/>
            <w:left w:val="none" w:sz="0" w:space="0" w:color="auto"/>
            <w:bottom w:val="none" w:sz="0" w:space="0" w:color="auto"/>
            <w:right w:val="none" w:sz="0" w:space="0" w:color="auto"/>
          </w:divBdr>
        </w:div>
        <w:div w:id="2130467635">
          <w:marLeft w:val="0"/>
          <w:marRight w:val="0"/>
          <w:marTop w:val="0"/>
          <w:marBottom w:val="0"/>
          <w:divBdr>
            <w:top w:val="none" w:sz="0" w:space="0" w:color="auto"/>
            <w:left w:val="none" w:sz="0" w:space="0" w:color="auto"/>
            <w:bottom w:val="none" w:sz="0" w:space="0" w:color="auto"/>
            <w:right w:val="none" w:sz="0" w:space="0" w:color="auto"/>
          </w:divBdr>
        </w:div>
        <w:div w:id="1521511061">
          <w:marLeft w:val="0"/>
          <w:marRight w:val="0"/>
          <w:marTop w:val="0"/>
          <w:marBottom w:val="0"/>
          <w:divBdr>
            <w:top w:val="none" w:sz="0" w:space="0" w:color="auto"/>
            <w:left w:val="none" w:sz="0" w:space="0" w:color="auto"/>
            <w:bottom w:val="none" w:sz="0" w:space="0" w:color="auto"/>
            <w:right w:val="none" w:sz="0" w:space="0" w:color="auto"/>
          </w:divBdr>
        </w:div>
        <w:div w:id="2063671896">
          <w:marLeft w:val="0"/>
          <w:marRight w:val="0"/>
          <w:marTop w:val="0"/>
          <w:marBottom w:val="0"/>
          <w:divBdr>
            <w:top w:val="none" w:sz="0" w:space="0" w:color="auto"/>
            <w:left w:val="none" w:sz="0" w:space="0" w:color="auto"/>
            <w:bottom w:val="none" w:sz="0" w:space="0" w:color="auto"/>
            <w:right w:val="none" w:sz="0" w:space="0" w:color="auto"/>
          </w:divBdr>
        </w:div>
        <w:div w:id="774402632">
          <w:marLeft w:val="0"/>
          <w:marRight w:val="0"/>
          <w:marTop w:val="0"/>
          <w:marBottom w:val="0"/>
          <w:divBdr>
            <w:top w:val="none" w:sz="0" w:space="0" w:color="auto"/>
            <w:left w:val="none" w:sz="0" w:space="0" w:color="auto"/>
            <w:bottom w:val="none" w:sz="0" w:space="0" w:color="auto"/>
            <w:right w:val="none" w:sz="0" w:space="0" w:color="auto"/>
          </w:divBdr>
        </w:div>
        <w:div w:id="1617560038">
          <w:marLeft w:val="0"/>
          <w:marRight w:val="0"/>
          <w:marTop w:val="0"/>
          <w:marBottom w:val="0"/>
          <w:divBdr>
            <w:top w:val="none" w:sz="0" w:space="0" w:color="auto"/>
            <w:left w:val="none" w:sz="0" w:space="0" w:color="auto"/>
            <w:bottom w:val="none" w:sz="0" w:space="0" w:color="auto"/>
            <w:right w:val="none" w:sz="0" w:space="0" w:color="auto"/>
          </w:divBdr>
        </w:div>
        <w:div w:id="1369717099">
          <w:marLeft w:val="0"/>
          <w:marRight w:val="0"/>
          <w:marTop w:val="0"/>
          <w:marBottom w:val="0"/>
          <w:divBdr>
            <w:top w:val="none" w:sz="0" w:space="0" w:color="auto"/>
            <w:left w:val="none" w:sz="0" w:space="0" w:color="auto"/>
            <w:bottom w:val="none" w:sz="0" w:space="0" w:color="auto"/>
            <w:right w:val="none" w:sz="0" w:space="0" w:color="auto"/>
          </w:divBdr>
        </w:div>
        <w:div w:id="1335915895">
          <w:marLeft w:val="0"/>
          <w:marRight w:val="0"/>
          <w:marTop w:val="0"/>
          <w:marBottom w:val="0"/>
          <w:divBdr>
            <w:top w:val="none" w:sz="0" w:space="0" w:color="auto"/>
            <w:left w:val="none" w:sz="0" w:space="0" w:color="auto"/>
            <w:bottom w:val="none" w:sz="0" w:space="0" w:color="auto"/>
            <w:right w:val="none" w:sz="0" w:space="0" w:color="auto"/>
          </w:divBdr>
        </w:div>
        <w:div w:id="2025399396">
          <w:marLeft w:val="0"/>
          <w:marRight w:val="0"/>
          <w:marTop w:val="0"/>
          <w:marBottom w:val="0"/>
          <w:divBdr>
            <w:top w:val="none" w:sz="0" w:space="0" w:color="auto"/>
            <w:left w:val="none" w:sz="0" w:space="0" w:color="auto"/>
            <w:bottom w:val="none" w:sz="0" w:space="0" w:color="auto"/>
            <w:right w:val="none" w:sz="0" w:space="0" w:color="auto"/>
          </w:divBdr>
        </w:div>
        <w:div w:id="448862253">
          <w:marLeft w:val="0"/>
          <w:marRight w:val="0"/>
          <w:marTop w:val="0"/>
          <w:marBottom w:val="0"/>
          <w:divBdr>
            <w:top w:val="none" w:sz="0" w:space="0" w:color="auto"/>
            <w:left w:val="none" w:sz="0" w:space="0" w:color="auto"/>
            <w:bottom w:val="none" w:sz="0" w:space="0" w:color="auto"/>
            <w:right w:val="none" w:sz="0" w:space="0" w:color="auto"/>
          </w:divBdr>
        </w:div>
        <w:div w:id="4677307">
          <w:marLeft w:val="0"/>
          <w:marRight w:val="0"/>
          <w:marTop w:val="0"/>
          <w:marBottom w:val="0"/>
          <w:divBdr>
            <w:top w:val="none" w:sz="0" w:space="0" w:color="auto"/>
            <w:left w:val="none" w:sz="0" w:space="0" w:color="auto"/>
            <w:bottom w:val="none" w:sz="0" w:space="0" w:color="auto"/>
            <w:right w:val="none" w:sz="0" w:space="0" w:color="auto"/>
          </w:divBdr>
        </w:div>
        <w:div w:id="1490560673">
          <w:marLeft w:val="0"/>
          <w:marRight w:val="0"/>
          <w:marTop w:val="0"/>
          <w:marBottom w:val="0"/>
          <w:divBdr>
            <w:top w:val="none" w:sz="0" w:space="0" w:color="auto"/>
            <w:left w:val="none" w:sz="0" w:space="0" w:color="auto"/>
            <w:bottom w:val="none" w:sz="0" w:space="0" w:color="auto"/>
            <w:right w:val="none" w:sz="0" w:space="0" w:color="auto"/>
          </w:divBdr>
        </w:div>
        <w:div w:id="178739462">
          <w:marLeft w:val="0"/>
          <w:marRight w:val="0"/>
          <w:marTop w:val="0"/>
          <w:marBottom w:val="0"/>
          <w:divBdr>
            <w:top w:val="none" w:sz="0" w:space="0" w:color="auto"/>
            <w:left w:val="none" w:sz="0" w:space="0" w:color="auto"/>
            <w:bottom w:val="none" w:sz="0" w:space="0" w:color="auto"/>
            <w:right w:val="none" w:sz="0" w:space="0" w:color="auto"/>
          </w:divBdr>
        </w:div>
        <w:div w:id="1765613524">
          <w:marLeft w:val="0"/>
          <w:marRight w:val="0"/>
          <w:marTop w:val="0"/>
          <w:marBottom w:val="0"/>
          <w:divBdr>
            <w:top w:val="none" w:sz="0" w:space="0" w:color="auto"/>
            <w:left w:val="none" w:sz="0" w:space="0" w:color="auto"/>
            <w:bottom w:val="none" w:sz="0" w:space="0" w:color="auto"/>
            <w:right w:val="none" w:sz="0" w:space="0" w:color="auto"/>
          </w:divBdr>
        </w:div>
        <w:div w:id="419302304">
          <w:marLeft w:val="0"/>
          <w:marRight w:val="0"/>
          <w:marTop w:val="0"/>
          <w:marBottom w:val="0"/>
          <w:divBdr>
            <w:top w:val="none" w:sz="0" w:space="0" w:color="auto"/>
            <w:left w:val="none" w:sz="0" w:space="0" w:color="auto"/>
            <w:bottom w:val="none" w:sz="0" w:space="0" w:color="auto"/>
            <w:right w:val="none" w:sz="0" w:space="0" w:color="auto"/>
          </w:divBdr>
        </w:div>
        <w:div w:id="2094428209">
          <w:marLeft w:val="0"/>
          <w:marRight w:val="0"/>
          <w:marTop w:val="0"/>
          <w:marBottom w:val="0"/>
          <w:divBdr>
            <w:top w:val="none" w:sz="0" w:space="0" w:color="auto"/>
            <w:left w:val="none" w:sz="0" w:space="0" w:color="auto"/>
            <w:bottom w:val="none" w:sz="0" w:space="0" w:color="auto"/>
            <w:right w:val="none" w:sz="0" w:space="0" w:color="auto"/>
          </w:divBdr>
        </w:div>
        <w:div w:id="547716974">
          <w:marLeft w:val="0"/>
          <w:marRight w:val="0"/>
          <w:marTop w:val="0"/>
          <w:marBottom w:val="0"/>
          <w:divBdr>
            <w:top w:val="none" w:sz="0" w:space="0" w:color="auto"/>
            <w:left w:val="none" w:sz="0" w:space="0" w:color="auto"/>
            <w:bottom w:val="none" w:sz="0" w:space="0" w:color="auto"/>
            <w:right w:val="none" w:sz="0" w:space="0" w:color="auto"/>
          </w:divBdr>
        </w:div>
        <w:div w:id="1507940968">
          <w:marLeft w:val="0"/>
          <w:marRight w:val="0"/>
          <w:marTop w:val="0"/>
          <w:marBottom w:val="0"/>
          <w:divBdr>
            <w:top w:val="none" w:sz="0" w:space="0" w:color="auto"/>
            <w:left w:val="none" w:sz="0" w:space="0" w:color="auto"/>
            <w:bottom w:val="none" w:sz="0" w:space="0" w:color="auto"/>
            <w:right w:val="none" w:sz="0" w:space="0" w:color="auto"/>
          </w:divBdr>
        </w:div>
        <w:div w:id="1845584901">
          <w:marLeft w:val="0"/>
          <w:marRight w:val="0"/>
          <w:marTop w:val="0"/>
          <w:marBottom w:val="0"/>
          <w:divBdr>
            <w:top w:val="none" w:sz="0" w:space="0" w:color="auto"/>
            <w:left w:val="none" w:sz="0" w:space="0" w:color="auto"/>
            <w:bottom w:val="none" w:sz="0" w:space="0" w:color="auto"/>
            <w:right w:val="none" w:sz="0" w:space="0" w:color="auto"/>
          </w:divBdr>
        </w:div>
        <w:div w:id="1033653596">
          <w:marLeft w:val="0"/>
          <w:marRight w:val="0"/>
          <w:marTop w:val="0"/>
          <w:marBottom w:val="0"/>
          <w:divBdr>
            <w:top w:val="none" w:sz="0" w:space="0" w:color="auto"/>
            <w:left w:val="none" w:sz="0" w:space="0" w:color="auto"/>
            <w:bottom w:val="none" w:sz="0" w:space="0" w:color="auto"/>
            <w:right w:val="none" w:sz="0" w:space="0" w:color="auto"/>
          </w:divBdr>
        </w:div>
        <w:div w:id="1328943071">
          <w:marLeft w:val="0"/>
          <w:marRight w:val="0"/>
          <w:marTop w:val="0"/>
          <w:marBottom w:val="0"/>
          <w:divBdr>
            <w:top w:val="none" w:sz="0" w:space="0" w:color="auto"/>
            <w:left w:val="none" w:sz="0" w:space="0" w:color="auto"/>
            <w:bottom w:val="none" w:sz="0" w:space="0" w:color="auto"/>
            <w:right w:val="none" w:sz="0" w:space="0" w:color="auto"/>
          </w:divBdr>
        </w:div>
        <w:div w:id="1917129072">
          <w:marLeft w:val="0"/>
          <w:marRight w:val="0"/>
          <w:marTop w:val="0"/>
          <w:marBottom w:val="0"/>
          <w:divBdr>
            <w:top w:val="none" w:sz="0" w:space="0" w:color="auto"/>
            <w:left w:val="none" w:sz="0" w:space="0" w:color="auto"/>
            <w:bottom w:val="none" w:sz="0" w:space="0" w:color="auto"/>
            <w:right w:val="none" w:sz="0" w:space="0" w:color="auto"/>
          </w:divBdr>
        </w:div>
        <w:div w:id="261379794">
          <w:marLeft w:val="0"/>
          <w:marRight w:val="0"/>
          <w:marTop w:val="0"/>
          <w:marBottom w:val="0"/>
          <w:divBdr>
            <w:top w:val="none" w:sz="0" w:space="0" w:color="auto"/>
            <w:left w:val="none" w:sz="0" w:space="0" w:color="auto"/>
            <w:bottom w:val="none" w:sz="0" w:space="0" w:color="auto"/>
            <w:right w:val="none" w:sz="0" w:space="0" w:color="auto"/>
          </w:divBdr>
        </w:div>
        <w:div w:id="1376544544">
          <w:marLeft w:val="0"/>
          <w:marRight w:val="0"/>
          <w:marTop w:val="0"/>
          <w:marBottom w:val="0"/>
          <w:divBdr>
            <w:top w:val="none" w:sz="0" w:space="0" w:color="auto"/>
            <w:left w:val="none" w:sz="0" w:space="0" w:color="auto"/>
            <w:bottom w:val="none" w:sz="0" w:space="0" w:color="auto"/>
            <w:right w:val="none" w:sz="0" w:space="0" w:color="auto"/>
          </w:divBdr>
        </w:div>
        <w:div w:id="1718427876">
          <w:marLeft w:val="0"/>
          <w:marRight w:val="0"/>
          <w:marTop w:val="0"/>
          <w:marBottom w:val="0"/>
          <w:divBdr>
            <w:top w:val="none" w:sz="0" w:space="0" w:color="auto"/>
            <w:left w:val="none" w:sz="0" w:space="0" w:color="auto"/>
            <w:bottom w:val="none" w:sz="0" w:space="0" w:color="auto"/>
            <w:right w:val="none" w:sz="0" w:space="0" w:color="auto"/>
          </w:divBdr>
        </w:div>
        <w:div w:id="1763991369">
          <w:marLeft w:val="0"/>
          <w:marRight w:val="0"/>
          <w:marTop w:val="0"/>
          <w:marBottom w:val="0"/>
          <w:divBdr>
            <w:top w:val="none" w:sz="0" w:space="0" w:color="auto"/>
            <w:left w:val="none" w:sz="0" w:space="0" w:color="auto"/>
            <w:bottom w:val="none" w:sz="0" w:space="0" w:color="auto"/>
            <w:right w:val="none" w:sz="0" w:space="0" w:color="auto"/>
          </w:divBdr>
        </w:div>
        <w:div w:id="270361159">
          <w:marLeft w:val="0"/>
          <w:marRight w:val="0"/>
          <w:marTop w:val="0"/>
          <w:marBottom w:val="0"/>
          <w:divBdr>
            <w:top w:val="none" w:sz="0" w:space="0" w:color="auto"/>
            <w:left w:val="none" w:sz="0" w:space="0" w:color="auto"/>
            <w:bottom w:val="none" w:sz="0" w:space="0" w:color="auto"/>
            <w:right w:val="none" w:sz="0" w:space="0" w:color="auto"/>
          </w:divBdr>
        </w:div>
        <w:div w:id="1789007225">
          <w:marLeft w:val="0"/>
          <w:marRight w:val="0"/>
          <w:marTop w:val="0"/>
          <w:marBottom w:val="0"/>
          <w:divBdr>
            <w:top w:val="none" w:sz="0" w:space="0" w:color="auto"/>
            <w:left w:val="none" w:sz="0" w:space="0" w:color="auto"/>
            <w:bottom w:val="none" w:sz="0" w:space="0" w:color="auto"/>
            <w:right w:val="none" w:sz="0" w:space="0" w:color="auto"/>
          </w:divBdr>
        </w:div>
        <w:div w:id="1544945878">
          <w:marLeft w:val="0"/>
          <w:marRight w:val="0"/>
          <w:marTop w:val="0"/>
          <w:marBottom w:val="0"/>
          <w:divBdr>
            <w:top w:val="none" w:sz="0" w:space="0" w:color="auto"/>
            <w:left w:val="none" w:sz="0" w:space="0" w:color="auto"/>
            <w:bottom w:val="none" w:sz="0" w:space="0" w:color="auto"/>
            <w:right w:val="none" w:sz="0" w:space="0" w:color="auto"/>
          </w:divBdr>
        </w:div>
        <w:div w:id="263920575">
          <w:marLeft w:val="0"/>
          <w:marRight w:val="0"/>
          <w:marTop w:val="0"/>
          <w:marBottom w:val="0"/>
          <w:divBdr>
            <w:top w:val="none" w:sz="0" w:space="0" w:color="auto"/>
            <w:left w:val="none" w:sz="0" w:space="0" w:color="auto"/>
            <w:bottom w:val="none" w:sz="0" w:space="0" w:color="auto"/>
            <w:right w:val="none" w:sz="0" w:space="0" w:color="auto"/>
          </w:divBdr>
        </w:div>
        <w:div w:id="106118608">
          <w:marLeft w:val="0"/>
          <w:marRight w:val="0"/>
          <w:marTop w:val="0"/>
          <w:marBottom w:val="0"/>
          <w:divBdr>
            <w:top w:val="none" w:sz="0" w:space="0" w:color="auto"/>
            <w:left w:val="none" w:sz="0" w:space="0" w:color="auto"/>
            <w:bottom w:val="none" w:sz="0" w:space="0" w:color="auto"/>
            <w:right w:val="none" w:sz="0" w:space="0" w:color="auto"/>
          </w:divBdr>
        </w:div>
        <w:div w:id="2088913508">
          <w:marLeft w:val="0"/>
          <w:marRight w:val="0"/>
          <w:marTop w:val="0"/>
          <w:marBottom w:val="0"/>
          <w:divBdr>
            <w:top w:val="none" w:sz="0" w:space="0" w:color="auto"/>
            <w:left w:val="none" w:sz="0" w:space="0" w:color="auto"/>
            <w:bottom w:val="none" w:sz="0" w:space="0" w:color="auto"/>
            <w:right w:val="none" w:sz="0" w:space="0" w:color="auto"/>
          </w:divBdr>
        </w:div>
        <w:div w:id="1946451512">
          <w:marLeft w:val="0"/>
          <w:marRight w:val="0"/>
          <w:marTop w:val="0"/>
          <w:marBottom w:val="0"/>
          <w:divBdr>
            <w:top w:val="none" w:sz="0" w:space="0" w:color="auto"/>
            <w:left w:val="none" w:sz="0" w:space="0" w:color="auto"/>
            <w:bottom w:val="none" w:sz="0" w:space="0" w:color="auto"/>
            <w:right w:val="none" w:sz="0" w:space="0" w:color="auto"/>
          </w:divBdr>
        </w:div>
        <w:div w:id="1297832309">
          <w:marLeft w:val="0"/>
          <w:marRight w:val="0"/>
          <w:marTop w:val="0"/>
          <w:marBottom w:val="0"/>
          <w:divBdr>
            <w:top w:val="none" w:sz="0" w:space="0" w:color="auto"/>
            <w:left w:val="none" w:sz="0" w:space="0" w:color="auto"/>
            <w:bottom w:val="none" w:sz="0" w:space="0" w:color="auto"/>
            <w:right w:val="none" w:sz="0" w:space="0" w:color="auto"/>
          </w:divBdr>
        </w:div>
        <w:div w:id="189997286">
          <w:marLeft w:val="0"/>
          <w:marRight w:val="0"/>
          <w:marTop w:val="0"/>
          <w:marBottom w:val="0"/>
          <w:divBdr>
            <w:top w:val="none" w:sz="0" w:space="0" w:color="auto"/>
            <w:left w:val="none" w:sz="0" w:space="0" w:color="auto"/>
            <w:bottom w:val="none" w:sz="0" w:space="0" w:color="auto"/>
            <w:right w:val="none" w:sz="0" w:space="0" w:color="auto"/>
          </w:divBdr>
        </w:div>
        <w:div w:id="404499566">
          <w:marLeft w:val="0"/>
          <w:marRight w:val="0"/>
          <w:marTop w:val="0"/>
          <w:marBottom w:val="0"/>
          <w:divBdr>
            <w:top w:val="none" w:sz="0" w:space="0" w:color="auto"/>
            <w:left w:val="none" w:sz="0" w:space="0" w:color="auto"/>
            <w:bottom w:val="none" w:sz="0" w:space="0" w:color="auto"/>
            <w:right w:val="none" w:sz="0" w:space="0" w:color="auto"/>
          </w:divBdr>
        </w:div>
      </w:divsChild>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6706078">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7218485">
      <w:bodyDiv w:val="1"/>
      <w:marLeft w:val="0"/>
      <w:marRight w:val="0"/>
      <w:marTop w:val="0"/>
      <w:marBottom w:val="0"/>
      <w:divBdr>
        <w:top w:val="none" w:sz="0" w:space="0" w:color="auto"/>
        <w:left w:val="none" w:sz="0" w:space="0" w:color="auto"/>
        <w:bottom w:val="none" w:sz="0" w:space="0" w:color="auto"/>
        <w:right w:val="none" w:sz="0" w:space="0" w:color="auto"/>
      </w:divBdr>
    </w:div>
    <w:div w:id="417293980">
      <w:bodyDiv w:val="1"/>
      <w:marLeft w:val="0"/>
      <w:marRight w:val="0"/>
      <w:marTop w:val="0"/>
      <w:marBottom w:val="0"/>
      <w:divBdr>
        <w:top w:val="none" w:sz="0" w:space="0" w:color="auto"/>
        <w:left w:val="none" w:sz="0" w:space="0" w:color="auto"/>
        <w:bottom w:val="none" w:sz="0" w:space="0" w:color="auto"/>
        <w:right w:val="none" w:sz="0" w:space="0" w:color="auto"/>
      </w:divBdr>
    </w:div>
    <w:div w:id="417403578">
      <w:bodyDiv w:val="1"/>
      <w:marLeft w:val="0"/>
      <w:marRight w:val="0"/>
      <w:marTop w:val="0"/>
      <w:marBottom w:val="0"/>
      <w:divBdr>
        <w:top w:val="none" w:sz="0" w:space="0" w:color="auto"/>
        <w:left w:val="none" w:sz="0" w:space="0" w:color="auto"/>
        <w:bottom w:val="none" w:sz="0" w:space="0" w:color="auto"/>
        <w:right w:val="none" w:sz="0" w:space="0" w:color="auto"/>
      </w:divBdr>
    </w:div>
    <w:div w:id="417407554">
      <w:bodyDiv w:val="1"/>
      <w:marLeft w:val="0"/>
      <w:marRight w:val="0"/>
      <w:marTop w:val="0"/>
      <w:marBottom w:val="0"/>
      <w:divBdr>
        <w:top w:val="none" w:sz="0" w:space="0" w:color="auto"/>
        <w:left w:val="none" w:sz="0" w:space="0" w:color="auto"/>
        <w:bottom w:val="none" w:sz="0" w:space="0" w:color="auto"/>
        <w:right w:val="none" w:sz="0" w:space="0" w:color="auto"/>
      </w:divBdr>
    </w:div>
    <w:div w:id="418209675">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105664">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19835095">
      <w:bodyDiv w:val="1"/>
      <w:marLeft w:val="0"/>
      <w:marRight w:val="0"/>
      <w:marTop w:val="0"/>
      <w:marBottom w:val="0"/>
      <w:divBdr>
        <w:top w:val="none" w:sz="0" w:space="0" w:color="auto"/>
        <w:left w:val="none" w:sz="0" w:space="0" w:color="auto"/>
        <w:bottom w:val="none" w:sz="0" w:space="0" w:color="auto"/>
        <w:right w:val="none" w:sz="0" w:space="0" w:color="auto"/>
      </w:divBdr>
    </w:div>
    <w:div w:id="420152271">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0612178">
      <w:bodyDiv w:val="1"/>
      <w:marLeft w:val="0"/>
      <w:marRight w:val="0"/>
      <w:marTop w:val="0"/>
      <w:marBottom w:val="0"/>
      <w:divBdr>
        <w:top w:val="none" w:sz="0" w:space="0" w:color="auto"/>
        <w:left w:val="none" w:sz="0" w:space="0" w:color="auto"/>
        <w:bottom w:val="none" w:sz="0" w:space="0" w:color="auto"/>
        <w:right w:val="none" w:sz="0" w:space="0" w:color="auto"/>
      </w:divBdr>
    </w:div>
    <w:div w:id="420876726">
      <w:bodyDiv w:val="1"/>
      <w:marLeft w:val="0"/>
      <w:marRight w:val="0"/>
      <w:marTop w:val="0"/>
      <w:marBottom w:val="0"/>
      <w:divBdr>
        <w:top w:val="none" w:sz="0" w:space="0" w:color="auto"/>
        <w:left w:val="none" w:sz="0" w:space="0" w:color="auto"/>
        <w:bottom w:val="none" w:sz="0" w:space="0" w:color="auto"/>
        <w:right w:val="none" w:sz="0" w:space="0" w:color="auto"/>
      </w:divBdr>
    </w:div>
    <w:div w:id="420957005">
      <w:bodyDiv w:val="1"/>
      <w:marLeft w:val="0"/>
      <w:marRight w:val="0"/>
      <w:marTop w:val="0"/>
      <w:marBottom w:val="0"/>
      <w:divBdr>
        <w:top w:val="none" w:sz="0" w:space="0" w:color="auto"/>
        <w:left w:val="none" w:sz="0" w:space="0" w:color="auto"/>
        <w:bottom w:val="none" w:sz="0" w:space="0" w:color="auto"/>
        <w:right w:val="none" w:sz="0" w:space="0" w:color="auto"/>
      </w:divBdr>
    </w:div>
    <w:div w:id="421144202">
      <w:bodyDiv w:val="1"/>
      <w:marLeft w:val="0"/>
      <w:marRight w:val="0"/>
      <w:marTop w:val="0"/>
      <w:marBottom w:val="0"/>
      <w:divBdr>
        <w:top w:val="none" w:sz="0" w:space="0" w:color="auto"/>
        <w:left w:val="none" w:sz="0" w:space="0" w:color="auto"/>
        <w:bottom w:val="none" w:sz="0" w:space="0" w:color="auto"/>
        <w:right w:val="none" w:sz="0" w:space="0" w:color="auto"/>
      </w:divBdr>
    </w:div>
    <w:div w:id="421147826">
      <w:bodyDiv w:val="1"/>
      <w:marLeft w:val="0"/>
      <w:marRight w:val="0"/>
      <w:marTop w:val="0"/>
      <w:marBottom w:val="0"/>
      <w:divBdr>
        <w:top w:val="none" w:sz="0" w:space="0" w:color="auto"/>
        <w:left w:val="none" w:sz="0" w:space="0" w:color="auto"/>
        <w:bottom w:val="none" w:sz="0" w:space="0" w:color="auto"/>
        <w:right w:val="none" w:sz="0" w:space="0" w:color="auto"/>
      </w:divBdr>
    </w:div>
    <w:div w:id="421412865">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2142636">
      <w:bodyDiv w:val="1"/>
      <w:marLeft w:val="0"/>
      <w:marRight w:val="0"/>
      <w:marTop w:val="0"/>
      <w:marBottom w:val="0"/>
      <w:divBdr>
        <w:top w:val="none" w:sz="0" w:space="0" w:color="auto"/>
        <w:left w:val="none" w:sz="0" w:space="0" w:color="auto"/>
        <w:bottom w:val="none" w:sz="0" w:space="0" w:color="auto"/>
        <w:right w:val="none" w:sz="0" w:space="0" w:color="auto"/>
      </w:divBdr>
    </w:div>
    <w:div w:id="422264562">
      <w:bodyDiv w:val="1"/>
      <w:marLeft w:val="0"/>
      <w:marRight w:val="0"/>
      <w:marTop w:val="0"/>
      <w:marBottom w:val="0"/>
      <w:divBdr>
        <w:top w:val="none" w:sz="0" w:space="0" w:color="auto"/>
        <w:left w:val="none" w:sz="0" w:space="0" w:color="auto"/>
        <w:bottom w:val="none" w:sz="0" w:space="0" w:color="auto"/>
        <w:right w:val="none" w:sz="0" w:space="0" w:color="auto"/>
      </w:divBdr>
    </w:div>
    <w:div w:id="422265893">
      <w:bodyDiv w:val="1"/>
      <w:marLeft w:val="0"/>
      <w:marRight w:val="0"/>
      <w:marTop w:val="0"/>
      <w:marBottom w:val="0"/>
      <w:divBdr>
        <w:top w:val="none" w:sz="0" w:space="0" w:color="auto"/>
        <w:left w:val="none" w:sz="0" w:space="0" w:color="auto"/>
        <w:bottom w:val="none" w:sz="0" w:space="0" w:color="auto"/>
        <w:right w:val="none" w:sz="0" w:space="0" w:color="auto"/>
      </w:divBdr>
    </w:div>
    <w:div w:id="422796863">
      <w:bodyDiv w:val="1"/>
      <w:marLeft w:val="0"/>
      <w:marRight w:val="0"/>
      <w:marTop w:val="0"/>
      <w:marBottom w:val="0"/>
      <w:divBdr>
        <w:top w:val="none" w:sz="0" w:space="0" w:color="auto"/>
        <w:left w:val="none" w:sz="0" w:space="0" w:color="auto"/>
        <w:bottom w:val="none" w:sz="0" w:space="0" w:color="auto"/>
        <w:right w:val="none" w:sz="0" w:space="0" w:color="auto"/>
      </w:divBdr>
    </w:div>
    <w:div w:id="422917241">
      <w:bodyDiv w:val="1"/>
      <w:marLeft w:val="0"/>
      <w:marRight w:val="0"/>
      <w:marTop w:val="0"/>
      <w:marBottom w:val="0"/>
      <w:divBdr>
        <w:top w:val="none" w:sz="0" w:space="0" w:color="auto"/>
        <w:left w:val="none" w:sz="0" w:space="0" w:color="auto"/>
        <w:bottom w:val="none" w:sz="0" w:space="0" w:color="auto"/>
        <w:right w:val="none" w:sz="0" w:space="0" w:color="auto"/>
      </w:divBdr>
    </w:div>
    <w:div w:id="423763355">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4037927">
      <w:bodyDiv w:val="1"/>
      <w:marLeft w:val="0"/>
      <w:marRight w:val="0"/>
      <w:marTop w:val="0"/>
      <w:marBottom w:val="0"/>
      <w:divBdr>
        <w:top w:val="none" w:sz="0" w:space="0" w:color="auto"/>
        <w:left w:val="none" w:sz="0" w:space="0" w:color="auto"/>
        <w:bottom w:val="none" w:sz="0" w:space="0" w:color="auto"/>
        <w:right w:val="none" w:sz="0" w:space="0" w:color="auto"/>
      </w:divBdr>
    </w:div>
    <w:div w:id="424114870">
      <w:bodyDiv w:val="1"/>
      <w:marLeft w:val="0"/>
      <w:marRight w:val="0"/>
      <w:marTop w:val="0"/>
      <w:marBottom w:val="0"/>
      <w:divBdr>
        <w:top w:val="none" w:sz="0" w:space="0" w:color="auto"/>
        <w:left w:val="none" w:sz="0" w:space="0" w:color="auto"/>
        <w:bottom w:val="none" w:sz="0" w:space="0" w:color="auto"/>
        <w:right w:val="none" w:sz="0" w:space="0" w:color="auto"/>
      </w:divBdr>
    </w:div>
    <w:div w:id="424308322">
      <w:bodyDiv w:val="1"/>
      <w:marLeft w:val="0"/>
      <w:marRight w:val="0"/>
      <w:marTop w:val="0"/>
      <w:marBottom w:val="0"/>
      <w:divBdr>
        <w:top w:val="none" w:sz="0" w:space="0" w:color="auto"/>
        <w:left w:val="none" w:sz="0" w:space="0" w:color="auto"/>
        <w:bottom w:val="none" w:sz="0" w:space="0" w:color="auto"/>
        <w:right w:val="none" w:sz="0" w:space="0" w:color="auto"/>
      </w:divBdr>
    </w:div>
    <w:div w:id="424611723">
      <w:bodyDiv w:val="1"/>
      <w:marLeft w:val="0"/>
      <w:marRight w:val="0"/>
      <w:marTop w:val="0"/>
      <w:marBottom w:val="0"/>
      <w:divBdr>
        <w:top w:val="none" w:sz="0" w:space="0" w:color="auto"/>
        <w:left w:val="none" w:sz="0" w:space="0" w:color="auto"/>
        <w:bottom w:val="none" w:sz="0" w:space="0" w:color="auto"/>
        <w:right w:val="none" w:sz="0" w:space="0" w:color="auto"/>
      </w:divBdr>
    </w:div>
    <w:div w:id="424612686">
      <w:bodyDiv w:val="1"/>
      <w:marLeft w:val="0"/>
      <w:marRight w:val="0"/>
      <w:marTop w:val="0"/>
      <w:marBottom w:val="0"/>
      <w:divBdr>
        <w:top w:val="none" w:sz="0" w:space="0" w:color="auto"/>
        <w:left w:val="none" w:sz="0" w:space="0" w:color="auto"/>
        <w:bottom w:val="none" w:sz="0" w:space="0" w:color="auto"/>
        <w:right w:val="none" w:sz="0" w:space="0" w:color="auto"/>
      </w:divBdr>
    </w:div>
    <w:div w:id="424765173">
      <w:bodyDiv w:val="1"/>
      <w:marLeft w:val="0"/>
      <w:marRight w:val="0"/>
      <w:marTop w:val="0"/>
      <w:marBottom w:val="0"/>
      <w:divBdr>
        <w:top w:val="none" w:sz="0" w:space="0" w:color="auto"/>
        <w:left w:val="none" w:sz="0" w:space="0" w:color="auto"/>
        <w:bottom w:val="none" w:sz="0" w:space="0" w:color="auto"/>
        <w:right w:val="none" w:sz="0" w:space="0" w:color="auto"/>
      </w:divBdr>
    </w:div>
    <w:div w:id="424766445">
      <w:bodyDiv w:val="1"/>
      <w:marLeft w:val="0"/>
      <w:marRight w:val="0"/>
      <w:marTop w:val="0"/>
      <w:marBottom w:val="0"/>
      <w:divBdr>
        <w:top w:val="none" w:sz="0" w:space="0" w:color="auto"/>
        <w:left w:val="none" w:sz="0" w:space="0" w:color="auto"/>
        <w:bottom w:val="none" w:sz="0" w:space="0" w:color="auto"/>
        <w:right w:val="none" w:sz="0" w:space="0" w:color="auto"/>
      </w:divBdr>
    </w:div>
    <w:div w:id="424767344">
      <w:bodyDiv w:val="1"/>
      <w:marLeft w:val="0"/>
      <w:marRight w:val="0"/>
      <w:marTop w:val="0"/>
      <w:marBottom w:val="0"/>
      <w:divBdr>
        <w:top w:val="none" w:sz="0" w:space="0" w:color="auto"/>
        <w:left w:val="none" w:sz="0" w:space="0" w:color="auto"/>
        <w:bottom w:val="none" w:sz="0" w:space="0" w:color="auto"/>
        <w:right w:val="none" w:sz="0" w:space="0" w:color="auto"/>
      </w:divBdr>
    </w:div>
    <w:div w:id="424881143">
      <w:bodyDiv w:val="1"/>
      <w:marLeft w:val="0"/>
      <w:marRight w:val="0"/>
      <w:marTop w:val="0"/>
      <w:marBottom w:val="0"/>
      <w:divBdr>
        <w:top w:val="none" w:sz="0" w:space="0" w:color="auto"/>
        <w:left w:val="none" w:sz="0" w:space="0" w:color="auto"/>
        <w:bottom w:val="none" w:sz="0" w:space="0" w:color="auto"/>
        <w:right w:val="none" w:sz="0" w:space="0" w:color="auto"/>
      </w:divBdr>
    </w:div>
    <w:div w:id="424889535">
      <w:bodyDiv w:val="1"/>
      <w:marLeft w:val="0"/>
      <w:marRight w:val="0"/>
      <w:marTop w:val="0"/>
      <w:marBottom w:val="0"/>
      <w:divBdr>
        <w:top w:val="none" w:sz="0" w:space="0" w:color="auto"/>
        <w:left w:val="none" w:sz="0" w:space="0" w:color="auto"/>
        <w:bottom w:val="none" w:sz="0" w:space="0" w:color="auto"/>
        <w:right w:val="none" w:sz="0" w:space="0" w:color="auto"/>
      </w:divBdr>
    </w:div>
    <w:div w:id="425657242">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5882241">
      <w:bodyDiv w:val="1"/>
      <w:marLeft w:val="0"/>
      <w:marRight w:val="0"/>
      <w:marTop w:val="0"/>
      <w:marBottom w:val="0"/>
      <w:divBdr>
        <w:top w:val="none" w:sz="0" w:space="0" w:color="auto"/>
        <w:left w:val="none" w:sz="0" w:space="0" w:color="auto"/>
        <w:bottom w:val="none" w:sz="0" w:space="0" w:color="auto"/>
        <w:right w:val="none" w:sz="0" w:space="0" w:color="auto"/>
      </w:divBdr>
    </w:div>
    <w:div w:id="426081404">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501738">
      <w:bodyDiv w:val="1"/>
      <w:marLeft w:val="0"/>
      <w:marRight w:val="0"/>
      <w:marTop w:val="0"/>
      <w:marBottom w:val="0"/>
      <w:divBdr>
        <w:top w:val="none" w:sz="0" w:space="0" w:color="auto"/>
        <w:left w:val="none" w:sz="0" w:space="0" w:color="auto"/>
        <w:bottom w:val="none" w:sz="0" w:space="0" w:color="auto"/>
        <w:right w:val="none" w:sz="0" w:space="0" w:color="auto"/>
      </w:divBdr>
    </w:div>
    <w:div w:id="427505024">
      <w:bodyDiv w:val="1"/>
      <w:marLeft w:val="0"/>
      <w:marRight w:val="0"/>
      <w:marTop w:val="0"/>
      <w:marBottom w:val="0"/>
      <w:divBdr>
        <w:top w:val="none" w:sz="0" w:space="0" w:color="auto"/>
        <w:left w:val="none" w:sz="0" w:space="0" w:color="auto"/>
        <w:bottom w:val="none" w:sz="0" w:space="0" w:color="auto"/>
        <w:right w:val="none" w:sz="0" w:space="0" w:color="auto"/>
      </w:divBdr>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7971075">
      <w:bodyDiv w:val="1"/>
      <w:marLeft w:val="0"/>
      <w:marRight w:val="0"/>
      <w:marTop w:val="0"/>
      <w:marBottom w:val="0"/>
      <w:divBdr>
        <w:top w:val="none" w:sz="0" w:space="0" w:color="auto"/>
        <w:left w:val="none" w:sz="0" w:space="0" w:color="auto"/>
        <w:bottom w:val="none" w:sz="0" w:space="0" w:color="auto"/>
        <w:right w:val="none" w:sz="0" w:space="0" w:color="auto"/>
      </w:divBdr>
    </w:div>
    <w:div w:id="428090020">
      <w:bodyDiv w:val="1"/>
      <w:marLeft w:val="0"/>
      <w:marRight w:val="0"/>
      <w:marTop w:val="0"/>
      <w:marBottom w:val="0"/>
      <w:divBdr>
        <w:top w:val="none" w:sz="0" w:space="0" w:color="auto"/>
        <w:left w:val="none" w:sz="0" w:space="0" w:color="auto"/>
        <w:bottom w:val="none" w:sz="0" w:space="0" w:color="auto"/>
        <w:right w:val="none" w:sz="0" w:space="0" w:color="auto"/>
      </w:divBdr>
      <w:divsChild>
        <w:div w:id="770588446">
          <w:marLeft w:val="0"/>
          <w:marRight w:val="0"/>
          <w:marTop w:val="0"/>
          <w:marBottom w:val="0"/>
          <w:divBdr>
            <w:top w:val="none" w:sz="0" w:space="0" w:color="auto"/>
            <w:left w:val="none" w:sz="0" w:space="0" w:color="auto"/>
            <w:bottom w:val="none" w:sz="0" w:space="0" w:color="auto"/>
            <w:right w:val="none" w:sz="0" w:space="0" w:color="auto"/>
          </w:divBdr>
        </w:div>
        <w:div w:id="2130270310">
          <w:marLeft w:val="0"/>
          <w:marRight w:val="0"/>
          <w:marTop w:val="0"/>
          <w:marBottom w:val="0"/>
          <w:divBdr>
            <w:top w:val="none" w:sz="0" w:space="0" w:color="auto"/>
            <w:left w:val="none" w:sz="0" w:space="0" w:color="auto"/>
            <w:bottom w:val="none" w:sz="0" w:space="0" w:color="auto"/>
            <w:right w:val="none" w:sz="0" w:space="0" w:color="auto"/>
          </w:divBdr>
        </w:div>
        <w:div w:id="1736735906">
          <w:marLeft w:val="0"/>
          <w:marRight w:val="0"/>
          <w:marTop w:val="0"/>
          <w:marBottom w:val="0"/>
          <w:divBdr>
            <w:top w:val="none" w:sz="0" w:space="0" w:color="auto"/>
            <w:left w:val="none" w:sz="0" w:space="0" w:color="auto"/>
            <w:bottom w:val="none" w:sz="0" w:space="0" w:color="auto"/>
            <w:right w:val="none" w:sz="0" w:space="0" w:color="auto"/>
          </w:divBdr>
        </w:div>
        <w:div w:id="264385545">
          <w:marLeft w:val="0"/>
          <w:marRight w:val="0"/>
          <w:marTop w:val="0"/>
          <w:marBottom w:val="0"/>
          <w:divBdr>
            <w:top w:val="none" w:sz="0" w:space="0" w:color="auto"/>
            <w:left w:val="none" w:sz="0" w:space="0" w:color="auto"/>
            <w:bottom w:val="none" w:sz="0" w:space="0" w:color="auto"/>
            <w:right w:val="none" w:sz="0" w:space="0" w:color="auto"/>
          </w:divBdr>
        </w:div>
        <w:div w:id="1664511201">
          <w:marLeft w:val="0"/>
          <w:marRight w:val="0"/>
          <w:marTop w:val="0"/>
          <w:marBottom w:val="0"/>
          <w:divBdr>
            <w:top w:val="none" w:sz="0" w:space="0" w:color="auto"/>
            <w:left w:val="none" w:sz="0" w:space="0" w:color="auto"/>
            <w:bottom w:val="none" w:sz="0" w:space="0" w:color="auto"/>
            <w:right w:val="none" w:sz="0" w:space="0" w:color="auto"/>
          </w:divBdr>
        </w:div>
        <w:div w:id="498498572">
          <w:marLeft w:val="0"/>
          <w:marRight w:val="0"/>
          <w:marTop w:val="0"/>
          <w:marBottom w:val="0"/>
          <w:divBdr>
            <w:top w:val="none" w:sz="0" w:space="0" w:color="auto"/>
            <w:left w:val="none" w:sz="0" w:space="0" w:color="auto"/>
            <w:bottom w:val="none" w:sz="0" w:space="0" w:color="auto"/>
            <w:right w:val="none" w:sz="0" w:space="0" w:color="auto"/>
          </w:divBdr>
        </w:div>
        <w:div w:id="2021152047">
          <w:marLeft w:val="0"/>
          <w:marRight w:val="0"/>
          <w:marTop w:val="0"/>
          <w:marBottom w:val="0"/>
          <w:divBdr>
            <w:top w:val="none" w:sz="0" w:space="0" w:color="auto"/>
            <w:left w:val="none" w:sz="0" w:space="0" w:color="auto"/>
            <w:bottom w:val="none" w:sz="0" w:space="0" w:color="auto"/>
            <w:right w:val="none" w:sz="0" w:space="0" w:color="auto"/>
          </w:divBdr>
        </w:div>
        <w:div w:id="17003397">
          <w:marLeft w:val="0"/>
          <w:marRight w:val="0"/>
          <w:marTop w:val="0"/>
          <w:marBottom w:val="0"/>
          <w:divBdr>
            <w:top w:val="none" w:sz="0" w:space="0" w:color="auto"/>
            <w:left w:val="none" w:sz="0" w:space="0" w:color="auto"/>
            <w:bottom w:val="none" w:sz="0" w:space="0" w:color="auto"/>
            <w:right w:val="none" w:sz="0" w:space="0" w:color="auto"/>
          </w:divBdr>
        </w:div>
        <w:div w:id="1295939148">
          <w:marLeft w:val="0"/>
          <w:marRight w:val="0"/>
          <w:marTop w:val="0"/>
          <w:marBottom w:val="0"/>
          <w:divBdr>
            <w:top w:val="none" w:sz="0" w:space="0" w:color="auto"/>
            <w:left w:val="none" w:sz="0" w:space="0" w:color="auto"/>
            <w:bottom w:val="none" w:sz="0" w:space="0" w:color="auto"/>
            <w:right w:val="none" w:sz="0" w:space="0" w:color="auto"/>
          </w:divBdr>
        </w:div>
        <w:div w:id="1964573485">
          <w:marLeft w:val="0"/>
          <w:marRight w:val="0"/>
          <w:marTop w:val="0"/>
          <w:marBottom w:val="0"/>
          <w:divBdr>
            <w:top w:val="none" w:sz="0" w:space="0" w:color="auto"/>
            <w:left w:val="none" w:sz="0" w:space="0" w:color="auto"/>
            <w:bottom w:val="none" w:sz="0" w:space="0" w:color="auto"/>
            <w:right w:val="none" w:sz="0" w:space="0" w:color="auto"/>
          </w:divBdr>
        </w:div>
        <w:div w:id="1313097470">
          <w:marLeft w:val="0"/>
          <w:marRight w:val="0"/>
          <w:marTop w:val="0"/>
          <w:marBottom w:val="0"/>
          <w:divBdr>
            <w:top w:val="none" w:sz="0" w:space="0" w:color="auto"/>
            <w:left w:val="none" w:sz="0" w:space="0" w:color="auto"/>
            <w:bottom w:val="none" w:sz="0" w:space="0" w:color="auto"/>
            <w:right w:val="none" w:sz="0" w:space="0" w:color="auto"/>
          </w:divBdr>
        </w:div>
        <w:div w:id="543637844">
          <w:marLeft w:val="0"/>
          <w:marRight w:val="0"/>
          <w:marTop w:val="0"/>
          <w:marBottom w:val="0"/>
          <w:divBdr>
            <w:top w:val="none" w:sz="0" w:space="0" w:color="auto"/>
            <w:left w:val="none" w:sz="0" w:space="0" w:color="auto"/>
            <w:bottom w:val="none" w:sz="0" w:space="0" w:color="auto"/>
            <w:right w:val="none" w:sz="0" w:space="0" w:color="auto"/>
          </w:divBdr>
        </w:div>
        <w:div w:id="1289703099">
          <w:marLeft w:val="0"/>
          <w:marRight w:val="0"/>
          <w:marTop w:val="0"/>
          <w:marBottom w:val="0"/>
          <w:divBdr>
            <w:top w:val="none" w:sz="0" w:space="0" w:color="auto"/>
            <w:left w:val="none" w:sz="0" w:space="0" w:color="auto"/>
            <w:bottom w:val="none" w:sz="0" w:space="0" w:color="auto"/>
            <w:right w:val="none" w:sz="0" w:space="0" w:color="auto"/>
          </w:divBdr>
        </w:div>
        <w:div w:id="48379362">
          <w:marLeft w:val="0"/>
          <w:marRight w:val="0"/>
          <w:marTop w:val="0"/>
          <w:marBottom w:val="0"/>
          <w:divBdr>
            <w:top w:val="none" w:sz="0" w:space="0" w:color="auto"/>
            <w:left w:val="none" w:sz="0" w:space="0" w:color="auto"/>
            <w:bottom w:val="none" w:sz="0" w:space="0" w:color="auto"/>
            <w:right w:val="none" w:sz="0" w:space="0" w:color="auto"/>
          </w:divBdr>
        </w:div>
        <w:div w:id="643119721">
          <w:marLeft w:val="0"/>
          <w:marRight w:val="0"/>
          <w:marTop w:val="0"/>
          <w:marBottom w:val="0"/>
          <w:divBdr>
            <w:top w:val="none" w:sz="0" w:space="0" w:color="auto"/>
            <w:left w:val="none" w:sz="0" w:space="0" w:color="auto"/>
            <w:bottom w:val="none" w:sz="0" w:space="0" w:color="auto"/>
            <w:right w:val="none" w:sz="0" w:space="0" w:color="auto"/>
          </w:divBdr>
        </w:div>
        <w:div w:id="1511673898">
          <w:marLeft w:val="0"/>
          <w:marRight w:val="0"/>
          <w:marTop w:val="0"/>
          <w:marBottom w:val="0"/>
          <w:divBdr>
            <w:top w:val="none" w:sz="0" w:space="0" w:color="auto"/>
            <w:left w:val="none" w:sz="0" w:space="0" w:color="auto"/>
            <w:bottom w:val="none" w:sz="0" w:space="0" w:color="auto"/>
            <w:right w:val="none" w:sz="0" w:space="0" w:color="auto"/>
          </w:divBdr>
        </w:div>
        <w:div w:id="174613029">
          <w:marLeft w:val="0"/>
          <w:marRight w:val="0"/>
          <w:marTop w:val="0"/>
          <w:marBottom w:val="0"/>
          <w:divBdr>
            <w:top w:val="none" w:sz="0" w:space="0" w:color="auto"/>
            <w:left w:val="none" w:sz="0" w:space="0" w:color="auto"/>
            <w:bottom w:val="none" w:sz="0" w:space="0" w:color="auto"/>
            <w:right w:val="none" w:sz="0" w:space="0" w:color="auto"/>
          </w:divBdr>
        </w:div>
        <w:div w:id="1357390599">
          <w:marLeft w:val="0"/>
          <w:marRight w:val="0"/>
          <w:marTop w:val="0"/>
          <w:marBottom w:val="0"/>
          <w:divBdr>
            <w:top w:val="none" w:sz="0" w:space="0" w:color="auto"/>
            <w:left w:val="none" w:sz="0" w:space="0" w:color="auto"/>
            <w:bottom w:val="none" w:sz="0" w:space="0" w:color="auto"/>
            <w:right w:val="none" w:sz="0" w:space="0" w:color="auto"/>
          </w:divBdr>
        </w:div>
        <w:div w:id="1686520572">
          <w:marLeft w:val="0"/>
          <w:marRight w:val="0"/>
          <w:marTop w:val="0"/>
          <w:marBottom w:val="0"/>
          <w:divBdr>
            <w:top w:val="none" w:sz="0" w:space="0" w:color="auto"/>
            <w:left w:val="none" w:sz="0" w:space="0" w:color="auto"/>
            <w:bottom w:val="none" w:sz="0" w:space="0" w:color="auto"/>
            <w:right w:val="none" w:sz="0" w:space="0" w:color="auto"/>
          </w:divBdr>
        </w:div>
        <w:div w:id="1458142735">
          <w:marLeft w:val="0"/>
          <w:marRight w:val="0"/>
          <w:marTop w:val="0"/>
          <w:marBottom w:val="0"/>
          <w:divBdr>
            <w:top w:val="none" w:sz="0" w:space="0" w:color="auto"/>
            <w:left w:val="none" w:sz="0" w:space="0" w:color="auto"/>
            <w:bottom w:val="none" w:sz="0" w:space="0" w:color="auto"/>
            <w:right w:val="none" w:sz="0" w:space="0" w:color="auto"/>
          </w:divBdr>
        </w:div>
        <w:div w:id="942303136">
          <w:marLeft w:val="0"/>
          <w:marRight w:val="0"/>
          <w:marTop w:val="0"/>
          <w:marBottom w:val="0"/>
          <w:divBdr>
            <w:top w:val="none" w:sz="0" w:space="0" w:color="auto"/>
            <w:left w:val="none" w:sz="0" w:space="0" w:color="auto"/>
            <w:bottom w:val="none" w:sz="0" w:space="0" w:color="auto"/>
            <w:right w:val="none" w:sz="0" w:space="0" w:color="auto"/>
          </w:divBdr>
        </w:div>
        <w:div w:id="276253422">
          <w:marLeft w:val="0"/>
          <w:marRight w:val="0"/>
          <w:marTop w:val="0"/>
          <w:marBottom w:val="0"/>
          <w:divBdr>
            <w:top w:val="none" w:sz="0" w:space="0" w:color="auto"/>
            <w:left w:val="none" w:sz="0" w:space="0" w:color="auto"/>
            <w:bottom w:val="none" w:sz="0" w:space="0" w:color="auto"/>
            <w:right w:val="none" w:sz="0" w:space="0" w:color="auto"/>
          </w:divBdr>
        </w:div>
        <w:div w:id="410851101">
          <w:marLeft w:val="0"/>
          <w:marRight w:val="0"/>
          <w:marTop w:val="0"/>
          <w:marBottom w:val="0"/>
          <w:divBdr>
            <w:top w:val="none" w:sz="0" w:space="0" w:color="auto"/>
            <w:left w:val="none" w:sz="0" w:space="0" w:color="auto"/>
            <w:bottom w:val="none" w:sz="0" w:space="0" w:color="auto"/>
            <w:right w:val="none" w:sz="0" w:space="0" w:color="auto"/>
          </w:divBdr>
        </w:div>
        <w:div w:id="1335497079">
          <w:marLeft w:val="0"/>
          <w:marRight w:val="0"/>
          <w:marTop w:val="0"/>
          <w:marBottom w:val="0"/>
          <w:divBdr>
            <w:top w:val="none" w:sz="0" w:space="0" w:color="auto"/>
            <w:left w:val="none" w:sz="0" w:space="0" w:color="auto"/>
            <w:bottom w:val="none" w:sz="0" w:space="0" w:color="auto"/>
            <w:right w:val="none" w:sz="0" w:space="0" w:color="auto"/>
          </w:divBdr>
        </w:div>
        <w:div w:id="551383685">
          <w:marLeft w:val="0"/>
          <w:marRight w:val="0"/>
          <w:marTop w:val="0"/>
          <w:marBottom w:val="0"/>
          <w:divBdr>
            <w:top w:val="none" w:sz="0" w:space="0" w:color="auto"/>
            <w:left w:val="none" w:sz="0" w:space="0" w:color="auto"/>
            <w:bottom w:val="none" w:sz="0" w:space="0" w:color="auto"/>
            <w:right w:val="none" w:sz="0" w:space="0" w:color="auto"/>
          </w:divBdr>
        </w:div>
        <w:div w:id="346061498">
          <w:marLeft w:val="0"/>
          <w:marRight w:val="0"/>
          <w:marTop w:val="0"/>
          <w:marBottom w:val="0"/>
          <w:divBdr>
            <w:top w:val="none" w:sz="0" w:space="0" w:color="auto"/>
            <w:left w:val="none" w:sz="0" w:space="0" w:color="auto"/>
            <w:bottom w:val="none" w:sz="0" w:space="0" w:color="auto"/>
            <w:right w:val="none" w:sz="0" w:space="0" w:color="auto"/>
          </w:divBdr>
        </w:div>
        <w:div w:id="1835147184">
          <w:marLeft w:val="0"/>
          <w:marRight w:val="0"/>
          <w:marTop w:val="0"/>
          <w:marBottom w:val="0"/>
          <w:divBdr>
            <w:top w:val="none" w:sz="0" w:space="0" w:color="auto"/>
            <w:left w:val="none" w:sz="0" w:space="0" w:color="auto"/>
            <w:bottom w:val="none" w:sz="0" w:space="0" w:color="auto"/>
            <w:right w:val="none" w:sz="0" w:space="0" w:color="auto"/>
          </w:divBdr>
        </w:div>
        <w:div w:id="792019963">
          <w:marLeft w:val="0"/>
          <w:marRight w:val="0"/>
          <w:marTop w:val="0"/>
          <w:marBottom w:val="0"/>
          <w:divBdr>
            <w:top w:val="none" w:sz="0" w:space="0" w:color="auto"/>
            <w:left w:val="none" w:sz="0" w:space="0" w:color="auto"/>
            <w:bottom w:val="none" w:sz="0" w:space="0" w:color="auto"/>
            <w:right w:val="none" w:sz="0" w:space="0" w:color="auto"/>
          </w:divBdr>
        </w:div>
        <w:div w:id="338625248">
          <w:marLeft w:val="0"/>
          <w:marRight w:val="0"/>
          <w:marTop w:val="0"/>
          <w:marBottom w:val="0"/>
          <w:divBdr>
            <w:top w:val="none" w:sz="0" w:space="0" w:color="auto"/>
            <w:left w:val="none" w:sz="0" w:space="0" w:color="auto"/>
            <w:bottom w:val="none" w:sz="0" w:space="0" w:color="auto"/>
            <w:right w:val="none" w:sz="0" w:space="0" w:color="auto"/>
          </w:divBdr>
        </w:div>
        <w:div w:id="1340813157">
          <w:marLeft w:val="0"/>
          <w:marRight w:val="0"/>
          <w:marTop w:val="0"/>
          <w:marBottom w:val="0"/>
          <w:divBdr>
            <w:top w:val="none" w:sz="0" w:space="0" w:color="auto"/>
            <w:left w:val="none" w:sz="0" w:space="0" w:color="auto"/>
            <w:bottom w:val="none" w:sz="0" w:space="0" w:color="auto"/>
            <w:right w:val="none" w:sz="0" w:space="0" w:color="auto"/>
          </w:divBdr>
        </w:div>
        <w:div w:id="974603983">
          <w:marLeft w:val="0"/>
          <w:marRight w:val="0"/>
          <w:marTop w:val="0"/>
          <w:marBottom w:val="0"/>
          <w:divBdr>
            <w:top w:val="none" w:sz="0" w:space="0" w:color="auto"/>
            <w:left w:val="none" w:sz="0" w:space="0" w:color="auto"/>
            <w:bottom w:val="none" w:sz="0" w:space="0" w:color="auto"/>
            <w:right w:val="none" w:sz="0" w:space="0" w:color="auto"/>
          </w:divBdr>
        </w:div>
        <w:div w:id="85855697">
          <w:marLeft w:val="0"/>
          <w:marRight w:val="0"/>
          <w:marTop w:val="0"/>
          <w:marBottom w:val="0"/>
          <w:divBdr>
            <w:top w:val="none" w:sz="0" w:space="0" w:color="auto"/>
            <w:left w:val="none" w:sz="0" w:space="0" w:color="auto"/>
            <w:bottom w:val="none" w:sz="0" w:space="0" w:color="auto"/>
            <w:right w:val="none" w:sz="0" w:space="0" w:color="auto"/>
          </w:divBdr>
        </w:div>
        <w:div w:id="666832302">
          <w:marLeft w:val="0"/>
          <w:marRight w:val="0"/>
          <w:marTop w:val="0"/>
          <w:marBottom w:val="0"/>
          <w:divBdr>
            <w:top w:val="none" w:sz="0" w:space="0" w:color="auto"/>
            <w:left w:val="none" w:sz="0" w:space="0" w:color="auto"/>
            <w:bottom w:val="none" w:sz="0" w:space="0" w:color="auto"/>
            <w:right w:val="none" w:sz="0" w:space="0" w:color="auto"/>
          </w:divBdr>
        </w:div>
        <w:div w:id="1282881290">
          <w:marLeft w:val="0"/>
          <w:marRight w:val="0"/>
          <w:marTop w:val="0"/>
          <w:marBottom w:val="0"/>
          <w:divBdr>
            <w:top w:val="none" w:sz="0" w:space="0" w:color="auto"/>
            <w:left w:val="none" w:sz="0" w:space="0" w:color="auto"/>
            <w:bottom w:val="none" w:sz="0" w:space="0" w:color="auto"/>
            <w:right w:val="none" w:sz="0" w:space="0" w:color="auto"/>
          </w:divBdr>
        </w:div>
        <w:div w:id="455179655">
          <w:marLeft w:val="0"/>
          <w:marRight w:val="0"/>
          <w:marTop w:val="0"/>
          <w:marBottom w:val="0"/>
          <w:divBdr>
            <w:top w:val="none" w:sz="0" w:space="0" w:color="auto"/>
            <w:left w:val="none" w:sz="0" w:space="0" w:color="auto"/>
            <w:bottom w:val="none" w:sz="0" w:space="0" w:color="auto"/>
            <w:right w:val="none" w:sz="0" w:space="0" w:color="auto"/>
          </w:divBdr>
        </w:div>
        <w:div w:id="1665814607">
          <w:marLeft w:val="0"/>
          <w:marRight w:val="0"/>
          <w:marTop w:val="0"/>
          <w:marBottom w:val="0"/>
          <w:divBdr>
            <w:top w:val="none" w:sz="0" w:space="0" w:color="auto"/>
            <w:left w:val="none" w:sz="0" w:space="0" w:color="auto"/>
            <w:bottom w:val="none" w:sz="0" w:space="0" w:color="auto"/>
            <w:right w:val="none" w:sz="0" w:space="0" w:color="auto"/>
          </w:divBdr>
        </w:div>
        <w:div w:id="283118529">
          <w:marLeft w:val="0"/>
          <w:marRight w:val="0"/>
          <w:marTop w:val="0"/>
          <w:marBottom w:val="0"/>
          <w:divBdr>
            <w:top w:val="none" w:sz="0" w:space="0" w:color="auto"/>
            <w:left w:val="none" w:sz="0" w:space="0" w:color="auto"/>
            <w:bottom w:val="none" w:sz="0" w:space="0" w:color="auto"/>
            <w:right w:val="none" w:sz="0" w:space="0" w:color="auto"/>
          </w:divBdr>
        </w:div>
        <w:div w:id="99834085">
          <w:marLeft w:val="0"/>
          <w:marRight w:val="0"/>
          <w:marTop w:val="0"/>
          <w:marBottom w:val="0"/>
          <w:divBdr>
            <w:top w:val="none" w:sz="0" w:space="0" w:color="auto"/>
            <w:left w:val="none" w:sz="0" w:space="0" w:color="auto"/>
            <w:bottom w:val="none" w:sz="0" w:space="0" w:color="auto"/>
            <w:right w:val="none" w:sz="0" w:space="0" w:color="auto"/>
          </w:divBdr>
        </w:div>
        <w:div w:id="1876188607">
          <w:marLeft w:val="0"/>
          <w:marRight w:val="0"/>
          <w:marTop w:val="0"/>
          <w:marBottom w:val="0"/>
          <w:divBdr>
            <w:top w:val="none" w:sz="0" w:space="0" w:color="auto"/>
            <w:left w:val="none" w:sz="0" w:space="0" w:color="auto"/>
            <w:bottom w:val="none" w:sz="0" w:space="0" w:color="auto"/>
            <w:right w:val="none" w:sz="0" w:space="0" w:color="auto"/>
          </w:divBdr>
        </w:div>
        <w:div w:id="67726488">
          <w:marLeft w:val="0"/>
          <w:marRight w:val="0"/>
          <w:marTop w:val="0"/>
          <w:marBottom w:val="0"/>
          <w:divBdr>
            <w:top w:val="none" w:sz="0" w:space="0" w:color="auto"/>
            <w:left w:val="none" w:sz="0" w:space="0" w:color="auto"/>
            <w:bottom w:val="none" w:sz="0" w:space="0" w:color="auto"/>
            <w:right w:val="none" w:sz="0" w:space="0" w:color="auto"/>
          </w:divBdr>
        </w:div>
        <w:div w:id="889614650">
          <w:marLeft w:val="0"/>
          <w:marRight w:val="0"/>
          <w:marTop w:val="0"/>
          <w:marBottom w:val="0"/>
          <w:divBdr>
            <w:top w:val="none" w:sz="0" w:space="0" w:color="auto"/>
            <w:left w:val="none" w:sz="0" w:space="0" w:color="auto"/>
            <w:bottom w:val="none" w:sz="0" w:space="0" w:color="auto"/>
            <w:right w:val="none" w:sz="0" w:space="0" w:color="auto"/>
          </w:divBdr>
        </w:div>
        <w:div w:id="1865827763">
          <w:marLeft w:val="0"/>
          <w:marRight w:val="0"/>
          <w:marTop w:val="0"/>
          <w:marBottom w:val="0"/>
          <w:divBdr>
            <w:top w:val="none" w:sz="0" w:space="0" w:color="auto"/>
            <w:left w:val="none" w:sz="0" w:space="0" w:color="auto"/>
            <w:bottom w:val="none" w:sz="0" w:space="0" w:color="auto"/>
            <w:right w:val="none" w:sz="0" w:space="0" w:color="auto"/>
          </w:divBdr>
        </w:div>
        <w:div w:id="212426015">
          <w:marLeft w:val="0"/>
          <w:marRight w:val="0"/>
          <w:marTop w:val="0"/>
          <w:marBottom w:val="0"/>
          <w:divBdr>
            <w:top w:val="none" w:sz="0" w:space="0" w:color="auto"/>
            <w:left w:val="none" w:sz="0" w:space="0" w:color="auto"/>
            <w:bottom w:val="none" w:sz="0" w:space="0" w:color="auto"/>
            <w:right w:val="none" w:sz="0" w:space="0" w:color="auto"/>
          </w:divBdr>
        </w:div>
        <w:div w:id="147793421">
          <w:marLeft w:val="0"/>
          <w:marRight w:val="0"/>
          <w:marTop w:val="0"/>
          <w:marBottom w:val="0"/>
          <w:divBdr>
            <w:top w:val="none" w:sz="0" w:space="0" w:color="auto"/>
            <w:left w:val="none" w:sz="0" w:space="0" w:color="auto"/>
            <w:bottom w:val="none" w:sz="0" w:space="0" w:color="auto"/>
            <w:right w:val="none" w:sz="0" w:space="0" w:color="auto"/>
          </w:divBdr>
        </w:div>
        <w:div w:id="1652563880">
          <w:marLeft w:val="0"/>
          <w:marRight w:val="0"/>
          <w:marTop w:val="0"/>
          <w:marBottom w:val="0"/>
          <w:divBdr>
            <w:top w:val="none" w:sz="0" w:space="0" w:color="auto"/>
            <w:left w:val="none" w:sz="0" w:space="0" w:color="auto"/>
            <w:bottom w:val="none" w:sz="0" w:space="0" w:color="auto"/>
            <w:right w:val="none" w:sz="0" w:space="0" w:color="auto"/>
          </w:divBdr>
        </w:div>
        <w:div w:id="21638446">
          <w:marLeft w:val="0"/>
          <w:marRight w:val="0"/>
          <w:marTop w:val="0"/>
          <w:marBottom w:val="0"/>
          <w:divBdr>
            <w:top w:val="none" w:sz="0" w:space="0" w:color="auto"/>
            <w:left w:val="none" w:sz="0" w:space="0" w:color="auto"/>
            <w:bottom w:val="none" w:sz="0" w:space="0" w:color="auto"/>
            <w:right w:val="none" w:sz="0" w:space="0" w:color="auto"/>
          </w:divBdr>
        </w:div>
        <w:div w:id="1535657033">
          <w:marLeft w:val="0"/>
          <w:marRight w:val="0"/>
          <w:marTop w:val="0"/>
          <w:marBottom w:val="0"/>
          <w:divBdr>
            <w:top w:val="none" w:sz="0" w:space="0" w:color="auto"/>
            <w:left w:val="none" w:sz="0" w:space="0" w:color="auto"/>
            <w:bottom w:val="none" w:sz="0" w:space="0" w:color="auto"/>
            <w:right w:val="none" w:sz="0" w:space="0" w:color="auto"/>
          </w:divBdr>
        </w:div>
        <w:div w:id="983117206">
          <w:marLeft w:val="0"/>
          <w:marRight w:val="0"/>
          <w:marTop w:val="0"/>
          <w:marBottom w:val="0"/>
          <w:divBdr>
            <w:top w:val="none" w:sz="0" w:space="0" w:color="auto"/>
            <w:left w:val="none" w:sz="0" w:space="0" w:color="auto"/>
            <w:bottom w:val="none" w:sz="0" w:space="0" w:color="auto"/>
            <w:right w:val="none" w:sz="0" w:space="0" w:color="auto"/>
          </w:divBdr>
        </w:div>
        <w:div w:id="1743332789">
          <w:marLeft w:val="0"/>
          <w:marRight w:val="0"/>
          <w:marTop w:val="0"/>
          <w:marBottom w:val="0"/>
          <w:divBdr>
            <w:top w:val="none" w:sz="0" w:space="0" w:color="auto"/>
            <w:left w:val="none" w:sz="0" w:space="0" w:color="auto"/>
            <w:bottom w:val="none" w:sz="0" w:space="0" w:color="auto"/>
            <w:right w:val="none" w:sz="0" w:space="0" w:color="auto"/>
          </w:divBdr>
        </w:div>
        <w:div w:id="472911579">
          <w:marLeft w:val="0"/>
          <w:marRight w:val="0"/>
          <w:marTop w:val="0"/>
          <w:marBottom w:val="0"/>
          <w:divBdr>
            <w:top w:val="none" w:sz="0" w:space="0" w:color="auto"/>
            <w:left w:val="none" w:sz="0" w:space="0" w:color="auto"/>
            <w:bottom w:val="none" w:sz="0" w:space="0" w:color="auto"/>
            <w:right w:val="none" w:sz="0" w:space="0" w:color="auto"/>
          </w:divBdr>
        </w:div>
        <w:div w:id="1876455256">
          <w:marLeft w:val="0"/>
          <w:marRight w:val="0"/>
          <w:marTop w:val="0"/>
          <w:marBottom w:val="0"/>
          <w:divBdr>
            <w:top w:val="none" w:sz="0" w:space="0" w:color="auto"/>
            <w:left w:val="none" w:sz="0" w:space="0" w:color="auto"/>
            <w:bottom w:val="none" w:sz="0" w:space="0" w:color="auto"/>
            <w:right w:val="none" w:sz="0" w:space="0" w:color="auto"/>
          </w:divBdr>
        </w:div>
        <w:div w:id="1052270532">
          <w:marLeft w:val="0"/>
          <w:marRight w:val="0"/>
          <w:marTop w:val="0"/>
          <w:marBottom w:val="0"/>
          <w:divBdr>
            <w:top w:val="none" w:sz="0" w:space="0" w:color="auto"/>
            <w:left w:val="none" w:sz="0" w:space="0" w:color="auto"/>
            <w:bottom w:val="none" w:sz="0" w:space="0" w:color="auto"/>
            <w:right w:val="none" w:sz="0" w:space="0" w:color="auto"/>
          </w:divBdr>
        </w:div>
        <w:div w:id="7097562">
          <w:marLeft w:val="0"/>
          <w:marRight w:val="0"/>
          <w:marTop w:val="0"/>
          <w:marBottom w:val="0"/>
          <w:divBdr>
            <w:top w:val="none" w:sz="0" w:space="0" w:color="auto"/>
            <w:left w:val="none" w:sz="0" w:space="0" w:color="auto"/>
            <w:bottom w:val="none" w:sz="0" w:space="0" w:color="auto"/>
            <w:right w:val="none" w:sz="0" w:space="0" w:color="auto"/>
          </w:divBdr>
        </w:div>
        <w:div w:id="2028021955">
          <w:marLeft w:val="0"/>
          <w:marRight w:val="0"/>
          <w:marTop w:val="0"/>
          <w:marBottom w:val="0"/>
          <w:divBdr>
            <w:top w:val="none" w:sz="0" w:space="0" w:color="auto"/>
            <w:left w:val="none" w:sz="0" w:space="0" w:color="auto"/>
            <w:bottom w:val="none" w:sz="0" w:space="0" w:color="auto"/>
            <w:right w:val="none" w:sz="0" w:space="0" w:color="auto"/>
          </w:divBdr>
        </w:div>
        <w:div w:id="1591545074">
          <w:marLeft w:val="0"/>
          <w:marRight w:val="0"/>
          <w:marTop w:val="0"/>
          <w:marBottom w:val="0"/>
          <w:divBdr>
            <w:top w:val="none" w:sz="0" w:space="0" w:color="auto"/>
            <w:left w:val="none" w:sz="0" w:space="0" w:color="auto"/>
            <w:bottom w:val="none" w:sz="0" w:space="0" w:color="auto"/>
            <w:right w:val="none" w:sz="0" w:space="0" w:color="auto"/>
          </w:divBdr>
        </w:div>
        <w:div w:id="717972823">
          <w:marLeft w:val="0"/>
          <w:marRight w:val="0"/>
          <w:marTop w:val="0"/>
          <w:marBottom w:val="0"/>
          <w:divBdr>
            <w:top w:val="none" w:sz="0" w:space="0" w:color="auto"/>
            <w:left w:val="none" w:sz="0" w:space="0" w:color="auto"/>
            <w:bottom w:val="none" w:sz="0" w:space="0" w:color="auto"/>
            <w:right w:val="none" w:sz="0" w:space="0" w:color="auto"/>
          </w:divBdr>
        </w:div>
        <w:div w:id="1565292898">
          <w:marLeft w:val="0"/>
          <w:marRight w:val="0"/>
          <w:marTop w:val="0"/>
          <w:marBottom w:val="0"/>
          <w:divBdr>
            <w:top w:val="none" w:sz="0" w:space="0" w:color="auto"/>
            <w:left w:val="none" w:sz="0" w:space="0" w:color="auto"/>
            <w:bottom w:val="none" w:sz="0" w:space="0" w:color="auto"/>
            <w:right w:val="none" w:sz="0" w:space="0" w:color="auto"/>
          </w:divBdr>
        </w:div>
        <w:div w:id="1279533151">
          <w:marLeft w:val="0"/>
          <w:marRight w:val="0"/>
          <w:marTop w:val="0"/>
          <w:marBottom w:val="0"/>
          <w:divBdr>
            <w:top w:val="none" w:sz="0" w:space="0" w:color="auto"/>
            <w:left w:val="none" w:sz="0" w:space="0" w:color="auto"/>
            <w:bottom w:val="none" w:sz="0" w:space="0" w:color="auto"/>
            <w:right w:val="none" w:sz="0" w:space="0" w:color="auto"/>
          </w:divBdr>
        </w:div>
        <w:div w:id="1733693516">
          <w:marLeft w:val="0"/>
          <w:marRight w:val="0"/>
          <w:marTop w:val="0"/>
          <w:marBottom w:val="0"/>
          <w:divBdr>
            <w:top w:val="none" w:sz="0" w:space="0" w:color="auto"/>
            <w:left w:val="none" w:sz="0" w:space="0" w:color="auto"/>
            <w:bottom w:val="none" w:sz="0" w:space="0" w:color="auto"/>
            <w:right w:val="none" w:sz="0" w:space="0" w:color="auto"/>
          </w:divBdr>
        </w:div>
        <w:div w:id="1009218621">
          <w:marLeft w:val="0"/>
          <w:marRight w:val="0"/>
          <w:marTop w:val="0"/>
          <w:marBottom w:val="0"/>
          <w:divBdr>
            <w:top w:val="none" w:sz="0" w:space="0" w:color="auto"/>
            <w:left w:val="none" w:sz="0" w:space="0" w:color="auto"/>
            <w:bottom w:val="none" w:sz="0" w:space="0" w:color="auto"/>
            <w:right w:val="none" w:sz="0" w:space="0" w:color="auto"/>
          </w:divBdr>
        </w:div>
        <w:div w:id="2062319363">
          <w:marLeft w:val="0"/>
          <w:marRight w:val="0"/>
          <w:marTop w:val="0"/>
          <w:marBottom w:val="0"/>
          <w:divBdr>
            <w:top w:val="none" w:sz="0" w:space="0" w:color="auto"/>
            <w:left w:val="none" w:sz="0" w:space="0" w:color="auto"/>
            <w:bottom w:val="none" w:sz="0" w:space="0" w:color="auto"/>
            <w:right w:val="none" w:sz="0" w:space="0" w:color="auto"/>
          </w:divBdr>
        </w:div>
        <w:div w:id="1369182906">
          <w:marLeft w:val="0"/>
          <w:marRight w:val="0"/>
          <w:marTop w:val="0"/>
          <w:marBottom w:val="0"/>
          <w:divBdr>
            <w:top w:val="none" w:sz="0" w:space="0" w:color="auto"/>
            <w:left w:val="none" w:sz="0" w:space="0" w:color="auto"/>
            <w:bottom w:val="none" w:sz="0" w:space="0" w:color="auto"/>
            <w:right w:val="none" w:sz="0" w:space="0" w:color="auto"/>
          </w:divBdr>
        </w:div>
        <w:div w:id="1742488120">
          <w:marLeft w:val="0"/>
          <w:marRight w:val="0"/>
          <w:marTop w:val="0"/>
          <w:marBottom w:val="0"/>
          <w:divBdr>
            <w:top w:val="none" w:sz="0" w:space="0" w:color="auto"/>
            <w:left w:val="none" w:sz="0" w:space="0" w:color="auto"/>
            <w:bottom w:val="none" w:sz="0" w:space="0" w:color="auto"/>
            <w:right w:val="none" w:sz="0" w:space="0" w:color="auto"/>
          </w:divBdr>
        </w:div>
        <w:div w:id="2146583379">
          <w:marLeft w:val="0"/>
          <w:marRight w:val="0"/>
          <w:marTop w:val="0"/>
          <w:marBottom w:val="0"/>
          <w:divBdr>
            <w:top w:val="none" w:sz="0" w:space="0" w:color="auto"/>
            <w:left w:val="none" w:sz="0" w:space="0" w:color="auto"/>
            <w:bottom w:val="none" w:sz="0" w:space="0" w:color="auto"/>
            <w:right w:val="none" w:sz="0" w:space="0" w:color="auto"/>
          </w:divBdr>
        </w:div>
        <w:div w:id="1681735683">
          <w:marLeft w:val="0"/>
          <w:marRight w:val="0"/>
          <w:marTop w:val="0"/>
          <w:marBottom w:val="0"/>
          <w:divBdr>
            <w:top w:val="none" w:sz="0" w:space="0" w:color="auto"/>
            <w:left w:val="none" w:sz="0" w:space="0" w:color="auto"/>
            <w:bottom w:val="none" w:sz="0" w:space="0" w:color="auto"/>
            <w:right w:val="none" w:sz="0" w:space="0" w:color="auto"/>
          </w:divBdr>
        </w:div>
        <w:div w:id="1216746291">
          <w:marLeft w:val="0"/>
          <w:marRight w:val="0"/>
          <w:marTop w:val="0"/>
          <w:marBottom w:val="0"/>
          <w:divBdr>
            <w:top w:val="none" w:sz="0" w:space="0" w:color="auto"/>
            <w:left w:val="none" w:sz="0" w:space="0" w:color="auto"/>
            <w:bottom w:val="none" w:sz="0" w:space="0" w:color="auto"/>
            <w:right w:val="none" w:sz="0" w:space="0" w:color="auto"/>
          </w:divBdr>
        </w:div>
        <w:div w:id="112211758">
          <w:marLeft w:val="0"/>
          <w:marRight w:val="0"/>
          <w:marTop w:val="0"/>
          <w:marBottom w:val="0"/>
          <w:divBdr>
            <w:top w:val="none" w:sz="0" w:space="0" w:color="auto"/>
            <w:left w:val="none" w:sz="0" w:space="0" w:color="auto"/>
            <w:bottom w:val="none" w:sz="0" w:space="0" w:color="auto"/>
            <w:right w:val="none" w:sz="0" w:space="0" w:color="auto"/>
          </w:divBdr>
        </w:div>
        <w:div w:id="2059626234">
          <w:marLeft w:val="0"/>
          <w:marRight w:val="0"/>
          <w:marTop w:val="0"/>
          <w:marBottom w:val="0"/>
          <w:divBdr>
            <w:top w:val="none" w:sz="0" w:space="0" w:color="auto"/>
            <w:left w:val="none" w:sz="0" w:space="0" w:color="auto"/>
            <w:bottom w:val="none" w:sz="0" w:space="0" w:color="auto"/>
            <w:right w:val="none" w:sz="0" w:space="0" w:color="auto"/>
          </w:divBdr>
        </w:div>
        <w:div w:id="814371888">
          <w:marLeft w:val="0"/>
          <w:marRight w:val="0"/>
          <w:marTop w:val="0"/>
          <w:marBottom w:val="0"/>
          <w:divBdr>
            <w:top w:val="none" w:sz="0" w:space="0" w:color="auto"/>
            <w:left w:val="none" w:sz="0" w:space="0" w:color="auto"/>
            <w:bottom w:val="none" w:sz="0" w:space="0" w:color="auto"/>
            <w:right w:val="none" w:sz="0" w:space="0" w:color="auto"/>
          </w:divBdr>
        </w:div>
        <w:div w:id="1399204312">
          <w:marLeft w:val="0"/>
          <w:marRight w:val="0"/>
          <w:marTop w:val="0"/>
          <w:marBottom w:val="0"/>
          <w:divBdr>
            <w:top w:val="none" w:sz="0" w:space="0" w:color="auto"/>
            <w:left w:val="none" w:sz="0" w:space="0" w:color="auto"/>
            <w:bottom w:val="none" w:sz="0" w:space="0" w:color="auto"/>
            <w:right w:val="none" w:sz="0" w:space="0" w:color="auto"/>
          </w:divBdr>
        </w:div>
        <w:div w:id="1336958919">
          <w:marLeft w:val="0"/>
          <w:marRight w:val="0"/>
          <w:marTop w:val="0"/>
          <w:marBottom w:val="0"/>
          <w:divBdr>
            <w:top w:val="none" w:sz="0" w:space="0" w:color="auto"/>
            <w:left w:val="none" w:sz="0" w:space="0" w:color="auto"/>
            <w:bottom w:val="none" w:sz="0" w:space="0" w:color="auto"/>
            <w:right w:val="none" w:sz="0" w:space="0" w:color="auto"/>
          </w:divBdr>
        </w:div>
        <w:div w:id="1869953370">
          <w:marLeft w:val="0"/>
          <w:marRight w:val="0"/>
          <w:marTop w:val="0"/>
          <w:marBottom w:val="0"/>
          <w:divBdr>
            <w:top w:val="none" w:sz="0" w:space="0" w:color="auto"/>
            <w:left w:val="none" w:sz="0" w:space="0" w:color="auto"/>
            <w:bottom w:val="none" w:sz="0" w:space="0" w:color="auto"/>
            <w:right w:val="none" w:sz="0" w:space="0" w:color="auto"/>
          </w:divBdr>
        </w:div>
        <w:div w:id="1389572486">
          <w:marLeft w:val="0"/>
          <w:marRight w:val="0"/>
          <w:marTop w:val="0"/>
          <w:marBottom w:val="0"/>
          <w:divBdr>
            <w:top w:val="none" w:sz="0" w:space="0" w:color="auto"/>
            <w:left w:val="none" w:sz="0" w:space="0" w:color="auto"/>
            <w:bottom w:val="none" w:sz="0" w:space="0" w:color="auto"/>
            <w:right w:val="none" w:sz="0" w:space="0" w:color="auto"/>
          </w:divBdr>
        </w:div>
        <w:div w:id="1708211799">
          <w:marLeft w:val="0"/>
          <w:marRight w:val="0"/>
          <w:marTop w:val="0"/>
          <w:marBottom w:val="0"/>
          <w:divBdr>
            <w:top w:val="none" w:sz="0" w:space="0" w:color="auto"/>
            <w:left w:val="none" w:sz="0" w:space="0" w:color="auto"/>
            <w:bottom w:val="none" w:sz="0" w:space="0" w:color="auto"/>
            <w:right w:val="none" w:sz="0" w:space="0" w:color="auto"/>
          </w:divBdr>
        </w:div>
        <w:div w:id="777019253">
          <w:marLeft w:val="0"/>
          <w:marRight w:val="0"/>
          <w:marTop w:val="0"/>
          <w:marBottom w:val="0"/>
          <w:divBdr>
            <w:top w:val="none" w:sz="0" w:space="0" w:color="auto"/>
            <w:left w:val="none" w:sz="0" w:space="0" w:color="auto"/>
            <w:bottom w:val="none" w:sz="0" w:space="0" w:color="auto"/>
            <w:right w:val="none" w:sz="0" w:space="0" w:color="auto"/>
          </w:divBdr>
        </w:div>
        <w:div w:id="840437662">
          <w:marLeft w:val="0"/>
          <w:marRight w:val="0"/>
          <w:marTop w:val="0"/>
          <w:marBottom w:val="0"/>
          <w:divBdr>
            <w:top w:val="none" w:sz="0" w:space="0" w:color="auto"/>
            <w:left w:val="none" w:sz="0" w:space="0" w:color="auto"/>
            <w:bottom w:val="none" w:sz="0" w:space="0" w:color="auto"/>
            <w:right w:val="none" w:sz="0" w:space="0" w:color="auto"/>
          </w:divBdr>
        </w:div>
        <w:div w:id="694959509">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742210353">
          <w:marLeft w:val="0"/>
          <w:marRight w:val="0"/>
          <w:marTop w:val="0"/>
          <w:marBottom w:val="0"/>
          <w:divBdr>
            <w:top w:val="none" w:sz="0" w:space="0" w:color="auto"/>
            <w:left w:val="none" w:sz="0" w:space="0" w:color="auto"/>
            <w:bottom w:val="none" w:sz="0" w:space="0" w:color="auto"/>
            <w:right w:val="none" w:sz="0" w:space="0" w:color="auto"/>
          </w:divBdr>
        </w:div>
        <w:div w:id="877664110">
          <w:marLeft w:val="0"/>
          <w:marRight w:val="0"/>
          <w:marTop w:val="0"/>
          <w:marBottom w:val="0"/>
          <w:divBdr>
            <w:top w:val="none" w:sz="0" w:space="0" w:color="auto"/>
            <w:left w:val="none" w:sz="0" w:space="0" w:color="auto"/>
            <w:bottom w:val="none" w:sz="0" w:space="0" w:color="auto"/>
            <w:right w:val="none" w:sz="0" w:space="0" w:color="auto"/>
          </w:divBdr>
        </w:div>
        <w:div w:id="2004896699">
          <w:marLeft w:val="0"/>
          <w:marRight w:val="0"/>
          <w:marTop w:val="0"/>
          <w:marBottom w:val="0"/>
          <w:divBdr>
            <w:top w:val="none" w:sz="0" w:space="0" w:color="auto"/>
            <w:left w:val="none" w:sz="0" w:space="0" w:color="auto"/>
            <w:bottom w:val="none" w:sz="0" w:space="0" w:color="auto"/>
            <w:right w:val="none" w:sz="0" w:space="0" w:color="auto"/>
          </w:divBdr>
        </w:div>
        <w:div w:id="1537616599">
          <w:marLeft w:val="0"/>
          <w:marRight w:val="0"/>
          <w:marTop w:val="0"/>
          <w:marBottom w:val="0"/>
          <w:divBdr>
            <w:top w:val="none" w:sz="0" w:space="0" w:color="auto"/>
            <w:left w:val="none" w:sz="0" w:space="0" w:color="auto"/>
            <w:bottom w:val="none" w:sz="0" w:space="0" w:color="auto"/>
            <w:right w:val="none" w:sz="0" w:space="0" w:color="auto"/>
          </w:divBdr>
        </w:div>
        <w:div w:id="358897918">
          <w:marLeft w:val="0"/>
          <w:marRight w:val="0"/>
          <w:marTop w:val="0"/>
          <w:marBottom w:val="0"/>
          <w:divBdr>
            <w:top w:val="none" w:sz="0" w:space="0" w:color="auto"/>
            <w:left w:val="none" w:sz="0" w:space="0" w:color="auto"/>
            <w:bottom w:val="none" w:sz="0" w:space="0" w:color="auto"/>
            <w:right w:val="none" w:sz="0" w:space="0" w:color="auto"/>
          </w:divBdr>
        </w:div>
        <w:div w:id="808746782">
          <w:marLeft w:val="0"/>
          <w:marRight w:val="0"/>
          <w:marTop w:val="0"/>
          <w:marBottom w:val="0"/>
          <w:divBdr>
            <w:top w:val="none" w:sz="0" w:space="0" w:color="auto"/>
            <w:left w:val="none" w:sz="0" w:space="0" w:color="auto"/>
            <w:bottom w:val="none" w:sz="0" w:space="0" w:color="auto"/>
            <w:right w:val="none" w:sz="0" w:space="0" w:color="auto"/>
          </w:divBdr>
        </w:div>
        <w:div w:id="1443258749">
          <w:marLeft w:val="0"/>
          <w:marRight w:val="0"/>
          <w:marTop w:val="0"/>
          <w:marBottom w:val="0"/>
          <w:divBdr>
            <w:top w:val="none" w:sz="0" w:space="0" w:color="auto"/>
            <w:left w:val="none" w:sz="0" w:space="0" w:color="auto"/>
            <w:bottom w:val="none" w:sz="0" w:space="0" w:color="auto"/>
            <w:right w:val="none" w:sz="0" w:space="0" w:color="auto"/>
          </w:divBdr>
        </w:div>
      </w:divsChild>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8425590">
      <w:bodyDiv w:val="1"/>
      <w:marLeft w:val="0"/>
      <w:marRight w:val="0"/>
      <w:marTop w:val="0"/>
      <w:marBottom w:val="0"/>
      <w:divBdr>
        <w:top w:val="none" w:sz="0" w:space="0" w:color="auto"/>
        <w:left w:val="none" w:sz="0" w:space="0" w:color="auto"/>
        <w:bottom w:val="none" w:sz="0" w:space="0" w:color="auto"/>
        <w:right w:val="none" w:sz="0" w:space="0" w:color="auto"/>
      </w:divBdr>
    </w:div>
    <w:div w:id="428543759">
      <w:bodyDiv w:val="1"/>
      <w:marLeft w:val="0"/>
      <w:marRight w:val="0"/>
      <w:marTop w:val="0"/>
      <w:marBottom w:val="0"/>
      <w:divBdr>
        <w:top w:val="none" w:sz="0" w:space="0" w:color="auto"/>
        <w:left w:val="none" w:sz="0" w:space="0" w:color="auto"/>
        <w:bottom w:val="none" w:sz="0" w:space="0" w:color="auto"/>
        <w:right w:val="none" w:sz="0" w:space="0" w:color="auto"/>
      </w:divBdr>
    </w:div>
    <w:div w:id="429204762">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29661769">
      <w:bodyDiv w:val="1"/>
      <w:marLeft w:val="0"/>
      <w:marRight w:val="0"/>
      <w:marTop w:val="0"/>
      <w:marBottom w:val="0"/>
      <w:divBdr>
        <w:top w:val="none" w:sz="0" w:space="0" w:color="auto"/>
        <w:left w:val="none" w:sz="0" w:space="0" w:color="auto"/>
        <w:bottom w:val="none" w:sz="0" w:space="0" w:color="auto"/>
        <w:right w:val="none" w:sz="0" w:space="0" w:color="auto"/>
      </w:divBdr>
    </w:div>
    <w:div w:id="430055593">
      <w:bodyDiv w:val="1"/>
      <w:marLeft w:val="0"/>
      <w:marRight w:val="0"/>
      <w:marTop w:val="0"/>
      <w:marBottom w:val="0"/>
      <w:divBdr>
        <w:top w:val="none" w:sz="0" w:space="0" w:color="auto"/>
        <w:left w:val="none" w:sz="0" w:space="0" w:color="auto"/>
        <w:bottom w:val="none" w:sz="0" w:space="0" w:color="auto"/>
        <w:right w:val="none" w:sz="0" w:space="0" w:color="auto"/>
      </w:divBdr>
    </w:div>
    <w:div w:id="430510038">
      <w:bodyDiv w:val="1"/>
      <w:marLeft w:val="0"/>
      <w:marRight w:val="0"/>
      <w:marTop w:val="0"/>
      <w:marBottom w:val="0"/>
      <w:divBdr>
        <w:top w:val="none" w:sz="0" w:space="0" w:color="auto"/>
        <w:left w:val="none" w:sz="0" w:space="0" w:color="auto"/>
        <w:bottom w:val="none" w:sz="0" w:space="0" w:color="auto"/>
        <w:right w:val="none" w:sz="0" w:space="0" w:color="auto"/>
      </w:divBdr>
    </w:div>
    <w:div w:id="430517226">
      <w:bodyDiv w:val="1"/>
      <w:marLeft w:val="0"/>
      <w:marRight w:val="0"/>
      <w:marTop w:val="0"/>
      <w:marBottom w:val="0"/>
      <w:divBdr>
        <w:top w:val="none" w:sz="0" w:space="0" w:color="auto"/>
        <w:left w:val="none" w:sz="0" w:space="0" w:color="auto"/>
        <w:bottom w:val="none" w:sz="0" w:space="0" w:color="auto"/>
        <w:right w:val="none" w:sz="0" w:space="0" w:color="auto"/>
      </w:divBdr>
    </w:div>
    <w:div w:id="430785546">
      <w:bodyDiv w:val="1"/>
      <w:marLeft w:val="0"/>
      <w:marRight w:val="0"/>
      <w:marTop w:val="0"/>
      <w:marBottom w:val="0"/>
      <w:divBdr>
        <w:top w:val="none" w:sz="0" w:space="0" w:color="auto"/>
        <w:left w:val="none" w:sz="0" w:space="0" w:color="auto"/>
        <w:bottom w:val="none" w:sz="0" w:space="0" w:color="auto"/>
        <w:right w:val="none" w:sz="0" w:space="0" w:color="auto"/>
      </w:divBdr>
    </w:div>
    <w:div w:id="431126978">
      <w:bodyDiv w:val="1"/>
      <w:marLeft w:val="0"/>
      <w:marRight w:val="0"/>
      <w:marTop w:val="0"/>
      <w:marBottom w:val="0"/>
      <w:divBdr>
        <w:top w:val="none" w:sz="0" w:space="0" w:color="auto"/>
        <w:left w:val="none" w:sz="0" w:space="0" w:color="auto"/>
        <w:bottom w:val="none" w:sz="0" w:space="0" w:color="auto"/>
        <w:right w:val="none" w:sz="0" w:space="0" w:color="auto"/>
      </w:divBdr>
    </w:div>
    <w:div w:id="431555705">
      <w:bodyDiv w:val="1"/>
      <w:marLeft w:val="0"/>
      <w:marRight w:val="0"/>
      <w:marTop w:val="0"/>
      <w:marBottom w:val="0"/>
      <w:divBdr>
        <w:top w:val="none" w:sz="0" w:space="0" w:color="auto"/>
        <w:left w:val="none" w:sz="0" w:space="0" w:color="auto"/>
        <w:bottom w:val="none" w:sz="0" w:space="0" w:color="auto"/>
        <w:right w:val="none" w:sz="0" w:space="0" w:color="auto"/>
      </w:divBdr>
    </w:div>
    <w:div w:id="431821402">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2363161">
      <w:bodyDiv w:val="1"/>
      <w:marLeft w:val="0"/>
      <w:marRight w:val="0"/>
      <w:marTop w:val="0"/>
      <w:marBottom w:val="0"/>
      <w:divBdr>
        <w:top w:val="none" w:sz="0" w:space="0" w:color="auto"/>
        <w:left w:val="none" w:sz="0" w:space="0" w:color="auto"/>
        <w:bottom w:val="none" w:sz="0" w:space="0" w:color="auto"/>
        <w:right w:val="none" w:sz="0" w:space="0" w:color="auto"/>
      </w:divBdr>
    </w:div>
    <w:div w:id="432632675">
      <w:bodyDiv w:val="1"/>
      <w:marLeft w:val="0"/>
      <w:marRight w:val="0"/>
      <w:marTop w:val="0"/>
      <w:marBottom w:val="0"/>
      <w:divBdr>
        <w:top w:val="none" w:sz="0" w:space="0" w:color="auto"/>
        <w:left w:val="none" w:sz="0" w:space="0" w:color="auto"/>
        <w:bottom w:val="none" w:sz="0" w:space="0" w:color="auto"/>
        <w:right w:val="none" w:sz="0" w:space="0" w:color="auto"/>
      </w:divBdr>
    </w:div>
    <w:div w:id="432673469">
      <w:bodyDiv w:val="1"/>
      <w:marLeft w:val="0"/>
      <w:marRight w:val="0"/>
      <w:marTop w:val="0"/>
      <w:marBottom w:val="0"/>
      <w:divBdr>
        <w:top w:val="none" w:sz="0" w:space="0" w:color="auto"/>
        <w:left w:val="none" w:sz="0" w:space="0" w:color="auto"/>
        <w:bottom w:val="none" w:sz="0" w:space="0" w:color="auto"/>
        <w:right w:val="none" w:sz="0" w:space="0" w:color="auto"/>
      </w:divBdr>
    </w:div>
    <w:div w:id="433017486">
      <w:bodyDiv w:val="1"/>
      <w:marLeft w:val="0"/>
      <w:marRight w:val="0"/>
      <w:marTop w:val="0"/>
      <w:marBottom w:val="0"/>
      <w:divBdr>
        <w:top w:val="none" w:sz="0" w:space="0" w:color="auto"/>
        <w:left w:val="none" w:sz="0" w:space="0" w:color="auto"/>
        <w:bottom w:val="none" w:sz="0" w:space="0" w:color="auto"/>
        <w:right w:val="none" w:sz="0" w:space="0" w:color="auto"/>
      </w:divBdr>
    </w:div>
    <w:div w:id="433675631">
      <w:bodyDiv w:val="1"/>
      <w:marLeft w:val="0"/>
      <w:marRight w:val="0"/>
      <w:marTop w:val="0"/>
      <w:marBottom w:val="0"/>
      <w:divBdr>
        <w:top w:val="none" w:sz="0" w:space="0" w:color="auto"/>
        <w:left w:val="none" w:sz="0" w:space="0" w:color="auto"/>
        <w:bottom w:val="none" w:sz="0" w:space="0" w:color="auto"/>
        <w:right w:val="none" w:sz="0" w:space="0" w:color="auto"/>
      </w:divBdr>
    </w:div>
    <w:div w:id="433789260">
      <w:bodyDiv w:val="1"/>
      <w:marLeft w:val="0"/>
      <w:marRight w:val="0"/>
      <w:marTop w:val="0"/>
      <w:marBottom w:val="0"/>
      <w:divBdr>
        <w:top w:val="none" w:sz="0" w:space="0" w:color="auto"/>
        <w:left w:val="none" w:sz="0" w:space="0" w:color="auto"/>
        <w:bottom w:val="none" w:sz="0" w:space="0" w:color="auto"/>
        <w:right w:val="none" w:sz="0" w:space="0" w:color="auto"/>
      </w:divBdr>
    </w:div>
    <w:div w:id="434253218">
      <w:bodyDiv w:val="1"/>
      <w:marLeft w:val="0"/>
      <w:marRight w:val="0"/>
      <w:marTop w:val="0"/>
      <w:marBottom w:val="0"/>
      <w:divBdr>
        <w:top w:val="none" w:sz="0" w:space="0" w:color="auto"/>
        <w:left w:val="none" w:sz="0" w:space="0" w:color="auto"/>
        <w:bottom w:val="none" w:sz="0" w:space="0" w:color="auto"/>
        <w:right w:val="none" w:sz="0" w:space="0" w:color="auto"/>
      </w:divBdr>
    </w:div>
    <w:div w:id="434786908">
      <w:bodyDiv w:val="1"/>
      <w:marLeft w:val="0"/>
      <w:marRight w:val="0"/>
      <w:marTop w:val="0"/>
      <w:marBottom w:val="0"/>
      <w:divBdr>
        <w:top w:val="none" w:sz="0" w:space="0" w:color="auto"/>
        <w:left w:val="none" w:sz="0" w:space="0" w:color="auto"/>
        <w:bottom w:val="none" w:sz="0" w:space="0" w:color="auto"/>
        <w:right w:val="none" w:sz="0" w:space="0" w:color="auto"/>
      </w:divBdr>
    </w:div>
    <w:div w:id="435441681">
      <w:bodyDiv w:val="1"/>
      <w:marLeft w:val="0"/>
      <w:marRight w:val="0"/>
      <w:marTop w:val="0"/>
      <w:marBottom w:val="0"/>
      <w:divBdr>
        <w:top w:val="none" w:sz="0" w:space="0" w:color="auto"/>
        <w:left w:val="none" w:sz="0" w:space="0" w:color="auto"/>
        <w:bottom w:val="none" w:sz="0" w:space="0" w:color="auto"/>
        <w:right w:val="none" w:sz="0" w:space="0" w:color="auto"/>
      </w:divBdr>
    </w:div>
    <w:div w:id="435444427">
      <w:bodyDiv w:val="1"/>
      <w:marLeft w:val="0"/>
      <w:marRight w:val="0"/>
      <w:marTop w:val="0"/>
      <w:marBottom w:val="0"/>
      <w:divBdr>
        <w:top w:val="none" w:sz="0" w:space="0" w:color="auto"/>
        <w:left w:val="none" w:sz="0" w:space="0" w:color="auto"/>
        <w:bottom w:val="none" w:sz="0" w:space="0" w:color="auto"/>
        <w:right w:val="none" w:sz="0" w:space="0" w:color="auto"/>
      </w:divBdr>
    </w:div>
    <w:div w:id="435489945">
      <w:bodyDiv w:val="1"/>
      <w:marLeft w:val="0"/>
      <w:marRight w:val="0"/>
      <w:marTop w:val="0"/>
      <w:marBottom w:val="0"/>
      <w:divBdr>
        <w:top w:val="none" w:sz="0" w:space="0" w:color="auto"/>
        <w:left w:val="none" w:sz="0" w:space="0" w:color="auto"/>
        <w:bottom w:val="none" w:sz="0" w:space="0" w:color="auto"/>
        <w:right w:val="none" w:sz="0" w:space="0" w:color="auto"/>
      </w:divBdr>
    </w:div>
    <w:div w:id="435560376">
      <w:bodyDiv w:val="1"/>
      <w:marLeft w:val="0"/>
      <w:marRight w:val="0"/>
      <w:marTop w:val="0"/>
      <w:marBottom w:val="0"/>
      <w:divBdr>
        <w:top w:val="none" w:sz="0" w:space="0" w:color="auto"/>
        <w:left w:val="none" w:sz="0" w:space="0" w:color="auto"/>
        <w:bottom w:val="none" w:sz="0" w:space="0" w:color="auto"/>
        <w:right w:val="none" w:sz="0" w:space="0" w:color="auto"/>
      </w:divBdr>
    </w:div>
    <w:div w:id="436563221">
      <w:bodyDiv w:val="1"/>
      <w:marLeft w:val="0"/>
      <w:marRight w:val="0"/>
      <w:marTop w:val="0"/>
      <w:marBottom w:val="0"/>
      <w:divBdr>
        <w:top w:val="none" w:sz="0" w:space="0" w:color="auto"/>
        <w:left w:val="none" w:sz="0" w:space="0" w:color="auto"/>
        <w:bottom w:val="none" w:sz="0" w:space="0" w:color="auto"/>
        <w:right w:val="none" w:sz="0" w:space="0" w:color="auto"/>
      </w:divBdr>
    </w:div>
    <w:div w:id="436828777">
      <w:bodyDiv w:val="1"/>
      <w:marLeft w:val="0"/>
      <w:marRight w:val="0"/>
      <w:marTop w:val="0"/>
      <w:marBottom w:val="0"/>
      <w:divBdr>
        <w:top w:val="none" w:sz="0" w:space="0" w:color="auto"/>
        <w:left w:val="none" w:sz="0" w:space="0" w:color="auto"/>
        <w:bottom w:val="none" w:sz="0" w:space="0" w:color="auto"/>
        <w:right w:val="none" w:sz="0" w:space="0" w:color="auto"/>
      </w:divBdr>
    </w:div>
    <w:div w:id="436947537">
      <w:bodyDiv w:val="1"/>
      <w:marLeft w:val="0"/>
      <w:marRight w:val="0"/>
      <w:marTop w:val="0"/>
      <w:marBottom w:val="0"/>
      <w:divBdr>
        <w:top w:val="none" w:sz="0" w:space="0" w:color="auto"/>
        <w:left w:val="none" w:sz="0" w:space="0" w:color="auto"/>
        <w:bottom w:val="none" w:sz="0" w:space="0" w:color="auto"/>
        <w:right w:val="none" w:sz="0" w:space="0" w:color="auto"/>
      </w:divBdr>
    </w:div>
    <w:div w:id="437288267">
      <w:bodyDiv w:val="1"/>
      <w:marLeft w:val="0"/>
      <w:marRight w:val="0"/>
      <w:marTop w:val="0"/>
      <w:marBottom w:val="0"/>
      <w:divBdr>
        <w:top w:val="none" w:sz="0" w:space="0" w:color="auto"/>
        <w:left w:val="none" w:sz="0" w:space="0" w:color="auto"/>
        <w:bottom w:val="none" w:sz="0" w:space="0" w:color="auto"/>
        <w:right w:val="none" w:sz="0" w:space="0" w:color="auto"/>
      </w:divBdr>
    </w:div>
    <w:div w:id="437408445">
      <w:bodyDiv w:val="1"/>
      <w:marLeft w:val="0"/>
      <w:marRight w:val="0"/>
      <w:marTop w:val="0"/>
      <w:marBottom w:val="0"/>
      <w:divBdr>
        <w:top w:val="none" w:sz="0" w:space="0" w:color="auto"/>
        <w:left w:val="none" w:sz="0" w:space="0" w:color="auto"/>
        <w:bottom w:val="none" w:sz="0" w:space="0" w:color="auto"/>
        <w:right w:val="none" w:sz="0" w:space="0" w:color="auto"/>
      </w:divBdr>
    </w:div>
    <w:div w:id="437457613">
      <w:bodyDiv w:val="1"/>
      <w:marLeft w:val="0"/>
      <w:marRight w:val="0"/>
      <w:marTop w:val="0"/>
      <w:marBottom w:val="0"/>
      <w:divBdr>
        <w:top w:val="none" w:sz="0" w:space="0" w:color="auto"/>
        <w:left w:val="none" w:sz="0" w:space="0" w:color="auto"/>
        <w:bottom w:val="none" w:sz="0" w:space="0" w:color="auto"/>
        <w:right w:val="none" w:sz="0" w:space="0" w:color="auto"/>
      </w:divBdr>
    </w:div>
    <w:div w:id="437482535">
      <w:bodyDiv w:val="1"/>
      <w:marLeft w:val="0"/>
      <w:marRight w:val="0"/>
      <w:marTop w:val="0"/>
      <w:marBottom w:val="0"/>
      <w:divBdr>
        <w:top w:val="none" w:sz="0" w:space="0" w:color="auto"/>
        <w:left w:val="none" w:sz="0" w:space="0" w:color="auto"/>
        <w:bottom w:val="none" w:sz="0" w:space="0" w:color="auto"/>
        <w:right w:val="none" w:sz="0" w:space="0" w:color="auto"/>
      </w:divBdr>
    </w:div>
    <w:div w:id="438648159">
      <w:bodyDiv w:val="1"/>
      <w:marLeft w:val="0"/>
      <w:marRight w:val="0"/>
      <w:marTop w:val="0"/>
      <w:marBottom w:val="0"/>
      <w:divBdr>
        <w:top w:val="none" w:sz="0" w:space="0" w:color="auto"/>
        <w:left w:val="none" w:sz="0" w:space="0" w:color="auto"/>
        <w:bottom w:val="none" w:sz="0" w:space="0" w:color="auto"/>
        <w:right w:val="none" w:sz="0" w:space="0" w:color="auto"/>
      </w:divBdr>
    </w:div>
    <w:div w:id="438720650">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39034004">
      <w:bodyDiv w:val="1"/>
      <w:marLeft w:val="0"/>
      <w:marRight w:val="0"/>
      <w:marTop w:val="0"/>
      <w:marBottom w:val="0"/>
      <w:divBdr>
        <w:top w:val="none" w:sz="0" w:space="0" w:color="auto"/>
        <w:left w:val="none" w:sz="0" w:space="0" w:color="auto"/>
        <w:bottom w:val="none" w:sz="0" w:space="0" w:color="auto"/>
        <w:right w:val="none" w:sz="0" w:space="0" w:color="auto"/>
      </w:divBdr>
    </w:div>
    <w:div w:id="440103406">
      <w:bodyDiv w:val="1"/>
      <w:marLeft w:val="0"/>
      <w:marRight w:val="0"/>
      <w:marTop w:val="0"/>
      <w:marBottom w:val="0"/>
      <w:divBdr>
        <w:top w:val="none" w:sz="0" w:space="0" w:color="auto"/>
        <w:left w:val="none" w:sz="0" w:space="0" w:color="auto"/>
        <w:bottom w:val="none" w:sz="0" w:space="0" w:color="auto"/>
        <w:right w:val="none" w:sz="0" w:space="0" w:color="auto"/>
      </w:divBdr>
    </w:div>
    <w:div w:id="44015155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0684898">
      <w:bodyDiv w:val="1"/>
      <w:marLeft w:val="0"/>
      <w:marRight w:val="0"/>
      <w:marTop w:val="0"/>
      <w:marBottom w:val="0"/>
      <w:divBdr>
        <w:top w:val="none" w:sz="0" w:space="0" w:color="auto"/>
        <w:left w:val="none" w:sz="0" w:space="0" w:color="auto"/>
        <w:bottom w:val="none" w:sz="0" w:space="0" w:color="auto"/>
        <w:right w:val="none" w:sz="0" w:space="0" w:color="auto"/>
      </w:divBdr>
    </w:div>
    <w:div w:id="441533154">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2114423">
      <w:bodyDiv w:val="1"/>
      <w:marLeft w:val="0"/>
      <w:marRight w:val="0"/>
      <w:marTop w:val="0"/>
      <w:marBottom w:val="0"/>
      <w:divBdr>
        <w:top w:val="none" w:sz="0" w:space="0" w:color="auto"/>
        <w:left w:val="none" w:sz="0" w:space="0" w:color="auto"/>
        <w:bottom w:val="none" w:sz="0" w:space="0" w:color="auto"/>
        <w:right w:val="none" w:sz="0" w:space="0" w:color="auto"/>
      </w:divBdr>
    </w:div>
    <w:div w:id="442188490">
      <w:bodyDiv w:val="1"/>
      <w:marLeft w:val="0"/>
      <w:marRight w:val="0"/>
      <w:marTop w:val="0"/>
      <w:marBottom w:val="0"/>
      <w:divBdr>
        <w:top w:val="none" w:sz="0" w:space="0" w:color="auto"/>
        <w:left w:val="none" w:sz="0" w:space="0" w:color="auto"/>
        <w:bottom w:val="none" w:sz="0" w:space="0" w:color="auto"/>
        <w:right w:val="none" w:sz="0" w:space="0" w:color="auto"/>
      </w:divBdr>
    </w:div>
    <w:div w:id="442769642">
      <w:bodyDiv w:val="1"/>
      <w:marLeft w:val="0"/>
      <w:marRight w:val="0"/>
      <w:marTop w:val="0"/>
      <w:marBottom w:val="0"/>
      <w:divBdr>
        <w:top w:val="none" w:sz="0" w:space="0" w:color="auto"/>
        <w:left w:val="none" w:sz="0" w:space="0" w:color="auto"/>
        <w:bottom w:val="none" w:sz="0" w:space="0" w:color="auto"/>
        <w:right w:val="none" w:sz="0" w:space="0" w:color="auto"/>
      </w:divBdr>
    </w:div>
    <w:div w:id="442921822">
      <w:bodyDiv w:val="1"/>
      <w:marLeft w:val="0"/>
      <w:marRight w:val="0"/>
      <w:marTop w:val="0"/>
      <w:marBottom w:val="0"/>
      <w:divBdr>
        <w:top w:val="none" w:sz="0" w:space="0" w:color="auto"/>
        <w:left w:val="none" w:sz="0" w:space="0" w:color="auto"/>
        <w:bottom w:val="none" w:sz="0" w:space="0" w:color="auto"/>
        <w:right w:val="none" w:sz="0" w:space="0" w:color="auto"/>
      </w:divBdr>
    </w:div>
    <w:div w:id="442925041">
      <w:bodyDiv w:val="1"/>
      <w:marLeft w:val="0"/>
      <w:marRight w:val="0"/>
      <w:marTop w:val="0"/>
      <w:marBottom w:val="0"/>
      <w:divBdr>
        <w:top w:val="none" w:sz="0" w:space="0" w:color="auto"/>
        <w:left w:val="none" w:sz="0" w:space="0" w:color="auto"/>
        <w:bottom w:val="none" w:sz="0" w:space="0" w:color="auto"/>
        <w:right w:val="none" w:sz="0" w:space="0" w:color="auto"/>
      </w:divBdr>
    </w:div>
    <w:div w:id="443428430">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3576027">
      <w:bodyDiv w:val="1"/>
      <w:marLeft w:val="0"/>
      <w:marRight w:val="0"/>
      <w:marTop w:val="0"/>
      <w:marBottom w:val="0"/>
      <w:divBdr>
        <w:top w:val="none" w:sz="0" w:space="0" w:color="auto"/>
        <w:left w:val="none" w:sz="0" w:space="0" w:color="auto"/>
        <w:bottom w:val="none" w:sz="0" w:space="0" w:color="auto"/>
        <w:right w:val="none" w:sz="0" w:space="0" w:color="auto"/>
      </w:divBdr>
    </w:div>
    <w:div w:id="443770988">
      <w:bodyDiv w:val="1"/>
      <w:marLeft w:val="0"/>
      <w:marRight w:val="0"/>
      <w:marTop w:val="0"/>
      <w:marBottom w:val="0"/>
      <w:divBdr>
        <w:top w:val="none" w:sz="0" w:space="0" w:color="auto"/>
        <w:left w:val="none" w:sz="0" w:space="0" w:color="auto"/>
        <w:bottom w:val="none" w:sz="0" w:space="0" w:color="auto"/>
        <w:right w:val="none" w:sz="0" w:space="0" w:color="auto"/>
      </w:divBdr>
    </w:div>
    <w:div w:id="443842514">
      <w:bodyDiv w:val="1"/>
      <w:marLeft w:val="0"/>
      <w:marRight w:val="0"/>
      <w:marTop w:val="0"/>
      <w:marBottom w:val="0"/>
      <w:divBdr>
        <w:top w:val="none" w:sz="0" w:space="0" w:color="auto"/>
        <w:left w:val="none" w:sz="0" w:space="0" w:color="auto"/>
        <w:bottom w:val="none" w:sz="0" w:space="0" w:color="auto"/>
        <w:right w:val="none" w:sz="0" w:space="0" w:color="auto"/>
      </w:divBdr>
    </w:div>
    <w:div w:id="444739125">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46243324">
      <w:bodyDiv w:val="1"/>
      <w:marLeft w:val="0"/>
      <w:marRight w:val="0"/>
      <w:marTop w:val="0"/>
      <w:marBottom w:val="0"/>
      <w:divBdr>
        <w:top w:val="none" w:sz="0" w:space="0" w:color="auto"/>
        <w:left w:val="none" w:sz="0" w:space="0" w:color="auto"/>
        <w:bottom w:val="none" w:sz="0" w:space="0" w:color="auto"/>
        <w:right w:val="none" w:sz="0" w:space="0" w:color="auto"/>
      </w:divBdr>
    </w:div>
    <w:div w:id="446704072">
      <w:bodyDiv w:val="1"/>
      <w:marLeft w:val="0"/>
      <w:marRight w:val="0"/>
      <w:marTop w:val="0"/>
      <w:marBottom w:val="0"/>
      <w:divBdr>
        <w:top w:val="none" w:sz="0" w:space="0" w:color="auto"/>
        <w:left w:val="none" w:sz="0" w:space="0" w:color="auto"/>
        <w:bottom w:val="none" w:sz="0" w:space="0" w:color="auto"/>
        <w:right w:val="none" w:sz="0" w:space="0" w:color="auto"/>
      </w:divBdr>
    </w:div>
    <w:div w:id="447818658">
      <w:bodyDiv w:val="1"/>
      <w:marLeft w:val="0"/>
      <w:marRight w:val="0"/>
      <w:marTop w:val="0"/>
      <w:marBottom w:val="0"/>
      <w:divBdr>
        <w:top w:val="none" w:sz="0" w:space="0" w:color="auto"/>
        <w:left w:val="none" w:sz="0" w:space="0" w:color="auto"/>
        <w:bottom w:val="none" w:sz="0" w:space="0" w:color="auto"/>
        <w:right w:val="none" w:sz="0" w:space="0" w:color="auto"/>
      </w:divBdr>
    </w:div>
    <w:div w:id="448473281">
      <w:bodyDiv w:val="1"/>
      <w:marLeft w:val="0"/>
      <w:marRight w:val="0"/>
      <w:marTop w:val="0"/>
      <w:marBottom w:val="0"/>
      <w:divBdr>
        <w:top w:val="none" w:sz="0" w:space="0" w:color="auto"/>
        <w:left w:val="none" w:sz="0" w:space="0" w:color="auto"/>
        <w:bottom w:val="none" w:sz="0" w:space="0" w:color="auto"/>
        <w:right w:val="none" w:sz="0" w:space="0" w:color="auto"/>
      </w:divBdr>
    </w:div>
    <w:div w:id="448554358">
      <w:bodyDiv w:val="1"/>
      <w:marLeft w:val="0"/>
      <w:marRight w:val="0"/>
      <w:marTop w:val="0"/>
      <w:marBottom w:val="0"/>
      <w:divBdr>
        <w:top w:val="none" w:sz="0" w:space="0" w:color="auto"/>
        <w:left w:val="none" w:sz="0" w:space="0" w:color="auto"/>
        <w:bottom w:val="none" w:sz="0" w:space="0" w:color="auto"/>
        <w:right w:val="none" w:sz="0" w:space="0" w:color="auto"/>
      </w:divBdr>
    </w:div>
    <w:div w:id="449666294">
      <w:bodyDiv w:val="1"/>
      <w:marLeft w:val="0"/>
      <w:marRight w:val="0"/>
      <w:marTop w:val="0"/>
      <w:marBottom w:val="0"/>
      <w:divBdr>
        <w:top w:val="none" w:sz="0" w:space="0" w:color="auto"/>
        <w:left w:val="none" w:sz="0" w:space="0" w:color="auto"/>
        <w:bottom w:val="none" w:sz="0" w:space="0" w:color="auto"/>
        <w:right w:val="none" w:sz="0" w:space="0" w:color="auto"/>
      </w:divBdr>
    </w:div>
    <w:div w:id="450829400">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1023204">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2866017">
      <w:bodyDiv w:val="1"/>
      <w:marLeft w:val="0"/>
      <w:marRight w:val="0"/>
      <w:marTop w:val="0"/>
      <w:marBottom w:val="0"/>
      <w:divBdr>
        <w:top w:val="none" w:sz="0" w:space="0" w:color="auto"/>
        <w:left w:val="none" w:sz="0" w:space="0" w:color="auto"/>
        <w:bottom w:val="none" w:sz="0" w:space="0" w:color="auto"/>
        <w:right w:val="none" w:sz="0" w:space="0" w:color="auto"/>
      </w:divBdr>
    </w:div>
    <w:div w:id="452871583">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3476147">
      <w:bodyDiv w:val="1"/>
      <w:marLeft w:val="0"/>
      <w:marRight w:val="0"/>
      <w:marTop w:val="0"/>
      <w:marBottom w:val="0"/>
      <w:divBdr>
        <w:top w:val="none" w:sz="0" w:space="0" w:color="auto"/>
        <w:left w:val="none" w:sz="0" w:space="0" w:color="auto"/>
        <w:bottom w:val="none" w:sz="0" w:space="0" w:color="auto"/>
        <w:right w:val="none" w:sz="0" w:space="0" w:color="auto"/>
      </w:divBdr>
    </w:div>
    <w:div w:id="453519196">
      <w:bodyDiv w:val="1"/>
      <w:marLeft w:val="0"/>
      <w:marRight w:val="0"/>
      <w:marTop w:val="0"/>
      <w:marBottom w:val="0"/>
      <w:divBdr>
        <w:top w:val="none" w:sz="0" w:space="0" w:color="auto"/>
        <w:left w:val="none" w:sz="0" w:space="0" w:color="auto"/>
        <w:bottom w:val="none" w:sz="0" w:space="0" w:color="auto"/>
        <w:right w:val="none" w:sz="0" w:space="0" w:color="auto"/>
      </w:divBdr>
    </w:div>
    <w:div w:id="453521375">
      <w:bodyDiv w:val="1"/>
      <w:marLeft w:val="0"/>
      <w:marRight w:val="0"/>
      <w:marTop w:val="0"/>
      <w:marBottom w:val="0"/>
      <w:divBdr>
        <w:top w:val="none" w:sz="0" w:space="0" w:color="auto"/>
        <w:left w:val="none" w:sz="0" w:space="0" w:color="auto"/>
        <w:bottom w:val="none" w:sz="0" w:space="0" w:color="auto"/>
        <w:right w:val="none" w:sz="0" w:space="0" w:color="auto"/>
      </w:divBdr>
    </w:div>
    <w:div w:id="453596929">
      <w:bodyDiv w:val="1"/>
      <w:marLeft w:val="0"/>
      <w:marRight w:val="0"/>
      <w:marTop w:val="0"/>
      <w:marBottom w:val="0"/>
      <w:divBdr>
        <w:top w:val="none" w:sz="0" w:space="0" w:color="auto"/>
        <w:left w:val="none" w:sz="0" w:space="0" w:color="auto"/>
        <w:bottom w:val="none" w:sz="0" w:space="0" w:color="auto"/>
        <w:right w:val="none" w:sz="0" w:space="0" w:color="auto"/>
      </w:divBdr>
    </w:div>
    <w:div w:id="454254635">
      <w:bodyDiv w:val="1"/>
      <w:marLeft w:val="0"/>
      <w:marRight w:val="0"/>
      <w:marTop w:val="0"/>
      <w:marBottom w:val="0"/>
      <w:divBdr>
        <w:top w:val="none" w:sz="0" w:space="0" w:color="auto"/>
        <w:left w:val="none" w:sz="0" w:space="0" w:color="auto"/>
        <w:bottom w:val="none" w:sz="0" w:space="0" w:color="auto"/>
        <w:right w:val="none" w:sz="0" w:space="0" w:color="auto"/>
      </w:divBdr>
    </w:div>
    <w:div w:id="454298318">
      <w:bodyDiv w:val="1"/>
      <w:marLeft w:val="0"/>
      <w:marRight w:val="0"/>
      <w:marTop w:val="0"/>
      <w:marBottom w:val="0"/>
      <w:divBdr>
        <w:top w:val="none" w:sz="0" w:space="0" w:color="auto"/>
        <w:left w:val="none" w:sz="0" w:space="0" w:color="auto"/>
        <w:bottom w:val="none" w:sz="0" w:space="0" w:color="auto"/>
        <w:right w:val="none" w:sz="0" w:space="0" w:color="auto"/>
      </w:divBdr>
    </w:div>
    <w:div w:id="454836118">
      <w:bodyDiv w:val="1"/>
      <w:marLeft w:val="0"/>
      <w:marRight w:val="0"/>
      <w:marTop w:val="0"/>
      <w:marBottom w:val="0"/>
      <w:divBdr>
        <w:top w:val="none" w:sz="0" w:space="0" w:color="auto"/>
        <w:left w:val="none" w:sz="0" w:space="0" w:color="auto"/>
        <w:bottom w:val="none" w:sz="0" w:space="0" w:color="auto"/>
        <w:right w:val="none" w:sz="0" w:space="0" w:color="auto"/>
      </w:divBdr>
    </w:div>
    <w:div w:id="454983217">
      <w:bodyDiv w:val="1"/>
      <w:marLeft w:val="0"/>
      <w:marRight w:val="0"/>
      <w:marTop w:val="0"/>
      <w:marBottom w:val="0"/>
      <w:divBdr>
        <w:top w:val="none" w:sz="0" w:space="0" w:color="auto"/>
        <w:left w:val="none" w:sz="0" w:space="0" w:color="auto"/>
        <w:bottom w:val="none" w:sz="0" w:space="0" w:color="auto"/>
        <w:right w:val="none" w:sz="0" w:space="0" w:color="auto"/>
      </w:divBdr>
    </w:div>
    <w:div w:id="455762110">
      <w:bodyDiv w:val="1"/>
      <w:marLeft w:val="0"/>
      <w:marRight w:val="0"/>
      <w:marTop w:val="0"/>
      <w:marBottom w:val="0"/>
      <w:divBdr>
        <w:top w:val="none" w:sz="0" w:space="0" w:color="auto"/>
        <w:left w:val="none" w:sz="0" w:space="0" w:color="auto"/>
        <w:bottom w:val="none" w:sz="0" w:space="0" w:color="auto"/>
        <w:right w:val="none" w:sz="0" w:space="0" w:color="auto"/>
      </w:divBdr>
    </w:div>
    <w:div w:id="455878036">
      <w:bodyDiv w:val="1"/>
      <w:marLeft w:val="0"/>
      <w:marRight w:val="0"/>
      <w:marTop w:val="0"/>
      <w:marBottom w:val="0"/>
      <w:divBdr>
        <w:top w:val="none" w:sz="0" w:space="0" w:color="auto"/>
        <w:left w:val="none" w:sz="0" w:space="0" w:color="auto"/>
        <w:bottom w:val="none" w:sz="0" w:space="0" w:color="auto"/>
        <w:right w:val="none" w:sz="0" w:space="0" w:color="auto"/>
      </w:divBdr>
    </w:div>
    <w:div w:id="455954871">
      <w:bodyDiv w:val="1"/>
      <w:marLeft w:val="0"/>
      <w:marRight w:val="0"/>
      <w:marTop w:val="0"/>
      <w:marBottom w:val="0"/>
      <w:divBdr>
        <w:top w:val="none" w:sz="0" w:space="0" w:color="auto"/>
        <w:left w:val="none" w:sz="0" w:space="0" w:color="auto"/>
        <w:bottom w:val="none" w:sz="0" w:space="0" w:color="auto"/>
        <w:right w:val="none" w:sz="0" w:space="0" w:color="auto"/>
      </w:divBdr>
    </w:div>
    <w:div w:id="456534489">
      <w:bodyDiv w:val="1"/>
      <w:marLeft w:val="0"/>
      <w:marRight w:val="0"/>
      <w:marTop w:val="0"/>
      <w:marBottom w:val="0"/>
      <w:divBdr>
        <w:top w:val="none" w:sz="0" w:space="0" w:color="auto"/>
        <w:left w:val="none" w:sz="0" w:space="0" w:color="auto"/>
        <w:bottom w:val="none" w:sz="0" w:space="0" w:color="auto"/>
        <w:right w:val="none" w:sz="0" w:space="0" w:color="auto"/>
      </w:divBdr>
    </w:div>
    <w:div w:id="456920012">
      <w:bodyDiv w:val="1"/>
      <w:marLeft w:val="0"/>
      <w:marRight w:val="0"/>
      <w:marTop w:val="0"/>
      <w:marBottom w:val="0"/>
      <w:divBdr>
        <w:top w:val="none" w:sz="0" w:space="0" w:color="auto"/>
        <w:left w:val="none" w:sz="0" w:space="0" w:color="auto"/>
        <w:bottom w:val="none" w:sz="0" w:space="0" w:color="auto"/>
        <w:right w:val="none" w:sz="0" w:space="0" w:color="auto"/>
      </w:divBdr>
    </w:div>
    <w:div w:id="456947933">
      <w:bodyDiv w:val="1"/>
      <w:marLeft w:val="0"/>
      <w:marRight w:val="0"/>
      <w:marTop w:val="0"/>
      <w:marBottom w:val="0"/>
      <w:divBdr>
        <w:top w:val="none" w:sz="0" w:space="0" w:color="auto"/>
        <w:left w:val="none" w:sz="0" w:space="0" w:color="auto"/>
        <w:bottom w:val="none" w:sz="0" w:space="0" w:color="auto"/>
        <w:right w:val="none" w:sz="0" w:space="0" w:color="auto"/>
      </w:divBdr>
    </w:div>
    <w:div w:id="456989173">
      <w:bodyDiv w:val="1"/>
      <w:marLeft w:val="0"/>
      <w:marRight w:val="0"/>
      <w:marTop w:val="0"/>
      <w:marBottom w:val="0"/>
      <w:divBdr>
        <w:top w:val="none" w:sz="0" w:space="0" w:color="auto"/>
        <w:left w:val="none" w:sz="0" w:space="0" w:color="auto"/>
        <w:bottom w:val="none" w:sz="0" w:space="0" w:color="auto"/>
        <w:right w:val="none" w:sz="0" w:space="0" w:color="auto"/>
      </w:divBdr>
    </w:div>
    <w:div w:id="457065033">
      <w:bodyDiv w:val="1"/>
      <w:marLeft w:val="0"/>
      <w:marRight w:val="0"/>
      <w:marTop w:val="0"/>
      <w:marBottom w:val="0"/>
      <w:divBdr>
        <w:top w:val="none" w:sz="0" w:space="0" w:color="auto"/>
        <w:left w:val="none" w:sz="0" w:space="0" w:color="auto"/>
        <w:bottom w:val="none" w:sz="0" w:space="0" w:color="auto"/>
        <w:right w:val="none" w:sz="0" w:space="0" w:color="auto"/>
      </w:divBdr>
    </w:div>
    <w:div w:id="457144495">
      <w:bodyDiv w:val="1"/>
      <w:marLeft w:val="0"/>
      <w:marRight w:val="0"/>
      <w:marTop w:val="0"/>
      <w:marBottom w:val="0"/>
      <w:divBdr>
        <w:top w:val="none" w:sz="0" w:space="0" w:color="auto"/>
        <w:left w:val="none" w:sz="0" w:space="0" w:color="auto"/>
        <w:bottom w:val="none" w:sz="0" w:space="0" w:color="auto"/>
        <w:right w:val="none" w:sz="0" w:space="0" w:color="auto"/>
      </w:divBdr>
    </w:div>
    <w:div w:id="457530987">
      <w:bodyDiv w:val="1"/>
      <w:marLeft w:val="0"/>
      <w:marRight w:val="0"/>
      <w:marTop w:val="0"/>
      <w:marBottom w:val="0"/>
      <w:divBdr>
        <w:top w:val="none" w:sz="0" w:space="0" w:color="auto"/>
        <w:left w:val="none" w:sz="0" w:space="0" w:color="auto"/>
        <w:bottom w:val="none" w:sz="0" w:space="0" w:color="auto"/>
        <w:right w:val="none" w:sz="0" w:space="0" w:color="auto"/>
      </w:divBdr>
    </w:div>
    <w:div w:id="457604996">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58456243">
      <w:bodyDiv w:val="1"/>
      <w:marLeft w:val="0"/>
      <w:marRight w:val="0"/>
      <w:marTop w:val="0"/>
      <w:marBottom w:val="0"/>
      <w:divBdr>
        <w:top w:val="none" w:sz="0" w:space="0" w:color="auto"/>
        <w:left w:val="none" w:sz="0" w:space="0" w:color="auto"/>
        <w:bottom w:val="none" w:sz="0" w:space="0" w:color="auto"/>
        <w:right w:val="none" w:sz="0" w:space="0" w:color="auto"/>
      </w:divBdr>
    </w:div>
    <w:div w:id="458646951">
      <w:bodyDiv w:val="1"/>
      <w:marLeft w:val="0"/>
      <w:marRight w:val="0"/>
      <w:marTop w:val="0"/>
      <w:marBottom w:val="0"/>
      <w:divBdr>
        <w:top w:val="none" w:sz="0" w:space="0" w:color="auto"/>
        <w:left w:val="none" w:sz="0" w:space="0" w:color="auto"/>
        <w:bottom w:val="none" w:sz="0" w:space="0" w:color="auto"/>
        <w:right w:val="none" w:sz="0" w:space="0" w:color="auto"/>
      </w:divBdr>
    </w:div>
    <w:div w:id="458766685">
      <w:bodyDiv w:val="1"/>
      <w:marLeft w:val="0"/>
      <w:marRight w:val="0"/>
      <w:marTop w:val="0"/>
      <w:marBottom w:val="0"/>
      <w:divBdr>
        <w:top w:val="none" w:sz="0" w:space="0" w:color="auto"/>
        <w:left w:val="none" w:sz="0" w:space="0" w:color="auto"/>
        <w:bottom w:val="none" w:sz="0" w:space="0" w:color="auto"/>
        <w:right w:val="none" w:sz="0" w:space="0" w:color="auto"/>
      </w:divBdr>
    </w:div>
    <w:div w:id="458839491">
      <w:bodyDiv w:val="1"/>
      <w:marLeft w:val="0"/>
      <w:marRight w:val="0"/>
      <w:marTop w:val="0"/>
      <w:marBottom w:val="0"/>
      <w:divBdr>
        <w:top w:val="none" w:sz="0" w:space="0" w:color="auto"/>
        <w:left w:val="none" w:sz="0" w:space="0" w:color="auto"/>
        <w:bottom w:val="none" w:sz="0" w:space="0" w:color="auto"/>
        <w:right w:val="none" w:sz="0" w:space="0" w:color="auto"/>
      </w:divBdr>
    </w:div>
    <w:div w:id="459569667">
      <w:bodyDiv w:val="1"/>
      <w:marLeft w:val="0"/>
      <w:marRight w:val="0"/>
      <w:marTop w:val="0"/>
      <w:marBottom w:val="0"/>
      <w:divBdr>
        <w:top w:val="none" w:sz="0" w:space="0" w:color="auto"/>
        <w:left w:val="none" w:sz="0" w:space="0" w:color="auto"/>
        <w:bottom w:val="none" w:sz="0" w:space="0" w:color="auto"/>
        <w:right w:val="none" w:sz="0" w:space="0" w:color="auto"/>
      </w:divBdr>
      <w:divsChild>
        <w:div w:id="109976272">
          <w:marLeft w:val="0"/>
          <w:marRight w:val="0"/>
          <w:marTop w:val="0"/>
          <w:marBottom w:val="0"/>
          <w:divBdr>
            <w:top w:val="none" w:sz="0" w:space="0" w:color="auto"/>
            <w:left w:val="none" w:sz="0" w:space="0" w:color="auto"/>
            <w:bottom w:val="none" w:sz="0" w:space="0" w:color="auto"/>
            <w:right w:val="none" w:sz="0" w:space="0" w:color="auto"/>
          </w:divBdr>
        </w:div>
        <w:div w:id="663554633">
          <w:marLeft w:val="0"/>
          <w:marRight w:val="0"/>
          <w:marTop w:val="0"/>
          <w:marBottom w:val="0"/>
          <w:divBdr>
            <w:top w:val="none" w:sz="0" w:space="0" w:color="auto"/>
            <w:left w:val="none" w:sz="0" w:space="0" w:color="auto"/>
            <w:bottom w:val="none" w:sz="0" w:space="0" w:color="auto"/>
            <w:right w:val="none" w:sz="0" w:space="0" w:color="auto"/>
          </w:divBdr>
        </w:div>
        <w:div w:id="481507287">
          <w:marLeft w:val="0"/>
          <w:marRight w:val="0"/>
          <w:marTop w:val="0"/>
          <w:marBottom w:val="0"/>
          <w:divBdr>
            <w:top w:val="none" w:sz="0" w:space="0" w:color="auto"/>
            <w:left w:val="none" w:sz="0" w:space="0" w:color="auto"/>
            <w:bottom w:val="none" w:sz="0" w:space="0" w:color="auto"/>
            <w:right w:val="none" w:sz="0" w:space="0" w:color="auto"/>
          </w:divBdr>
        </w:div>
        <w:div w:id="1293563143">
          <w:marLeft w:val="0"/>
          <w:marRight w:val="0"/>
          <w:marTop w:val="0"/>
          <w:marBottom w:val="0"/>
          <w:divBdr>
            <w:top w:val="none" w:sz="0" w:space="0" w:color="auto"/>
            <w:left w:val="none" w:sz="0" w:space="0" w:color="auto"/>
            <w:bottom w:val="none" w:sz="0" w:space="0" w:color="auto"/>
            <w:right w:val="none" w:sz="0" w:space="0" w:color="auto"/>
          </w:divBdr>
        </w:div>
        <w:div w:id="1644197843">
          <w:marLeft w:val="0"/>
          <w:marRight w:val="0"/>
          <w:marTop w:val="0"/>
          <w:marBottom w:val="0"/>
          <w:divBdr>
            <w:top w:val="none" w:sz="0" w:space="0" w:color="auto"/>
            <w:left w:val="none" w:sz="0" w:space="0" w:color="auto"/>
            <w:bottom w:val="none" w:sz="0" w:space="0" w:color="auto"/>
            <w:right w:val="none" w:sz="0" w:space="0" w:color="auto"/>
          </w:divBdr>
        </w:div>
        <w:div w:id="269750124">
          <w:marLeft w:val="0"/>
          <w:marRight w:val="0"/>
          <w:marTop w:val="0"/>
          <w:marBottom w:val="0"/>
          <w:divBdr>
            <w:top w:val="none" w:sz="0" w:space="0" w:color="auto"/>
            <w:left w:val="none" w:sz="0" w:space="0" w:color="auto"/>
            <w:bottom w:val="none" w:sz="0" w:space="0" w:color="auto"/>
            <w:right w:val="none" w:sz="0" w:space="0" w:color="auto"/>
          </w:divBdr>
        </w:div>
        <w:div w:id="734278404">
          <w:marLeft w:val="0"/>
          <w:marRight w:val="0"/>
          <w:marTop w:val="0"/>
          <w:marBottom w:val="0"/>
          <w:divBdr>
            <w:top w:val="none" w:sz="0" w:space="0" w:color="auto"/>
            <w:left w:val="none" w:sz="0" w:space="0" w:color="auto"/>
            <w:bottom w:val="none" w:sz="0" w:space="0" w:color="auto"/>
            <w:right w:val="none" w:sz="0" w:space="0" w:color="auto"/>
          </w:divBdr>
        </w:div>
        <w:div w:id="784538869">
          <w:marLeft w:val="0"/>
          <w:marRight w:val="0"/>
          <w:marTop w:val="0"/>
          <w:marBottom w:val="0"/>
          <w:divBdr>
            <w:top w:val="none" w:sz="0" w:space="0" w:color="auto"/>
            <w:left w:val="none" w:sz="0" w:space="0" w:color="auto"/>
            <w:bottom w:val="none" w:sz="0" w:space="0" w:color="auto"/>
            <w:right w:val="none" w:sz="0" w:space="0" w:color="auto"/>
          </w:divBdr>
        </w:div>
        <w:div w:id="2003312334">
          <w:marLeft w:val="0"/>
          <w:marRight w:val="0"/>
          <w:marTop w:val="0"/>
          <w:marBottom w:val="0"/>
          <w:divBdr>
            <w:top w:val="none" w:sz="0" w:space="0" w:color="auto"/>
            <w:left w:val="none" w:sz="0" w:space="0" w:color="auto"/>
            <w:bottom w:val="none" w:sz="0" w:space="0" w:color="auto"/>
            <w:right w:val="none" w:sz="0" w:space="0" w:color="auto"/>
          </w:divBdr>
        </w:div>
        <w:div w:id="1343900762">
          <w:marLeft w:val="0"/>
          <w:marRight w:val="0"/>
          <w:marTop w:val="0"/>
          <w:marBottom w:val="0"/>
          <w:divBdr>
            <w:top w:val="none" w:sz="0" w:space="0" w:color="auto"/>
            <w:left w:val="none" w:sz="0" w:space="0" w:color="auto"/>
            <w:bottom w:val="none" w:sz="0" w:space="0" w:color="auto"/>
            <w:right w:val="none" w:sz="0" w:space="0" w:color="auto"/>
          </w:divBdr>
        </w:div>
        <w:div w:id="814688057">
          <w:marLeft w:val="0"/>
          <w:marRight w:val="0"/>
          <w:marTop w:val="0"/>
          <w:marBottom w:val="0"/>
          <w:divBdr>
            <w:top w:val="none" w:sz="0" w:space="0" w:color="auto"/>
            <w:left w:val="none" w:sz="0" w:space="0" w:color="auto"/>
            <w:bottom w:val="none" w:sz="0" w:space="0" w:color="auto"/>
            <w:right w:val="none" w:sz="0" w:space="0" w:color="auto"/>
          </w:divBdr>
        </w:div>
        <w:div w:id="1319764725">
          <w:marLeft w:val="0"/>
          <w:marRight w:val="0"/>
          <w:marTop w:val="0"/>
          <w:marBottom w:val="0"/>
          <w:divBdr>
            <w:top w:val="none" w:sz="0" w:space="0" w:color="auto"/>
            <w:left w:val="none" w:sz="0" w:space="0" w:color="auto"/>
            <w:bottom w:val="none" w:sz="0" w:space="0" w:color="auto"/>
            <w:right w:val="none" w:sz="0" w:space="0" w:color="auto"/>
          </w:divBdr>
        </w:div>
        <w:div w:id="1969899410">
          <w:marLeft w:val="0"/>
          <w:marRight w:val="0"/>
          <w:marTop w:val="0"/>
          <w:marBottom w:val="0"/>
          <w:divBdr>
            <w:top w:val="none" w:sz="0" w:space="0" w:color="auto"/>
            <w:left w:val="none" w:sz="0" w:space="0" w:color="auto"/>
            <w:bottom w:val="none" w:sz="0" w:space="0" w:color="auto"/>
            <w:right w:val="none" w:sz="0" w:space="0" w:color="auto"/>
          </w:divBdr>
        </w:div>
        <w:div w:id="997611151">
          <w:marLeft w:val="0"/>
          <w:marRight w:val="0"/>
          <w:marTop w:val="0"/>
          <w:marBottom w:val="0"/>
          <w:divBdr>
            <w:top w:val="none" w:sz="0" w:space="0" w:color="auto"/>
            <w:left w:val="none" w:sz="0" w:space="0" w:color="auto"/>
            <w:bottom w:val="none" w:sz="0" w:space="0" w:color="auto"/>
            <w:right w:val="none" w:sz="0" w:space="0" w:color="auto"/>
          </w:divBdr>
        </w:div>
        <w:div w:id="1395355797">
          <w:marLeft w:val="0"/>
          <w:marRight w:val="0"/>
          <w:marTop w:val="0"/>
          <w:marBottom w:val="0"/>
          <w:divBdr>
            <w:top w:val="none" w:sz="0" w:space="0" w:color="auto"/>
            <w:left w:val="none" w:sz="0" w:space="0" w:color="auto"/>
            <w:bottom w:val="none" w:sz="0" w:space="0" w:color="auto"/>
            <w:right w:val="none" w:sz="0" w:space="0" w:color="auto"/>
          </w:divBdr>
        </w:div>
        <w:div w:id="456872841">
          <w:marLeft w:val="0"/>
          <w:marRight w:val="0"/>
          <w:marTop w:val="0"/>
          <w:marBottom w:val="0"/>
          <w:divBdr>
            <w:top w:val="none" w:sz="0" w:space="0" w:color="auto"/>
            <w:left w:val="none" w:sz="0" w:space="0" w:color="auto"/>
            <w:bottom w:val="none" w:sz="0" w:space="0" w:color="auto"/>
            <w:right w:val="none" w:sz="0" w:space="0" w:color="auto"/>
          </w:divBdr>
        </w:div>
        <w:div w:id="1259219973">
          <w:marLeft w:val="0"/>
          <w:marRight w:val="0"/>
          <w:marTop w:val="0"/>
          <w:marBottom w:val="0"/>
          <w:divBdr>
            <w:top w:val="none" w:sz="0" w:space="0" w:color="auto"/>
            <w:left w:val="none" w:sz="0" w:space="0" w:color="auto"/>
            <w:bottom w:val="none" w:sz="0" w:space="0" w:color="auto"/>
            <w:right w:val="none" w:sz="0" w:space="0" w:color="auto"/>
          </w:divBdr>
        </w:div>
        <w:div w:id="1466464190">
          <w:marLeft w:val="0"/>
          <w:marRight w:val="0"/>
          <w:marTop w:val="0"/>
          <w:marBottom w:val="0"/>
          <w:divBdr>
            <w:top w:val="none" w:sz="0" w:space="0" w:color="auto"/>
            <w:left w:val="none" w:sz="0" w:space="0" w:color="auto"/>
            <w:bottom w:val="none" w:sz="0" w:space="0" w:color="auto"/>
            <w:right w:val="none" w:sz="0" w:space="0" w:color="auto"/>
          </w:divBdr>
        </w:div>
        <w:div w:id="1696611431">
          <w:marLeft w:val="0"/>
          <w:marRight w:val="0"/>
          <w:marTop w:val="0"/>
          <w:marBottom w:val="0"/>
          <w:divBdr>
            <w:top w:val="none" w:sz="0" w:space="0" w:color="auto"/>
            <w:left w:val="none" w:sz="0" w:space="0" w:color="auto"/>
            <w:bottom w:val="none" w:sz="0" w:space="0" w:color="auto"/>
            <w:right w:val="none" w:sz="0" w:space="0" w:color="auto"/>
          </w:divBdr>
        </w:div>
        <w:div w:id="1188064897">
          <w:marLeft w:val="0"/>
          <w:marRight w:val="0"/>
          <w:marTop w:val="0"/>
          <w:marBottom w:val="0"/>
          <w:divBdr>
            <w:top w:val="none" w:sz="0" w:space="0" w:color="auto"/>
            <w:left w:val="none" w:sz="0" w:space="0" w:color="auto"/>
            <w:bottom w:val="none" w:sz="0" w:space="0" w:color="auto"/>
            <w:right w:val="none" w:sz="0" w:space="0" w:color="auto"/>
          </w:divBdr>
        </w:div>
        <w:div w:id="1981689090">
          <w:marLeft w:val="0"/>
          <w:marRight w:val="0"/>
          <w:marTop w:val="0"/>
          <w:marBottom w:val="0"/>
          <w:divBdr>
            <w:top w:val="none" w:sz="0" w:space="0" w:color="auto"/>
            <w:left w:val="none" w:sz="0" w:space="0" w:color="auto"/>
            <w:bottom w:val="none" w:sz="0" w:space="0" w:color="auto"/>
            <w:right w:val="none" w:sz="0" w:space="0" w:color="auto"/>
          </w:divBdr>
        </w:div>
        <w:div w:id="1197541156">
          <w:marLeft w:val="0"/>
          <w:marRight w:val="0"/>
          <w:marTop w:val="0"/>
          <w:marBottom w:val="0"/>
          <w:divBdr>
            <w:top w:val="none" w:sz="0" w:space="0" w:color="auto"/>
            <w:left w:val="none" w:sz="0" w:space="0" w:color="auto"/>
            <w:bottom w:val="none" w:sz="0" w:space="0" w:color="auto"/>
            <w:right w:val="none" w:sz="0" w:space="0" w:color="auto"/>
          </w:divBdr>
        </w:div>
        <w:div w:id="2081705011">
          <w:marLeft w:val="0"/>
          <w:marRight w:val="0"/>
          <w:marTop w:val="0"/>
          <w:marBottom w:val="0"/>
          <w:divBdr>
            <w:top w:val="none" w:sz="0" w:space="0" w:color="auto"/>
            <w:left w:val="none" w:sz="0" w:space="0" w:color="auto"/>
            <w:bottom w:val="none" w:sz="0" w:space="0" w:color="auto"/>
            <w:right w:val="none" w:sz="0" w:space="0" w:color="auto"/>
          </w:divBdr>
        </w:div>
        <w:div w:id="1483890476">
          <w:marLeft w:val="0"/>
          <w:marRight w:val="0"/>
          <w:marTop w:val="0"/>
          <w:marBottom w:val="0"/>
          <w:divBdr>
            <w:top w:val="none" w:sz="0" w:space="0" w:color="auto"/>
            <w:left w:val="none" w:sz="0" w:space="0" w:color="auto"/>
            <w:bottom w:val="none" w:sz="0" w:space="0" w:color="auto"/>
            <w:right w:val="none" w:sz="0" w:space="0" w:color="auto"/>
          </w:divBdr>
        </w:div>
        <w:div w:id="842017316">
          <w:marLeft w:val="0"/>
          <w:marRight w:val="0"/>
          <w:marTop w:val="0"/>
          <w:marBottom w:val="0"/>
          <w:divBdr>
            <w:top w:val="none" w:sz="0" w:space="0" w:color="auto"/>
            <w:left w:val="none" w:sz="0" w:space="0" w:color="auto"/>
            <w:bottom w:val="none" w:sz="0" w:space="0" w:color="auto"/>
            <w:right w:val="none" w:sz="0" w:space="0" w:color="auto"/>
          </w:divBdr>
        </w:div>
        <w:div w:id="880559269">
          <w:marLeft w:val="0"/>
          <w:marRight w:val="0"/>
          <w:marTop w:val="0"/>
          <w:marBottom w:val="0"/>
          <w:divBdr>
            <w:top w:val="none" w:sz="0" w:space="0" w:color="auto"/>
            <w:left w:val="none" w:sz="0" w:space="0" w:color="auto"/>
            <w:bottom w:val="none" w:sz="0" w:space="0" w:color="auto"/>
            <w:right w:val="none" w:sz="0" w:space="0" w:color="auto"/>
          </w:divBdr>
        </w:div>
        <w:div w:id="363410875">
          <w:marLeft w:val="0"/>
          <w:marRight w:val="0"/>
          <w:marTop w:val="0"/>
          <w:marBottom w:val="0"/>
          <w:divBdr>
            <w:top w:val="none" w:sz="0" w:space="0" w:color="auto"/>
            <w:left w:val="none" w:sz="0" w:space="0" w:color="auto"/>
            <w:bottom w:val="none" w:sz="0" w:space="0" w:color="auto"/>
            <w:right w:val="none" w:sz="0" w:space="0" w:color="auto"/>
          </w:divBdr>
        </w:div>
        <w:div w:id="1796750562">
          <w:marLeft w:val="0"/>
          <w:marRight w:val="0"/>
          <w:marTop w:val="0"/>
          <w:marBottom w:val="0"/>
          <w:divBdr>
            <w:top w:val="none" w:sz="0" w:space="0" w:color="auto"/>
            <w:left w:val="none" w:sz="0" w:space="0" w:color="auto"/>
            <w:bottom w:val="none" w:sz="0" w:space="0" w:color="auto"/>
            <w:right w:val="none" w:sz="0" w:space="0" w:color="auto"/>
          </w:divBdr>
        </w:div>
        <w:div w:id="1286934056">
          <w:marLeft w:val="0"/>
          <w:marRight w:val="0"/>
          <w:marTop w:val="0"/>
          <w:marBottom w:val="0"/>
          <w:divBdr>
            <w:top w:val="none" w:sz="0" w:space="0" w:color="auto"/>
            <w:left w:val="none" w:sz="0" w:space="0" w:color="auto"/>
            <w:bottom w:val="none" w:sz="0" w:space="0" w:color="auto"/>
            <w:right w:val="none" w:sz="0" w:space="0" w:color="auto"/>
          </w:divBdr>
        </w:div>
        <w:div w:id="828906650">
          <w:marLeft w:val="0"/>
          <w:marRight w:val="0"/>
          <w:marTop w:val="0"/>
          <w:marBottom w:val="0"/>
          <w:divBdr>
            <w:top w:val="none" w:sz="0" w:space="0" w:color="auto"/>
            <w:left w:val="none" w:sz="0" w:space="0" w:color="auto"/>
            <w:bottom w:val="none" w:sz="0" w:space="0" w:color="auto"/>
            <w:right w:val="none" w:sz="0" w:space="0" w:color="auto"/>
          </w:divBdr>
        </w:div>
        <w:div w:id="1487166830">
          <w:marLeft w:val="0"/>
          <w:marRight w:val="0"/>
          <w:marTop w:val="0"/>
          <w:marBottom w:val="0"/>
          <w:divBdr>
            <w:top w:val="none" w:sz="0" w:space="0" w:color="auto"/>
            <w:left w:val="none" w:sz="0" w:space="0" w:color="auto"/>
            <w:bottom w:val="none" w:sz="0" w:space="0" w:color="auto"/>
            <w:right w:val="none" w:sz="0" w:space="0" w:color="auto"/>
          </w:divBdr>
        </w:div>
        <w:div w:id="1882665006">
          <w:marLeft w:val="0"/>
          <w:marRight w:val="0"/>
          <w:marTop w:val="0"/>
          <w:marBottom w:val="0"/>
          <w:divBdr>
            <w:top w:val="none" w:sz="0" w:space="0" w:color="auto"/>
            <w:left w:val="none" w:sz="0" w:space="0" w:color="auto"/>
            <w:bottom w:val="none" w:sz="0" w:space="0" w:color="auto"/>
            <w:right w:val="none" w:sz="0" w:space="0" w:color="auto"/>
          </w:divBdr>
        </w:div>
        <w:div w:id="1664580421">
          <w:marLeft w:val="0"/>
          <w:marRight w:val="0"/>
          <w:marTop w:val="0"/>
          <w:marBottom w:val="0"/>
          <w:divBdr>
            <w:top w:val="none" w:sz="0" w:space="0" w:color="auto"/>
            <w:left w:val="none" w:sz="0" w:space="0" w:color="auto"/>
            <w:bottom w:val="none" w:sz="0" w:space="0" w:color="auto"/>
            <w:right w:val="none" w:sz="0" w:space="0" w:color="auto"/>
          </w:divBdr>
        </w:div>
        <w:div w:id="918832926">
          <w:marLeft w:val="0"/>
          <w:marRight w:val="0"/>
          <w:marTop w:val="0"/>
          <w:marBottom w:val="0"/>
          <w:divBdr>
            <w:top w:val="none" w:sz="0" w:space="0" w:color="auto"/>
            <w:left w:val="none" w:sz="0" w:space="0" w:color="auto"/>
            <w:bottom w:val="none" w:sz="0" w:space="0" w:color="auto"/>
            <w:right w:val="none" w:sz="0" w:space="0" w:color="auto"/>
          </w:divBdr>
        </w:div>
        <w:div w:id="1557624635">
          <w:marLeft w:val="0"/>
          <w:marRight w:val="0"/>
          <w:marTop w:val="0"/>
          <w:marBottom w:val="0"/>
          <w:divBdr>
            <w:top w:val="none" w:sz="0" w:space="0" w:color="auto"/>
            <w:left w:val="none" w:sz="0" w:space="0" w:color="auto"/>
            <w:bottom w:val="none" w:sz="0" w:space="0" w:color="auto"/>
            <w:right w:val="none" w:sz="0" w:space="0" w:color="auto"/>
          </w:divBdr>
        </w:div>
        <w:div w:id="847597343">
          <w:marLeft w:val="0"/>
          <w:marRight w:val="0"/>
          <w:marTop w:val="0"/>
          <w:marBottom w:val="0"/>
          <w:divBdr>
            <w:top w:val="none" w:sz="0" w:space="0" w:color="auto"/>
            <w:left w:val="none" w:sz="0" w:space="0" w:color="auto"/>
            <w:bottom w:val="none" w:sz="0" w:space="0" w:color="auto"/>
            <w:right w:val="none" w:sz="0" w:space="0" w:color="auto"/>
          </w:divBdr>
        </w:div>
        <w:div w:id="2051568813">
          <w:marLeft w:val="0"/>
          <w:marRight w:val="0"/>
          <w:marTop w:val="0"/>
          <w:marBottom w:val="0"/>
          <w:divBdr>
            <w:top w:val="none" w:sz="0" w:space="0" w:color="auto"/>
            <w:left w:val="none" w:sz="0" w:space="0" w:color="auto"/>
            <w:bottom w:val="none" w:sz="0" w:space="0" w:color="auto"/>
            <w:right w:val="none" w:sz="0" w:space="0" w:color="auto"/>
          </w:divBdr>
        </w:div>
        <w:div w:id="1249119802">
          <w:marLeft w:val="0"/>
          <w:marRight w:val="0"/>
          <w:marTop w:val="0"/>
          <w:marBottom w:val="0"/>
          <w:divBdr>
            <w:top w:val="none" w:sz="0" w:space="0" w:color="auto"/>
            <w:left w:val="none" w:sz="0" w:space="0" w:color="auto"/>
            <w:bottom w:val="none" w:sz="0" w:space="0" w:color="auto"/>
            <w:right w:val="none" w:sz="0" w:space="0" w:color="auto"/>
          </w:divBdr>
        </w:div>
        <w:div w:id="1331907130">
          <w:marLeft w:val="0"/>
          <w:marRight w:val="0"/>
          <w:marTop w:val="0"/>
          <w:marBottom w:val="0"/>
          <w:divBdr>
            <w:top w:val="none" w:sz="0" w:space="0" w:color="auto"/>
            <w:left w:val="none" w:sz="0" w:space="0" w:color="auto"/>
            <w:bottom w:val="none" w:sz="0" w:space="0" w:color="auto"/>
            <w:right w:val="none" w:sz="0" w:space="0" w:color="auto"/>
          </w:divBdr>
        </w:div>
        <w:div w:id="543561978">
          <w:marLeft w:val="0"/>
          <w:marRight w:val="0"/>
          <w:marTop w:val="0"/>
          <w:marBottom w:val="0"/>
          <w:divBdr>
            <w:top w:val="none" w:sz="0" w:space="0" w:color="auto"/>
            <w:left w:val="none" w:sz="0" w:space="0" w:color="auto"/>
            <w:bottom w:val="none" w:sz="0" w:space="0" w:color="auto"/>
            <w:right w:val="none" w:sz="0" w:space="0" w:color="auto"/>
          </w:divBdr>
        </w:div>
        <w:div w:id="1059400241">
          <w:marLeft w:val="0"/>
          <w:marRight w:val="0"/>
          <w:marTop w:val="0"/>
          <w:marBottom w:val="0"/>
          <w:divBdr>
            <w:top w:val="none" w:sz="0" w:space="0" w:color="auto"/>
            <w:left w:val="none" w:sz="0" w:space="0" w:color="auto"/>
            <w:bottom w:val="none" w:sz="0" w:space="0" w:color="auto"/>
            <w:right w:val="none" w:sz="0" w:space="0" w:color="auto"/>
          </w:divBdr>
        </w:div>
        <w:div w:id="950935187">
          <w:marLeft w:val="0"/>
          <w:marRight w:val="0"/>
          <w:marTop w:val="0"/>
          <w:marBottom w:val="0"/>
          <w:divBdr>
            <w:top w:val="none" w:sz="0" w:space="0" w:color="auto"/>
            <w:left w:val="none" w:sz="0" w:space="0" w:color="auto"/>
            <w:bottom w:val="none" w:sz="0" w:space="0" w:color="auto"/>
            <w:right w:val="none" w:sz="0" w:space="0" w:color="auto"/>
          </w:divBdr>
        </w:div>
        <w:div w:id="250285544">
          <w:marLeft w:val="0"/>
          <w:marRight w:val="0"/>
          <w:marTop w:val="0"/>
          <w:marBottom w:val="0"/>
          <w:divBdr>
            <w:top w:val="none" w:sz="0" w:space="0" w:color="auto"/>
            <w:left w:val="none" w:sz="0" w:space="0" w:color="auto"/>
            <w:bottom w:val="none" w:sz="0" w:space="0" w:color="auto"/>
            <w:right w:val="none" w:sz="0" w:space="0" w:color="auto"/>
          </w:divBdr>
        </w:div>
        <w:div w:id="2091804804">
          <w:marLeft w:val="0"/>
          <w:marRight w:val="0"/>
          <w:marTop w:val="0"/>
          <w:marBottom w:val="0"/>
          <w:divBdr>
            <w:top w:val="none" w:sz="0" w:space="0" w:color="auto"/>
            <w:left w:val="none" w:sz="0" w:space="0" w:color="auto"/>
            <w:bottom w:val="none" w:sz="0" w:space="0" w:color="auto"/>
            <w:right w:val="none" w:sz="0" w:space="0" w:color="auto"/>
          </w:divBdr>
        </w:div>
        <w:div w:id="1028873126">
          <w:marLeft w:val="0"/>
          <w:marRight w:val="0"/>
          <w:marTop w:val="0"/>
          <w:marBottom w:val="0"/>
          <w:divBdr>
            <w:top w:val="none" w:sz="0" w:space="0" w:color="auto"/>
            <w:left w:val="none" w:sz="0" w:space="0" w:color="auto"/>
            <w:bottom w:val="none" w:sz="0" w:space="0" w:color="auto"/>
            <w:right w:val="none" w:sz="0" w:space="0" w:color="auto"/>
          </w:divBdr>
        </w:div>
        <w:div w:id="283200701">
          <w:marLeft w:val="0"/>
          <w:marRight w:val="0"/>
          <w:marTop w:val="0"/>
          <w:marBottom w:val="0"/>
          <w:divBdr>
            <w:top w:val="none" w:sz="0" w:space="0" w:color="auto"/>
            <w:left w:val="none" w:sz="0" w:space="0" w:color="auto"/>
            <w:bottom w:val="none" w:sz="0" w:space="0" w:color="auto"/>
            <w:right w:val="none" w:sz="0" w:space="0" w:color="auto"/>
          </w:divBdr>
        </w:div>
        <w:div w:id="364595952">
          <w:marLeft w:val="0"/>
          <w:marRight w:val="0"/>
          <w:marTop w:val="0"/>
          <w:marBottom w:val="0"/>
          <w:divBdr>
            <w:top w:val="none" w:sz="0" w:space="0" w:color="auto"/>
            <w:left w:val="none" w:sz="0" w:space="0" w:color="auto"/>
            <w:bottom w:val="none" w:sz="0" w:space="0" w:color="auto"/>
            <w:right w:val="none" w:sz="0" w:space="0" w:color="auto"/>
          </w:divBdr>
        </w:div>
        <w:div w:id="1996689747">
          <w:marLeft w:val="0"/>
          <w:marRight w:val="0"/>
          <w:marTop w:val="0"/>
          <w:marBottom w:val="0"/>
          <w:divBdr>
            <w:top w:val="none" w:sz="0" w:space="0" w:color="auto"/>
            <w:left w:val="none" w:sz="0" w:space="0" w:color="auto"/>
            <w:bottom w:val="none" w:sz="0" w:space="0" w:color="auto"/>
            <w:right w:val="none" w:sz="0" w:space="0" w:color="auto"/>
          </w:divBdr>
        </w:div>
        <w:div w:id="562301410">
          <w:marLeft w:val="0"/>
          <w:marRight w:val="0"/>
          <w:marTop w:val="0"/>
          <w:marBottom w:val="0"/>
          <w:divBdr>
            <w:top w:val="none" w:sz="0" w:space="0" w:color="auto"/>
            <w:left w:val="none" w:sz="0" w:space="0" w:color="auto"/>
            <w:bottom w:val="none" w:sz="0" w:space="0" w:color="auto"/>
            <w:right w:val="none" w:sz="0" w:space="0" w:color="auto"/>
          </w:divBdr>
        </w:div>
        <w:div w:id="598373238">
          <w:marLeft w:val="0"/>
          <w:marRight w:val="0"/>
          <w:marTop w:val="0"/>
          <w:marBottom w:val="0"/>
          <w:divBdr>
            <w:top w:val="none" w:sz="0" w:space="0" w:color="auto"/>
            <w:left w:val="none" w:sz="0" w:space="0" w:color="auto"/>
            <w:bottom w:val="none" w:sz="0" w:space="0" w:color="auto"/>
            <w:right w:val="none" w:sz="0" w:space="0" w:color="auto"/>
          </w:divBdr>
        </w:div>
        <w:div w:id="639767259">
          <w:marLeft w:val="0"/>
          <w:marRight w:val="0"/>
          <w:marTop w:val="0"/>
          <w:marBottom w:val="0"/>
          <w:divBdr>
            <w:top w:val="none" w:sz="0" w:space="0" w:color="auto"/>
            <w:left w:val="none" w:sz="0" w:space="0" w:color="auto"/>
            <w:bottom w:val="none" w:sz="0" w:space="0" w:color="auto"/>
            <w:right w:val="none" w:sz="0" w:space="0" w:color="auto"/>
          </w:divBdr>
        </w:div>
        <w:div w:id="1634284450">
          <w:marLeft w:val="0"/>
          <w:marRight w:val="0"/>
          <w:marTop w:val="0"/>
          <w:marBottom w:val="0"/>
          <w:divBdr>
            <w:top w:val="none" w:sz="0" w:space="0" w:color="auto"/>
            <w:left w:val="none" w:sz="0" w:space="0" w:color="auto"/>
            <w:bottom w:val="none" w:sz="0" w:space="0" w:color="auto"/>
            <w:right w:val="none" w:sz="0" w:space="0" w:color="auto"/>
          </w:divBdr>
        </w:div>
        <w:div w:id="1631277547">
          <w:marLeft w:val="0"/>
          <w:marRight w:val="0"/>
          <w:marTop w:val="0"/>
          <w:marBottom w:val="0"/>
          <w:divBdr>
            <w:top w:val="none" w:sz="0" w:space="0" w:color="auto"/>
            <w:left w:val="none" w:sz="0" w:space="0" w:color="auto"/>
            <w:bottom w:val="none" w:sz="0" w:space="0" w:color="auto"/>
            <w:right w:val="none" w:sz="0" w:space="0" w:color="auto"/>
          </w:divBdr>
        </w:div>
        <w:div w:id="1252855460">
          <w:marLeft w:val="0"/>
          <w:marRight w:val="0"/>
          <w:marTop w:val="0"/>
          <w:marBottom w:val="0"/>
          <w:divBdr>
            <w:top w:val="none" w:sz="0" w:space="0" w:color="auto"/>
            <w:left w:val="none" w:sz="0" w:space="0" w:color="auto"/>
            <w:bottom w:val="none" w:sz="0" w:space="0" w:color="auto"/>
            <w:right w:val="none" w:sz="0" w:space="0" w:color="auto"/>
          </w:divBdr>
        </w:div>
        <w:div w:id="824666014">
          <w:marLeft w:val="0"/>
          <w:marRight w:val="0"/>
          <w:marTop w:val="0"/>
          <w:marBottom w:val="0"/>
          <w:divBdr>
            <w:top w:val="none" w:sz="0" w:space="0" w:color="auto"/>
            <w:left w:val="none" w:sz="0" w:space="0" w:color="auto"/>
            <w:bottom w:val="none" w:sz="0" w:space="0" w:color="auto"/>
            <w:right w:val="none" w:sz="0" w:space="0" w:color="auto"/>
          </w:divBdr>
        </w:div>
        <w:div w:id="1202865430">
          <w:marLeft w:val="0"/>
          <w:marRight w:val="0"/>
          <w:marTop w:val="0"/>
          <w:marBottom w:val="0"/>
          <w:divBdr>
            <w:top w:val="none" w:sz="0" w:space="0" w:color="auto"/>
            <w:left w:val="none" w:sz="0" w:space="0" w:color="auto"/>
            <w:bottom w:val="none" w:sz="0" w:space="0" w:color="auto"/>
            <w:right w:val="none" w:sz="0" w:space="0" w:color="auto"/>
          </w:divBdr>
        </w:div>
        <w:div w:id="2102677724">
          <w:marLeft w:val="0"/>
          <w:marRight w:val="0"/>
          <w:marTop w:val="0"/>
          <w:marBottom w:val="0"/>
          <w:divBdr>
            <w:top w:val="none" w:sz="0" w:space="0" w:color="auto"/>
            <w:left w:val="none" w:sz="0" w:space="0" w:color="auto"/>
            <w:bottom w:val="none" w:sz="0" w:space="0" w:color="auto"/>
            <w:right w:val="none" w:sz="0" w:space="0" w:color="auto"/>
          </w:divBdr>
        </w:div>
        <w:div w:id="762727044">
          <w:marLeft w:val="0"/>
          <w:marRight w:val="0"/>
          <w:marTop w:val="0"/>
          <w:marBottom w:val="0"/>
          <w:divBdr>
            <w:top w:val="none" w:sz="0" w:space="0" w:color="auto"/>
            <w:left w:val="none" w:sz="0" w:space="0" w:color="auto"/>
            <w:bottom w:val="none" w:sz="0" w:space="0" w:color="auto"/>
            <w:right w:val="none" w:sz="0" w:space="0" w:color="auto"/>
          </w:divBdr>
        </w:div>
        <w:div w:id="1501233495">
          <w:marLeft w:val="0"/>
          <w:marRight w:val="0"/>
          <w:marTop w:val="0"/>
          <w:marBottom w:val="0"/>
          <w:divBdr>
            <w:top w:val="none" w:sz="0" w:space="0" w:color="auto"/>
            <w:left w:val="none" w:sz="0" w:space="0" w:color="auto"/>
            <w:bottom w:val="none" w:sz="0" w:space="0" w:color="auto"/>
            <w:right w:val="none" w:sz="0" w:space="0" w:color="auto"/>
          </w:divBdr>
        </w:div>
        <w:div w:id="1620868495">
          <w:marLeft w:val="0"/>
          <w:marRight w:val="0"/>
          <w:marTop w:val="0"/>
          <w:marBottom w:val="0"/>
          <w:divBdr>
            <w:top w:val="none" w:sz="0" w:space="0" w:color="auto"/>
            <w:left w:val="none" w:sz="0" w:space="0" w:color="auto"/>
            <w:bottom w:val="none" w:sz="0" w:space="0" w:color="auto"/>
            <w:right w:val="none" w:sz="0" w:space="0" w:color="auto"/>
          </w:divBdr>
        </w:div>
        <w:div w:id="93939270">
          <w:marLeft w:val="0"/>
          <w:marRight w:val="0"/>
          <w:marTop w:val="0"/>
          <w:marBottom w:val="0"/>
          <w:divBdr>
            <w:top w:val="none" w:sz="0" w:space="0" w:color="auto"/>
            <w:left w:val="none" w:sz="0" w:space="0" w:color="auto"/>
            <w:bottom w:val="none" w:sz="0" w:space="0" w:color="auto"/>
            <w:right w:val="none" w:sz="0" w:space="0" w:color="auto"/>
          </w:divBdr>
        </w:div>
        <w:div w:id="549878792">
          <w:marLeft w:val="0"/>
          <w:marRight w:val="0"/>
          <w:marTop w:val="0"/>
          <w:marBottom w:val="0"/>
          <w:divBdr>
            <w:top w:val="none" w:sz="0" w:space="0" w:color="auto"/>
            <w:left w:val="none" w:sz="0" w:space="0" w:color="auto"/>
            <w:bottom w:val="none" w:sz="0" w:space="0" w:color="auto"/>
            <w:right w:val="none" w:sz="0" w:space="0" w:color="auto"/>
          </w:divBdr>
        </w:div>
        <w:div w:id="1489859298">
          <w:marLeft w:val="0"/>
          <w:marRight w:val="0"/>
          <w:marTop w:val="0"/>
          <w:marBottom w:val="0"/>
          <w:divBdr>
            <w:top w:val="none" w:sz="0" w:space="0" w:color="auto"/>
            <w:left w:val="none" w:sz="0" w:space="0" w:color="auto"/>
            <w:bottom w:val="none" w:sz="0" w:space="0" w:color="auto"/>
            <w:right w:val="none" w:sz="0" w:space="0" w:color="auto"/>
          </w:divBdr>
        </w:div>
        <w:div w:id="1735280316">
          <w:marLeft w:val="0"/>
          <w:marRight w:val="0"/>
          <w:marTop w:val="0"/>
          <w:marBottom w:val="0"/>
          <w:divBdr>
            <w:top w:val="none" w:sz="0" w:space="0" w:color="auto"/>
            <w:left w:val="none" w:sz="0" w:space="0" w:color="auto"/>
            <w:bottom w:val="none" w:sz="0" w:space="0" w:color="auto"/>
            <w:right w:val="none" w:sz="0" w:space="0" w:color="auto"/>
          </w:divBdr>
        </w:div>
        <w:div w:id="690182819">
          <w:marLeft w:val="0"/>
          <w:marRight w:val="0"/>
          <w:marTop w:val="0"/>
          <w:marBottom w:val="0"/>
          <w:divBdr>
            <w:top w:val="none" w:sz="0" w:space="0" w:color="auto"/>
            <w:left w:val="none" w:sz="0" w:space="0" w:color="auto"/>
            <w:bottom w:val="none" w:sz="0" w:space="0" w:color="auto"/>
            <w:right w:val="none" w:sz="0" w:space="0" w:color="auto"/>
          </w:divBdr>
        </w:div>
        <w:div w:id="1264067001">
          <w:marLeft w:val="0"/>
          <w:marRight w:val="0"/>
          <w:marTop w:val="0"/>
          <w:marBottom w:val="0"/>
          <w:divBdr>
            <w:top w:val="none" w:sz="0" w:space="0" w:color="auto"/>
            <w:left w:val="none" w:sz="0" w:space="0" w:color="auto"/>
            <w:bottom w:val="none" w:sz="0" w:space="0" w:color="auto"/>
            <w:right w:val="none" w:sz="0" w:space="0" w:color="auto"/>
          </w:divBdr>
        </w:div>
        <w:div w:id="1279528456">
          <w:marLeft w:val="0"/>
          <w:marRight w:val="0"/>
          <w:marTop w:val="0"/>
          <w:marBottom w:val="0"/>
          <w:divBdr>
            <w:top w:val="none" w:sz="0" w:space="0" w:color="auto"/>
            <w:left w:val="none" w:sz="0" w:space="0" w:color="auto"/>
            <w:bottom w:val="none" w:sz="0" w:space="0" w:color="auto"/>
            <w:right w:val="none" w:sz="0" w:space="0" w:color="auto"/>
          </w:divBdr>
        </w:div>
        <w:div w:id="1572541632">
          <w:marLeft w:val="0"/>
          <w:marRight w:val="0"/>
          <w:marTop w:val="0"/>
          <w:marBottom w:val="0"/>
          <w:divBdr>
            <w:top w:val="none" w:sz="0" w:space="0" w:color="auto"/>
            <w:left w:val="none" w:sz="0" w:space="0" w:color="auto"/>
            <w:bottom w:val="none" w:sz="0" w:space="0" w:color="auto"/>
            <w:right w:val="none" w:sz="0" w:space="0" w:color="auto"/>
          </w:divBdr>
        </w:div>
        <w:div w:id="488908368">
          <w:marLeft w:val="0"/>
          <w:marRight w:val="0"/>
          <w:marTop w:val="0"/>
          <w:marBottom w:val="0"/>
          <w:divBdr>
            <w:top w:val="none" w:sz="0" w:space="0" w:color="auto"/>
            <w:left w:val="none" w:sz="0" w:space="0" w:color="auto"/>
            <w:bottom w:val="none" w:sz="0" w:space="0" w:color="auto"/>
            <w:right w:val="none" w:sz="0" w:space="0" w:color="auto"/>
          </w:divBdr>
        </w:div>
        <w:div w:id="1456828450">
          <w:marLeft w:val="0"/>
          <w:marRight w:val="0"/>
          <w:marTop w:val="0"/>
          <w:marBottom w:val="0"/>
          <w:divBdr>
            <w:top w:val="none" w:sz="0" w:space="0" w:color="auto"/>
            <w:left w:val="none" w:sz="0" w:space="0" w:color="auto"/>
            <w:bottom w:val="none" w:sz="0" w:space="0" w:color="auto"/>
            <w:right w:val="none" w:sz="0" w:space="0" w:color="auto"/>
          </w:divBdr>
        </w:div>
        <w:div w:id="1741829901">
          <w:marLeft w:val="0"/>
          <w:marRight w:val="0"/>
          <w:marTop w:val="0"/>
          <w:marBottom w:val="0"/>
          <w:divBdr>
            <w:top w:val="none" w:sz="0" w:space="0" w:color="auto"/>
            <w:left w:val="none" w:sz="0" w:space="0" w:color="auto"/>
            <w:bottom w:val="none" w:sz="0" w:space="0" w:color="auto"/>
            <w:right w:val="none" w:sz="0" w:space="0" w:color="auto"/>
          </w:divBdr>
        </w:div>
        <w:div w:id="202714747">
          <w:marLeft w:val="0"/>
          <w:marRight w:val="0"/>
          <w:marTop w:val="0"/>
          <w:marBottom w:val="0"/>
          <w:divBdr>
            <w:top w:val="none" w:sz="0" w:space="0" w:color="auto"/>
            <w:left w:val="none" w:sz="0" w:space="0" w:color="auto"/>
            <w:bottom w:val="none" w:sz="0" w:space="0" w:color="auto"/>
            <w:right w:val="none" w:sz="0" w:space="0" w:color="auto"/>
          </w:divBdr>
        </w:div>
        <w:div w:id="759717411">
          <w:marLeft w:val="0"/>
          <w:marRight w:val="0"/>
          <w:marTop w:val="0"/>
          <w:marBottom w:val="0"/>
          <w:divBdr>
            <w:top w:val="none" w:sz="0" w:space="0" w:color="auto"/>
            <w:left w:val="none" w:sz="0" w:space="0" w:color="auto"/>
            <w:bottom w:val="none" w:sz="0" w:space="0" w:color="auto"/>
            <w:right w:val="none" w:sz="0" w:space="0" w:color="auto"/>
          </w:divBdr>
        </w:div>
        <w:div w:id="94639416">
          <w:marLeft w:val="0"/>
          <w:marRight w:val="0"/>
          <w:marTop w:val="0"/>
          <w:marBottom w:val="0"/>
          <w:divBdr>
            <w:top w:val="none" w:sz="0" w:space="0" w:color="auto"/>
            <w:left w:val="none" w:sz="0" w:space="0" w:color="auto"/>
            <w:bottom w:val="none" w:sz="0" w:space="0" w:color="auto"/>
            <w:right w:val="none" w:sz="0" w:space="0" w:color="auto"/>
          </w:divBdr>
        </w:div>
      </w:divsChild>
    </w:div>
    <w:div w:id="459615301">
      <w:bodyDiv w:val="1"/>
      <w:marLeft w:val="0"/>
      <w:marRight w:val="0"/>
      <w:marTop w:val="0"/>
      <w:marBottom w:val="0"/>
      <w:divBdr>
        <w:top w:val="none" w:sz="0" w:space="0" w:color="auto"/>
        <w:left w:val="none" w:sz="0" w:space="0" w:color="auto"/>
        <w:bottom w:val="none" w:sz="0" w:space="0" w:color="auto"/>
        <w:right w:val="none" w:sz="0" w:space="0" w:color="auto"/>
      </w:divBdr>
    </w:div>
    <w:div w:id="459619040">
      <w:bodyDiv w:val="1"/>
      <w:marLeft w:val="0"/>
      <w:marRight w:val="0"/>
      <w:marTop w:val="0"/>
      <w:marBottom w:val="0"/>
      <w:divBdr>
        <w:top w:val="none" w:sz="0" w:space="0" w:color="auto"/>
        <w:left w:val="none" w:sz="0" w:space="0" w:color="auto"/>
        <w:bottom w:val="none" w:sz="0" w:space="0" w:color="auto"/>
        <w:right w:val="none" w:sz="0" w:space="0" w:color="auto"/>
      </w:divBdr>
    </w:div>
    <w:div w:id="459766515">
      <w:bodyDiv w:val="1"/>
      <w:marLeft w:val="0"/>
      <w:marRight w:val="0"/>
      <w:marTop w:val="0"/>
      <w:marBottom w:val="0"/>
      <w:divBdr>
        <w:top w:val="none" w:sz="0" w:space="0" w:color="auto"/>
        <w:left w:val="none" w:sz="0" w:space="0" w:color="auto"/>
        <w:bottom w:val="none" w:sz="0" w:space="0" w:color="auto"/>
        <w:right w:val="none" w:sz="0" w:space="0" w:color="auto"/>
      </w:divBdr>
    </w:div>
    <w:div w:id="459881258">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2965867">
      <w:bodyDiv w:val="1"/>
      <w:marLeft w:val="0"/>
      <w:marRight w:val="0"/>
      <w:marTop w:val="0"/>
      <w:marBottom w:val="0"/>
      <w:divBdr>
        <w:top w:val="none" w:sz="0" w:space="0" w:color="auto"/>
        <w:left w:val="none" w:sz="0" w:space="0" w:color="auto"/>
        <w:bottom w:val="none" w:sz="0" w:space="0" w:color="auto"/>
        <w:right w:val="none" w:sz="0" w:space="0" w:color="auto"/>
      </w:divBdr>
    </w:div>
    <w:div w:id="463426434">
      <w:bodyDiv w:val="1"/>
      <w:marLeft w:val="0"/>
      <w:marRight w:val="0"/>
      <w:marTop w:val="0"/>
      <w:marBottom w:val="0"/>
      <w:divBdr>
        <w:top w:val="none" w:sz="0" w:space="0" w:color="auto"/>
        <w:left w:val="none" w:sz="0" w:space="0" w:color="auto"/>
        <w:bottom w:val="none" w:sz="0" w:space="0" w:color="auto"/>
        <w:right w:val="none" w:sz="0" w:space="0" w:color="auto"/>
      </w:divBdr>
    </w:div>
    <w:div w:id="46354932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4204330">
      <w:bodyDiv w:val="1"/>
      <w:marLeft w:val="0"/>
      <w:marRight w:val="0"/>
      <w:marTop w:val="0"/>
      <w:marBottom w:val="0"/>
      <w:divBdr>
        <w:top w:val="none" w:sz="0" w:space="0" w:color="auto"/>
        <w:left w:val="none" w:sz="0" w:space="0" w:color="auto"/>
        <w:bottom w:val="none" w:sz="0" w:space="0" w:color="auto"/>
        <w:right w:val="none" w:sz="0" w:space="0" w:color="auto"/>
      </w:divBdr>
    </w:div>
    <w:div w:id="465320503">
      <w:bodyDiv w:val="1"/>
      <w:marLeft w:val="0"/>
      <w:marRight w:val="0"/>
      <w:marTop w:val="0"/>
      <w:marBottom w:val="0"/>
      <w:divBdr>
        <w:top w:val="none" w:sz="0" w:space="0" w:color="auto"/>
        <w:left w:val="none" w:sz="0" w:space="0" w:color="auto"/>
        <w:bottom w:val="none" w:sz="0" w:space="0" w:color="auto"/>
        <w:right w:val="none" w:sz="0" w:space="0" w:color="auto"/>
      </w:divBdr>
    </w:div>
    <w:div w:id="465321112">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5469045">
      <w:bodyDiv w:val="1"/>
      <w:marLeft w:val="0"/>
      <w:marRight w:val="0"/>
      <w:marTop w:val="0"/>
      <w:marBottom w:val="0"/>
      <w:divBdr>
        <w:top w:val="none" w:sz="0" w:space="0" w:color="auto"/>
        <w:left w:val="none" w:sz="0" w:space="0" w:color="auto"/>
        <w:bottom w:val="none" w:sz="0" w:space="0" w:color="auto"/>
        <w:right w:val="none" w:sz="0" w:space="0" w:color="auto"/>
      </w:divBdr>
    </w:div>
    <w:div w:id="465895829">
      <w:bodyDiv w:val="1"/>
      <w:marLeft w:val="0"/>
      <w:marRight w:val="0"/>
      <w:marTop w:val="0"/>
      <w:marBottom w:val="0"/>
      <w:divBdr>
        <w:top w:val="none" w:sz="0" w:space="0" w:color="auto"/>
        <w:left w:val="none" w:sz="0" w:space="0" w:color="auto"/>
        <w:bottom w:val="none" w:sz="0" w:space="0" w:color="auto"/>
        <w:right w:val="none" w:sz="0" w:space="0" w:color="auto"/>
      </w:divBdr>
    </w:div>
    <w:div w:id="465975803">
      <w:bodyDiv w:val="1"/>
      <w:marLeft w:val="0"/>
      <w:marRight w:val="0"/>
      <w:marTop w:val="0"/>
      <w:marBottom w:val="0"/>
      <w:divBdr>
        <w:top w:val="none" w:sz="0" w:space="0" w:color="auto"/>
        <w:left w:val="none" w:sz="0" w:space="0" w:color="auto"/>
        <w:bottom w:val="none" w:sz="0" w:space="0" w:color="auto"/>
        <w:right w:val="none" w:sz="0" w:space="0" w:color="auto"/>
      </w:divBdr>
    </w:div>
    <w:div w:id="466095547">
      <w:bodyDiv w:val="1"/>
      <w:marLeft w:val="0"/>
      <w:marRight w:val="0"/>
      <w:marTop w:val="0"/>
      <w:marBottom w:val="0"/>
      <w:divBdr>
        <w:top w:val="none" w:sz="0" w:space="0" w:color="auto"/>
        <w:left w:val="none" w:sz="0" w:space="0" w:color="auto"/>
        <w:bottom w:val="none" w:sz="0" w:space="0" w:color="auto"/>
        <w:right w:val="none" w:sz="0" w:space="0" w:color="auto"/>
      </w:divBdr>
    </w:div>
    <w:div w:id="466170280">
      <w:bodyDiv w:val="1"/>
      <w:marLeft w:val="0"/>
      <w:marRight w:val="0"/>
      <w:marTop w:val="0"/>
      <w:marBottom w:val="0"/>
      <w:divBdr>
        <w:top w:val="none" w:sz="0" w:space="0" w:color="auto"/>
        <w:left w:val="none" w:sz="0" w:space="0" w:color="auto"/>
        <w:bottom w:val="none" w:sz="0" w:space="0" w:color="auto"/>
        <w:right w:val="none" w:sz="0" w:space="0" w:color="auto"/>
      </w:divBdr>
    </w:div>
    <w:div w:id="466357093">
      <w:bodyDiv w:val="1"/>
      <w:marLeft w:val="0"/>
      <w:marRight w:val="0"/>
      <w:marTop w:val="0"/>
      <w:marBottom w:val="0"/>
      <w:divBdr>
        <w:top w:val="none" w:sz="0" w:space="0" w:color="auto"/>
        <w:left w:val="none" w:sz="0" w:space="0" w:color="auto"/>
        <w:bottom w:val="none" w:sz="0" w:space="0" w:color="auto"/>
        <w:right w:val="none" w:sz="0" w:space="0" w:color="auto"/>
      </w:divBdr>
    </w:div>
    <w:div w:id="466897634">
      <w:bodyDiv w:val="1"/>
      <w:marLeft w:val="0"/>
      <w:marRight w:val="0"/>
      <w:marTop w:val="0"/>
      <w:marBottom w:val="0"/>
      <w:divBdr>
        <w:top w:val="none" w:sz="0" w:space="0" w:color="auto"/>
        <w:left w:val="none" w:sz="0" w:space="0" w:color="auto"/>
        <w:bottom w:val="none" w:sz="0" w:space="0" w:color="auto"/>
        <w:right w:val="none" w:sz="0" w:space="0" w:color="auto"/>
      </w:divBdr>
    </w:div>
    <w:div w:id="466970014">
      <w:bodyDiv w:val="1"/>
      <w:marLeft w:val="0"/>
      <w:marRight w:val="0"/>
      <w:marTop w:val="0"/>
      <w:marBottom w:val="0"/>
      <w:divBdr>
        <w:top w:val="none" w:sz="0" w:space="0" w:color="auto"/>
        <w:left w:val="none" w:sz="0" w:space="0" w:color="auto"/>
        <w:bottom w:val="none" w:sz="0" w:space="0" w:color="auto"/>
        <w:right w:val="none" w:sz="0" w:space="0" w:color="auto"/>
      </w:divBdr>
    </w:div>
    <w:div w:id="467206253">
      <w:bodyDiv w:val="1"/>
      <w:marLeft w:val="0"/>
      <w:marRight w:val="0"/>
      <w:marTop w:val="0"/>
      <w:marBottom w:val="0"/>
      <w:divBdr>
        <w:top w:val="none" w:sz="0" w:space="0" w:color="auto"/>
        <w:left w:val="none" w:sz="0" w:space="0" w:color="auto"/>
        <w:bottom w:val="none" w:sz="0" w:space="0" w:color="auto"/>
        <w:right w:val="none" w:sz="0" w:space="0" w:color="auto"/>
      </w:divBdr>
    </w:div>
    <w:div w:id="467747211">
      <w:bodyDiv w:val="1"/>
      <w:marLeft w:val="0"/>
      <w:marRight w:val="0"/>
      <w:marTop w:val="0"/>
      <w:marBottom w:val="0"/>
      <w:divBdr>
        <w:top w:val="none" w:sz="0" w:space="0" w:color="auto"/>
        <w:left w:val="none" w:sz="0" w:space="0" w:color="auto"/>
        <w:bottom w:val="none" w:sz="0" w:space="0" w:color="auto"/>
        <w:right w:val="none" w:sz="0" w:space="0" w:color="auto"/>
      </w:divBdr>
      <w:divsChild>
        <w:div w:id="1173840480">
          <w:marLeft w:val="0"/>
          <w:marRight w:val="0"/>
          <w:marTop w:val="0"/>
          <w:marBottom w:val="0"/>
          <w:divBdr>
            <w:top w:val="none" w:sz="0" w:space="0" w:color="auto"/>
            <w:left w:val="none" w:sz="0" w:space="0" w:color="auto"/>
            <w:bottom w:val="none" w:sz="0" w:space="0" w:color="auto"/>
            <w:right w:val="none" w:sz="0" w:space="0" w:color="auto"/>
          </w:divBdr>
        </w:div>
        <w:div w:id="517811242">
          <w:marLeft w:val="0"/>
          <w:marRight w:val="0"/>
          <w:marTop w:val="0"/>
          <w:marBottom w:val="0"/>
          <w:divBdr>
            <w:top w:val="none" w:sz="0" w:space="0" w:color="auto"/>
            <w:left w:val="none" w:sz="0" w:space="0" w:color="auto"/>
            <w:bottom w:val="none" w:sz="0" w:space="0" w:color="auto"/>
            <w:right w:val="none" w:sz="0" w:space="0" w:color="auto"/>
          </w:divBdr>
        </w:div>
        <w:div w:id="1596553979">
          <w:marLeft w:val="0"/>
          <w:marRight w:val="0"/>
          <w:marTop w:val="0"/>
          <w:marBottom w:val="0"/>
          <w:divBdr>
            <w:top w:val="none" w:sz="0" w:space="0" w:color="auto"/>
            <w:left w:val="none" w:sz="0" w:space="0" w:color="auto"/>
            <w:bottom w:val="none" w:sz="0" w:space="0" w:color="auto"/>
            <w:right w:val="none" w:sz="0" w:space="0" w:color="auto"/>
          </w:divBdr>
        </w:div>
        <w:div w:id="328751398">
          <w:marLeft w:val="0"/>
          <w:marRight w:val="0"/>
          <w:marTop w:val="0"/>
          <w:marBottom w:val="0"/>
          <w:divBdr>
            <w:top w:val="none" w:sz="0" w:space="0" w:color="auto"/>
            <w:left w:val="none" w:sz="0" w:space="0" w:color="auto"/>
            <w:bottom w:val="none" w:sz="0" w:space="0" w:color="auto"/>
            <w:right w:val="none" w:sz="0" w:space="0" w:color="auto"/>
          </w:divBdr>
        </w:div>
        <w:div w:id="673529390">
          <w:marLeft w:val="0"/>
          <w:marRight w:val="0"/>
          <w:marTop w:val="0"/>
          <w:marBottom w:val="0"/>
          <w:divBdr>
            <w:top w:val="none" w:sz="0" w:space="0" w:color="auto"/>
            <w:left w:val="none" w:sz="0" w:space="0" w:color="auto"/>
            <w:bottom w:val="none" w:sz="0" w:space="0" w:color="auto"/>
            <w:right w:val="none" w:sz="0" w:space="0" w:color="auto"/>
          </w:divBdr>
        </w:div>
        <w:div w:id="51387680">
          <w:marLeft w:val="0"/>
          <w:marRight w:val="0"/>
          <w:marTop w:val="0"/>
          <w:marBottom w:val="0"/>
          <w:divBdr>
            <w:top w:val="none" w:sz="0" w:space="0" w:color="auto"/>
            <w:left w:val="none" w:sz="0" w:space="0" w:color="auto"/>
            <w:bottom w:val="none" w:sz="0" w:space="0" w:color="auto"/>
            <w:right w:val="none" w:sz="0" w:space="0" w:color="auto"/>
          </w:divBdr>
        </w:div>
        <w:div w:id="1657296157">
          <w:marLeft w:val="0"/>
          <w:marRight w:val="0"/>
          <w:marTop w:val="0"/>
          <w:marBottom w:val="0"/>
          <w:divBdr>
            <w:top w:val="none" w:sz="0" w:space="0" w:color="auto"/>
            <w:left w:val="none" w:sz="0" w:space="0" w:color="auto"/>
            <w:bottom w:val="none" w:sz="0" w:space="0" w:color="auto"/>
            <w:right w:val="none" w:sz="0" w:space="0" w:color="auto"/>
          </w:divBdr>
        </w:div>
        <w:div w:id="1300263216">
          <w:marLeft w:val="0"/>
          <w:marRight w:val="0"/>
          <w:marTop w:val="0"/>
          <w:marBottom w:val="0"/>
          <w:divBdr>
            <w:top w:val="none" w:sz="0" w:space="0" w:color="auto"/>
            <w:left w:val="none" w:sz="0" w:space="0" w:color="auto"/>
            <w:bottom w:val="none" w:sz="0" w:space="0" w:color="auto"/>
            <w:right w:val="none" w:sz="0" w:space="0" w:color="auto"/>
          </w:divBdr>
        </w:div>
        <w:div w:id="1964729534">
          <w:marLeft w:val="0"/>
          <w:marRight w:val="0"/>
          <w:marTop w:val="0"/>
          <w:marBottom w:val="0"/>
          <w:divBdr>
            <w:top w:val="none" w:sz="0" w:space="0" w:color="auto"/>
            <w:left w:val="none" w:sz="0" w:space="0" w:color="auto"/>
            <w:bottom w:val="none" w:sz="0" w:space="0" w:color="auto"/>
            <w:right w:val="none" w:sz="0" w:space="0" w:color="auto"/>
          </w:divBdr>
        </w:div>
        <w:div w:id="1802072977">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636374559">
          <w:marLeft w:val="0"/>
          <w:marRight w:val="0"/>
          <w:marTop w:val="0"/>
          <w:marBottom w:val="0"/>
          <w:divBdr>
            <w:top w:val="none" w:sz="0" w:space="0" w:color="auto"/>
            <w:left w:val="none" w:sz="0" w:space="0" w:color="auto"/>
            <w:bottom w:val="none" w:sz="0" w:space="0" w:color="auto"/>
            <w:right w:val="none" w:sz="0" w:space="0" w:color="auto"/>
          </w:divBdr>
        </w:div>
        <w:div w:id="1855999842">
          <w:marLeft w:val="0"/>
          <w:marRight w:val="0"/>
          <w:marTop w:val="0"/>
          <w:marBottom w:val="0"/>
          <w:divBdr>
            <w:top w:val="none" w:sz="0" w:space="0" w:color="auto"/>
            <w:left w:val="none" w:sz="0" w:space="0" w:color="auto"/>
            <w:bottom w:val="none" w:sz="0" w:space="0" w:color="auto"/>
            <w:right w:val="none" w:sz="0" w:space="0" w:color="auto"/>
          </w:divBdr>
        </w:div>
        <w:div w:id="49086551">
          <w:marLeft w:val="0"/>
          <w:marRight w:val="0"/>
          <w:marTop w:val="0"/>
          <w:marBottom w:val="0"/>
          <w:divBdr>
            <w:top w:val="none" w:sz="0" w:space="0" w:color="auto"/>
            <w:left w:val="none" w:sz="0" w:space="0" w:color="auto"/>
            <w:bottom w:val="none" w:sz="0" w:space="0" w:color="auto"/>
            <w:right w:val="none" w:sz="0" w:space="0" w:color="auto"/>
          </w:divBdr>
        </w:div>
        <w:div w:id="297035033">
          <w:marLeft w:val="0"/>
          <w:marRight w:val="0"/>
          <w:marTop w:val="0"/>
          <w:marBottom w:val="0"/>
          <w:divBdr>
            <w:top w:val="none" w:sz="0" w:space="0" w:color="auto"/>
            <w:left w:val="none" w:sz="0" w:space="0" w:color="auto"/>
            <w:bottom w:val="none" w:sz="0" w:space="0" w:color="auto"/>
            <w:right w:val="none" w:sz="0" w:space="0" w:color="auto"/>
          </w:divBdr>
        </w:div>
        <w:div w:id="268977663">
          <w:marLeft w:val="0"/>
          <w:marRight w:val="0"/>
          <w:marTop w:val="0"/>
          <w:marBottom w:val="0"/>
          <w:divBdr>
            <w:top w:val="none" w:sz="0" w:space="0" w:color="auto"/>
            <w:left w:val="none" w:sz="0" w:space="0" w:color="auto"/>
            <w:bottom w:val="none" w:sz="0" w:space="0" w:color="auto"/>
            <w:right w:val="none" w:sz="0" w:space="0" w:color="auto"/>
          </w:divBdr>
        </w:div>
        <w:div w:id="1599872650">
          <w:marLeft w:val="0"/>
          <w:marRight w:val="0"/>
          <w:marTop w:val="0"/>
          <w:marBottom w:val="0"/>
          <w:divBdr>
            <w:top w:val="none" w:sz="0" w:space="0" w:color="auto"/>
            <w:left w:val="none" w:sz="0" w:space="0" w:color="auto"/>
            <w:bottom w:val="none" w:sz="0" w:space="0" w:color="auto"/>
            <w:right w:val="none" w:sz="0" w:space="0" w:color="auto"/>
          </w:divBdr>
        </w:div>
        <w:div w:id="748699906">
          <w:marLeft w:val="0"/>
          <w:marRight w:val="0"/>
          <w:marTop w:val="0"/>
          <w:marBottom w:val="0"/>
          <w:divBdr>
            <w:top w:val="none" w:sz="0" w:space="0" w:color="auto"/>
            <w:left w:val="none" w:sz="0" w:space="0" w:color="auto"/>
            <w:bottom w:val="none" w:sz="0" w:space="0" w:color="auto"/>
            <w:right w:val="none" w:sz="0" w:space="0" w:color="auto"/>
          </w:divBdr>
        </w:div>
        <w:div w:id="72316638">
          <w:marLeft w:val="0"/>
          <w:marRight w:val="0"/>
          <w:marTop w:val="0"/>
          <w:marBottom w:val="0"/>
          <w:divBdr>
            <w:top w:val="none" w:sz="0" w:space="0" w:color="auto"/>
            <w:left w:val="none" w:sz="0" w:space="0" w:color="auto"/>
            <w:bottom w:val="none" w:sz="0" w:space="0" w:color="auto"/>
            <w:right w:val="none" w:sz="0" w:space="0" w:color="auto"/>
          </w:divBdr>
        </w:div>
        <w:div w:id="1493375659">
          <w:marLeft w:val="0"/>
          <w:marRight w:val="0"/>
          <w:marTop w:val="0"/>
          <w:marBottom w:val="0"/>
          <w:divBdr>
            <w:top w:val="none" w:sz="0" w:space="0" w:color="auto"/>
            <w:left w:val="none" w:sz="0" w:space="0" w:color="auto"/>
            <w:bottom w:val="none" w:sz="0" w:space="0" w:color="auto"/>
            <w:right w:val="none" w:sz="0" w:space="0" w:color="auto"/>
          </w:divBdr>
        </w:div>
        <w:div w:id="407577749">
          <w:marLeft w:val="0"/>
          <w:marRight w:val="0"/>
          <w:marTop w:val="0"/>
          <w:marBottom w:val="0"/>
          <w:divBdr>
            <w:top w:val="none" w:sz="0" w:space="0" w:color="auto"/>
            <w:left w:val="none" w:sz="0" w:space="0" w:color="auto"/>
            <w:bottom w:val="none" w:sz="0" w:space="0" w:color="auto"/>
            <w:right w:val="none" w:sz="0" w:space="0" w:color="auto"/>
          </w:divBdr>
        </w:div>
        <w:div w:id="2052879968">
          <w:marLeft w:val="0"/>
          <w:marRight w:val="0"/>
          <w:marTop w:val="0"/>
          <w:marBottom w:val="0"/>
          <w:divBdr>
            <w:top w:val="none" w:sz="0" w:space="0" w:color="auto"/>
            <w:left w:val="none" w:sz="0" w:space="0" w:color="auto"/>
            <w:bottom w:val="none" w:sz="0" w:space="0" w:color="auto"/>
            <w:right w:val="none" w:sz="0" w:space="0" w:color="auto"/>
          </w:divBdr>
        </w:div>
        <w:div w:id="1806265847">
          <w:marLeft w:val="0"/>
          <w:marRight w:val="0"/>
          <w:marTop w:val="0"/>
          <w:marBottom w:val="0"/>
          <w:divBdr>
            <w:top w:val="none" w:sz="0" w:space="0" w:color="auto"/>
            <w:left w:val="none" w:sz="0" w:space="0" w:color="auto"/>
            <w:bottom w:val="none" w:sz="0" w:space="0" w:color="auto"/>
            <w:right w:val="none" w:sz="0" w:space="0" w:color="auto"/>
          </w:divBdr>
        </w:div>
        <w:div w:id="1476987169">
          <w:marLeft w:val="0"/>
          <w:marRight w:val="0"/>
          <w:marTop w:val="0"/>
          <w:marBottom w:val="0"/>
          <w:divBdr>
            <w:top w:val="none" w:sz="0" w:space="0" w:color="auto"/>
            <w:left w:val="none" w:sz="0" w:space="0" w:color="auto"/>
            <w:bottom w:val="none" w:sz="0" w:space="0" w:color="auto"/>
            <w:right w:val="none" w:sz="0" w:space="0" w:color="auto"/>
          </w:divBdr>
        </w:div>
        <w:div w:id="1230730372">
          <w:marLeft w:val="0"/>
          <w:marRight w:val="0"/>
          <w:marTop w:val="0"/>
          <w:marBottom w:val="0"/>
          <w:divBdr>
            <w:top w:val="none" w:sz="0" w:space="0" w:color="auto"/>
            <w:left w:val="none" w:sz="0" w:space="0" w:color="auto"/>
            <w:bottom w:val="none" w:sz="0" w:space="0" w:color="auto"/>
            <w:right w:val="none" w:sz="0" w:space="0" w:color="auto"/>
          </w:divBdr>
        </w:div>
        <w:div w:id="376589404">
          <w:marLeft w:val="0"/>
          <w:marRight w:val="0"/>
          <w:marTop w:val="0"/>
          <w:marBottom w:val="0"/>
          <w:divBdr>
            <w:top w:val="none" w:sz="0" w:space="0" w:color="auto"/>
            <w:left w:val="none" w:sz="0" w:space="0" w:color="auto"/>
            <w:bottom w:val="none" w:sz="0" w:space="0" w:color="auto"/>
            <w:right w:val="none" w:sz="0" w:space="0" w:color="auto"/>
          </w:divBdr>
        </w:div>
        <w:div w:id="190270759">
          <w:marLeft w:val="0"/>
          <w:marRight w:val="0"/>
          <w:marTop w:val="0"/>
          <w:marBottom w:val="0"/>
          <w:divBdr>
            <w:top w:val="none" w:sz="0" w:space="0" w:color="auto"/>
            <w:left w:val="none" w:sz="0" w:space="0" w:color="auto"/>
            <w:bottom w:val="none" w:sz="0" w:space="0" w:color="auto"/>
            <w:right w:val="none" w:sz="0" w:space="0" w:color="auto"/>
          </w:divBdr>
        </w:div>
        <w:div w:id="1591550243">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5589483">
          <w:marLeft w:val="0"/>
          <w:marRight w:val="0"/>
          <w:marTop w:val="0"/>
          <w:marBottom w:val="0"/>
          <w:divBdr>
            <w:top w:val="none" w:sz="0" w:space="0" w:color="auto"/>
            <w:left w:val="none" w:sz="0" w:space="0" w:color="auto"/>
            <w:bottom w:val="none" w:sz="0" w:space="0" w:color="auto"/>
            <w:right w:val="none" w:sz="0" w:space="0" w:color="auto"/>
          </w:divBdr>
        </w:div>
        <w:div w:id="302543205">
          <w:marLeft w:val="0"/>
          <w:marRight w:val="0"/>
          <w:marTop w:val="0"/>
          <w:marBottom w:val="0"/>
          <w:divBdr>
            <w:top w:val="none" w:sz="0" w:space="0" w:color="auto"/>
            <w:left w:val="none" w:sz="0" w:space="0" w:color="auto"/>
            <w:bottom w:val="none" w:sz="0" w:space="0" w:color="auto"/>
            <w:right w:val="none" w:sz="0" w:space="0" w:color="auto"/>
          </w:divBdr>
        </w:div>
        <w:div w:id="1810784377">
          <w:marLeft w:val="0"/>
          <w:marRight w:val="0"/>
          <w:marTop w:val="0"/>
          <w:marBottom w:val="0"/>
          <w:divBdr>
            <w:top w:val="none" w:sz="0" w:space="0" w:color="auto"/>
            <w:left w:val="none" w:sz="0" w:space="0" w:color="auto"/>
            <w:bottom w:val="none" w:sz="0" w:space="0" w:color="auto"/>
            <w:right w:val="none" w:sz="0" w:space="0" w:color="auto"/>
          </w:divBdr>
        </w:div>
        <w:div w:id="556941875">
          <w:marLeft w:val="0"/>
          <w:marRight w:val="0"/>
          <w:marTop w:val="0"/>
          <w:marBottom w:val="0"/>
          <w:divBdr>
            <w:top w:val="none" w:sz="0" w:space="0" w:color="auto"/>
            <w:left w:val="none" w:sz="0" w:space="0" w:color="auto"/>
            <w:bottom w:val="none" w:sz="0" w:space="0" w:color="auto"/>
            <w:right w:val="none" w:sz="0" w:space="0" w:color="auto"/>
          </w:divBdr>
        </w:div>
        <w:div w:id="719549044">
          <w:marLeft w:val="0"/>
          <w:marRight w:val="0"/>
          <w:marTop w:val="0"/>
          <w:marBottom w:val="0"/>
          <w:divBdr>
            <w:top w:val="none" w:sz="0" w:space="0" w:color="auto"/>
            <w:left w:val="none" w:sz="0" w:space="0" w:color="auto"/>
            <w:bottom w:val="none" w:sz="0" w:space="0" w:color="auto"/>
            <w:right w:val="none" w:sz="0" w:space="0" w:color="auto"/>
          </w:divBdr>
        </w:div>
        <w:div w:id="1936597495">
          <w:marLeft w:val="0"/>
          <w:marRight w:val="0"/>
          <w:marTop w:val="0"/>
          <w:marBottom w:val="0"/>
          <w:divBdr>
            <w:top w:val="none" w:sz="0" w:space="0" w:color="auto"/>
            <w:left w:val="none" w:sz="0" w:space="0" w:color="auto"/>
            <w:bottom w:val="none" w:sz="0" w:space="0" w:color="auto"/>
            <w:right w:val="none" w:sz="0" w:space="0" w:color="auto"/>
          </w:divBdr>
        </w:div>
        <w:div w:id="313265271">
          <w:marLeft w:val="0"/>
          <w:marRight w:val="0"/>
          <w:marTop w:val="0"/>
          <w:marBottom w:val="0"/>
          <w:divBdr>
            <w:top w:val="none" w:sz="0" w:space="0" w:color="auto"/>
            <w:left w:val="none" w:sz="0" w:space="0" w:color="auto"/>
            <w:bottom w:val="none" w:sz="0" w:space="0" w:color="auto"/>
            <w:right w:val="none" w:sz="0" w:space="0" w:color="auto"/>
          </w:divBdr>
        </w:div>
        <w:div w:id="1216967113">
          <w:marLeft w:val="0"/>
          <w:marRight w:val="0"/>
          <w:marTop w:val="0"/>
          <w:marBottom w:val="0"/>
          <w:divBdr>
            <w:top w:val="none" w:sz="0" w:space="0" w:color="auto"/>
            <w:left w:val="none" w:sz="0" w:space="0" w:color="auto"/>
            <w:bottom w:val="none" w:sz="0" w:space="0" w:color="auto"/>
            <w:right w:val="none" w:sz="0" w:space="0" w:color="auto"/>
          </w:divBdr>
        </w:div>
        <w:div w:id="1571573181">
          <w:marLeft w:val="0"/>
          <w:marRight w:val="0"/>
          <w:marTop w:val="0"/>
          <w:marBottom w:val="0"/>
          <w:divBdr>
            <w:top w:val="none" w:sz="0" w:space="0" w:color="auto"/>
            <w:left w:val="none" w:sz="0" w:space="0" w:color="auto"/>
            <w:bottom w:val="none" w:sz="0" w:space="0" w:color="auto"/>
            <w:right w:val="none" w:sz="0" w:space="0" w:color="auto"/>
          </w:divBdr>
        </w:div>
        <w:div w:id="1511066018">
          <w:marLeft w:val="0"/>
          <w:marRight w:val="0"/>
          <w:marTop w:val="0"/>
          <w:marBottom w:val="0"/>
          <w:divBdr>
            <w:top w:val="none" w:sz="0" w:space="0" w:color="auto"/>
            <w:left w:val="none" w:sz="0" w:space="0" w:color="auto"/>
            <w:bottom w:val="none" w:sz="0" w:space="0" w:color="auto"/>
            <w:right w:val="none" w:sz="0" w:space="0" w:color="auto"/>
          </w:divBdr>
        </w:div>
        <w:div w:id="560559073">
          <w:marLeft w:val="0"/>
          <w:marRight w:val="0"/>
          <w:marTop w:val="0"/>
          <w:marBottom w:val="0"/>
          <w:divBdr>
            <w:top w:val="none" w:sz="0" w:space="0" w:color="auto"/>
            <w:left w:val="none" w:sz="0" w:space="0" w:color="auto"/>
            <w:bottom w:val="none" w:sz="0" w:space="0" w:color="auto"/>
            <w:right w:val="none" w:sz="0" w:space="0" w:color="auto"/>
          </w:divBdr>
        </w:div>
        <w:div w:id="472413166">
          <w:marLeft w:val="0"/>
          <w:marRight w:val="0"/>
          <w:marTop w:val="0"/>
          <w:marBottom w:val="0"/>
          <w:divBdr>
            <w:top w:val="none" w:sz="0" w:space="0" w:color="auto"/>
            <w:left w:val="none" w:sz="0" w:space="0" w:color="auto"/>
            <w:bottom w:val="none" w:sz="0" w:space="0" w:color="auto"/>
            <w:right w:val="none" w:sz="0" w:space="0" w:color="auto"/>
          </w:divBdr>
        </w:div>
        <w:div w:id="499125359">
          <w:marLeft w:val="0"/>
          <w:marRight w:val="0"/>
          <w:marTop w:val="0"/>
          <w:marBottom w:val="0"/>
          <w:divBdr>
            <w:top w:val="none" w:sz="0" w:space="0" w:color="auto"/>
            <w:left w:val="none" w:sz="0" w:space="0" w:color="auto"/>
            <w:bottom w:val="none" w:sz="0" w:space="0" w:color="auto"/>
            <w:right w:val="none" w:sz="0" w:space="0" w:color="auto"/>
          </w:divBdr>
        </w:div>
        <w:div w:id="337541078">
          <w:marLeft w:val="0"/>
          <w:marRight w:val="0"/>
          <w:marTop w:val="0"/>
          <w:marBottom w:val="0"/>
          <w:divBdr>
            <w:top w:val="none" w:sz="0" w:space="0" w:color="auto"/>
            <w:left w:val="none" w:sz="0" w:space="0" w:color="auto"/>
            <w:bottom w:val="none" w:sz="0" w:space="0" w:color="auto"/>
            <w:right w:val="none" w:sz="0" w:space="0" w:color="auto"/>
          </w:divBdr>
        </w:div>
        <w:div w:id="84808586">
          <w:marLeft w:val="0"/>
          <w:marRight w:val="0"/>
          <w:marTop w:val="0"/>
          <w:marBottom w:val="0"/>
          <w:divBdr>
            <w:top w:val="none" w:sz="0" w:space="0" w:color="auto"/>
            <w:left w:val="none" w:sz="0" w:space="0" w:color="auto"/>
            <w:bottom w:val="none" w:sz="0" w:space="0" w:color="auto"/>
            <w:right w:val="none" w:sz="0" w:space="0" w:color="auto"/>
          </w:divBdr>
        </w:div>
        <w:div w:id="428045237">
          <w:marLeft w:val="0"/>
          <w:marRight w:val="0"/>
          <w:marTop w:val="0"/>
          <w:marBottom w:val="0"/>
          <w:divBdr>
            <w:top w:val="none" w:sz="0" w:space="0" w:color="auto"/>
            <w:left w:val="none" w:sz="0" w:space="0" w:color="auto"/>
            <w:bottom w:val="none" w:sz="0" w:space="0" w:color="auto"/>
            <w:right w:val="none" w:sz="0" w:space="0" w:color="auto"/>
          </w:divBdr>
        </w:div>
        <w:div w:id="276135681">
          <w:marLeft w:val="0"/>
          <w:marRight w:val="0"/>
          <w:marTop w:val="0"/>
          <w:marBottom w:val="0"/>
          <w:divBdr>
            <w:top w:val="none" w:sz="0" w:space="0" w:color="auto"/>
            <w:left w:val="none" w:sz="0" w:space="0" w:color="auto"/>
            <w:bottom w:val="none" w:sz="0" w:space="0" w:color="auto"/>
            <w:right w:val="none" w:sz="0" w:space="0" w:color="auto"/>
          </w:divBdr>
        </w:div>
        <w:div w:id="1854689177">
          <w:marLeft w:val="0"/>
          <w:marRight w:val="0"/>
          <w:marTop w:val="0"/>
          <w:marBottom w:val="0"/>
          <w:divBdr>
            <w:top w:val="none" w:sz="0" w:space="0" w:color="auto"/>
            <w:left w:val="none" w:sz="0" w:space="0" w:color="auto"/>
            <w:bottom w:val="none" w:sz="0" w:space="0" w:color="auto"/>
            <w:right w:val="none" w:sz="0" w:space="0" w:color="auto"/>
          </w:divBdr>
        </w:div>
        <w:div w:id="1297293761">
          <w:marLeft w:val="0"/>
          <w:marRight w:val="0"/>
          <w:marTop w:val="0"/>
          <w:marBottom w:val="0"/>
          <w:divBdr>
            <w:top w:val="none" w:sz="0" w:space="0" w:color="auto"/>
            <w:left w:val="none" w:sz="0" w:space="0" w:color="auto"/>
            <w:bottom w:val="none" w:sz="0" w:space="0" w:color="auto"/>
            <w:right w:val="none" w:sz="0" w:space="0" w:color="auto"/>
          </w:divBdr>
        </w:div>
        <w:div w:id="2056805161">
          <w:marLeft w:val="0"/>
          <w:marRight w:val="0"/>
          <w:marTop w:val="0"/>
          <w:marBottom w:val="0"/>
          <w:divBdr>
            <w:top w:val="none" w:sz="0" w:space="0" w:color="auto"/>
            <w:left w:val="none" w:sz="0" w:space="0" w:color="auto"/>
            <w:bottom w:val="none" w:sz="0" w:space="0" w:color="auto"/>
            <w:right w:val="none" w:sz="0" w:space="0" w:color="auto"/>
          </w:divBdr>
        </w:div>
        <w:div w:id="1196845255">
          <w:marLeft w:val="0"/>
          <w:marRight w:val="0"/>
          <w:marTop w:val="0"/>
          <w:marBottom w:val="0"/>
          <w:divBdr>
            <w:top w:val="none" w:sz="0" w:space="0" w:color="auto"/>
            <w:left w:val="none" w:sz="0" w:space="0" w:color="auto"/>
            <w:bottom w:val="none" w:sz="0" w:space="0" w:color="auto"/>
            <w:right w:val="none" w:sz="0" w:space="0" w:color="auto"/>
          </w:divBdr>
        </w:div>
        <w:div w:id="1174996819">
          <w:marLeft w:val="0"/>
          <w:marRight w:val="0"/>
          <w:marTop w:val="0"/>
          <w:marBottom w:val="0"/>
          <w:divBdr>
            <w:top w:val="none" w:sz="0" w:space="0" w:color="auto"/>
            <w:left w:val="none" w:sz="0" w:space="0" w:color="auto"/>
            <w:bottom w:val="none" w:sz="0" w:space="0" w:color="auto"/>
            <w:right w:val="none" w:sz="0" w:space="0" w:color="auto"/>
          </w:divBdr>
        </w:div>
        <w:div w:id="63647626">
          <w:marLeft w:val="0"/>
          <w:marRight w:val="0"/>
          <w:marTop w:val="0"/>
          <w:marBottom w:val="0"/>
          <w:divBdr>
            <w:top w:val="none" w:sz="0" w:space="0" w:color="auto"/>
            <w:left w:val="none" w:sz="0" w:space="0" w:color="auto"/>
            <w:bottom w:val="none" w:sz="0" w:space="0" w:color="auto"/>
            <w:right w:val="none" w:sz="0" w:space="0" w:color="auto"/>
          </w:divBdr>
        </w:div>
        <w:div w:id="1501850934">
          <w:marLeft w:val="0"/>
          <w:marRight w:val="0"/>
          <w:marTop w:val="0"/>
          <w:marBottom w:val="0"/>
          <w:divBdr>
            <w:top w:val="none" w:sz="0" w:space="0" w:color="auto"/>
            <w:left w:val="none" w:sz="0" w:space="0" w:color="auto"/>
            <w:bottom w:val="none" w:sz="0" w:space="0" w:color="auto"/>
            <w:right w:val="none" w:sz="0" w:space="0" w:color="auto"/>
          </w:divBdr>
        </w:div>
        <w:div w:id="1477839626">
          <w:marLeft w:val="0"/>
          <w:marRight w:val="0"/>
          <w:marTop w:val="0"/>
          <w:marBottom w:val="0"/>
          <w:divBdr>
            <w:top w:val="none" w:sz="0" w:space="0" w:color="auto"/>
            <w:left w:val="none" w:sz="0" w:space="0" w:color="auto"/>
            <w:bottom w:val="none" w:sz="0" w:space="0" w:color="auto"/>
            <w:right w:val="none" w:sz="0" w:space="0" w:color="auto"/>
          </w:divBdr>
        </w:div>
        <w:div w:id="234363672">
          <w:marLeft w:val="0"/>
          <w:marRight w:val="0"/>
          <w:marTop w:val="0"/>
          <w:marBottom w:val="0"/>
          <w:divBdr>
            <w:top w:val="none" w:sz="0" w:space="0" w:color="auto"/>
            <w:left w:val="none" w:sz="0" w:space="0" w:color="auto"/>
            <w:bottom w:val="none" w:sz="0" w:space="0" w:color="auto"/>
            <w:right w:val="none" w:sz="0" w:space="0" w:color="auto"/>
          </w:divBdr>
        </w:div>
        <w:div w:id="1997874041">
          <w:marLeft w:val="0"/>
          <w:marRight w:val="0"/>
          <w:marTop w:val="0"/>
          <w:marBottom w:val="0"/>
          <w:divBdr>
            <w:top w:val="none" w:sz="0" w:space="0" w:color="auto"/>
            <w:left w:val="none" w:sz="0" w:space="0" w:color="auto"/>
            <w:bottom w:val="none" w:sz="0" w:space="0" w:color="auto"/>
            <w:right w:val="none" w:sz="0" w:space="0" w:color="auto"/>
          </w:divBdr>
        </w:div>
        <w:div w:id="1866166325">
          <w:marLeft w:val="0"/>
          <w:marRight w:val="0"/>
          <w:marTop w:val="0"/>
          <w:marBottom w:val="0"/>
          <w:divBdr>
            <w:top w:val="none" w:sz="0" w:space="0" w:color="auto"/>
            <w:left w:val="none" w:sz="0" w:space="0" w:color="auto"/>
            <w:bottom w:val="none" w:sz="0" w:space="0" w:color="auto"/>
            <w:right w:val="none" w:sz="0" w:space="0" w:color="auto"/>
          </w:divBdr>
        </w:div>
        <w:div w:id="1065109557">
          <w:marLeft w:val="0"/>
          <w:marRight w:val="0"/>
          <w:marTop w:val="0"/>
          <w:marBottom w:val="0"/>
          <w:divBdr>
            <w:top w:val="none" w:sz="0" w:space="0" w:color="auto"/>
            <w:left w:val="none" w:sz="0" w:space="0" w:color="auto"/>
            <w:bottom w:val="none" w:sz="0" w:space="0" w:color="auto"/>
            <w:right w:val="none" w:sz="0" w:space="0" w:color="auto"/>
          </w:divBdr>
        </w:div>
        <w:div w:id="1047069836">
          <w:marLeft w:val="0"/>
          <w:marRight w:val="0"/>
          <w:marTop w:val="0"/>
          <w:marBottom w:val="0"/>
          <w:divBdr>
            <w:top w:val="none" w:sz="0" w:space="0" w:color="auto"/>
            <w:left w:val="none" w:sz="0" w:space="0" w:color="auto"/>
            <w:bottom w:val="none" w:sz="0" w:space="0" w:color="auto"/>
            <w:right w:val="none" w:sz="0" w:space="0" w:color="auto"/>
          </w:divBdr>
        </w:div>
        <w:div w:id="48845545">
          <w:marLeft w:val="0"/>
          <w:marRight w:val="0"/>
          <w:marTop w:val="0"/>
          <w:marBottom w:val="0"/>
          <w:divBdr>
            <w:top w:val="none" w:sz="0" w:space="0" w:color="auto"/>
            <w:left w:val="none" w:sz="0" w:space="0" w:color="auto"/>
            <w:bottom w:val="none" w:sz="0" w:space="0" w:color="auto"/>
            <w:right w:val="none" w:sz="0" w:space="0" w:color="auto"/>
          </w:divBdr>
        </w:div>
        <w:div w:id="1727606529">
          <w:marLeft w:val="0"/>
          <w:marRight w:val="0"/>
          <w:marTop w:val="0"/>
          <w:marBottom w:val="0"/>
          <w:divBdr>
            <w:top w:val="none" w:sz="0" w:space="0" w:color="auto"/>
            <w:left w:val="none" w:sz="0" w:space="0" w:color="auto"/>
            <w:bottom w:val="none" w:sz="0" w:space="0" w:color="auto"/>
            <w:right w:val="none" w:sz="0" w:space="0" w:color="auto"/>
          </w:divBdr>
        </w:div>
        <w:div w:id="1232693089">
          <w:marLeft w:val="0"/>
          <w:marRight w:val="0"/>
          <w:marTop w:val="0"/>
          <w:marBottom w:val="0"/>
          <w:divBdr>
            <w:top w:val="none" w:sz="0" w:space="0" w:color="auto"/>
            <w:left w:val="none" w:sz="0" w:space="0" w:color="auto"/>
            <w:bottom w:val="none" w:sz="0" w:space="0" w:color="auto"/>
            <w:right w:val="none" w:sz="0" w:space="0" w:color="auto"/>
          </w:divBdr>
        </w:div>
        <w:div w:id="220748713">
          <w:marLeft w:val="0"/>
          <w:marRight w:val="0"/>
          <w:marTop w:val="0"/>
          <w:marBottom w:val="0"/>
          <w:divBdr>
            <w:top w:val="none" w:sz="0" w:space="0" w:color="auto"/>
            <w:left w:val="none" w:sz="0" w:space="0" w:color="auto"/>
            <w:bottom w:val="none" w:sz="0" w:space="0" w:color="auto"/>
            <w:right w:val="none" w:sz="0" w:space="0" w:color="auto"/>
          </w:divBdr>
        </w:div>
        <w:div w:id="2006666069">
          <w:marLeft w:val="0"/>
          <w:marRight w:val="0"/>
          <w:marTop w:val="0"/>
          <w:marBottom w:val="0"/>
          <w:divBdr>
            <w:top w:val="none" w:sz="0" w:space="0" w:color="auto"/>
            <w:left w:val="none" w:sz="0" w:space="0" w:color="auto"/>
            <w:bottom w:val="none" w:sz="0" w:space="0" w:color="auto"/>
            <w:right w:val="none" w:sz="0" w:space="0" w:color="auto"/>
          </w:divBdr>
        </w:div>
        <w:div w:id="592318224">
          <w:marLeft w:val="0"/>
          <w:marRight w:val="0"/>
          <w:marTop w:val="0"/>
          <w:marBottom w:val="0"/>
          <w:divBdr>
            <w:top w:val="none" w:sz="0" w:space="0" w:color="auto"/>
            <w:left w:val="none" w:sz="0" w:space="0" w:color="auto"/>
            <w:bottom w:val="none" w:sz="0" w:space="0" w:color="auto"/>
            <w:right w:val="none" w:sz="0" w:space="0" w:color="auto"/>
          </w:divBdr>
        </w:div>
        <w:div w:id="1679580744">
          <w:marLeft w:val="0"/>
          <w:marRight w:val="0"/>
          <w:marTop w:val="0"/>
          <w:marBottom w:val="0"/>
          <w:divBdr>
            <w:top w:val="none" w:sz="0" w:space="0" w:color="auto"/>
            <w:left w:val="none" w:sz="0" w:space="0" w:color="auto"/>
            <w:bottom w:val="none" w:sz="0" w:space="0" w:color="auto"/>
            <w:right w:val="none" w:sz="0" w:space="0" w:color="auto"/>
          </w:divBdr>
        </w:div>
        <w:div w:id="223370991">
          <w:marLeft w:val="0"/>
          <w:marRight w:val="0"/>
          <w:marTop w:val="0"/>
          <w:marBottom w:val="0"/>
          <w:divBdr>
            <w:top w:val="none" w:sz="0" w:space="0" w:color="auto"/>
            <w:left w:val="none" w:sz="0" w:space="0" w:color="auto"/>
            <w:bottom w:val="none" w:sz="0" w:space="0" w:color="auto"/>
            <w:right w:val="none" w:sz="0" w:space="0" w:color="auto"/>
          </w:divBdr>
        </w:div>
        <w:div w:id="737241738">
          <w:marLeft w:val="0"/>
          <w:marRight w:val="0"/>
          <w:marTop w:val="0"/>
          <w:marBottom w:val="0"/>
          <w:divBdr>
            <w:top w:val="none" w:sz="0" w:space="0" w:color="auto"/>
            <w:left w:val="none" w:sz="0" w:space="0" w:color="auto"/>
            <w:bottom w:val="none" w:sz="0" w:space="0" w:color="auto"/>
            <w:right w:val="none" w:sz="0" w:space="0" w:color="auto"/>
          </w:divBdr>
        </w:div>
        <w:div w:id="1225339211">
          <w:marLeft w:val="0"/>
          <w:marRight w:val="0"/>
          <w:marTop w:val="0"/>
          <w:marBottom w:val="0"/>
          <w:divBdr>
            <w:top w:val="none" w:sz="0" w:space="0" w:color="auto"/>
            <w:left w:val="none" w:sz="0" w:space="0" w:color="auto"/>
            <w:bottom w:val="none" w:sz="0" w:space="0" w:color="auto"/>
            <w:right w:val="none" w:sz="0" w:space="0" w:color="auto"/>
          </w:divBdr>
        </w:div>
        <w:div w:id="556211161">
          <w:marLeft w:val="0"/>
          <w:marRight w:val="0"/>
          <w:marTop w:val="0"/>
          <w:marBottom w:val="0"/>
          <w:divBdr>
            <w:top w:val="none" w:sz="0" w:space="0" w:color="auto"/>
            <w:left w:val="none" w:sz="0" w:space="0" w:color="auto"/>
            <w:bottom w:val="none" w:sz="0" w:space="0" w:color="auto"/>
            <w:right w:val="none" w:sz="0" w:space="0" w:color="auto"/>
          </w:divBdr>
        </w:div>
        <w:div w:id="1976717102">
          <w:marLeft w:val="0"/>
          <w:marRight w:val="0"/>
          <w:marTop w:val="0"/>
          <w:marBottom w:val="0"/>
          <w:divBdr>
            <w:top w:val="none" w:sz="0" w:space="0" w:color="auto"/>
            <w:left w:val="none" w:sz="0" w:space="0" w:color="auto"/>
            <w:bottom w:val="none" w:sz="0" w:space="0" w:color="auto"/>
            <w:right w:val="none" w:sz="0" w:space="0" w:color="auto"/>
          </w:divBdr>
        </w:div>
        <w:div w:id="1236361574">
          <w:marLeft w:val="0"/>
          <w:marRight w:val="0"/>
          <w:marTop w:val="0"/>
          <w:marBottom w:val="0"/>
          <w:divBdr>
            <w:top w:val="none" w:sz="0" w:space="0" w:color="auto"/>
            <w:left w:val="none" w:sz="0" w:space="0" w:color="auto"/>
            <w:bottom w:val="none" w:sz="0" w:space="0" w:color="auto"/>
            <w:right w:val="none" w:sz="0" w:space="0" w:color="auto"/>
          </w:divBdr>
        </w:div>
      </w:divsChild>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68789590">
      <w:bodyDiv w:val="1"/>
      <w:marLeft w:val="0"/>
      <w:marRight w:val="0"/>
      <w:marTop w:val="0"/>
      <w:marBottom w:val="0"/>
      <w:divBdr>
        <w:top w:val="none" w:sz="0" w:space="0" w:color="auto"/>
        <w:left w:val="none" w:sz="0" w:space="0" w:color="auto"/>
        <w:bottom w:val="none" w:sz="0" w:space="0" w:color="auto"/>
        <w:right w:val="none" w:sz="0" w:space="0" w:color="auto"/>
      </w:divBdr>
    </w:div>
    <w:div w:id="468861993">
      <w:bodyDiv w:val="1"/>
      <w:marLeft w:val="0"/>
      <w:marRight w:val="0"/>
      <w:marTop w:val="0"/>
      <w:marBottom w:val="0"/>
      <w:divBdr>
        <w:top w:val="none" w:sz="0" w:space="0" w:color="auto"/>
        <w:left w:val="none" w:sz="0" w:space="0" w:color="auto"/>
        <w:bottom w:val="none" w:sz="0" w:space="0" w:color="auto"/>
        <w:right w:val="none" w:sz="0" w:space="0" w:color="auto"/>
      </w:divBdr>
    </w:div>
    <w:div w:id="469178563">
      <w:bodyDiv w:val="1"/>
      <w:marLeft w:val="0"/>
      <w:marRight w:val="0"/>
      <w:marTop w:val="0"/>
      <w:marBottom w:val="0"/>
      <w:divBdr>
        <w:top w:val="none" w:sz="0" w:space="0" w:color="auto"/>
        <w:left w:val="none" w:sz="0" w:space="0" w:color="auto"/>
        <w:bottom w:val="none" w:sz="0" w:space="0" w:color="auto"/>
        <w:right w:val="none" w:sz="0" w:space="0" w:color="auto"/>
      </w:divBdr>
    </w:div>
    <w:div w:id="469631954">
      <w:bodyDiv w:val="1"/>
      <w:marLeft w:val="0"/>
      <w:marRight w:val="0"/>
      <w:marTop w:val="0"/>
      <w:marBottom w:val="0"/>
      <w:divBdr>
        <w:top w:val="none" w:sz="0" w:space="0" w:color="auto"/>
        <w:left w:val="none" w:sz="0" w:space="0" w:color="auto"/>
        <w:bottom w:val="none" w:sz="0" w:space="0" w:color="auto"/>
        <w:right w:val="none" w:sz="0" w:space="0" w:color="auto"/>
      </w:divBdr>
    </w:div>
    <w:div w:id="470362493">
      <w:bodyDiv w:val="1"/>
      <w:marLeft w:val="0"/>
      <w:marRight w:val="0"/>
      <w:marTop w:val="0"/>
      <w:marBottom w:val="0"/>
      <w:divBdr>
        <w:top w:val="none" w:sz="0" w:space="0" w:color="auto"/>
        <w:left w:val="none" w:sz="0" w:space="0" w:color="auto"/>
        <w:bottom w:val="none" w:sz="0" w:space="0" w:color="auto"/>
        <w:right w:val="none" w:sz="0" w:space="0" w:color="auto"/>
      </w:divBdr>
    </w:div>
    <w:div w:id="470682047">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1017846">
      <w:bodyDiv w:val="1"/>
      <w:marLeft w:val="0"/>
      <w:marRight w:val="0"/>
      <w:marTop w:val="0"/>
      <w:marBottom w:val="0"/>
      <w:divBdr>
        <w:top w:val="none" w:sz="0" w:space="0" w:color="auto"/>
        <w:left w:val="none" w:sz="0" w:space="0" w:color="auto"/>
        <w:bottom w:val="none" w:sz="0" w:space="0" w:color="auto"/>
        <w:right w:val="none" w:sz="0" w:space="0" w:color="auto"/>
      </w:divBdr>
    </w:div>
    <w:div w:id="471021977">
      <w:bodyDiv w:val="1"/>
      <w:marLeft w:val="0"/>
      <w:marRight w:val="0"/>
      <w:marTop w:val="0"/>
      <w:marBottom w:val="0"/>
      <w:divBdr>
        <w:top w:val="none" w:sz="0" w:space="0" w:color="auto"/>
        <w:left w:val="none" w:sz="0" w:space="0" w:color="auto"/>
        <w:bottom w:val="none" w:sz="0" w:space="0" w:color="auto"/>
        <w:right w:val="none" w:sz="0" w:space="0" w:color="auto"/>
      </w:divBdr>
    </w:div>
    <w:div w:id="471672927">
      <w:bodyDiv w:val="1"/>
      <w:marLeft w:val="0"/>
      <w:marRight w:val="0"/>
      <w:marTop w:val="0"/>
      <w:marBottom w:val="0"/>
      <w:divBdr>
        <w:top w:val="none" w:sz="0" w:space="0" w:color="auto"/>
        <w:left w:val="none" w:sz="0" w:space="0" w:color="auto"/>
        <w:bottom w:val="none" w:sz="0" w:space="0" w:color="auto"/>
        <w:right w:val="none" w:sz="0" w:space="0" w:color="auto"/>
      </w:divBdr>
    </w:div>
    <w:div w:id="471794150">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478891">
      <w:bodyDiv w:val="1"/>
      <w:marLeft w:val="0"/>
      <w:marRight w:val="0"/>
      <w:marTop w:val="0"/>
      <w:marBottom w:val="0"/>
      <w:divBdr>
        <w:top w:val="none" w:sz="0" w:space="0" w:color="auto"/>
        <w:left w:val="none" w:sz="0" w:space="0" w:color="auto"/>
        <w:bottom w:val="none" w:sz="0" w:space="0" w:color="auto"/>
        <w:right w:val="none" w:sz="0" w:space="0" w:color="auto"/>
      </w:divBdr>
    </w:div>
    <w:div w:id="472721046">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4883290">
      <w:bodyDiv w:val="1"/>
      <w:marLeft w:val="0"/>
      <w:marRight w:val="0"/>
      <w:marTop w:val="0"/>
      <w:marBottom w:val="0"/>
      <w:divBdr>
        <w:top w:val="none" w:sz="0" w:space="0" w:color="auto"/>
        <w:left w:val="none" w:sz="0" w:space="0" w:color="auto"/>
        <w:bottom w:val="none" w:sz="0" w:space="0" w:color="auto"/>
        <w:right w:val="none" w:sz="0" w:space="0" w:color="auto"/>
      </w:divBdr>
    </w:div>
    <w:div w:id="474949360">
      <w:bodyDiv w:val="1"/>
      <w:marLeft w:val="0"/>
      <w:marRight w:val="0"/>
      <w:marTop w:val="0"/>
      <w:marBottom w:val="0"/>
      <w:divBdr>
        <w:top w:val="none" w:sz="0" w:space="0" w:color="auto"/>
        <w:left w:val="none" w:sz="0" w:space="0" w:color="auto"/>
        <w:bottom w:val="none" w:sz="0" w:space="0" w:color="auto"/>
        <w:right w:val="none" w:sz="0" w:space="0" w:color="auto"/>
      </w:divBdr>
    </w:div>
    <w:div w:id="474953614">
      <w:bodyDiv w:val="1"/>
      <w:marLeft w:val="0"/>
      <w:marRight w:val="0"/>
      <w:marTop w:val="0"/>
      <w:marBottom w:val="0"/>
      <w:divBdr>
        <w:top w:val="none" w:sz="0" w:space="0" w:color="auto"/>
        <w:left w:val="none" w:sz="0" w:space="0" w:color="auto"/>
        <w:bottom w:val="none" w:sz="0" w:space="0" w:color="auto"/>
        <w:right w:val="none" w:sz="0" w:space="0" w:color="auto"/>
      </w:divBdr>
    </w:div>
    <w:div w:id="475071019">
      <w:bodyDiv w:val="1"/>
      <w:marLeft w:val="0"/>
      <w:marRight w:val="0"/>
      <w:marTop w:val="0"/>
      <w:marBottom w:val="0"/>
      <w:divBdr>
        <w:top w:val="none" w:sz="0" w:space="0" w:color="auto"/>
        <w:left w:val="none" w:sz="0" w:space="0" w:color="auto"/>
        <w:bottom w:val="none" w:sz="0" w:space="0" w:color="auto"/>
        <w:right w:val="none" w:sz="0" w:space="0" w:color="auto"/>
      </w:divBdr>
    </w:div>
    <w:div w:id="475222110">
      <w:bodyDiv w:val="1"/>
      <w:marLeft w:val="0"/>
      <w:marRight w:val="0"/>
      <w:marTop w:val="0"/>
      <w:marBottom w:val="0"/>
      <w:divBdr>
        <w:top w:val="none" w:sz="0" w:space="0" w:color="auto"/>
        <w:left w:val="none" w:sz="0" w:space="0" w:color="auto"/>
        <w:bottom w:val="none" w:sz="0" w:space="0" w:color="auto"/>
        <w:right w:val="none" w:sz="0" w:space="0" w:color="auto"/>
      </w:divBdr>
    </w:div>
    <w:div w:id="475493377">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606108">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7039350">
      <w:bodyDiv w:val="1"/>
      <w:marLeft w:val="0"/>
      <w:marRight w:val="0"/>
      <w:marTop w:val="0"/>
      <w:marBottom w:val="0"/>
      <w:divBdr>
        <w:top w:val="none" w:sz="0" w:space="0" w:color="auto"/>
        <w:left w:val="none" w:sz="0" w:space="0" w:color="auto"/>
        <w:bottom w:val="none" w:sz="0" w:space="0" w:color="auto"/>
        <w:right w:val="none" w:sz="0" w:space="0" w:color="auto"/>
      </w:divBdr>
    </w:div>
    <w:div w:id="477191040">
      <w:bodyDiv w:val="1"/>
      <w:marLeft w:val="0"/>
      <w:marRight w:val="0"/>
      <w:marTop w:val="0"/>
      <w:marBottom w:val="0"/>
      <w:divBdr>
        <w:top w:val="none" w:sz="0" w:space="0" w:color="auto"/>
        <w:left w:val="none" w:sz="0" w:space="0" w:color="auto"/>
        <w:bottom w:val="none" w:sz="0" w:space="0" w:color="auto"/>
        <w:right w:val="none" w:sz="0" w:space="0" w:color="auto"/>
      </w:divBdr>
    </w:div>
    <w:div w:id="477503038">
      <w:bodyDiv w:val="1"/>
      <w:marLeft w:val="0"/>
      <w:marRight w:val="0"/>
      <w:marTop w:val="0"/>
      <w:marBottom w:val="0"/>
      <w:divBdr>
        <w:top w:val="none" w:sz="0" w:space="0" w:color="auto"/>
        <w:left w:val="none" w:sz="0" w:space="0" w:color="auto"/>
        <w:bottom w:val="none" w:sz="0" w:space="0" w:color="auto"/>
        <w:right w:val="none" w:sz="0" w:space="0" w:color="auto"/>
      </w:divBdr>
    </w:div>
    <w:div w:id="477695680">
      <w:bodyDiv w:val="1"/>
      <w:marLeft w:val="0"/>
      <w:marRight w:val="0"/>
      <w:marTop w:val="0"/>
      <w:marBottom w:val="0"/>
      <w:divBdr>
        <w:top w:val="none" w:sz="0" w:space="0" w:color="auto"/>
        <w:left w:val="none" w:sz="0" w:space="0" w:color="auto"/>
        <w:bottom w:val="none" w:sz="0" w:space="0" w:color="auto"/>
        <w:right w:val="none" w:sz="0" w:space="0" w:color="auto"/>
      </w:divBdr>
      <w:divsChild>
        <w:div w:id="2018992695">
          <w:marLeft w:val="0"/>
          <w:marRight w:val="0"/>
          <w:marTop w:val="0"/>
          <w:marBottom w:val="0"/>
          <w:divBdr>
            <w:top w:val="none" w:sz="0" w:space="0" w:color="auto"/>
            <w:left w:val="none" w:sz="0" w:space="0" w:color="auto"/>
            <w:bottom w:val="none" w:sz="0" w:space="0" w:color="auto"/>
            <w:right w:val="none" w:sz="0" w:space="0" w:color="auto"/>
          </w:divBdr>
        </w:div>
        <w:div w:id="2091920569">
          <w:marLeft w:val="0"/>
          <w:marRight w:val="0"/>
          <w:marTop w:val="0"/>
          <w:marBottom w:val="0"/>
          <w:divBdr>
            <w:top w:val="none" w:sz="0" w:space="0" w:color="auto"/>
            <w:left w:val="none" w:sz="0" w:space="0" w:color="auto"/>
            <w:bottom w:val="none" w:sz="0" w:space="0" w:color="auto"/>
            <w:right w:val="none" w:sz="0" w:space="0" w:color="auto"/>
          </w:divBdr>
        </w:div>
        <w:div w:id="1349522668">
          <w:marLeft w:val="0"/>
          <w:marRight w:val="0"/>
          <w:marTop w:val="0"/>
          <w:marBottom w:val="0"/>
          <w:divBdr>
            <w:top w:val="none" w:sz="0" w:space="0" w:color="auto"/>
            <w:left w:val="none" w:sz="0" w:space="0" w:color="auto"/>
            <w:bottom w:val="none" w:sz="0" w:space="0" w:color="auto"/>
            <w:right w:val="none" w:sz="0" w:space="0" w:color="auto"/>
          </w:divBdr>
        </w:div>
        <w:div w:id="520511711">
          <w:marLeft w:val="0"/>
          <w:marRight w:val="0"/>
          <w:marTop w:val="0"/>
          <w:marBottom w:val="0"/>
          <w:divBdr>
            <w:top w:val="none" w:sz="0" w:space="0" w:color="auto"/>
            <w:left w:val="none" w:sz="0" w:space="0" w:color="auto"/>
            <w:bottom w:val="none" w:sz="0" w:space="0" w:color="auto"/>
            <w:right w:val="none" w:sz="0" w:space="0" w:color="auto"/>
          </w:divBdr>
        </w:div>
        <w:div w:id="1668903331">
          <w:marLeft w:val="0"/>
          <w:marRight w:val="0"/>
          <w:marTop w:val="0"/>
          <w:marBottom w:val="0"/>
          <w:divBdr>
            <w:top w:val="none" w:sz="0" w:space="0" w:color="auto"/>
            <w:left w:val="none" w:sz="0" w:space="0" w:color="auto"/>
            <w:bottom w:val="none" w:sz="0" w:space="0" w:color="auto"/>
            <w:right w:val="none" w:sz="0" w:space="0" w:color="auto"/>
          </w:divBdr>
        </w:div>
        <w:div w:id="469369778">
          <w:marLeft w:val="0"/>
          <w:marRight w:val="0"/>
          <w:marTop w:val="0"/>
          <w:marBottom w:val="0"/>
          <w:divBdr>
            <w:top w:val="none" w:sz="0" w:space="0" w:color="auto"/>
            <w:left w:val="none" w:sz="0" w:space="0" w:color="auto"/>
            <w:bottom w:val="none" w:sz="0" w:space="0" w:color="auto"/>
            <w:right w:val="none" w:sz="0" w:space="0" w:color="auto"/>
          </w:divBdr>
        </w:div>
        <w:div w:id="1290672072">
          <w:marLeft w:val="0"/>
          <w:marRight w:val="0"/>
          <w:marTop w:val="0"/>
          <w:marBottom w:val="0"/>
          <w:divBdr>
            <w:top w:val="none" w:sz="0" w:space="0" w:color="auto"/>
            <w:left w:val="none" w:sz="0" w:space="0" w:color="auto"/>
            <w:bottom w:val="none" w:sz="0" w:space="0" w:color="auto"/>
            <w:right w:val="none" w:sz="0" w:space="0" w:color="auto"/>
          </w:divBdr>
        </w:div>
        <w:div w:id="1537426939">
          <w:marLeft w:val="0"/>
          <w:marRight w:val="0"/>
          <w:marTop w:val="0"/>
          <w:marBottom w:val="0"/>
          <w:divBdr>
            <w:top w:val="none" w:sz="0" w:space="0" w:color="auto"/>
            <w:left w:val="none" w:sz="0" w:space="0" w:color="auto"/>
            <w:bottom w:val="none" w:sz="0" w:space="0" w:color="auto"/>
            <w:right w:val="none" w:sz="0" w:space="0" w:color="auto"/>
          </w:divBdr>
        </w:div>
        <w:div w:id="1515149847">
          <w:marLeft w:val="0"/>
          <w:marRight w:val="0"/>
          <w:marTop w:val="0"/>
          <w:marBottom w:val="0"/>
          <w:divBdr>
            <w:top w:val="none" w:sz="0" w:space="0" w:color="auto"/>
            <w:left w:val="none" w:sz="0" w:space="0" w:color="auto"/>
            <w:bottom w:val="none" w:sz="0" w:space="0" w:color="auto"/>
            <w:right w:val="none" w:sz="0" w:space="0" w:color="auto"/>
          </w:divBdr>
        </w:div>
        <w:div w:id="1203715016">
          <w:marLeft w:val="0"/>
          <w:marRight w:val="0"/>
          <w:marTop w:val="0"/>
          <w:marBottom w:val="0"/>
          <w:divBdr>
            <w:top w:val="none" w:sz="0" w:space="0" w:color="auto"/>
            <w:left w:val="none" w:sz="0" w:space="0" w:color="auto"/>
            <w:bottom w:val="none" w:sz="0" w:space="0" w:color="auto"/>
            <w:right w:val="none" w:sz="0" w:space="0" w:color="auto"/>
          </w:divBdr>
        </w:div>
        <w:div w:id="233930116">
          <w:marLeft w:val="0"/>
          <w:marRight w:val="0"/>
          <w:marTop w:val="0"/>
          <w:marBottom w:val="0"/>
          <w:divBdr>
            <w:top w:val="none" w:sz="0" w:space="0" w:color="auto"/>
            <w:left w:val="none" w:sz="0" w:space="0" w:color="auto"/>
            <w:bottom w:val="none" w:sz="0" w:space="0" w:color="auto"/>
            <w:right w:val="none" w:sz="0" w:space="0" w:color="auto"/>
          </w:divBdr>
        </w:div>
        <w:div w:id="1268199047">
          <w:marLeft w:val="0"/>
          <w:marRight w:val="0"/>
          <w:marTop w:val="0"/>
          <w:marBottom w:val="0"/>
          <w:divBdr>
            <w:top w:val="none" w:sz="0" w:space="0" w:color="auto"/>
            <w:left w:val="none" w:sz="0" w:space="0" w:color="auto"/>
            <w:bottom w:val="none" w:sz="0" w:space="0" w:color="auto"/>
            <w:right w:val="none" w:sz="0" w:space="0" w:color="auto"/>
          </w:divBdr>
        </w:div>
        <w:div w:id="120225041">
          <w:marLeft w:val="0"/>
          <w:marRight w:val="0"/>
          <w:marTop w:val="0"/>
          <w:marBottom w:val="0"/>
          <w:divBdr>
            <w:top w:val="none" w:sz="0" w:space="0" w:color="auto"/>
            <w:left w:val="none" w:sz="0" w:space="0" w:color="auto"/>
            <w:bottom w:val="none" w:sz="0" w:space="0" w:color="auto"/>
            <w:right w:val="none" w:sz="0" w:space="0" w:color="auto"/>
          </w:divBdr>
        </w:div>
        <w:div w:id="539247280">
          <w:marLeft w:val="0"/>
          <w:marRight w:val="0"/>
          <w:marTop w:val="0"/>
          <w:marBottom w:val="0"/>
          <w:divBdr>
            <w:top w:val="none" w:sz="0" w:space="0" w:color="auto"/>
            <w:left w:val="none" w:sz="0" w:space="0" w:color="auto"/>
            <w:bottom w:val="none" w:sz="0" w:space="0" w:color="auto"/>
            <w:right w:val="none" w:sz="0" w:space="0" w:color="auto"/>
          </w:divBdr>
        </w:div>
        <w:div w:id="2109498291">
          <w:marLeft w:val="0"/>
          <w:marRight w:val="0"/>
          <w:marTop w:val="0"/>
          <w:marBottom w:val="0"/>
          <w:divBdr>
            <w:top w:val="none" w:sz="0" w:space="0" w:color="auto"/>
            <w:left w:val="none" w:sz="0" w:space="0" w:color="auto"/>
            <w:bottom w:val="none" w:sz="0" w:space="0" w:color="auto"/>
            <w:right w:val="none" w:sz="0" w:space="0" w:color="auto"/>
          </w:divBdr>
        </w:div>
        <w:div w:id="1968586853">
          <w:marLeft w:val="0"/>
          <w:marRight w:val="0"/>
          <w:marTop w:val="0"/>
          <w:marBottom w:val="0"/>
          <w:divBdr>
            <w:top w:val="none" w:sz="0" w:space="0" w:color="auto"/>
            <w:left w:val="none" w:sz="0" w:space="0" w:color="auto"/>
            <w:bottom w:val="none" w:sz="0" w:space="0" w:color="auto"/>
            <w:right w:val="none" w:sz="0" w:space="0" w:color="auto"/>
          </w:divBdr>
        </w:div>
        <w:div w:id="181821560">
          <w:marLeft w:val="0"/>
          <w:marRight w:val="0"/>
          <w:marTop w:val="0"/>
          <w:marBottom w:val="0"/>
          <w:divBdr>
            <w:top w:val="none" w:sz="0" w:space="0" w:color="auto"/>
            <w:left w:val="none" w:sz="0" w:space="0" w:color="auto"/>
            <w:bottom w:val="none" w:sz="0" w:space="0" w:color="auto"/>
            <w:right w:val="none" w:sz="0" w:space="0" w:color="auto"/>
          </w:divBdr>
        </w:div>
        <w:div w:id="24064588">
          <w:marLeft w:val="0"/>
          <w:marRight w:val="0"/>
          <w:marTop w:val="0"/>
          <w:marBottom w:val="0"/>
          <w:divBdr>
            <w:top w:val="none" w:sz="0" w:space="0" w:color="auto"/>
            <w:left w:val="none" w:sz="0" w:space="0" w:color="auto"/>
            <w:bottom w:val="none" w:sz="0" w:space="0" w:color="auto"/>
            <w:right w:val="none" w:sz="0" w:space="0" w:color="auto"/>
          </w:divBdr>
        </w:div>
        <w:div w:id="738480329">
          <w:marLeft w:val="0"/>
          <w:marRight w:val="0"/>
          <w:marTop w:val="0"/>
          <w:marBottom w:val="0"/>
          <w:divBdr>
            <w:top w:val="none" w:sz="0" w:space="0" w:color="auto"/>
            <w:left w:val="none" w:sz="0" w:space="0" w:color="auto"/>
            <w:bottom w:val="none" w:sz="0" w:space="0" w:color="auto"/>
            <w:right w:val="none" w:sz="0" w:space="0" w:color="auto"/>
          </w:divBdr>
        </w:div>
        <w:div w:id="1291208215">
          <w:marLeft w:val="0"/>
          <w:marRight w:val="0"/>
          <w:marTop w:val="0"/>
          <w:marBottom w:val="0"/>
          <w:divBdr>
            <w:top w:val="none" w:sz="0" w:space="0" w:color="auto"/>
            <w:left w:val="none" w:sz="0" w:space="0" w:color="auto"/>
            <w:bottom w:val="none" w:sz="0" w:space="0" w:color="auto"/>
            <w:right w:val="none" w:sz="0" w:space="0" w:color="auto"/>
          </w:divBdr>
        </w:div>
        <w:div w:id="215237542">
          <w:marLeft w:val="0"/>
          <w:marRight w:val="0"/>
          <w:marTop w:val="0"/>
          <w:marBottom w:val="0"/>
          <w:divBdr>
            <w:top w:val="none" w:sz="0" w:space="0" w:color="auto"/>
            <w:left w:val="none" w:sz="0" w:space="0" w:color="auto"/>
            <w:bottom w:val="none" w:sz="0" w:space="0" w:color="auto"/>
            <w:right w:val="none" w:sz="0" w:space="0" w:color="auto"/>
          </w:divBdr>
        </w:div>
        <w:div w:id="1113091416">
          <w:marLeft w:val="0"/>
          <w:marRight w:val="0"/>
          <w:marTop w:val="0"/>
          <w:marBottom w:val="0"/>
          <w:divBdr>
            <w:top w:val="none" w:sz="0" w:space="0" w:color="auto"/>
            <w:left w:val="none" w:sz="0" w:space="0" w:color="auto"/>
            <w:bottom w:val="none" w:sz="0" w:space="0" w:color="auto"/>
            <w:right w:val="none" w:sz="0" w:space="0" w:color="auto"/>
          </w:divBdr>
        </w:div>
        <w:div w:id="2098479877">
          <w:marLeft w:val="0"/>
          <w:marRight w:val="0"/>
          <w:marTop w:val="0"/>
          <w:marBottom w:val="0"/>
          <w:divBdr>
            <w:top w:val="none" w:sz="0" w:space="0" w:color="auto"/>
            <w:left w:val="none" w:sz="0" w:space="0" w:color="auto"/>
            <w:bottom w:val="none" w:sz="0" w:space="0" w:color="auto"/>
            <w:right w:val="none" w:sz="0" w:space="0" w:color="auto"/>
          </w:divBdr>
        </w:div>
        <w:div w:id="989212109">
          <w:marLeft w:val="0"/>
          <w:marRight w:val="0"/>
          <w:marTop w:val="0"/>
          <w:marBottom w:val="0"/>
          <w:divBdr>
            <w:top w:val="none" w:sz="0" w:space="0" w:color="auto"/>
            <w:left w:val="none" w:sz="0" w:space="0" w:color="auto"/>
            <w:bottom w:val="none" w:sz="0" w:space="0" w:color="auto"/>
            <w:right w:val="none" w:sz="0" w:space="0" w:color="auto"/>
          </w:divBdr>
        </w:div>
        <w:div w:id="524247775">
          <w:marLeft w:val="0"/>
          <w:marRight w:val="0"/>
          <w:marTop w:val="0"/>
          <w:marBottom w:val="0"/>
          <w:divBdr>
            <w:top w:val="none" w:sz="0" w:space="0" w:color="auto"/>
            <w:left w:val="none" w:sz="0" w:space="0" w:color="auto"/>
            <w:bottom w:val="none" w:sz="0" w:space="0" w:color="auto"/>
            <w:right w:val="none" w:sz="0" w:space="0" w:color="auto"/>
          </w:divBdr>
        </w:div>
        <w:div w:id="456880014">
          <w:marLeft w:val="0"/>
          <w:marRight w:val="0"/>
          <w:marTop w:val="0"/>
          <w:marBottom w:val="0"/>
          <w:divBdr>
            <w:top w:val="none" w:sz="0" w:space="0" w:color="auto"/>
            <w:left w:val="none" w:sz="0" w:space="0" w:color="auto"/>
            <w:bottom w:val="none" w:sz="0" w:space="0" w:color="auto"/>
            <w:right w:val="none" w:sz="0" w:space="0" w:color="auto"/>
          </w:divBdr>
        </w:div>
        <w:div w:id="1444425890">
          <w:marLeft w:val="0"/>
          <w:marRight w:val="0"/>
          <w:marTop w:val="0"/>
          <w:marBottom w:val="0"/>
          <w:divBdr>
            <w:top w:val="none" w:sz="0" w:space="0" w:color="auto"/>
            <w:left w:val="none" w:sz="0" w:space="0" w:color="auto"/>
            <w:bottom w:val="none" w:sz="0" w:space="0" w:color="auto"/>
            <w:right w:val="none" w:sz="0" w:space="0" w:color="auto"/>
          </w:divBdr>
        </w:div>
        <w:div w:id="1045787406">
          <w:marLeft w:val="0"/>
          <w:marRight w:val="0"/>
          <w:marTop w:val="0"/>
          <w:marBottom w:val="0"/>
          <w:divBdr>
            <w:top w:val="none" w:sz="0" w:space="0" w:color="auto"/>
            <w:left w:val="none" w:sz="0" w:space="0" w:color="auto"/>
            <w:bottom w:val="none" w:sz="0" w:space="0" w:color="auto"/>
            <w:right w:val="none" w:sz="0" w:space="0" w:color="auto"/>
          </w:divBdr>
        </w:div>
        <w:div w:id="2081249445">
          <w:marLeft w:val="0"/>
          <w:marRight w:val="0"/>
          <w:marTop w:val="0"/>
          <w:marBottom w:val="0"/>
          <w:divBdr>
            <w:top w:val="none" w:sz="0" w:space="0" w:color="auto"/>
            <w:left w:val="none" w:sz="0" w:space="0" w:color="auto"/>
            <w:bottom w:val="none" w:sz="0" w:space="0" w:color="auto"/>
            <w:right w:val="none" w:sz="0" w:space="0" w:color="auto"/>
          </w:divBdr>
        </w:div>
        <w:div w:id="1147745681">
          <w:marLeft w:val="0"/>
          <w:marRight w:val="0"/>
          <w:marTop w:val="0"/>
          <w:marBottom w:val="0"/>
          <w:divBdr>
            <w:top w:val="none" w:sz="0" w:space="0" w:color="auto"/>
            <w:left w:val="none" w:sz="0" w:space="0" w:color="auto"/>
            <w:bottom w:val="none" w:sz="0" w:space="0" w:color="auto"/>
            <w:right w:val="none" w:sz="0" w:space="0" w:color="auto"/>
          </w:divBdr>
        </w:div>
        <w:div w:id="521744366">
          <w:marLeft w:val="0"/>
          <w:marRight w:val="0"/>
          <w:marTop w:val="0"/>
          <w:marBottom w:val="0"/>
          <w:divBdr>
            <w:top w:val="none" w:sz="0" w:space="0" w:color="auto"/>
            <w:left w:val="none" w:sz="0" w:space="0" w:color="auto"/>
            <w:bottom w:val="none" w:sz="0" w:space="0" w:color="auto"/>
            <w:right w:val="none" w:sz="0" w:space="0" w:color="auto"/>
          </w:divBdr>
        </w:div>
        <w:div w:id="1619532614">
          <w:marLeft w:val="0"/>
          <w:marRight w:val="0"/>
          <w:marTop w:val="0"/>
          <w:marBottom w:val="0"/>
          <w:divBdr>
            <w:top w:val="none" w:sz="0" w:space="0" w:color="auto"/>
            <w:left w:val="none" w:sz="0" w:space="0" w:color="auto"/>
            <w:bottom w:val="none" w:sz="0" w:space="0" w:color="auto"/>
            <w:right w:val="none" w:sz="0" w:space="0" w:color="auto"/>
          </w:divBdr>
        </w:div>
        <w:div w:id="1297443623">
          <w:marLeft w:val="0"/>
          <w:marRight w:val="0"/>
          <w:marTop w:val="0"/>
          <w:marBottom w:val="0"/>
          <w:divBdr>
            <w:top w:val="none" w:sz="0" w:space="0" w:color="auto"/>
            <w:left w:val="none" w:sz="0" w:space="0" w:color="auto"/>
            <w:bottom w:val="none" w:sz="0" w:space="0" w:color="auto"/>
            <w:right w:val="none" w:sz="0" w:space="0" w:color="auto"/>
          </w:divBdr>
        </w:div>
        <w:div w:id="1376587020">
          <w:marLeft w:val="0"/>
          <w:marRight w:val="0"/>
          <w:marTop w:val="0"/>
          <w:marBottom w:val="0"/>
          <w:divBdr>
            <w:top w:val="none" w:sz="0" w:space="0" w:color="auto"/>
            <w:left w:val="none" w:sz="0" w:space="0" w:color="auto"/>
            <w:bottom w:val="none" w:sz="0" w:space="0" w:color="auto"/>
            <w:right w:val="none" w:sz="0" w:space="0" w:color="auto"/>
          </w:divBdr>
        </w:div>
        <w:div w:id="501356867">
          <w:marLeft w:val="0"/>
          <w:marRight w:val="0"/>
          <w:marTop w:val="0"/>
          <w:marBottom w:val="0"/>
          <w:divBdr>
            <w:top w:val="none" w:sz="0" w:space="0" w:color="auto"/>
            <w:left w:val="none" w:sz="0" w:space="0" w:color="auto"/>
            <w:bottom w:val="none" w:sz="0" w:space="0" w:color="auto"/>
            <w:right w:val="none" w:sz="0" w:space="0" w:color="auto"/>
          </w:divBdr>
        </w:div>
        <w:div w:id="926302598">
          <w:marLeft w:val="0"/>
          <w:marRight w:val="0"/>
          <w:marTop w:val="0"/>
          <w:marBottom w:val="0"/>
          <w:divBdr>
            <w:top w:val="none" w:sz="0" w:space="0" w:color="auto"/>
            <w:left w:val="none" w:sz="0" w:space="0" w:color="auto"/>
            <w:bottom w:val="none" w:sz="0" w:space="0" w:color="auto"/>
            <w:right w:val="none" w:sz="0" w:space="0" w:color="auto"/>
          </w:divBdr>
        </w:div>
        <w:div w:id="1322538022">
          <w:marLeft w:val="0"/>
          <w:marRight w:val="0"/>
          <w:marTop w:val="0"/>
          <w:marBottom w:val="0"/>
          <w:divBdr>
            <w:top w:val="none" w:sz="0" w:space="0" w:color="auto"/>
            <w:left w:val="none" w:sz="0" w:space="0" w:color="auto"/>
            <w:bottom w:val="none" w:sz="0" w:space="0" w:color="auto"/>
            <w:right w:val="none" w:sz="0" w:space="0" w:color="auto"/>
          </w:divBdr>
        </w:div>
        <w:div w:id="1694302693">
          <w:marLeft w:val="0"/>
          <w:marRight w:val="0"/>
          <w:marTop w:val="0"/>
          <w:marBottom w:val="0"/>
          <w:divBdr>
            <w:top w:val="none" w:sz="0" w:space="0" w:color="auto"/>
            <w:left w:val="none" w:sz="0" w:space="0" w:color="auto"/>
            <w:bottom w:val="none" w:sz="0" w:space="0" w:color="auto"/>
            <w:right w:val="none" w:sz="0" w:space="0" w:color="auto"/>
          </w:divBdr>
        </w:div>
        <w:div w:id="1142772547">
          <w:marLeft w:val="0"/>
          <w:marRight w:val="0"/>
          <w:marTop w:val="0"/>
          <w:marBottom w:val="0"/>
          <w:divBdr>
            <w:top w:val="none" w:sz="0" w:space="0" w:color="auto"/>
            <w:left w:val="none" w:sz="0" w:space="0" w:color="auto"/>
            <w:bottom w:val="none" w:sz="0" w:space="0" w:color="auto"/>
            <w:right w:val="none" w:sz="0" w:space="0" w:color="auto"/>
          </w:divBdr>
        </w:div>
        <w:div w:id="1606380685">
          <w:marLeft w:val="0"/>
          <w:marRight w:val="0"/>
          <w:marTop w:val="0"/>
          <w:marBottom w:val="0"/>
          <w:divBdr>
            <w:top w:val="none" w:sz="0" w:space="0" w:color="auto"/>
            <w:left w:val="none" w:sz="0" w:space="0" w:color="auto"/>
            <w:bottom w:val="none" w:sz="0" w:space="0" w:color="auto"/>
            <w:right w:val="none" w:sz="0" w:space="0" w:color="auto"/>
          </w:divBdr>
        </w:div>
        <w:div w:id="2137720737">
          <w:marLeft w:val="0"/>
          <w:marRight w:val="0"/>
          <w:marTop w:val="0"/>
          <w:marBottom w:val="0"/>
          <w:divBdr>
            <w:top w:val="none" w:sz="0" w:space="0" w:color="auto"/>
            <w:left w:val="none" w:sz="0" w:space="0" w:color="auto"/>
            <w:bottom w:val="none" w:sz="0" w:space="0" w:color="auto"/>
            <w:right w:val="none" w:sz="0" w:space="0" w:color="auto"/>
          </w:divBdr>
        </w:div>
        <w:div w:id="930167796">
          <w:marLeft w:val="0"/>
          <w:marRight w:val="0"/>
          <w:marTop w:val="0"/>
          <w:marBottom w:val="0"/>
          <w:divBdr>
            <w:top w:val="none" w:sz="0" w:space="0" w:color="auto"/>
            <w:left w:val="none" w:sz="0" w:space="0" w:color="auto"/>
            <w:bottom w:val="none" w:sz="0" w:space="0" w:color="auto"/>
            <w:right w:val="none" w:sz="0" w:space="0" w:color="auto"/>
          </w:divBdr>
        </w:div>
        <w:div w:id="362173669">
          <w:marLeft w:val="0"/>
          <w:marRight w:val="0"/>
          <w:marTop w:val="0"/>
          <w:marBottom w:val="0"/>
          <w:divBdr>
            <w:top w:val="none" w:sz="0" w:space="0" w:color="auto"/>
            <w:left w:val="none" w:sz="0" w:space="0" w:color="auto"/>
            <w:bottom w:val="none" w:sz="0" w:space="0" w:color="auto"/>
            <w:right w:val="none" w:sz="0" w:space="0" w:color="auto"/>
          </w:divBdr>
        </w:div>
        <w:div w:id="136652937">
          <w:marLeft w:val="0"/>
          <w:marRight w:val="0"/>
          <w:marTop w:val="0"/>
          <w:marBottom w:val="0"/>
          <w:divBdr>
            <w:top w:val="none" w:sz="0" w:space="0" w:color="auto"/>
            <w:left w:val="none" w:sz="0" w:space="0" w:color="auto"/>
            <w:bottom w:val="none" w:sz="0" w:space="0" w:color="auto"/>
            <w:right w:val="none" w:sz="0" w:space="0" w:color="auto"/>
          </w:divBdr>
        </w:div>
        <w:div w:id="284580177">
          <w:marLeft w:val="0"/>
          <w:marRight w:val="0"/>
          <w:marTop w:val="0"/>
          <w:marBottom w:val="0"/>
          <w:divBdr>
            <w:top w:val="none" w:sz="0" w:space="0" w:color="auto"/>
            <w:left w:val="none" w:sz="0" w:space="0" w:color="auto"/>
            <w:bottom w:val="none" w:sz="0" w:space="0" w:color="auto"/>
            <w:right w:val="none" w:sz="0" w:space="0" w:color="auto"/>
          </w:divBdr>
        </w:div>
        <w:div w:id="289169420">
          <w:marLeft w:val="0"/>
          <w:marRight w:val="0"/>
          <w:marTop w:val="0"/>
          <w:marBottom w:val="0"/>
          <w:divBdr>
            <w:top w:val="none" w:sz="0" w:space="0" w:color="auto"/>
            <w:left w:val="none" w:sz="0" w:space="0" w:color="auto"/>
            <w:bottom w:val="none" w:sz="0" w:space="0" w:color="auto"/>
            <w:right w:val="none" w:sz="0" w:space="0" w:color="auto"/>
          </w:divBdr>
        </w:div>
        <w:div w:id="1137184064">
          <w:marLeft w:val="0"/>
          <w:marRight w:val="0"/>
          <w:marTop w:val="0"/>
          <w:marBottom w:val="0"/>
          <w:divBdr>
            <w:top w:val="none" w:sz="0" w:space="0" w:color="auto"/>
            <w:left w:val="none" w:sz="0" w:space="0" w:color="auto"/>
            <w:bottom w:val="none" w:sz="0" w:space="0" w:color="auto"/>
            <w:right w:val="none" w:sz="0" w:space="0" w:color="auto"/>
          </w:divBdr>
        </w:div>
        <w:div w:id="1805544054">
          <w:marLeft w:val="0"/>
          <w:marRight w:val="0"/>
          <w:marTop w:val="0"/>
          <w:marBottom w:val="0"/>
          <w:divBdr>
            <w:top w:val="none" w:sz="0" w:space="0" w:color="auto"/>
            <w:left w:val="none" w:sz="0" w:space="0" w:color="auto"/>
            <w:bottom w:val="none" w:sz="0" w:space="0" w:color="auto"/>
            <w:right w:val="none" w:sz="0" w:space="0" w:color="auto"/>
          </w:divBdr>
        </w:div>
        <w:div w:id="1300916021">
          <w:marLeft w:val="0"/>
          <w:marRight w:val="0"/>
          <w:marTop w:val="0"/>
          <w:marBottom w:val="0"/>
          <w:divBdr>
            <w:top w:val="none" w:sz="0" w:space="0" w:color="auto"/>
            <w:left w:val="none" w:sz="0" w:space="0" w:color="auto"/>
            <w:bottom w:val="none" w:sz="0" w:space="0" w:color="auto"/>
            <w:right w:val="none" w:sz="0" w:space="0" w:color="auto"/>
          </w:divBdr>
        </w:div>
        <w:div w:id="278227462">
          <w:marLeft w:val="0"/>
          <w:marRight w:val="0"/>
          <w:marTop w:val="0"/>
          <w:marBottom w:val="0"/>
          <w:divBdr>
            <w:top w:val="none" w:sz="0" w:space="0" w:color="auto"/>
            <w:left w:val="none" w:sz="0" w:space="0" w:color="auto"/>
            <w:bottom w:val="none" w:sz="0" w:space="0" w:color="auto"/>
            <w:right w:val="none" w:sz="0" w:space="0" w:color="auto"/>
          </w:divBdr>
        </w:div>
        <w:div w:id="388573521">
          <w:marLeft w:val="0"/>
          <w:marRight w:val="0"/>
          <w:marTop w:val="0"/>
          <w:marBottom w:val="0"/>
          <w:divBdr>
            <w:top w:val="none" w:sz="0" w:space="0" w:color="auto"/>
            <w:left w:val="none" w:sz="0" w:space="0" w:color="auto"/>
            <w:bottom w:val="none" w:sz="0" w:space="0" w:color="auto"/>
            <w:right w:val="none" w:sz="0" w:space="0" w:color="auto"/>
          </w:divBdr>
        </w:div>
        <w:div w:id="233665973">
          <w:marLeft w:val="0"/>
          <w:marRight w:val="0"/>
          <w:marTop w:val="0"/>
          <w:marBottom w:val="0"/>
          <w:divBdr>
            <w:top w:val="none" w:sz="0" w:space="0" w:color="auto"/>
            <w:left w:val="none" w:sz="0" w:space="0" w:color="auto"/>
            <w:bottom w:val="none" w:sz="0" w:space="0" w:color="auto"/>
            <w:right w:val="none" w:sz="0" w:space="0" w:color="auto"/>
          </w:divBdr>
        </w:div>
        <w:div w:id="1549760993">
          <w:marLeft w:val="0"/>
          <w:marRight w:val="0"/>
          <w:marTop w:val="0"/>
          <w:marBottom w:val="0"/>
          <w:divBdr>
            <w:top w:val="none" w:sz="0" w:space="0" w:color="auto"/>
            <w:left w:val="none" w:sz="0" w:space="0" w:color="auto"/>
            <w:bottom w:val="none" w:sz="0" w:space="0" w:color="auto"/>
            <w:right w:val="none" w:sz="0" w:space="0" w:color="auto"/>
          </w:divBdr>
        </w:div>
        <w:div w:id="1556042922">
          <w:marLeft w:val="0"/>
          <w:marRight w:val="0"/>
          <w:marTop w:val="0"/>
          <w:marBottom w:val="0"/>
          <w:divBdr>
            <w:top w:val="none" w:sz="0" w:space="0" w:color="auto"/>
            <w:left w:val="none" w:sz="0" w:space="0" w:color="auto"/>
            <w:bottom w:val="none" w:sz="0" w:space="0" w:color="auto"/>
            <w:right w:val="none" w:sz="0" w:space="0" w:color="auto"/>
          </w:divBdr>
        </w:div>
        <w:div w:id="219174196">
          <w:marLeft w:val="0"/>
          <w:marRight w:val="0"/>
          <w:marTop w:val="0"/>
          <w:marBottom w:val="0"/>
          <w:divBdr>
            <w:top w:val="none" w:sz="0" w:space="0" w:color="auto"/>
            <w:left w:val="none" w:sz="0" w:space="0" w:color="auto"/>
            <w:bottom w:val="none" w:sz="0" w:space="0" w:color="auto"/>
            <w:right w:val="none" w:sz="0" w:space="0" w:color="auto"/>
          </w:divBdr>
        </w:div>
        <w:div w:id="1238901897">
          <w:marLeft w:val="0"/>
          <w:marRight w:val="0"/>
          <w:marTop w:val="0"/>
          <w:marBottom w:val="0"/>
          <w:divBdr>
            <w:top w:val="none" w:sz="0" w:space="0" w:color="auto"/>
            <w:left w:val="none" w:sz="0" w:space="0" w:color="auto"/>
            <w:bottom w:val="none" w:sz="0" w:space="0" w:color="auto"/>
            <w:right w:val="none" w:sz="0" w:space="0" w:color="auto"/>
          </w:divBdr>
        </w:div>
        <w:div w:id="831529294">
          <w:marLeft w:val="0"/>
          <w:marRight w:val="0"/>
          <w:marTop w:val="0"/>
          <w:marBottom w:val="0"/>
          <w:divBdr>
            <w:top w:val="none" w:sz="0" w:space="0" w:color="auto"/>
            <w:left w:val="none" w:sz="0" w:space="0" w:color="auto"/>
            <w:bottom w:val="none" w:sz="0" w:space="0" w:color="auto"/>
            <w:right w:val="none" w:sz="0" w:space="0" w:color="auto"/>
          </w:divBdr>
        </w:div>
        <w:div w:id="741827607">
          <w:marLeft w:val="0"/>
          <w:marRight w:val="0"/>
          <w:marTop w:val="0"/>
          <w:marBottom w:val="0"/>
          <w:divBdr>
            <w:top w:val="none" w:sz="0" w:space="0" w:color="auto"/>
            <w:left w:val="none" w:sz="0" w:space="0" w:color="auto"/>
            <w:bottom w:val="none" w:sz="0" w:space="0" w:color="auto"/>
            <w:right w:val="none" w:sz="0" w:space="0" w:color="auto"/>
          </w:divBdr>
        </w:div>
        <w:div w:id="2077243217">
          <w:marLeft w:val="0"/>
          <w:marRight w:val="0"/>
          <w:marTop w:val="0"/>
          <w:marBottom w:val="0"/>
          <w:divBdr>
            <w:top w:val="none" w:sz="0" w:space="0" w:color="auto"/>
            <w:left w:val="none" w:sz="0" w:space="0" w:color="auto"/>
            <w:bottom w:val="none" w:sz="0" w:space="0" w:color="auto"/>
            <w:right w:val="none" w:sz="0" w:space="0" w:color="auto"/>
          </w:divBdr>
        </w:div>
        <w:div w:id="676928415">
          <w:marLeft w:val="0"/>
          <w:marRight w:val="0"/>
          <w:marTop w:val="0"/>
          <w:marBottom w:val="0"/>
          <w:divBdr>
            <w:top w:val="none" w:sz="0" w:space="0" w:color="auto"/>
            <w:left w:val="none" w:sz="0" w:space="0" w:color="auto"/>
            <w:bottom w:val="none" w:sz="0" w:space="0" w:color="auto"/>
            <w:right w:val="none" w:sz="0" w:space="0" w:color="auto"/>
          </w:divBdr>
        </w:div>
        <w:div w:id="916011114">
          <w:marLeft w:val="0"/>
          <w:marRight w:val="0"/>
          <w:marTop w:val="0"/>
          <w:marBottom w:val="0"/>
          <w:divBdr>
            <w:top w:val="none" w:sz="0" w:space="0" w:color="auto"/>
            <w:left w:val="none" w:sz="0" w:space="0" w:color="auto"/>
            <w:bottom w:val="none" w:sz="0" w:space="0" w:color="auto"/>
            <w:right w:val="none" w:sz="0" w:space="0" w:color="auto"/>
          </w:divBdr>
        </w:div>
        <w:div w:id="1259215032">
          <w:marLeft w:val="0"/>
          <w:marRight w:val="0"/>
          <w:marTop w:val="0"/>
          <w:marBottom w:val="0"/>
          <w:divBdr>
            <w:top w:val="none" w:sz="0" w:space="0" w:color="auto"/>
            <w:left w:val="none" w:sz="0" w:space="0" w:color="auto"/>
            <w:bottom w:val="none" w:sz="0" w:space="0" w:color="auto"/>
            <w:right w:val="none" w:sz="0" w:space="0" w:color="auto"/>
          </w:divBdr>
        </w:div>
        <w:div w:id="1628006204">
          <w:marLeft w:val="0"/>
          <w:marRight w:val="0"/>
          <w:marTop w:val="0"/>
          <w:marBottom w:val="0"/>
          <w:divBdr>
            <w:top w:val="none" w:sz="0" w:space="0" w:color="auto"/>
            <w:left w:val="none" w:sz="0" w:space="0" w:color="auto"/>
            <w:bottom w:val="none" w:sz="0" w:space="0" w:color="auto"/>
            <w:right w:val="none" w:sz="0" w:space="0" w:color="auto"/>
          </w:divBdr>
        </w:div>
        <w:div w:id="2099598984">
          <w:marLeft w:val="0"/>
          <w:marRight w:val="0"/>
          <w:marTop w:val="0"/>
          <w:marBottom w:val="0"/>
          <w:divBdr>
            <w:top w:val="none" w:sz="0" w:space="0" w:color="auto"/>
            <w:left w:val="none" w:sz="0" w:space="0" w:color="auto"/>
            <w:bottom w:val="none" w:sz="0" w:space="0" w:color="auto"/>
            <w:right w:val="none" w:sz="0" w:space="0" w:color="auto"/>
          </w:divBdr>
        </w:div>
        <w:div w:id="1286229080">
          <w:marLeft w:val="0"/>
          <w:marRight w:val="0"/>
          <w:marTop w:val="0"/>
          <w:marBottom w:val="0"/>
          <w:divBdr>
            <w:top w:val="none" w:sz="0" w:space="0" w:color="auto"/>
            <w:left w:val="none" w:sz="0" w:space="0" w:color="auto"/>
            <w:bottom w:val="none" w:sz="0" w:space="0" w:color="auto"/>
            <w:right w:val="none" w:sz="0" w:space="0" w:color="auto"/>
          </w:divBdr>
        </w:div>
        <w:div w:id="2056393676">
          <w:marLeft w:val="0"/>
          <w:marRight w:val="0"/>
          <w:marTop w:val="0"/>
          <w:marBottom w:val="0"/>
          <w:divBdr>
            <w:top w:val="none" w:sz="0" w:space="0" w:color="auto"/>
            <w:left w:val="none" w:sz="0" w:space="0" w:color="auto"/>
            <w:bottom w:val="none" w:sz="0" w:space="0" w:color="auto"/>
            <w:right w:val="none" w:sz="0" w:space="0" w:color="auto"/>
          </w:divBdr>
        </w:div>
        <w:div w:id="93787844">
          <w:marLeft w:val="0"/>
          <w:marRight w:val="0"/>
          <w:marTop w:val="0"/>
          <w:marBottom w:val="0"/>
          <w:divBdr>
            <w:top w:val="none" w:sz="0" w:space="0" w:color="auto"/>
            <w:left w:val="none" w:sz="0" w:space="0" w:color="auto"/>
            <w:bottom w:val="none" w:sz="0" w:space="0" w:color="auto"/>
            <w:right w:val="none" w:sz="0" w:space="0" w:color="auto"/>
          </w:divBdr>
        </w:div>
        <w:div w:id="1780560872">
          <w:marLeft w:val="0"/>
          <w:marRight w:val="0"/>
          <w:marTop w:val="0"/>
          <w:marBottom w:val="0"/>
          <w:divBdr>
            <w:top w:val="none" w:sz="0" w:space="0" w:color="auto"/>
            <w:left w:val="none" w:sz="0" w:space="0" w:color="auto"/>
            <w:bottom w:val="none" w:sz="0" w:space="0" w:color="auto"/>
            <w:right w:val="none" w:sz="0" w:space="0" w:color="auto"/>
          </w:divBdr>
        </w:div>
        <w:div w:id="1976258227">
          <w:marLeft w:val="0"/>
          <w:marRight w:val="0"/>
          <w:marTop w:val="0"/>
          <w:marBottom w:val="0"/>
          <w:divBdr>
            <w:top w:val="none" w:sz="0" w:space="0" w:color="auto"/>
            <w:left w:val="none" w:sz="0" w:space="0" w:color="auto"/>
            <w:bottom w:val="none" w:sz="0" w:space="0" w:color="auto"/>
            <w:right w:val="none" w:sz="0" w:space="0" w:color="auto"/>
          </w:divBdr>
        </w:div>
        <w:div w:id="1099328484">
          <w:marLeft w:val="0"/>
          <w:marRight w:val="0"/>
          <w:marTop w:val="0"/>
          <w:marBottom w:val="0"/>
          <w:divBdr>
            <w:top w:val="none" w:sz="0" w:space="0" w:color="auto"/>
            <w:left w:val="none" w:sz="0" w:space="0" w:color="auto"/>
            <w:bottom w:val="none" w:sz="0" w:space="0" w:color="auto"/>
            <w:right w:val="none" w:sz="0" w:space="0" w:color="auto"/>
          </w:divBdr>
        </w:div>
        <w:div w:id="948120389">
          <w:marLeft w:val="0"/>
          <w:marRight w:val="0"/>
          <w:marTop w:val="0"/>
          <w:marBottom w:val="0"/>
          <w:divBdr>
            <w:top w:val="none" w:sz="0" w:space="0" w:color="auto"/>
            <w:left w:val="none" w:sz="0" w:space="0" w:color="auto"/>
            <w:bottom w:val="none" w:sz="0" w:space="0" w:color="auto"/>
            <w:right w:val="none" w:sz="0" w:space="0" w:color="auto"/>
          </w:divBdr>
        </w:div>
        <w:div w:id="282423474">
          <w:marLeft w:val="0"/>
          <w:marRight w:val="0"/>
          <w:marTop w:val="0"/>
          <w:marBottom w:val="0"/>
          <w:divBdr>
            <w:top w:val="none" w:sz="0" w:space="0" w:color="auto"/>
            <w:left w:val="none" w:sz="0" w:space="0" w:color="auto"/>
            <w:bottom w:val="none" w:sz="0" w:space="0" w:color="auto"/>
            <w:right w:val="none" w:sz="0" w:space="0" w:color="auto"/>
          </w:divBdr>
        </w:div>
        <w:div w:id="378214662">
          <w:marLeft w:val="0"/>
          <w:marRight w:val="0"/>
          <w:marTop w:val="0"/>
          <w:marBottom w:val="0"/>
          <w:divBdr>
            <w:top w:val="none" w:sz="0" w:space="0" w:color="auto"/>
            <w:left w:val="none" w:sz="0" w:space="0" w:color="auto"/>
            <w:bottom w:val="none" w:sz="0" w:space="0" w:color="auto"/>
            <w:right w:val="none" w:sz="0" w:space="0" w:color="auto"/>
          </w:divBdr>
        </w:div>
        <w:div w:id="2023166462">
          <w:marLeft w:val="0"/>
          <w:marRight w:val="0"/>
          <w:marTop w:val="0"/>
          <w:marBottom w:val="0"/>
          <w:divBdr>
            <w:top w:val="none" w:sz="0" w:space="0" w:color="auto"/>
            <w:left w:val="none" w:sz="0" w:space="0" w:color="auto"/>
            <w:bottom w:val="none" w:sz="0" w:space="0" w:color="auto"/>
            <w:right w:val="none" w:sz="0" w:space="0" w:color="auto"/>
          </w:divBdr>
        </w:div>
        <w:div w:id="1029448896">
          <w:marLeft w:val="0"/>
          <w:marRight w:val="0"/>
          <w:marTop w:val="0"/>
          <w:marBottom w:val="0"/>
          <w:divBdr>
            <w:top w:val="none" w:sz="0" w:space="0" w:color="auto"/>
            <w:left w:val="none" w:sz="0" w:space="0" w:color="auto"/>
            <w:bottom w:val="none" w:sz="0" w:space="0" w:color="auto"/>
            <w:right w:val="none" w:sz="0" w:space="0" w:color="auto"/>
          </w:divBdr>
        </w:div>
        <w:div w:id="1548492738">
          <w:marLeft w:val="0"/>
          <w:marRight w:val="0"/>
          <w:marTop w:val="0"/>
          <w:marBottom w:val="0"/>
          <w:divBdr>
            <w:top w:val="none" w:sz="0" w:space="0" w:color="auto"/>
            <w:left w:val="none" w:sz="0" w:space="0" w:color="auto"/>
            <w:bottom w:val="none" w:sz="0" w:space="0" w:color="auto"/>
            <w:right w:val="none" w:sz="0" w:space="0" w:color="auto"/>
          </w:divBdr>
        </w:div>
        <w:div w:id="1496989959">
          <w:marLeft w:val="0"/>
          <w:marRight w:val="0"/>
          <w:marTop w:val="0"/>
          <w:marBottom w:val="0"/>
          <w:divBdr>
            <w:top w:val="none" w:sz="0" w:space="0" w:color="auto"/>
            <w:left w:val="none" w:sz="0" w:space="0" w:color="auto"/>
            <w:bottom w:val="none" w:sz="0" w:space="0" w:color="auto"/>
            <w:right w:val="none" w:sz="0" w:space="0" w:color="auto"/>
          </w:divBdr>
        </w:div>
        <w:div w:id="1465734243">
          <w:marLeft w:val="0"/>
          <w:marRight w:val="0"/>
          <w:marTop w:val="0"/>
          <w:marBottom w:val="0"/>
          <w:divBdr>
            <w:top w:val="none" w:sz="0" w:space="0" w:color="auto"/>
            <w:left w:val="none" w:sz="0" w:space="0" w:color="auto"/>
            <w:bottom w:val="none" w:sz="0" w:space="0" w:color="auto"/>
            <w:right w:val="none" w:sz="0" w:space="0" w:color="auto"/>
          </w:divBdr>
        </w:div>
        <w:div w:id="208886038">
          <w:marLeft w:val="0"/>
          <w:marRight w:val="0"/>
          <w:marTop w:val="0"/>
          <w:marBottom w:val="0"/>
          <w:divBdr>
            <w:top w:val="none" w:sz="0" w:space="0" w:color="auto"/>
            <w:left w:val="none" w:sz="0" w:space="0" w:color="auto"/>
            <w:bottom w:val="none" w:sz="0" w:space="0" w:color="auto"/>
            <w:right w:val="none" w:sz="0" w:space="0" w:color="auto"/>
          </w:divBdr>
        </w:div>
        <w:div w:id="940188517">
          <w:marLeft w:val="0"/>
          <w:marRight w:val="0"/>
          <w:marTop w:val="0"/>
          <w:marBottom w:val="0"/>
          <w:divBdr>
            <w:top w:val="none" w:sz="0" w:space="0" w:color="auto"/>
            <w:left w:val="none" w:sz="0" w:space="0" w:color="auto"/>
            <w:bottom w:val="none" w:sz="0" w:space="0" w:color="auto"/>
            <w:right w:val="none" w:sz="0" w:space="0" w:color="auto"/>
          </w:divBdr>
        </w:div>
        <w:div w:id="1679648565">
          <w:marLeft w:val="0"/>
          <w:marRight w:val="0"/>
          <w:marTop w:val="0"/>
          <w:marBottom w:val="0"/>
          <w:divBdr>
            <w:top w:val="none" w:sz="0" w:space="0" w:color="auto"/>
            <w:left w:val="none" w:sz="0" w:space="0" w:color="auto"/>
            <w:bottom w:val="none" w:sz="0" w:space="0" w:color="auto"/>
            <w:right w:val="none" w:sz="0" w:space="0" w:color="auto"/>
          </w:divBdr>
        </w:div>
        <w:div w:id="177349975">
          <w:marLeft w:val="0"/>
          <w:marRight w:val="0"/>
          <w:marTop w:val="0"/>
          <w:marBottom w:val="0"/>
          <w:divBdr>
            <w:top w:val="none" w:sz="0" w:space="0" w:color="auto"/>
            <w:left w:val="none" w:sz="0" w:space="0" w:color="auto"/>
            <w:bottom w:val="none" w:sz="0" w:space="0" w:color="auto"/>
            <w:right w:val="none" w:sz="0" w:space="0" w:color="auto"/>
          </w:divBdr>
        </w:div>
      </w:divsChild>
    </w:div>
    <w:div w:id="478038194">
      <w:bodyDiv w:val="1"/>
      <w:marLeft w:val="0"/>
      <w:marRight w:val="0"/>
      <w:marTop w:val="0"/>
      <w:marBottom w:val="0"/>
      <w:divBdr>
        <w:top w:val="none" w:sz="0" w:space="0" w:color="auto"/>
        <w:left w:val="none" w:sz="0" w:space="0" w:color="auto"/>
        <w:bottom w:val="none" w:sz="0" w:space="0" w:color="auto"/>
        <w:right w:val="none" w:sz="0" w:space="0" w:color="auto"/>
      </w:divBdr>
    </w:div>
    <w:div w:id="478378755">
      <w:bodyDiv w:val="1"/>
      <w:marLeft w:val="0"/>
      <w:marRight w:val="0"/>
      <w:marTop w:val="0"/>
      <w:marBottom w:val="0"/>
      <w:divBdr>
        <w:top w:val="none" w:sz="0" w:space="0" w:color="auto"/>
        <w:left w:val="none" w:sz="0" w:space="0" w:color="auto"/>
        <w:bottom w:val="none" w:sz="0" w:space="0" w:color="auto"/>
        <w:right w:val="none" w:sz="0" w:space="0" w:color="auto"/>
      </w:divBdr>
    </w:div>
    <w:div w:id="478616698">
      <w:bodyDiv w:val="1"/>
      <w:marLeft w:val="0"/>
      <w:marRight w:val="0"/>
      <w:marTop w:val="0"/>
      <w:marBottom w:val="0"/>
      <w:divBdr>
        <w:top w:val="none" w:sz="0" w:space="0" w:color="auto"/>
        <w:left w:val="none" w:sz="0" w:space="0" w:color="auto"/>
        <w:bottom w:val="none" w:sz="0" w:space="0" w:color="auto"/>
        <w:right w:val="none" w:sz="0" w:space="0" w:color="auto"/>
      </w:divBdr>
    </w:div>
    <w:div w:id="478883364">
      <w:bodyDiv w:val="1"/>
      <w:marLeft w:val="0"/>
      <w:marRight w:val="0"/>
      <w:marTop w:val="0"/>
      <w:marBottom w:val="0"/>
      <w:divBdr>
        <w:top w:val="none" w:sz="0" w:space="0" w:color="auto"/>
        <w:left w:val="none" w:sz="0" w:space="0" w:color="auto"/>
        <w:bottom w:val="none" w:sz="0" w:space="0" w:color="auto"/>
        <w:right w:val="none" w:sz="0" w:space="0" w:color="auto"/>
      </w:divBdr>
    </w:div>
    <w:div w:id="479156569">
      <w:bodyDiv w:val="1"/>
      <w:marLeft w:val="0"/>
      <w:marRight w:val="0"/>
      <w:marTop w:val="0"/>
      <w:marBottom w:val="0"/>
      <w:divBdr>
        <w:top w:val="none" w:sz="0" w:space="0" w:color="auto"/>
        <w:left w:val="none" w:sz="0" w:space="0" w:color="auto"/>
        <w:bottom w:val="none" w:sz="0" w:space="0" w:color="auto"/>
        <w:right w:val="none" w:sz="0" w:space="0" w:color="auto"/>
      </w:divBdr>
    </w:div>
    <w:div w:id="479690023">
      <w:bodyDiv w:val="1"/>
      <w:marLeft w:val="0"/>
      <w:marRight w:val="0"/>
      <w:marTop w:val="0"/>
      <w:marBottom w:val="0"/>
      <w:divBdr>
        <w:top w:val="none" w:sz="0" w:space="0" w:color="auto"/>
        <w:left w:val="none" w:sz="0" w:space="0" w:color="auto"/>
        <w:bottom w:val="none" w:sz="0" w:space="0" w:color="auto"/>
        <w:right w:val="none" w:sz="0" w:space="0" w:color="auto"/>
      </w:divBdr>
    </w:div>
    <w:div w:id="479809620">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336">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0468082">
      <w:bodyDiv w:val="1"/>
      <w:marLeft w:val="0"/>
      <w:marRight w:val="0"/>
      <w:marTop w:val="0"/>
      <w:marBottom w:val="0"/>
      <w:divBdr>
        <w:top w:val="none" w:sz="0" w:space="0" w:color="auto"/>
        <w:left w:val="none" w:sz="0" w:space="0" w:color="auto"/>
        <w:bottom w:val="none" w:sz="0" w:space="0" w:color="auto"/>
        <w:right w:val="none" w:sz="0" w:space="0" w:color="auto"/>
      </w:divBdr>
    </w:div>
    <w:div w:id="481041594">
      <w:bodyDiv w:val="1"/>
      <w:marLeft w:val="0"/>
      <w:marRight w:val="0"/>
      <w:marTop w:val="0"/>
      <w:marBottom w:val="0"/>
      <w:divBdr>
        <w:top w:val="none" w:sz="0" w:space="0" w:color="auto"/>
        <w:left w:val="none" w:sz="0" w:space="0" w:color="auto"/>
        <w:bottom w:val="none" w:sz="0" w:space="0" w:color="auto"/>
        <w:right w:val="none" w:sz="0" w:space="0" w:color="auto"/>
      </w:divBdr>
    </w:div>
    <w:div w:id="481820847">
      <w:bodyDiv w:val="1"/>
      <w:marLeft w:val="0"/>
      <w:marRight w:val="0"/>
      <w:marTop w:val="0"/>
      <w:marBottom w:val="0"/>
      <w:divBdr>
        <w:top w:val="none" w:sz="0" w:space="0" w:color="auto"/>
        <w:left w:val="none" w:sz="0" w:space="0" w:color="auto"/>
        <w:bottom w:val="none" w:sz="0" w:space="0" w:color="auto"/>
        <w:right w:val="none" w:sz="0" w:space="0" w:color="auto"/>
      </w:divBdr>
    </w:div>
    <w:div w:id="482236191">
      <w:bodyDiv w:val="1"/>
      <w:marLeft w:val="0"/>
      <w:marRight w:val="0"/>
      <w:marTop w:val="0"/>
      <w:marBottom w:val="0"/>
      <w:divBdr>
        <w:top w:val="none" w:sz="0" w:space="0" w:color="auto"/>
        <w:left w:val="none" w:sz="0" w:space="0" w:color="auto"/>
        <w:bottom w:val="none" w:sz="0" w:space="0" w:color="auto"/>
        <w:right w:val="none" w:sz="0" w:space="0" w:color="auto"/>
      </w:divBdr>
    </w:div>
    <w:div w:id="482359056">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3744882">
      <w:bodyDiv w:val="1"/>
      <w:marLeft w:val="0"/>
      <w:marRight w:val="0"/>
      <w:marTop w:val="0"/>
      <w:marBottom w:val="0"/>
      <w:divBdr>
        <w:top w:val="none" w:sz="0" w:space="0" w:color="auto"/>
        <w:left w:val="none" w:sz="0" w:space="0" w:color="auto"/>
        <w:bottom w:val="none" w:sz="0" w:space="0" w:color="auto"/>
        <w:right w:val="none" w:sz="0" w:space="0" w:color="auto"/>
      </w:divBdr>
    </w:div>
    <w:div w:id="483815437">
      <w:bodyDiv w:val="1"/>
      <w:marLeft w:val="0"/>
      <w:marRight w:val="0"/>
      <w:marTop w:val="0"/>
      <w:marBottom w:val="0"/>
      <w:divBdr>
        <w:top w:val="none" w:sz="0" w:space="0" w:color="auto"/>
        <w:left w:val="none" w:sz="0" w:space="0" w:color="auto"/>
        <w:bottom w:val="none" w:sz="0" w:space="0" w:color="auto"/>
        <w:right w:val="none" w:sz="0" w:space="0" w:color="auto"/>
      </w:divBdr>
    </w:div>
    <w:div w:id="484131541">
      <w:bodyDiv w:val="1"/>
      <w:marLeft w:val="0"/>
      <w:marRight w:val="0"/>
      <w:marTop w:val="0"/>
      <w:marBottom w:val="0"/>
      <w:divBdr>
        <w:top w:val="none" w:sz="0" w:space="0" w:color="auto"/>
        <w:left w:val="none" w:sz="0" w:space="0" w:color="auto"/>
        <w:bottom w:val="none" w:sz="0" w:space="0" w:color="auto"/>
        <w:right w:val="none" w:sz="0" w:space="0" w:color="auto"/>
      </w:divBdr>
    </w:div>
    <w:div w:id="484203313">
      <w:bodyDiv w:val="1"/>
      <w:marLeft w:val="0"/>
      <w:marRight w:val="0"/>
      <w:marTop w:val="0"/>
      <w:marBottom w:val="0"/>
      <w:divBdr>
        <w:top w:val="none" w:sz="0" w:space="0" w:color="auto"/>
        <w:left w:val="none" w:sz="0" w:space="0" w:color="auto"/>
        <w:bottom w:val="none" w:sz="0" w:space="0" w:color="auto"/>
        <w:right w:val="none" w:sz="0" w:space="0" w:color="auto"/>
      </w:divBdr>
    </w:div>
    <w:div w:id="485365119">
      <w:bodyDiv w:val="1"/>
      <w:marLeft w:val="0"/>
      <w:marRight w:val="0"/>
      <w:marTop w:val="0"/>
      <w:marBottom w:val="0"/>
      <w:divBdr>
        <w:top w:val="none" w:sz="0" w:space="0" w:color="auto"/>
        <w:left w:val="none" w:sz="0" w:space="0" w:color="auto"/>
        <w:bottom w:val="none" w:sz="0" w:space="0" w:color="auto"/>
        <w:right w:val="none" w:sz="0" w:space="0" w:color="auto"/>
      </w:divBdr>
    </w:div>
    <w:div w:id="485437706">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090323">
      <w:bodyDiv w:val="1"/>
      <w:marLeft w:val="0"/>
      <w:marRight w:val="0"/>
      <w:marTop w:val="0"/>
      <w:marBottom w:val="0"/>
      <w:divBdr>
        <w:top w:val="none" w:sz="0" w:space="0" w:color="auto"/>
        <w:left w:val="none" w:sz="0" w:space="0" w:color="auto"/>
        <w:bottom w:val="none" w:sz="0" w:space="0" w:color="auto"/>
        <w:right w:val="none" w:sz="0" w:space="0" w:color="auto"/>
      </w:divBdr>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87282195">
      <w:bodyDiv w:val="1"/>
      <w:marLeft w:val="0"/>
      <w:marRight w:val="0"/>
      <w:marTop w:val="0"/>
      <w:marBottom w:val="0"/>
      <w:divBdr>
        <w:top w:val="none" w:sz="0" w:space="0" w:color="auto"/>
        <w:left w:val="none" w:sz="0" w:space="0" w:color="auto"/>
        <w:bottom w:val="none" w:sz="0" w:space="0" w:color="auto"/>
        <w:right w:val="none" w:sz="0" w:space="0" w:color="auto"/>
      </w:divBdr>
    </w:div>
    <w:div w:id="489105911">
      <w:bodyDiv w:val="1"/>
      <w:marLeft w:val="0"/>
      <w:marRight w:val="0"/>
      <w:marTop w:val="0"/>
      <w:marBottom w:val="0"/>
      <w:divBdr>
        <w:top w:val="none" w:sz="0" w:space="0" w:color="auto"/>
        <w:left w:val="none" w:sz="0" w:space="0" w:color="auto"/>
        <w:bottom w:val="none" w:sz="0" w:space="0" w:color="auto"/>
        <w:right w:val="none" w:sz="0" w:space="0" w:color="auto"/>
      </w:divBdr>
    </w:div>
    <w:div w:id="489903130">
      <w:bodyDiv w:val="1"/>
      <w:marLeft w:val="0"/>
      <w:marRight w:val="0"/>
      <w:marTop w:val="0"/>
      <w:marBottom w:val="0"/>
      <w:divBdr>
        <w:top w:val="none" w:sz="0" w:space="0" w:color="auto"/>
        <w:left w:val="none" w:sz="0" w:space="0" w:color="auto"/>
        <w:bottom w:val="none" w:sz="0" w:space="0" w:color="auto"/>
        <w:right w:val="none" w:sz="0" w:space="0" w:color="auto"/>
      </w:divBdr>
    </w:div>
    <w:div w:id="490024640">
      <w:bodyDiv w:val="1"/>
      <w:marLeft w:val="0"/>
      <w:marRight w:val="0"/>
      <w:marTop w:val="0"/>
      <w:marBottom w:val="0"/>
      <w:divBdr>
        <w:top w:val="none" w:sz="0" w:space="0" w:color="auto"/>
        <w:left w:val="none" w:sz="0" w:space="0" w:color="auto"/>
        <w:bottom w:val="none" w:sz="0" w:space="0" w:color="auto"/>
        <w:right w:val="none" w:sz="0" w:space="0" w:color="auto"/>
      </w:divBdr>
    </w:div>
    <w:div w:id="490221406">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0482586">
      <w:bodyDiv w:val="1"/>
      <w:marLeft w:val="0"/>
      <w:marRight w:val="0"/>
      <w:marTop w:val="0"/>
      <w:marBottom w:val="0"/>
      <w:divBdr>
        <w:top w:val="none" w:sz="0" w:space="0" w:color="auto"/>
        <w:left w:val="none" w:sz="0" w:space="0" w:color="auto"/>
        <w:bottom w:val="none" w:sz="0" w:space="0" w:color="auto"/>
        <w:right w:val="none" w:sz="0" w:space="0" w:color="auto"/>
      </w:divBdr>
    </w:div>
    <w:div w:id="490603477">
      <w:bodyDiv w:val="1"/>
      <w:marLeft w:val="0"/>
      <w:marRight w:val="0"/>
      <w:marTop w:val="0"/>
      <w:marBottom w:val="0"/>
      <w:divBdr>
        <w:top w:val="none" w:sz="0" w:space="0" w:color="auto"/>
        <w:left w:val="none" w:sz="0" w:space="0" w:color="auto"/>
        <w:bottom w:val="none" w:sz="0" w:space="0" w:color="auto"/>
        <w:right w:val="none" w:sz="0" w:space="0" w:color="auto"/>
      </w:divBdr>
    </w:div>
    <w:div w:id="491876197">
      <w:bodyDiv w:val="1"/>
      <w:marLeft w:val="0"/>
      <w:marRight w:val="0"/>
      <w:marTop w:val="0"/>
      <w:marBottom w:val="0"/>
      <w:divBdr>
        <w:top w:val="none" w:sz="0" w:space="0" w:color="auto"/>
        <w:left w:val="none" w:sz="0" w:space="0" w:color="auto"/>
        <w:bottom w:val="none" w:sz="0" w:space="0" w:color="auto"/>
        <w:right w:val="none" w:sz="0" w:space="0" w:color="auto"/>
      </w:divBdr>
    </w:div>
    <w:div w:id="492263147">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3447772">
      <w:bodyDiv w:val="1"/>
      <w:marLeft w:val="0"/>
      <w:marRight w:val="0"/>
      <w:marTop w:val="0"/>
      <w:marBottom w:val="0"/>
      <w:divBdr>
        <w:top w:val="none" w:sz="0" w:space="0" w:color="auto"/>
        <w:left w:val="none" w:sz="0" w:space="0" w:color="auto"/>
        <w:bottom w:val="none" w:sz="0" w:space="0" w:color="auto"/>
        <w:right w:val="none" w:sz="0" w:space="0" w:color="auto"/>
      </w:divBdr>
    </w:div>
    <w:div w:id="493765951">
      <w:bodyDiv w:val="1"/>
      <w:marLeft w:val="0"/>
      <w:marRight w:val="0"/>
      <w:marTop w:val="0"/>
      <w:marBottom w:val="0"/>
      <w:divBdr>
        <w:top w:val="none" w:sz="0" w:space="0" w:color="auto"/>
        <w:left w:val="none" w:sz="0" w:space="0" w:color="auto"/>
        <w:bottom w:val="none" w:sz="0" w:space="0" w:color="auto"/>
        <w:right w:val="none" w:sz="0" w:space="0" w:color="auto"/>
      </w:divBdr>
    </w:div>
    <w:div w:id="493843479">
      <w:bodyDiv w:val="1"/>
      <w:marLeft w:val="0"/>
      <w:marRight w:val="0"/>
      <w:marTop w:val="0"/>
      <w:marBottom w:val="0"/>
      <w:divBdr>
        <w:top w:val="none" w:sz="0" w:space="0" w:color="auto"/>
        <w:left w:val="none" w:sz="0" w:space="0" w:color="auto"/>
        <w:bottom w:val="none" w:sz="0" w:space="0" w:color="auto"/>
        <w:right w:val="none" w:sz="0" w:space="0" w:color="auto"/>
      </w:divBdr>
    </w:div>
    <w:div w:id="494032554">
      <w:bodyDiv w:val="1"/>
      <w:marLeft w:val="0"/>
      <w:marRight w:val="0"/>
      <w:marTop w:val="0"/>
      <w:marBottom w:val="0"/>
      <w:divBdr>
        <w:top w:val="none" w:sz="0" w:space="0" w:color="auto"/>
        <w:left w:val="none" w:sz="0" w:space="0" w:color="auto"/>
        <w:bottom w:val="none" w:sz="0" w:space="0" w:color="auto"/>
        <w:right w:val="none" w:sz="0" w:space="0" w:color="auto"/>
      </w:divBdr>
    </w:div>
    <w:div w:id="494490155">
      <w:bodyDiv w:val="1"/>
      <w:marLeft w:val="0"/>
      <w:marRight w:val="0"/>
      <w:marTop w:val="0"/>
      <w:marBottom w:val="0"/>
      <w:divBdr>
        <w:top w:val="none" w:sz="0" w:space="0" w:color="auto"/>
        <w:left w:val="none" w:sz="0" w:space="0" w:color="auto"/>
        <w:bottom w:val="none" w:sz="0" w:space="0" w:color="auto"/>
        <w:right w:val="none" w:sz="0" w:space="0" w:color="auto"/>
      </w:divBdr>
    </w:div>
    <w:div w:id="495419124">
      <w:bodyDiv w:val="1"/>
      <w:marLeft w:val="0"/>
      <w:marRight w:val="0"/>
      <w:marTop w:val="0"/>
      <w:marBottom w:val="0"/>
      <w:divBdr>
        <w:top w:val="none" w:sz="0" w:space="0" w:color="auto"/>
        <w:left w:val="none" w:sz="0" w:space="0" w:color="auto"/>
        <w:bottom w:val="none" w:sz="0" w:space="0" w:color="auto"/>
        <w:right w:val="none" w:sz="0" w:space="0" w:color="auto"/>
      </w:divBdr>
    </w:div>
    <w:div w:id="495807898">
      <w:bodyDiv w:val="1"/>
      <w:marLeft w:val="0"/>
      <w:marRight w:val="0"/>
      <w:marTop w:val="0"/>
      <w:marBottom w:val="0"/>
      <w:divBdr>
        <w:top w:val="none" w:sz="0" w:space="0" w:color="auto"/>
        <w:left w:val="none" w:sz="0" w:space="0" w:color="auto"/>
        <w:bottom w:val="none" w:sz="0" w:space="0" w:color="auto"/>
        <w:right w:val="none" w:sz="0" w:space="0" w:color="auto"/>
      </w:divBdr>
    </w:div>
    <w:div w:id="496072158">
      <w:bodyDiv w:val="1"/>
      <w:marLeft w:val="0"/>
      <w:marRight w:val="0"/>
      <w:marTop w:val="0"/>
      <w:marBottom w:val="0"/>
      <w:divBdr>
        <w:top w:val="none" w:sz="0" w:space="0" w:color="auto"/>
        <w:left w:val="none" w:sz="0" w:space="0" w:color="auto"/>
        <w:bottom w:val="none" w:sz="0" w:space="0" w:color="auto"/>
        <w:right w:val="none" w:sz="0" w:space="0" w:color="auto"/>
      </w:divBdr>
    </w:div>
    <w:div w:id="496960415">
      <w:bodyDiv w:val="1"/>
      <w:marLeft w:val="0"/>
      <w:marRight w:val="0"/>
      <w:marTop w:val="0"/>
      <w:marBottom w:val="0"/>
      <w:divBdr>
        <w:top w:val="none" w:sz="0" w:space="0" w:color="auto"/>
        <w:left w:val="none" w:sz="0" w:space="0" w:color="auto"/>
        <w:bottom w:val="none" w:sz="0" w:space="0" w:color="auto"/>
        <w:right w:val="none" w:sz="0" w:space="0" w:color="auto"/>
      </w:divBdr>
    </w:div>
    <w:div w:id="497769223">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498427191">
      <w:bodyDiv w:val="1"/>
      <w:marLeft w:val="0"/>
      <w:marRight w:val="0"/>
      <w:marTop w:val="0"/>
      <w:marBottom w:val="0"/>
      <w:divBdr>
        <w:top w:val="none" w:sz="0" w:space="0" w:color="auto"/>
        <w:left w:val="none" w:sz="0" w:space="0" w:color="auto"/>
        <w:bottom w:val="none" w:sz="0" w:space="0" w:color="auto"/>
        <w:right w:val="none" w:sz="0" w:space="0" w:color="auto"/>
      </w:divBdr>
    </w:div>
    <w:div w:id="498544987">
      <w:bodyDiv w:val="1"/>
      <w:marLeft w:val="0"/>
      <w:marRight w:val="0"/>
      <w:marTop w:val="0"/>
      <w:marBottom w:val="0"/>
      <w:divBdr>
        <w:top w:val="none" w:sz="0" w:space="0" w:color="auto"/>
        <w:left w:val="none" w:sz="0" w:space="0" w:color="auto"/>
        <w:bottom w:val="none" w:sz="0" w:space="0" w:color="auto"/>
        <w:right w:val="none" w:sz="0" w:space="0" w:color="auto"/>
      </w:divBdr>
    </w:div>
    <w:div w:id="498737317">
      <w:bodyDiv w:val="1"/>
      <w:marLeft w:val="0"/>
      <w:marRight w:val="0"/>
      <w:marTop w:val="0"/>
      <w:marBottom w:val="0"/>
      <w:divBdr>
        <w:top w:val="none" w:sz="0" w:space="0" w:color="auto"/>
        <w:left w:val="none" w:sz="0" w:space="0" w:color="auto"/>
        <w:bottom w:val="none" w:sz="0" w:space="0" w:color="auto"/>
        <w:right w:val="none" w:sz="0" w:space="0" w:color="auto"/>
      </w:divBdr>
    </w:div>
    <w:div w:id="499128180">
      <w:bodyDiv w:val="1"/>
      <w:marLeft w:val="0"/>
      <w:marRight w:val="0"/>
      <w:marTop w:val="0"/>
      <w:marBottom w:val="0"/>
      <w:divBdr>
        <w:top w:val="none" w:sz="0" w:space="0" w:color="auto"/>
        <w:left w:val="none" w:sz="0" w:space="0" w:color="auto"/>
        <w:bottom w:val="none" w:sz="0" w:space="0" w:color="auto"/>
        <w:right w:val="none" w:sz="0" w:space="0" w:color="auto"/>
      </w:divBdr>
    </w:div>
    <w:div w:id="499584766">
      <w:bodyDiv w:val="1"/>
      <w:marLeft w:val="0"/>
      <w:marRight w:val="0"/>
      <w:marTop w:val="0"/>
      <w:marBottom w:val="0"/>
      <w:divBdr>
        <w:top w:val="none" w:sz="0" w:space="0" w:color="auto"/>
        <w:left w:val="none" w:sz="0" w:space="0" w:color="auto"/>
        <w:bottom w:val="none" w:sz="0" w:space="0" w:color="auto"/>
        <w:right w:val="none" w:sz="0" w:space="0" w:color="auto"/>
      </w:divBdr>
    </w:div>
    <w:div w:id="499737815">
      <w:bodyDiv w:val="1"/>
      <w:marLeft w:val="0"/>
      <w:marRight w:val="0"/>
      <w:marTop w:val="0"/>
      <w:marBottom w:val="0"/>
      <w:divBdr>
        <w:top w:val="none" w:sz="0" w:space="0" w:color="auto"/>
        <w:left w:val="none" w:sz="0" w:space="0" w:color="auto"/>
        <w:bottom w:val="none" w:sz="0" w:space="0" w:color="auto"/>
        <w:right w:val="none" w:sz="0" w:space="0" w:color="auto"/>
      </w:divBdr>
    </w:div>
    <w:div w:id="499739793">
      <w:bodyDiv w:val="1"/>
      <w:marLeft w:val="0"/>
      <w:marRight w:val="0"/>
      <w:marTop w:val="0"/>
      <w:marBottom w:val="0"/>
      <w:divBdr>
        <w:top w:val="none" w:sz="0" w:space="0" w:color="auto"/>
        <w:left w:val="none" w:sz="0" w:space="0" w:color="auto"/>
        <w:bottom w:val="none" w:sz="0" w:space="0" w:color="auto"/>
        <w:right w:val="none" w:sz="0" w:space="0" w:color="auto"/>
      </w:divBdr>
    </w:div>
    <w:div w:id="499808272">
      <w:bodyDiv w:val="1"/>
      <w:marLeft w:val="0"/>
      <w:marRight w:val="0"/>
      <w:marTop w:val="0"/>
      <w:marBottom w:val="0"/>
      <w:divBdr>
        <w:top w:val="none" w:sz="0" w:space="0" w:color="auto"/>
        <w:left w:val="none" w:sz="0" w:space="0" w:color="auto"/>
        <w:bottom w:val="none" w:sz="0" w:space="0" w:color="auto"/>
        <w:right w:val="none" w:sz="0" w:space="0" w:color="auto"/>
      </w:divBdr>
    </w:div>
    <w:div w:id="500237232">
      <w:bodyDiv w:val="1"/>
      <w:marLeft w:val="0"/>
      <w:marRight w:val="0"/>
      <w:marTop w:val="0"/>
      <w:marBottom w:val="0"/>
      <w:divBdr>
        <w:top w:val="none" w:sz="0" w:space="0" w:color="auto"/>
        <w:left w:val="none" w:sz="0" w:space="0" w:color="auto"/>
        <w:bottom w:val="none" w:sz="0" w:space="0" w:color="auto"/>
        <w:right w:val="none" w:sz="0" w:space="0" w:color="auto"/>
      </w:divBdr>
    </w:div>
    <w:div w:id="500320063">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0975368">
      <w:bodyDiv w:val="1"/>
      <w:marLeft w:val="0"/>
      <w:marRight w:val="0"/>
      <w:marTop w:val="0"/>
      <w:marBottom w:val="0"/>
      <w:divBdr>
        <w:top w:val="none" w:sz="0" w:space="0" w:color="auto"/>
        <w:left w:val="none" w:sz="0" w:space="0" w:color="auto"/>
        <w:bottom w:val="none" w:sz="0" w:space="0" w:color="auto"/>
        <w:right w:val="none" w:sz="0" w:space="0" w:color="auto"/>
      </w:divBdr>
    </w:div>
    <w:div w:id="501508901">
      <w:bodyDiv w:val="1"/>
      <w:marLeft w:val="0"/>
      <w:marRight w:val="0"/>
      <w:marTop w:val="0"/>
      <w:marBottom w:val="0"/>
      <w:divBdr>
        <w:top w:val="none" w:sz="0" w:space="0" w:color="auto"/>
        <w:left w:val="none" w:sz="0" w:space="0" w:color="auto"/>
        <w:bottom w:val="none" w:sz="0" w:space="0" w:color="auto"/>
        <w:right w:val="none" w:sz="0" w:space="0" w:color="auto"/>
      </w:divBdr>
    </w:div>
    <w:div w:id="502159562">
      <w:bodyDiv w:val="1"/>
      <w:marLeft w:val="0"/>
      <w:marRight w:val="0"/>
      <w:marTop w:val="0"/>
      <w:marBottom w:val="0"/>
      <w:divBdr>
        <w:top w:val="none" w:sz="0" w:space="0" w:color="auto"/>
        <w:left w:val="none" w:sz="0" w:space="0" w:color="auto"/>
        <w:bottom w:val="none" w:sz="0" w:space="0" w:color="auto"/>
        <w:right w:val="none" w:sz="0" w:space="0" w:color="auto"/>
      </w:divBdr>
    </w:div>
    <w:div w:id="502547311">
      <w:bodyDiv w:val="1"/>
      <w:marLeft w:val="0"/>
      <w:marRight w:val="0"/>
      <w:marTop w:val="0"/>
      <w:marBottom w:val="0"/>
      <w:divBdr>
        <w:top w:val="none" w:sz="0" w:space="0" w:color="auto"/>
        <w:left w:val="none" w:sz="0" w:space="0" w:color="auto"/>
        <w:bottom w:val="none" w:sz="0" w:space="0" w:color="auto"/>
        <w:right w:val="none" w:sz="0" w:space="0" w:color="auto"/>
      </w:divBdr>
    </w:div>
    <w:div w:id="502742853">
      <w:bodyDiv w:val="1"/>
      <w:marLeft w:val="0"/>
      <w:marRight w:val="0"/>
      <w:marTop w:val="0"/>
      <w:marBottom w:val="0"/>
      <w:divBdr>
        <w:top w:val="none" w:sz="0" w:space="0" w:color="auto"/>
        <w:left w:val="none" w:sz="0" w:space="0" w:color="auto"/>
        <w:bottom w:val="none" w:sz="0" w:space="0" w:color="auto"/>
        <w:right w:val="none" w:sz="0" w:space="0" w:color="auto"/>
      </w:divBdr>
    </w:div>
    <w:div w:id="503664373">
      <w:bodyDiv w:val="1"/>
      <w:marLeft w:val="0"/>
      <w:marRight w:val="0"/>
      <w:marTop w:val="0"/>
      <w:marBottom w:val="0"/>
      <w:divBdr>
        <w:top w:val="none" w:sz="0" w:space="0" w:color="auto"/>
        <w:left w:val="none" w:sz="0" w:space="0" w:color="auto"/>
        <w:bottom w:val="none" w:sz="0" w:space="0" w:color="auto"/>
        <w:right w:val="none" w:sz="0" w:space="0" w:color="auto"/>
      </w:divBdr>
    </w:div>
    <w:div w:id="503788606">
      <w:bodyDiv w:val="1"/>
      <w:marLeft w:val="0"/>
      <w:marRight w:val="0"/>
      <w:marTop w:val="0"/>
      <w:marBottom w:val="0"/>
      <w:divBdr>
        <w:top w:val="none" w:sz="0" w:space="0" w:color="auto"/>
        <w:left w:val="none" w:sz="0" w:space="0" w:color="auto"/>
        <w:bottom w:val="none" w:sz="0" w:space="0" w:color="auto"/>
        <w:right w:val="none" w:sz="0" w:space="0" w:color="auto"/>
      </w:divBdr>
    </w:div>
    <w:div w:id="503979647">
      <w:bodyDiv w:val="1"/>
      <w:marLeft w:val="0"/>
      <w:marRight w:val="0"/>
      <w:marTop w:val="0"/>
      <w:marBottom w:val="0"/>
      <w:divBdr>
        <w:top w:val="none" w:sz="0" w:space="0" w:color="auto"/>
        <w:left w:val="none" w:sz="0" w:space="0" w:color="auto"/>
        <w:bottom w:val="none" w:sz="0" w:space="0" w:color="auto"/>
        <w:right w:val="none" w:sz="0" w:space="0" w:color="auto"/>
      </w:divBdr>
    </w:div>
    <w:div w:id="504439847">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6024073">
      <w:bodyDiv w:val="1"/>
      <w:marLeft w:val="0"/>
      <w:marRight w:val="0"/>
      <w:marTop w:val="0"/>
      <w:marBottom w:val="0"/>
      <w:divBdr>
        <w:top w:val="none" w:sz="0" w:space="0" w:color="auto"/>
        <w:left w:val="none" w:sz="0" w:space="0" w:color="auto"/>
        <w:bottom w:val="none" w:sz="0" w:space="0" w:color="auto"/>
        <w:right w:val="none" w:sz="0" w:space="0" w:color="auto"/>
      </w:divBdr>
    </w:div>
    <w:div w:id="506216556">
      <w:bodyDiv w:val="1"/>
      <w:marLeft w:val="0"/>
      <w:marRight w:val="0"/>
      <w:marTop w:val="0"/>
      <w:marBottom w:val="0"/>
      <w:divBdr>
        <w:top w:val="none" w:sz="0" w:space="0" w:color="auto"/>
        <w:left w:val="none" w:sz="0" w:space="0" w:color="auto"/>
        <w:bottom w:val="none" w:sz="0" w:space="0" w:color="auto"/>
        <w:right w:val="none" w:sz="0" w:space="0" w:color="auto"/>
      </w:divBdr>
    </w:div>
    <w:div w:id="506751827">
      <w:bodyDiv w:val="1"/>
      <w:marLeft w:val="0"/>
      <w:marRight w:val="0"/>
      <w:marTop w:val="0"/>
      <w:marBottom w:val="0"/>
      <w:divBdr>
        <w:top w:val="none" w:sz="0" w:space="0" w:color="auto"/>
        <w:left w:val="none" w:sz="0" w:space="0" w:color="auto"/>
        <w:bottom w:val="none" w:sz="0" w:space="0" w:color="auto"/>
        <w:right w:val="none" w:sz="0" w:space="0" w:color="auto"/>
      </w:divBdr>
    </w:div>
    <w:div w:id="507061583">
      <w:bodyDiv w:val="1"/>
      <w:marLeft w:val="0"/>
      <w:marRight w:val="0"/>
      <w:marTop w:val="0"/>
      <w:marBottom w:val="0"/>
      <w:divBdr>
        <w:top w:val="none" w:sz="0" w:space="0" w:color="auto"/>
        <w:left w:val="none" w:sz="0" w:space="0" w:color="auto"/>
        <w:bottom w:val="none" w:sz="0" w:space="0" w:color="auto"/>
        <w:right w:val="none" w:sz="0" w:space="0" w:color="auto"/>
      </w:divBdr>
    </w:div>
    <w:div w:id="507601608">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8449191">
      <w:bodyDiv w:val="1"/>
      <w:marLeft w:val="0"/>
      <w:marRight w:val="0"/>
      <w:marTop w:val="0"/>
      <w:marBottom w:val="0"/>
      <w:divBdr>
        <w:top w:val="none" w:sz="0" w:space="0" w:color="auto"/>
        <w:left w:val="none" w:sz="0" w:space="0" w:color="auto"/>
        <w:bottom w:val="none" w:sz="0" w:space="0" w:color="auto"/>
        <w:right w:val="none" w:sz="0" w:space="0" w:color="auto"/>
      </w:divBdr>
    </w:div>
    <w:div w:id="508449641">
      <w:bodyDiv w:val="1"/>
      <w:marLeft w:val="0"/>
      <w:marRight w:val="0"/>
      <w:marTop w:val="0"/>
      <w:marBottom w:val="0"/>
      <w:divBdr>
        <w:top w:val="none" w:sz="0" w:space="0" w:color="auto"/>
        <w:left w:val="none" w:sz="0" w:space="0" w:color="auto"/>
        <w:bottom w:val="none" w:sz="0" w:space="0" w:color="auto"/>
        <w:right w:val="none" w:sz="0" w:space="0" w:color="auto"/>
      </w:divBdr>
    </w:div>
    <w:div w:id="509682420">
      <w:bodyDiv w:val="1"/>
      <w:marLeft w:val="0"/>
      <w:marRight w:val="0"/>
      <w:marTop w:val="0"/>
      <w:marBottom w:val="0"/>
      <w:divBdr>
        <w:top w:val="none" w:sz="0" w:space="0" w:color="auto"/>
        <w:left w:val="none" w:sz="0" w:space="0" w:color="auto"/>
        <w:bottom w:val="none" w:sz="0" w:space="0" w:color="auto"/>
        <w:right w:val="none" w:sz="0" w:space="0" w:color="auto"/>
      </w:divBdr>
    </w:div>
    <w:div w:id="509686041">
      <w:bodyDiv w:val="1"/>
      <w:marLeft w:val="0"/>
      <w:marRight w:val="0"/>
      <w:marTop w:val="0"/>
      <w:marBottom w:val="0"/>
      <w:divBdr>
        <w:top w:val="none" w:sz="0" w:space="0" w:color="auto"/>
        <w:left w:val="none" w:sz="0" w:space="0" w:color="auto"/>
        <w:bottom w:val="none" w:sz="0" w:space="0" w:color="auto"/>
        <w:right w:val="none" w:sz="0" w:space="0" w:color="auto"/>
      </w:divBdr>
    </w:div>
    <w:div w:id="509759743">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1381617">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3374761">
      <w:bodyDiv w:val="1"/>
      <w:marLeft w:val="0"/>
      <w:marRight w:val="0"/>
      <w:marTop w:val="0"/>
      <w:marBottom w:val="0"/>
      <w:divBdr>
        <w:top w:val="none" w:sz="0" w:space="0" w:color="auto"/>
        <w:left w:val="none" w:sz="0" w:space="0" w:color="auto"/>
        <w:bottom w:val="none" w:sz="0" w:space="0" w:color="auto"/>
        <w:right w:val="none" w:sz="0" w:space="0" w:color="auto"/>
      </w:divBdr>
    </w:div>
    <w:div w:id="514078148">
      <w:bodyDiv w:val="1"/>
      <w:marLeft w:val="0"/>
      <w:marRight w:val="0"/>
      <w:marTop w:val="0"/>
      <w:marBottom w:val="0"/>
      <w:divBdr>
        <w:top w:val="none" w:sz="0" w:space="0" w:color="auto"/>
        <w:left w:val="none" w:sz="0" w:space="0" w:color="auto"/>
        <w:bottom w:val="none" w:sz="0" w:space="0" w:color="auto"/>
        <w:right w:val="none" w:sz="0" w:space="0" w:color="auto"/>
      </w:divBdr>
    </w:div>
    <w:div w:id="514198429">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4810354">
      <w:bodyDiv w:val="1"/>
      <w:marLeft w:val="0"/>
      <w:marRight w:val="0"/>
      <w:marTop w:val="0"/>
      <w:marBottom w:val="0"/>
      <w:divBdr>
        <w:top w:val="none" w:sz="0" w:space="0" w:color="auto"/>
        <w:left w:val="none" w:sz="0" w:space="0" w:color="auto"/>
        <w:bottom w:val="none" w:sz="0" w:space="0" w:color="auto"/>
        <w:right w:val="none" w:sz="0" w:space="0" w:color="auto"/>
      </w:divBdr>
    </w:div>
    <w:div w:id="514854074">
      <w:bodyDiv w:val="1"/>
      <w:marLeft w:val="0"/>
      <w:marRight w:val="0"/>
      <w:marTop w:val="0"/>
      <w:marBottom w:val="0"/>
      <w:divBdr>
        <w:top w:val="none" w:sz="0" w:space="0" w:color="auto"/>
        <w:left w:val="none" w:sz="0" w:space="0" w:color="auto"/>
        <w:bottom w:val="none" w:sz="0" w:space="0" w:color="auto"/>
        <w:right w:val="none" w:sz="0" w:space="0" w:color="auto"/>
      </w:divBdr>
      <w:divsChild>
        <w:div w:id="1944923949">
          <w:marLeft w:val="0"/>
          <w:marRight w:val="0"/>
          <w:marTop w:val="0"/>
          <w:marBottom w:val="0"/>
          <w:divBdr>
            <w:top w:val="none" w:sz="0" w:space="0" w:color="auto"/>
            <w:left w:val="none" w:sz="0" w:space="0" w:color="auto"/>
            <w:bottom w:val="none" w:sz="0" w:space="0" w:color="auto"/>
            <w:right w:val="none" w:sz="0" w:space="0" w:color="auto"/>
          </w:divBdr>
        </w:div>
        <w:div w:id="1972862661">
          <w:marLeft w:val="0"/>
          <w:marRight w:val="0"/>
          <w:marTop w:val="0"/>
          <w:marBottom w:val="0"/>
          <w:divBdr>
            <w:top w:val="none" w:sz="0" w:space="0" w:color="auto"/>
            <w:left w:val="none" w:sz="0" w:space="0" w:color="auto"/>
            <w:bottom w:val="none" w:sz="0" w:space="0" w:color="auto"/>
            <w:right w:val="none" w:sz="0" w:space="0" w:color="auto"/>
          </w:divBdr>
        </w:div>
        <w:div w:id="142159103">
          <w:marLeft w:val="0"/>
          <w:marRight w:val="0"/>
          <w:marTop w:val="0"/>
          <w:marBottom w:val="0"/>
          <w:divBdr>
            <w:top w:val="none" w:sz="0" w:space="0" w:color="auto"/>
            <w:left w:val="none" w:sz="0" w:space="0" w:color="auto"/>
            <w:bottom w:val="none" w:sz="0" w:space="0" w:color="auto"/>
            <w:right w:val="none" w:sz="0" w:space="0" w:color="auto"/>
          </w:divBdr>
        </w:div>
        <w:div w:id="1337002139">
          <w:marLeft w:val="0"/>
          <w:marRight w:val="0"/>
          <w:marTop w:val="0"/>
          <w:marBottom w:val="0"/>
          <w:divBdr>
            <w:top w:val="none" w:sz="0" w:space="0" w:color="auto"/>
            <w:left w:val="none" w:sz="0" w:space="0" w:color="auto"/>
            <w:bottom w:val="none" w:sz="0" w:space="0" w:color="auto"/>
            <w:right w:val="none" w:sz="0" w:space="0" w:color="auto"/>
          </w:divBdr>
        </w:div>
        <w:div w:id="998078367">
          <w:marLeft w:val="0"/>
          <w:marRight w:val="0"/>
          <w:marTop w:val="0"/>
          <w:marBottom w:val="0"/>
          <w:divBdr>
            <w:top w:val="none" w:sz="0" w:space="0" w:color="auto"/>
            <w:left w:val="none" w:sz="0" w:space="0" w:color="auto"/>
            <w:bottom w:val="none" w:sz="0" w:space="0" w:color="auto"/>
            <w:right w:val="none" w:sz="0" w:space="0" w:color="auto"/>
          </w:divBdr>
        </w:div>
        <w:div w:id="690422738">
          <w:marLeft w:val="0"/>
          <w:marRight w:val="0"/>
          <w:marTop w:val="0"/>
          <w:marBottom w:val="0"/>
          <w:divBdr>
            <w:top w:val="none" w:sz="0" w:space="0" w:color="auto"/>
            <w:left w:val="none" w:sz="0" w:space="0" w:color="auto"/>
            <w:bottom w:val="none" w:sz="0" w:space="0" w:color="auto"/>
            <w:right w:val="none" w:sz="0" w:space="0" w:color="auto"/>
          </w:divBdr>
        </w:div>
        <w:div w:id="691030194">
          <w:marLeft w:val="0"/>
          <w:marRight w:val="0"/>
          <w:marTop w:val="0"/>
          <w:marBottom w:val="0"/>
          <w:divBdr>
            <w:top w:val="none" w:sz="0" w:space="0" w:color="auto"/>
            <w:left w:val="none" w:sz="0" w:space="0" w:color="auto"/>
            <w:bottom w:val="none" w:sz="0" w:space="0" w:color="auto"/>
            <w:right w:val="none" w:sz="0" w:space="0" w:color="auto"/>
          </w:divBdr>
        </w:div>
        <w:div w:id="1785685065">
          <w:marLeft w:val="0"/>
          <w:marRight w:val="0"/>
          <w:marTop w:val="0"/>
          <w:marBottom w:val="0"/>
          <w:divBdr>
            <w:top w:val="none" w:sz="0" w:space="0" w:color="auto"/>
            <w:left w:val="none" w:sz="0" w:space="0" w:color="auto"/>
            <w:bottom w:val="none" w:sz="0" w:space="0" w:color="auto"/>
            <w:right w:val="none" w:sz="0" w:space="0" w:color="auto"/>
          </w:divBdr>
        </w:div>
        <w:div w:id="1843349234">
          <w:marLeft w:val="0"/>
          <w:marRight w:val="0"/>
          <w:marTop w:val="0"/>
          <w:marBottom w:val="0"/>
          <w:divBdr>
            <w:top w:val="none" w:sz="0" w:space="0" w:color="auto"/>
            <w:left w:val="none" w:sz="0" w:space="0" w:color="auto"/>
            <w:bottom w:val="none" w:sz="0" w:space="0" w:color="auto"/>
            <w:right w:val="none" w:sz="0" w:space="0" w:color="auto"/>
          </w:divBdr>
        </w:div>
        <w:div w:id="1017536930">
          <w:marLeft w:val="0"/>
          <w:marRight w:val="0"/>
          <w:marTop w:val="0"/>
          <w:marBottom w:val="0"/>
          <w:divBdr>
            <w:top w:val="none" w:sz="0" w:space="0" w:color="auto"/>
            <w:left w:val="none" w:sz="0" w:space="0" w:color="auto"/>
            <w:bottom w:val="none" w:sz="0" w:space="0" w:color="auto"/>
            <w:right w:val="none" w:sz="0" w:space="0" w:color="auto"/>
          </w:divBdr>
        </w:div>
        <w:div w:id="623385423">
          <w:marLeft w:val="0"/>
          <w:marRight w:val="0"/>
          <w:marTop w:val="0"/>
          <w:marBottom w:val="0"/>
          <w:divBdr>
            <w:top w:val="none" w:sz="0" w:space="0" w:color="auto"/>
            <w:left w:val="none" w:sz="0" w:space="0" w:color="auto"/>
            <w:bottom w:val="none" w:sz="0" w:space="0" w:color="auto"/>
            <w:right w:val="none" w:sz="0" w:space="0" w:color="auto"/>
          </w:divBdr>
        </w:div>
        <w:div w:id="791443595">
          <w:marLeft w:val="0"/>
          <w:marRight w:val="0"/>
          <w:marTop w:val="0"/>
          <w:marBottom w:val="0"/>
          <w:divBdr>
            <w:top w:val="none" w:sz="0" w:space="0" w:color="auto"/>
            <w:left w:val="none" w:sz="0" w:space="0" w:color="auto"/>
            <w:bottom w:val="none" w:sz="0" w:space="0" w:color="auto"/>
            <w:right w:val="none" w:sz="0" w:space="0" w:color="auto"/>
          </w:divBdr>
        </w:div>
        <w:div w:id="171264774">
          <w:marLeft w:val="0"/>
          <w:marRight w:val="0"/>
          <w:marTop w:val="0"/>
          <w:marBottom w:val="0"/>
          <w:divBdr>
            <w:top w:val="none" w:sz="0" w:space="0" w:color="auto"/>
            <w:left w:val="none" w:sz="0" w:space="0" w:color="auto"/>
            <w:bottom w:val="none" w:sz="0" w:space="0" w:color="auto"/>
            <w:right w:val="none" w:sz="0" w:space="0" w:color="auto"/>
          </w:divBdr>
        </w:div>
        <w:div w:id="1346713295">
          <w:marLeft w:val="0"/>
          <w:marRight w:val="0"/>
          <w:marTop w:val="0"/>
          <w:marBottom w:val="0"/>
          <w:divBdr>
            <w:top w:val="none" w:sz="0" w:space="0" w:color="auto"/>
            <w:left w:val="none" w:sz="0" w:space="0" w:color="auto"/>
            <w:bottom w:val="none" w:sz="0" w:space="0" w:color="auto"/>
            <w:right w:val="none" w:sz="0" w:space="0" w:color="auto"/>
          </w:divBdr>
        </w:div>
        <w:div w:id="999649943">
          <w:marLeft w:val="0"/>
          <w:marRight w:val="0"/>
          <w:marTop w:val="0"/>
          <w:marBottom w:val="0"/>
          <w:divBdr>
            <w:top w:val="none" w:sz="0" w:space="0" w:color="auto"/>
            <w:left w:val="none" w:sz="0" w:space="0" w:color="auto"/>
            <w:bottom w:val="none" w:sz="0" w:space="0" w:color="auto"/>
            <w:right w:val="none" w:sz="0" w:space="0" w:color="auto"/>
          </w:divBdr>
        </w:div>
        <w:div w:id="587275168">
          <w:marLeft w:val="0"/>
          <w:marRight w:val="0"/>
          <w:marTop w:val="0"/>
          <w:marBottom w:val="0"/>
          <w:divBdr>
            <w:top w:val="none" w:sz="0" w:space="0" w:color="auto"/>
            <w:left w:val="none" w:sz="0" w:space="0" w:color="auto"/>
            <w:bottom w:val="none" w:sz="0" w:space="0" w:color="auto"/>
            <w:right w:val="none" w:sz="0" w:space="0" w:color="auto"/>
          </w:divBdr>
        </w:div>
        <w:div w:id="1403140170">
          <w:marLeft w:val="0"/>
          <w:marRight w:val="0"/>
          <w:marTop w:val="0"/>
          <w:marBottom w:val="0"/>
          <w:divBdr>
            <w:top w:val="none" w:sz="0" w:space="0" w:color="auto"/>
            <w:left w:val="none" w:sz="0" w:space="0" w:color="auto"/>
            <w:bottom w:val="none" w:sz="0" w:space="0" w:color="auto"/>
            <w:right w:val="none" w:sz="0" w:space="0" w:color="auto"/>
          </w:divBdr>
        </w:div>
        <w:div w:id="2118483618">
          <w:marLeft w:val="0"/>
          <w:marRight w:val="0"/>
          <w:marTop w:val="0"/>
          <w:marBottom w:val="0"/>
          <w:divBdr>
            <w:top w:val="none" w:sz="0" w:space="0" w:color="auto"/>
            <w:left w:val="none" w:sz="0" w:space="0" w:color="auto"/>
            <w:bottom w:val="none" w:sz="0" w:space="0" w:color="auto"/>
            <w:right w:val="none" w:sz="0" w:space="0" w:color="auto"/>
          </w:divBdr>
        </w:div>
        <w:div w:id="1079525031">
          <w:marLeft w:val="0"/>
          <w:marRight w:val="0"/>
          <w:marTop w:val="0"/>
          <w:marBottom w:val="0"/>
          <w:divBdr>
            <w:top w:val="none" w:sz="0" w:space="0" w:color="auto"/>
            <w:left w:val="none" w:sz="0" w:space="0" w:color="auto"/>
            <w:bottom w:val="none" w:sz="0" w:space="0" w:color="auto"/>
            <w:right w:val="none" w:sz="0" w:space="0" w:color="auto"/>
          </w:divBdr>
        </w:div>
        <w:div w:id="497422889">
          <w:marLeft w:val="0"/>
          <w:marRight w:val="0"/>
          <w:marTop w:val="0"/>
          <w:marBottom w:val="0"/>
          <w:divBdr>
            <w:top w:val="none" w:sz="0" w:space="0" w:color="auto"/>
            <w:left w:val="none" w:sz="0" w:space="0" w:color="auto"/>
            <w:bottom w:val="none" w:sz="0" w:space="0" w:color="auto"/>
            <w:right w:val="none" w:sz="0" w:space="0" w:color="auto"/>
          </w:divBdr>
        </w:div>
        <w:div w:id="1068572043">
          <w:marLeft w:val="0"/>
          <w:marRight w:val="0"/>
          <w:marTop w:val="0"/>
          <w:marBottom w:val="0"/>
          <w:divBdr>
            <w:top w:val="none" w:sz="0" w:space="0" w:color="auto"/>
            <w:left w:val="none" w:sz="0" w:space="0" w:color="auto"/>
            <w:bottom w:val="none" w:sz="0" w:space="0" w:color="auto"/>
            <w:right w:val="none" w:sz="0" w:space="0" w:color="auto"/>
          </w:divBdr>
        </w:div>
        <w:div w:id="2081710142">
          <w:marLeft w:val="0"/>
          <w:marRight w:val="0"/>
          <w:marTop w:val="0"/>
          <w:marBottom w:val="0"/>
          <w:divBdr>
            <w:top w:val="none" w:sz="0" w:space="0" w:color="auto"/>
            <w:left w:val="none" w:sz="0" w:space="0" w:color="auto"/>
            <w:bottom w:val="none" w:sz="0" w:space="0" w:color="auto"/>
            <w:right w:val="none" w:sz="0" w:space="0" w:color="auto"/>
          </w:divBdr>
        </w:div>
        <w:div w:id="1380858872">
          <w:marLeft w:val="0"/>
          <w:marRight w:val="0"/>
          <w:marTop w:val="0"/>
          <w:marBottom w:val="0"/>
          <w:divBdr>
            <w:top w:val="none" w:sz="0" w:space="0" w:color="auto"/>
            <w:left w:val="none" w:sz="0" w:space="0" w:color="auto"/>
            <w:bottom w:val="none" w:sz="0" w:space="0" w:color="auto"/>
            <w:right w:val="none" w:sz="0" w:space="0" w:color="auto"/>
          </w:divBdr>
        </w:div>
        <w:div w:id="944533353">
          <w:marLeft w:val="0"/>
          <w:marRight w:val="0"/>
          <w:marTop w:val="0"/>
          <w:marBottom w:val="0"/>
          <w:divBdr>
            <w:top w:val="none" w:sz="0" w:space="0" w:color="auto"/>
            <w:left w:val="none" w:sz="0" w:space="0" w:color="auto"/>
            <w:bottom w:val="none" w:sz="0" w:space="0" w:color="auto"/>
            <w:right w:val="none" w:sz="0" w:space="0" w:color="auto"/>
          </w:divBdr>
        </w:div>
        <w:div w:id="1201014594">
          <w:marLeft w:val="0"/>
          <w:marRight w:val="0"/>
          <w:marTop w:val="0"/>
          <w:marBottom w:val="0"/>
          <w:divBdr>
            <w:top w:val="none" w:sz="0" w:space="0" w:color="auto"/>
            <w:left w:val="none" w:sz="0" w:space="0" w:color="auto"/>
            <w:bottom w:val="none" w:sz="0" w:space="0" w:color="auto"/>
            <w:right w:val="none" w:sz="0" w:space="0" w:color="auto"/>
          </w:divBdr>
        </w:div>
        <w:div w:id="1821775980">
          <w:marLeft w:val="0"/>
          <w:marRight w:val="0"/>
          <w:marTop w:val="0"/>
          <w:marBottom w:val="0"/>
          <w:divBdr>
            <w:top w:val="none" w:sz="0" w:space="0" w:color="auto"/>
            <w:left w:val="none" w:sz="0" w:space="0" w:color="auto"/>
            <w:bottom w:val="none" w:sz="0" w:space="0" w:color="auto"/>
            <w:right w:val="none" w:sz="0" w:space="0" w:color="auto"/>
          </w:divBdr>
        </w:div>
        <w:div w:id="119224823">
          <w:marLeft w:val="0"/>
          <w:marRight w:val="0"/>
          <w:marTop w:val="0"/>
          <w:marBottom w:val="0"/>
          <w:divBdr>
            <w:top w:val="none" w:sz="0" w:space="0" w:color="auto"/>
            <w:left w:val="none" w:sz="0" w:space="0" w:color="auto"/>
            <w:bottom w:val="none" w:sz="0" w:space="0" w:color="auto"/>
            <w:right w:val="none" w:sz="0" w:space="0" w:color="auto"/>
          </w:divBdr>
        </w:div>
        <w:div w:id="1321890002">
          <w:marLeft w:val="0"/>
          <w:marRight w:val="0"/>
          <w:marTop w:val="0"/>
          <w:marBottom w:val="0"/>
          <w:divBdr>
            <w:top w:val="none" w:sz="0" w:space="0" w:color="auto"/>
            <w:left w:val="none" w:sz="0" w:space="0" w:color="auto"/>
            <w:bottom w:val="none" w:sz="0" w:space="0" w:color="auto"/>
            <w:right w:val="none" w:sz="0" w:space="0" w:color="auto"/>
          </w:divBdr>
        </w:div>
        <w:div w:id="1167090755">
          <w:marLeft w:val="0"/>
          <w:marRight w:val="0"/>
          <w:marTop w:val="0"/>
          <w:marBottom w:val="0"/>
          <w:divBdr>
            <w:top w:val="none" w:sz="0" w:space="0" w:color="auto"/>
            <w:left w:val="none" w:sz="0" w:space="0" w:color="auto"/>
            <w:bottom w:val="none" w:sz="0" w:space="0" w:color="auto"/>
            <w:right w:val="none" w:sz="0" w:space="0" w:color="auto"/>
          </w:divBdr>
        </w:div>
        <w:div w:id="1976522258">
          <w:marLeft w:val="0"/>
          <w:marRight w:val="0"/>
          <w:marTop w:val="0"/>
          <w:marBottom w:val="0"/>
          <w:divBdr>
            <w:top w:val="none" w:sz="0" w:space="0" w:color="auto"/>
            <w:left w:val="none" w:sz="0" w:space="0" w:color="auto"/>
            <w:bottom w:val="none" w:sz="0" w:space="0" w:color="auto"/>
            <w:right w:val="none" w:sz="0" w:space="0" w:color="auto"/>
          </w:divBdr>
        </w:div>
        <w:div w:id="258222191">
          <w:marLeft w:val="0"/>
          <w:marRight w:val="0"/>
          <w:marTop w:val="0"/>
          <w:marBottom w:val="0"/>
          <w:divBdr>
            <w:top w:val="none" w:sz="0" w:space="0" w:color="auto"/>
            <w:left w:val="none" w:sz="0" w:space="0" w:color="auto"/>
            <w:bottom w:val="none" w:sz="0" w:space="0" w:color="auto"/>
            <w:right w:val="none" w:sz="0" w:space="0" w:color="auto"/>
          </w:divBdr>
        </w:div>
        <w:div w:id="917594007">
          <w:marLeft w:val="0"/>
          <w:marRight w:val="0"/>
          <w:marTop w:val="0"/>
          <w:marBottom w:val="0"/>
          <w:divBdr>
            <w:top w:val="none" w:sz="0" w:space="0" w:color="auto"/>
            <w:left w:val="none" w:sz="0" w:space="0" w:color="auto"/>
            <w:bottom w:val="none" w:sz="0" w:space="0" w:color="auto"/>
            <w:right w:val="none" w:sz="0" w:space="0" w:color="auto"/>
          </w:divBdr>
        </w:div>
        <w:div w:id="1492210730">
          <w:marLeft w:val="0"/>
          <w:marRight w:val="0"/>
          <w:marTop w:val="0"/>
          <w:marBottom w:val="0"/>
          <w:divBdr>
            <w:top w:val="none" w:sz="0" w:space="0" w:color="auto"/>
            <w:left w:val="none" w:sz="0" w:space="0" w:color="auto"/>
            <w:bottom w:val="none" w:sz="0" w:space="0" w:color="auto"/>
            <w:right w:val="none" w:sz="0" w:space="0" w:color="auto"/>
          </w:divBdr>
        </w:div>
        <w:div w:id="2107917312">
          <w:marLeft w:val="0"/>
          <w:marRight w:val="0"/>
          <w:marTop w:val="0"/>
          <w:marBottom w:val="0"/>
          <w:divBdr>
            <w:top w:val="none" w:sz="0" w:space="0" w:color="auto"/>
            <w:left w:val="none" w:sz="0" w:space="0" w:color="auto"/>
            <w:bottom w:val="none" w:sz="0" w:space="0" w:color="auto"/>
            <w:right w:val="none" w:sz="0" w:space="0" w:color="auto"/>
          </w:divBdr>
        </w:div>
        <w:div w:id="1111127418">
          <w:marLeft w:val="0"/>
          <w:marRight w:val="0"/>
          <w:marTop w:val="0"/>
          <w:marBottom w:val="0"/>
          <w:divBdr>
            <w:top w:val="none" w:sz="0" w:space="0" w:color="auto"/>
            <w:left w:val="none" w:sz="0" w:space="0" w:color="auto"/>
            <w:bottom w:val="none" w:sz="0" w:space="0" w:color="auto"/>
            <w:right w:val="none" w:sz="0" w:space="0" w:color="auto"/>
          </w:divBdr>
        </w:div>
        <w:div w:id="1957330036">
          <w:marLeft w:val="0"/>
          <w:marRight w:val="0"/>
          <w:marTop w:val="0"/>
          <w:marBottom w:val="0"/>
          <w:divBdr>
            <w:top w:val="none" w:sz="0" w:space="0" w:color="auto"/>
            <w:left w:val="none" w:sz="0" w:space="0" w:color="auto"/>
            <w:bottom w:val="none" w:sz="0" w:space="0" w:color="auto"/>
            <w:right w:val="none" w:sz="0" w:space="0" w:color="auto"/>
          </w:divBdr>
        </w:div>
        <w:div w:id="600339745">
          <w:marLeft w:val="0"/>
          <w:marRight w:val="0"/>
          <w:marTop w:val="0"/>
          <w:marBottom w:val="0"/>
          <w:divBdr>
            <w:top w:val="none" w:sz="0" w:space="0" w:color="auto"/>
            <w:left w:val="none" w:sz="0" w:space="0" w:color="auto"/>
            <w:bottom w:val="none" w:sz="0" w:space="0" w:color="auto"/>
            <w:right w:val="none" w:sz="0" w:space="0" w:color="auto"/>
          </w:divBdr>
        </w:div>
        <w:div w:id="302738574">
          <w:marLeft w:val="0"/>
          <w:marRight w:val="0"/>
          <w:marTop w:val="0"/>
          <w:marBottom w:val="0"/>
          <w:divBdr>
            <w:top w:val="none" w:sz="0" w:space="0" w:color="auto"/>
            <w:left w:val="none" w:sz="0" w:space="0" w:color="auto"/>
            <w:bottom w:val="none" w:sz="0" w:space="0" w:color="auto"/>
            <w:right w:val="none" w:sz="0" w:space="0" w:color="auto"/>
          </w:divBdr>
        </w:div>
        <w:div w:id="729618888">
          <w:marLeft w:val="0"/>
          <w:marRight w:val="0"/>
          <w:marTop w:val="0"/>
          <w:marBottom w:val="0"/>
          <w:divBdr>
            <w:top w:val="none" w:sz="0" w:space="0" w:color="auto"/>
            <w:left w:val="none" w:sz="0" w:space="0" w:color="auto"/>
            <w:bottom w:val="none" w:sz="0" w:space="0" w:color="auto"/>
            <w:right w:val="none" w:sz="0" w:space="0" w:color="auto"/>
          </w:divBdr>
        </w:div>
        <w:div w:id="412513585">
          <w:marLeft w:val="0"/>
          <w:marRight w:val="0"/>
          <w:marTop w:val="0"/>
          <w:marBottom w:val="0"/>
          <w:divBdr>
            <w:top w:val="none" w:sz="0" w:space="0" w:color="auto"/>
            <w:left w:val="none" w:sz="0" w:space="0" w:color="auto"/>
            <w:bottom w:val="none" w:sz="0" w:space="0" w:color="auto"/>
            <w:right w:val="none" w:sz="0" w:space="0" w:color="auto"/>
          </w:divBdr>
        </w:div>
        <w:div w:id="205915206">
          <w:marLeft w:val="0"/>
          <w:marRight w:val="0"/>
          <w:marTop w:val="0"/>
          <w:marBottom w:val="0"/>
          <w:divBdr>
            <w:top w:val="none" w:sz="0" w:space="0" w:color="auto"/>
            <w:left w:val="none" w:sz="0" w:space="0" w:color="auto"/>
            <w:bottom w:val="none" w:sz="0" w:space="0" w:color="auto"/>
            <w:right w:val="none" w:sz="0" w:space="0" w:color="auto"/>
          </w:divBdr>
        </w:div>
        <w:div w:id="1941521069">
          <w:marLeft w:val="0"/>
          <w:marRight w:val="0"/>
          <w:marTop w:val="0"/>
          <w:marBottom w:val="0"/>
          <w:divBdr>
            <w:top w:val="none" w:sz="0" w:space="0" w:color="auto"/>
            <w:left w:val="none" w:sz="0" w:space="0" w:color="auto"/>
            <w:bottom w:val="none" w:sz="0" w:space="0" w:color="auto"/>
            <w:right w:val="none" w:sz="0" w:space="0" w:color="auto"/>
          </w:divBdr>
        </w:div>
        <w:div w:id="239558623">
          <w:marLeft w:val="0"/>
          <w:marRight w:val="0"/>
          <w:marTop w:val="0"/>
          <w:marBottom w:val="0"/>
          <w:divBdr>
            <w:top w:val="none" w:sz="0" w:space="0" w:color="auto"/>
            <w:left w:val="none" w:sz="0" w:space="0" w:color="auto"/>
            <w:bottom w:val="none" w:sz="0" w:space="0" w:color="auto"/>
            <w:right w:val="none" w:sz="0" w:space="0" w:color="auto"/>
          </w:divBdr>
        </w:div>
        <w:div w:id="272782824">
          <w:marLeft w:val="0"/>
          <w:marRight w:val="0"/>
          <w:marTop w:val="0"/>
          <w:marBottom w:val="0"/>
          <w:divBdr>
            <w:top w:val="none" w:sz="0" w:space="0" w:color="auto"/>
            <w:left w:val="none" w:sz="0" w:space="0" w:color="auto"/>
            <w:bottom w:val="none" w:sz="0" w:space="0" w:color="auto"/>
            <w:right w:val="none" w:sz="0" w:space="0" w:color="auto"/>
          </w:divBdr>
        </w:div>
        <w:div w:id="1413894338">
          <w:marLeft w:val="0"/>
          <w:marRight w:val="0"/>
          <w:marTop w:val="0"/>
          <w:marBottom w:val="0"/>
          <w:divBdr>
            <w:top w:val="none" w:sz="0" w:space="0" w:color="auto"/>
            <w:left w:val="none" w:sz="0" w:space="0" w:color="auto"/>
            <w:bottom w:val="none" w:sz="0" w:space="0" w:color="auto"/>
            <w:right w:val="none" w:sz="0" w:space="0" w:color="auto"/>
          </w:divBdr>
        </w:div>
        <w:div w:id="1228342045">
          <w:marLeft w:val="0"/>
          <w:marRight w:val="0"/>
          <w:marTop w:val="0"/>
          <w:marBottom w:val="0"/>
          <w:divBdr>
            <w:top w:val="none" w:sz="0" w:space="0" w:color="auto"/>
            <w:left w:val="none" w:sz="0" w:space="0" w:color="auto"/>
            <w:bottom w:val="none" w:sz="0" w:space="0" w:color="auto"/>
            <w:right w:val="none" w:sz="0" w:space="0" w:color="auto"/>
          </w:divBdr>
        </w:div>
        <w:div w:id="27342329">
          <w:marLeft w:val="0"/>
          <w:marRight w:val="0"/>
          <w:marTop w:val="0"/>
          <w:marBottom w:val="0"/>
          <w:divBdr>
            <w:top w:val="none" w:sz="0" w:space="0" w:color="auto"/>
            <w:left w:val="none" w:sz="0" w:space="0" w:color="auto"/>
            <w:bottom w:val="none" w:sz="0" w:space="0" w:color="auto"/>
            <w:right w:val="none" w:sz="0" w:space="0" w:color="auto"/>
          </w:divBdr>
        </w:div>
        <w:div w:id="583152466">
          <w:marLeft w:val="0"/>
          <w:marRight w:val="0"/>
          <w:marTop w:val="0"/>
          <w:marBottom w:val="0"/>
          <w:divBdr>
            <w:top w:val="none" w:sz="0" w:space="0" w:color="auto"/>
            <w:left w:val="none" w:sz="0" w:space="0" w:color="auto"/>
            <w:bottom w:val="none" w:sz="0" w:space="0" w:color="auto"/>
            <w:right w:val="none" w:sz="0" w:space="0" w:color="auto"/>
          </w:divBdr>
        </w:div>
        <w:div w:id="1569417319">
          <w:marLeft w:val="0"/>
          <w:marRight w:val="0"/>
          <w:marTop w:val="0"/>
          <w:marBottom w:val="0"/>
          <w:divBdr>
            <w:top w:val="none" w:sz="0" w:space="0" w:color="auto"/>
            <w:left w:val="none" w:sz="0" w:space="0" w:color="auto"/>
            <w:bottom w:val="none" w:sz="0" w:space="0" w:color="auto"/>
            <w:right w:val="none" w:sz="0" w:space="0" w:color="auto"/>
          </w:divBdr>
        </w:div>
        <w:div w:id="1288707834">
          <w:marLeft w:val="0"/>
          <w:marRight w:val="0"/>
          <w:marTop w:val="0"/>
          <w:marBottom w:val="0"/>
          <w:divBdr>
            <w:top w:val="none" w:sz="0" w:space="0" w:color="auto"/>
            <w:left w:val="none" w:sz="0" w:space="0" w:color="auto"/>
            <w:bottom w:val="none" w:sz="0" w:space="0" w:color="auto"/>
            <w:right w:val="none" w:sz="0" w:space="0" w:color="auto"/>
          </w:divBdr>
        </w:div>
        <w:div w:id="2100054483">
          <w:marLeft w:val="0"/>
          <w:marRight w:val="0"/>
          <w:marTop w:val="0"/>
          <w:marBottom w:val="0"/>
          <w:divBdr>
            <w:top w:val="none" w:sz="0" w:space="0" w:color="auto"/>
            <w:left w:val="none" w:sz="0" w:space="0" w:color="auto"/>
            <w:bottom w:val="none" w:sz="0" w:space="0" w:color="auto"/>
            <w:right w:val="none" w:sz="0" w:space="0" w:color="auto"/>
          </w:divBdr>
        </w:div>
        <w:div w:id="1133787342">
          <w:marLeft w:val="0"/>
          <w:marRight w:val="0"/>
          <w:marTop w:val="0"/>
          <w:marBottom w:val="0"/>
          <w:divBdr>
            <w:top w:val="none" w:sz="0" w:space="0" w:color="auto"/>
            <w:left w:val="none" w:sz="0" w:space="0" w:color="auto"/>
            <w:bottom w:val="none" w:sz="0" w:space="0" w:color="auto"/>
            <w:right w:val="none" w:sz="0" w:space="0" w:color="auto"/>
          </w:divBdr>
        </w:div>
        <w:div w:id="1339380201">
          <w:marLeft w:val="0"/>
          <w:marRight w:val="0"/>
          <w:marTop w:val="0"/>
          <w:marBottom w:val="0"/>
          <w:divBdr>
            <w:top w:val="none" w:sz="0" w:space="0" w:color="auto"/>
            <w:left w:val="none" w:sz="0" w:space="0" w:color="auto"/>
            <w:bottom w:val="none" w:sz="0" w:space="0" w:color="auto"/>
            <w:right w:val="none" w:sz="0" w:space="0" w:color="auto"/>
          </w:divBdr>
        </w:div>
        <w:div w:id="185410304">
          <w:marLeft w:val="0"/>
          <w:marRight w:val="0"/>
          <w:marTop w:val="0"/>
          <w:marBottom w:val="0"/>
          <w:divBdr>
            <w:top w:val="none" w:sz="0" w:space="0" w:color="auto"/>
            <w:left w:val="none" w:sz="0" w:space="0" w:color="auto"/>
            <w:bottom w:val="none" w:sz="0" w:space="0" w:color="auto"/>
            <w:right w:val="none" w:sz="0" w:space="0" w:color="auto"/>
          </w:divBdr>
        </w:div>
        <w:div w:id="1397167753">
          <w:marLeft w:val="0"/>
          <w:marRight w:val="0"/>
          <w:marTop w:val="0"/>
          <w:marBottom w:val="0"/>
          <w:divBdr>
            <w:top w:val="none" w:sz="0" w:space="0" w:color="auto"/>
            <w:left w:val="none" w:sz="0" w:space="0" w:color="auto"/>
            <w:bottom w:val="none" w:sz="0" w:space="0" w:color="auto"/>
            <w:right w:val="none" w:sz="0" w:space="0" w:color="auto"/>
          </w:divBdr>
        </w:div>
        <w:div w:id="42027360">
          <w:marLeft w:val="0"/>
          <w:marRight w:val="0"/>
          <w:marTop w:val="0"/>
          <w:marBottom w:val="0"/>
          <w:divBdr>
            <w:top w:val="none" w:sz="0" w:space="0" w:color="auto"/>
            <w:left w:val="none" w:sz="0" w:space="0" w:color="auto"/>
            <w:bottom w:val="none" w:sz="0" w:space="0" w:color="auto"/>
            <w:right w:val="none" w:sz="0" w:space="0" w:color="auto"/>
          </w:divBdr>
        </w:div>
        <w:div w:id="143739371">
          <w:marLeft w:val="0"/>
          <w:marRight w:val="0"/>
          <w:marTop w:val="0"/>
          <w:marBottom w:val="0"/>
          <w:divBdr>
            <w:top w:val="none" w:sz="0" w:space="0" w:color="auto"/>
            <w:left w:val="none" w:sz="0" w:space="0" w:color="auto"/>
            <w:bottom w:val="none" w:sz="0" w:space="0" w:color="auto"/>
            <w:right w:val="none" w:sz="0" w:space="0" w:color="auto"/>
          </w:divBdr>
        </w:div>
        <w:div w:id="1509754544">
          <w:marLeft w:val="0"/>
          <w:marRight w:val="0"/>
          <w:marTop w:val="0"/>
          <w:marBottom w:val="0"/>
          <w:divBdr>
            <w:top w:val="none" w:sz="0" w:space="0" w:color="auto"/>
            <w:left w:val="none" w:sz="0" w:space="0" w:color="auto"/>
            <w:bottom w:val="none" w:sz="0" w:space="0" w:color="auto"/>
            <w:right w:val="none" w:sz="0" w:space="0" w:color="auto"/>
          </w:divBdr>
        </w:div>
        <w:div w:id="524635698">
          <w:marLeft w:val="0"/>
          <w:marRight w:val="0"/>
          <w:marTop w:val="0"/>
          <w:marBottom w:val="0"/>
          <w:divBdr>
            <w:top w:val="none" w:sz="0" w:space="0" w:color="auto"/>
            <w:left w:val="none" w:sz="0" w:space="0" w:color="auto"/>
            <w:bottom w:val="none" w:sz="0" w:space="0" w:color="auto"/>
            <w:right w:val="none" w:sz="0" w:space="0" w:color="auto"/>
          </w:divBdr>
        </w:div>
        <w:div w:id="1631550662">
          <w:marLeft w:val="0"/>
          <w:marRight w:val="0"/>
          <w:marTop w:val="0"/>
          <w:marBottom w:val="0"/>
          <w:divBdr>
            <w:top w:val="none" w:sz="0" w:space="0" w:color="auto"/>
            <w:left w:val="none" w:sz="0" w:space="0" w:color="auto"/>
            <w:bottom w:val="none" w:sz="0" w:space="0" w:color="auto"/>
            <w:right w:val="none" w:sz="0" w:space="0" w:color="auto"/>
          </w:divBdr>
        </w:div>
        <w:div w:id="1433938238">
          <w:marLeft w:val="0"/>
          <w:marRight w:val="0"/>
          <w:marTop w:val="0"/>
          <w:marBottom w:val="0"/>
          <w:divBdr>
            <w:top w:val="none" w:sz="0" w:space="0" w:color="auto"/>
            <w:left w:val="none" w:sz="0" w:space="0" w:color="auto"/>
            <w:bottom w:val="none" w:sz="0" w:space="0" w:color="auto"/>
            <w:right w:val="none" w:sz="0" w:space="0" w:color="auto"/>
          </w:divBdr>
        </w:div>
        <w:div w:id="1442460077">
          <w:marLeft w:val="0"/>
          <w:marRight w:val="0"/>
          <w:marTop w:val="0"/>
          <w:marBottom w:val="0"/>
          <w:divBdr>
            <w:top w:val="none" w:sz="0" w:space="0" w:color="auto"/>
            <w:left w:val="none" w:sz="0" w:space="0" w:color="auto"/>
            <w:bottom w:val="none" w:sz="0" w:space="0" w:color="auto"/>
            <w:right w:val="none" w:sz="0" w:space="0" w:color="auto"/>
          </w:divBdr>
        </w:div>
        <w:div w:id="1251811772">
          <w:marLeft w:val="0"/>
          <w:marRight w:val="0"/>
          <w:marTop w:val="0"/>
          <w:marBottom w:val="0"/>
          <w:divBdr>
            <w:top w:val="none" w:sz="0" w:space="0" w:color="auto"/>
            <w:left w:val="none" w:sz="0" w:space="0" w:color="auto"/>
            <w:bottom w:val="none" w:sz="0" w:space="0" w:color="auto"/>
            <w:right w:val="none" w:sz="0" w:space="0" w:color="auto"/>
          </w:divBdr>
        </w:div>
        <w:div w:id="953364844">
          <w:marLeft w:val="0"/>
          <w:marRight w:val="0"/>
          <w:marTop w:val="0"/>
          <w:marBottom w:val="0"/>
          <w:divBdr>
            <w:top w:val="none" w:sz="0" w:space="0" w:color="auto"/>
            <w:left w:val="none" w:sz="0" w:space="0" w:color="auto"/>
            <w:bottom w:val="none" w:sz="0" w:space="0" w:color="auto"/>
            <w:right w:val="none" w:sz="0" w:space="0" w:color="auto"/>
          </w:divBdr>
        </w:div>
        <w:div w:id="66996233">
          <w:marLeft w:val="0"/>
          <w:marRight w:val="0"/>
          <w:marTop w:val="0"/>
          <w:marBottom w:val="0"/>
          <w:divBdr>
            <w:top w:val="none" w:sz="0" w:space="0" w:color="auto"/>
            <w:left w:val="none" w:sz="0" w:space="0" w:color="auto"/>
            <w:bottom w:val="none" w:sz="0" w:space="0" w:color="auto"/>
            <w:right w:val="none" w:sz="0" w:space="0" w:color="auto"/>
          </w:divBdr>
        </w:div>
        <w:div w:id="746538183">
          <w:marLeft w:val="0"/>
          <w:marRight w:val="0"/>
          <w:marTop w:val="0"/>
          <w:marBottom w:val="0"/>
          <w:divBdr>
            <w:top w:val="none" w:sz="0" w:space="0" w:color="auto"/>
            <w:left w:val="none" w:sz="0" w:space="0" w:color="auto"/>
            <w:bottom w:val="none" w:sz="0" w:space="0" w:color="auto"/>
            <w:right w:val="none" w:sz="0" w:space="0" w:color="auto"/>
          </w:divBdr>
        </w:div>
        <w:div w:id="366377228">
          <w:marLeft w:val="0"/>
          <w:marRight w:val="0"/>
          <w:marTop w:val="0"/>
          <w:marBottom w:val="0"/>
          <w:divBdr>
            <w:top w:val="none" w:sz="0" w:space="0" w:color="auto"/>
            <w:left w:val="none" w:sz="0" w:space="0" w:color="auto"/>
            <w:bottom w:val="none" w:sz="0" w:space="0" w:color="auto"/>
            <w:right w:val="none" w:sz="0" w:space="0" w:color="auto"/>
          </w:divBdr>
        </w:div>
        <w:div w:id="1758863176">
          <w:marLeft w:val="0"/>
          <w:marRight w:val="0"/>
          <w:marTop w:val="0"/>
          <w:marBottom w:val="0"/>
          <w:divBdr>
            <w:top w:val="none" w:sz="0" w:space="0" w:color="auto"/>
            <w:left w:val="none" w:sz="0" w:space="0" w:color="auto"/>
            <w:bottom w:val="none" w:sz="0" w:space="0" w:color="auto"/>
            <w:right w:val="none" w:sz="0" w:space="0" w:color="auto"/>
          </w:divBdr>
        </w:div>
        <w:div w:id="633215755">
          <w:marLeft w:val="0"/>
          <w:marRight w:val="0"/>
          <w:marTop w:val="0"/>
          <w:marBottom w:val="0"/>
          <w:divBdr>
            <w:top w:val="none" w:sz="0" w:space="0" w:color="auto"/>
            <w:left w:val="none" w:sz="0" w:space="0" w:color="auto"/>
            <w:bottom w:val="none" w:sz="0" w:space="0" w:color="auto"/>
            <w:right w:val="none" w:sz="0" w:space="0" w:color="auto"/>
          </w:divBdr>
        </w:div>
        <w:div w:id="174341625">
          <w:marLeft w:val="0"/>
          <w:marRight w:val="0"/>
          <w:marTop w:val="0"/>
          <w:marBottom w:val="0"/>
          <w:divBdr>
            <w:top w:val="none" w:sz="0" w:space="0" w:color="auto"/>
            <w:left w:val="none" w:sz="0" w:space="0" w:color="auto"/>
            <w:bottom w:val="none" w:sz="0" w:space="0" w:color="auto"/>
            <w:right w:val="none" w:sz="0" w:space="0" w:color="auto"/>
          </w:divBdr>
        </w:div>
        <w:div w:id="36708367">
          <w:marLeft w:val="0"/>
          <w:marRight w:val="0"/>
          <w:marTop w:val="0"/>
          <w:marBottom w:val="0"/>
          <w:divBdr>
            <w:top w:val="none" w:sz="0" w:space="0" w:color="auto"/>
            <w:left w:val="none" w:sz="0" w:space="0" w:color="auto"/>
            <w:bottom w:val="none" w:sz="0" w:space="0" w:color="auto"/>
            <w:right w:val="none" w:sz="0" w:space="0" w:color="auto"/>
          </w:divBdr>
        </w:div>
        <w:div w:id="2058695350">
          <w:marLeft w:val="0"/>
          <w:marRight w:val="0"/>
          <w:marTop w:val="0"/>
          <w:marBottom w:val="0"/>
          <w:divBdr>
            <w:top w:val="none" w:sz="0" w:space="0" w:color="auto"/>
            <w:left w:val="none" w:sz="0" w:space="0" w:color="auto"/>
            <w:bottom w:val="none" w:sz="0" w:space="0" w:color="auto"/>
            <w:right w:val="none" w:sz="0" w:space="0" w:color="auto"/>
          </w:divBdr>
        </w:div>
        <w:div w:id="119499872">
          <w:marLeft w:val="0"/>
          <w:marRight w:val="0"/>
          <w:marTop w:val="0"/>
          <w:marBottom w:val="0"/>
          <w:divBdr>
            <w:top w:val="none" w:sz="0" w:space="0" w:color="auto"/>
            <w:left w:val="none" w:sz="0" w:space="0" w:color="auto"/>
            <w:bottom w:val="none" w:sz="0" w:space="0" w:color="auto"/>
            <w:right w:val="none" w:sz="0" w:space="0" w:color="auto"/>
          </w:divBdr>
        </w:div>
        <w:div w:id="1136873507">
          <w:marLeft w:val="0"/>
          <w:marRight w:val="0"/>
          <w:marTop w:val="0"/>
          <w:marBottom w:val="0"/>
          <w:divBdr>
            <w:top w:val="none" w:sz="0" w:space="0" w:color="auto"/>
            <w:left w:val="none" w:sz="0" w:space="0" w:color="auto"/>
            <w:bottom w:val="none" w:sz="0" w:space="0" w:color="auto"/>
            <w:right w:val="none" w:sz="0" w:space="0" w:color="auto"/>
          </w:divBdr>
        </w:div>
        <w:div w:id="1537082100">
          <w:marLeft w:val="0"/>
          <w:marRight w:val="0"/>
          <w:marTop w:val="0"/>
          <w:marBottom w:val="0"/>
          <w:divBdr>
            <w:top w:val="none" w:sz="0" w:space="0" w:color="auto"/>
            <w:left w:val="none" w:sz="0" w:space="0" w:color="auto"/>
            <w:bottom w:val="none" w:sz="0" w:space="0" w:color="auto"/>
            <w:right w:val="none" w:sz="0" w:space="0" w:color="auto"/>
          </w:divBdr>
        </w:div>
        <w:div w:id="1117675624">
          <w:marLeft w:val="0"/>
          <w:marRight w:val="0"/>
          <w:marTop w:val="0"/>
          <w:marBottom w:val="0"/>
          <w:divBdr>
            <w:top w:val="none" w:sz="0" w:space="0" w:color="auto"/>
            <w:left w:val="none" w:sz="0" w:space="0" w:color="auto"/>
            <w:bottom w:val="none" w:sz="0" w:space="0" w:color="auto"/>
            <w:right w:val="none" w:sz="0" w:space="0" w:color="auto"/>
          </w:divBdr>
        </w:div>
        <w:div w:id="669794503">
          <w:marLeft w:val="0"/>
          <w:marRight w:val="0"/>
          <w:marTop w:val="0"/>
          <w:marBottom w:val="0"/>
          <w:divBdr>
            <w:top w:val="none" w:sz="0" w:space="0" w:color="auto"/>
            <w:left w:val="none" w:sz="0" w:space="0" w:color="auto"/>
            <w:bottom w:val="none" w:sz="0" w:space="0" w:color="auto"/>
            <w:right w:val="none" w:sz="0" w:space="0" w:color="auto"/>
          </w:divBdr>
        </w:div>
        <w:div w:id="728652764">
          <w:marLeft w:val="0"/>
          <w:marRight w:val="0"/>
          <w:marTop w:val="0"/>
          <w:marBottom w:val="0"/>
          <w:divBdr>
            <w:top w:val="none" w:sz="0" w:space="0" w:color="auto"/>
            <w:left w:val="none" w:sz="0" w:space="0" w:color="auto"/>
            <w:bottom w:val="none" w:sz="0" w:space="0" w:color="auto"/>
            <w:right w:val="none" w:sz="0" w:space="0" w:color="auto"/>
          </w:divBdr>
        </w:div>
        <w:div w:id="825902228">
          <w:marLeft w:val="0"/>
          <w:marRight w:val="0"/>
          <w:marTop w:val="0"/>
          <w:marBottom w:val="0"/>
          <w:divBdr>
            <w:top w:val="none" w:sz="0" w:space="0" w:color="auto"/>
            <w:left w:val="none" w:sz="0" w:space="0" w:color="auto"/>
            <w:bottom w:val="none" w:sz="0" w:space="0" w:color="auto"/>
            <w:right w:val="none" w:sz="0" w:space="0" w:color="auto"/>
          </w:divBdr>
        </w:div>
        <w:div w:id="40523210">
          <w:marLeft w:val="0"/>
          <w:marRight w:val="0"/>
          <w:marTop w:val="0"/>
          <w:marBottom w:val="0"/>
          <w:divBdr>
            <w:top w:val="none" w:sz="0" w:space="0" w:color="auto"/>
            <w:left w:val="none" w:sz="0" w:space="0" w:color="auto"/>
            <w:bottom w:val="none" w:sz="0" w:space="0" w:color="auto"/>
            <w:right w:val="none" w:sz="0" w:space="0" w:color="auto"/>
          </w:divBdr>
        </w:div>
        <w:div w:id="1195265356">
          <w:marLeft w:val="0"/>
          <w:marRight w:val="0"/>
          <w:marTop w:val="0"/>
          <w:marBottom w:val="0"/>
          <w:divBdr>
            <w:top w:val="none" w:sz="0" w:space="0" w:color="auto"/>
            <w:left w:val="none" w:sz="0" w:space="0" w:color="auto"/>
            <w:bottom w:val="none" w:sz="0" w:space="0" w:color="auto"/>
            <w:right w:val="none" w:sz="0" w:space="0" w:color="auto"/>
          </w:divBdr>
        </w:div>
        <w:div w:id="1914470121">
          <w:marLeft w:val="0"/>
          <w:marRight w:val="0"/>
          <w:marTop w:val="0"/>
          <w:marBottom w:val="0"/>
          <w:divBdr>
            <w:top w:val="none" w:sz="0" w:space="0" w:color="auto"/>
            <w:left w:val="none" w:sz="0" w:space="0" w:color="auto"/>
            <w:bottom w:val="none" w:sz="0" w:space="0" w:color="auto"/>
            <w:right w:val="none" w:sz="0" w:space="0" w:color="auto"/>
          </w:divBdr>
        </w:div>
        <w:div w:id="1850293912">
          <w:marLeft w:val="0"/>
          <w:marRight w:val="0"/>
          <w:marTop w:val="0"/>
          <w:marBottom w:val="0"/>
          <w:divBdr>
            <w:top w:val="none" w:sz="0" w:space="0" w:color="auto"/>
            <w:left w:val="none" w:sz="0" w:space="0" w:color="auto"/>
            <w:bottom w:val="none" w:sz="0" w:space="0" w:color="auto"/>
            <w:right w:val="none" w:sz="0" w:space="0" w:color="auto"/>
          </w:divBdr>
        </w:div>
        <w:div w:id="1542791436">
          <w:marLeft w:val="0"/>
          <w:marRight w:val="0"/>
          <w:marTop w:val="0"/>
          <w:marBottom w:val="0"/>
          <w:divBdr>
            <w:top w:val="none" w:sz="0" w:space="0" w:color="auto"/>
            <w:left w:val="none" w:sz="0" w:space="0" w:color="auto"/>
            <w:bottom w:val="none" w:sz="0" w:space="0" w:color="auto"/>
            <w:right w:val="none" w:sz="0" w:space="0" w:color="auto"/>
          </w:divBdr>
        </w:div>
        <w:div w:id="1408500123">
          <w:marLeft w:val="0"/>
          <w:marRight w:val="0"/>
          <w:marTop w:val="0"/>
          <w:marBottom w:val="0"/>
          <w:divBdr>
            <w:top w:val="none" w:sz="0" w:space="0" w:color="auto"/>
            <w:left w:val="none" w:sz="0" w:space="0" w:color="auto"/>
            <w:bottom w:val="none" w:sz="0" w:space="0" w:color="auto"/>
            <w:right w:val="none" w:sz="0" w:space="0" w:color="auto"/>
          </w:divBdr>
        </w:div>
        <w:div w:id="439759586">
          <w:marLeft w:val="0"/>
          <w:marRight w:val="0"/>
          <w:marTop w:val="0"/>
          <w:marBottom w:val="0"/>
          <w:divBdr>
            <w:top w:val="none" w:sz="0" w:space="0" w:color="auto"/>
            <w:left w:val="none" w:sz="0" w:space="0" w:color="auto"/>
            <w:bottom w:val="none" w:sz="0" w:space="0" w:color="auto"/>
            <w:right w:val="none" w:sz="0" w:space="0" w:color="auto"/>
          </w:divBdr>
        </w:div>
        <w:div w:id="638851181">
          <w:marLeft w:val="0"/>
          <w:marRight w:val="0"/>
          <w:marTop w:val="0"/>
          <w:marBottom w:val="0"/>
          <w:divBdr>
            <w:top w:val="none" w:sz="0" w:space="0" w:color="auto"/>
            <w:left w:val="none" w:sz="0" w:space="0" w:color="auto"/>
            <w:bottom w:val="none" w:sz="0" w:space="0" w:color="auto"/>
            <w:right w:val="none" w:sz="0" w:space="0" w:color="auto"/>
          </w:divBdr>
        </w:div>
      </w:divsChild>
    </w:div>
    <w:div w:id="515115423">
      <w:bodyDiv w:val="1"/>
      <w:marLeft w:val="0"/>
      <w:marRight w:val="0"/>
      <w:marTop w:val="0"/>
      <w:marBottom w:val="0"/>
      <w:divBdr>
        <w:top w:val="none" w:sz="0" w:space="0" w:color="auto"/>
        <w:left w:val="none" w:sz="0" w:space="0" w:color="auto"/>
        <w:bottom w:val="none" w:sz="0" w:space="0" w:color="auto"/>
        <w:right w:val="none" w:sz="0" w:space="0" w:color="auto"/>
      </w:divBdr>
    </w:div>
    <w:div w:id="515266264">
      <w:bodyDiv w:val="1"/>
      <w:marLeft w:val="0"/>
      <w:marRight w:val="0"/>
      <w:marTop w:val="0"/>
      <w:marBottom w:val="0"/>
      <w:divBdr>
        <w:top w:val="none" w:sz="0" w:space="0" w:color="auto"/>
        <w:left w:val="none" w:sz="0" w:space="0" w:color="auto"/>
        <w:bottom w:val="none" w:sz="0" w:space="0" w:color="auto"/>
        <w:right w:val="none" w:sz="0" w:space="0" w:color="auto"/>
      </w:divBdr>
    </w:div>
    <w:div w:id="515342198">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5774923">
      <w:bodyDiv w:val="1"/>
      <w:marLeft w:val="0"/>
      <w:marRight w:val="0"/>
      <w:marTop w:val="0"/>
      <w:marBottom w:val="0"/>
      <w:divBdr>
        <w:top w:val="none" w:sz="0" w:space="0" w:color="auto"/>
        <w:left w:val="none" w:sz="0" w:space="0" w:color="auto"/>
        <w:bottom w:val="none" w:sz="0" w:space="0" w:color="auto"/>
        <w:right w:val="none" w:sz="0" w:space="0" w:color="auto"/>
      </w:divBdr>
    </w:div>
    <w:div w:id="515929588">
      <w:bodyDiv w:val="1"/>
      <w:marLeft w:val="0"/>
      <w:marRight w:val="0"/>
      <w:marTop w:val="0"/>
      <w:marBottom w:val="0"/>
      <w:divBdr>
        <w:top w:val="none" w:sz="0" w:space="0" w:color="auto"/>
        <w:left w:val="none" w:sz="0" w:space="0" w:color="auto"/>
        <w:bottom w:val="none" w:sz="0" w:space="0" w:color="auto"/>
        <w:right w:val="none" w:sz="0" w:space="0" w:color="auto"/>
      </w:divBdr>
    </w:div>
    <w:div w:id="516502480">
      <w:bodyDiv w:val="1"/>
      <w:marLeft w:val="0"/>
      <w:marRight w:val="0"/>
      <w:marTop w:val="0"/>
      <w:marBottom w:val="0"/>
      <w:divBdr>
        <w:top w:val="none" w:sz="0" w:space="0" w:color="auto"/>
        <w:left w:val="none" w:sz="0" w:space="0" w:color="auto"/>
        <w:bottom w:val="none" w:sz="0" w:space="0" w:color="auto"/>
        <w:right w:val="none" w:sz="0" w:space="0" w:color="auto"/>
      </w:divBdr>
    </w:div>
    <w:div w:id="51669899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6894094">
      <w:bodyDiv w:val="1"/>
      <w:marLeft w:val="0"/>
      <w:marRight w:val="0"/>
      <w:marTop w:val="0"/>
      <w:marBottom w:val="0"/>
      <w:divBdr>
        <w:top w:val="none" w:sz="0" w:space="0" w:color="auto"/>
        <w:left w:val="none" w:sz="0" w:space="0" w:color="auto"/>
        <w:bottom w:val="none" w:sz="0" w:space="0" w:color="auto"/>
        <w:right w:val="none" w:sz="0" w:space="0" w:color="auto"/>
      </w:divBdr>
    </w:div>
    <w:div w:id="517280341">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8349721">
      <w:bodyDiv w:val="1"/>
      <w:marLeft w:val="0"/>
      <w:marRight w:val="0"/>
      <w:marTop w:val="0"/>
      <w:marBottom w:val="0"/>
      <w:divBdr>
        <w:top w:val="none" w:sz="0" w:space="0" w:color="auto"/>
        <w:left w:val="none" w:sz="0" w:space="0" w:color="auto"/>
        <w:bottom w:val="none" w:sz="0" w:space="0" w:color="auto"/>
        <w:right w:val="none" w:sz="0" w:space="0" w:color="auto"/>
      </w:divBdr>
    </w:div>
    <w:div w:id="518666623">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19517126">
      <w:bodyDiv w:val="1"/>
      <w:marLeft w:val="0"/>
      <w:marRight w:val="0"/>
      <w:marTop w:val="0"/>
      <w:marBottom w:val="0"/>
      <w:divBdr>
        <w:top w:val="none" w:sz="0" w:space="0" w:color="auto"/>
        <w:left w:val="none" w:sz="0" w:space="0" w:color="auto"/>
        <w:bottom w:val="none" w:sz="0" w:space="0" w:color="auto"/>
        <w:right w:val="none" w:sz="0" w:space="0" w:color="auto"/>
      </w:divBdr>
    </w:div>
    <w:div w:id="519901515">
      <w:bodyDiv w:val="1"/>
      <w:marLeft w:val="0"/>
      <w:marRight w:val="0"/>
      <w:marTop w:val="0"/>
      <w:marBottom w:val="0"/>
      <w:divBdr>
        <w:top w:val="none" w:sz="0" w:space="0" w:color="auto"/>
        <w:left w:val="none" w:sz="0" w:space="0" w:color="auto"/>
        <w:bottom w:val="none" w:sz="0" w:space="0" w:color="auto"/>
        <w:right w:val="none" w:sz="0" w:space="0" w:color="auto"/>
      </w:divBdr>
    </w:div>
    <w:div w:id="519927335">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1941062">
      <w:bodyDiv w:val="1"/>
      <w:marLeft w:val="0"/>
      <w:marRight w:val="0"/>
      <w:marTop w:val="0"/>
      <w:marBottom w:val="0"/>
      <w:divBdr>
        <w:top w:val="none" w:sz="0" w:space="0" w:color="auto"/>
        <w:left w:val="none" w:sz="0" w:space="0" w:color="auto"/>
        <w:bottom w:val="none" w:sz="0" w:space="0" w:color="auto"/>
        <w:right w:val="none" w:sz="0" w:space="0" w:color="auto"/>
      </w:divBdr>
    </w:div>
    <w:div w:id="522205878">
      <w:bodyDiv w:val="1"/>
      <w:marLeft w:val="0"/>
      <w:marRight w:val="0"/>
      <w:marTop w:val="0"/>
      <w:marBottom w:val="0"/>
      <w:divBdr>
        <w:top w:val="none" w:sz="0" w:space="0" w:color="auto"/>
        <w:left w:val="none" w:sz="0" w:space="0" w:color="auto"/>
        <w:bottom w:val="none" w:sz="0" w:space="0" w:color="auto"/>
        <w:right w:val="none" w:sz="0" w:space="0" w:color="auto"/>
      </w:divBdr>
    </w:div>
    <w:div w:id="522551097">
      <w:bodyDiv w:val="1"/>
      <w:marLeft w:val="0"/>
      <w:marRight w:val="0"/>
      <w:marTop w:val="0"/>
      <w:marBottom w:val="0"/>
      <w:divBdr>
        <w:top w:val="none" w:sz="0" w:space="0" w:color="auto"/>
        <w:left w:val="none" w:sz="0" w:space="0" w:color="auto"/>
        <w:bottom w:val="none" w:sz="0" w:space="0" w:color="auto"/>
        <w:right w:val="none" w:sz="0" w:space="0" w:color="auto"/>
      </w:divBdr>
      <w:divsChild>
        <w:div w:id="1585988569">
          <w:marLeft w:val="0"/>
          <w:marRight w:val="0"/>
          <w:marTop w:val="0"/>
          <w:marBottom w:val="0"/>
          <w:divBdr>
            <w:top w:val="none" w:sz="0" w:space="0" w:color="auto"/>
            <w:left w:val="none" w:sz="0" w:space="0" w:color="auto"/>
            <w:bottom w:val="none" w:sz="0" w:space="0" w:color="auto"/>
            <w:right w:val="none" w:sz="0" w:space="0" w:color="auto"/>
          </w:divBdr>
        </w:div>
        <w:div w:id="2006473850">
          <w:marLeft w:val="0"/>
          <w:marRight w:val="0"/>
          <w:marTop w:val="0"/>
          <w:marBottom w:val="0"/>
          <w:divBdr>
            <w:top w:val="none" w:sz="0" w:space="0" w:color="auto"/>
            <w:left w:val="none" w:sz="0" w:space="0" w:color="auto"/>
            <w:bottom w:val="none" w:sz="0" w:space="0" w:color="auto"/>
            <w:right w:val="none" w:sz="0" w:space="0" w:color="auto"/>
          </w:divBdr>
        </w:div>
        <w:div w:id="1742101792">
          <w:marLeft w:val="0"/>
          <w:marRight w:val="0"/>
          <w:marTop w:val="0"/>
          <w:marBottom w:val="0"/>
          <w:divBdr>
            <w:top w:val="none" w:sz="0" w:space="0" w:color="auto"/>
            <w:left w:val="none" w:sz="0" w:space="0" w:color="auto"/>
            <w:bottom w:val="none" w:sz="0" w:space="0" w:color="auto"/>
            <w:right w:val="none" w:sz="0" w:space="0" w:color="auto"/>
          </w:divBdr>
        </w:div>
        <w:div w:id="854462991">
          <w:marLeft w:val="0"/>
          <w:marRight w:val="0"/>
          <w:marTop w:val="0"/>
          <w:marBottom w:val="0"/>
          <w:divBdr>
            <w:top w:val="none" w:sz="0" w:space="0" w:color="auto"/>
            <w:left w:val="none" w:sz="0" w:space="0" w:color="auto"/>
            <w:bottom w:val="none" w:sz="0" w:space="0" w:color="auto"/>
            <w:right w:val="none" w:sz="0" w:space="0" w:color="auto"/>
          </w:divBdr>
        </w:div>
        <w:div w:id="1399329652">
          <w:marLeft w:val="0"/>
          <w:marRight w:val="0"/>
          <w:marTop w:val="0"/>
          <w:marBottom w:val="0"/>
          <w:divBdr>
            <w:top w:val="none" w:sz="0" w:space="0" w:color="auto"/>
            <w:left w:val="none" w:sz="0" w:space="0" w:color="auto"/>
            <w:bottom w:val="none" w:sz="0" w:space="0" w:color="auto"/>
            <w:right w:val="none" w:sz="0" w:space="0" w:color="auto"/>
          </w:divBdr>
        </w:div>
        <w:div w:id="1607468486">
          <w:marLeft w:val="0"/>
          <w:marRight w:val="0"/>
          <w:marTop w:val="0"/>
          <w:marBottom w:val="0"/>
          <w:divBdr>
            <w:top w:val="none" w:sz="0" w:space="0" w:color="auto"/>
            <w:left w:val="none" w:sz="0" w:space="0" w:color="auto"/>
            <w:bottom w:val="none" w:sz="0" w:space="0" w:color="auto"/>
            <w:right w:val="none" w:sz="0" w:space="0" w:color="auto"/>
          </w:divBdr>
        </w:div>
        <w:div w:id="78604133">
          <w:marLeft w:val="0"/>
          <w:marRight w:val="0"/>
          <w:marTop w:val="0"/>
          <w:marBottom w:val="0"/>
          <w:divBdr>
            <w:top w:val="none" w:sz="0" w:space="0" w:color="auto"/>
            <w:left w:val="none" w:sz="0" w:space="0" w:color="auto"/>
            <w:bottom w:val="none" w:sz="0" w:space="0" w:color="auto"/>
            <w:right w:val="none" w:sz="0" w:space="0" w:color="auto"/>
          </w:divBdr>
        </w:div>
        <w:div w:id="777065474">
          <w:marLeft w:val="0"/>
          <w:marRight w:val="0"/>
          <w:marTop w:val="0"/>
          <w:marBottom w:val="0"/>
          <w:divBdr>
            <w:top w:val="none" w:sz="0" w:space="0" w:color="auto"/>
            <w:left w:val="none" w:sz="0" w:space="0" w:color="auto"/>
            <w:bottom w:val="none" w:sz="0" w:space="0" w:color="auto"/>
            <w:right w:val="none" w:sz="0" w:space="0" w:color="auto"/>
          </w:divBdr>
        </w:div>
        <w:div w:id="379860091">
          <w:marLeft w:val="0"/>
          <w:marRight w:val="0"/>
          <w:marTop w:val="0"/>
          <w:marBottom w:val="0"/>
          <w:divBdr>
            <w:top w:val="none" w:sz="0" w:space="0" w:color="auto"/>
            <w:left w:val="none" w:sz="0" w:space="0" w:color="auto"/>
            <w:bottom w:val="none" w:sz="0" w:space="0" w:color="auto"/>
            <w:right w:val="none" w:sz="0" w:space="0" w:color="auto"/>
          </w:divBdr>
        </w:div>
        <w:div w:id="1596598355">
          <w:marLeft w:val="0"/>
          <w:marRight w:val="0"/>
          <w:marTop w:val="0"/>
          <w:marBottom w:val="0"/>
          <w:divBdr>
            <w:top w:val="none" w:sz="0" w:space="0" w:color="auto"/>
            <w:left w:val="none" w:sz="0" w:space="0" w:color="auto"/>
            <w:bottom w:val="none" w:sz="0" w:space="0" w:color="auto"/>
            <w:right w:val="none" w:sz="0" w:space="0" w:color="auto"/>
          </w:divBdr>
        </w:div>
        <w:div w:id="2141604090">
          <w:marLeft w:val="0"/>
          <w:marRight w:val="0"/>
          <w:marTop w:val="0"/>
          <w:marBottom w:val="0"/>
          <w:divBdr>
            <w:top w:val="none" w:sz="0" w:space="0" w:color="auto"/>
            <w:left w:val="none" w:sz="0" w:space="0" w:color="auto"/>
            <w:bottom w:val="none" w:sz="0" w:space="0" w:color="auto"/>
            <w:right w:val="none" w:sz="0" w:space="0" w:color="auto"/>
          </w:divBdr>
        </w:div>
        <w:div w:id="1310524121">
          <w:marLeft w:val="0"/>
          <w:marRight w:val="0"/>
          <w:marTop w:val="0"/>
          <w:marBottom w:val="0"/>
          <w:divBdr>
            <w:top w:val="none" w:sz="0" w:space="0" w:color="auto"/>
            <w:left w:val="none" w:sz="0" w:space="0" w:color="auto"/>
            <w:bottom w:val="none" w:sz="0" w:space="0" w:color="auto"/>
            <w:right w:val="none" w:sz="0" w:space="0" w:color="auto"/>
          </w:divBdr>
        </w:div>
        <w:div w:id="1462187110">
          <w:marLeft w:val="0"/>
          <w:marRight w:val="0"/>
          <w:marTop w:val="0"/>
          <w:marBottom w:val="0"/>
          <w:divBdr>
            <w:top w:val="none" w:sz="0" w:space="0" w:color="auto"/>
            <w:left w:val="none" w:sz="0" w:space="0" w:color="auto"/>
            <w:bottom w:val="none" w:sz="0" w:space="0" w:color="auto"/>
            <w:right w:val="none" w:sz="0" w:space="0" w:color="auto"/>
          </w:divBdr>
        </w:div>
        <w:div w:id="1284266049">
          <w:marLeft w:val="0"/>
          <w:marRight w:val="0"/>
          <w:marTop w:val="0"/>
          <w:marBottom w:val="0"/>
          <w:divBdr>
            <w:top w:val="none" w:sz="0" w:space="0" w:color="auto"/>
            <w:left w:val="none" w:sz="0" w:space="0" w:color="auto"/>
            <w:bottom w:val="none" w:sz="0" w:space="0" w:color="auto"/>
            <w:right w:val="none" w:sz="0" w:space="0" w:color="auto"/>
          </w:divBdr>
        </w:div>
        <w:div w:id="1711108295">
          <w:marLeft w:val="0"/>
          <w:marRight w:val="0"/>
          <w:marTop w:val="0"/>
          <w:marBottom w:val="0"/>
          <w:divBdr>
            <w:top w:val="none" w:sz="0" w:space="0" w:color="auto"/>
            <w:left w:val="none" w:sz="0" w:space="0" w:color="auto"/>
            <w:bottom w:val="none" w:sz="0" w:space="0" w:color="auto"/>
            <w:right w:val="none" w:sz="0" w:space="0" w:color="auto"/>
          </w:divBdr>
        </w:div>
        <w:div w:id="899754728">
          <w:marLeft w:val="0"/>
          <w:marRight w:val="0"/>
          <w:marTop w:val="0"/>
          <w:marBottom w:val="0"/>
          <w:divBdr>
            <w:top w:val="none" w:sz="0" w:space="0" w:color="auto"/>
            <w:left w:val="none" w:sz="0" w:space="0" w:color="auto"/>
            <w:bottom w:val="none" w:sz="0" w:space="0" w:color="auto"/>
            <w:right w:val="none" w:sz="0" w:space="0" w:color="auto"/>
          </w:divBdr>
        </w:div>
        <w:div w:id="327245173">
          <w:marLeft w:val="0"/>
          <w:marRight w:val="0"/>
          <w:marTop w:val="0"/>
          <w:marBottom w:val="0"/>
          <w:divBdr>
            <w:top w:val="none" w:sz="0" w:space="0" w:color="auto"/>
            <w:left w:val="none" w:sz="0" w:space="0" w:color="auto"/>
            <w:bottom w:val="none" w:sz="0" w:space="0" w:color="auto"/>
            <w:right w:val="none" w:sz="0" w:space="0" w:color="auto"/>
          </w:divBdr>
        </w:div>
        <w:div w:id="2121676507">
          <w:marLeft w:val="0"/>
          <w:marRight w:val="0"/>
          <w:marTop w:val="0"/>
          <w:marBottom w:val="0"/>
          <w:divBdr>
            <w:top w:val="none" w:sz="0" w:space="0" w:color="auto"/>
            <w:left w:val="none" w:sz="0" w:space="0" w:color="auto"/>
            <w:bottom w:val="none" w:sz="0" w:space="0" w:color="auto"/>
            <w:right w:val="none" w:sz="0" w:space="0" w:color="auto"/>
          </w:divBdr>
        </w:div>
        <w:div w:id="32268449">
          <w:marLeft w:val="0"/>
          <w:marRight w:val="0"/>
          <w:marTop w:val="0"/>
          <w:marBottom w:val="0"/>
          <w:divBdr>
            <w:top w:val="none" w:sz="0" w:space="0" w:color="auto"/>
            <w:left w:val="none" w:sz="0" w:space="0" w:color="auto"/>
            <w:bottom w:val="none" w:sz="0" w:space="0" w:color="auto"/>
            <w:right w:val="none" w:sz="0" w:space="0" w:color="auto"/>
          </w:divBdr>
        </w:div>
        <w:div w:id="615527408">
          <w:marLeft w:val="0"/>
          <w:marRight w:val="0"/>
          <w:marTop w:val="0"/>
          <w:marBottom w:val="0"/>
          <w:divBdr>
            <w:top w:val="none" w:sz="0" w:space="0" w:color="auto"/>
            <w:left w:val="none" w:sz="0" w:space="0" w:color="auto"/>
            <w:bottom w:val="none" w:sz="0" w:space="0" w:color="auto"/>
            <w:right w:val="none" w:sz="0" w:space="0" w:color="auto"/>
          </w:divBdr>
        </w:div>
        <w:div w:id="429398545">
          <w:marLeft w:val="0"/>
          <w:marRight w:val="0"/>
          <w:marTop w:val="0"/>
          <w:marBottom w:val="0"/>
          <w:divBdr>
            <w:top w:val="none" w:sz="0" w:space="0" w:color="auto"/>
            <w:left w:val="none" w:sz="0" w:space="0" w:color="auto"/>
            <w:bottom w:val="none" w:sz="0" w:space="0" w:color="auto"/>
            <w:right w:val="none" w:sz="0" w:space="0" w:color="auto"/>
          </w:divBdr>
        </w:div>
        <w:div w:id="491913599">
          <w:marLeft w:val="0"/>
          <w:marRight w:val="0"/>
          <w:marTop w:val="0"/>
          <w:marBottom w:val="0"/>
          <w:divBdr>
            <w:top w:val="none" w:sz="0" w:space="0" w:color="auto"/>
            <w:left w:val="none" w:sz="0" w:space="0" w:color="auto"/>
            <w:bottom w:val="none" w:sz="0" w:space="0" w:color="auto"/>
            <w:right w:val="none" w:sz="0" w:space="0" w:color="auto"/>
          </w:divBdr>
        </w:div>
        <w:div w:id="1996377872">
          <w:marLeft w:val="0"/>
          <w:marRight w:val="0"/>
          <w:marTop w:val="0"/>
          <w:marBottom w:val="0"/>
          <w:divBdr>
            <w:top w:val="none" w:sz="0" w:space="0" w:color="auto"/>
            <w:left w:val="none" w:sz="0" w:space="0" w:color="auto"/>
            <w:bottom w:val="none" w:sz="0" w:space="0" w:color="auto"/>
            <w:right w:val="none" w:sz="0" w:space="0" w:color="auto"/>
          </w:divBdr>
        </w:div>
        <w:div w:id="930088738">
          <w:marLeft w:val="0"/>
          <w:marRight w:val="0"/>
          <w:marTop w:val="0"/>
          <w:marBottom w:val="0"/>
          <w:divBdr>
            <w:top w:val="none" w:sz="0" w:space="0" w:color="auto"/>
            <w:left w:val="none" w:sz="0" w:space="0" w:color="auto"/>
            <w:bottom w:val="none" w:sz="0" w:space="0" w:color="auto"/>
            <w:right w:val="none" w:sz="0" w:space="0" w:color="auto"/>
          </w:divBdr>
        </w:div>
        <w:div w:id="731463003">
          <w:marLeft w:val="0"/>
          <w:marRight w:val="0"/>
          <w:marTop w:val="0"/>
          <w:marBottom w:val="0"/>
          <w:divBdr>
            <w:top w:val="none" w:sz="0" w:space="0" w:color="auto"/>
            <w:left w:val="none" w:sz="0" w:space="0" w:color="auto"/>
            <w:bottom w:val="none" w:sz="0" w:space="0" w:color="auto"/>
            <w:right w:val="none" w:sz="0" w:space="0" w:color="auto"/>
          </w:divBdr>
        </w:div>
        <w:div w:id="1940287230">
          <w:marLeft w:val="0"/>
          <w:marRight w:val="0"/>
          <w:marTop w:val="0"/>
          <w:marBottom w:val="0"/>
          <w:divBdr>
            <w:top w:val="none" w:sz="0" w:space="0" w:color="auto"/>
            <w:left w:val="none" w:sz="0" w:space="0" w:color="auto"/>
            <w:bottom w:val="none" w:sz="0" w:space="0" w:color="auto"/>
            <w:right w:val="none" w:sz="0" w:space="0" w:color="auto"/>
          </w:divBdr>
        </w:div>
        <w:div w:id="983580716">
          <w:marLeft w:val="0"/>
          <w:marRight w:val="0"/>
          <w:marTop w:val="0"/>
          <w:marBottom w:val="0"/>
          <w:divBdr>
            <w:top w:val="none" w:sz="0" w:space="0" w:color="auto"/>
            <w:left w:val="none" w:sz="0" w:space="0" w:color="auto"/>
            <w:bottom w:val="none" w:sz="0" w:space="0" w:color="auto"/>
            <w:right w:val="none" w:sz="0" w:space="0" w:color="auto"/>
          </w:divBdr>
        </w:div>
        <w:div w:id="2069524668">
          <w:marLeft w:val="0"/>
          <w:marRight w:val="0"/>
          <w:marTop w:val="0"/>
          <w:marBottom w:val="0"/>
          <w:divBdr>
            <w:top w:val="none" w:sz="0" w:space="0" w:color="auto"/>
            <w:left w:val="none" w:sz="0" w:space="0" w:color="auto"/>
            <w:bottom w:val="none" w:sz="0" w:space="0" w:color="auto"/>
            <w:right w:val="none" w:sz="0" w:space="0" w:color="auto"/>
          </w:divBdr>
        </w:div>
        <w:div w:id="2133983421">
          <w:marLeft w:val="0"/>
          <w:marRight w:val="0"/>
          <w:marTop w:val="0"/>
          <w:marBottom w:val="0"/>
          <w:divBdr>
            <w:top w:val="none" w:sz="0" w:space="0" w:color="auto"/>
            <w:left w:val="none" w:sz="0" w:space="0" w:color="auto"/>
            <w:bottom w:val="none" w:sz="0" w:space="0" w:color="auto"/>
            <w:right w:val="none" w:sz="0" w:space="0" w:color="auto"/>
          </w:divBdr>
        </w:div>
        <w:div w:id="1683387356">
          <w:marLeft w:val="0"/>
          <w:marRight w:val="0"/>
          <w:marTop w:val="0"/>
          <w:marBottom w:val="0"/>
          <w:divBdr>
            <w:top w:val="none" w:sz="0" w:space="0" w:color="auto"/>
            <w:left w:val="none" w:sz="0" w:space="0" w:color="auto"/>
            <w:bottom w:val="none" w:sz="0" w:space="0" w:color="auto"/>
            <w:right w:val="none" w:sz="0" w:space="0" w:color="auto"/>
          </w:divBdr>
        </w:div>
        <w:div w:id="1664816423">
          <w:marLeft w:val="0"/>
          <w:marRight w:val="0"/>
          <w:marTop w:val="0"/>
          <w:marBottom w:val="0"/>
          <w:divBdr>
            <w:top w:val="none" w:sz="0" w:space="0" w:color="auto"/>
            <w:left w:val="none" w:sz="0" w:space="0" w:color="auto"/>
            <w:bottom w:val="none" w:sz="0" w:space="0" w:color="auto"/>
            <w:right w:val="none" w:sz="0" w:space="0" w:color="auto"/>
          </w:divBdr>
        </w:div>
        <w:div w:id="2109765805">
          <w:marLeft w:val="0"/>
          <w:marRight w:val="0"/>
          <w:marTop w:val="0"/>
          <w:marBottom w:val="0"/>
          <w:divBdr>
            <w:top w:val="none" w:sz="0" w:space="0" w:color="auto"/>
            <w:left w:val="none" w:sz="0" w:space="0" w:color="auto"/>
            <w:bottom w:val="none" w:sz="0" w:space="0" w:color="auto"/>
            <w:right w:val="none" w:sz="0" w:space="0" w:color="auto"/>
          </w:divBdr>
        </w:div>
        <w:div w:id="891620467">
          <w:marLeft w:val="0"/>
          <w:marRight w:val="0"/>
          <w:marTop w:val="0"/>
          <w:marBottom w:val="0"/>
          <w:divBdr>
            <w:top w:val="none" w:sz="0" w:space="0" w:color="auto"/>
            <w:left w:val="none" w:sz="0" w:space="0" w:color="auto"/>
            <w:bottom w:val="none" w:sz="0" w:space="0" w:color="auto"/>
            <w:right w:val="none" w:sz="0" w:space="0" w:color="auto"/>
          </w:divBdr>
        </w:div>
        <w:div w:id="860363332">
          <w:marLeft w:val="0"/>
          <w:marRight w:val="0"/>
          <w:marTop w:val="0"/>
          <w:marBottom w:val="0"/>
          <w:divBdr>
            <w:top w:val="none" w:sz="0" w:space="0" w:color="auto"/>
            <w:left w:val="none" w:sz="0" w:space="0" w:color="auto"/>
            <w:bottom w:val="none" w:sz="0" w:space="0" w:color="auto"/>
            <w:right w:val="none" w:sz="0" w:space="0" w:color="auto"/>
          </w:divBdr>
        </w:div>
        <w:div w:id="1164857484">
          <w:marLeft w:val="0"/>
          <w:marRight w:val="0"/>
          <w:marTop w:val="0"/>
          <w:marBottom w:val="0"/>
          <w:divBdr>
            <w:top w:val="none" w:sz="0" w:space="0" w:color="auto"/>
            <w:left w:val="none" w:sz="0" w:space="0" w:color="auto"/>
            <w:bottom w:val="none" w:sz="0" w:space="0" w:color="auto"/>
            <w:right w:val="none" w:sz="0" w:space="0" w:color="auto"/>
          </w:divBdr>
        </w:div>
        <w:div w:id="528763969">
          <w:marLeft w:val="0"/>
          <w:marRight w:val="0"/>
          <w:marTop w:val="0"/>
          <w:marBottom w:val="0"/>
          <w:divBdr>
            <w:top w:val="none" w:sz="0" w:space="0" w:color="auto"/>
            <w:left w:val="none" w:sz="0" w:space="0" w:color="auto"/>
            <w:bottom w:val="none" w:sz="0" w:space="0" w:color="auto"/>
            <w:right w:val="none" w:sz="0" w:space="0" w:color="auto"/>
          </w:divBdr>
        </w:div>
        <w:div w:id="1777871195">
          <w:marLeft w:val="0"/>
          <w:marRight w:val="0"/>
          <w:marTop w:val="0"/>
          <w:marBottom w:val="0"/>
          <w:divBdr>
            <w:top w:val="none" w:sz="0" w:space="0" w:color="auto"/>
            <w:left w:val="none" w:sz="0" w:space="0" w:color="auto"/>
            <w:bottom w:val="none" w:sz="0" w:space="0" w:color="auto"/>
            <w:right w:val="none" w:sz="0" w:space="0" w:color="auto"/>
          </w:divBdr>
        </w:div>
        <w:div w:id="376123497">
          <w:marLeft w:val="0"/>
          <w:marRight w:val="0"/>
          <w:marTop w:val="0"/>
          <w:marBottom w:val="0"/>
          <w:divBdr>
            <w:top w:val="none" w:sz="0" w:space="0" w:color="auto"/>
            <w:left w:val="none" w:sz="0" w:space="0" w:color="auto"/>
            <w:bottom w:val="none" w:sz="0" w:space="0" w:color="auto"/>
            <w:right w:val="none" w:sz="0" w:space="0" w:color="auto"/>
          </w:divBdr>
        </w:div>
        <w:div w:id="933704592">
          <w:marLeft w:val="0"/>
          <w:marRight w:val="0"/>
          <w:marTop w:val="0"/>
          <w:marBottom w:val="0"/>
          <w:divBdr>
            <w:top w:val="none" w:sz="0" w:space="0" w:color="auto"/>
            <w:left w:val="none" w:sz="0" w:space="0" w:color="auto"/>
            <w:bottom w:val="none" w:sz="0" w:space="0" w:color="auto"/>
            <w:right w:val="none" w:sz="0" w:space="0" w:color="auto"/>
          </w:divBdr>
        </w:div>
        <w:div w:id="876967475">
          <w:marLeft w:val="0"/>
          <w:marRight w:val="0"/>
          <w:marTop w:val="0"/>
          <w:marBottom w:val="0"/>
          <w:divBdr>
            <w:top w:val="none" w:sz="0" w:space="0" w:color="auto"/>
            <w:left w:val="none" w:sz="0" w:space="0" w:color="auto"/>
            <w:bottom w:val="none" w:sz="0" w:space="0" w:color="auto"/>
            <w:right w:val="none" w:sz="0" w:space="0" w:color="auto"/>
          </w:divBdr>
        </w:div>
        <w:div w:id="932476762">
          <w:marLeft w:val="0"/>
          <w:marRight w:val="0"/>
          <w:marTop w:val="0"/>
          <w:marBottom w:val="0"/>
          <w:divBdr>
            <w:top w:val="none" w:sz="0" w:space="0" w:color="auto"/>
            <w:left w:val="none" w:sz="0" w:space="0" w:color="auto"/>
            <w:bottom w:val="none" w:sz="0" w:space="0" w:color="auto"/>
            <w:right w:val="none" w:sz="0" w:space="0" w:color="auto"/>
          </w:divBdr>
        </w:div>
        <w:div w:id="1513686673">
          <w:marLeft w:val="0"/>
          <w:marRight w:val="0"/>
          <w:marTop w:val="0"/>
          <w:marBottom w:val="0"/>
          <w:divBdr>
            <w:top w:val="none" w:sz="0" w:space="0" w:color="auto"/>
            <w:left w:val="none" w:sz="0" w:space="0" w:color="auto"/>
            <w:bottom w:val="none" w:sz="0" w:space="0" w:color="auto"/>
            <w:right w:val="none" w:sz="0" w:space="0" w:color="auto"/>
          </w:divBdr>
        </w:div>
        <w:div w:id="1938053524">
          <w:marLeft w:val="0"/>
          <w:marRight w:val="0"/>
          <w:marTop w:val="0"/>
          <w:marBottom w:val="0"/>
          <w:divBdr>
            <w:top w:val="none" w:sz="0" w:space="0" w:color="auto"/>
            <w:left w:val="none" w:sz="0" w:space="0" w:color="auto"/>
            <w:bottom w:val="none" w:sz="0" w:space="0" w:color="auto"/>
            <w:right w:val="none" w:sz="0" w:space="0" w:color="auto"/>
          </w:divBdr>
        </w:div>
        <w:div w:id="807823523">
          <w:marLeft w:val="0"/>
          <w:marRight w:val="0"/>
          <w:marTop w:val="0"/>
          <w:marBottom w:val="0"/>
          <w:divBdr>
            <w:top w:val="none" w:sz="0" w:space="0" w:color="auto"/>
            <w:left w:val="none" w:sz="0" w:space="0" w:color="auto"/>
            <w:bottom w:val="none" w:sz="0" w:space="0" w:color="auto"/>
            <w:right w:val="none" w:sz="0" w:space="0" w:color="auto"/>
          </w:divBdr>
        </w:div>
        <w:div w:id="1537741154">
          <w:marLeft w:val="0"/>
          <w:marRight w:val="0"/>
          <w:marTop w:val="0"/>
          <w:marBottom w:val="0"/>
          <w:divBdr>
            <w:top w:val="none" w:sz="0" w:space="0" w:color="auto"/>
            <w:left w:val="none" w:sz="0" w:space="0" w:color="auto"/>
            <w:bottom w:val="none" w:sz="0" w:space="0" w:color="auto"/>
            <w:right w:val="none" w:sz="0" w:space="0" w:color="auto"/>
          </w:divBdr>
        </w:div>
        <w:div w:id="1677610532">
          <w:marLeft w:val="0"/>
          <w:marRight w:val="0"/>
          <w:marTop w:val="0"/>
          <w:marBottom w:val="0"/>
          <w:divBdr>
            <w:top w:val="none" w:sz="0" w:space="0" w:color="auto"/>
            <w:left w:val="none" w:sz="0" w:space="0" w:color="auto"/>
            <w:bottom w:val="none" w:sz="0" w:space="0" w:color="auto"/>
            <w:right w:val="none" w:sz="0" w:space="0" w:color="auto"/>
          </w:divBdr>
        </w:div>
        <w:div w:id="1332951975">
          <w:marLeft w:val="0"/>
          <w:marRight w:val="0"/>
          <w:marTop w:val="0"/>
          <w:marBottom w:val="0"/>
          <w:divBdr>
            <w:top w:val="none" w:sz="0" w:space="0" w:color="auto"/>
            <w:left w:val="none" w:sz="0" w:space="0" w:color="auto"/>
            <w:bottom w:val="none" w:sz="0" w:space="0" w:color="auto"/>
            <w:right w:val="none" w:sz="0" w:space="0" w:color="auto"/>
          </w:divBdr>
        </w:div>
        <w:div w:id="166750559">
          <w:marLeft w:val="0"/>
          <w:marRight w:val="0"/>
          <w:marTop w:val="0"/>
          <w:marBottom w:val="0"/>
          <w:divBdr>
            <w:top w:val="none" w:sz="0" w:space="0" w:color="auto"/>
            <w:left w:val="none" w:sz="0" w:space="0" w:color="auto"/>
            <w:bottom w:val="none" w:sz="0" w:space="0" w:color="auto"/>
            <w:right w:val="none" w:sz="0" w:space="0" w:color="auto"/>
          </w:divBdr>
        </w:div>
        <w:div w:id="2009283167">
          <w:marLeft w:val="0"/>
          <w:marRight w:val="0"/>
          <w:marTop w:val="0"/>
          <w:marBottom w:val="0"/>
          <w:divBdr>
            <w:top w:val="none" w:sz="0" w:space="0" w:color="auto"/>
            <w:left w:val="none" w:sz="0" w:space="0" w:color="auto"/>
            <w:bottom w:val="none" w:sz="0" w:space="0" w:color="auto"/>
            <w:right w:val="none" w:sz="0" w:space="0" w:color="auto"/>
          </w:divBdr>
        </w:div>
        <w:div w:id="2031560762">
          <w:marLeft w:val="0"/>
          <w:marRight w:val="0"/>
          <w:marTop w:val="0"/>
          <w:marBottom w:val="0"/>
          <w:divBdr>
            <w:top w:val="none" w:sz="0" w:space="0" w:color="auto"/>
            <w:left w:val="none" w:sz="0" w:space="0" w:color="auto"/>
            <w:bottom w:val="none" w:sz="0" w:space="0" w:color="auto"/>
            <w:right w:val="none" w:sz="0" w:space="0" w:color="auto"/>
          </w:divBdr>
        </w:div>
        <w:div w:id="1462724613">
          <w:marLeft w:val="0"/>
          <w:marRight w:val="0"/>
          <w:marTop w:val="0"/>
          <w:marBottom w:val="0"/>
          <w:divBdr>
            <w:top w:val="none" w:sz="0" w:space="0" w:color="auto"/>
            <w:left w:val="none" w:sz="0" w:space="0" w:color="auto"/>
            <w:bottom w:val="none" w:sz="0" w:space="0" w:color="auto"/>
            <w:right w:val="none" w:sz="0" w:space="0" w:color="auto"/>
          </w:divBdr>
        </w:div>
        <w:div w:id="702481774">
          <w:marLeft w:val="0"/>
          <w:marRight w:val="0"/>
          <w:marTop w:val="0"/>
          <w:marBottom w:val="0"/>
          <w:divBdr>
            <w:top w:val="none" w:sz="0" w:space="0" w:color="auto"/>
            <w:left w:val="none" w:sz="0" w:space="0" w:color="auto"/>
            <w:bottom w:val="none" w:sz="0" w:space="0" w:color="auto"/>
            <w:right w:val="none" w:sz="0" w:space="0" w:color="auto"/>
          </w:divBdr>
        </w:div>
        <w:div w:id="1723747167">
          <w:marLeft w:val="0"/>
          <w:marRight w:val="0"/>
          <w:marTop w:val="0"/>
          <w:marBottom w:val="0"/>
          <w:divBdr>
            <w:top w:val="none" w:sz="0" w:space="0" w:color="auto"/>
            <w:left w:val="none" w:sz="0" w:space="0" w:color="auto"/>
            <w:bottom w:val="none" w:sz="0" w:space="0" w:color="auto"/>
            <w:right w:val="none" w:sz="0" w:space="0" w:color="auto"/>
          </w:divBdr>
        </w:div>
        <w:div w:id="187644250">
          <w:marLeft w:val="0"/>
          <w:marRight w:val="0"/>
          <w:marTop w:val="0"/>
          <w:marBottom w:val="0"/>
          <w:divBdr>
            <w:top w:val="none" w:sz="0" w:space="0" w:color="auto"/>
            <w:left w:val="none" w:sz="0" w:space="0" w:color="auto"/>
            <w:bottom w:val="none" w:sz="0" w:space="0" w:color="auto"/>
            <w:right w:val="none" w:sz="0" w:space="0" w:color="auto"/>
          </w:divBdr>
        </w:div>
        <w:div w:id="1465928452">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1980257163">
          <w:marLeft w:val="0"/>
          <w:marRight w:val="0"/>
          <w:marTop w:val="0"/>
          <w:marBottom w:val="0"/>
          <w:divBdr>
            <w:top w:val="none" w:sz="0" w:space="0" w:color="auto"/>
            <w:left w:val="none" w:sz="0" w:space="0" w:color="auto"/>
            <w:bottom w:val="none" w:sz="0" w:space="0" w:color="auto"/>
            <w:right w:val="none" w:sz="0" w:space="0" w:color="auto"/>
          </w:divBdr>
        </w:div>
        <w:div w:id="729695351">
          <w:marLeft w:val="0"/>
          <w:marRight w:val="0"/>
          <w:marTop w:val="0"/>
          <w:marBottom w:val="0"/>
          <w:divBdr>
            <w:top w:val="none" w:sz="0" w:space="0" w:color="auto"/>
            <w:left w:val="none" w:sz="0" w:space="0" w:color="auto"/>
            <w:bottom w:val="none" w:sz="0" w:space="0" w:color="auto"/>
            <w:right w:val="none" w:sz="0" w:space="0" w:color="auto"/>
          </w:divBdr>
        </w:div>
        <w:div w:id="928849351">
          <w:marLeft w:val="0"/>
          <w:marRight w:val="0"/>
          <w:marTop w:val="0"/>
          <w:marBottom w:val="0"/>
          <w:divBdr>
            <w:top w:val="none" w:sz="0" w:space="0" w:color="auto"/>
            <w:left w:val="none" w:sz="0" w:space="0" w:color="auto"/>
            <w:bottom w:val="none" w:sz="0" w:space="0" w:color="auto"/>
            <w:right w:val="none" w:sz="0" w:space="0" w:color="auto"/>
          </w:divBdr>
        </w:div>
        <w:div w:id="1534073831">
          <w:marLeft w:val="0"/>
          <w:marRight w:val="0"/>
          <w:marTop w:val="0"/>
          <w:marBottom w:val="0"/>
          <w:divBdr>
            <w:top w:val="none" w:sz="0" w:space="0" w:color="auto"/>
            <w:left w:val="none" w:sz="0" w:space="0" w:color="auto"/>
            <w:bottom w:val="none" w:sz="0" w:space="0" w:color="auto"/>
            <w:right w:val="none" w:sz="0" w:space="0" w:color="auto"/>
          </w:divBdr>
        </w:div>
        <w:div w:id="1905681405">
          <w:marLeft w:val="0"/>
          <w:marRight w:val="0"/>
          <w:marTop w:val="0"/>
          <w:marBottom w:val="0"/>
          <w:divBdr>
            <w:top w:val="none" w:sz="0" w:space="0" w:color="auto"/>
            <w:left w:val="none" w:sz="0" w:space="0" w:color="auto"/>
            <w:bottom w:val="none" w:sz="0" w:space="0" w:color="auto"/>
            <w:right w:val="none" w:sz="0" w:space="0" w:color="auto"/>
          </w:divBdr>
        </w:div>
        <w:div w:id="171342806">
          <w:marLeft w:val="0"/>
          <w:marRight w:val="0"/>
          <w:marTop w:val="0"/>
          <w:marBottom w:val="0"/>
          <w:divBdr>
            <w:top w:val="none" w:sz="0" w:space="0" w:color="auto"/>
            <w:left w:val="none" w:sz="0" w:space="0" w:color="auto"/>
            <w:bottom w:val="none" w:sz="0" w:space="0" w:color="auto"/>
            <w:right w:val="none" w:sz="0" w:space="0" w:color="auto"/>
          </w:divBdr>
        </w:div>
        <w:div w:id="2131822449">
          <w:marLeft w:val="0"/>
          <w:marRight w:val="0"/>
          <w:marTop w:val="0"/>
          <w:marBottom w:val="0"/>
          <w:divBdr>
            <w:top w:val="none" w:sz="0" w:space="0" w:color="auto"/>
            <w:left w:val="none" w:sz="0" w:space="0" w:color="auto"/>
            <w:bottom w:val="none" w:sz="0" w:space="0" w:color="auto"/>
            <w:right w:val="none" w:sz="0" w:space="0" w:color="auto"/>
          </w:divBdr>
        </w:div>
        <w:div w:id="2096897885">
          <w:marLeft w:val="0"/>
          <w:marRight w:val="0"/>
          <w:marTop w:val="0"/>
          <w:marBottom w:val="0"/>
          <w:divBdr>
            <w:top w:val="none" w:sz="0" w:space="0" w:color="auto"/>
            <w:left w:val="none" w:sz="0" w:space="0" w:color="auto"/>
            <w:bottom w:val="none" w:sz="0" w:space="0" w:color="auto"/>
            <w:right w:val="none" w:sz="0" w:space="0" w:color="auto"/>
          </w:divBdr>
        </w:div>
        <w:div w:id="1166823864">
          <w:marLeft w:val="0"/>
          <w:marRight w:val="0"/>
          <w:marTop w:val="0"/>
          <w:marBottom w:val="0"/>
          <w:divBdr>
            <w:top w:val="none" w:sz="0" w:space="0" w:color="auto"/>
            <w:left w:val="none" w:sz="0" w:space="0" w:color="auto"/>
            <w:bottom w:val="none" w:sz="0" w:space="0" w:color="auto"/>
            <w:right w:val="none" w:sz="0" w:space="0" w:color="auto"/>
          </w:divBdr>
        </w:div>
        <w:div w:id="611399194">
          <w:marLeft w:val="0"/>
          <w:marRight w:val="0"/>
          <w:marTop w:val="0"/>
          <w:marBottom w:val="0"/>
          <w:divBdr>
            <w:top w:val="none" w:sz="0" w:space="0" w:color="auto"/>
            <w:left w:val="none" w:sz="0" w:space="0" w:color="auto"/>
            <w:bottom w:val="none" w:sz="0" w:space="0" w:color="auto"/>
            <w:right w:val="none" w:sz="0" w:space="0" w:color="auto"/>
          </w:divBdr>
        </w:div>
        <w:div w:id="479808010">
          <w:marLeft w:val="0"/>
          <w:marRight w:val="0"/>
          <w:marTop w:val="0"/>
          <w:marBottom w:val="0"/>
          <w:divBdr>
            <w:top w:val="none" w:sz="0" w:space="0" w:color="auto"/>
            <w:left w:val="none" w:sz="0" w:space="0" w:color="auto"/>
            <w:bottom w:val="none" w:sz="0" w:space="0" w:color="auto"/>
            <w:right w:val="none" w:sz="0" w:space="0" w:color="auto"/>
          </w:divBdr>
        </w:div>
        <w:div w:id="2081170878">
          <w:marLeft w:val="0"/>
          <w:marRight w:val="0"/>
          <w:marTop w:val="0"/>
          <w:marBottom w:val="0"/>
          <w:divBdr>
            <w:top w:val="none" w:sz="0" w:space="0" w:color="auto"/>
            <w:left w:val="none" w:sz="0" w:space="0" w:color="auto"/>
            <w:bottom w:val="none" w:sz="0" w:space="0" w:color="auto"/>
            <w:right w:val="none" w:sz="0" w:space="0" w:color="auto"/>
          </w:divBdr>
        </w:div>
        <w:div w:id="43717911">
          <w:marLeft w:val="0"/>
          <w:marRight w:val="0"/>
          <w:marTop w:val="0"/>
          <w:marBottom w:val="0"/>
          <w:divBdr>
            <w:top w:val="none" w:sz="0" w:space="0" w:color="auto"/>
            <w:left w:val="none" w:sz="0" w:space="0" w:color="auto"/>
            <w:bottom w:val="none" w:sz="0" w:space="0" w:color="auto"/>
            <w:right w:val="none" w:sz="0" w:space="0" w:color="auto"/>
          </w:divBdr>
        </w:div>
        <w:div w:id="253515687">
          <w:marLeft w:val="0"/>
          <w:marRight w:val="0"/>
          <w:marTop w:val="0"/>
          <w:marBottom w:val="0"/>
          <w:divBdr>
            <w:top w:val="none" w:sz="0" w:space="0" w:color="auto"/>
            <w:left w:val="none" w:sz="0" w:space="0" w:color="auto"/>
            <w:bottom w:val="none" w:sz="0" w:space="0" w:color="auto"/>
            <w:right w:val="none" w:sz="0" w:space="0" w:color="auto"/>
          </w:divBdr>
        </w:div>
        <w:div w:id="1065685365">
          <w:marLeft w:val="0"/>
          <w:marRight w:val="0"/>
          <w:marTop w:val="0"/>
          <w:marBottom w:val="0"/>
          <w:divBdr>
            <w:top w:val="none" w:sz="0" w:space="0" w:color="auto"/>
            <w:left w:val="none" w:sz="0" w:space="0" w:color="auto"/>
            <w:bottom w:val="none" w:sz="0" w:space="0" w:color="auto"/>
            <w:right w:val="none" w:sz="0" w:space="0" w:color="auto"/>
          </w:divBdr>
        </w:div>
        <w:div w:id="1371105032">
          <w:marLeft w:val="0"/>
          <w:marRight w:val="0"/>
          <w:marTop w:val="0"/>
          <w:marBottom w:val="0"/>
          <w:divBdr>
            <w:top w:val="none" w:sz="0" w:space="0" w:color="auto"/>
            <w:left w:val="none" w:sz="0" w:space="0" w:color="auto"/>
            <w:bottom w:val="none" w:sz="0" w:space="0" w:color="auto"/>
            <w:right w:val="none" w:sz="0" w:space="0" w:color="auto"/>
          </w:divBdr>
        </w:div>
        <w:div w:id="1094403041">
          <w:marLeft w:val="0"/>
          <w:marRight w:val="0"/>
          <w:marTop w:val="0"/>
          <w:marBottom w:val="0"/>
          <w:divBdr>
            <w:top w:val="none" w:sz="0" w:space="0" w:color="auto"/>
            <w:left w:val="none" w:sz="0" w:space="0" w:color="auto"/>
            <w:bottom w:val="none" w:sz="0" w:space="0" w:color="auto"/>
            <w:right w:val="none" w:sz="0" w:space="0" w:color="auto"/>
          </w:divBdr>
        </w:div>
      </w:divsChild>
    </w:div>
    <w:div w:id="522787975">
      <w:bodyDiv w:val="1"/>
      <w:marLeft w:val="0"/>
      <w:marRight w:val="0"/>
      <w:marTop w:val="0"/>
      <w:marBottom w:val="0"/>
      <w:divBdr>
        <w:top w:val="none" w:sz="0" w:space="0" w:color="auto"/>
        <w:left w:val="none" w:sz="0" w:space="0" w:color="auto"/>
        <w:bottom w:val="none" w:sz="0" w:space="0" w:color="auto"/>
        <w:right w:val="none" w:sz="0" w:space="0" w:color="auto"/>
      </w:divBdr>
    </w:div>
    <w:div w:id="523128991">
      <w:bodyDiv w:val="1"/>
      <w:marLeft w:val="0"/>
      <w:marRight w:val="0"/>
      <w:marTop w:val="0"/>
      <w:marBottom w:val="0"/>
      <w:divBdr>
        <w:top w:val="none" w:sz="0" w:space="0" w:color="auto"/>
        <w:left w:val="none" w:sz="0" w:space="0" w:color="auto"/>
        <w:bottom w:val="none" w:sz="0" w:space="0" w:color="auto"/>
        <w:right w:val="none" w:sz="0" w:space="0" w:color="auto"/>
      </w:divBdr>
    </w:div>
    <w:div w:id="523178203">
      <w:bodyDiv w:val="1"/>
      <w:marLeft w:val="0"/>
      <w:marRight w:val="0"/>
      <w:marTop w:val="0"/>
      <w:marBottom w:val="0"/>
      <w:divBdr>
        <w:top w:val="none" w:sz="0" w:space="0" w:color="auto"/>
        <w:left w:val="none" w:sz="0" w:space="0" w:color="auto"/>
        <w:bottom w:val="none" w:sz="0" w:space="0" w:color="auto"/>
        <w:right w:val="none" w:sz="0" w:space="0" w:color="auto"/>
      </w:divBdr>
    </w:div>
    <w:div w:id="523330223">
      <w:bodyDiv w:val="1"/>
      <w:marLeft w:val="0"/>
      <w:marRight w:val="0"/>
      <w:marTop w:val="0"/>
      <w:marBottom w:val="0"/>
      <w:divBdr>
        <w:top w:val="none" w:sz="0" w:space="0" w:color="auto"/>
        <w:left w:val="none" w:sz="0" w:space="0" w:color="auto"/>
        <w:bottom w:val="none" w:sz="0" w:space="0" w:color="auto"/>
        <w:right w:val="none" w:sz="0" w:space="0" w:color="auto"/>
      </w:divBdr>
    </w:div>
    <w:div w:id="524178106">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023501">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5601374">
      <w:bodyDiv w:val="1"/>
      <w:marLeft w:val="0"/>
      <w:marRight w:val="0"/>
      <w:marTop w:val="0"/>
      <w:marBottom w:val="0"/>
      <w:divBdr>
        <w:top w:val="none" w:sz="0" w:space="0" w:color="auto"/>
        <w:left w:val="none" w:sz="0" w:space="0" w:color="auto"/>
        <w:bottom w:val="none" w:sz="0" w:space="0" w:color="auto"/>
        <w:right w:val="none" w:sz="0" w:space="0" w:color="auto"/>
      </w:divBdr>
    </w:div>
    <w:div w:id="525944237">
      <w:bodyDiv w:val="1"/>
      <w:marLeft w:val="0"/>
      <w:marRight w:val="0"/>
      <w:marTop w:val="0"/>
      <w:marBottom w:val="0"/>
      <w:divBdr>
        <w:top w:val="none" w:sz="0" w:space="0" w:color="auto"/>
        <w:left w:val="none" w:sz="0" w:space="0" w:color="auto"/>
        <w:bottom w:val="none" w:sz="0" w:space="0" w:color="auto"/>
        <w:right w:val="none" w:sz="0" w:space="0" w:color="auto"/>
      </w:divBdr>
    </w:div>
    <w:div w:id="526334566">
      <w:bodyDiv w:val="1"/>
      <w:marLeft w:val="0"/>
      <w:marRight w:val="0"/>
      <w:marTop w:val="0"/>
      <w:marBottom w:val="0"/>
      <w:divBdr>
        <w:top w:val="none" w:sz="0" w:space="0" w:color="auto"/>
        <w:left w:val="none" w:sz="0" w:space="0" w:color="auto"/>
        <w:bottom w:val="none" w:sz="0" w:space="0" w:color="auto"/>
        <w:right w:val="none" w:sz="0" w:space="0" w:color="auto"/>
      </w:divBdr>
    </w:div>
    <w:div w:id="526335284">
      <w:bodyDiv w:val="1"/>
      <w:marLeft w:val="0"/>
      <w:marRight w:val="0"/>
      <w:marTop w:val="0"/>
      <w:marBottom w:val="0"/>
      <w:divBdr>
        <w:top w:val="none" w:sz="0" w:space="0" w:color="auto"/>
        <w:left w:val="none" w:sz="0" w:space="0" w:color="auto"/>
        <w:bottom w:val="none" w:sz="0" w:space="0" w:color="auto"/>
        <w:right w:val="none" w:sz="0" w:space="0" w:color="auto"/>
      </w:divBdr>
    </w:div>
    <w:div w:id="526602212">
      <w:bodyDiv w:val="1"/>
      <w:marLeft w:val="0"/>
      <w:marRight w:val="0"/>
      <w:marTop w:val="0"/>
      <w:marBottom w:val="0"/>
      <w:divBdr>
        <w:top w:val="none" w:sz="0" w:space="0" w:color="auto"/>
        <w:left w:val="none" w:sz="0" w:space="0" w:color="auto"/>
        <w:bottom w:val="none" w:sz="0" w:space="0" w:color="auto"/>
        <w:right w:val="none" w:sz="0" w:space="0" w:color="auto"/>
      </w:divBdr>
      <w:divsChild>
        <w:div w:id="992176061">
          <w:marLeft w:val="0"/>
          <w:marRight w:val="0"/>
          <w:marTop w:val="0"/>
          <w:marBottom w:val="0"/>
          <w:divBdr>
            <w:top w:val="none" w:sz="0" w:space="0" w:color="auto"/>
            <w:left w:val="none" w:sz="0" w:space="0" w:color="auto"/>
            <w:bottom w:val="none" w:sz="0" w:space="0" w:color="auto"/>
            <w:right w:val="none" w:sz="0" w:space="0" w:color="auto"/>
          </w:divBdr>
        </w:div>
        <w:div w:id="1508133763">
          <w:marLeft w:val="0"/>
          <w:marRight w:val="0"/>
          <w:marTop w:val="0"/>
          <w:marBottom w:val="0"/>
          <w:divBdr>
            <w:top w:val="none" w:sz="0" w:space="0" w:color="auto"/>
            <w:left w:val="none" w:sz="0" w:space="0" w:color="auto"/>
            <w:bottom w:val="none" w:sz="0" w:space="0" w:color="auto"/>
            <w:right w:val="none" w:sz="0" w:space="0" w:color="auto"/>
          </w:divBdr>
        </w:div>
        <w:div w:id="199896943">
          <w:marLeft w:val="0"/>
          <w:marRight w:val="0"/>
          <w:marTop w:val="0"/>
          <w:marBottom w:val="0"/>
          <w:divBdr>
            <w:top w:val="none" w:sz="0" w:space="0" w:color="auto"/>
            <w:left w:val="none" w:sz="0" w:space="0" w:color="auto"/>
            <w:bottom w:val="none" w:sz="0" w:space="0" w:color="auto"/>
            <w:right w:val="none" w:sz="0" w:space="0" w:color="auto"/>
          </w:divBdr>
        </w:div>
        <w:div w:id="1296643324">
          <w:marLeft w:val="0"/>
          <w:marRight w:val="0"/>
          <w:marTop w:val="0"/>
          <w:marBottom w:val="0"/>
          <w:divBdr>
            <w:top w:val="none" w:sz="0" w:space="0" w:color="auto"/>
            <w:left w:val="none" w:sz="0" w:space="0" w:color="auto"/>
            <w:bottom w:val="none" w:sz="0" w:space="0" w:color="auto"/>
            <w:right w:val="none" w:sz="0" w:space="0" w:color="auto"/>
          </w:divBdr>
        </w:div>
        <w:div w:id="761415766">
          <w:marLeft w:val="0"/>
          <w:marRight w:val="0"/>
          <w:marTop w:val="0"/>
          <w:marBottom w:val="0"/>
          <w:divBdr>
            <w:top w:val="none" w:sz="0" w:space="0" w:color="auto"/>
            <w:left w:val="none" w:sz="0" w:space="0" w:color="auto"/>
            <w:bottom w:val="none" w:sz="0" w:space="0" w:color="auto"/>
            <w:right w:val="none" w:sz="0" w:space="0" w:color="auto"/>
          </w:divBdr>
        </w:div>
        <w:div w:id="863136321">
          <w:marLeft w:val="0"/>
          <w:marRight w:val="0"/>
          <w:marTop w:val="0"/>
          <w:marBottom w:val="0"/>
          <w:divBdr>
            <w:top w:val="none" w:sz="0" w:space="0" w:color="auto"/>
            <w:left w:val="none" w:sz="0" w:space="0" w:color="auto"/>
            <w:bottom w:val="none" w:sz="0" w:space="0" w:color="auto"/>
            <w:right w:val="none" w:sz="0" w:space="0" w:color="auto"/>
          </w:divBdr>
        </w:div>
        <w:div w:id="1618633577">
          <w:marLeft w:val="0"/>
          <w:marRight w:val="0"/>
          <w:marTop w:val="0"/>
          <w:marBottom w:val="0"/>
          <w:divBdr>
            <w:top w:val="none" w:sz="0" w:space="0" w:color="auto"/>
            <w:left w:val="none" w:sz="0" w:space="0" w:color="auto"/>
            <w:bottom w:val="none" w:sz="0" w:space="0" w:color="auto"/>
            <w:right w:val="none" w:sz="0" w:space="0" w:color="auto"/>
          </w:divBdr>
        </w:div>
        <w:div w:id="1241327915">
          <w:marLeft w:val="0"/>
          <w:marRight w:val="0"/>
          <w:marTop w:val="0"/>
          <w:marBottom w:val="0"/>
          <w:divBdr>
            <w:top w:val="none" w:sz="0" w:space="0" w:color="auto"/>
            <w:left w:val="none" w:sz="0" w:space="0" w:color="auto"/>
            <w:bottom w:val="none" w:sz="0" w:space="0" w:color="auto"/>
            <w:right w:val="none" w:sz="0" w:space="0" w:color="auto"/>
          </w:divBdr>
        </w:div>
        <w:div w:id="1814251036">
          <w:marLeft w:val="0"/>
          <w:marRight w:val="0"/>
          <w:marTop w:val="0"/>
          <w:marBottom w:val="0"/>
          <w:divBdr>
            <w:top w:val="none" w:sz="0" w:space="0" w:color="auto"/>
            <w:left w:val="none" w:sz="0" w:space="0" w:color="auto"/>
            <w:bottom w:val="none" w:sz="0" w:space="0" w:color="auto"/>
            <w:right w:val="none" w:sz="0" w:space="0" w:color="auto"/>
          </w:divBdr>
        </w:div>
        <w:div w:id="783302588">
          <w:marLeft w:val="0"/>
          <w:marRight w:val="0"/>
          <w:marTop w:val="0"/>
          <w:marBottom w:val="0"/>
          <w:divBdr>
            <w:top w:val="none" w:sz="0" w:space="0" w:color="auto"/>
            <w:left w:val="none" w:sz="0" w:space="0" w:color="auto"/>
            <w:bottom w:val="none" w:sz="0" w:space="0" w:color="auto"/>
            <w:right w:val="none" w:sz="0" w:space="0" w:color="auto"/>
          </w:divBdr>
        </w:div>
        <w:div w:id="497044316">
          <w:marLeft w:val="0"/>
          <w:marRight w:val="0"/>
          <w:marTop w:val="0"/>
          <w:marBottom w:val="0"/>
          <w:divBdr>
            <w:top w:val="none" w:sz="0" w:space="0" w:color="auto"/>
            <w:left w:val="none" w:sz="0" w:space="0" w:color="auto"/>
            <w:bottom w:val="none" w:sz="0" w:space="0" w:color="auto"/>
            <w:right w:val="none" w:sz="0" w:space="0" w:color="auto"/>
          </w:divBdr>
        </w:div>
        <w:div w:id="528684499">
          <w:marLeft w:val="0"/>
          <w:marRight w:val="0"/>
          <w:marTop w:val="0"/>
          <w:marBottom w:val="0"/>
          <w:divBdr>
            <w:top w:val="none" w:sz="0" w:space="0" w:color="auto"/>
            <w:left w:val="none" w:sz="0" w:space="0" w:color="auto"/>
            <w:bottom w:val="none" w:sz="0" w:space="0" w:color="auto"/>
            <w:right w:val="none" w:sz="0" w:space="0" w:color="auto"/>
          </w:divBdr>
        </w:div>
        <w:div w:id="1054546790">
          <w:marLeft w:val="0"/>
          <w:marRight w:val="0"/>
          <w:marTop w:val="0"/>
          <w:marBottom w:val="0"/>
          <w:divBdr>
            <w:top w:val="none" w:sz="0" w:space="0" w:color="auto"/>
            <w:left w:val="none" w:sz="0" w:space="0" w:color="auto"/>
            <w:bottom w:val="none" w:sz="0" w:space="0" w:color="auto"/>
            <w:right w:val="none" w:sz="0" w:space="0" w:color="auto"/>
          </w:divBdr>
        </w:div>
        <w:div w:id="631063322">
          <w:marLeft w:val="0"/>
          <w:marRight w:val="0"/>
          <w:marTop w:val="0"/>
          <w:marBottom w:val="0"/>
          <w:divBdr>
            <w:top w:val="none" w:sz="0" w:space="0" w:color="auto"/>
            <w:left w:val="none" w:sz="0" w:space="0" w:color="auto"/>
            <w:bottom w:val="none" w:sz="0" w:space="0" w:color="auto"/>
            <w:right w:val="none" w:sz="0" w:space="0" w:color="auto"/>
          </w:divBdr>
        </w:div>
        <w:div w:id="1493910880">
          <w:marLeft w:val="0"/>
          <w:marRight w:val="0"/>
          <w:marTop w:val="0"/>
          <w:marBottom w:val="0"/>
          <w:divBdr>
            <w:top w:val="none" w:sz="0" w:space="0" w:color="auto"/>
            <w:left w:val="none" w:sz="0" w:space="0" w:color="auto"/>
            <w:bottom w:val="none" w:sz="0" w:space="0" w:color="auto"/>
            <w:right w:val="none" w:sz="0" w:space="0" w:color="auto"/>
          </w:divBdr>
        </w:div>
        <w:div w:id="82723888">
          <w:marLeft w:val="0"/>
          <w:marRight w:val="0"/>
          <w:marTop w:val="0"/>
          <w:marBottom w:val="0"/>
          <w:divBdr>
            <w:top w:val="none" w:sz="0" w:space="0" w:color="auto"/>
            <w:left w:val="none" w:sz="0" w:space="0" w:color="auto"/>
            <w:bottom w:val="none" w:sz="0" w:space="0" w:color="auto"/>
            <w:right w:val="none" w:sz="0" w:space="0" w:color="auto"/>
          </w:divBdr>
        </w:div>
        <w:div w:id="300696778">
          <w:marLeft w:val="0"/>
          <w:marRight w:val="0"/>
          <w:marTop w:val="0"/>
          <w:marBottom w:val="0"/>
          <w:divBdr>
            <w:top w:val="none" w:sz="0" w:space="0" w:color="auto"/>
            <w:left w:val="none" w:sz="0" w:space="0" w:color="auto"/>
            <w:bottom w:val="none" w:sz="0" w:space="0" w:color="auto"/>
            <w:right w:val="none" w:sz="0" w:space="0" w:color="auto"/>
          </w:divBdr>
        </w:div>
        <w:div w:id="568613914">
          <w:marLeft w:val="0"/>
          <w:marRight w:val="0"/>
          <w:marTop w:val="0"/>
          <w:marBottom w:val="0"/>
          <w:divBdr>
            <w:top w:val="none" w:sz="0" w:space="0" w:color="auto"/>
            <w:left w:val="none" w:sz="0" w:space="0" w:color="auto"/>
            <w:bottom w:val="none" w:sz="0" w:space="0" w:color="auto"/>
            <w:right w:val="none" w:sz="0" w:space="0" w:color="auto"/>
          </w:divBdr>
        </w:div>
        <w:div w:id="2093163311">
          <w:marLeft w:val="0"/>
          <w:marRight w:val="0"/>
          <w:marTop w:val="0"/>
          <w:marBottom w:val="0"/>
          <w:divBdr>
            <w:top w:val="none" w:sz="0" w:space="0" w:color="auto"/>
            <w:left w:val="none" w:sz="0" w:space="0" w:color="auto"/>
            <w:bottom w:val="none" w:sz="0" w:space="0" w:color="auto"/>
            <w:right w:val="none" w:sz="0" w:space="0" w:color="auto"/>
          </w:divBdr>
        </w:div>
        <w:div w:id="1105930393">
          <w:marLeft w:val="0"/>
          <w:marRight w:val="0"/>
          <w:marTop w:val="0"/>
          <w:marBottom w:val="0"/>
          <w:divBdr>
            <w:top w:val="none" w:sz="0" w:space="0" w:color="auto"/>
            <w:left w:val="none" w:sz="0" w:space="0" w:color="auto"/>
            <w:bottom w:val="none" w:sz="0" w:space="0" w:color="auto"/>
            <w:right w:val="none" w:sz="0" w:space="0" w:color="auto"/>
          </w:divBdr>
        </w:div>
        <w:div w:id="342047680">
          <w:marLeft w:val="0"/>
          <w:marRight w:val="0"/>
          <w:marTop w:val="0"/>
          <w:marBottom w:val="0"/>
          <w:divBdr>
            <w:top w:val="none" w:sz="0" w:space="0" w:color="auto"/>
            <w:left w:val="none" w:sz="0" w:space="0" w:color="auto"/>
            <w:bottom w:val="none" w:sz="0" w:space="0" w:color="auto"/>
            <w:right w:val="none" w:sz="0" w:space="0" w:color="auto"/>
          </w:divBdr>
        </w:div>
        <w:div w:id="1260526568">
          <w:marLeft w:val="0"/>
          <w:marRight w:val="0"/>
          <w:marTop w:val="0"/>
          <w:marBottom w:val="0"/>
          <w:divBdr>
            <w:top w:val="none" w:sz="0" w:space="0" w:color="auto"/>
            <w:left w:val="none" w:sz="0" w:space="0" w:color="auto"/>
            <w:bottom w:val="none" w:sz="0" w:space="0" w:color="auto"/>
            <w:right w:val="none" w:sz="0" w:space="0" w:color="auto"/>
          </w:divBdr>
        </w:div>
        <w:div w:id="333265991">
          <w:marLeft w:val="0"/>
          <w:marRight w:val="0"/>
          <w:marTop w:val="0"/>
          <w:marBottom w:val="0"/>
          <w:divBdr>
            <w:top w:val="none" w:sz="0" w:space="0" w:color="auto"/>
            <w:left w:val="none" w:sz="0" w:space="0" w:color="auto"/>
            <w:bottom w:val="none" w:sz="0" w:space="0" w:color="auto"/>
            <w:right w:val="none" w:sz="0" w:space="0" w:color="auto"/>
          </w:divBdr>
        </w:div>
        <w:div w:id="471488833">
          <w:marLeft w:val="0"/>
          <w:marRight w:val="0"/>
          <w:marTop w:val="0"/>
          <w:marBottom w:val="0"/>
          <w:divBdr>
            <w:top w:val="none" w:sz="0" w:space="0" w:color="auto"/>
            <w:left w:val="none" w:sz="0" w:space="0" w:color="auto"/>
            <w:bottom w:val="none" w:sz="0" w:space="0" w:color="auto"/>
            <w:right w:val="none" w:sz="0" w:space="0" w:color="auto"/>
          </w:divBdr>
        </w:div>
        <w:div w:id="1185558338">
          <w:marLeft w:val="0"/>
          <w:marRight w:val="0"/>
          <w:marTop w:val="0"/>
          <w:marBottom w:val="0"/>
          <w:divBdr>
            <w:top w:val="none" w:sz="0" w:space="0" w:color="auto"/>
            <w:left w:val="none" w:sz="0" w:space="0" w:color="auto"/>
            <w:bottom w:val="none" w:sz="0" w:space="0" w:color="auto"/>
            <w:right w:val="none" w:sz="0" w:space="0" w:color="auto"/>
          </w:divBdr>
        </w:div>
        <w:div w:id="2123644731">
          <w:marLeft w:val="0"/>
          <w:marRight w:val="0"/>
          <w:marTop w:val="0"/>
          <w:marBottom w:val="0"/>
          <w:divBdr>
            <w:top w:val="none" w:sz="0" w:space="0" w:color="auto"/>
            <w:left w:val="none" w:sz="0" w:space="0" w:color="auto"/>
            <w:bottom w:val="none" w:sz="0" w:space="0" w:color="auto"/>
            <w:right w:val="none" w:sz="0" w:space="0" w:color="auto"/>
          </w:divBdr>
        </w:div>
        <w:div w:id="1540582862">
          <w:marLeft w:val="0"/>
          <w:marRight w:val="0"/>
          <w:marTop w:val="0"/>
          <w:marBottom w:val="0"/>
          <w:divBdr>
            <w:top w:val="none" w:sz="0" w:space="0" w:color="auto"/>
            <w:left w:val="none" w:sz="0" w:space="0" w:color="auto"/>
            <w:bottom w:val="none" w:sz="0" w:space="0" w:color="auto"/>
            <w:right w:val="none" w:sz="0" w:space="0" w:color="auto"/>
          </w:divBdr>
        </w:div>
        <w:div w:id="415445273">
          <w:marLeft w:val="0"/>
          <w:marRight w:val="0"/>
          <w:marTop w:val="0"/>
          <w:marBottom w:val="0"/>
          <w:divBdr>
            <w:top w:val="none" w:sz="0" w:space="0" w:color="auto"/>
            <w:left w:val="none" w:sz="0" w:space="0" w:color="auto"/>
            <w:bottom w:val="none" w:sz="0" w:space="0" w:color="auto"/>
            <w:right w:val="none" w:sz="0" w:space="0" w:color="auto"/>
          </w:divBdr>
        </w:div>
        <w:div w:id="844589964">
          <w:marLeft w:val="0"/>
          <w:marRight w:val="0"/>
          <w:marTop w:val="0"/>
          <w:marBottom w:val="0"/>
          <w:divBdr>
            <w:top w:val="none" w:sz="0" w:space="0" w:color="auto"/>
            <w:left w:val="none" w:sz="0" w:space="0" w:color="auto"/>
            <w:bottom w:val="none" w:sz="0" w:space="0" w:color="auto"/>
            <w:right w:val="none" w:sz="0" w:space="0" w:color="auto"/>
          </w:divBdr>
        </w:div>
        <w:div w:id="333605389">
          <w:marLeft w:val="0"/>
          <w:marRight w:val="0"/>
          <w:marTop w:val="0"/>
          <w:marBottom w:val="0"/>
          <w:divBdr>
            <w:top w:val="none" w:sz="0" w:space="0" w:color="auto"/>
            <w:left w:val="none" w:sz="0" w:space="0" w:color="auto"/>
            <w:bottom w:val="none" w:sz="0" w:space="0" w:color="auto"/>
            <w:right w:val="none" w:sz="0" w:space="0" w:color="auto"/>
          </w:divBdr>
        </w:div>
        <w:div w:id="185019523">
          <w:marLeft w:val="0"/>
          <w:marRight w:val="0"/>
          <w:marTop w:val="0"/>
          <w:marBottom w:val="0"/>
          <w:divBdr>
            <w:top w:val="none" w:sz="0" w:space="0" w:color="auto"/>
            <w:left w:val="none" w:sz="0" w:space="0" w:color="auto"/>
            <w:bottom w:val="none" w:sz="0" w:space="0" w:color="auto"/>
            <w:right w:val="none" w:sz="0" w:space="0" w:color="auto"/>
          </w:divBdr>
        </w:div>
        <w:div w:id="986208968">
          <w:marLeft w:val="0"/>
          <w:marRight w:val="0"/>
          <w:marTop w:val="0"/>
          <w:marBottom w:val="0"/>
          <w:divBdr>
            <w:top w:val="none" w:sz="0" w:space="0" w:color="auto"/>
            <w:left w:val="none" w:sz="0" w:space="0" w:color="auto"/>
            <w:bottom w:val="none" w:sz="0" w:space="0" w:color="auto"/>
            <w:right w:val="none" w:sz="0" w:space="0" w:color="auto"/>
          </w:divBdr>
        </w:div>
        <w:div w:id="1011496218">
          <w:marLeft w:val="0"/>
          <w:marRight w:val="0"/>
          <w:marTop w:val="0"/>
          <w:marBottom w:val="0"/>
          <w:divBdr>
            <w:top w:val="none" w:sz="0" w:space="0" w:color="auto"/>
            <w:left w:val="none" w:sz="0" w:space="0" w:color="auto"/>
            <w:bottom w:val="none" w:sz="0" w:space="0" w:color="auto"/>
            <w:right w:val="none" w:sz="0" w:space="0" w:color="auto"/>
          </w:divBdr>
        </w:div>
        <w:div w:id="861019266">
          <w:marLeft w:val="0"/>
          <w:marRight w:val="0"/>
          <w:marTop w:val="0"/>
          <w:marBottom w:val="0"/>
          <w:divBdr>
            <w:top w:val="none" w:sz="0" w:space="0" w:color="auto"/>
            <w:left w:val="none" w:sz="0" w:space="0" w:color="auto"/>
            <w:bottom w:val="none" w:sz="0" w:space="0" w:color="auto"/>
            <w:right w:val="none" w:sz="0" w:space="0" w:color="auto"/>
          </w:divBdr>
        </w:div>
        <w:div w:id="1070300891">
          <w:marLeft w:val="0"/>
          <w:marRight w:val="0"/>
          <w:marTop w:val="0"/>
          <w:marBottom w:val="0"/>
          <w:divBdr>
            <w:top w:val="none" w:sz="0" w:space="0" w:color="auto"/>
            <w:left w:val="none" w:sz="0" w:space="0" w:color="auto"/>
            <w:bottom w:val="none" w:sz="0" w:space="0" w:color="auto"/>
            <w:right w:val="none" w:sz="0" w:space="0" w:color="auto"/>
          </w:divBdr>
        </w:div>
        <w:div w:id="864169921">
          <w:marLeft w:val="0"/>
          <w:marRight w:val="0"/>
          <w:marTop w:val="0"/>
          <w:marBottom w:val="0"/>
          <w:divBdr>
            <w:top w:val="none" w:sz="0" w:space="0" w:color="auto"/>
            <w:left w:val="none" w:sz="0" w:space="0" w:color="auto"/>
            <w:bottom w:val="none" w:sz="0" w:space="0" w:color="auto"/>
            <w:right w:val="none" w:sz="0" w:space="0" w:color="auto"/>
          </w:divBdr>
        </w:div>
        <w:div w:id="553276011">
          <w:marLeft w:val="0"/>
          <w:marRight w:val="0"/>
          <w:marTop w:val="0"/>
          <w:marBottom w:val="0"/>
          <w:divBdr>
            <w:top w:val="none" w:sz="0" w:space="0" w:color="auto"/>
            <w:left w:val="none" w:sz="0" w:space="0" w:color="auto"/>
            <w:bottom w:val="none" w:sz="0" w:space="0" w:color="auto"/>
            <w:right w:val="none" w:sz="0" w:space="0" w:color="auto"/>
          </w:divBdr>
        </w:div>
        <w:div w:id="1932739890">
          <w:marLeft w:val="0"/>
          <w:marRight w:val="0"/>
          <w:marTop w:val="0"/>
          <w:marBottom w:val="0"/>
          <w:divBdr>
            <w:top w:val="none" w:sz="0" w:space="0" w:color="auto"/>
            <w:left w:val="none" w:sz="0" w:space="0" w:color="auto"/>
            <w:bottom w:val="none" w:sz="0" w:space="0" w:color="auto"/>
            <w:right w:val="none" w:sz="0" w:space="0" w:color="auto"/>
          </w:divBdr>
        </w:div>
        <w:div w:id="612328421">
          <w:marLeft w:val="0"/>
          <w:marRight w:val="0"/>
          <w:marTop w:val="0"/>
          <w:marBottom w:val="0"/>
          <w:divBdr>
            <w:top w:val="none" w:sz="0" w:space="0" w:color="auto"/>
            <w:left w:val="none" w:sz="0" w:space="0" w:color="auto"/>
            <w:bottom w:val="none" w:sz="0" w:space="0" w:color="auto"/>
            <w:right w:val="none" w:sz="0" w:space="0" w:color="auto"/>
          </w:divBdr>
        </w:div>
        <w:div w:id="1638366498">
          <w:marLeft w:val="0"/>
          <w:marRight w:val="0"/>
          <w:marTop w:val="0"/>
          <w:marBottom w:val="0"/>
          <w:divBdr>
            <w:top w:val="none" w:sz="0" w:space="0" w:color="auto"/>
            <w:left w:val="none" w:sz="0" w:space="0" w:color="auto"/>
            <w:bottom w:val="none" w:sz="0" w:space="0" w:color="auto"/>
            <w:right w:val="none" w:sz="0" w:space="0" w:color="auto"/>
          </w:divBdr>
        </w:div>
        <w:div w:id="1103650557">
          <w:marLeft w:val="0"/>
          <w:marRight w:val="0"/>
          <w:marTop w:val="0"/>
          <w:marBottom w:val="0"/>
          <w:divBdr>
            <w:top w:val="none" w:sz="0" w:space="0" w:color="auto"/>
            <w:left w:val="none" w:sz="0" w:space="0" w:color="auto"/>
            <w:bottom w:val="none" w:sz="0" w:space="0" w:color="auto"/>
            <w:right w:val="none" w:sz="0" w:space="0" w:color="auto"/>
          </w:divBdr>
        </w:div>
        <w:div w:id="1030760236">
          <w:marLeft w:val="0"/>
          <w:marRight w:val="0"/>
          <w:marTop w:val="0"/>
          <w:marBottom w:val="0"/>
          <w:divBdr>
            <w:top w:val="none" w:sz="0" w:space="0" w:color="auto"/>
            <w:left w:val="none" w:sz="0" w:space="0" w:color="auto"/>
            <w:bottom w:val="none" w:sz="0" w:space="0" w:color="auto"/>
            <w:right w:val="none" w:sz="0" w:space="0" w:color="auto"/>
          </w:divBdr>
        </w:div>
        <w:div w:id="1314287975">
          <w:marLeft w:val="0"/>
          <w:marRight w:val="0"/>
          <w:marTop w:val="0"/>
          <w:marBottom w:val="0"/>
          <w:divBdr>
            <w:top w:val="none" w:sz="0" w:space="0" w:color="auto"/>
            <w:left w:val="none" w:sz="0" w:space="0" w:color="auto"/>
            <w:bottom w:val="none" w:sz="0" w:space="0" w:color="auto"/>
            <w:right w:val="none" w:sz="0" w:space="0" w:color="auto"/>
          </w:divBdr>
        </w:div>
        <w:div w:id="363750749">
          <w:marLeft w:val="0"/>
          <w:marRight w:val="0"/>
          <w:marTop w:val="0"/>
          <w:marBottom w:val="0"/>
          <w:divBdr>
            <w:top w:val="none" w:sz="0" w:space="0" w:color="auto"/>
            <w:left w:val="none" w:sz="0" w:space="0" w:color="auto"/>
            <w:bottom w:val="none" w:sz="0" w:space="0" w:color="auto"/>
            <w:right w:val="none" w:sz="0" w:space="0" w:color="auto"/>
          </w:divBdr>
        </w:div>
        <w:div w:id="1486433346">
          <w:marLeft w:val="0"/>
          <w:marRight w:val="0"/>
          <w:marTop w:val="0"/>
          <w:marBottom w:val="0"/>
          <w:divBdr>
            <w:top w:val="none" w:sz="0" w:space="0" w:color="auto"/>
            <w:left w:val="none" w:sz="0" w:space="0" w:color="auto"/>
            <w:bottom w:val="none" w:sz="0" w:space="0" w:color="auto"/>
            <w:right w:val="none" w:sz="0" w:space="0" w:color="auto"/>
          </w:divBdr>
        </w:div>
        <w:div w:id="91362258">
          <w:marLeft w:val="0"/>
          <w:marRight w:val="0"/>
          <w:marTop w:val="0"/>
          <w:marBottom w:val="0"/>
          <w:divBdr>
            <w:top w:val="none" w:sz="0" w:space="0" w:color="auto"/>
            <w:left w:val="none" w:sz="0" w:space="0" w:color="auto"/>
            <w:bottom w:val="none" w:sz="0" w:space="0" w:color="auto"/>
            <w:right w:val="none" w:sz="0" w:space="0" w:color="auto"/>
          </w:divBdr>
        </w:div>
        <w:div w:id="1687321556">
          <w:marLeft w:val="0"/>
          <w:marRight w:val="0"/>
          <w:marTop w:val="0"/>
          <w:marBottom w:val="0"/>
          <w:divBdr>
            <w:top w:val="none" w:sz="0" w:space="0" w:color="auto"/>
            <w:left w:val="none" w:sz="0" w:space="0" w:color="auto"/>
            <w:bottom w:val="none" w:sz="0" w:space="0" w:color="auto"/>
            <w:right w:val="none" w:sz="0" w:space="0" w:color="auto"/>
          </w:divBdr>
        </w:div>
        <w:div w:id="408430708">
          <w:marLeft w:val="0"/>
          <w:marRight w:val="0"/>
          <w:marTop w:val="0"/>
          <w:marBottom w:val="0"/>
          <w:divBdr>
            <w:top w:val="none" w:sz="0" w:space="0" w:color="auto"/>
            <w:left w:val="none" w:sz="0" w:space="0" w:color="auto"/>
            <w:bottom w:val="none" w:sz="0" w:space="0" w:color="auto"/>
            <w:right w:val="none" w:sz="0" w:space="0" w:color="auto"/>
          </w:divBdr>
        </w:div>
        <w:div w:id="128790816">
          <w:marLeft w:val="0"/>
          <w:marRight w:val="0"/>
          <w:marTop w:val="0"/>
          <w:marBottom w:val="0"/>
          <w:divBdr>
            <w:top w:val="none" w:sz="0" w:space="0" w:color="auto"/>
            <w:left w:val="none" w:sz="0" w:space="0" w:color="auto"/>
            <w:bottom w:val="none" w:sz="0" w:space="0" w:color="auto"/>
            <w:right w:val="none" w:sz="0" w:space="0" w:color="auto"/>
          </w:divBdr>
        </w:div>
        <w:div w:id="638459368">
          <w:marLeft w:val="0"/>
          <w:marRight w:val="0"/>
          <w:marTop w:val="0"/>
          <w:marBottom w:val="0"/>
          <w:divBdr>
            <w:top w:val="none" w:sz="0" w:space="0" w:color="auto"/>
            <w:left w:val="none" w:sz="0" w:space="0" w:color="auto"/>
            <w:bottom w:val="none" w:sz="0" w:space="0" w:color="auto"/>
            <w:right w:val="none" w:sz="0" w:space="0" w:color="auto"/>
          </w:divBdr>
        </w:div>
        <w:div w:id="1611468726">
          <w:marLeft w:val="0"/>
          <w:marRight w:val="0"/>
          <w:marTop w:val="0"/>
          <w:marBottom w:val="0"/>
          <w:divBdr>
            <w:top w:val="none" w:sz="0" w:space="0" w:color="auto"/>
            <w:left w:val="none" w:sz="0" w:space="0" w:color="auto"/>
            <w:bottom w:val="none" w:sz="0" w:space="0" w:color="auto"/>
            <w:right w:val="none" w:sz="0" w:space="0" w:color="auto"/>
          </w:divBdr>
        </w:div>
        <w:div w:id="1296911614">
          <w:marLeft w:val="0"/>
          <w:marRight w:val="0"/>
          <w:marTop w:val="0"/>
          <w:marBottom w:val="0"/>
          <w:divBdr>
            <w:top w:val="none" w:sz="0" w:space="0" w:color="auto"/>
            <w:left w:val="none" w:sz="0" w:space="0" w:color="auto"/>
            <w:bottom w:val="none" w:sz="0" w:space="0" w:color="auto"/>
            <w:right w:val="none" w:sz="0" w:space="0" w:color="auto"/>
          </w:divBdr>
        </w:div>
        <w:div w:id="1308826507">
          <w:marLeft w:val="0"/>
          <w:marRight w:val="0"/>
          <w:marTop w:val="0"/>
          <w:marBottom w:val="0"/>
          <w:divBdr>
            <w:top w:val="none" w:sz="0" w:space="0" w:color="auto"/>
            <w:left w:val="none" w:sz="0" w:space="0" w:color="auto"/>
            <w:bottom w:val="none" w:sz="0" w:space="0" w:color="auto"/>
            <w:right w:val="none" w:sz="0" w:space="0" w:color="auto"/>
          </w:divBdr>
        </w:div>
        <w:div w:id="625434160">
          <w:marLeft w:val="0"/>
          <w:marRight w:val="0"/>
          <w:marTop w:val="0"/>
          <w:marBottom w:val="0"/>
          <w:divBdr>
            <w:top w:val="none" w:sz="0" w:space="0" w:color="auto"/>
            <w:left w:val="none" w:sz="0" w:space="0" w:color="auto"/>
            <w:bottom w:val="none" w:sz="0" w:space="0" w:color="auto"/>
            <w:right w:val="none" w:sz="0" w:space="0" w:color="auto"/>
          </w:divBdr>
        </w:div>
        <w:div w:id="1834836621">
          <w:marLeft w:val="0"/>
          <w:marRight w:val="0"/>
          <w:marTop w:val="0"/>
          <w:marBottom w:val="0"/>
          <w:divBdr>
            <w:top w:val="none" w:sz="0" w:space="0" w:color="auto"/>
            <w:left w:val="none" w:sz="0" w:space="0" w:color="auto"/>
            <w:bottom w:val="none" w:sz="0" w:space="0" w:color="auto"/>
            <w:right w:val="none" w:sz="0" w:space="0" w:color="auto"/>
          </w:divBdr>
        </w:div>
        <w:div w:id="1397246778">
          <w:marLeft w:val="0"/>
          <w:marRight w:val="0"/>
          <w:marTop w:val="0"/>
          <w:marBottom w:val="0"/>
          <w:divBdr>
            <w:top w:val="none" w:sz="0" w:space="0" w:color="auto"/>
            <w:left w:val="none" w:sz="0" w:space="0" w:color="auto"/>
            <w:bottom w:val="none" w:sz="0" w:space="0" w:color="auto"/>
            <w:right w:val="none" w:sz="0" w:space="0" w:color="auto"/>
          </w:divBdr>
        </w:div>
        <w:div w:id="276644804">
          <w:marLeft w:val="0"/>
          <w:marRight w:val="0"/>
          <w:marTop w:val="0"/>
          <w:marBottom w:val="0"/>
          <w:divBdr>
            <w:top w:val="none" w:sz="0" w:space="0" w:color="auto"/>
            <w:left w:val="none" w:sz="0" w:space="0" w:color="auto"/>
            <w:bottom w:val="none" w:sz="0" w:space="0" w:color="auto"/>
            <w:right w:val="none" w:sz="0" w:space="0" w:color="auto"/>
          </w:divBdr>
        </w:div>
        <w:div w:id="1219590046">
          <w:marLeft w:val="0"/>
          <w:marRight w:val="0"/>
          <w:marTop w:val="0"/>
          <w:marBottom w:val="0"/>
          <w:divBdr>
            <w:top w:val="none" w:sz="0" w:space="0" w:color="auto"/>
            <w:left w:val="none" w:sz="0" w:space="0" w:color="auto"/>
            <w:bottom w:val="none" w:sz="0" w:space="0" w:color="auto"/>
            <w:right w:val="none" w:sz="0" w:space="0" w:color="auto"/>
          </w:divBdr>
        </w:div>
        <w:div w:id="484518682">
          <w:marLeft w:val="0"/>
          <w:marRight w:val="0"/>
          <w:marTop w:val="0"/>
          <w:marBottom w:val="0"/>
          <w:divBdr>
            <w:top w:val="none" w:sz="0" w:space="0" w:color="auto"/>
            <w:left w:val="none" w:sz="0" w:space="0" w:color="auto"/>
            <w:bottom w:val="none" w:sz="0" w:space="0" w:color="auto"/>
            <w:right w:val="none" w:sz="0" w:space="0" w:color="auto"/>
          </w:divBdr>
        </w:div>
        <w:div w:id="457576994">
          <w:marLeft w:val="0"/>
          <w:marRight w:val="0"/>
          <w:marTop w:val="0"/>
          <w:marBottom w:val="0"/>
          <w:divBdr>
            <w:top w:val="none" w:sz="0" w:space="0" w:color="auto"/>
            <w:left w:val="none" w:sz="0" w:space="0" w:color="auto"/>
            <w:bottom w:val="none" w:sz="0" w:space="0" w:color="auto"/>
            <w:right w:val="none" w:sz="0" w:space="0" w:color="auto"/>
          </w:divBdr>
        </w:div>
        <w:div w:id="1107236239">
          <w:marLeft w:val="0"/>
          <w:marRight w:val="0"/>
          <w:marTop w:val="0"/>
          <w:marBottom w:val="0"/>
          <w:divBdr>
            <w:top w:val="none" w:sz="0" w:space="0" w:color="auto"/>
            <w:left w:val="none" w:sz="0" w:space="0" w:color="auto"/>
            <w:bottom w:val="none" w:sz="0" w:space="0" w:color="auto"/>
            <w:right w:val="none" w:sz="0" w:space="0" w:color="auto"/>
          </w:divBdr>
        </w:div>
        <w:div w:id="362634251">
          <w:marLeft w:val="0"/>
          <w:marRight w:val="0"/>
          <w:marTop w:val="0"/>
          <w:marBottom w:val="0"/>
          <w:divBdr>
            <w:top w:val="none" w:sz="0" w:space="0" w:color="auto"/>
            <w:left w:val="none" w:sz="0" w:space="0" w:color="auto"/>
            <w:bottom w:val="none" w:sz="0" w:space="0" w:color="auto"/>
            <w:right w:val="none" w:sz="0" w:space="0" w:color="auto"/>
          </w:divBdr>
        </w:div>
        <w:div w:id="1131904940">
          <w:marLeft w:val="0"/>
          <w:marRight w:val="0"/>
          <w:marTop w:val="0"/>
          <w:marBottom w:val="0"/>
          <w:divBdr>
            <w:top w:val="none" w:sz="0" w:space="0" w:color="auto"/>
            <w:left w:val="none" w:sz="0" w:space="0" w:color="auto"/>
            <w:bottom w:val="none" w:sz="0" w:space="0" w:color="auto"/>
            <w:right w:val="none" w:sz="0" w:space="0" w:color="auto"/>
          </w:divBdr>
        </w:div>
        <w:div w:id="374501388">
          <w:marLeft w:val="0"/>
          <w:marRight w:val="0"/>
          <w:marTop w:val="0"/>
          <w:marBottom w:val="0"/>
          <w:divBdr>
            <w:top w:val="none" w:sz="0" w:space="0" w:color="auto"/>
            <w:left w:val="none" w:sz="0" w:space="0" w:color="auto"/>
            <w:bottom w:val="none" w:sz="0" w:space="0" w:color="auto"/>
            <w:right w:val="none" w:sz="0" w:space="0" w:color="auto"/>
          </w:divBdr>
        </w:div>
        <w:div w:id="513426174">
          <w:marLeft w:val="0"/>
          <w:marRight w:val="0"/>
          <w:marTop w:val="0"/>
          <w:marBottom w:val="0"/>
          <w:divBdr>
            <w:top w:val="none" w:sz="0" w:space="0" w:color="auto"/>
            <w:left w:val="none" w:sz="0" w:space="0" w:color="auto"/>
            <w:bottom w:val="none" w:sz="0" w:space="0" w:color="auto"/>
            <w:right w:val="none" w:sz="0" w:space="0" w:color="auto"/>
          </w:divBdr>
        </w:div>
        <w:div w:id="698046981">
          <w:marLeft w:val="0"/>
          <w:marRight w:val="0"/>
          <w:marTop w:val="0"/>
          <w:marBottom w:val="0"/>
          <w:divBdr>
            <w:top w:val="none" w:sz="0" w:space="0" w:color="auto"/>
            <w:left w:val="none" w:sz="0" w:space="0" w:color="auto"/>
            <w:bottom w:val="none" w:sz="0" w:space="0" w:color="auto"/>
            <w:right w:val="none" w:sz="0" w:space="0" w:color="auto"/>
          </w:divBdr>
        </w:div>
        <w:div w:id="294725511">
          <w:marLeft w:val="0"/>
          <w:marRight w:val="0"/>
          <w:marTop w:val="0"/>
          <w:marBottom w:val="0"/>
          <w:divBdr>
            <w:top w:val="none" w:sz="0" w:space="0" w:color="auto"/>
            <w:left w:val="none" w:sz="0" w:space="0" w:color="auto"/>
            <w:bottom w:val="none" w:sz="0" w:space="0" w:color="auto"/>
            <w:right w:val="none" w:sz="0" w:space="0" w:color="auto"/>
          </w:divBdr>
        </w:div>
        <w:div w:id="2139911561">
          <w:marLeft w:val="0"/>
          <w:marRight w:val="0"/>
          <w:marTop w:val="0"/>
          <w:marBottom w:val="0"/>
          <w:divBdr>
            <w:top w:val="none" w:sz="0" w:space="0" w:color="auto"/>
            <w:left w:val="none" w:sz="0" w:space="0" w:color="auto"/>
            <w:bottom w:val="none" w:sz="0" w:space="0" w:color="auto"/>
            <w:right w:val="none" w:sz="0" w:space="0" w:color="auto"/>
          </w:divBdr>
        </w:div>
        <w:div w:id="925572248">
          <w:marLeft w:val="0"/>
          <w:marRight w:val="0"/>
          <w:marTop w:val="0"/>
          <w:marBottom w:val="0"/>
          <w:divBdr>
            <w:top w:val="none" w:sz="0" w:space="0" w:color="auto"/>
            <w:left w:val="none" w:sz="0" w:space="0" w:color="auto"/>
            <w:bottom w:val="none" w:sz="0" w:space="0" w:color="auto"/>
            <w:right w:val="none" w:sz="0" w:space="0" w:color="auto"/>
          </w:divBdr>
        </w:div>
        <w:div w:id="2108228782">
          <w:marLeft w:val="0"/>
          <w:marRight w:val="0"/>
          <w:marTop w:val="0"/>
          <w:marBottom w:val="0"/>
          <w:divBdr>
            <w:top w:val="none" w:sz="0" w:space="0" w:color="auto"/>
            <w:left w:val="none" w:sz="0" w:space="0" w:color="auto"/>
            <w:bottom w:val="none" w:sz="0" w:space="0" w:color="auto"/>
            <w:right w:val="none" w:sz="0" w:space="0" w:color="auto"/>
          </w:divBdr>
        </w:div>
        <w:div w:id="178933685">
          <w:marLeft w:val="0"/>
          <w:marRight w:val="0"/>
          <w:marTop w:val="0"/>
          <w:marBottom w:val="0"/>
          <w:divBdr>
            <w:top w:val="none" w:sz="0" w:space="0" w:color="auto"/>
            <w:left w:val="none" w:sz="0" w:space="0" w:color="auto"/>
            <w:bottom w:val="none" w:sz="0" w:space="0" w:color="auto"/>
            <w:right w:val="none" w:sz="0" w:space="0" w:color="auto"/>
          </w:divBdr>
        </w:div>
        <w:div w:id="1668635678">
          <w:marLeft w:val="0"/>
          <w:marRight w:val="0"/>
          <w:marTop w:val="0"/>
          <w:marBottom w:val="0"/>
          <w:divBdr>
            <w:top w:val="none" w:sz="0" w:space="0" w:color="auto"/>
            <w:left w:val="none" w:sz="0" w:space="0" w:color="auto"/>
            <w:bottom w:val="none" w:sz="0" w:space="0" w:color="auto"/>
            <w:right w:val="none" w:sz="0" w:space="0" w:color="auto"/>
          </w:divBdr>
        </w:div>
        <w:div w:id="147938995">
          <w:marLeft w:val="0"/>
          <w:marRight w:val="0"/>
          <w:marTop w:val="0"/>
          <w:marBottom w:val="0"/>
          <w:divBdr>
            <w:top w:val="none" w:sz="0" w:space="0" w:color="auto"/>
            <w:left w:val="none" w:sz="0" w:space="0" w:color="auto"/>
            <w:bottom w:val="none" w:sz="0" w:space="0" w:color="auto"/>
            <w:right w:val="none" w:sz="0" w:space="0" w:color="auto"/>
          </w:divBdr>
        </w:div>
      </w:divsChild>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27183297">
      <w:bodyDiv w:val="1"/>
      <w:marLeft w:val="0"/>
      <w:marRight w:val="0"/>
      <w:marTop w:val="0"/>
      <w:marBottom w:val="0"/>
      <w:divBdr>
        <w:top w:val="none" w:sz="0" w:space="0" w:color="auto"/>
        <w:left w:val="none" w:sz="0" w:space="0" w:color="auto"/>
        <w:bottom w:val="none" w:sz="0" w:space="0" w:color="auto"/>
        <w:right w:val="none" w:sz="0" w:space="0" w:color="auto"/>
      </w:divBdr>
    </w:div>
    <w:div w:id="527721316">
      <w:bodyDiv w:val="1"/>
      <w:marLeft w:val="0"/>
      <w:marRight w:val="0"/>
      <w:marTop w:val="0"/>
      <w:marBottom w:val="0"/>
      <w:divBdr>
        <w:top w:val="none" w:sz="0" w:space="0" w:color="auto"/>
        <w:left w:val="none" w:sz="0" w:space="0" w:color="auto"/>
        <w:bottom w:val="none" w:sz="0" w:space="0" w:color="auto"/>
        <w:right w:val="none" w:sz="0" w:space="0" w:color="auto"/>
      </w:divBdr>
    </w:div>
    <w:div w:id="527839183">
      <w:bodyDiv w:val="1"/>
      <w:marLeft w:val="0"/>
      <w:marRight w:val="0"/>
      <w:marTop w:val="0"/>
      <w:marBottom w:val="0"/>
      <w:divBdr>
        <w:top w:val="none" w:sz="0" w:space="0" w:color="auto"/>
        <w:left w:val="none" w:sz="0" w:space="0" w:color="auto"/>
        <w:bottom w:val="none" w:sz="0" w:space="0" w:color="auto"/>
        <w:right w:val="none" w:sz="0" w:space="0" w:color="auto"/>
      </w:divBdr>
    </w:div>
    <w:div w:id="528031779">
      <w:bodyDiv w:val="1"/>
      <w:marLeft w:val="0"/>
      <w:marRight w:val="0"/>
      <w:marTop w:val="0"/>
      <w:marBottom w:val="0"/>
      <w:divBdr>
        <w:top w:val="none" w:sz="0" w:space="0" w:color="auto"/>
        <w:left w:val="none" w:sz="0" w:space="0" w:color="auto"/>
        <w:bottom w:val="none" w:sz="0" w:space="0" w:color="auto"/>
        <w:right w:val="none" w:sz="0" w:space="0" w:color="auto"/>
      </w:divBdr>
    </w:div>
    <w:div w:id="528221954">
      <w:bodyDiv w:val="1"/>
      <w:marLeft w:val="0"/>
      <w:marRight w:val="0"/>
      <w:marTop w:val="0"/>
      <w:marBottom w:val="0"/>
      <w:divBdr>
        <w:top w:val="none" w:sz="0" w:space="0" w:color="auto"/>
        <w:left w:val="none" w:sz="0" w:space="0" w:color="auto"/>
        <w:bottom w:val="none" w:sz="0" w:space="0" w:color="auto"/>
        <w:right w:val="none" w:sz="0" w:space="0" w:color="auto"/>
      </w:divBdr>
    </w:div>
    <w:div w:id="528882138">
      <w:bodyDiv w:val="1"/>
      <w:marLeft w:val="0"/>
      <w:marRight w:val="0"/>
      <w:marTop w:val="0"/>
      <w:marBottom w:val="0"/>
      <w:divBdr>
        <w:top w:val="none" w:sz="0" w:space="0" w:color="auto"/>
        <w:left w:val="none" w:sz="0" w:space="0" w:color="auto"/>
        <w:bottom w:val="none" w:sz="0" w:space="0" w:color="auto"/>
        <w:right w:val="none" w:sz="0" w:space="0" w:color="auto"/>
      </w:divBdr>
    </w:div>
    <w:div w:id="529028748">
      <w:bodyDiv w:val="1"/>
      <w:marLeft w:val="0"/>
      <w:marRight w:val="0"/>
      <w:marTop w:val="0"/>
      <w:marBottom w:val="0"/>
      <w:divBdr>
        <w:top w:val="none" w:sz="0" w:space="0" w:color="auto"/>
        <w:left w:val="none" w:sz="0" w:space="0" w:color="auto"/>
        <w:bottom w:val="none" w:sz="0" w:space="0" w:color="auto"/>
        <w:right w:val="none" w:sz="0" w:space="0" w:color="auto"/>
      </w:divBdr>
    </w:div>
    <w:div w:id="529151554">
      <w:bodyDiv w:val="1"/>
      <w:marLeft w:val="0"/>
      <w:marRight w:val="0"/>
      <w:marTop w:val="0"/>
      <w:marBottom w:val="0"/>
      <w:divBdr>
        <w:top w:val="none" w:sz="0" w:space="0" w:color="auto"/>
        <w:left w:val="none" w:sz="0" w:space="0" w:color="auto"/>
        <w:bottom w:val="none" w:sz="0" w:space="0" w:color="auto"/>
        <w:right w:val="none" w:sz="0" w:space="0" w:color="auto"/>
      </w:divBdr>
    </w:div>
    <w:div w:id="529487264">
      <w:bodyDiv w:val="1"/>
      <w:marLeft w:val="0"/>
      <w:marRight w:val="0"/>
      <w:marTop w:val="0"/>
      <w:marBottom w:val="0"/>
      <w:divBdr>
        <w:top w:val="none" w:sz="0" w:space="0" w:color="auto"/>
        <w:left w:val="none" w:sz="0" w:space="0" w:color="auto"/>
        <w:bottom w:val="none" w:sz="0" w:space="0" w:color="auto"/>
        <w:right w:val="none" w:sz="0" w:space="0" w:color="auto"/>
      </w:divBdr>
    </w:div>
    <w:div w:id="529532863">
      <w:bodyDiv w:val="1"/>
      <w:marLeft w:val="0"/>
      <w:marRight w:val="0"/>
      <w:marTop w:val="0"/>
      <w:marBottom w:val="0"/>
      <w:divBdr>
        <w:top w:val="none" w:sz="0" w:space="0" w:color="auto"/>
        <w:left w:val="none" w:sz="0" w:space="0" w:color="auto"/>
        <w:bottom w:val="none" w:sz="0" w:space="0" w:color="auto"/>
        <w:right w:val="none" w:sz="0" w:space="0" w:color="auto"/>
      </w:divBdr>
    </w:div>
    <w:div w:id="529681688">
      <w:bodyDiv w:val="1"/>
      <w:marLeft w:val="0"/>
      <w:marRight w:val="0"/>
      <w:marTop w:val="0"/>
      <w:marBottom w:val="0"/>
      <w:divBdr>
        <w:top w:val="none" w:sz="0" w:space="0" w:color="auto"/>
        <w:left w:val="none" w:sz="0" w:space="0" w:color="auto"/>
        <w:bottom w:val="none" w:sz="0" w:space="0" w:color="auto"/>
        <w:right w:val="none" w:sz="0" w:space="0" w:color="auto"/>
      </w:divBdr>
    </w:div>
    <w:div w:id="531849149">
      <w:bodyDiv w:val="1"/>
      <w:marLeft w:val="0"/>
      <w:marRight w:val="0"/>
      <w:marTop w:val="0"/>
      <w:marBottom w:val="0"/>
      <w:divBdr>
        <w:top w:val="none" w:sz="0" w:space="0" w:color="auto"/>
        <w:left w:val="none" w:sz="0" w:space="0" w:color="auto"/>
        <w:bottom w:val="none" w:sz="0" w:space="0" w:color="auto"/>
        <w:right w:val="none" w:sz="0" w:space="0" w:color="auto"/>
      </w:divBdr>
    </w:div>
    <w:div w:id="532034604">
      <w:bodyDiv w:val="1"/>
      <w:marLeft w:val="0"/>
      <w:marRight w:val="0"/>
      <w:marTop w:val="0"/>
      <w:marBottom w:val="0"/>
      <w:divBdr>
        <w:top w:val="none" w:sz="0" w:space="0" w:color="auto"/>
        <w:left w:val="none" w:sz="0" w:space="0" w:color="auto"/>
        <w:bottom w:val="none" w:sz="0" w:space="0" w:color="auto"/>
        <w:right w:val="none" w:sz="0" w:space="0" w:color="auto"/>
      </w:divBdr>
    </w:div>
    <w:div w:id="532228327">
      <w:bodyDiv w:val="1"/>
      <w:marLeft w:val="0"/>
      <w:marRight w:val="0"/>
      <w:marTop w:val="0"/>
      <w:marBottom w:val="0"/>
      <w:divBdr>
        <w:top w:val="none" w:sz="0" w:space="0" w:color="auto"/>
        <w:left w:val="none" w:sz="0" w:space="0" w:color="auto"/>
        <w:bottom w:val="none" w:sz="0" w:space="0" w:color="auto"/>
        <w:right w:val="none" w:sz="0" w:space="0" w:color="auto"/>
      </w:divBdr>
    </w:div>
    <w:div w:id="532229643">
      <w:bodyDiv w:val="1"/>
      <w:marLeft w:val="0"/>
      <w:marRight w:val="0"/>
      <w:marTop w:val="0"/>
      <w:marBottom w:val="0"/>
      <w:divBdr>
        <w:top w:val="none" w:sz="0" w:space="0" w:color="auto"/>
        <w:left w:val="none" w:sz="0" w:space="0" w:color="auto"/>
        <w:bottom w:val="none" w:sz="0" w:space="0" w:color="auto"/>
        <w:right w:val="none" w:sz="0" w:space="0" w:color="auto"/>
      </w:divBdr>
    </w:div>
    <w:div w:id="532428916">
      <w:bodyDiv w:val="1"/>
      <w:marLeft w:val="0"/>
      <w:marRight w:val="0"/>
      <w:marTop w:val="0"/>
      <w:marBottom w:val="0"/>
      <w:divBdr>
        <w:top w:val="none" w:sz="0" w:space="0" w:color="auto"/>
        <w:left w:val="none" w:sz="0" w:space="0" w:color="auto"/>
        <w:bottom w:val="none" w:sz="0" w:space="0" w:color="auto"/>
        <w:right w:val="none" w:sz="0" w:space="0" w:color="auto"/>
      </w:divBdr>
    </w:div>
    <w:div w:id="532495965">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2616423">
      <w:bodyDiv w:val="1"/>
      <w:marLeft w:val="0"/>
      <w:marRight w:val="0"/>
      <w:marTop w:val="0"/>
      <w:marBottom w:val="0"/>
      <w:divBdr>
        <w:top w:val="none" w:sz="0" w:space="0" w:color="auto"/>
        <w:left w:val="none" w:sz="0" w:space="0" w:color="auto"/>
        <w:bottom w:val="none" w:sz="0" w:space="0" w:color="auto"/>
        <w:right w:val="none" w:sz="0" w:space="0" w:color="auto"/>
      </w:divBdr>
    </w:div>
    <w:div w:id="532621785">
      <w:bodyDiv w:val="1"/>
      <w:marLeft w:val="0"/>
      <w:marRight w:val="0"/>
      <w:marTop w:val="0"/>
      <w:marBottom w:val="0"/>
      <w:divBdr>
        <w:top w:val="none" w:sz="0" w:space="0" w:color="auto"/>
        <w:left w:val="none" w:sz="0" w:space="0" w:color="auto"/>
        <w:bottom w:val="none" w:sz="0" w:space="0" w:color="auto"/>
        <w:right w:val="none" w:sz="0" w:space="0" w:color="auto"/>
      </w:divBdr>
    </w:div>
    <w:div w:id="533351586">
      <w:bodyDiv w:val="1"/>
      <w:marLeft w:val="0"/>
      <w:marRight w:val="0"/>
      <w:marTop w:val="0"/>
      <w:marBottom w:val="0"/>
      <w:divBdr>
        <w:top w:val="none" w:sz="0" w:space="0" w:color="auto"/>
        <w:left w:val="none" w:sz="0" w:space="0" w:color="auto"/>
        <w:bottom w:val="none" w:sz="0" w:space="0" w:color="auto"/>
        <w:right w:val="none" w:sz="0" w:space="0" w:color="auto"/>
      </w:divBdr>
    </w:div>
    <w:div w:id="534076026">
      <w:bodyDiv w:val="1"/>
      <w:marLeft w:val="0"/>
      <w:marRight w:val="0"/>
      <w:marTop w:val="0"/>
      <w:marBottom w:val="0"/>
      <w:divBdr>
        <w:top w:val="none" w:sz="0" w:space="0" w:color="auto"/>
        <w:left w:val="none" w:sz="0" w:space="0" w:color="auto"/>
        <w:bottom w:val="none" w:sz="0" w:space="0" w:color="auto"/>
        <w:right w:val="none" w:sz="0" w:space="0" w:color="auto"/>
      </w:divBdr>
    </w:div>
    <w:div w:id="534581020">
      <w:bodyDiv w:val="1"/>
      <w:marLeft w:val="0"/>
      <w:marRight w:val="0"/>
      <w:marTop w:val="0"/>
      <w:marBottom w:val="0"/>
      <w:divBdr>
        <w:top w:val="none" w:sz="0" w:space="0" w:color="auto"/>
        <w:left w:val="none" w:sz="0" w:space="0" w:color="auto"/>
        <w:bottom w:val="none" w:sz="0" w:space="0" w:color="auto"/>
        <w:right w:val="none" w:sz="0" w:space="0" w:color="auto"/>
      </w:divBdr>
    </w:div>
    <w:div w:id="534781496">
      <w:bodyDiv w:val="1"/>
      <w:marLeft w:val="0"/>
      <w:marRight w:val="0"/>
      <w:marTop w:val="0"/>
      <w:marBottom w:val="0"/>
      <w:divBdr>
        <w:top w:val="none" w:sz="0" w:space="0" w:color="auto"/>
        <w:left w:val="none" w:sz="0" w:space="0" w:color="auto"/>
        <w:bottom w:val="none" w:sz="0" w:space="0" w:color="auto"/>
        <w:right w:val="none" w:sz="0" w:space="0" w:color="auto"/>
      </w:divBdr>
    </w:div>
    <w:div w:id="534998112">
      <w:bodyDiv w:val="1"/>
      <w:marLeft w:val="0"/>
      <w:marRight w:val="0"/>
      <w:marTop w:val="0"/>
      <w:marBottom w:val="0"/>
      <w:divBdr>
        <w:top w:val="none" w:sz="0" w:space="0" w:color="auto"/>
        <w:left w:val="none" w:sz="0" w:space="0" w:color="auto"/>
        <w:bottom w:val="none" w:sz="0" w:space="0" w:color="auto"/>
        <w:right w:val="none" w:sz="0" w:space="0" w:color="auto"/>
      </w:divBdr>
    </w:div>
    <w:div w:id="535045572">
      <w:bodyDiv w:val="1"/>
      <w:marLeft w:val="0"/>
      <w:marRight w:val="0"/>
      <w:marTop w:val="0"/>
      <w:marBottom w:val="0"/>
      <w:divBdr>
        <w:top w:val="none" w:sz="0" w:space="0" w:color="auto"/>
        <w:left w:val="none" w:sz="0" w:space="0" w:color="auto"/>
        <w:bottom w:val="none" w:sz="0" w:space="0" w:color="auto"/>
        <w:right w:val="none" w:sz="0" w:space="0" w:color="auto"/>
      </w:divBdr>
    </w:div>
    <w:div w:id="535125765">
      <w:bodyDiv w:val="1"/>
      <w:marLeft w:val="0"/>
      <w:marRight w:val="0"/>
      <w:marTop w:val="0"/>
      <w:marBottom w:val="0"/>
      <w:divBdr>
        <w:top w:val="none" w:sz="0" w:space="0" w:color="auto"/>
        <w:left w:val="none" w:sz="0" w:space="0" w:color="auto"/>
        <w:bottom w:val="none" w:sz="0" w:space="0" w:color="auto"/>
        <w:right w:val="none" w:sz="0" w:space="0" w:color="auto"/>
      </w:divBdr>
    </w:div>
    <w:div w:id="535393827">
      <w:bodyDiv w:val="1"/>
      <w:marLeft w:val="0"/>
      <w:marRight w:val="0"/>
      <w:marTop w:val="0"/>
      <w:marBottom w:val="0"/>
      <w:divBdr>
        <w:top w:val="none" w:sz="0" w:space="0" w:color="auto"/>
        <w:left w:val="none" w:sz="0" w:space="0" w:color="auto"/>
        <w:bottom w:val="none" w:sz="0" w:space="0" w:color="auto"/>
        <w:right w:val="none" w:sz="0" w:space="0" w:color="auto"/>
      </w:divBdr>
    </w:div>
    <w:div w:id="535703484">
      <w:bodyDiv w:val="1"/>
      <w:marLeft w:val="0"/>
      <w:marRight w:val="0"/>
      <w:marTop w:val="0"/>
      <w:marBottom w:val="0"/>
      <w:divBdr>
        <w:top w:val="none" w:sz="0" w:space="0" w:color="auto"/>
        <w:left w:val="none" w:sz="0" w:space="0" w:color="auto"/>
        <w:bottom w:val="none" w:sz="0" w:space="0" w:color="auto"/>
        <w:right w:val="none" w:sz="0" w:space="0" w:color="auto"/>
      </w:divBdr>
    </w:div>
    <w:div w:id="535891066">
      <w:bodyDiv w:val="1"/>
      <w:marLeft w:val="0"/>
      <w:marRight w:val="0"/>
      <w:marTop w:val="0"/>
      <w:marBottom w:val="0"/>
      <w:divBdr>
        <w:top w:val="none" w:sz="0" w:space="0" w:color="auto"/>
        <w:left w:val="none" w:sz="0" w:space="0" w:color="auto"/>
        <w:bottom w:val="none" w:sz="0" w:space="0" w:color="auto"/>
        <w:right w:val="none" w:sz="0" w:space="0" w:color="auto"/>
      </w:divBdr>
    </w:div>
    <w:div w:id="536088393">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7011095">
      <w:bodyDiv w:val="1"/>
      <w:marLeft w:val="0"/>
      <w:marRight w:val="0"/>
      <w:marTop w:val="0"/>
      <w:marBottom w:val="0"/>
      <w:divBdr>
        <w:top w:val="none" w:sz="0" w:space="0" w:color="auto"/>
        <w:left w:val="none" w:sz="0" w:space="0" w:color="auto"/>
        <w:bottom w:val="none" w:sz="0" w:space="0" w:color="auto"/>
        <w:right w:val="none" w:sz="0" w:space="0" w:color="auto"/>
      </w:divBdr>
    </w:div>
    <w:div w:id="537396493">
      <w:bodyDiv w:val="1"/>
      <w:marLeft w:val="0"/>
      <w:marRight w:val="0"/>
      <w:marTop w:val="0"/>
      <w:marBottom w:val="0"/>
      <w:divBdr>
        <w:top w:val="none" w:sz="0" w:space="0" w:color="auto"/>
        <w:left w:val="none" w:sz="0" w:space="0" w:color="auto"/>
        <w:bottom w:val="none" w:sz="0" w:space="0" w:color="auto"/>
        <w:right w:val="none" w:sz="0" w:space="0" w:color="auto"/>
      </w:divBdr>
    </w:div>
    <w:div w:id="537622980">
      <w:bodyDiv w:val="1"/>
      <w:marLeft w:val="0"/>
      <w:marRight w:val="0"/>
      <w:marTop w:val="0"/>
      <w:marBottom w:val="0"/>
      <w:divBdr>
        <w:top w:val="none" w:sz="0" w:space="0" w:color="auto"/>
        <w:left w:val="none" w:sz="0" w:space="0" w:color="auto"/>
        <w:bottom w:val="none" w:sz="0" w:space="0" w:color="auto"/>
        <w:right w:val="none" w:sz="0" w:space="0" w:color="auto"/>
      </w:divBdr>
    </w:div>
    <w:div w:id="538131836">
      <w:bodyDiv w:val="1"/>
      <w:marLeft w:val="0"/>
      <w:marRight w:val="0"/>
      <w:marTop w:val="0"/>
      <w:marBottom w:val="0"/>
      <w:divBdr>
        <w:top w:val="none" w:sz="0" w:space="0" w:color="auto"/>
        <w:left w:val="none" w:sz="0" w:space="0" w:color="auto"/>
        <w:bottom w:val="none" w:sz="0" w:space="0" w:color="auto"/>
        <w:right w:val="none" w:sz="0" w:space="0" w:color="auto"/>
      </w:divBdr>
    </w:div>
    <w:div w:id="538393202">
      <w:bodyDiv w:val="1"/>
      <w:marLeft w:val="0"/>
      <w:marRight w:val="0"/>
      <w:marTop w:val="0"/>
      <w:marBottom w:val="0"/>
      <w:divBdr>
        <w:top w:val="none" w:sz="0" w:space="0" w:color="auto"/>
        <w:left w:val="none" w:sz="0" w:space="0" w:color="auto"/>
        <w:bottom w:val="none" w:sz="0" w:space="0" w:color="auto"/>
        <w:right w:val="none" w:sz="0" w:space="0" w:color="auto"/>
      </w:divBdr>
    </w:div>
    <w:div w:id="538395271">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38976647">
      <w:bodyDiv w:val="1"/>
      <w:marLeft w:val="0"/>
      <w:marRight w:val="0"/>
      <w:marTop w:val="0"/>
      <w:marBottom w:val="0"/>
      <w:divBdr>
        <w:top w:val="none" w:sz="0" w:space="0" w:color="auto"/>
        <w:left w:val="none" w:sz="0" w:space="0" w:color="auto"/>
        <w:bottom w:val="none" w:sz="0" w:space="0" w:color="auto"/>
        <w:right w:val="none" w:sz="0" w:space="0" w:color="auto"/>
      </w:divBdr>
    </w:div>
    <w:div w:id="539165589">
      <w:bodyDiv w:val="1"/>
      <w:marLeft w:val="0"/>
      <w:marRight w:val="0"/>
      <w:marTop w:val="0"/>
      <w:marBottom w:val="0"/>
      <w:divBdr>
        <w:top w:val="none" w:sz="0" w:space="0" w:color="auto"/>
        <w:left w:val="none" w:sz="0" w:space="0" w:color="auto"/>
        <w:bottom w:val="none" w:sz="0" w:space="0" w:color="auto"/>
        <w:right w:val="none" w:sz="0" w:space="0" w:color="auto"/>
      </w:divBdr>
    </w:div>
    <w:div w:id="539320482">
      <w:bodyDiv w:val="1"/>
      <w:marLeft w:val="0"/>
      <w:marRight w:val="0"/>
      <w:marTop w:val="0"/>
      <w:marBottom w:val="0"/>
      <w:divBdr>
        <w:top w:val="none" w:sz="0" w:space="0" w:color="auto"/>
        <w:left w:val="none" w:sz="0" w:space="0" w:color="auto"/>
        <w:bottom w:val="none" w:sz="0" w:space="0" w:color="auto"/>
        <w:right w:val="none" w:sz="0" w:space="0" w:color="auto"/>
      </w:divBdr>
    </w:div>
    <w:div w:id="539629801">
      <w:bodyDiv w:val="1"/>
      <w:marLeft w:val="0"/>
      <w:marRight w:val="0"/>
      <w:marTop w:val="0"/>
      <w:marBottom w:val="0"/>
      <w:divBdr>
        <w:top w:val="none" w:sz="0" w:space="0" w:color="auto"/>
        <w:left w:val="none" w:sz="0" w:space="0" w:color="auto"/>
        <w:bottom w:val="none" w:sz="0" w:space="0" w:color="auto"/>
        <w:right w:val="none" w:sz="0" w:space="0" w:color="auto"/>
      </w:divBdr>
    </w:div>
    <w:div w:id="539704624">
      <w:bodyDiv w:val="1"/>
      <w:marLeft w:val="0"/>
      <w:marRight w:val="0"/>
      <w:marTop w:val="0"/>
      <w:marBottom w:val="0"/>
      <w:divBdr>
        <w:top w:val="none" w:sz="0" w:space="0" w:color="auto"/>
        <w:left w:val="none" w:sz="0" w:space="0" w:color="auto"/>
        <w:bottom w:val="none" w:sz="0" w:space="0" w:color="auto"/>
        <w:right w:val="none" w:sz="0" w:space="0" w:color="auto"/>
      </w:divBdr>
    </w:div>
    <w:div w:id="539829369">
      <w:bodyDiv w:val="1"/>
      <w:marLeft w:val="0"/>
      <w:marRight w:val="0"/>
      <w:marTop w:val="0"/>
      <w:marBottom w:val="0"/>
      <w:divBdr>
        <w:top w:val="none" w:sz="0" w:space="0" w:color="auto"/>
        <w:left w:val="none" w:sz="0" w:space="0" w:color="auto"/>
        <w:bottom w:val="none" w:sz="0" w:space="0" w:color="auto"/>
        <w:right w:val="none" w:sz="0" w:space="0" w:color="auto"/>
      </w:divBdr>
    </w:div>
    <w:div w:id="540095387">
      <w:bodyDiv w:val="1"/>
      <w:marLeft w:val="0"/>
      <w:marRight w:val="0"/>
      <w:marTop w:val="0"/>
      <w:marBottom w:val="0"/>
      <w:divBdr>
        <w:top w:val="none" w:sz="0" w:space="0" w:color="auto"/>
        <w:left w:val="none" w:sz="0" w:space="0" w:color="auto"/>
        <w:bottom w:val="none" w:sz="0" w:space="0" w:color="auto"/>
        <w:right w:val="none" w:sz="0" w:space="0" w:color="auto"/>
      </w:divBdr>
    </w:div>
    <w:div w:id="540360942">
      <w:bodyDiv w:val="1"/>
      <w:marLeft w:val="0"/>
      <w:marRight w:val="0"/>
      <w:marTop w:val="0"/>
      <w:marBottom w:val="0"/>
      <w:divBdr>
        <w:top w:val="none" w:sz="0" w:space="0" w:color="auto"/>
        <w:left w:val="none" w:sz="0" w:space="0" w:color="auto"/>
        <w:bottom w:val="none" w:sz="0" w:space="0" w:color="auto"/>
        <w:right w:val="none" w:sz="0" w:space="0" w:color="auto"/>
      </w:divBdr>
    </w:div>
    <w:div w:id="540479408">
      <w:bodyDiv w:val="1"/>
      <w:marLeft w:val="0"/>
      <w:marRight w:val="0"/>
      <w:marTop w:val="0"/>
      <w:marBottom w:val="0"/>
      <w:divBdr>
        <w:top w:val="none" w:sz="0" w:space="0" w:color="auto"/>
        <w:left w:val="none" w:sz="0" w:space="0" w:color="auto"/>
        <w:bottom w:val="none" w:sz="0" w:space="0" w:color="auto"/>
        <w:right w:val="none" w:sz="0" w:space="0" w:color="auto"/>
      </w:divBdr>
    </w:div>
    <w:div w:id="540559617">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0826119">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408237">
      <w:bodyDiv w:val="1"/>
      <w:marLeft w:val="0"/>
      <w:marRight w:val="0"/>
      <w:marTop w:val="0"/>
      <w:marBottom w:val="0"/>
      <w:divBdr>
        <w:top w:val="none" w:sz="0" w:space="0" w:color="auto"/>
        <w:left w:val="none" w:sz="0" w:space="0" w:color="auto"/>
        <w:bottom w:val="none" w:sz="0" w:space="0" w:color="auto"/>
        <w:right w:val="none" w:sz="0" w:space="0" w:color="auto"/>
      </w:divBdr>
    </w:div>
    <w:div w:id="541409400">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404939">
      <w:bodyDiv w:val="1"/>
      <w:marLeft w:val="0"/>
      <w:marRight w:val="0"/>
      <w:marTop w:val="0"/>
      <w:marBottom w:val="0"/>
      <w:divBdr>
        <w:top w:val="none" w:sz="0" w:space="0" w:color="auto"/>
        <w:left w:val="none" w:sz="0" w:space="0" w:color="auto"/>
        <w:bottom w:val="none" w:sz="0" w:space="0" w:color="auto"/>
        <w:right w:val="none" w:sz="0" w:space="0" w:color="auto"/>
      </w:divBdr>
    </w:div>
    <w:div w:id="542670430">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2866558">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372076">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4685110">
      <w:bodyDiv w:val="1"/>
      <w:marLeft w:val="0"/>
      <w:marRight w:val="0"/>
      <w:marTop w:val="0"/>
      <w:marBottom w:val="0"/>
      <w:divBdr>
        <w:top w:val="none" w:sz="0" w:space="0" w:color="auto"/>
        <w:left w:val="none" w:sz="0" w:space="0" w:color="auto"/>
        <w:bottom w:val="none" w:sz="0" w:space="0" w:color="auto"/>
        <w:right w:val="none" w:sz="0" w:space="0" w:color="auto"/>
      </w:divBdr>
    </w:div>
    <w:div w:id="544801216">
      <w:bodyDiv w:val="1"/>
      <w:marLeft w:val="0"/>
      <w:marRight w:val="0"/>
      <w:marTop w:val="0"/>
      <w:marBottom w:val="0"/>
      <w:divBdr>
        <w:top w:val="none" w:sz="0" w:space="0" w:color="auto"/>
        <w:left w:val="none" w:sz="0" w:space="0" w:color="auto"/>
        <w:bottom w:val="none" w:sz="0" w:space="0" w:color="auto"/>
        <w:right w:val="none" w:sz="0" w:space="0" w:color="auto"/>
      </w:divBdr>
    </w:div>
    <w:div w:id="544878103">
      <w:bodyDiv w:val="1"/>
      <w:marLeft w:val="0"/>
      <w:marRight w:val="0"/>
      <w:marTop w:val="0"/>
      <w:marBottom w:val="0"/>
      <w:divBdr>
        <w:top w:val="none" w:sz="0" w:space="0" w:color="auto"/>
        <w:left w:val="none" w:sz="0" w:space="0" w:color="auto"/>
        <w:bottom w:val="none" w:sz="0" w:space="0" w:color="auto"/>
        <w:right w:val="none" w:sz="0" w:space="0" w:color="auto"/>
      </w:divBdr>
    </w:div>
    <w:div w:id="545218368">
      <w:bodyDiv w:val="1"/>
      <w:marLeft w:val="0"/>
      <w:marRight w:val="0"/>
      <w:marTop w:val="0"/>
      <w:marBottom w:val="0"/>
      <w:divBdr>
        <w:top w:val="none" w:sz="0" w:space="0" w:color="auto"/>
        <w:left w:val="none" w:sz="0" w:space="0" w:color="auto"/>
        <w:bottom w:val="none" w:sz="0" w:space="0" w:color="auto"/>
        <w:right w:val="none" w:sz="0" w:space="0" w:color="auto"/>
      </w:divBdr>
    </w:div>
    <w:div w:id="545525994">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3441">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795770">
      <w:bodyDiv w:val="1"/>
      <w:marLeft w:val="0"/>
      <w:marRight w:val="0"/>
      <w:marTop w:val="0"/>
      <w:marBottom w:val="0"/>
      <w:divBdr>
        <w:top w:val="none" w:sz="0" w:space="0" w:color="auto"/>
        <w:left w:val="none" w:sz="0" w:space="0" w:color="auto"/>
        <w:bottom w:val="none" w:sz="0" w:space="0" w:color="auto"/>
        <w:right w:val="none" w:sz="0" w:space="0" w:color="auto"/>
      </w:divBdr>
    </w:div>
    <w:div w:id="546839281">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6991762">
      <w:bodyDiv w:val="1"/>
      <w:marLeft w:val="0"/>
      <w:marRight w:val="0"/>
      <w:marTop w:val="0"/>
      <w:marBottom w:val="0"/>
      <w:divBdr>
        <w:top w:val="none" w:sz="0" w:space="0" w:color="auto"/>
        <w:left w:val="none" w:sz="0" w:space="0" w:color="auto"/>
        <w:bottom w:val="none" w:sz="0" w:space="0" w:color="auto"/>
        <w:right w:val="none" w:sz="0" w:space="0" w:color="auto"/>
      </w:divBdr>
    </w:div>
    <w:div w:id="547037375">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48305289">
      <w:bodyDiv w:val="1"/>
      <w:marLeft w:val="0"/>
      <w:marRight w:val="0"/>
      <w:marTop w:val="0"/>
      <w:marBottom w:val="0"/>
      <w:divBdr>
        <w:top w:val="none" w:sz="0" w:space="0" w:color="auto"/>
        <w:left w:val="none" w:sz="0" w:space="0" w:color="auto"/>
        <w:bottom w:val="none" w:sz="0" w:space="0" w:color="auto"/>
        <w:right w:val="none" w:sz="0" w:space="0" w:color="auto"/>
      </w:divBdr>
    </w:div>
    <w:div w:id="549347740">
      <w:bodyDiv w:val="1"/>
      <w:marLeft w:val="0"/>
      <w:marRight w:val="0"/>
      <w:marTop w:val="0"/>
      <w:marBottom w:val="0"/>
      <w:divBdr>
        <w:top w:val="none" w:sz="0" w:space="0" w:color="auto"/>
        <w:left w:val="none" w:sz="0" w:space="0" w:color="auto"/>
        <w:bottom w:val="none" w:sz="0" w:space="0" w:color="auto"/>
        <w:right w:val="none" w:sz="0" w:space="0" w:color="auto"/>
      </w:divBdr>
    </w:div>
    <w:div w:id="549532148">
      <w:bodyDiv w:val="1"/>
      <w:marLeft w:val="0"/>
      <w:marRight w:val="0"/>
      <w:marTop w:val="0"/>
      <w:marBottom w:val="0"/>
      <w:divBdr>
        <w:top w:val="none" w:sz="0" w:space="0" w:color="auto"/>
        <w:left w:val="none" w:sz="0" w:space="0" w:color="auto"/>
        <w:bottom w:val="none" w:sz="0" w:space="0" w:color="auto"/>
        <w:right w:val="none" w:sz="0" w:space="0" w:color="auto"/>
      </w:divBdr>
    </w:div>
    <w:div w:id="549610179">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507526">
      <w:bodyDiv w:val="1"/>
      <w:marLeft w:val="0"/>
      <w:marRight w:val="0"/>
      <w:marTop w:val="0"/>
      <w:marBottom w:val="0"/>
      <w:divBdr>
        <w:top w:val="none" w:sz="0" w:space="0" w:color="auto"/>
        <w:left w:val="none" w:sz="0" w:space="0" w:color="auto"/>
        <w:bottom w:val="none" w:sz="0" w:space="0" w:color="auto"/>
        <w:right w:val="none" w:sz="0" w:space="0" w:color="auto"/>
      </w:divBdr>
    </w:div>
    <w:div w:id="550576172">
      <w:bodyDiv w:val="1"/>
      <w:marLeft w:val="0"/>
      <w:marRight w:val="0"/>
      <w:marTop w:val="0"/>
      <w:marBottom w:val="0"/>
      <w:divBdr>
        <w:top w:val="none" w:sz="0" w:space="0" w:color="auto"/>
        <w:left w:val="none" w:sz="0" w:space="0" w:color="auto"/>
        <w:bottom w:val="none" w:sz="0" w:space="0" w:color="auto"/>
        <w:right w:val="none" w:sz="0" w:space="0" w:color="auto"/>
      </w:divBdr>
    </w:div>
    <w:div w:id="550579351">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0925767">
      <w:bodyDiv w:val="1"/>
      <w:marLeft w:val="0"/>
      <w:marRight w:val="0"/>
      <w:marTop w:val="0"/>
      <w:marBottom w:val="0"/>
      <w:divBdr>
        <w:top w:val="none" w:sz="0" w:space="0" w:color="auto"/>
        <w:left w:val="none" w:sz="0" w:space="0" w:color="auto"/>
        <w:bottom w:val="none" w:sz="0" w:space="0" w:color="auto"/>
        <w:right w:val="none" w:sz="0" w:space="0" w:color="auto"/>
      </w:divBdr>
    </w:div>
    <w:div w:id="550927284">
      <w:bodyDiv w:val="1"/>
      <w:marLeft w:val="0"/>
      <w:marRight w:val="0"/>
      <w:marTop w:val="0"/>
      <w:marBottom w:val="0"/>
      <w:divBdr>
        <w:top w:val="none" w:sz="0" w:space="0" w:color="auto"/>
        <w:left w:val="none" w:sz="0" w:space="0" w:color="auto"/>
        <w:bottom w:val="none" w:sz="0" w:space="0" w:color="auto"/>
        <w:right w:val="none" w:sz="0" w:space="0" w:color="auto"/>
      </w:divBdr>
    </w:div>
    <w:div w:id="551115659">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1841985">
      <w:bodyDiv w:val="1"/>
      <w:marLeft w:val="0"/>
      <w:marRight w:val="0"/>
      <w:marTop w:val="0"/>
      <w:marBottom w:val="0"/>
      <w:divBdr>
        <w:top w:val="none" w:sz="0" w:space="0" w:color="auto"/>
        <w:left w:val="none" w:sz="0" w:space="0" w:color="auto"/>
        <w:bottom w:val="none" w:sz="0" w:space="0" w:color="auto"/>
        <w:right w:val="none" w:sz="0" w:space="0" w:color="auto"/>
      </w:divBdr>
    </w:div>
    <w:div w:id="552278110">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585233">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55122181">
      <w:bodyDiv w:val="1"/>
      <w:marLeft w:val="0"/>
      <w:marRight w:val="0"/>
      <w:marTop w:val="0"/>
      <w:marBottom w:val="0"/>
      <w:divBdr>
        <w:top w:val="none" w:sz="0" w:space="0" w:color="auto"/>
        <w:left w:val="none" w:sz="0" w:space="0" w:color="auto"/>
        <w:bottom w:val="none" w:sz="0" w:space="0" w:color="auto"/>
        <w:right w:val="none" w:sz="0" w:space="0" w:color="auto"/>
      </w:divBdr>
    </w:div>
    <w:div w:id="555165723">
      <w:bodyDiv w:val="1"/>
      <w:marLeft w:val="0"/>
      <w:marRight w:val="0"/>
      <w:marTop w:val="0"/>
      <w:marBottom w:val="0"/>
      <w:divBdr>
        <w:top w:val="none" w:sz="0" w:space="0" w:color="auto"/>
        <w:left w:val="none" w:sz="0" w:space="0" w:color="auto"/>
        <w:bottom w:val="none" w:sz="0" w:space="0" w:color="auto"/>
        <w:right w:val="none" w:sz="0" w:space="0" w:color="auto"/>
      </w:divBdr>
    </w:div>
    <w:div w:id="555438445">
      <w:bodyDiv w:val="1"/>
      <w:marLeft w:val="0"/>
      <w:marRight w:val="0"/>
      <w:marTop w:val="0"/>
      <w:marBottom w:val="0"/>
      <w:divBdr>
        <w:top w:val="none" w:sz="0" w:space="0" w:color="auto"/>
        <w:left w:val="none" w:sz="0" w:space="0" w:color="auto"/>
        <w:bottom w:val="none" w:sz="0" w:space="0" w:color="auto"/>
        <w:right w:val="none" w:sz="0" w:space="0" w:color="auto"/>
      </w:divBdr>
    </w:div>
    <w:div w:id="556549385">
      <w:bodyDiv w:val="1"/>
      <w:marLeft w:val="0"/>
      <w:marRight w:val="0"/>
      <w:marTop w:val="0"/>
      <w:marBottom w:val="0"/>
      <w:divBdr>
        <w:top w:val="none" w:sz="0" w:space="0" w:color="auto"/>
        <w:left w:val="none" w:sz="0" w:space="0" w:color="auto"/>
        <w:bottom w:val="none" w:sz="0" w:space="0" w:color="auto"/>
        <w:right w:val="none" w:sz="0" w:space="0" w:color="auto"/>
      </w:divBdr>
    </w:div>
    <w:div w:id="556672970">
      <w:bodyDiv w:val="1"/>
      <w:marLeft w:val="0"/>
      <w:marRight w:val="0"/>
      <w:marTop w:val="0"/>
      <w:marBottom w:val="0"/>
      <w:divBdr>
        <w:top w:val="none" w:sz="0" w:space="0" w:color="auto"/>
        <w:left w:val="none" w:sz="0" w:space="0" w:color="auto"/>
        <w:bottom w:val="none" w:sz="0" w:space="0" w:color="auto"/>
        <w:right w:val="none" w:sz="0" w:space="0" w:color="auto"/>
      </w:divBdr>
    </w:div>
    <w:div w:id="557018217">
      <w:bodyDiv w:val="1"/>
      <w:marLeft w:val="0"/>
      <w:marRight w:val="0"/>
      <w:marTop w:val="0"/>
      <w:marBottom w:val="0"/>
      <w:divBdr>
        <w:top w:val="none" w:sz="0" w:space="0" w:color="auto"/>
        <w:left w:val="none" w:sz="0" w:space="0" w:color="auto"/>
        <w:bottom w:val="none" w:sz="0" w:space="0" w:color="auto"/>
        <w:right w:val="none" w:sz="0" w:space="0" w:color="auto"/>
      </w:divBdr>
    </w:div>
    <w:div w:id="557133513">
      <w:bodyDiv w:val="1"/>
      <w:marLeft w:val="0"/>
      <w:marRight w:val="0"/>
      <w:marTop w:val="0"/>
      <w:marBottom w:val="0"/>
      <w:divBdr>
        <w:top w:val="none" w:sz="0" w:space="0" w:color="auto"/>
        <w:left w:val="none" w:sz="0" w:space="0" w:color="auto"/>
        <w:bottom w:val="none" w:sz="0" w:space="0" w:color="auto"/>
        <w:right w:val="none" w:sz="0" w:space="0" w:color="auto"/>
      </w:divBdr>
    </w:div>
    <w:div w:id="557321827">
      <w:bodyDiv w:val="1"/>
      <w:marLeft w:val="0"/>
      <w:marRight w:val="0"/>
      <w:marTop w:val="0"/>
      <w:marBottom w:val="0"/>
      <w:divBdr>
        <w:top w:val="none" w:sz="0" w:space="0" w:color="auto"/>
        <w:left w:val="none" w:sz="0" w:space="0" w:color="auto"/>
        <w:bottom w:val="none" w:sz="0" w:space="0" w:color="auto"/>
        <w:right w:val="none" w:sz="0" w:space="0" w:color="auto"/>
      </w:divBdr>
    </w:div>
    <w:div w:id="557397671">
      <w:bodyDiv w:val="1"/>
      <w:marLeft w:val="0"/>
      <w:marRight w:val="0"/>
      <w:marTop w:val="0"/>
      <w:marBottom w:val="0"/>
      <w:divBdr>
        <w:top w:val="none" w:sz="0" w:space="0" w:color="auto"/>
        <w:left w:val="none" w:sz="0" w:space="0" w:color="auto"/>
        <w:bottom w:val="none" w:sz="0" w:space="0" w:color="auto"/>
        <w:right w:val="none" w:sz="0" w:space="0" w:color="auto"/>
      </w:divBdr>
    </w:div>
    <w:div w:id="558131860">
      <w:bodyDiv w:val="1"/>
      <w:marLeft w:val="0"/>
      <w:marRight w:val="0"/>
      <w:marTop w:val="0"/>
      <w:marBottom w:val="0"/>
      <w:divBdr>
        <w:top w:val="none" w:sz="0" w:space="0" w:color="auto"/>
        <w:left w:val="none" w:sz="0" w:space="0" w:color="auto"/>
        <w:bottom w:val="none" w:sz="0" w:space="0" w:color="auto"/>
        <w:right w:val="none" w:sz="0" w:space="0" w:color="auto"/>
      </w:divBdr>
    </w:div>
    <w:div w:id="559053247">
      <w:bodyDiv w:val="1"/>
      <w:marLeft w:val="0"/>
      <w:marRight w:val="0"/>
      <w:marTop w:val="0"/>
      <w:marBottom w:val="0"/>
      <w:divBdr>
        <w:top w:val="none" w:sz="0" w:space="0" w:color="auto"/>
        <w:left w:val="none" w:sz="0" w:space="0" w:color="auto"/>
        <w:bottom w:val="none" w:sz="0" w:space="0" w:color="auto"/>
        <w:right w:val="none" w:sz="0" w:space="0" w:color="auto"/>
      </w:divBdr>
    </w:div>
    <w:div w:id="559558926">
      <w:bodyDiv w:val="1"/>
      <w:marLeft w:val="0"/>
      <w:marRight w:val="0"/>
      <w:marTop w:val="0"/>
      <w:marBottom w:val="0"/>
      <w:divBdr>
        <w:top w:val="none" w:sz="0" w:space="0" w:color="auto"/>
        <w:left w:val="none" w:sz="0" w:space="0" w:color="auto"/>
        <w:bottom w:val="none" w:sz="0" w:space="0" w:color="auto"/>
        <w:right w:val="none" w:sz="0" w:space="0" w:color="auto"/>
      </w:divBdr>
    </w:div>
    <w:div w:id="559636289">
      <w:bodyDiv w:val="1"/>
      <w:marLeft w:val="0"/>
      <w:marRight w:val="0"/>
      <w:marTop w:val="0"/>
      <w:marBottom w:val="0"/>
      <w:divBdr>
        <w:top w:val="none" w:sz="0" w:space="0" w:color="auto"/>
        <w:left w:val="none" w:sz="0" w:space="0" w:color="auto"/>
        <w:bottom w:val="none" w:sz="0" w:space="0" w:color="auto"/>
        <w:right w:val="none" w:sz="0" w:space="0" w:color="auto"/>
      </w:divBdr>
    </w:div>
    <w:div w:id="559637032">
      <w:bodyDiv w:val="1"/>
      <w:marLeft w:val="0"/>
      <w:marRight w:val="0"/>
      <w:marTop w:val="0"/>
      <w:marBottom w:val="0"/>
      <w:divBdr>
        <w:top w:val="none" w:sz="0" w:space="0" w:color="auto"/>
        <w:left w:val="none" w:sz="0" w:space="0" w:color="auto"/>
        <w:bottom w:val="none" w:sz="0" w:space="0" w:color="auto"/>
        <w:right w:val="none" w:sz="0" w:space="0" w:color="auto"/>
      </w:divBdr>
    </w:div>
    <w:div w:id="559678792">
      <w:bodyDiv w:val="1"/>
      <w:marLeft w:val="0"/>
      <w:marRight w:val="0"/>
      <w:marTop w:val="0"/>
      <w:marBottom w:val="0"/>
      <w:divBdr>
        <w:top w:val="none" w:sz="0" w:space="0" w:color="auto"/>
        <w:left w:val="none" w:sz="0" w:space="0" w:color="auto"/>
        <w:bottom w:val="none" w:sz="0" w:space="0" w:color="auto"/>
        <w:right w:val="none" w:sz="0" w:space="0" w:color="auto"/>
      </w:divBdr>
    </w:div>
    <w:div w:id="560795980">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1911064">
      <w:bodyDiv w:val="1"/>
      <w:marLeft w:val="0"/>
      <w:marRight w:val="0"/>
      <w:marTop w:val="0"/>
      <w:marBottom w:val="0"/>
      <w:divBdr>
        <w:top w:val="none" w:sz="0" w:space="0" w:color="auto"/>
        <w:left w:val="none" w:sz="0" w:space="0" w:color="auto"/>
        <w:bottom w:val="none" w:sz="0" w:space="0" w:color="auto"/>
        <w:right w:val="none" w:sz="0" w:space="0" w:color="auto"/>
      </w:divBdr>
    </w:div>
    <w:div w:id="562790149">
      <w:bodyDiv w:val="1"/>
      <w:marLeft w:val="0"/>
      <w:marRight w:val="0"/>
      <w:marTop w:val="0"/>
      <w:marBottom w:val="0"/>
      <w:divBdr>
        <w:top w:val="none" w:sz="0" w:space="0" w:color="auto"/>
        <w:left w:val="none" w:sz="0" w:space="0" w:color="auto"/>
        <w:bottom w:val="none" w:sz="0" w:space="0" w:color="auto"/>
        <w:right w:val="none" w:sz="0" w:space="0" w:color="auto"/>
      </w:divBdr>
    </w:div>
    <w:div w:id="562840055">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150307">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4533732">
      <w:bodyDiv w:val="1"/>
      <w:marLeft w:val="0"/>
      <w:marRight w:val="0"/>
      <w:marTop w:val="0"/>
      <w:marBottom w:val="0"/>
      <w:divBdr>
        <w:top w:val="none" w:sz="0" w:space="0" w:color="auto"/>
        <w:left w:val="none" w:sz="0" w:space="0" w:color="auto"/>
        <w:bottom w:val="none" w:sz="0" w:space="0" w:color="auto"/>
        <w:right w:val="none" w:sz="0" w:space="0" w:color="auto"/>
      </w:divBdr>
    </w:div>
    <w:div w:id="564683076">
      <w:bodyDiv w:val="1"/>
      <w:marLeft w:val="0"/>
      <w:marRight w:val="0"/>
      <w:marTop w:val="0"/>
      <w:marBottom w:val="0"/>
      <w:divBdr>
        <w:top w:val="none" w:sz="0" w:space="0" w:color="auto"/>
        <w:left w:val="none" w:sz="0" w:space="0" w:color="auto"/>
        <w:bottom w:val="none" w:sz="0" w:space="0" w:color="auto"/>
        <w:right w:val="none" w:sz="0" w:space="0" w:color="auto"/>
      </w:divBdr>
    </w:div>
    <w:div w:id="564880357">
      <w:bodyDiv w:val="1"/>
      <w:marLeft w:val="0"/>
      <w:marRight w:val="0"/>
      <w:marTop w:val="0"/>
      <w:marBottom w:val="0"/>
      <w:divBdr>
        <w:top w:val="none" w:sz="0" w:space="0" w:color="auto"/>
        <w:left w:val="none" w:sz="0" w:space="0" w:color="auto"/>
        <w:bottom w:val="none" w:sz="0" w:space="0" w:color="auto"/>
        <w:right w:val="none" w:sz="0" w:space="0" w:color="auto"/>
      </w:divBdr>
    </w:div>
    <w:div w:id="564991491">
      <w:bodyDiv w:val="1"/>
      <w:marLeft w:val="0"/>
      <w:marRight w:val="0"/>
      <w:marTop w:val="0"/>
      <w:marBottom w:val="0"/>
      <w:divBdr>
        <w:top w:val="none" w:sz="0" w:space="0" w:color="auto"/>
        <w:left w:val="none" w:sz="0" w:space="0" w:color="auto"/>
        <w:bottom w:val="none" w:sz="0" w:space="0" w:color="auto"/>
        <w:right w:val="none" w:sz="0" w:space="0" w:color="auto"/>
      </w:divBdr>
    </w:div>
    <w:div w:id="565066670">
      <w:bodyDiv w:val="1"/>
      <w:marLeft w:val="0"/>
      <w:marRight w:val="0"/>
      <w:marTop w:val="0"/>
      <w:marBottom w:val="0"/>
      <w:divBdr>
        <w:top w:val="none" w:sz="0" w:space="0" w:color="auto"/>
        <w:left w:val="none" w:sz="0" w:space="0" w:color="auto"/>
        <w:bottom w:val="none" w:sz="0" w:space="0" w:color="auto"/>
        <w:right w:val="none" w:sz="0" w:space="0" w:color="auto"/>
      </w:divBdr>
    </w:div>
    <w:div w:id="565266045">
      <w:bodyDiv w:val="1"/>
      <w:marLeft w:val="0"/>
      <w:marRight w:val="0"/>
      <w:marTop w:val="0"/>
      <w:marBottom w:val="0"/>
      <w:divBdr>
        <w:top w:val="none" w:sz="0" w:space="0" w:color="auto"/>
        <w:left w:val="none" w:sz="0" w:space="0" w:color="auto"/>
        <w:bottom w:val="none" w:sz="0" w:space="0" w:color="auto"/>
        <w:right w:val="none" w:sz="0" w:space="0" w:color="auto"/>
      </w:divBdr>
    </w:div>
    <w:div w:id="565578318">
      <w:bodyDiv w:val="1"/>
      <w:marLeft w:val="0"/>
      <w:marRight w:val="0"/>
      <w:marTop w:val="0"/>
      <w:marBottom w:val="0"/>
      <w:divBdr>
        <w:top w:val="none" w:sz="0" w:space="0" w:color="auto"/>
        <w:left w:val="none" w:sz="0" w:space="0" w:color="auto"/>
        <w:bottom w:val="none" w:sz="0" w:space="0" w:color="auto"/>
        <w:right w:val="none" w:sz="0" w:space="0" w:color="auto"/>
      </w:divBdr>
    </w:div>
    <w:div w:id="565721459">
      <w:bodyDiv w:val="1"/>
      <w:marLeft w:val="0"/>
      <w:marRight w:val="0"/>
      <w:marTop w:val="0"/>
      <w:marBottom w:val="0"/>
      <w:divBdr>
        <w:top w:val="none" w:sz="0" w:space="0" w:color="auto"/>
        <w:left w:val="none" w:sz="0" w:space="0" w:color="auto"/>
        <w:bottom w:val="none" w:sz="0" w:space="0" w:color="auto"/>
        <w:right w:val="none" w:sz="0" w:space="0" w:color="auto"/>
      </w:divBdr>
    </w:div>
    <w:div w:id="565915460">
      <w:bodyDiv w:val="1"/>
      <w:marLeft w:val="0"/>
      <w:marRight w:val="0"/>
      <w:marTop w:val="0"/>
      <w:marBottom w:val="0"/>
      <w:divBdr>
        <w:top w:val="none" w:sz="0" w:space="0" w:color="auto"/>
        <w:left w:val="none" w:sz="0" w:space="0" w:color="auto"/>
        <w:bottom w:val="none" w:sz="0" w:space="0" w:color="auto"/>
        <w:right w:val="none" w:sz="0" w:space="0" w:color="auto"/>
      </w:divBdr>
    </w:div>
    <w:div w:id="566039218">
      <w:bodyDiv w:val="1"/>
      <w:marLeft w:val="0"/>
      <w:marRight w:val="0"/>
      <w:marTop w:val="0"/>
      <w:marBottom w:val="0"/>
      <w:divBdr>
        <w:top w:val="none" w:sz="0" w:space="0" w:color="auto"/>
        <w:left w:val="none" w:sz="0" w:space="0" w:color="auto"/>
        <w:bottom w:val="none" w:sz="0" w:space="0" w:color="auto"/>
        <w:right w:val="none" w:sz="0" w:space="0" w:color="auto"/>
      </w:divBdr>
    </w:div>
    <w:div w:id="566260656">
      <w:bodyDiv w:val="1"/>
      <w:marLeft w:val="0"/>
      <w:marRight w:val="0"/>
      <w:marTop w:val="0"/>
      <w:marBottom w:val="0"/>
      <w:divBdr>
        <w:top w:val="none" w:sz="0" w:space="0" w:color="auto"/>
        <w:left w:val="none" w:sz="0" w:space="0" w:color="auto"/>
        <w:bottom w:val="none" w:sz="0" w:space="0" w:color="auto"/>
        <w:right w:val="none" w:sz="0" w:space="0" w:color="auto"/>
      </w:divBdr>
    </w:div>
    <w:div w:id="567224195">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67497704">
      <w:bodyDiv w:val="1"/>
      <w:marLeft w:val="0"/>
      <w:marRight w:val="0"/>
      <w:marTop w:val="0"/>
      <w:marBottom w:val="0"/>
      <w:divBdr>
        <w:top w:val="none" w:sz="0" w:space="0" w:color="auto"/>
        <w:left w:val="none" w:sz="0" w:space="0" w:color="auto"/>
        <w:bottom w:val="none" w:sz="0" w:space="0" w:color="auto"/>
        <w:right w:val="none" w:sz="0" w:space="0" w:color="auto"/>
      </w:divBdr>
    </w:div>
    <w:div w:id="567811720">
      <w:bodyDiv w:val="1"/>
      <w:marLeft w:val="0"/>
      <w:marRight w:val="0"/>
      <w:marTop w:val="0"/>
      <w:marBottom w:val="0"/>
      <w:divBdr>
        <w:top w:val="none" w:sz="0" w:space="0" w:color="auto"/>
        <w:left w:val="none" w:sz="0" w:space="0" w:color="auto"/>
        <w:bottom w:val="none" w:sz="0" w:space="0" w:color="auto"/>
        <w:right w:val="none" w:sz="0" w:space="0" w:color="auto"/>
      </w:divBdr>
    </w:div>
    <w:div w:id="567964504">
      <w:bodyDiv w:val="1"/>
      <w:marLeft w:val="0"/>
      <w:marRight w:val="0"/>
      <w:marTop w:val="0"/>
      <w:marBottom w:val="0"/>
      <w:divBdr>
        <w:top w:val="none" w:sz="0" w:space="0" w:color="auto"/>
        <w:left w:val="none" w:sz="0" w:space="0" w:color="auto"/>
        <w:bottom w:val="none" w:sz="0" w:space="0" w:color="auto"/>
        <w:right w:val="none" w:sz="0" w:space="0" w:color="auto"/>
      </w:divBdr>
    </w:div>
    <w:div w:id="568267522">
      <w:bodyDiv w:val="1"/>
      <w:marLeft w:val="0"/>
      <w:marRight w:val="0"/>
      <w:marTop w:val="0"/>
      <w:marBottom w:val="0"/>
      <w:divBdr>
        <w:top w:val="none" w:sz="0" w:space="0" w:color="auto"/>
        <w:left w:val="none" w:sz="0" w:space="0" w:color="auto"/>
        <w:bottom w:val="none" w:sz="0" w:space="0" w:color="auto"/>
        <w:right w:val="none" w:sz="0" w:space="0" w:color="auto"/>
      </w:divBdr>
    </w:div>
    <w:div w:id="568806687">
      <w:bodyDiv w:val="1"/>
      <w:marLeft w:val="0"/>
      <w:marRight w:val="0"/>
      <w:marTop w:val="0"/>
      <w:marBottom w:val="0"/>
      <w:divBdr>
        <w:top w:val="none" w:sz="0" w:space="0" w:color="auto"/>
        <w:left w:val="none" w:sz="0" w:space="0" w:color="auto"/>
        <w:bottom w:val="none" w:sz="0" w:space="0" w:color="auto"/>
        <w:right w:val="none" w:sz="0" w:space="0" w:color="auto"/>
      </w:divBdr>
    </w:div>
    <w:div w:id="569388013">
      <w:bodyDiv w:val="1"/>
      <w:marLeft w:val="0"/>
      <w:marRight w:val="0"/>
      <w:marTop w:val="0"/>
      <w:marBottom w:val="0"/>
      <w:divBdr>
        <w:top w:val="none" w:sz="0" w:space="0" w:color="auto"/>
        <w:left w:val="none" w:sz="0" w:space="0" w:color="auto"/>
        <w:bottom w:val="none" w:sz="0" w:space="0" w:color="auto"/>
        <w:right w:val="none" w:sz="0" w:space="0" w:color="auto"/>
      </w:divBdr>
    </w:div>
    <w:div w:id="569777942">
      <w:bodyDiv w:val="1"/>
      <w:marLeft w:val="0"/>
      <w:marRight w:val="0"/>
      <w:marTop w:val="0"/>
      <w:marBottom w:val="0"/>
      <w:divBdr>
        <w:top w:val="none" w:sz="0" w:space="0" w:color="auto"/>
        <w:left w:val="none" w:sz="0" w:space="0" w:color="auto"/>
        <w:bottom w:val="none" w:sz="0" w:space="0" w:color="auto"/>
        <w:right w:val="none" w:sz="0" w:space="0" w:color="auto"/>
      </w:divBdr>
    </w:div>
    <w:div w:id="570045968">
      <w:bodyDiv w:val="1"/>
      <w:marLeft w:val="0"/>
      <w:marRight w:val="0"/>
      <w:marTop w:val="0"/>
      <w:marBottom w:val="0"/>
      <w:divBdr>
        <w:top w:val="none" w:sz="0" w:space="0" w:color="auto"/>
        <w:left w:val="none" w:sz="0" w:space="0" w:color="auto"/>
        <w:bottom w:val="none" w:sz="0" w:space="0" w:color="auto"/>
        <w:right w:val="none" w:sz="0" w:space="0" w:color="auto"/>
      </w:divBdr>
    </w:div>
    <w:div w:id="570386355">
      <w:bodyDiv w:val="1"/>
      <w:marLeft w:val="0"/>
      <w:marRight w:val="0"/>
      <w:marTop w:val="0"/>
      <w:marBottom w:val="0"/>
      <w:divBdr>
        <w:top w:val="none" w:sz="0" w:space="0" w:color="auto"/>
        <w:left w:val="none" w:sz="0" w:space="0" w:color="auto"/>
        <w:bottom w:val="none" w:sz="0" w:space="0" w:color="auto"/>
        <w:right w:val="none" w:sz="0" w:space="0" w:color="auto"/>
      </w:divBdr>
    </w:div>
    <w:div w:id="57065357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1431600">
      <w:bodyDiv w:val="1"/>
      <w:marLeft w:val="0"/>
      <w:marRight w:val="0"/>
      <w:marTop w:val="0"/>
      <w:marBottom w:val="0"/>
      <w:divBdr>
        <w:top w:val="none" w:sz="0" w:space="0" w:color="auto"/>
        <w:left w:val="none" w:sz="0" w:space="0" w:color="auto"/>
        <w:bottom w:val="none" w:sz="0" w:space="0" w:color="auto"/>
        <w:right w:val="none" w:sz="0" w:space="0" w:color="auto"/>
      </w:divBdr>
    </w:div>
    <w:div w:id="572005134">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012665">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2666007">
      <w:bodyDiv w:val="1"/>
      <w:marLeft w:val="0"/>
      <w:marRight w:val="0"/>
      <w:marTop w:val="0"/>
      <w:marBottom w:val="0"/>
      <w:divBdr>
        <w:top w:val="none" w:sz="0" w:space="0" w:color="auto"/>
        <w:left w:val="none" w:sz="0" w:space="0" w:color="auto"/>
        <w:bottom w:val="none" w:sz="0" w:space="0" w:color="auto"/>
        <w:right w:val="none" w:sz="0" w:space="0" w:color="auto"/>
      </w:divBdr>
    </w:div>
    <w:div w:id="57281640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3855960">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4515847">
      <w:bodyDiv w:val="1"/>
      <w:marLeft w:val="0"/>
      <w:marRight w:val="0"/>
      <w:marTop w:val="0"/>
      <w:marBottom w:val="0"/>
      <w:divBdr>
        <w:top w:val="none" w:sz="0" w:space="0" w:color="auto"/>
        <w:left w:val="none" w:sz="0" w:space="0" w:color="auto"/>
        <w:bottom w:val="none" w:sz="0" w:space="0" w:color="auto"/>
        <w:right w:val="none" w:sz="0" w:space="0" w:color="auto"/>
      </w:divBdr>
    </w:div>
    <w:div w:id="574901742">
      <w:bodyDiv w:val="1"/>
      <w:marLeft w:val="0"/>
      <w:marRight w:val="0"/>
      <w:marTop w:val="0"/>
      <w:marBottom w:val="0"/>
      <w:divBdr>
        <w:top w:val="none" w:sz="0" w:space="0" w:color="auto"/>
        <w:left w:val="none" w:sz="0" w:space="0" w:color="auto"/>
        <w:bottom w:val="none" w:sz="0" w:space="0" w:color="auto"/>
        <w:right w:val="none" w:sz="0" w:space="0" w:color="auto"/>
      </w:divBdr>
    </w:div>
    <w:div w:id="574901861">
      <w:bodyDiv w:val="1"/>
      <w:marLeft w:val="0"/>
      <w:marRight w:val="0"/>
      <w:marTop w:val="0"/>
      <w:marBottom w:val="0"/>
      <w:divBdr>
        <w:top w:val="none" w:sz="0" w:space="0" w:color="auto"/>
        <w:left w:val="none" w:sz="0" w:space="0" w:color="auto"/>
        <w:bottom w:val="none" w:sz="0" w:space="0" w:color="auto"/>
        <w:right w:val="none" w:sz="0" w:space="0" w:color="auto"/>
      </w:divBdr>
    </w:div>
    <w:div w:id="575021700">
      <w:bodyDiv w:val="1"/>
      <w:marLeft w:val="0"/>
      <w:marRight w:val="0"/>
      <w:marTop w:val="0"/>
      <w:marBottom w:val="0"/>
      <w:divBdr>
        <w:top w:val="none" w:sz="0" w:space="0" w:color="auto"/>
        <w:left w:val="none" w:sz="0" w:space="0" w:color="auto"/>
        <w:bottom w:val="none" w:sz="0" w:space="0" w:color="auto"/>
        <w:right w:val="none" w:sz="0" w:space="0" w:color="auto"/>
      </w:divBdr>
    </w:div>
    <w:div w:id="575281859">
      <w:bodyDiv w:val="1"/>
      <w:marLeft w:val="0"/>
      <w:marRight w:val="0"/>
      <w:marTop w:val="0"/>
      <w:marBottom w:val="0"/>
      <w:divBdr>
        <w:top w:val="none" w:sz="0" w:space="0" w:color="auto"/>
        <w:left w:val="none" w:sz="0" w:space="0" w:color="auto"/>
        <w:bottom w:val="none" w:sz="0" w:space="0" w:color="auto"/>
        <w:right w:val="none" w:sz="0" w:space="0" w:color="auto"/>
      </w:divBdr>
    </w:div>
    <w:div w:id="576209475">
      <w:bodyDiv w:val="1"/>
      <w:marLeft w:val="0"/>
      <w:marRight w:val="0"/>
      <w:marTop w:val="0"/>
      <w:marBottom w:val="0"/>
      <w:divBdr>
        <w:top w:val="none" w:sz="0" w:space="0" w:color="auto"/>
        <w:left w:val="none" w:sz="0" w:space="0" w:color="auto"/>
        <w:bottom w:val="none" w:sz="0" w:space="0" w:color="auto"/>
        <w:right w:val="none" w:sz="0" w:space="0" w:color="auto"/>
      </w:divBdr>
    </w:div>
    <w:div w:id="576596348">
      <w:bodyDiv w:val="1"/>
      <w:marLeft w:val="0"/>
      <w:marRight w:val="0"/>
      <w:marTop w:val="0"/>
      <w:marBottom w:val="0"/>
      <w:divBdr>
        <w:top w:val="none" w:sz="0" w:space="0" w:color="auto"/>
        <w:left w:val="none" w:sz="0" w:space="0" w:color="auto"/>
        <w:bottom w:val="none" w:sz="0" w:space="0" w:color="auto"/>
        <w:right w:val="none" w:sz="0" w:space="0" w:color="auto"/>
      </w:divBdr>
    </w:div>
    <w:div w:id="576745251">
      <w:bodyDiv w:val="1"/>
      <w:marLeft w:val="0"/>
      <w:marRight w:val="0"/>
      <w:marTop w:val="0"/>
      <w:marBottom w:val="0"/>
      <w:divBdr>
        <w:top w:val="none" w:sz="0" w:space="0" w:color="auto"/>
        <w:left w:val="none" w:sz="0" w:space="0" w:color="auto"/>
        <w:bottom w:val="none" w:sz="0" w:space="0" w:color="auto"/>
        <w:right w:val="none" w:sz="0" w:space="0" w:color="auto"/>
      </w:divBdr>
    </w:div>
    <w:div w:id="576745342">
      <w:bodyDiv w:val="1"/>
      <w:marLeft w:val="0"/>
      <w:marRight w:val="0"/>
      <w:marTop w:val="0"/>
      <w:marBottom w:val="0"/>
      <w:divBdr>
        <w:top w:val="none" w:sz="0" w:space="0" w:color="auto"/>
        <w:left w:val="none" w:sz="0" w:space="0" w:color="auto"/>
        <w:bottom w:val="none" w:sz="0" w:space="0" w:color="auto"/>
        <w:right w:val="none" w:sz="0" w:space="0" w:color="auto"/>
      </w:divBdr>
    </w:div>
    <w:div w:id="57679250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373109">
      <w:bodyDiv w:val="1"/>
      <w:marLeft w:val="0"/>
      <w:marRight w:val="0"/>
      <w:marTop w:val="0"/>
      <w:marBottom w:val="0"/>
      <w:divBdr>
        <w:top w:val="none" w:sz="0" w:space="0" w:color="auto"/>
        <w:left w:val="none" w:sz="0" w:space="0" w:color="auto"/>
        <w:bottom w:val="none" w:sz="0" w:space="0" w:color="auto"/>
        <w:right w:val="none" w:sz="0" w:space="0" w:color="auto"/>
      </w:divBdr>
    </w:div>
    <w:div w:id="577398104">
      <w:bodyDiv w:val="1"/>
      <w:marLeft w:val="0"/>
      <w:marRight w:val="0"/>
      <w:marTop w:val="0"/>
      <w:marBottom w:val="0"/>
      <w:divBdr>
        <w:top w:val="none" w:sz="0" w:space="0" w:color="auto"/>
        <w:left w:val="none" w:sz="0" w:space="0" w:color="auto"/>
        <w:bottom w:val="none" w:sz="0" w:space="0" w:color="auto"/>
        <w:right w:val="none" w:sz="0" w:space="0" w:color="auto"/>
      </w:divBdr>
    </w:div>
    <w:div w:id="577399011">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78516374">
      <w:bodyDiv w:val="1"/>
      <w:marLeft w:val="0"/>
      <w:marRight w:val="0"/>
      <w:marTop w:val="0"/>
      <w:marBottom w:val="0"/>
      <w:divBdr>
        <w:top w:val="none" w:sz="0" w:space="0" w:color="auto"/>
        <w:left w:val="none" w:sz="0" w:space="0" w:color="auto"/>
        <w:bottom w:val="none" w:sz="0" w:space="0" w:color="auto"/>
        <w:right w:val="none" w:sz="0" w:space="0" w:color="auto"/>
      </w:divBdr>
    </w:div>
    <w:div w:id="578976837">
      <w:bodyDiv w:val="1"/>
      <w:marLeft w:val="0"/>
      <w:marRight w:val="0"/>
      <w:marTop w:val="0"/>
      <w:marBottom w:val="0"/>
      <w:divBdr>
        <w:top w:val="none" w:sz="0" w:space="0" w:color="auto"/>
        <w:left w:val="none" w:sz="0" w:space="0" w:color="auto"/>
        <w:bottom w:val="none" w:sz="0" w:space="0" w:color="auto"/>
        <w:right w:val="none" w:sz="0" w:space="0" w:color="auto"/>
      </w:divBdr>
    </w:div>
    <w:div w:id="579146144">
      <w:bodyDiv w:val="1"/>
      <w:marLeft w:val="0"/>
      <w:marRight w:val="0"/>
      <w:marTop w:val="0"/>
      <w:marBottom w:val="0"/>
      <w:divBdr>
        <w:top w:val="none" w:sz="0" w:space="0" w:color="auto"/>
        <w:left w:val="none" w:sz="0" w:space="0" w:color="auto"/>
        <w:bottom w:val="none" w:sz="0" w:space="0" w:color="auto"/>
        <w:right w:val="none" w:sz="0" w:space="0" w:color="auto"/>
      </w:divBdr>
    </w:div>
    <w:div w:id="579217497">
      <w:bodyDiv w:val="1"/>
      <w:marLeft w:val="0"/>
      <w:marRight w:val="0"/>
      <w:marTop w:val="0"/>
      <w:marBottom w:val="0"/>
      <w:divBdr>
        <w:top w:val="none" w:sz="0" w:space="0" w:color="auto"/>
        <w:left w:val="none" w:sz="0" w:space="0" w:color="auto"/>
        <w:bottom w:val="none" w:sz="0" w:space="0" w:color="auto"/>
        <w:right w:val="none" w:sz="0" w:space="0" w:color="auto"/>
      </w:divBdr>
    </w:div>
    <w:div w:id="579295309">
      <w:bodyDiv w:val="1"/>
      <w:marLeft w:val="0"/>
      <w:marRight w:val="0"/>
      <w:marTop w:val="0"/>
      <w:marBottom w:val="0"/>
      <w:divBdr>
        <w:top w:val="none" w:sz="0" w:space="0" w:color="auto"/>
        <w:left w:val="none" w:sz="0" w:space="0" w:color="auto"/>
        <w:bottom w:val="none" w:sz="0" w:space="0" w:color="auto"/>
        <w:right w:val="none" w:sz="0" w:space="0" w:color="auto"/>
      </w:divBdr>
    </w:div>
    <w:div w:id="579481834">
      <w:bodyDiv w:val="1"/>
      <w:marLeft w:val="0"/>
      <w:marRight w:val="0"/>
      <w:marTop w:val="0"/>
      <w:marBottom w:val="0"/>
      <w:divBdr>
        <w:top w:val="none" w:sz="0" w:space="0" w:color="auto"/>
        <w:left w:val="none" w:sz="0" w:space="0" w:color="auto"/>
        <w:bottom w:val="none" w:sz="0" w:space="0" w:color="auto"/>
        <w:right w:val="none" w:sz="0" w:space="0" w:color="auto"/>
      </w:divBdr>
    </w:div>
    <w:div w:id="579560008">
      <w:bodyDiv w:val="1"/>
      <w:marLeft w:val="0"/>
      <w:marRight w:val="0"/>
      <w:marTop w:val="0"/>
      <w:marBottom w:val="0"/>
      <w:divBdr>
        <w:top w:val="none" w:sz="0" w:space="0" w:color="auto"/>
        <w:left w:val="none" w:sz="0" w:space="0" w:color="auto"/>
        <w:bottom w:val="none" w:sz="0" w:space="0" w:color="auto"/>
        <w:right w:val="none" w:sz="0" w:space="0" w:color="auto"/>
      </w:divBdr>
    </w:div>
    <w:div w:id="580482052">
      <w:bodyDiv w:val="1"/>
      <w:marLeft w:val="0"/>
      <w:marRight w:val="0"/>
      <w:marTop w:val="0"/>
      <w:marBottom w:val="0"/>
      <w:divBdr>
        <w:top w:val="none" w:sz="0" w:space="0" w:color="auto"/>
        <w:left w:val="none" w:sz="0" w:space="0" w:color="auto"/>
        <w:bottom w:val="none" w:sz="0" w:space="0" w:color="auto"/>
        <w:right w:val="none" w:sz="0" w:space="0" w:color="auto"/>
      </w:divBdr>
    </w:div>
    <w:div w:id="580532029">
      <w:bodyDiv w:val="1"/>
      <w:marLeft w:val="0"/>
      <w:marRight w:val="0"/>
      <w:marTop w:val="0"/>
      <w:marBottom w:val="0"/>
      <w:divBdr>
        <w:top w:val="none" w:sz="0" w:space="0" w:color="auto"/>
        <w:left w:val="none" w:sz="0" w:space="0" w:color="auto"/>
        <w:bottom w:val="none" w:sz="0" w:space="0" w:color="auto"/>
        <w:right w:val="none" w:sz="0" w:space="0" w:color="auto"/>
      </w:divBdr>
    </w:div>
    <w:div w:id="580602446">
      <w:bodyDiv w:val="1"/>
      <w:marLeft w:val="0"/>
      <w:marRight w:val="0"/>
      <w:marTop w:val="0"/>
      <w:marBottom w:val="0"/>
      <w:divBdr>
        <w:top w:val="none" w:sz="0" w:space="0" w:color="auto"/>
        <w:left w:val="none" w:sz="0" w:space="0" w:color="auto"/>
        <w:bottom w:val="none" w:sz="0" w:space="0" w:color="auto"/>
        <w:right w:val="none" w:sz="0" w:space="0" w:color="auto"/>
      </w:divBdr>
    </w:div>
    <w:div w:id="58064972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80987956">
      <w:bodyDiv w:val="1"/>
      <w:marLeft w:val="0"/>
      <w:marRight w:val="0"/>
      <w:marTop w:val="0"/>
      <w:marBottom w:val="0"/>
      <w:divBdr>
        <w:top w:val="none" w:sz="0" w:space="0" w:color="auto"/>
        <w:left w:val="none" w:sz="0" w:space="0" w:color="auto"/>
        <w:bottom w:val="none" w:sz="0" w:space="0" w:color="auto"/>
        <w:right w:val="none" w:sz="0" w:space="0" w:color="auto"/>
      </w:divBdr>
    </w:div>
    <w:div w:id="581334547">
      <w:bodyDiv w:val="1"/>
      <w:marLeft w:val="0"/>
      <w:marRight w:val="0"/>
      <w:marTop w:val="0"/>
      <w:marBottom w:val="0"/>
      <w:divBdr>
        <w:top w:val="none" w:sz="0" w:space="0" w:color="auto"/>
        <w:left w:val="none" w:sz="0" w:space="0" w:color="auto"/>
        <w:bottom w:val="none" w:sz="0" w:space="0" w:color="auto"/>
        <w:right w:val="none" w:sz="0" w:space="0" w:color="auto"/>
      </w:divBdr>
    </w:div>
    <w:div w:id="581336730">
      <w:bodyDiv w:val="1"/>
      <w:marLeft w:val="0"/>
      <w:marRight w:val="0"/>
      <w:marTop w:val="0"/>
      <w:marBottom w:val="0"/>
      <w:divBdr>
        <w:top w:val="none" w:sz="0" w:space="0" w:color="auto"/>
        <w:left w:val="none" w:sz="0" w:space="0" w:color="auto"/>
        <w:bottom w:val="none" w:sz="0" w:space="0" w:color="auto"/>
        <w:right w:val="none" w:sz="0" w:space="0" w:color="auto"/>
      </w:divBdr>
    </w:div>
    <w:div w:id="581568468">
      <w:bodyDiv w:val="1"/>
      <w:marLeft w:val="0"/>
      <w:marRight w:val="0"/>
      <w:marTop w:val="0"/>
      <w:marBottom w:val="0"/>
      <w:divBdr>
        <w:top w:val="none" w:sz="0" w:space="0" w:color="auto"/>
        <w:left w:val="none" w:sz="0" w:space="0" w:color="auto"/>
        <w:bottom w:val="none" w:sz="0" w:space="0" w:color="auto"/>
        <w:right w:val="none" w:sz="0" w:space="0" w:color="auto"/>
      </w:divBdr>
    </w:div>
    <w:div w:id="582103952">
      <w:bodyDiv w:val="1"/>
      <w:marLeft w:val="0"/>
      <w:marRight w:val="0"/>
      <w:marTop w:val="0"/>
      <w:marBottom w:val="0"/>
      <w:divBdr>
        <w:top w:val="none" w:sz="0" w:space="0" w:color="auto"/>
        <w:left w:val="none" w:sz="0" w:space="0" w:color="auto"/>
        <w:bottom w:val="none" w:sz="0" w:space="0" w:color="auto"/>
        <w:right w:val="none" w:sz="0" w:space="0" w:color="auto"/>
      </w:divBdr>
    </w:div>
    <w:div w:id="582300485">
      <w:bodyDiv w:val="1"/>
      <w:marLeft w:val="0"/>
      <w:marRight w:val="0"/>
      <w:marTop w:val="0"/>
      <w:marBottom w:val="0"/>
      <w:divBdr>
        <w:top w:val="none" w:sz="0" w:space="0" w:color="auto"/>
        <w:left w:val="none" w:sz="0" w:space="0" w:color="auto"/>
        <w:bottom w:val="none" w:sz="0" w:space="0" w:color="auto"/>
        <w:right w:val="none" w:sz="0" w:space="0" w:color="auto"/>
      </w:divBdr>
    </w:div>
    <w:div w:id="582684613">
      <w:bodyDiv w:val="1"/>
      <w:marLeft w:val="0"/>
      <w:marRight w:val="0"/>
      <w:marTop w:val="0"/>
      <w:marBottom w:val="0"/>
      <w:divBdr>
        <w:top w:val="none" w:sz="0" w:space="0" w:color="auto"/>
        <w:left w:val="none" w:sz="0" w:space="0" w:color="auto"/>
        <w:bottom w:val="none" w:sz="0" w:space="0" w:color="auto"/>
        <w:right w:val="none" w:sz="0" w:space="0" w:color="auto"/>
      </w:divBdr>
    </w:div>
    <w:div w:id="582953252">
      <w:bodyDiv w:val="1"/>
      <w:marLeft w:val="0"/>
      <w:marRight w:val="0"/>
      <w:marTop w:val="0"/>
      <w:marBottom w:val="0"/>
      <w:divBdr>
        <w:top w:val="none" w:sz="0" w:space="0" w:color="auto"/>
        <w:left w:val="none" w:sz="0" w:space="0" w:color="auto"/>
        <w:bottom w:val="none" w:sz="0" w:space="0" w:color="auto"/>
        <w:right w:val="none" w:sz="0" w:space="0" w:color="auto"/>
      </w:divBdr>
    </w:div>
    <w:div w:id="583875087">
      <w:bodyDiv w:val="1"/>
      <w:marLeft w:val="0"/>
      <w:marRight w:val="0"/>
      <w:marTop w:val="0"/>
      <w:marBottom w:val="0"/>
      <w:divBdr>
        <w:top w:val="none" w:sz="0" w:space="0" w:color="auto"/>
        <w:left w:val="none" w:sz="0" w:space="0" w:color="auto"/>
        <w:bottom w:val="none" w:sz="0" w:space="0" w:color="auto"/>
        <w:right w:val="none" w:sz="0" w:space="0" w:color="auto"/>
      </w:divBdr>
    </w:div>
    <w:div w:id="584340962">
      <w:bodyDiv w:val="1"/>
      <w:marLeft w:val="0"/>
      <w:marRight w:val="0"/>
      <w:marTop w:val="0"/>
      <w:marBottom w:val="0"/>
      <w:divBdr>
        <w:top w:val="none" w:sz="0" w:space="0" w:color="auto"/>
        <w:left w:val="none" w:sz="0" w:space="0" w:color="auto"/>
        <w:bottom w:val="none" w:sz="0" w:space="0" w:color="auto"/>
        <w:right w:val="none" w:sz="0" w:space="0" w:color="auto"/>
      </w:divBdr>
    </w:div>
    <w:div w:id="584652695">
      <w:bodyDiv w:val="1"/>
      <w:marLeft w:val="0"/>
      <w:marRight w:val="0"/>
      <w:marTop w:val="0"/>
      <w:marBottom w:val="0"/>
      <w:divBdr>
        <w:top w:val="none" w:sz="0" w:space="0" w:color="auto"/>
        <w:left w:val="none" w:sz="0" w:space="0" w:color="auto"/>
        <w:bottom w:val="none" w:sz="0" w:space="0" w:color="auto"/>
        <w:right w:val="none" w:sz="0" w:space="0" w:color="auto"/>
      </w:divBdr>
    </w:div>
    <w:div w:id="584656330">
      <w:bodyDiv w:val="1"/>
      <w:marLeft w:val="0"/>
      <w:marRight w:val="0"/>
      <w:marTop w:val="0"/>
      <w:marBottom w:val="0"/>
      <w:divBdr>
        <w:top w:val="none" w:sz="0" w:space="0" w:color="auto"/>
        <w:left w:val="none" w:sz="0" w:space="0" w:color="auto"/>
        <w:bottom w:val="none" w:sz="0" w:space="0" w:color="auto"/>
        <w:right w:val="none" w:sz="0" w:space="0" w:color="auto"/>
      </w:divBdr>
    </w:div>
    <w:div w:id="584730122">
      <w:bodyDiv w:val="1"/>
      <w:marLeft w:val="0"/>
      <w:marRight w:val="0"/>
      <w:marTop w:val="0"/>
      <w:marBottom w:val="0"/>
      <w:divBdr>
        <w:top w:val="none" w:sz="0" w:space="0" w:color="auto"/>
        <w:left w:val="none" w:sz="0" w:space="0" w:color="auto"/>
        <w:bottom w:val="none" w:sz="0" w:space="0" w:color="auto"/>
        <w:right w:val="none" w:sz="0" w:space="0" w:color="auto"/>
      </w:divBdr>
    </w:div>
    <w:div w:id="585965972">
      <w:bodyDiv w:val="1"/>
      <w:marLeft w:val="0"/>
      <w:marRight w:val="0"/>
      <w:marTop w:val="0"/>
      <w:marBottom w:val="0"/>
      <w:divBdr>
        <w:top w:val="none" w:sz="0" w:space="0" w:color="auto"/>
        <w:left w:val="none" w:sz="0" w:space="0" w:color="auto"/>
        <w:bottom w:val="none" w:sz="0" w:space="0" w:color="auto"/>
        <w:right w:val="none" w:sz="0" w:space="0" w:color="auto"/>
      </w:divBdr>
    </w:div>
    <w:div w:id="586040131">
      <w:bodyDiv w:val="1"/>
      <w:marLeft w:val="0"/>
      <w:marRight w:val="0"/>
      <w:marTop w:val="0"/>
      <w:marBottom w:val="0"/>
      <w:divBdr>
        <w:top w:val="none" w:sz="0" w:space="0" w:color="auto"/>
        <w:left w:val="none" w:sz="0" w:space="0" w:color="auto"/>
        <w:bottom w:val="none" w:sz="0" w:space="0" w:color="auto"/>
        <w:right w:val="none" w:sz="0" w:space="0" w:color="auto"/>
      </w:divBdr>
    </w:div>
    <w:div w:id="586619939">
      <w:bodyDiv w:val="1"/>
      <w:marLeft w:val="0"/>
      <w:marRight w:val="0"/>
      <w:marTop w:val="0"/>
      <w:marBottom w:val="0"/>
      <w:divBdr>
        <w:top w:val="none" w:sz="0" w:space="0" w:color="auto"/>
        <w:left w:val="none" w:sz="0" w:space="0" w:color="auto"/>
        <w:bottom w:val="none" w:sz="0" w:space="0" w:color="auto"/>
        <w:right w:val="none" w:sz="0" w:space="0" w:color="auto"/>
      </w:divBdr>
    </w:div>
    <w:div w:id="587809574">
      <w:bodyDiv w:val="1"/>
      <w:marLeft w:val="0"/>
      <w:marRight w:val="0"/>
      <w:marTop w:val="0"/>
      <w:marBottom w:val="0"/>
      <w:divBdr>
        <w:top w:val="none" w:sz="0" w:space="0" w:color="auto"/>
        <w:left w:val="none" w:sz="0" w:space="0" w:color="auto"/>
        <w:bottom w:val="none" w:sz="0" w:space="0" w:color="auto"/>
        <w:right w:val="none" w:sz="0" w:space="0" w:color="auto"/>
      </w:divBdr>
    </w:div>
    <w:div w:id="587889480">
      <w:bodyDiv w:val="1"/>
      <w:marLeft w:val="0"/>
      <w:marRight w:val="0"/>
      <w:marTop w:val="0"/>
      <w:marBottom w:val="0"/>
      <w:divBdr>
        <w:top w:val="none" w:sz="0" w:space="0" w:color="auto"/>
        <w:left w:val="none" w:sz="0" w:space="0" w:color="auto"/>
        <w:bottom w:val="none" w:sz="0" w:space="0" w:color="auto"/>
        <w:right w:val="none" w:sz="0" w:space="0" w:color="auto"/>
      </w:divBdr>
    </w:div>
    <w:div w:id="588126328">
      <w:bodyDiv w:val="1"/>
      <w:marLeft w:val="0"/>
      <w:marRight w:val="0"/>
      <w:marTop w:val="0"/>
      <w:marBottom w:val="0"/>
      <w:divBdr>
        <w:top w:val="none" w:sz="0" w:space="0" w:color="auto"/>
        <w:left w:val="none" w:sz="0" w:space="0" w:color="auto"/>
        <w:bottom w:val="none" w:sz="0" w:space="0" w:color="auto"/>
        <w:right w:val="none" w:sz="0" w:space="0" w:color="auto"/>
      </w:divBdr>
    </w:div>
    <w:div w:id="588540634">
      <w:bodyDiv w:val="1"/>
      <w:marLeft w:val="0"/>
      <w:marRight w:val="0"/>
      <w:marTop w:val="0"/>
      <w:marBottom w:val="0"/>
      <w:divBdr>
        <w:top w:val="none" w:sz="0" w:space="0" w:color="auto"/>
        <w:left w:val="none" w:sz="0" w:space="0" w:color="auto"/>
        <w:bottom w:val="none" w:sz="0" w:space="0" w:color="auto"/>
        <w:right w:val="none" w:sz="0" w:space="0" w:color="auto"/>
      </w:divBdr>
    </w:div>
    <w:div w:id="588655435">
      <w:bodyDiv w:val="1"/>
      <w:marLeft w:val="0"/>
      <w:marRight w:val="0"/>
      <w:marTop w:val="0"/>
      <w:marBottom w:val="0"/>
      <w:divBdr>
        <w:top w:val="none" w:sz="0" w:space="0" w:color="auto"/>
        <w:left w:val="none" w:sz="0" w:space="0" w:color="auto"/>
        <w:bottom w:val="none" w:sz="0" w:space="0" w:color="auto"/>
        <w:right w:val="none" w:sz="0" w:space="0" w:color="auto"/>
      </w:divBdr>
    </w:div>
    <w:div w:id="588734282">
      <w:bodyDiv w:val="1"/>
      <w:marLeft w:val="0"/>
      <w:marRight w:val="0"/>
      <w:marTop w:val="0"/>
      <w:marBottom w:val="0"/>
      <w:divBdr>
        <w:top w:val="none" w:sz="0" w:space="0" w:color="auto"/>
        <w:left w:val="none" w:sz="0" w:space="0" w:color="auto"/>
        <w:bottom w:val="none" w:sz="0" w:space="0" w:color="auto"/>
        <w:right w:val="none" w:sz="0" w:space="0" w:color="auto"/>
      </w:divBdr>
    </w:div>
    <w:div w:id="589392129">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1859007">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3055185">
      <w:bodyDiv w:val="1"/>
      <w:marLeft w:val="0"/>
      <w:marRight w:val="0"/>
      <w:marTop w:val="0"/>
      <w:marBottom w:val="0"/>
      <w:divBdr>
        <w:top w:val="none" w:sz="0" w:space="0" w:color="auto"/>
        <w:left w:val="none" w:sz="0" w:space="0" w:color="auto"/>
        <w:bottom w:val="none" w:sz="0" w:space="0" w:color="auto"/>
        <w:right w:val="none" w:sz="0" w:space="0" w:color="auto"/>
      </w:divBdr>
    </w:div>
    <w:div w:id="593171670">
      <w:bodyDiv w:val="1"/>
      <w:marLeft w:val="0"/>
      <w:marRight w:val="0"/>
      <w:marTop w:val="0"/>
      <w:marBottom w:val="0"/>
      <w:divBdr>
        <w:top w:val="none" w:sz="0" w:space="0" w:color="auto"/>
        <w:left w:val="none" w:sz="0" w:space="0" w:color="auto"/>
        <w:bottom w:val="none" w:sz="0" w:space="0" w:color="auto"/>
        <w:right w:val="none" w:sz="0" w:space="0" w:color="auto"/>
      </w:divBdr>
    </w:div>
    <w:div w:id="594364185">
      <w:bodyDiv w:val="1"/>
      <w:marLeft w:val="0"/>
      <w:marRight w:val="0"/>
      <w:marTop w:val="0"/>
      <w:marBottom w:val="0"/>
      <w:divBdr>
        <w:top w:val="none" w:sz="0" w:space="0" w:color="auto"/>
        <w:left w:val="none" w:sz="0" w:space="0" w:color="auto"/>
        <w:bottom w:val="none" w:sz="0" w:space="0" w:color="auto"/>
        <w:right w:val="none" w:sz="0" w:space="0" w:color="auto"/>
      </w:divBdr>
    </w:div>
    <w:div w:id="594870728">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596594537">
      <w:bodyDiv w:val="1"/>
      <w:marLeft w:val="0"/>
      <w:marRight w:val="0"/>
      <w:marTop w:val="0"/>
      <w:marBottom w:val="0"/>
      <w:divBdr>
        <w:top w:val="none" w:sz="0" w:space="0" w:color="auto"/>
        <w:left w:val="none" w:sz="0" w:space="0" w:color="auto"/>
        <w:bottom w:val="none" w:sz="0" w:space="0" w:color="auto"/>
        <w:right w:val="none" w:sz="0" w:space="0" w:color="auto"/>
      </w:divBdr>
    </w:div>
    <w:div w:id="596715809">
      <w:bodyDiv w:val="1"/>
      <w:marLeft w:val="0"/>
      <w:marRight w:val="0"/>
      <w:marTop w:val="0"/>
      <w:marBottom w:val="0"/>
      <w:divBdr>
        <w:top w:val="none" w:sz="0" w:space="0" w:color="auto"/>
        <w:left w:val="none" w:sz="0" w:space="0" w:color="auto"/>
        <w:bottom w:val="none" w:sz="0" w:space="0" w:color="auto"/>
        <w:right w:val="none" w:sz="0" w:space="0" w:color="auto"/>
      </w:divBdr>
    </w:div>
    <w:div w:id="597906253">
      <w:bodyDiv w:val="1"/>
      <w:marLeft w:val="0"/>
      <w:marRight w:val="0"/>
      <w:marTop w:val="0"/>
      <w:marBottom w:val="0"/>
      <w:divBdr>
        <w:top w:val="none" w:sz="0" w:space="0" w:color="auto"/>
        <w:left w:val="none" w:sz="0" w:space="0" w:color="auto"/>
        <w:bottom w:val="none" w:sz="0" w:space="0" w:color="auto"/>
        <w:right w:val="none" w:sz="0" w:space="0" w:color="auto"/>
      </w:divBdr>
    </w:div>
    <w:div w:id="597982524">
      <w:bodyDiv w:val="1"/>
      <w:marLeft w:val="0"/>
      <w:marRight w:val="0"/>
      <w:marTop w:val="0"/>
      <w:marBottom w:val="0"/>
      <w:divBdr>
        <w:top w:val="none" w:sz="0" w:space="0" w:color="auto"/>
        <w:left w:val="none" w:sz="0" w:space="0" w:color="auto"/>
        <w:bottom w:val="none" w:sz="0" w:space="0" w:color="auto"/>
        <w:right w:val="none" w:sz="0" w:space="0" w:color="auto"/>
      </w:divBdr>
    </w:div>
    <w:div w:id="598024768">
      <w:bodyDiv w:val="1"/>
      <w:marLeft w:val="0"/>
      <w:marRight w:val="0"/>
      <w:marTop w:val="0"/>
      <w:marBottom w:val="0"/>
      <w:divBdr>
        <w:top w:val="none" w:sz="0" w:space="0" w:color="auto"/>
        <w:left w:val="none" w:sz="0" w:space="0" w:color="auto"/>
        <w:bottom w:val="none" w:sz="0" w:space="0" w:color="auto"/>
        <w:right w:val="none" w:sz="0" w:space="0" w:color="auto"/>
      </w:divBdr>
    </w:div>
    <w:div w:id="598222170">
      <w:bodyDiv w:val="1"/>
      <w:marLeft w:val="0"/>
      <w:marRight w:val="0"/>
      <w:marTop w:val="0"/>
      <w:marBottom w:val="0"/>
      <w:divBdr>
        <w:top w:val="none" w:sz="0" w:space="0" w:color="auto"/>
        <w:left w:val="none" w:sz="0" w:space="0" w:color="auto"/>
        <w:bottom w:val="none" w:sz="0" w:space="0" w:color="auto"/>
        <w:right w:val="none" w:sz="0" w:space="0" w:color="auto"/>
      </w:divBdr>
    </w:div>
    <w:div w:id="598411753">
      <w:bodyDiv w:val="1"/>
      <w:marLeft w:val="0"/>
      <w:marRight w:val="0"/>
      <w:marTop w:val="0"/>
      <w:marBottom w:val="0"/>
      <w:divBdr>
        <w:top w:val="none" w:sz="0" w:space="0" w:color="auto"/>
        <w:left w:val="none" w:sz="0" w:space="0" w:color="auto"/>
        <w:bottom w:val="none" w:sz="0" w:space="0" w:color="auto"/>
        <w:right w:val="none" w:sz="0" w:space="0" w:color="auto"/>
      </w:divBdr>
    </w:div>
    <w:div w:id="598492867">
      <w:bodyDiv w:val="1"/>
      <w:marLeft w:val="0"/>
      <w:marRight w:val="0"/>
      <w:marTop w:val="0"/>
      <w:marBottom w:val="0"/>
      <w:divBdr>
        <w:top w:val="none" w:sz="0" w:space="0" w:color="auto"/>
        <w:left w:val="none" w:sz="0" w:space="0" w:color="auto"/>
        <w:bottom w:val="none" w:sz="0" w:space="0" w:color="auto"/>
        <w:right w:val="none" w:sz="0" w:space="0" w:color="auto"/>
      </w:divBdr>
    </w:div>
    <w:div w:id="598562562">
      <w:bodyDiv w:val="1"/>
      <w:marLeft w:val="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
    <w:div w:id="600071553">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540497">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4001352">
      <w:bodyDiv w:val="1"/>
      <w:marLeft w:val="0"/>
      <w:marRight w:val="0"/>
      <w:marTop w:val="0"/>
      <w:marBottom w:val="0"/>
      <w:divBdr>
        <w:top w:val="none" w:sz="0" w:space="0" w:color="auto"/>
        <w:left w:val="none" w:sz="0" w:space="0" w:color="auto"/>
        <w:bottom w:val="none" w:sz="0" w:space="0" w:color="auto"/>
        <w:right w:val="none" w:sz="0" w:space="0" w:color="auto"/>
      </w:divBdr>
    </w:div>
    <w:div w:id="604120607">
      <w:bodyDiv w:val="1"/>
      <w:marLeft w:val="0"/>
      <w:marRight w:val="0"/>
      <w:marTop w:val="0"/>
      <w:marBottom w:val="0"/>
      <w:divBdr>
        <w:top w:val="none" w:sz="0" w:space="0" w:color="auto"/>
        <w:left w:val="none" w:sz="0" w:space="0" w:color="auto"/>
        <w:bottom w:val="none" w:sz="0" w:space="0" w:color="auto"/>
        <w:right w:val="none" w:sz="0" w:space="0" w:color="auto"/>
      </w:divBdr>
    </w:div>
    <w:div w:id="605039798">
      <w:bodyDiv w:val="1"/>
      <w:marLeft w:val="0"/>
      <w:marRight w:val="0"/>
      <w:marTop w:val="0"/>
      <w:marBottom w:val="0"/>
      <w:divBdr>
        <w:top w:val="none" w:sz="0" w:space="0" w:color="auto"/>
        <w:left w:val="none" w:sz="0" w:space="0" w:color="auto"/>
        <w:bottom w:val="none" w:sz="0" w:space="0" w:color="auto"/>
        <w:right w:val="none" w:sz="0" w:space="0" w:color="auto"/>
      </w:divBdr>
    </w:div>
    <w:div w:id="605117851">
      <w:bodyDiv w:val="1"/>
      <w:marLeft w:val="0"/>
      <w:marRight w:val="0"/>
      <w:marTop w:val="0"/>
      <w:marBottom w:val="0"/>
      <w:divBdr>
        <w:top w:val="none" w:sz="0" w:space="0" w:color="auto"/>
        <w:left w:val="none" w:sz="0" w:space="0" w:color="auto"/>
        <w:bottom w:val="none" w:sz="0" w:space="0" w:color="auto"/>
        <w:right w:val="none" w:sz="0" w:space="0" w:color="auto"/>
      </w:divBdr>
    </w:div>
    <w:div w:id="605776720">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003341">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07657890">
      <w:bodyDiv w:val="1"/>
      <w:marLeft w:val="0"/>
      <w:marRight w:val="0"/>
      <w:marTop w:val="0"/>
      <w:marBottom w:val="0"/>
      <w:divBdr>
        <w:top w:val="none" w:sz="0" w:space="0" w:color="auto"/>
        <w:left w:val="none" w:sz="0" w:space="0" w:color="auto"/>
        <w:bottom w:val="none" w:sz="0" w:space="0" w:color="auto"/>
        <w:right w:val="none" w:sz="0" w:space="0" w:color="auto"/>
      </w:divBdr>
    </w:div>
    <w:div w:id="607738383">
      <w:bodyDiv w:val="1"/>
      <w:marLeft w:val="0"/>
      <w:marRight w:val="0"/>
      <w:marTop w:val="0"/>
      <w:marBottom w:val="0"/>
      <w:divBdr>
        <w:top w:val="none" w:sz="0" w:space="0" w:color="auto"/>
        <w:left w:val="none" w:sz="0" w:space="0" w:color="auto"/>
        <w:bottom w:val="none" w:sz="0" w:space="0" w:color="auto"/>
        <w:right w:val="none" w:sz="0" w:space="0" w:color="auto"/>
      </w:divBdr>
    </w:div>
    <w:div w:id="607933182">
      <w:bodyDiv w:val="1"/>
      <w:marLeft w:val="0"/>
      <w:marRight w:val="0"/>
      <w:marTop w:val="0"/>
      <w:marBottom w:val="0"/>
      <w:divBdr>
        <w:top w:val="none" w:sz="0" w:space="0" w:color="auto"/>
        <w:left w:val="none" w:sz="0" w:space="0" w:color="auto"/>
        <w:bottom w:val="none" w:sz="0" w:space="0" w:color="auto"/>
        <w:right w:val="none" w:sz="0" w:space="0" w:color="auto"/>
      </w:divBdr>
    </w:div>
    <w:div w:id="608783071">
      <w:bodyDiv w:val="1"/>
      <w:marLeft w:val="0"/>
      <w:marRight w:val="0"/>
      <w:marTop w:val="0"/>
      <w:marBottom w:val="0"/>
      <w:divBdr>
        <w:top w:val="none" w:sz="0" w:space="0" w:color="auto"/>
        <w:left w:val="none" w:sz="0" w:space="0" w:color="auto"/>
        <w:bottom w:val="none" w:sz="0" w:space="0" w:color="auto"/>
        <w:right w:val="none" w:sz="0" w:space="0" w:color="auto"/>
      </w:divBdr>
    </w:div>
    <w:div w:id="609751003">
      <w:bodyDiv w:val="1"/>
      <w:marLeft w:val="0"/>
      <w:marRight w:val="0"/>
      <w:marTop w:val="0"/>
      <w:marBottom w:val="0"/>
      <w:divBdr>
        <w:top w:val="none" w:sz="0" w:space="0" w:color="auto"/>
        <w:left w:val="none" w:sz="0" w:space="0" w:color="auto"/>
        <w:bottom w:val="none" w:sz="0" w:space="0" w:color="auto"/>
        <w:right w:val="none" w:sz="0" w:space="0" w:color="auto"/>
      </w:divBdr>
    </w:div>
    <w:div w:id="609775272">
      <w:bodyDiv w:val="1"/>
      <w:marLeft w:val="0"/>
      <w:marRight w:val="0"/>
      <w:marTop w:val="0"/>
      <w:marBottom w:val="0"/>
      <w:divBdr>
        <w:top w:val="none" w:sz="0" w:space="0" w:color="auto"/>
        <w:left w:val="none" w:sz="0" w:space="0" w:color="auto"/>
        <w:bottom w:val="none" w:sz="0" w:space="0" w:color="auto"/>
        <w:right w:val="none" w:sz="0" w:space="0" w:color="auto"/>
      </w:divBdr>
    </w:div>
    <w:div w:id="610211080">
      <w:bodyDiv w:val="1"/>
      <w:marLeft w:val="0"/>
      <w:marRight w:val="0"/>
      <w:marTop w:val="0"/>
      <w:marBottom w:val="0"/>
      <w:divBdr>
        <w:top w:val="none" w:sz="0" w:space="0" w:color="auto"/>
        <w:left w:val="none" w:sz="0" w:space="0" w:color="auto"/>
        <w:bottom w:val="none" w:sz="0" w:space="0" w:color="auto"/>
        <w:right w:val="none" w:sz="0" w:space="0" w:color="auto"/>
      </w:divBdr>
    </w:div>
    <w:div w:id="610747807">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0938763">
      <w:bodyDiv w:val="1"/>
      <w:marLeft w:val="0"/>
      <w:marRight w:val="0"/>
      <w:marTop w:val="0"/>
      <w:marBottom w:val="0"/>
      <w:divBdr>
        <w:top w:val="none" w:sz="0" w:space="0" w:color="auto"/>
        <w:left w:val="none" w:sz="0" w:space="0" w:color="auto"/>
        <w:bottom w:val="none" w:sz="0" w:space="0" w:color="auto"/>
        <w:right w:val="none" w:sz="0" w:space="0" w:color="auto"/>
      </w:divBdr>
    </w:div>
    <w:div w:id="610940144">
      <w:bodyDiv w:val="1"/>
      <w:marLeft w:val="0"/>
      <w:marRight w:val="0"/>
      <w:marTop w:val="0"/>
      <w:marBottom w:val="0"/>
      <w:divBdr>
        <w:top w:val="none" w:sz="0" w:space="0" w:color="auto"/>
        <w:left w:val="none" w:sz="0" w:space="0" w:color="auto"/>
        <w:bottom w:val="none" w:sz="0" w:space="0" w:color="auto"/>
        <w:right w:val="none" w:sz="0" w:space="0" w:color="auto"/>
      </w:divBdr>
    </w:div>
    <w:div w:id="610943284">
      <w:bodyDiv w:val="1"/>
      <w:marLeft w:val="0"/>
      <w:marRight w:val="0"/>
      <w:marTop w:val="0"/>
      <w:marBottom w:val="0"/>
      <w:divBdr>
        <w:top w:val="none" w:sz="0" w:space="0" w:color="auto"/>
        <w:left w:val="none" w:sz="0" w:space="0" w:color="auto"/>
        <w:bottom w:val="none" w:sz="0" w:space="0" w:color="auto"/>
        <w:right w:val="none" w:sz="0" w:space="0" w:color="auto"/>
      </w:divBdr>
    </w:div>
    <w:div w:id="611057774">
      <w:bodyDiv w:val="1"/>
      <w:marLeft w:val="0"/>
      <w:marRight w:val="0"/>
      <w:marTop w:val="0"/>
      <w:marBottom w:val="0"/>
      <w:divBdr>
        <w:top w:val="none" w:sz="0" w:space="0" w:color="auto"/>
        <w:left w:val="none" w:sz="0" w:space="0" w:color="auto"/>
        <w:bottom w:val="none" w:sz="0" w:space="0" w:color="auto"/>
        <w:right w:val="none" w:sz="0" w:space="0" w:color="auto"/>
      </w:divBdr>
    </w:div>
    <w:div w:id="611085186">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02302">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1934318">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2251819">
      <w:bodyDiv w:val="1"/>
      <w:marLeft w:val="0"/>
      <w:marRight w:val="0"/>
      <w:marTop w:val="0"/>
      <w:marBottom w:val="0"/>
      <w:divBdr>
        <w:top w:val="none" w:sz="0" w:space="0" w:color="auto"/>
        <w:left w:val="none" w:sz="0" w:space="0" w:color="auto"/>
        <w:bottom w:val="none" w:sz="0" w:space="0" w:color="auto"/>
        <w:right w:val="none" w:sz="0" w:space="0" w:color="auto"/>
      </w:divBdr>
    </w:div>
    <w:div w:id="612594925">
      <w:bodyDiv w:val="1"/>
      <w:marLeft w:val="0"/>
      <w:marRight w:val="0"/>
      <w:marTop w:val="0"/>
      <w:marBottom w:val="0"/>
      <w:divBdr>
        <w:top w:val="none" w:sz="0" w:space="0" w:color="auto"/>
        <w:left w:val="none" w:sz="0" w:space="0" w:color="auto"/>
        <w:bottom w:val="none" w:sz="0" w:space="0" w:color="auto"/>
        <w:right w:val="none" w:sz="0" w:space="0" w:color="auto"/>
      </w:divBdr>
    </w:div>
    <w:div w:id="612789629">
      <w:bodyDiv w:val="1"/>
      <w:marLeft w:val="0"/>
      <w:marRight w:val="0"/>
      <w:marTop w:val="0"/>
      <w:marBottom w:val="0"/>
      <w:divBdr>
        <w:top w:val="none" w:sz="0" w:space="0" w:color="auto"/>
        <w:left w:val="none" w:sz="0" w:space="0" w:color="auto"/>
        <w:bottom w:val="none" w:sz="0" w:space="0" w:color="auto"/>
        <w:right w:val="none" w:sz="0" w:space="0" w:color="auto"/>
      </w:divBdr>
    </w:div>
    <w:div w:id="613177248">
      <w:bodyDiv w:val="1"/>
      <w:marLeft w:val="0"/>
      <w:marRight w:val="0"/>
      <w:marTop w:val="0"/>
      <w:marBottom w:val="0"/>
      <w:divBdr>
        <w:top w:val="none" w:sz="0" w:space="0" w:color="auto"/>
        <w:left w:val="none" w:sz="0" w:space="0" w:color="auto"/>
        <w:bottom w:val="none" w:sz="0" w:space="0" w:color="auto"/>
        <w:right w:val="none" w:sz="0" w:space="0" w:color="auto"/>
      </w:divBdr>
    </w:div>
    <w:div w:id="613361708">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3832830">
      <w:bodyDiv w:val="1"/>
      <w:marLeft w:val="0"/>
      <w:marRight w:val="0"/>
      <w:marTop w:val="0"/>
      <w:marBottom w:val="0"/>
      <w:divBdr>
        <w:top w:val="none" w:sz="0" w:space="0" w:color="auto"/>
        <w:left w:val="none" w:sz="0" w:space="0" w:color="auto"/>
        <w:bottom w:val="none" w:sz="0" w:space="0" w:color="auto"/>
        <w:right w:val="none" w:sz="0" w:space="0" w:color="auto"/>
      </w:divBdr>
    </w:div>
    <w:div w:id="613943321">
      <w:bodyDiv w:val="1"/>
      <w:marLeft w:val="0"/>
      <w:marRight w:val="0"/>
      <w:marTop w:val="0"/>
      <w:marBottom w:val="0"/>
      <w:divBdr>
        <w:top w:val="none" w:sz="0" w:space="0" w:color="auto"/>
        <w:left w:val="none" w:sz="0" w:space="0" w:color="auto"/>
        <w:bottom w:val="none" w:sz="0" w:space="0" w:color="auto"/>
        <w:right w:val="none" w:sz="0" w:space="0" w:color="auto"/>
      </w:divBdr>
    </w:div>
    <w:div w:id="615214821">
      <w:bodyDiv w:val="1"/>
      <w:marLeft w:val="0"/>
      <w:marRight w:val="0"/>
      <w:marTop w:val="0"/>
      <w:marBottom w:val="0"/>
      <w:divBdr>
        <w:top w:val="none" w:sz="0" w:space="0" w:color="auto"/>
        <w:left w:val="none" w:sz="0" w:space="0" w:color="auto"/>
        <w:bottom w:val="none" w:sz="0" w:space="0" w:color="auto"/>
        <w:right w:val="none" w:sz="0" w:space="0" w:color="auto"/>
      </w:divBdr>
    </w:div>
    <w:div w:id="615599256">
      <w:bodyDiv w:val="1"/>
      <w:marLeft w:val="0"/>
      <w:marRight w:val="0"/>
      <w:marTop w:val="0"/>
      <w:marBottom w:val="0"/>
      <w:divBdr>
        <w:top w:val="none" w:sz="0" w:space="0" w:color="auto"/>
        <w:left w:val="none" w:sz="0" w:space="0" w:color="auto"/>
        <w:bottom w:val="none" w:sz="0" w:space="0" w:color="auto"/>
        <w:right w:val="none" w:sz="0" w:space="0" w:color="auto"/>
      </w:divBdr>
    </w:div>
    <w:div w:id="616445994">
      <w:bodyDiv w:val="1"/>
      <w:marLeft w:val="0"/>
      <w:marRight w:val="0"/>
      <w:marTop w:val="0"/>
      <w:marBottom w:val="0"/>
      <w:divBdr>
        <w:top w:val="none" w:sz="0" w:space="0" w:color="auto"/>
        <w:left w:val="none" w:sz="0" w:space="0" w:color="auto"/>
        <w:bottom w:val="none" w:sz="0" w:space="0" w:color="auto"/>
        <w:right w:val="none" w:sz="0" w:space="0" w:color="auto"/>
      </w:divBdr>
    </w:div>
    <w:div w:id="617218672">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026498">
      <w:bodyDiv w:val="1"/>
      <w:marLeft w:val="0"/>
      <w:marRight w:val="0"/>
      <w:marTop w:val="0"/>
      <w:marBottom w:val="0"/>
      <w:divBdr>
        <w:top w:val="none" w:sz="0" w:space="0" w:color="auto"/>
        <w:left w:val="none" w:sz="0" w:space="0" w:color="auto"/>
        <w:bottom w:val="none" w:sz="0" w:space="0" w:color="auto"/>
        <w:right w:val="none" w:sz="0" w:space="0" w:color="auto"/>
      </w:divBdr>
    </w:div>
    <w:div w:id="618222783">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19265875">
      <w:bodyDiv w:val="1"/>
      <w:marLeft w:val="0"/>
      <w:marRight w:val="0"/>
      <w:marTop w:val="0"/>
      <w:marBottom w:val="0"/>
      <w:divBdr>
        <w:top w:val="none" w:sz="0" w:space="0" w:color="auto"/>
        <w:left w:val="none" w:sz="0" w:space="0" w:color="auto"/>
        <w:bottom w:val="none" w:sz="0" w:space="0" w:color="auto"/>
        <w:right w:val="none" w:sz="0" w:space="0" w:color="auto"/>
      </w:divBdr>
    </w:div>
    <w:div w:id="619845907">
      <w:bodyDiv w:val="1"/>
      <w:marLeft w:val="0"/>
      <w:marRight w:val="0"/>
      <w:marTop w:val="0"/>
      <w:marBottom w:val="0"/>
      <w:divBdr>
        <w:top w:val="none" w:sz="0" w:space="0" w:color="auto"/>
        <w:left w:val="none" w:sz="0" w:space="0" w:color="auto"/>
        <w:bottom w:val="none" w:sz="0" w:space="0" w:color="auto"/>
        <w:right w:val="none" w:sz="0" w:space="0" w:color="auto"/>
      </w:divBdr>
    </w:div>
    <w:div w:id="619848125">
      <w:bodyDiv w:val="1"/>
      <w:marLeft w:val="0"/>
      <w:marRight w:val="0"/>
      <w:marTop w:val="0"/>
      <w:marBottom w:val="0"/>
      <w:divBdr>
        <w:top w:val="none" w:sz="0" w:space="0" w:color="auto"/>
        <w:left w:val="none" w:sz="0" w:space="0" w:color="auto"/>
        <w:bottom w:val="none" w:sz="0" w:space="0" w:color="auto"/>
        <w:right w:val="none" w:sz="0" w:space="0" w:color="auto"/>
      </w:divBdr>
    </w:div>
    <w:div w:id="619915148">
      <w:bodyDiv w:val="1"/>
      <w:marLeft w:val="0"/>
      <w:marRight w:val="0"/>
      <w:marTop w:val="0"/>
      <w:marBottom w:val="0"/>
      <w:divBdr>
        <w:top w:val="none" w:sz="0" w:space="0" w:color="auto"/>
        <w:left w:val="none" w:sz="0" w:space="0" w:color="auto"/>
        <w:bottom w:val="none" w:sz="0" w:space="0" w:color="auto"/>
        <w:right w:val="none" w:sz="0" w:space="0" w:color="auto"/>
      </w:divBdr>
    </w:div>
    <w:div w:id="620385794">
      <w:bodyDiv w:val="1"/>
      <w:marLeft w:val="0"/>
      <w:marRight w:val="0"/>
      <w:marTop w:val="0"/>
      <w:marBottom w:val="0"/>
      <w:divBdr>
        <w:top w:val="none" w:sz="0" w:space="0" w:color="auto"/>
        <w:left w:val="none" w:sz="0" w:space="0" w:color="auto"/>
        <w:bottom w:val="none" w:sz="0" w:space="0" w:color="auto"/>
        <w:right w:val="none" w:sz="0" w:space="0" w:color="auto"/>
      </w:divBdr>
    </w:div>
    <w:div w:id="621959824">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541767">
      <w:bodyDiv w:val="1"/>
      <w:marLeft w:val="0"/>
      <w:marRight w:val="0"/>
      <w:marTop w:val="0"/>
      <w:marBottom w:val="0"/>
      <w:divBdr>
        <w:top w:val="none" w:sz="0" w:space="0" w:color="auto"/>
        <w:left w:val="none" w:sz="0" w:space="0" w:color="auto"/>
        <w:bottom w:val="none" w:sz="0" w:space="0" w:color="auto"/>
        <w:right w:val="none" w:sz="0" w:space="0" w:color="auto"/>
      </w:divBdr>
    </w:div>
    <w:div w:id="622662789">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3926627">
      <w:bodyDiv w:val="1"/>
      <w:marLeft w:val="0"/>
      <w:marRight w:val="0"/>
      <w:marTop w:val="0"/>
      <w:marBottom w:val="0"/>
      <w:divBdr>
        <w:top w:val="none" w:sz="0" w:space="0" w:color="auto"/>
        <w:left w:val="none" w:sz="0" w:space="0" w:color="auto"/>
        <w:bottom w:val="none" w:sz="0" w:space="0" w:color="auto"/>
        <w:right w:val="none" w:sz="0" w:space="0" w:color="auto"/>
      </w:divBdr>
    </w:div>
    <w:div w:id="624233512">
      <w:bodyDiv w:val="1"/>
      <w:marLeft w:val="0"/>
      <w:marRight w:val="0"/>
      <w:marTop w:val="0"/>
      <w:marBottom w:val="0"/>
      <w:divBdr>
        <w:top w:val="none" w:sz="0" w:space="0" w:color="auto"/>
        <w:left w:val="none" w:sz="0" w:space="0" w:color="auto"/>
        <w:bottom w:val="none" w:sz="0" w:space="0" w:color="auto"/>
        <w:right w:val="none" w:sz="0" w:space="0" w:color="auto"/>
      </w:divBdr>
    </w:div>
    <w:div w:id="624235106">
      <w:bodyDiv w:val="1"/>
      <w:marLeft w:val="0"/>
      <w:marRight w:val="0"/>
      <w:marTop w:val="0"/>
      <w:marBottom w:val="0"/>
      <w:divBdr>
        <w:top w:val="none" w:sz="0" w:space="0" w:color="auto"/>
        <w:left w:val="none" w:sz="0" w:space="0" w:color="auto"/>
        <w:bottom w:val="none" w:sz="0" w:space="0" w:color="auto"/>
        <w:right w:val="none" w:sz="0" w:space="0" w:color="auto"/>
      </w:divBdr>
    </w:div>
    <w:div w:id="624239551">
      <w:bodyDiv w:val="1"/>
      <w:marLeft w:val="0"/>
      <w:marRight w:val="0"/>
      <w:marTop w:val="0"/>
      <w:marBottom w:val="0"/>
      <w:divBdr>
        <w:top w:val="none" w:sz="0" w:space="0" w:color="auto"/>
        <w:left w:val="none" w:sz="0" w:space="0" w:color="auto"/>
        <w:bottom w:val="none" w:sz="0" w:space="0" w:color="auto"/>
        <w:right w:val="none" w:sz="0" w:space="0" w:color="auto"/>
      </w:divBdr>
    </w:div>
    <w:div w:id="624576772">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5046620">
      <w:bodyDiv w:val="1"/>
      <w:marLeft w:val="0"/>
      <w:marRight w:val="0"/>
      <w:marTop w:val="0"/>
      <w:marBottom w:val="0"/>
      <w:divBdr>
        <w:top w:val="none" w:sz="0" w:space="0" w:color="auto"/>
        <w:left w:val="none" w:sz="0" w:space="0" w:color="auto"/>
        <w:bottom w:val="none" w:sz="0" w:space="0" w:color="auto"/>
        <w:right w:val="none" w:sz="0" w:space="0" w:color="auto"/>
      </w:divBdr>
    </w:div>
    <w:div w:id="625431917">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7932400">
      <w:bodyDiv w:val="1"/>
      <w:marLeft w:val="0"/>
      <w:marRight w:val="0"/>
      <w:marTop w:val="0"/>
      <w:marBottom w:val="0"/>
      <w:divBdr>
        <w:top w:val="none" w:sz="0" w:space="0" w:color="auto"/>
        <w:left w:val="none" w:sz="0" w:space="0" w:color="auto"/>
        <w:bottom w:val="none" w:sz="0" w:space="0" w:color="auto"/>
        <w:right w:val="none" w:sz="0" w:space="0" w:color="auto"/>
      </w:divBdr>
    </w:div>
    <w:div w:id="628124304">
      <w:bodyDiv w:val="1"/>
      <w:marLeft w:val="0"/>
      <w:marRight w:val="0"/>
      <w:marTop w:val="0"/>
      <w:marBottom w:val="0"/>
      <w:divBdr>
        <w:top w:val="none" w:sz="0" w:space="0" w:color="auto"/>
        <w:left w:val="none" w:sz="0" w:space="0" w:color="auto"/>
        <w:bottom w:val="none" w:sz="0" w:space="0" w:color="auto"/>
        <w:right w:val="none" w:sz="0" w:space="0" w:color="auto"/>
      </w:divBdr>
    </w:div>
    <w:div w:id="628707651">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28783968">
      <w:bodyDiv w:val="1"/>
      <w:marLeft w:val="0"/>
      <w:marRight w:val="0"/>
      <w:marTop w:val="0"/>
      <w:marBottom w:val="0"/>
      <w:divBdr>
        <w:top w:val="none" w:sz="0" w:space="0" w:color="auto"/>
        <w:left w:val="none" w:sz="0" w:space="0" w:color="auto"/>
        <w:bottom w:val="none" w:sz="0" w:space="0" w:color="auto"/>
        <w:right w:val="none" w:sz="0" w:space="0" w:color="auto"/>
      </w:divBdr>
    </w:div>
    <w:div w:id="628820786">
      <w:bodyDiv w:val="1"/>
      <w:marLeft w:val="0"/>
      <w:marRight w:val="0"/>
      <w:marTop w:val="0"/>
      <w:marBottom w:val="0"/>
      <w:divBdr>
        <w:top w:val="none" w:sz="0" w:space="0" w:color="auto"/>
        <w:left w:val="none" w:sz="0" w:space="0" w:color="auto"/>
        <w:bottom w:val="none" w:sz="0" w:space="0" w:color="auto"/>
        <w:right w:val="none" w:sz="0" w:space="0" w:color="auto"/>
      </w:divBdr>
    </w:div>
    <w:div w:id="629095913">
      <w:bodyDiv w:val="1"/>
      <w:marLeft w:val="0"/>
      <w:marRight w:val="0"/>
      <w:marTop w:val="0"/>
      <w:marBottom w:val="0"/>
      <w:divBdr>
        <w:top w:val="none" w:sz="0" w:space="0" w:color="auto"/>
        <w:left w:val="none" w:sz="0" w:space="0" w:color="auto"/>
        <w:bottom w:val="none" w:sz="0" w:space="0" w:color="auto"/>
        <w:right w:val="none" w:sz="0" w:space="0" w:color="auto"/>
      </w:divBdr>
    </w:div>
    <w:div w:id="629671019">
      <w:bodyDiv w:val="1"/>
      <w:marLeft w:val="0"/>
      <w:marRight w:val="0"/>
      <w:marTop w:val="0"/>
      <w:marBottom w:val="0"/>
      <w:divBdr>
        <w:top w:val="none" w:sz="0" w:space="0" w:color="auto"/>
        <w:left w:val="none" w:sz="0" w:space="0" w:color="auto"/>
        <w:bottom w:val="none" w:sz="0" w:space="0" w:color="auto"/>
        <w:right w:val="none" w:sz="0" w:space="0" w:color="auto"/>
      </w:divBdr>
    </w:div>
    <w:div w:id="629868497">
      <w:bodyDiv w:val="1"/>
      <w:marLeft w:val="0"/>
      <w:marRight w:val="0"/>
      <w:marTop w:val="0"/>
      <w:marBottom w:val="0"/>
      <w:divBdr>
        <w:top w:val="none" w:sz="0" w:space="0" w:color="auto"/>
        <w:left w:val="none" w:sz="0" w:space="0" w:color="auto"/>
        <w:bottom w:val="none" w:sz="0" w:space="0" w:color="auto"/>
        <w:right w:val="none" w:sz="0" w:space="0" w:color="auto"/>
      </w:divBdr>
    </w:div>
    <w:div w:id="630404198">
      <w:bodyDiv w:val="1"/>
      <w:marLeft w:val="0"/>
      <w:marRight w:val="0"/>
      <w:marTop w:val="0"/>
      <w:marBottom w:val="0"/>
      <w:divBdr>
        <w:top w:val="none" w:sz="0" w:space="0" w:color="auto"/>
        <w:left w:val="none" w:sz="0" w:space="0" w:color="auto"/>
        <w:bottom w:val="none" w:sz="0" w:space="0" w:color="auto"/>
        <w:right w:val="none" w:sz="0" w:space="0" w:color="auto"/>
      </w:divBdr>
    </w:div>
    <w:div w:id="63047729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1323650">
      <w:bodyDiv w:val="1"/>
      <w:marLeft w:val="0"/>
      <w:marRight w:val="0"/>
      <w:marTop w:val="0"/>
      <w:marBottom w:val="0"/>
      <w:divBdr>
        <w:top w:val="none" w:sz="0" w:space="0" w:color="auto"/>
        <w:left w:val="none" w:sz="0" w:space="0" w:color="auto"/>
        <w:bottom w:val="none" w:sz="0" w:space="0" w:color="auto"/>
        <w:right w:val="none" w:sz="0" w:space="0" w:color="auto"/>
      </w:divBdr>
    </w:div>
    <w:div w:id="631908158">
      <w:bodyDiv w:val="1"/>
      <w:marLeft w:val="0"/>
      <w:marRight w:val="0"/>
      <w:marTop w:val="0"/>
      <w:marBottom w:val="0"/>
      <w:divBdr>
        <w:top w:val="none" w:sz="0" w:space="0" w:color="auto"/>
        <w:left w:val="none" w:sz="0" w:space="0" w:color="auto"/>
        <w:bottom w:val="none" w:sz="0" w:space="0" w:color="auto"/>
        <w:right w:val="none" w:sz="0" w:space="0" w:color="auto"/>
      </w:divBdr>
    </w:div>
    <w:div w:id="632098419">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256177">
      <w:bodyDiv w:val="1"/>
      <w:marLeft w:val="0"/>
      <w:marRight w:val="0"/>
      <w:marTop w:val="0"/>
      <w:marBottom w:val="0"/>
      <w:divBdr>
        <w:top w:val="none" w:sz="0" w:space="0" w:color="auto"/>
        <w:left w:val="none" w:sz="0" w:space="0" w:color="auto"/>
        <w:bottom w:val="none" w:sz="0" w:space="0" w:color="auto"/>
        <w:right w:val="none" w:sz="0" w:space="0" w:color="auto"/>
      </w:divBdr>
    </w:div>
    <w:div w:id="632904850">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3295884">
      <w:bodyDiv w:val="1"/>
      <w:marLeft w:val="0"/>
      <w:marRight w:val="0"/>
      <w:marTop w:val="0"/>
      <w:marBottom w:val="0"/>
      <w:divBdr>
        <w:top w:val="none" w:sz="0" w:space="0" w:color="auto"/>
        <w:left w:val="none" w:sz="0" w:space="0" w:color="auto"/>
        <w:bottom w:val="none" w:sz="0" w:space="0" w:color="auto"/>
        <w:right w:val="none" w:sz="0" w:space="0" w:color="auto"/>
      </w:divBdr>
    </w:div>
    <w:div w:id="633753133">
      <w:bodyDiv w:val="1"/>
      <w:marLeft w:val="0"/>
      <w:marRight w:val="0"/>
      <w:marTop w:val="0"/>
      <w:marBottom w:val="0"/>
      <w:divBdr>
        <w:top w:val="none" w:sz="0" w:space="0" w:color="auto"/>
        <w:left w:val="none" w:sz="0" w:space="0" w:color="auto"/>
        <w:bottom w:val="none" w:sz="0" w:space="0" w:color="auto"/>
        <w:right w:val="none" w:sz="0" w:space="0" w:color="auto"/>
      </w:divBdr>
    </w:div>
    <w:div w:id="634027442">
      <w:bodyDiv w:val="1"/>
      <w:marLeft w:val="0"/>
      <w:marRight w:val="0"/>
      <w:marTop w:val="0"/>
      <w:marBottom w:val="0"/>
      <w:divBdr>
        <w:top w:val="none" w:sz="0" w:space="0" w:color="auto"/>
        <w:left w:val="none" w:sz="0" w:space="0" w:color="auto"/>
        <w:bottom w:val="none" w:sz="0" w:space="0" w:color="auto"/>
        <w:right w:val="none" w:sz="0" w:space="0" w:color="auto"/>
      </w:divBdr>
    </w:div>
    <w:div w:id="634603429">
      <w:bodyDiv w:val="1"/>
      <w:marLeft w:val="0"/>
      <w:marRight w:val="0"/>
      <w:marTop w:val="0"/>
      <w:marBottom w:val="0"/>
      <w:divBdr>
        <w:top w:val="none" w:sz="0" w:space="0" w:color="auto"/>
        <w:left w:val="none" w:sz="0" w:space="0" w:color="auto"/>
        <w:bottom w:val="none" w:sz="0" w:space="0" w:color="auto"/>
        <w:right w:val="none" w:sz="0" w:space="0" w:color="auto"/>
      </w:divBdr>
    </w:div>
    <w:div w:id="634794338">
      <w:bodyDiv w:val="1"/>
      <w:marLeft w:val="0"/>
      <w:marRight w:val="0"/>
      <w:marTop w:val="0"/>
      <w:marBottom w:val="0"/>
      <w:divBdr>
        <w:top w:val="none" w:sz="0" w:space="0" w:color="auto"/>
        <w:left w:val="none" w:sz="0" w:space="0" w:color="auto"/>
        <w:bottom w:val="none" w:sz="0" w:space="0" w:color="auto"/>
        <w:right w:val="none" w:sz="0" w:space="0" w:color="auto"/>
      </w:divBdr>
    </w:div>
    <w:div w:id="634869168">
      <w:bodyDiv w:val="1"/>
      <w:marLeft w:val="0"/>
      <w:marRight w:val="0"/>
      <w:marTop w:val="0"/>
      <w:marBottom w:val="0"/>
      <w:divBdr>
        <w:top w:val="none" w:sz="0" w:space="0" w:color="auto"/>
        <w:left w:val="none" w:sz="0" w:space="0" w:color="auto"/>
        <w:bottom w:val="none" w:sz="0" w:space="0" w:color="auto"/>
        <w:right w:val="none" w:sz="0" w:space="0" w:color="auto"/>
      </w:divBdr>
    </w:div>
    <w:div w:id="635061722">
      <w:bodyDiv w:val="1"/>
      <w:marLeft w:val="0"/>
      <w:marRight w:val="0"/>
      <w:marTop w:val="0"/>
      <w:marBottom w:val="0"/>
      <w:divBdr>
        <w:top w:val="none" w:sz="0" w:space="0" w:color="auto"/>
        <w:left w:val="none" w:sz="0" w:space="0" w:color="auto"/>
        <w:bottom w:val="none" w:sz="0" w:space="0" w:color="auto"/>
        <w:right w:val="none" w:sz="0" w:space="0" w:color="auto"/>
      </w:divBdr>
    </w:div>
    <w:div w:id="635254969">
      <w:bodyDiv w:val="1"/>
      <w:marLeft w:val="0"/>
      <w:marRight w:val="0"/>
      <w:marTop w:val="0"/>
      <w:marBottom w:val="0"/>
      <w:divBdr>
        <w:top w:val="none" w:sz="0" w:space="0" w:color="auto"/>
        <w:left w:val="none" w:sz="0" w:space="0" w:color="auto"/>
        <w:bottom w:val="none" w:sz="0" w:space="0" w:color="auto"/>
        <w:right w:val="none" w:sz="0" w:space="0" w:color="auto"/>
      </w:divBdr>
    </w:div>
    <w:div w:id="635333386">
      <w:bodyDiv w:val="1"/>
      <w:marLeft w:val="0"/>
      <w:marRight w:val="0"/>
      <w:marTop w:val="0"/>
      <w:marBottom w:val="0"/>
      <w:divBdr>
        <w:top w:val="none" w:sz="0" w:space="0" w:color="auto"/>
        <w:left w:val="none" w:sz="0" w:space="0" w:color="auto"/>
        <w:bottom w:val="none" w:sz="0" w:space="0" w:color="auto"/>
        <w:right w:val="none" w:sz="0" w:space="0" w:color="auto"/>
      </w:divBdr>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5531484">
      <w:bodyDiv w:val="1"/>
      <w:marLeft w:val="0"/>
      <w:marRight w:val="0"/>
      <w:marTop w:val="0"/>
      <w:marBottom w:val="0"/>
      <w:divBdr>
        <w:top w:val="none" w:sz="0" w:space="0" w:color="auto"/>
        <w:left w:val="none" w:sz="0" w:space="0" w:color="auto"/>
        <w:bottom w:val="none" w:sz="0" w:space="0" w:color="auto"/>
        <w:right w:val="none" w:sz="0" w:space="0" w:color="auto"/>
      </w:divBdr>
    </w:div>
    <w:div w:id="635646048">
      <w:bodyDiv w:val="1"/>
      <w:marLeft w:val="0"/>
      <w:marRight w:val="0"/>
      <w:marTop w:val="0"/>
      <w:marBottom w:val="0"/>
      <w:divBdr>
        <w:top w:val="none" w:sz="0" w:space="0" w:color="auto"/>
        <w:left w:val="none" w:sz="0" w:space="0" w:color="auto"/>
        <w:bottom w:val="none" w:sz="0" w:space="0" w:color="auto"/>
        <w:right w:val="none" w:sz="0" w:space="0" w:color="auto"/>
      </w:divBdr>
    </w:div>
    <w:div w:id="635791679">
      <w:bodyDiv w:val="1"/>
      <w:marLeft w:val="0"/>
      <w:marRight w:val="0"/>
      <w:marTop w:val="0"/>
      <w:marBottom w:val="0"/>
      <w:divBdr>
        <w:top w:val="none" w:sz="0" w:space="0" w:color="auto"/>
        <w:left w:val="none" w:sz="0" w:space="0" w:color="auto"/>
        <w:bottom w:val="none" w:sz="0" w:space="0" w:color="auto"/>
        <w:right w:val="none" w:sz="0" w:space="0" w:color="auto"/>
      </w:divBdr>
    </w:div>
    <w:div w:id="635912892">
      <w:bodyDiv w:val="1"/>
      <w:marLeft w:val="0"/>
      <w:marRight w:val="0"/>
      <w:marTop w:val="0"/>
      <w:marBottom w:val="0"/>
      <w:divBdr>
        <w:top w:val="none" w:sz="0" w:space="0" w:color="auto"/>
        <w:left w:val="none" w:sz="0" w:space="0" w:color="auto"/>
        <w:bottom w:val="none" w:sz="0" w:space="0" w:color="auto"/>
        <w:right w:val="none" w:sz="0" w:space="0" w:color="auto"/>
      </w:divBdr>
    </w:div>
    <w:div w:id="635914903">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6299196">
      <w:bodyDiv w:val="1"/>
      <w:marLeft w:val="0"/>
      <w:marRight w:val="0"/>
      <w:marTop w:val="0"/>
      <w:marBottom w:val="0"/>
      <w:divBdr>
        <w:top w:val="none" w:sz="0" w:space="0" w:color="auto"/>
        <w:left w:val="none" w:sz="0" w:space="0" w:color="auto"/>
        <w:bottom w:val="none" w:sz="0" w:space="0" w:color="auto"/>
        <w:right w:val="none" w:sz="0" w:space="0" w:color="auto"/>
      </w:divBdr>
    </w:div>
    <w:div w:id="637031628">
      <w:bodyDiv w:val="1"/>
      <w:marLeft w:val="0"/>
      <w:marRight w:val="0"/>
      <w:marTop w:val="0"/>
      <w:marBottom w:val="0"/>
      <w:divBdr>
        <w:top w:val="none" w:sz="0" w:space="0" w:color="auto"/>
        <w:left w:val="none" w:sz="0" w:space="0" w:color="auto"/>
        <w:bottom w:val="none" w:sz="0" w:space="0" w:color="auto"/>
        <w:right w:val="none" w:sz="0" w:space="0" w:color="auto"/>
      </w:divBdr>
    </w:div>
    <w:div w:id="637034274">
      <w:bodyDiv w:val="1"/>
      <w:marLeft w:val="0"/>
      <w:marRight w:val="0"/>
      <w:marTop w:val="0"/>
      <w:marBottom w:val="0"/>
      <w:divBdr>
        <w:top w:val="none" w:sz="0" w:space="0" w:color="auto"/>
        <w:left w:val="none" w:sz="0" w:space="0" w:color="auto"/>
        <w:bottom w:val="none" w:sz="0" w:space="0" w:color="auto"/>
        <w:right w:val="none" w:sz="0" w:space="0" w:color="auto"/>
      </w:divBdr>
    </w:div>
    <w:div w:id="639112799">
      <w:bodyDiv w:val="1"/>
      <w:marLeft w:val="0"/>
      <w:marRight w:val="0"/>
      <w:marTop w:val="0"/>
      <w:marBottom w:val="0"/>
      <w:divBdr>
        <w:top w:val="none" w:sz="0" w:space="0" w:color="auto"/>
        <w:left w:val="none" w:sz="0" w:space="0" w:color="auto"/>
        <w:bottom w:val="none" w:sz="0" w:space="0" w:color="auto"/>
        <w:right w:val="none" w:sz="0" w:space="0" w:color="auto"/>
      </w:divBdr>
    </w:div>
    <w:div w:id="639187023">
      <w:bodyDiv w:val="1"/>
      <w:marLeft w:val="0"/>
      <w:marRight w:val="0"/>
      <w:marTop w:val="0"/>
      <w:marBottom w:val="0"/>
      <w:divBdr>
        <w:top w:val="none" w:sz="0" w:space="0" w:color="auto"/>
        <w:left w:val="none" w:sz="0" w:space="0" w:color="auto"/>
        <w:bottom w:val="none" w:sz="0" w:space="0" w:color="auto"/>
        <w:right w:val="none" w:sz="0" w:space="0" w:color="auto"/>
      </w:divBdr>
    </w:div>
    <w:div w:id="639311786">
      <w:bodyDiv w:val="1"/>
      <w:marLeft w:val="0"/>
      <w:marRight w:val="0"/>
      <w:marTop w:val="0"/>
      <w:marBottom w:val="0"/>
      <w:divBdr>
        <w:top w:val="none" w:sz="0" w:space="0" w:color="auto"/>
        <w:left w:val="none" w:sz="0" w:space="0" w:color="auto"/>
        <w:bottom w:val="none" w:sz="0" w:space="0" w:color="auto"/>
        <w:right w:val="none" w:sz="0" w:space="0" w:color="auto"/>
      </w:divBdr>
    </w:div>
    <w:div w:id="639506509">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111141">
      <w:bodyDiv w:val="1"/>
      <w:marLeft w:val="0"/>
      <w:marRight w:val="0"/>
      <w:marTop w:val="0"/>
      <w:marBottom w:val="0"/>
      <w:divBdr>
        <w:top w:val="none" w:sz="0" w:space="0" w:color="auto"/>
        <w:left w:val="none" w:sz="0" w:space="0" w:color="auto"/>
        <w:bottom w:val="none" w:sz="0" w:space="0" w:color="auto"/>
        <w:right w:val="none" w:sz="0" w:space="0" w:color="auto"/>
      </w:divBdr>
    </w:div>
    <w:div w:id="640234060">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502475">
      <w:bodyDiv w:val="1"/>
      <w:marLeft w:val="0"/>
      <w:marRight w:val="0"/>
      <w:marTop w:val="0"/>
      <w:marBottom w:val="0"/>
      <w:divBdr>
        <w:top w:val="none" w:sz="0" w:space="0" w:color="auto"/>
        <w:left w:val="none" w:sz="0" w:space="0" w:color="auto"/>
        <w:bottom w:val="none" w:sz="0" w:space="0" w:color="auto"/>
        <w:right w:val="none" w:sz="0" w:space="0" w:color="auto"/>
      </w:divBdr>
    </w:div>
    <w:div w:id="640769307">
      <w:bodyDiv w:val="1"/>
      <w:marLeft w:val="0"/>
      <w:marRight w:val="0"/>
      <w:marTop w:val="0"/>
      <w:marBottom w:val="0"/>
      <w:divBdr>
        <w:top w:val="none" w:sz="0" w:space="0" w:color="auto"/>
        <w:left w:val="none" w:sz="0" w:space="0" w:color="auto"/>
        <w:bottom w:val="none" w:sz="0" w:space="0" w:color="auto"/>
        <w:right w:val="none" w:sz="0" w:space="0" w:color="auto"/>
      </w:divBdr>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0891534">
      <w:bodyDiv w:val="1"/>
      <w:marLeft w:val="0"/>
      <w:marRight w:val="0"/>
      <w:marTop w:val="0"/>
      <w:marBottom w:val="0"/>
      <w:divBdr>
        <w:top w:val="none" w:sz="0" w:space="0" w:color="auto"/>
        <w:left w:val="none" w:sz="0" w:space="0" w:color="auto"/>
        <w:bottom w:val="none" w:sz="0" w:space="0" w:color="auto"/>
        <w:right w:val="none" w:sz="0" w:space="0" w:color="auto"/>
      </w:divBdr>
    </w:div>
    <w:div w:id="641689091">
      <w:bodyDiv w:val="1"/>
      <w:marLeft w:val="0"/>
      <w:marRight w:val="0"/>
      <w:marTop w:val="0"/>
      <w:marBottom w:val="0"/>
      <w:divBdr>
        <w:top w:val="none" w:sz="0" w:space="0" w:color="auto"/>
        <w:left w:val="none" w:sz="0" w:space="0" w:color="auto"/>
        <w:bottom w:val="none" w:sz="0" w:space="0" w:color="auto"/>
        <w:right w:val="none" w:sz="0" w:space="0" w:color="auto"/>
      </w:divBdr>
    </w:div>
    <w:div w:id="641813352">
      <w:bodyDiv w:val="1"/>
      <w:marLeft w:val="0"/>
      <w:marRight w:val="0"/>
      <w:marTop w:val="0"/>
      <w:marBottom w:val="0"/>
      <w:divBdr>
        <w:top w:val="none" w:sz="0" w:space="0" w:color="auto"/>
        <w:left w:val="none" w:sz="0" w:space="0" w:color="auto"/>
        <w:bottom w:val="none" w:sz="0" w:space="0" w:color="auto"/>
        <w:right w:val="none" w:sz="0" w:space="0" w:color="auto"/>
      </w:divBdr>
    </w:div>
    <w:div w:id="641815223">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885985">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3045371">
      <w:bodyDiv w:val="1"/>
      <w:marLeft w:val="0"/>
      <w:marRight w:val="0"/>
      <w:marTop w:val="0"/>
      <w:marBottom w:val="0"/>
      <w:divBdr>
        <w:top w:val="none" w:sz="0" w:space="0" w:color="auto"/>
        <w:left w:val="none" w:sz="0" w:space="0" w:color="auto"/>
        <w:bottom w:val="none" w:sz="0" w:space="0" w:color="auto"/>
        <w:right w:val="none" w:sz="0" w:space="0" w:color="auto"/>
      </w:divBdr>
    </w:div>
    <w:div w:id="643857308">
      <w:bodyDiv w:val="1"/>
      <w:marLeft w:val="0"/>
      <w:marRight w:val="0"/>
      <w:marTop w:val="0"/>
      <w:marBottom w:val="0"/>
      <w:divBdr>
        <w:top w:val="none" w:sz="0" w:space="0" w:color="auto"/>
        <w:left w:val="none" w:sz="0" w:space="0" w:color="auto"/>
        <w:bottom w:val="none" w:sz="0" w:space="0" w:color="auto"/>
        <w:right w:val="none" w:sz="0" w:space="0" w:color="auto"/>
      </w:divBdr>
    </w:div>
    <w:div w:id="643891506">
      <w:bodyDiv w:val="1"/>
      <w:marLeft w:val="0"/>
      <w:marRight w:val="0"/>
      <w:marTop w:val="0"/>
      <w:marBottom w:val="0"/>
      <w:divBdr>
        <w:top w:val="none" w:sz="0" w:space="0" w:color="auto"/>
        <w:left w:val="none" w:sz="0" w:space="0" w:color="auto"/>
        <w:bottom w:val="none" w:sz="0" w:space="0" w:color="auto"/>
        <w:right w:val="none" w:sz="0" w:space="0" w:color="auto"/>
      </w:divBdr>
    </w:div>
    <w:div w:id="644243983">
      <w:bodyDiv w:val="1"/>
      <w:marLeft w:val="0"/>
      <w:marRight w:val="0"/>
      <w:marTop w:val="0"/>
      <w:marBottom w:val="0"/>
      <w:divBdr>
        <w:top w:val="none" w:sz="0" w:space="0" w:color="auto"/>
        <w:left w:val="none" w:sz="0" w:space="0" w:color="auto"/>
        <w:bottom w:val="none" w:sz="0" w:space="0" w:color="auto"/>
        <w:right w:val="none" w:sz="0" w:space="0" w:color="auto"/>
      </w:divBdr>
    </w:div>
    <w:div w:id="644699426">
      <w:bodyDiv w:val="1"/>
      <w:marLeft w:val="0"/>
      <w:marRight w:val="0"/>
      <w:marTop w:val="0"/>
      <w:marBottom w:val="0"/>
      <w:divBdr>
        <w:top w:val="none" w:sz="0" w:space="0" w:color="auto"/>
        <w:left w:val="none" w:sz="0" w:space="0" w:color="auto"/>
        <w:bottom w:val="none" w:sz="0" w:space="0" w:color="auto"/>
        <w:right w:val="none" w:sz="0" w:space="0" w:color="auto"/>
      </w:divBdr>
    </w:div>
    <w:div w:id="644815184">
      <w:bodyDiv w:val="1"/>
      <w:marLeft w:val="0"/>
      <w:marRight w:val="0"/>
      <w:marTop w:val="0"/>
      <w:marBottom w:val="0"/>
      <w:divBdr>
        <w:top w:val="none" w:sz="0" w:space="0" w:color="auto"/>
        <w:left w:val="none" w:sz="0" w:space="0" w:color="auto"/>
        <w:bottom w:val="none" w:sz="0" w:space="0" w:color="auto"/>
        <w:right w:val="none" w:sz="0" w:space="0" w:color="auto"/>
      </w:divBdr>
    </w:div>
    <w:div w:id="644892101">
      <w:bodyDiv w:val="1"/>
      <w:marLeft w:val="0"/>
      <w:marRight w:val="0"/>
      <w:marTop w:val="0"/>
      <w:marBottom w:val="0"/>
      <w:divBdr>
        <w:top w:val="none" w:sz="0" w:space="0" w:color="auto"/>
        <w:left w:val="none" w:sz="0" w:space="0" w:color="auto"/>
        <w:bottom w:val="none" w:sz="0" w:space="0" w:color="auto"/>
        <w:right w:val="none" w:sz="0" w:space="0" w:color="auto"/>
      </w:divBdr>
    </w:div>
    <w:div w:id="644895555">
      <w:bodyDiv w:val="1"/>
      <w:marLeft w:val="0"/>
      <w:marRight w:val="0"/>
      <w:marTop w:val="0"/>
      <w:marBottom w:val="0"/>
      <w:divBdr>
        <w:top w:val="none" w:sz="0" w:space="0" w:color="auto"/>
        <w:left w:val="none" w:sz="0" w:space="0" w:color="auto"/>
        <w:bottom w:val="none" w:sz="0" w:space="0" w:color="auto"/>
        <w:right w:val="none" w:sz="0" w:space="0" w:color="auto"/>
      </w:divBdr>
    </w:div>
    <w:div w:id="645234567">
      <w:bodyDiv w:val="1"/>
      <w:marLeft w:val="0"/>
      <w:marRight w:val="0"/>
      <w:marTop w:val="0"/>
      <w:marBottom w:val="0"/>
      <w:divBdr>
        <w:top w:val="none" w:sz="0" w:space="0" w:color="auto"/>
        <w:left w:val="none" w:sz="0" w:space="0" w:color="auto"/>
        <w:bottom w:val="none" w:sz="0" w:space="0" w:color="auto"/>
        <w:right w:val="none" w:sz="0" w:space="0" w:color="auto"/>
      </w:divBdr>
    </w:div>
    <w:div w:id="646938441">
      <w:bodyDiv w:val="1"/>
      <w:marLeft w:val="0"/>
      <w:marRight w:val="0"/>
      <w:marTop w:val="0"/>
      <w:marBottom w:val="0"/>
      <w:divBdr>
        <w:top w:val="none" w:sz="0" w:space="0" w:color="auto"/>
        <w:left w:val="none" w:sz="0" w:space="0" w:color="auto"/>
        <w:bottom w:val="none" w:sz="0" w:space="0" w:color="auto"/>
        <w:right w:val="none" w:sz="0" w:space="0" w:color="auto"/>
      </w:divBdr>
    </w:div>
    <w:div w:id="647173791">
      <w:bodyDiv w:val="1"/>
      <w:marLeft w:val="0"/>
      <w:marRight w:val="0"/>
      <w:marTop w:val="0"/>
      <w:marBottom w:val="0"/>
      <w:divBdr>
        <w:top w:val="none" w:sz="0" w:space="0" w:color="auto"/>
        <w:left w:val="none" w:sz="0" w:space="0" w:color="auto"/>
        <w:bottom w:val="none" w:sz="0" w:space="0" w:color="auto"/>
        <w:right w:val="none" w:sz="0" w:space="0" w:color="auto"/>
      </w:divBdr>
    </w:div>
    <w:div w:id="647436301">
      <w:bodyDiv w:val="1"/>
      <w:marLeft w:val="0"/>
      <w:marRight w:val="0"/>
      <w:marTop w:val="0"/>
      <w:marBottom w:val="0"/>
      <w:divBdr>
        <w:top w:val="none" w:sz="0" w:space="0" w:color="auto"/>
        <w:left w:val="none" w:sz="0" w:space="0" w:color="auto"/>
        <w:bottom w:val="none" w:sz="0" w:space="0" w:color="auto"/>
        <w:right w:val="none" w:sz="0" w:space="0" w:color="auto"/>
      </w:divBdr>
    </w:div>
    <w:div w:id="648248667">
      <w:bodyDiv w:val="1"/>
      <w:marLeft w:val="0"/>
      <w:marRight w:val="0"/>
      <w:marTop w:val="0"/>
      <w:marBottom w:val="0"/>
      <w:divBdr>
        <w:top w:val="none" w:sz="0" w:space="0" w:color="auto"/>
        <w:left w:val="none" w:sz="0" w:space="0" w:color="auto"/>
        <w:bottom w:val="none" w:sz="0" w:space="0" w:color="auto"/>
        <w:right w:val="none" w:sz="0" w:space="0" w:color="auto"/>
      </w:divBdr>
    </w:div>
    <w:div w:id="648485836">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48901180">
      <w:bodyDiv w:val="1"/>
      <w:marLeft w:val="0"/>
      <w:marRight w:val="0"/>
      <w:marTop w:val="0"/>
      <w:marBottom w:val="0"/>
      <w:divBdr>
        <w:top w:val="none" w:sz="0" w:space="0" w:color="auto"/>
        <w:left w:val="none" w:sz="0" w:space="0" w:color="auto"/>
        <w:bottom w:val="none" w:sz="0" w:space="0" w:color="auto"/>
        <w:right w:val="none" w:sz="0" w:space="0" w:color="auto"/>
      </w:divBdr>
    </w:div>
    <w:div w:id="649794557">
      <w:bodyDiv w:val="1"/>
      <w:marLeft w:val="0"/>
      <w:marRight w:val="0"/>
      <w:marTop w:val="0"/>
      <w:marBottom w:val="0"/>
      <w:divBdr>
        <w:top w:val="none" w:sz="0" w:space="0" w:color="auto"/>
        <w:left w:val="none" w:sz="0" w:space="0" w:color="auto"/>
        <w:bottom w:val="none" w:sz="0" w:space="0" w:color="auto"/>
        <w:right w:val="none" w:sz="0" w:space="0" w:color="auto"/>
      </w:divBdr>
    </w:div>
    <w:div w:id="649866254">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0452852">
      <w:bodyDiv w:val="1"/>
      <w:marLeft w:val="0"/>
      <w:marRight w:val="0"/>
      <w:marTop w:val="0"/>
      <w:marBottom w:val="0"/>
      <w:divBdr>
        <w:top w:val="none" w:sz="0" w:space="0" w:color="auto"/>
        <w:left w:val="none" w:sz="0" w:space="0" w:color="auto"/>
        <w:bottom w:val="none" w:sz="0" w:space="0" w:color="auto"/>
        <w:right w:val="none" w:sz="0" w:space="0" w:color="auto"/>
      </w:divBdr>
    </w:div>
    <w:div w:id="650790700">
      <w:bodyDiv w:val="1"/>
      <w:marLeft w:val="0"/>
      <w:marRight w:val="0"/>
      <w:marTop w:val="0"/>
      <w:marBottom w:val="0"/>
      <w:divBdr>
        <w:top w:val="none" w:sz="0" w:space="0" w:color="auto"/>
        <w:left w:val="none" w:sz="0" w:space="0" w:color="auto"/>
        <w:bottom w:val="none" w:sz="0" w:space="0" w:color="auto"/>
        <w:right w:val="none" w:sz="0" w:space="0" w:color="auto"/>
      </w:divBdr>
    </w:div>
    <w:div w:id="651297000">
      <w:bodyDiv w:val="1"/>
      <w:marLeft w:val="0"/>
      <w:marRight w:val="0"/>
      <w:marTop w:val="0"/>
      <w:marBottom w:val="0"/>
      <w:divBdr>
        <w:top w:val="none" w:sz="0" w:space="0" w:color="auto"/>
        <w:left w:val="none" w:sz="0" w:space="0" w:color="auto"/>
        <w:bottom w:val="none" w:sz="0" w:space="0" w:color="auto"/>
        <w:right w:val="none" w:sz="0" w:space="0" w:color="auto"/>
      </w:divBdr>
    </w:div>
    <w:div w:id="651562331">
      <w:bodyDiv w:val="1"/>
      <w:marLeft w:val="0"/>
      <w:marRight w:val="0"/>
      <w:marTop w:val="0"/>
      <w:marBottom w:val="0"/>
      <w:divBdr>
        <w:top w:val="none" w:sz="0" w:space="0" w:color="auto"/>
        <w:left w:val="none" w:sz="0" w:space="0" w:color="auto"/>
        <w:bottom w:val="none" w:sz="0" w:space="0" w:color="auto"/>
        <w:right w:val="none" w:sz="0" w:space="0" w:color="auto"/>
      </w:divBdr>
    </w:div>
    <w:div w:id="651757078">
      <w:bodyDiv w:val="1"/>
      <w:marLeft w:val="0"/>
      <w:marRight w:val="0"/>
      <w:marTop w:val="0"/>
      <w:marBottom w:val="0"/>
      <w:divBdr>
        <w:top w:val="none" w:sz="0" w:space="0" w:color="auto"/>
        <w:left w:val="none" w:sz="0" w:space="0" w:color="auto"/>
        <w:bottom w:val="none" w:sz="0" w:space="0" w:color="auto"/>
        <w:right w:val="none" w:sz="0" w:space="0" w:color="auto"/>
      </w:divBdr>
    </w:div>
    <w:div w:id="651956353">
      <w:bodyDiv w:val="1"/>
      <w:marLeft w:val="0"/>
      <w:marRight w:val="0"/>
      <w:marTop w:val="0"/>
      <w:marBottom w:val="0"/>
      <w:divBdr>
        <w:top w:val="none" w:sz="0" w:space="0" w:color="auto"/>
        <w:left w:val="none" w:sz="0" w:space="0" w:color="auto"/>
        <w:bottom w:val="none" w:sz="0" w:space="0" w:color="auto"/>
        <w:right w:val="none" w:sz="0" w:space="0" w:color="auto"/>
      </w:divBdr>
    </w:div>
    <w:div w:id="652101017">
      <w:bodyDiv w:val="1"/>
      <w:marLeft w:val="0"/>
      <w:marRight w:val="0"/>
      <w:marTop w:val="0"/>
      <w:marBottom w:val="0"/>
      <w:divBdr>
        <w:top w:val="none" w:sz="0" w:space="0" w:color="auto"/>
        <w:left w:val="none" w:sz="0" w:space="0" w:color="auto"/>
        <w:bottom w:val="none" w:sz="0" w:space="0" w:color="auto"/>
        <w:right w:val="none" w:sz="0" w:space="0" w:color="auto"/>
      </w:divBdr>
    </w:div>
    <w:div w:id="652291451">
      <w:bodyDiv w:val="1"/>
      <w:marLeft w:val="0"/>
      <w:marRight w:val="0"/>
      <w:marTop w:val="0"/>
      <w:marBottom w:val="0"/>
      <w:divBdr>
        <w:top w:val="none" w:sz="0" w:space="0" w:color="auto"/>
        <w:left w:val="none" w:sz="0" w:space="0" w:color="auto"/>
        <w:bottom w:val="none" w:sz="0" w:space="0" w:color="auto"/>
        <w:right w:val="none" w:sz="0" w:space="0" w:color="auto"/>
      </w:divBdr>
    </w:div>
    <w:div w:id="652489320">
      <w:bodyDiv w:val="1"/>
      <w:marLeft w:val="0"/>
      <w:marRight w:val="0"/>
      <w:marTop w:val="0"/>
      <w:marBottom w:val="0"/>
      <w:divBdr>
        <w:top w:val="none" w:sz="0" w:space="0" w:color="auto"/>
        <w:left w:val="none" w:sz="0" w:space="0" w:color="auto"/>
        <w:bottom w:val="none" w:sz="0" w:space="0" w:color="auto"/>
        <w:right w:val="none" w:sz="0" w:space="0" w:color="auto"/>
      </w:divBdr>
    </w:div>
    <w:div w:id="653725914">
      <w:bodyDiv w:val="1"/>
      <w:marLeft w:val="0"/>
      <w:marRight w:val="0"/>
      <w:marTop w:val="0"/>
      <w:marBottom w:val="0"/>
      <w:divBdr>
        <w:top w:val="none" w:sz="0" w:space="0" w:color="auto"/>
        <w:left w:val="none" w:sz="0" w:space="0" w:color="auto"/>
        <w:bottom w:val="none" w:sz="0" w:space="0" w:color="auto"/>
        <w:right w:val="none" w:sz="0" w:space="0" w:color="auto"/>
      </w:divBdr>
    </w:div>
    <w:div w:id="654337209">
      <w:bodyDiv w:val="1"/>
      <w:marLeft w:val="0"/>
      <w:marRight w:val="0"/>
      <w:marTop w:val="0"/>
      <w:marBottom w:val="0"/>
      <w:divBdr>
        <w:top w:val="none" w:sz="0" w:space="0" w:color="auto"/>
        <w:left w:val="none" w:sz="0" w:space="0" w:color="auto"/>
        <w:bottom w:val="none" w:sz="0" w:space="0" w:color="auto"/>
        <w:right w:val="none" w:sz="0" w:space="0" w:color="auto"/>
      </w:divBdr>
    </w:div>
    <w:div w:id="654531086">
      <w:bodyDiv w:val="1"/>
      <w:marLeft w:val="0"/>
      <w:marRight w:val="0"/>
      <w:marTop w:val="0"/>
      <w:marBottom w:val="0"/>
      <w:divBdr>
        <w:top w:val="none" w:sz="0" w:space="0" w:color="auto"/>
        <w:left w:val="none" w:sz="0" w:space="0" w:color="auto"/>
        <w:bottom w:val="none" w:sz="0" w:space="0" w:color="auto"/>
        <w:right w:val="none" w:sz="0" w:space="0" w:color="auto"/>
      </w:divBdr>
    </w:div>
    <w:div w:id="654725623">
      <w:bodyDiv w:val="1"/>
      <w:marLeft w:val="0"/>
      <w:marRight w:val="0"/>
      <w:marTop w:val="0"/>
      <w:marBottom w:val="0"/>
      <w:divBdr>
        <w:top w:val="none" w:sz="0" w:space="0" w:color="auto"/>
        <w:left w:val="none" w:sz="0" w:space="0" w:color="auto"/>
        <w:bottom w:val="none" w:sz="0" w:space="0" w:color="auto"/>
        <w:right w:val="none" w:sz="0" w:space="0" w:color="auto"/>
      </w:divBdr>
    </w:div>
    <w:div w:id="655300415">
      <w:bodyDiv w:val="1"/>
      <w:marLeft w:val="0"/>
      <w:marRight w:val="0"/>
      <w:marTop w:val="0"/>
      <w:marBottom w:val="0"/>
      <w:divBdr>
        <w:top w:val="none" w:sz="0" w:space="0" w:color="auto"/>
        <w:left w:val="none" w:sz="0" w:space="0" w:color="auto"/>
        <w:bottom w:val="none" w:sz="0" w:space="0" w:color="auto"/>
        <w:right w:val="none" w:sz="0" w:space="0" w:color="auto"/>
      </w:divBdr>
    </w:div>
    <w:div w:id="655649492">
      <w:bodyDiv w:val="1"/>
      <w:marLeft w:val="0"/>
      <w:marRight w:val="0"/>
      <w:marTop w:val="0"/>
      <w:marBottom w:val="0"/>
      <w:divBdr>
        <w:top w:val="none" w:sz="0" w:space="0" w:color="auto"/>
        <w:left w:val="none" w:sz="0" w:space="0" w:color="auto"/>
        <w:bottom w:val="none" w:sz="0" w:space="0" w:color="auto"/>
        <w:right w:val="none" w:sz="0" w:space="0" w:color="auto"/>
      </w:divBdr>
    </w:div>
    <w:div w:id="655845389">
      <w:bodyDiv w:val="1"/>
      <w:marLeft w:val="0"/>
      <w:marRight w:val="0"/>
      <w:marTop w:val="0"/>
      <w:marBottom w:val="0"/>
      <w:divBdr>
        <w:top w:val="none" w:sz="0" w:space="0" w:color="auto"/>
        <w:left w:val="none" w:sz="0" w:space="0" w:color="auto"/>
        <w:bottom w:val="none" w:sz="0" w:space="0" w:color="auto"/>
        <w:right w:val="none" w:sz="0" w:space="0" w:color="auto"/>
      </w:divBdr>
    </w:div>
    <w:div w:id="656418317">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7537400">
      <w:bodyDiv w:val="1"/>
      <w:marLeft w:val="0"/>
      <w:marRight w:val="0"/>
      <w:marTop w:val="0"/>
      <w:marBottom w:val="0"/>
      <w:divBdr>
        <w:top w:val="none" w:sz="0" w:space="0" w:color="auto"/>
        <w:left w:val="none" w:sz="0" w:space="0" w:color="auto"/>
        <w:bottom w:val="none" w:sz="0" w:space="0" w:color="auto"/>
        <w:right w:val="none" w:sz="0" w:space="0" w:color="auto"/>
      </w:divBdr>
    </w:div>
    <w:div w:id="657611761">
      <w:bodyDiv w:val="1"/>
      <w:marLeft w:val="0"/>
      <w:marRight w:val="0"/>
      <w:marTop w:val="0"/>
      <w:marBottom w:val="0"/>
      <w:divBdr>
        <w:top w:val="none" w:sz="0" w:space="0" w:color="auto"/>
        <w:left w:val="none" w:sz="0" w:space="0" w:color="auto"/>
        <w:bottom w:val="none" w:sz="0" w:space="0" w:color="auto"/>
        <w:right w:val="none" w:sz="0" w:space="0" w:color="auto"/>
      </w:divBdr>
    </w:div>
    <w:div w:id="658580473">
      <w:bodyDiv w:val="1"/>
      <w:marLeft w:val="0"/>
      <w:marRight w:val="0"/>
      <w:marTop w:val="0"/>
      <w:marBottom w:val="0"/>
      <w:divBdr>
        <w:top w:val="none" w:sz="0" w:space="0" w:color="auto"/>
        <w:left w:val="none" w:sz="0" w:space="0" w:color="auto"/>
        <w:bottom w:val="none" w:sz="0" w:space="0" w:color="auto"/>
        <w:right w:val="none" w:sz="0" w:space="0" w:color="auto"/>
      </w:divBdr>
    </w:div>
    <w:div w:id="658850846">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59504610">
      <w:bodyDiv w:val="1"/>
      <w:marLeft w:val="0"/>
      <w:marRight w:val="0"/>
      <w:marTop w:val="0"/>
      <w:marBottom w:val="0"/>
      <w:divBdr>
        <w:top w:val="none" w:sz="0" w:space="0" w:color="auto"/>
        <w:left w:val="none" w:sz="0" w:space="0" w:color="auto"/>
        <w:bottom w:val="none" w:sz="0" w:space="0" w:color="auto"/>
        <w:right w:val="none" w:sz="0" w:space="0" w:color="auto"/>
      </w:divBdr>
    </w:div>
    <w:div w:id="659584233">
      <w:bodyDiv w:val="1"/>
      <w:marLeft w:val="0"/>
      <w:marRight w:val="0"/>
      <w:marTop w:val="0"/>
      <w:marBottom w:val="0"/>
      <w:divBdr>
        <w:top w:val="none" w:sz="0" w:space="0" w:color="auto"/>
        <w:left w:val="none" w:sz="0" w:space="0" w:color="auto"/>
        <w:bottom w:val="none" w:sz="0" w:space="0" w:color="auto"/>
        <w:right w:val="none" w:sz="0" w:space="0" w:color="auto"/>
      </w:divBdr>
    </w:div>
    <w:div w:id="659819219">
      <w:bodyDiv w:val="1"/>
      <w:marLeft w:val="0"/>
      <w:marRight w:val="0"/>
      <w:marTop w:val="0"/>
      <w:marBottom w:val="0"/>
      <w:divBdr>
        <w:top w:val="none" w:sz="0" w:space="0" w:color="auto"/>
        <w:left w:val="none" w:sz="0" w:space="0" w:color="auto"/>
        <w:bottom w:val="none" w:sz="0" w:space="0" w:color="auto"/>
        <w:right w:val="none" w:sz="0" w:space="0" w:color="auto"/>
      </w:divBdr>
    </w:div>
    <w:div w:id="659968894">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1087015">
      <w:bodyDiv w:val="1"/>
      <w:marLeft w:val="0"/>
      <w:marRight w:val="0"/>
      <w:marTop w:val="0"/>
      <w:marBottom w:val="0"/>
      <w:divBdr>
        <w:top w:val="none" w:sz="0" w:space="0" w:color="auto"/>
        <w:left w:val="none" w:sz="0" w:space="0" w:color="auto"/>
        <w:bottom w:val="none" w:sz="0" w:space="0" w:color="auto"/>
        <w:right w:val="none" w:sz="0" w:space="0" w:color="auto"/>
      </w:divBdr>
    </w:div>
    <w:div w:id="661469692">
      <w:bodyDiv w:val="1"/>
      <w:marLeft w:val="0"/>
      <w:marRight w:val="0"/>
      <w:marTop w:val="0"/>
      <w:marBottom w:val="0"/>
      <w:divBdr>
        <w:top w:val="none" w:sz="0" w:space="0" w:color="auto"/>
        <w:left w:val="none" w:sz="0" w:space="0" w:color="auto"/>
        <w:bottom w:val="none" w:sz="0" w:space="0" w:color="auto"/>
        <w:right w:val="none" w:sz="0" w:space="0" w:color="auto"/>
      </w:divBdr>
    </w:div>
    <w:div w:id="661735074">
      <w:bodyDiv w:val="1"/>
      <w:marLeft w:val="0"/>
      <w:marRight w:val="0"/>
      <w:marTop w:val="0"/>
      <w:marBottom w:val="0"/>
      <w:divBdr>
        <w:top w:val="none" w:sz="0" w:space="0" w:color="auto"/>
        <w:left w:val="none" w:sz="0" w:space="0" w:color="auto"/>
        <w:bottom w:val="none" w:sz="0" w:space="0" w:color="auto"/>
        <w:right w:val="none" w:sz="0" w:space="0" w:color="auto"/>
      </w:divBdr>
    </w:div>
    <w:div w:id="662438794">
      <w:bodyDiv w:val="1"/>
      <w:marLeft w:val="0"/>
      <w:marRight w:val="0"/>
      <w:marTop w:val="0"/>
      <w:marBottom w:val="0"/>
      <w:divBdr>
        <w:top w:val="none" w:sz="0" w:space="0" w:color="auto"/>
        <w:left w:val="none" w:sz="0" w:space="0" w:color="auto"/>
        <w:bottom w:val="none" w:sz="0" w:space="0" w:color="auto"/>
        <w:right w:val="none" w:sz="0" w:space="0" w:color="auto"/>
      </w:divBdr>
    </w:div>
    <w:div w:id="663122021">
      <w:bodyDiv w:val="1"/>
      <w:marLeft w:val="0"/>
      <w:marRight w:val="0"/>
      <w:marTop w:val="0"/>
      <w:marBottom w:val="0"/>
      <w:divBdr>
        <w:top w:val="none" w:sz="0" w:space="0" w:color="auto"/>
        <w:left w:val="none" w:sz="0" w:space="0" w:color="auto"/>
        <w:bottom w:val="none" w:sz="0" w:space="0" w:color="auto"/>
        <w:right w:val="none" w:sz="0" w:space="0" w:color="auto"/>
      </w:divBdr>
    </w:div>
    <w:div w:id="663777012">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5855">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4626641">
      <w:bodyDiv w:val="1"/>
      <w:marLeft w:val="0"/>
      <w:marRight w:val="0"/>
      <w:marTop w:val="0"/>
      <w:marBottom w:val="0"/>
      <w:divBdr>
        <w:top w:val="none" w:sz="0" w:space="0" w:color="auto"/>
        <w:left w:val="none" w:sz="0" w:space="0" w:color="auto"/>
        <w:bottom w:val="none" w:sz="0" w:space="0" w:color="auto"/>
        <w:right w:val="none" w:sz="0" w:space="0" w:color="auto"/>
      </w:divBdr>
    </w:div>
    <w:div w:id="664941902">
      <w:bodyDiv w:val="1"/>
      <w:marLeft w:val="0"/>
      <w:marRight w:val="0"/>
      <w:marTop w:val="0"/>
      <w:marBottom w:val="0"/>
      <w:divBdr>
        <w:top w:val="none" w:sz="0" w:space="0" w:color="auto"/>
        <w:left w:val="none" w:sz="0" w:space="0" w:color="auto"/>
        <w:bottom w:val="none" w:sz="0" w:space="0" w:color="auto"/>
        <w:right w:val="none" w:sz="0" w:space="0" w:color="auto"/>
      </w:divBdr>
    </w:div>
    <w:div w:id="666370081">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7680957">
      <w:bodyDiv w:val="1"/>
      <w:marLeft w:val="0"/>
      <w:marRight w:val="0"/>
      <w:marTop w:val="0"/>
      <w:marBottom w:val="0"/>
      <w:divBdr>
        <w:top w:val="none" w:sz="0" w:space="0" w:color="auto"/>
        <w:left w:val="none" w:sz="0" w:space="0" w:color="auto"/>
        <w:bottom w:val="none" w:sz="0" w:space="0" w:color="auto"/>
        <w:right w:val="none" w:sz="0" w:space="0" w:color="auto"/>
      </w:divBdr>
    </w:div>
    <w:div w:id="667710881">
      <w:bodyDiv w:val="1"/>
      <w:marLeft w:val="0"/>
      <w:marRight w:val="0"/>
      <w:marTop w:val="0"/>
      <w:marBottom w:val="0"/>
      <w:divBdr>
        <w:top w:val="none" w:sz="0" w:space="0" w:color="auto"/>
        <w:left w:val="none" w:sz="0" w:space="0" w:color="auto"/>
        <w:bottom w:val="none" w:sz="0" w:space="0" w:color="auto"/>
        <w:right w:val="none" w:sz="0" w:space="0" w:color="auto"/>
      </w:divBdr>
    </w:div>
    <w:div w:id="668559035">
      <w:bodyDiv w:val="1"/>
      <w:marLeft w:val="0"/>
      <w:marRight w:val="0"/>
      <w:marTop w:val="0"/>
      <w:marBottom w:val="0"/>
      <w:divBdr>
        <w:top w:val="none" w:sz="0" w:space="0" w:color="auto"/>
        <w:left w:val="none" w:sz="0" w:space="0" w:color="auto"/>
        <w:bottom w:val="none" w:sz="0" w:space="0" w:color="auto"/>
        <w:right w:val="none" w:sz="0" w:space="0" w:color="auto"/>
      </w:divBdr>
    </w:div>
    <w:div w:id="668827584">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8993258">
      <w:bodyDiv w:val="1"/>
      <w:marLeft w:val="0"/>
      <w:marRight w:val="0"/>
      <w:marTop w:val="0"/>
      <w:marBottom w:val="0"/>
      <w:divBdr>
        <w:top w:val="none" w:sz="0" w:space="0" w:color="auto"/>
        <w:left w:val="none" w:sz="0" w:space="0" w:color="auto"/>
        <w:bottom w:val="none" w:sz="0" w:space="0" w:color="auto"/>
        <w:right w:val="none" w:sz="0" w:space="0" w:color="auto"/>
      </w:divBdr>
    </w:div>
    <w:div w:id="669256122">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0178523">
      <w:bodyDiv w:val="1"/>
      <w:marLeft w:val="0"/>
      <w:marRight w:val="0"/>
      <w:marTop w:val="0"/>
      <w:marBottom w:val="0"/>
      <w:divBdr>
        <w:top w:val="none" w:sz="0" w:space="0" w:color="auto"/>
        <w:left w:val="none" w:sz="0" w:space="0" w:color="auto"/>
        <w:bottom w:val="none" w:sz="0" w:space="0" w:color="auto"/>
        <w:right w:val="none" w:sz="0" w:space="0" w:color="auto"/>
      </w:divBdr>
    </w:div>
    <w:div w:id="670182289">
      <w:bodyDiv w:val="1"/>
      <w:marLeft w:val="0"/>
      <w:marRight w:val="0"/>
      <w:marTop w:val="0"/>
      <w:marBottom w:val="0"/>
      <w:divBdr>
        <w:top w:val="none" w:sz="0" w:space="0" w:color="auto"/>
        <w:left w:val="none" w:sz="0" w:space="0" w:color="auto"/>
        <w:bottom w:val="none" w:sz="0" w:space="0" w:color="auto"/>
        <w:right w:val="none" w:sz="0" w:space="0" w:color="auto"/>
      </w:divBdr>
    </w:div>
    <w:div w:id="670452608">
      <w:bodyDiv w:val="1"/>
      <w:marLeft w:val="0"/>
      <w:marRight w:val="0"/>
      <w:marTop w:val="0"/>
      <w:marBottom w:val="0"/>
      <w:divBdr>
        <w:top w:val="none" w:sz="0" w:space="0" w:color="auto"/>
        <w:left w:val="none" w:sz="0" w:space="0" w:color="auto"/>
        <w:bottom w:val="none" w:sz="0" w:space="0" w:color="auto"/>
        <w:right w:val="none" w:sz="0" w:space="0" w:color="auto"/>
      </w:divBdr>
    </w:div>
    <w:div w:id="670988216">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1295643">
      <w:bodyDiv w:val="1"/>
      <w:marLeft w:val="0"/>
      <w:marRight w:val="0"/>
      <w:marTop w:val="0"/>
      <w:marBottom w:val="0"/>
      <w:divBdr>
        <w:top w:val="none" w:sz="0" w:space="0" w:color="auto"/>
        <w:left w:val="none" w:sz="0" w:space="0" w:color="auto"/>
        <w:bottom w:val="none" w:sz="0" w:space="0" w:color="auto"/>
        <w:right w:val="none" w:sz="0" w:space="0" w:color="auto"/>
      </w:divBdr>
    </w:div>
    <w:div w:id="671564938">
      <w:bodyDiv w:val="1"/>
      <w:marLeft w:val="0"/>
      <w:marRight w:val="0"/>
      <w:marTop w:val="0"/>
      <w:marBottom w:val="0"/>
      <w:divBdr>
        <w:top w:val="none" w:sz="0" w:space="0" w:color="auto"/>
        <w:left w:val="none" w:sz="0" w:space="0" w:color="auto"/>
        <w:bottom w:val="none" w:sz="0" w:space="0" w:color="auto"/>
        <w:right w:val="none" w:sz="0" w:space="0" w:color="auto"/>
      </w:divBdr>
    </w:div>
    <w:div w:id="671644382">
      <w:bodyDiv w:val="1"/>
      <w:marLeft w:val="0"/>
      <w:marRight w:val="0"/>
      <w:marTop w:val="0"/>
      <w:marBottom w:val="0"/>
      <w:divBdr>
        <w:top w:val="none" w:sz="0" w:space="0" w:color="auto"/>
        <w:left w:val="none" w:sz="0" w:space="0" w:color="auto"/>
        <w:bottom w:val="none" w:sz="0" w:space="0" w:color="auto"/>
        <w:right w:val="none" w:sz="0" w:space="0" w:color="auto"/>
      </w:divBdr>
    </w:div>
    <w:div w:id="671763365">
      <w:bodyDiv w:val="1"/>
      <w:marLeft w:val="0"/>
      <w:marRight w:val="0"/>
      <w:marTop w:val="0"/>
      <w:marBottom w:val="0"/>
      <w:divBdr>
        <w:top w:val="none" w:sz="0" w:space="0" w:color="auto"/>
        <w:left w:val="none" w:sz="0" w:space="0" w:color="auto"/>
        <w:bottom w:val="none" w:sz="0" w:space="0" w:color="auto"/>
        <w:right w:val="none" w:sz="0" w:space="0" w:color="auto"/>
      </w:divBdr>
    </w:div>
    <w:div w:id="671876608">
      <w:bodyDiv w:val="1"/>
      <w:marLeft w:val="0"/>
      <w:marRight w:val="0"/>
      <w:marTop w:val="0"/>
      <w:marBottom w:val="0"/>
      <w:divBdr>
        <w:top w:val="none" w:sz="0" w:space="0" w:color="auto"/>
        <w:left w:val="none" w:sz="0" w:space="0" w:color="auto"/>
        <w:bottom w:val="none" w:sz="0" w:space="0" w:color="auto"/>
        <w:right w:val="none" w:sz="0" w:space="0" w:color="auto"/>
      </w:divBdr>
    </w:div>
    <w:div w:id="672147648">
      <w:bodyDiv w:val="1"/>
      <w:marLeft w:val="0"/>
      <w:marRight w:val="0"/>
      <w:marTop w:val="0"/>
      <w:marBottom w:val="0"/>
      <w:divBdr>
        <w:top w:val="none" w:sz="0" w:space="0" w:color="auto"/>
        <w:left w:val="none" w:sz="0" w:space="0" w:color="auto"/>
        <w:bottom w:val="none" w:sz="0" w:space="0" w:color="auto"/>
        <w:right w:val="none" w:sz="0" w:space="0" w:color="auto"/>
      </w:divBdr>
    </w:div>
    <w:div w:id="672219883">
      <w:bodyDiv w:val="1"/>
      <w:marLeft w:val="0"/>
      <w:marRight w:val="0"/>
      <w:marTop w:val="0"/>
      <w:marBottom w:val="0"/>
      <w:divBdr>
        <w:top w:val="none" w:sz="0" w:space="0" w:color="auto"/>
        <w:left w:val="none" w:sz="0" w:space="0" w:color="auto"/>
        <w:bottom w:val="none" w:sz="0" w:space="0" w:color="auto"/>
        <w:right w:val="none" w:sz="0" w:space="0" w:color="auto"/>
      </w:divBdr>
    </w:div>
    <w:div w:id="672299660">
      <w:bodyDiv w:val="1"/>
      <w:marLeft w:val="0"/>
      <w:marRight w:val="0"/>
      <w:marTop w:val="0"/>
      <w:marBottom w:val="0"/>
      <w:divBdr>
        <w:top w:val="none" w:sz="0" w:space="0" w:color="auto"/>
        <w:left w:val="none" w:sz="0" w:space="0" w:color="auto"/>
        <w:bottom w:val="none" w:sz="0" w:space="0" w:color="auto"/>
        <w:right w:val="none" w:sz="0" w:space="0" w:color="auto"/>
      </w:divBdr>
    </w:div>
    <w:div w:id="672730720">
      <w:bodyDiv w:val="1"/>
      <w:marLeft w:val="0"/>
      <w:marRight w:val="0"/>
      <w:marTop w:val="0"/>
      <w:marBottom w:val="0"/>
      <w:divBdr>
        <w:top w:val="none" w:sz="0" w:space="0" w:color="auto"/>
        <w:left w:val="none" w:sz="0" w:space="0" w:color="auto"/>
        <w:bottom w:val="none" w:sz="0" w:space="0" w:color="auto"/>
        <w:right w:val="none" w:sz="0" w:space="0" w:color="auto"/>
      </w:divBdr>
    </w:div>
    <w:div w:id="672801042">
      <w:bodyDiv w:val="1"/>
      <w:marLeft w:val="0"/>
      <w:marRight w:val="0"/>
      <w:marTop w:val="0"/>
      <w:marBottom w:val="0"/>
      <w:divBdr>
        <w:top w:val="none" w:sz="0" w:space="0" w:color="auto"/>
        <w:left w:val="none" w:sz="0" w:space="0" w:color="auto"/>
        <w:bottom w:val="none" w:sz="0" w:space="0" w:color="auto"/>
        <w:right w:val="none" w:sz="0" w:space="0" w:color="auto"/>
      </w:divBdr>
      <w:divsChild>
        <w:div w:id="164563396">
          <w:marLeft w:val="0"/>
          <w:marRight w:val="0"/>
          <w:marTop w:val="0"/>
          <w:marBottom w:val="0"/>
          <w:divBdr>
            <w:top w:val="none" w:sz="0" w:space="0" w:color="auto"/>
            <w:left w:val="none" w:sz="0" w:space="0" w:color="auto"/>
            <w:bottom w:val="none" w:sz="0" w:space="0" w:color="auto"/>
            <w:right w:val="none" w:sz="0" w:space="0" w:color="auto"/>
          </w:divBdr>
        </w:div>
        <w:div w:id="543062131">
          <w:marLeft w:val="0"/>
          <w:marRight w:val="0"/>
          <w:marTop w:val="0"/>
          <w:marBottom w:val="0"/>
          <w:divBdr>
            <w:top w:val="none" w:sz="0" w:space="0" w:color="auto"/>
            <w:left w:val="none" w:sz="0" w:space="0" w:color="auto"/>
            <w:bottom w:val="none" w:sz="0" w:space="0" w:color="auto"/>
            <w:right w:val="none" w:sz="0" w:space="0" w:color="auto"/>
          </w:divBdr>
        </w:div>
        <w:div w:id="1886328866">
          <w:marLeft w:val="0"/>
          <w:marRight w:val="0"/>
          <w:marTop w:val="0"/>
          <w:marBottom w:val="0"/>
          <w:divBdr>
            <w:top w:val="none" w:sz="0" w:space="0" w:color="auto"/>
            <w:left w:val="none" w:sz="0" w:space="0" w:color="auto"/>
            <w:bottom w:val="none" w:sz="0" w:space="0" w:color="auto"/>
            <w:right w:val="none" w:sz="0" w:space="0" w:color="auto"/>
          </w:divBdr>
        </w:div>
        <w:div w:id="1676611860">
          <w:marLeft w:val="0"/>
          <w:marRight w:val="0"/>
          <w:marTop w:val="0"/>
          <w:marBottom w:val="0"/>
          <w:divBdr>
            <w:top w:val="none" w:sz="0" w:space="0" w:color="auto"/>
            <w:left w:val="none" w:sz="0" w:space="0" w:color="auto"/>
            <w:bottom w:val="none" w:sz="0" w:space="0" w:color="auto"/>
            <w:right w:val="none" w:sz="0" w:space="0" w:color="auto"/>
          </w:divBdr>
        </w:div>
        <w:div w:id="641235372">
          <w:marLeft w:val="0"/>
          <w:marRight w:val="0"/>
          <w:marTop w:val="0"/>
          <w:marBottom w:val="0"/>
          <w:divBdr>
            <w:top w:val="none" w:sz="0" w:space="0" w:color="auto"/>
            <w:left w:val="none" w:sz="0" w:space="0" w:color="auto"/>
            <w:bottom w:val="none" w:sz="0" w:space="0" w:color="auto"/>
            <w:right w:val="none" w:sz="0" w:space="0" w:color="auto"/>
          </w:divBdr>
        </w:div>
        <w:div w:id="1599212476">
          <w:marLeft w:val="0"/>
          <w:marRight w:val="0"/>
          <w:marTop w:val="0"/>
          <w:marBottom w:val="0"/>
          <w:divBdr>
            <w:top w:val="none" w:sz="0" w:space="0" w:color="auto"/>
            <w:left w:val="none" w:sz="0" w:space="0" w:color="auto"/>
            <w:bottom w:val="none" w:sz="0" w:space="0" w:color="auto"/>
            <w:right w:val="none" w:sz="0" w:space="0" w:color="auto"/>
          </w:divBdr>
        </w:div>
        <w:div w:id="687760321">
          <w:marLeft w:val="0"/>
          <w:marRight w:val="0"/>
          <w:marTop w:val="0"/>
          <w:marBottom w:val="0"/>
          <w:divBdr>
            <w:top w:val="none" w:sz="0" w:space="0" w:color="auto"/>
            <w:left w:val="none" w:sz="0" w:space="0" w:color="auto"/>
            <w:bottom w:val="none" w:sz="0" w:space="0" w:color="auto"/>
            <w:right w:val="none" w:sz="0" w:space="0" w:color="auto"/>
          </w:divBdr>
        </w:div>
        <w:div w:id="235476033">
          <w:marLeft w:val="0"/>
          <w:marRight w:val="0"/>
          <w:marTop w:val="0"/>
          <w:marBottom w:val="0"/>
          <w:divBdr>
            <w:top w:val="none" w:sz="0" w:space="0" w:color="auto"/>
            <w:left w:val="none" w:sz="0" w:space="0" w:color="auto"/>
            <w:bottom w:val="none" w:sz="0" w:space="0" w:color="auto"/>
            <w:right w:val="none" w:sz="0" w:space="0" w:color="auto"/>
          </w:divBdr>
        </w:div>
        <w:div w:id="44570678">
          <w:marLeft w:val="0"/>
          <w:marRight w:val="0"/>
          <w:marTop w:val="0"/>
          <w:marBottom w:val="0"/>
          <w:divBdr>
            <w:top w:val="none" w:sz="0" w:space="0" w:color="auto"/>
            <w:left w:val="none" w:sz="0" w:space="0" w:color="auto"/>
            <w:bottom w:val="none" w:sz="0" w:space="0" w:color="auto"/>
            <w:right w:val="none" w:sz="0" w:space="0" w:color="auto"/>
          </w:divBdr>
        </w:div>
        <w:div w:id="1737438903">
          <w:marLeft w:val="0"/>
          <w:marRight w:val="0"/>
          <w:marTop w:val="0"/>
          <w:marBottom w:val="0"/>
          <w:divBdr>
            <w:top w:val="none" w:sz="0" w:space="0" w:color="auto"/>
            <w:left w:val="none" w:sz="0" w:space="0" w:color="auto"/>
            <w:bottom w:val="none" w:sz="0" w:space="0" w:color="auto"/>
            <w:right w:val="none" w:sz="0" w:space="0" w:color="auto"/>
          </w:divBdr>
        </w:div>
        <w:div w:id="609356985">
          <w:marLeft w:val="0"/>
          <w:marRight w:val="0"/>
          <w:marTop w:val="0"/>
          <w:marBottom w:val="0"/>
          <w:divBdr>
            <w:top w:val="none" w:sz="0" w:space="0" w:color="auto"/>
            <w:left w:val="none" w:sz="0" w:space="0" w:color="auto"/>
            <w:bottom w:val="none" w:sz="0" w:space="0" w:color="auto"/>
            <w:right w:val="none" w:sz="0" w:space="0" w:color="auto"/>
          </w:divBdr>
        </w:div>
        <w:div w:id="826868670">
          <w:marLeft w:val="0"/>
          <w:marRight w:val="0"/>
          <w:marTop w:val="0"/>
          <w:marBottom w:val="0"/>
          <w:divBdr>
            <w:top w:val="none" w:sz="0" w:space="0" w:color="auto"/>
            <w:left w:val="none" w:sz="0" w:space="0" w:color="auto"/>
            <w:bottom w:val="none" w:sz="0" w:space="0" w:color="auto"/>
            <w:right w:val="none" w:sz="0" w:space="0" w:color="auto"/>
          </w:divBdr>
        </w:div>
        <w:div w:id="551311673">
          <w:marLeft w:val="0"/>
          <w:marRight w:val="0"/>
          <w:marTop w:val="0"/>
          <w:marBottom w:val="0"/>
          <w:divBdr>
            <w:top w:val="none" w:sz="0" w:space="0" w:color="auto"/>
            <w:left w:val="none" w:sz="0" w:space="0" w:color="auto"/>
            <w:bottom w:val="none" w:sz="0" w:space="0" w:color="auto"/>
            <w:right w:val="none" w:sz="0" w:space="0" w:color="auto"/>
          </w:divBdr>
        </w:div>
        <w:div w:id="2136487020">
          <w:marLeft w:val="0"/>
          <w:marRight w:val="0"/>
          <w:marTop w:val="0"/>
          <w:marBottom w:val="0"/>
          <w:divBdr>
            <w:top w:val="none" w:sz="0" w:space="0" w:color="auto"/>
            <w:left w:val="none" w:sz="0" w:space="0" w:color="auto"/>
            <w:bottom w:val="none" w:sz="0" w:space="0" w:color="auto"/>
            <w:right w:val="none" w:sz="0" w:space="0" w:color="auto"/>
          </w:divBdr>
        </w:div>
        <w:div w:id="536431615">
          <w:marLeft w:val="0"/>
          <w:marRight w:val="0"/>
          <w:marTop w:val="0"/>
          <w:marBottom w:val="0"/>
          <w:divBdr>
            <w:top w:val="none" w:sz="0" w:space="0" w:color="auto"/>
            <w:left w:val="none" w:sz="0" w:space="0" w:color="auto"/>
            <w:bottom w:val="none" w:sz="0" w:space="0" w:color="auto"/>
            <w:right w:val="none" w:sz="0" w:space="0" w:color="auto"/>
          </w:divBdr>
        </w:div>
        <w:div w:id="494229426">
          <w:marLeft w:val="0"/>
          <w:marRight w:val="0"/>
          <w:marTop w:val="0"/>
          <w:marBottom w:val="0"/>
          <w:divBdr>
            <w:top w:val="none" w:sz="0" w:space="0" w:color="auto"/>
            <w:left w:val="none" w:sz="0" w:space="0" w:color="auto"/>
            <w:bottom w:val="none" w:sz="0" w:space="0" w:color="auto"/>
            <w:right w:val="none" w:sz="0" w:space="0" w:color="auto"/>
          </w:divBdr>
        </w:div>
        <w:div w:id="1748333785">
          <w:marLeft w:val="0"/>
          <w:marRight w:val="0"/>
          <w:marTop w:val="0"/>
          <w:marBottom w:val="0"/>
          <w:divBdr>
            <w:top w:val="none" w:sz="0" w:space="0" w:color="auto"/>
            <w:left w:val="none" w:sz="0" w:space="0" w:color="auto"/>
            <w:bottom w:val="none" w:sz="0" w:space="0" w:color="auto"/>
            <w:right w:val="none" w:sz="0" w:space="0" w:color="auto"/>
          </w:divBdr>
        </w:div>
        <w:div w:id="1717579566">
          <w:marLeft w:val="0"/>
          <w:marRight w:val="0"/>
          <w:marTop w:val="0"/>
          <w:marBottom w:val="0"/>
          <w:divBdr>
            <w:top w:val="none" w:sz="0" w:space="0" w:color="auto"/>
            <w:left w:val="none" w:sz="0" w:space="0" w:color="auto"/>
            <w:bottom w:val="none" w:sz="0" w:space="0" w:color="auto"/>
            <w:right w:val="none" w:sz="0" w:space="0" w:color="auto"/>
          </w:divBdr>
        </w:div>
        <w:div w:id="146439609">
          <w:marLeft w:val="0"/>
          <w:marRight w:val="0"/>
          <w:marTop w:val="0"/>
          <w:marBottom w:val="0"/>
          <w:divBdr>
            <w:top w:val="none" w:sz="0" w:space="0" w:color="auto"/>
            <w:left w:val="none" w:sz="0" w:space="0" w:color="auto"/>
            <w:bottom w:val="none" w:sz="0" w:space="0" w:color="auto"/>
            <w:right w:val="none" w:sz="0" w:space="0" w:color="auto"/>
          </w:divBdr>
        </w:div>
        <w:div w:id="1574975039">
          <w:marLeft w:val="0"/>
          <w:marRight w:val="0"/>
          <w:marTop w:val="0"/>
          <w:marBottom w:val="0"/>
          <w:divBdr>
            <w:top w:val="none" w:sz="0" w:space="0" w:color="auto"/>
            <w:left w:val="none" w:sz="0" w:space="0" w:color="auto"/>
            <w:bottom w:val="none" w:sz="0" w:space="0" w:color="auto"/>
            <w:right w:val="none" w:sz="0" w:space="0" w:color="auto"/>
          </w:divBdr>
        </w:div>
        <w:div w:id="549924424">
          <w:marLeft w:val="0"/>
          <w:marRight w:val="0"/>
          <w:marTop w:val="0"/>
          <w:marBottom w:val="0"/>
          <w:divBdr>
            <w:top w:val="none" w:sz="0" w:space="0" w:color="auto"/>
            <w:left w:val="none" w:sz="0" w:space="0" w:color="auto"/>
            <w:bottom w:val="none" w:sz="0" w:space="0" w:color="auto"/>
            <w:right w:val="none" w:sz="0" w:space="0" w:color="auto"/>
          </w:divBdr>
        </w:div>
        <w:div w:id="594822019">
          <w:marLeft w:val="0"/>
          <w:marRight w:val="0"/>
          <w:marTop w:val="0"/>
          <w:marBottom w:val="0"/>
          <w:divBdr>
            <w:top w:val="none" w:sz="0" w:space="0" w:color="auto"/>
            <w:left w:val="none" w:sz="0" w:space="0" w:color="auto"/>
            <w:bottom w:val="none" w:sz="0" w:space="0" w:color="auto"/>
            <w:right w:val="none" w:sz="0" w:space="0" w:color="auto"/>
          </w:divBdr>
        </w:div>
        <w:div w:id="150946515">
          <w:marLeft w:val="0"/>
          <w:marRight w:val="0"/>
          <w:marTop w:val="0"/>
          <w:marBottom w:val="0"/>
          <w:divBdr>
            <w:top w:val="none" w:sz="0" w:space="0" w:color="auto"/>
            <w:left w:val="none" w:sz="0" w:space="0" w:color="auto"/>
            <w:bottom w:val="none" w:sz="0" w:space="0" w:color="auto"/>
            <w:right w:val="none" w:sz="0" w:space="0" w:color="auto"/>
          </w:divBdr>
        </w:div>
        <w:div w:id="651249665">
          <w:marLeft w:val="0"/>
          <w:marRight w:val="0"/>
          <w:marTop w:val="0"/>
          <w:marBottom w:val="0"/>
          <w:divBdr>
            <w:top w:val="none" w:sz="0" w:space="0" w:color="auto"/>
            <w:left w:val="none" w:sz="0" w:space="0" w:color="auto"/>
            <w:bottom w:val="none" w:sz="0" w:space="0" w:color="auto"/>
            <w:right w:val="none" w:sz="0" w:space="0" w:color="auto"/>
          </w:divBdr>
        </w:div>
        <w:div w:id="1742947216">
          <w:marLeft w:val="0"/>
          <w:marRight w:val="0"/>
          <w:marTop w:val="0"/>
          <w:marBottom w:val="0"/>
          <w:divBdr>
            <w:top w:val="none" w:sz="0" w:space="0" w:color="auto"/>
            <w:left w:val="none" w:sz="0" w:space="0" w:color="auto"/>
            <w:bottom w:val="none" w:sz="0" w:space="0" w:color="auto"/>
            <w:right w:val="none" w:sz="0" w:space="0" w:color="auto"/>
          </w:divBdr>
        </w:div>
        <w:div w:id="1955213187">
          <w:marLeft w:val="0"/>
          <w:marRight w:val="0"/>
          <w:marTop w:val="0"/>
          <w:marBottom w:val="0"/>
          <w:divBdr>
            <w:top w:val="none" w:sz="0" w:space="0" w:color="auto"/>
            <w:left w:val="none" w:sz="0" w:space="0" w:color="auto"/>
            <w:bottom w:val="none" w:sz="0" w:space="0" w:color="auto"/>
            <w:right w:val="none" w:sz="0" w:space="0" w:color="auto"/>
          </w:divBdr>
        </w:div>
        <w:div w:id="1156147085">
          <w:marLeft w:val="0"/>
          <w:marRight w:val="0"/>
          <w:marTop w:val="0"/>
          <w:marBottom w:val="0"/>
          <w:divBdr>
            <w:top w:val="none" w:sz="0" w:space="0" w:color="auto"/>
            <w:left w:val="none" w:sz="0" w:space="0" w:color="auto"/>
            <w:bottom w:val="none" w:sz="0" w:space="0" w:color="auto"/>
            <w:right w:val="none" w:sz="0" w:space="0" w:color="auto"/>
          </w:divBdr>
        </w:div>
        <w:div w:id="568080177">
          <w:marLeft w:val="0"/>
          <w:marRight w:val="0"/>
          <w:marTop w:val="0"/>
          <w:marBottom w:val="0"/>
          <w:divBdr>
            <w:top w:val="none" w:sz="0" w:space="0" w:color="auto"/>
            <w:left w:val="none" w:sz="0" w:space="0" w:color="auto"/>
            <w:bottom w:val="none" w:sz="0" w:space="0" w:color="auto"/>
            <w:right w:val="none" w:sz="0" w:space="0" w:color="auto"/>
          </w:divBdr>
        </w:div>
        <w:div w:id="1732192384">
          <w:marLeft w:val="0"/>
          <w:marRight w:val="0"/>
          <w:marTop w:val="0"/>
          <w:marBottom w:val="0"/>
          <w:divBdr>
            <w:top w:val="none" w:sz="0" w:space="0" w:color="auto"/>
            <w:left w:val="none" w:sz="0" w:space="0" w:color="auto"/>
            <w:bottom w:val="none" w:sz="0" w:space="0" w:color="auto"/>
            <w:right w:val="none" w:sz="0" w:space="0" w:color="auto"/>
          </w:divBdr>
        </w:div>
        <w:div w:id="1072852022">
          <w:marLeft w:val="0"/>
          <w:marRight w:val="0"/>
          <w:marTop w:val="0"/>
          <w:marBottom w:val="0"/>
          <w:divBdr>
            <w:top w:val="none" w:sz="0" w:space="0" w:color="auto"/>
            <w:left w:val="none" w:sz="0" w:space="0" w:color="auto"/>
            <w:bottom w:val="none" w:sz="0" w:space="0" w:color="auto"/>
            <w:right w:val="none" w:sz="0" w:space="0" w:color="auto"/>
          </w:divBdr>
        </w:div>
        <w:div w:id="1871457868">
          <w:marLeft w:val="0"/>
          <w:marRight w:val="0"/>
          <w:marTop w:val="0"/>
          <w:marBottom w:val="0"/>
          <w:divBdr>
            <w:top w:val="none" w:sz="0" w:space="0" w:color="auto"/>
            <w:left w:val="none" w:sz="0" w:space="0" w:color="auto"/>
            <w:bottom w:val="none" w:sz="0" w:space="0" w:color="auto"/>
            <w:right w:val="none" w:sz="0" w:space="0" w:color="auto"/>
          </w:divBdr>
        </w:div>
        <w:div w:id="975141159">
          <w:marLeft w:val="0"/>
          <w:marRight w:val="0"/>
          <w:marTop w:val="0"/>
          <w:marBottom w:val="0"/>
          <w:divBdr>
            <w:top w:val="none" w:sz="0" w:space="0" w:color="auto"/>
            <w:left w:val="none" w:sz="0" w:space="0" w:color="auto"/>
            <w:bottom w:val="none" w:sz="0" w:space="0" w:color="auto"/>
            <w:right w:val="none" w:sz="0" w:space="0" w:color="auto"/>
          </w:divBdr>
        </w:div>
        <w:div w:id="195588148">
          <w:marLeft w:val="0"/>
          <w:marRight w:val="0"/>
          <w:marTop w:val="0"/>
          <w:marBottom w:val="0"/>
          <w:divBdr>
            <w:top w:val="none" w:sz="0" w:space="0" w:color="auto"/>
            <w:left w:val="none" w:sz="0" w:space="0" w:color="auto"/>
            <w:bottom w:val="none" w:sz="0" w:space="0" w:color="auto"/>
            <w:right w:val="none" w:sz="0" w:space="0" w:color="auto"/>
          </w:divBdr>
        </w:div>
        <w:div w:id="550579319">
          <w:marLeft w:val="0"/>
          <w:marRight w:val="0"/>
          <w:marTop w:val="0"/>
          <w:marBottom w:val="0"/>
          <w:divBdr>
            <w:top w:val="none" w:sz="0" w:space="0" w:color="auto"/>
            <w:left w:val="none" w:sz="0" w:space="0" w:color="auto"/>
            <w:bottom w:val="none" w:sz="0" w:space="0" w:color="auto"/>
            <w:right w:val="none" w:sz="0" w:space="0" w:color="auto"/>
          </w:divBdr>
        </w:div>
        <w:div w:id="1752390089">
          <w:marLeft w:val="0"/>
          <w:marRight w:val="0"/>
          <w:marTop w:val="0"/>
          <w:marBottom w:val="0"/>
          <w:divBdr>
            <w:top w:val="none" w:sz="0" w:space="0" w:color="auto"/>
            <w:left w:val="none" w:sz="0" w:space="0" w:color="auto"/>
            <w:bottom w:val="none" w:sz="0" w:space="0" w:color="auto"/>
            <w:right w:val="none" w:sz="0" w:space="0" w:color="auto"/>
          </w:divBdr>
        </w:div>
        <w:div w:id="115637953">
          <w:marLeft w:val="0"/>
          <w:marRight w:val="0"/>
          <w:marTop w:val="0"/>
          <w:marBottom w:val="0"/>
          <w:divBdr>
            <w:top w:val="none" w:sz="0" w:space="0" w:color="auto"/>
            <w:left w:val="none" w:sz="0" w:space="0" w:color="auto"/>
            <w:bottom w:val="none" w:sz="0" w:space="0" w:color="auto"/>
            <w:right w:val="none" w:sz="0" w:space="0" w:color="auto"/>
          </w:divBdr>
        </w:div>
        <w:div w:id="1766076698">
          <w:marLeft w:val="0"/>
          <w:marRight w:val="0"/>
          <w:marTop w:val="0"/>
          <w:marBottom w:val="0"/>
          <w:divBdr>
            <w:top w:val="none" w:sz="0" w:space="0" w:color="auto"/>
            <w:left w:val="none" w:sz="0" w:space="0" w:color="auto"/>
            <w:bottom w:val="none" w:sz="0" w:space="0" w:color="auto"/>
            <w:right w:val="none" w:sz="0" w:space="0" w:color="auto"/>
          </w:divBdr>
        </w:div>
        <w:div w:id="1321425220">
          <w:marLeft w:val="0"/>
          <w:marRight w:val="0"/>
          <w:marTop w:val="0"/>
          <w:marBottom w:val="0"/>
          <w:divBdr>
            <w:top w:val="none" w:sz="0" w:space="0" w:color="auto"/>
            <w:left w:val="none" w:sz="0" w:space="0" w:color="auto"/>
            <w:bottom w:val="none" w:sz="0" w:space="0" w:color="auto"/>
            <w:right w:val="none" w:sz="0" w:space="0" w:color="auto"/>
          </w:divBdr>
        </w:div>
        <w:div w:id="474835857">
          <w:marLeft w:val="0"/>
          <w:marRight w:val="0"/>
          <w:marTop w:val="0"/>
          <w:marBottom w:val="0"/>
          <w:divBdr>
            <w:top w:val="none" w:sz="0" w:space="0" w:color="auto"/>
            <w:left w:val="none" w:sz="0" w:space="0" w:color="auto"/>
            <w:bottom w:val="none" w:sz="0" w:space="0" w:color="auto"/>
            <w:right w:val="none" w:sz="0" w:space="0" w:color="auto"/>
          </w:divBdr>
        </w:div>
        <w:div w:id="1160197022">
          <w:marLeft w:val="0"/>
          <w:marRight w:val="0"/>
          <w:marTop w:val="0"/>
          <w:marBottom w:val="0"/>
          <w:divBdr>
            <w:top w:val="none" w:sz="0" w:space="0" w:color="auto"/>
            <w:left w:val="none" w:sz="0" w:space="0" w:color="auto"/>
            <w:bottom w:val="none" w:sz="0" w:space="0" w:color="auto"/>
            <w:right w:val="none" w:sz="0" w:space="0" w:color="auto"/>
          </w:divBdr>
        </w:div>
        <w:div w:id="1201431308">
          <w:marLeft w:val="0"/>
          <w:marRight w:val="0"/>
          <w:marTop w:val="0"/>
          <w:marBottom w:val="0"/>
          <w:divBdr>
            <w:top w:val="none" w:sz="0" w:space="0" w:color="auto"/>
            <w:left w:val="none" w:sz="0" w:space="0" w:color="auto"/>
            <w:bottom w:val="none" w:sz="0" w:space="0" w:color="auto"/>
            <w:right w:val="none" w:sz="0" w:space="0" w:color="auto"/>
          </w:divBdr>
        </w:div>
        <w:div w:id="1607152722">
          <w:marLeft w:val="0"/>
          <w:marRight w:val="0"/>
          <w:marTop w:val="0"/>
          <w:marBottom w:val="0"/>
          <w:divBdr>
            <w:top w:val="none" w:sz="0" w:space="0" w:color="auto"/>
            <w:left w:val="none" w:sz="0" w:space="0" w:color="auto"/>
            <w:bottom w:val="none" w:sz="0" w:space="0" w:color="auto"/>
            <w:right w:val="none" w:sz="0" w:space="0" w:color="auto"/>
          </w:divBdr>
        </w:div>
        <w:div w:id="1268613091">
          <w:marLeft w:val="0"/>
          <w:marRight w:val="0"/>
          <w:marTop w:val="0"/>
          <w:marBottom w:val="0"/>
          <w:divBdr>
            <w:top w:val="none" w:sz="0" w:space="0" w:color="auto"/>
            <w:left w:val="none" w:sz="0" w:space="0" w:color="auto"/>
            <w:bottom w:val="none" w:sz="0" w:space="0" w:color="auto"/>
            <w:right w:val="none" w:sz="0" w:space="0" w:color="auto"/>
          </w:divBdr>
        </w:div>
        <w:div w:id="1692141408">
          <w:marLeft w:val="0"/>
          <w:marRight w:val="0"/>
          <w:marTop w:val="0"/>
          <w:marBottom w:val="0"/>
          <w:divBdr>
            <w:top w:val="none" w:sz="0" w:space="0" w:color="auto"/>
            <w:left w:val="none" w:sz="0" w:space="0" w:color="auto"/>
            <w:bottom w:val="none" w:sz="0" w:space="0" w:color="auto"/>
            <w:right w:val="none" w:sz="0" w:space="0" w:color="auto"/>
          </w:divBdr>
        </w:div>
        <w:div w:id="1704669039">
          <w:marLeft w:val="0"/>
          <w:marRight w:val="0"/>
          <w:marTop w:val="0"/>
          <w:marBottom w:val="0"/>
          <w:divBdr>
            <w:top w:val="none" w:sz="0" w:space="0" w:color="auto"/>
            <w:left w:val="none" w:sz="0" w:space="0" w:color="auto"/>
            <w:bottom w:val="none" w:sz="0" w:space="0" w:color="auto"/>
            <w:right w:val="none" w:sz="0" w:space="0" w:color="auto"/>
          </w:divBdr>
        </w:div>
        <w:div w:id="1245184012">
          <w:marLeft w:val="0"/>
          <w:marRight w:val="0"/>
          <w:marTop w:val="0"/>
          <w:marBottom w:val="0"/>
          <w:divBdr>
            <w:top w:val="none" w:sz="0" w:space="0" w:color="auto"/>
            <w:left w:val="none" w:sz="0" w:space="0" w:color="auto"/>
            <w:bottom w:val="none" w:sz="0" w:space="0" w:color="auto"/>
            <w:right w:val="none" w:sz="0" w:space="0" w:color="auto"/>
          </w:divBdr>
        </w:div>
        <w:div w:id="1591624584">
          <w:marLeft w:val="0"/>
          <w:marRight w:val="0"/>
          <w:marTop w:val="0"/>
          <w:marBottom w:val="0"/>
          <w:divBdr>
            <w:top w:val="none" w:sz="0" w:space="0" w:color="auto"/>
            <w:left w:val="none" w:sz="0" w:space="0" w:color="auto"/>
            <w:bottom w:val="none" w:sz="0" w:space="0" w:color="auto"/>
            <w:right w:val="none" w:sz="0" w:space="0" w:color="auto"/>
          </w:divBdr>
        </w:div>
        <w:div w:id="1212107907">
          <w:marLeft w:val="0"/>
          <w:marRight w:val="0"/>
          <w:marTop w:val="0"/>
          <w:marBottom w:val="0"/>
          <w:divBdr>
            <w:top w:val="none" w:sz="0" w:space="0" w:color="auto"/>
            <w:left w:val="none" w:sz="0" w:space="0" w:color="auto"/>
            <w:bottom w:val="none" w:sz="0" w:space="0" w:color="auto"/>
            <w:right w:val="none" w:sz="0" w:space="0" w:color="auto"/>
          </w:divBdr>
        </w:div>
        <w:div w:id="1640765630">
          <w:marLeft w:val="0"/>
          <w:marRight w:val="0"/>
          <w:marTop w:val="0"/>
          <w:marBottom w:val="0"/>
          <w:divBdr>
            <w:top w:val="none" w:sz="0" w:space="0" w:color="auto"/>
            <w:left w:val="none" w:sz="0" w:space="0" w:color="auto"/>
            <w:bottom w:val="none" w:sz="0" w:space="0" w:color="auto"/>
            <w:right w:val="none" w:sz="0" w:space="0" w:color="auto"/>
          </w:divBdr>
        </w:div>
        <w:div w:id="1056928463">
          <w:marLeft w:val="0"/>
          <w:marRight w:val="0"/>
          <w:marTop w:val="0"/>
          <w:marBottom w:val="0"/>
          <w:divBdr>
            <w:top w:val="none" w:sz="0" w:space="0" w:color="auto"/>
            <w:left w:val="none" w:sz="0" w:space="0" w:color="auto"/>
            <w:bottom w:val="none" w:sz="0" w:space="0" w:color="auto"/>
            <w:right w:val="none" w:sz="0" w:space="0" w:color="auto"/>
          </w:divBdr>
        </w:div>
        <w:div w:id="590237674">
          <w:marLeft w:val="0"/>
          <w:marRight w:val="0"/>
          <w:marTop w:val="0"/>
          <w:marBottom w:val="0"/>
          <w:divBdr>
            <w:top w:val="none" w:sz="0" w:space="0" w:color="auto"/>
            <w:left w:val="none" w:sz="0" w:space="0" w:color="auto"/>
            <w:bottom w:val="none" w:sz="0" w:space="0" w:color="auto"/>
            <w:right w:val="none" w:sz="0" w:space="0" w:color="auto"/>
          </w:divBdr>
        </w:div>
        <w:div w:id="1951354432">
          <w:marLeft w:val="0"/>
          <w:marRight w:val="0"/>
          <w:marTop w:val="0"/>
          <w:marBottom w:val="0"/>
          <w:divBdr>
            <w:top w:val="none" w:sz="0" w:space="0" w:color="auto"/>
            <w:left w:val="none" w:sz="0" w:space="0" w:color="auto"/>
            <w:bottom w:val="none" w:sz="0" w:space="0" w:color="auto"/>
            <w:right w:val="none" w:sz="0" w:space="0" w:color="auto"/>
          </w:divBdr>
        </w:div>
        <w:div w:id="2146000921">
          <w:marLeft w:val="0"/>
          <w:marRight w:val="0"/>
          <w:marTop w:val="0"/>
          <w:marBottom w:val="0"/>
          <w:divBdr>
            <w:top w:val="none" w:sz="0" w:space="0" w:color="auto"/>
            <w:left w:val="none" w:sz="0" w:space="0" w:color="auto"/>
            <w:bottom w:val="none" w:sz="0" w:space="0" w:color="auto"/>
            <w:right w:val="none" w:sz="0" w:space="0" w:color="auto"/>
          </w:divBdr>
        </w:div>
        <w:div w:id="1173640750">
          <w:marLeft w:val="0"/>
          <w:marRight w:val="0"/>
          <w:marTop w:val="0"/>
          <w:marBottom w:val="0"/>
          <w:divBdr>
            <w:top w:val="none" w:sz="0" w:space="0" w:color="auto"/>
            <w:left w:val="none" w:sz="0" w:space="0" w:color="auto"/>
            <w:bottom w:val="none" w:sz="0" w:space="0" w:color="auto"/>
            <w:right w:val="none" w:sz="0" w:space="0" w:color="auto"/>
          </w:divBdr>
        </w:div>
        <w:div w:id="1103233462">
          <w:marLeft w:val="0"/>
          <w:marRight w:val="0"/>
          <w:marTop w:val="0"/>
          <w:marBottom w:val="0"/>
          <w:divBdr>
            <w:top w:val="none" w:sz="0" w:space="0" w:color="auto"/>
            <w:left w:val="none" w:sz="0" w:space="0" w:color="auto"/>
            <w:bottom w:val="none" w:sz="0" w:space="0" w:color="auto"/>
            <w:right w:val="none" w:sz="0" w:space="0" w:color="auto"/>
          </w:divBdr>
        </w:div>
        <w:div w:id="841508304">
          <w:marLeft w:val="0"/>
          <w:marRight w:val="0"/>
          <w:marTop w:val="0"/>
          <w:marBottom w:val="0"/>
          <w:divBdr>
            <w:top w:val="none" w:sz="0" w:space="0" w:color="auto"/>
            <w:left w:val="none" w:sz="0" w:space="0" w:color="auto"/>
            <w:bottom w:val="none" w:sz="0" w:space="0" w:color="auto"/>
            <w:right w:val="none" w:sz="0" w:space="0" w:color="auto"/>
          </w:divBdr>
        </w:div>
        <w:div w:id="186451921">
          <w:marLeft w:val="0"/>
          <w:marRight w:val="0"/>
          <w:marTop w:val="0"/>
          <w:marBottom w:val="0"/>
          <w:divBdr>
            <w:top w:val="none" w:sz="0" w:space="0" w:color="auto"/>
            <w:left w:val="none" w:sz="0" w:space="0" w:color="auto"/>
            <w:bottom w:val="none" w:sz="0" w:space="0" w:color="auto"/>
            <w:right w:val="none" w:sz="0" w:space="0" w:color="auto"/>
          </w:divBdr>
        </w:div>
        <w:div w:id="1925337980">
          <w:marLeft w:val="0"/>
          <w:marRight w:val="0"/>
          <w:marTop w:val="0"/>
          <w:marBottom w:val="0"/>
          <w:divBdr>
            <w:top w:val="none" w:sz="0" w:space="0" w:color="auto"/>
            <w:left w:val="none" w:sz="0" w:space="0" w:color="auto"/>
            <w:bottom w:val="none" w:sz="0" w:space="0" w:color="auto"/>
            <w:right w:val="none" w:sz="0" w:space="0" w:color="auto"/>
          </w:divBdr>
        </w:div>
        <w:div w:id="1441955284">
          <w:marLeft w:val="0"/>
          <w:marRight w:val="0"/>
          <w:marTop w:val="0"/>
          <w:marBottom w:val="0"/>
          <w:divBdr>
            <w:top w:val="none" w:sz="0" w:space="0" w:color="auto"/>
            <w:left w:val="none" w:sz="0" w:space="0" w:color="auto"/>
            <w:bottom w:val="none" w:sz="0" w:space="0" w:color="auto"/>
            <w:right w:val="none" w:sz="0" w:space="0" w:color="auto"/>
          </w:divBdr>
        </w:div>
        <w:div w:id="1707290478">
          <w:marLeft w:val="0"/>
          <w:marRight w:val="0"/>
          <w:marTop w:val="0"/>
          <w:marBottom w:val="0"/>
          <w:divBdr>
            <w:top w:val="none" w:sz="0" w:space="0" w:color="auto"/>
            <w:left w:val="none" w:sz="0" w:space="0" w:color="auto"/>
            <w:bottom w:val="none" w:sz="0" w:space="0" w:color="auto"/>
            <w:right w:val="none" w:sz="0" w:space="0" w:color="auto"/>
          </w:divBdr>
        </w:div>
        <w:div w:id="729109544">
          <w:marLeft w:val="0"/>
          <w:marRight w:val="0"/>
          <w:marTop w:val="0"/>
          <w:marBottom w:val="0"/>
          <w:divBdr>
            <w:top w:val="none" w:sz="0" w:space="0" w:color="auto"/>
            <w:left w:val="none" w:sz="0" w:space="0" w:color="auto"/>
            <w:bottom w:val="none" w:sz="0" w:space="0" w:color="auto"/>
            <w:right w:val="none" w:sz="0" w:space="0" w:color="auto"/>
          </w:divBdr>
        </w:div>
        <w:div w:id="385447420">
          <w:marLeft w:val="0"/>
          <w:marRight w:val="0"/>
          <w:marTop w:val="0"/>
          <w:marBottom w:val="0"/>
          <w:divBdr>
            <w:top w:val="none" w:sz="0" w:space="0" w:color="auto"/>
            <w:left w:val="none" w:sz="0" w:space="0" w:color="auto"/>
            <w:bottom w:val="none" w:sz="0" w:space="0" w:color="auto"/>
            <w:right w:val="none" w:sz="0" w:space="0" w:color="auto"/>
          </w:divBdr>
        </w:div>
        <w:div w:id="2125423344">
          <w:marLeft w:val="0"/>
          <w:marRight w:val="0"/>
          <w:marTop w:val="0"/>
          <w:marBottom w:val="0"/>
          <w:divBdr>
            <w:top w:val="none" w:sz="0" w:space="0" w:color="auto"/>
            <w:left w:val="none" w:sz="0" w:space="0" w:color="auto"/>
            <w:bottom w:val="none" w:sz="0" w:space="0" w:color="auto"/>
            <w:right w:val="none" w:sz="0" w:space="0" w:color="auto"/>
          </w:divBdr>
        </w:div>
        <w:div w:id="751393541">
          <w:marLeft w:val="0"/>
          <w:marRight w:val="0"/>
          <w:marTop w:val="0"/>
          <w:marBottom w:val="0"/>
          <w:divBdr>
            <w:top w:val="none" w:sz="0" w:space="0" w:color="auto"/>
            <w:left w:val="none" w:sz="0" w:space="0" w:color="auto"/>
            <w:bottom w:val="none" w:sz="0" w:space="0" w:color="auto"/>
            <w:right w:val="none" w:sz="0" w:space="0" w:color="auto"/>
          </w:divBdr>
        </w:div>
        <w:div w:id="1654598232">
          <w:marLeft w:val="0"/>
          <w:marRight w:val="0"/>
          <w:marTop w:val="0"/>
          <w:marBottom w:val="0"/>
          <w:divBdr>
            <w:top w:val="none" w:sz="0" w:space="0" w:color="auto"/>
            <w:left w:val="none" w:sz="0" w:space="0" w:color="auto"/>
            <w:bottom w:val="none" w:sz="0" w:space="0" w:color="auto"/>
            <w:right w:val="none" w:sz="0" w:space="0" w:color="auto"/>
          </w:divBdr>
        </w:div>
        <w:div w:id="267081034">
          <w:marLeft w:val="0"/>
          <w:marRight w:val="0"/>
          <w:marTop w:val="0"/>
          <w:marBottom w:val="0"/>
          <w:divBdr>
            <w:top w:val="none" w:sz="0" w:space="0" w:color="auto"/>
            <w:left w:val="none" w:sz="0" w:space="0" w:color="auto"/>
            <w:bottom w:val="none" w:sz="0" w:space="0" w:color="auto"/>
            <w:right w:val="none" w:sz="0" w:space="0" w:color="auto"/>
          </w:divBdr>
        </w:div>
        <w:div w:id="453063229">
          <w:marLeft w:val="0"/>
          <w:marRight w:val="0"/>
          <w:marTop w:val="0"/>
          <w:marBottom w:val="0"/>
          <w:divBdr>
            <w:top w:val="none" w:sz="0" w:space="0" w:color="auto"/>
            <w:left w:val="none" w:sz="0" w:space="0" w:color="auto"/>
            <w:bottom w:val="none" w:sz="0" w:space="0" w:color="auto"/>
            <w:right w:val="none" w:sz="0" w:space="0" w:color="auto"/>
          </w:divBdr>
        </w:div>
        <w:div w:id="1723098093">
          <w:marLeft w:val="0"/>
          <w:marRight w:val="0"/>
          <w:marTop w:val="0"/>
          <w:marBottom w:val="0"/>
          <w:divBdr>
            <w:top w:val="none" w:sz="0" w:space="0" w:color="auto"/>
            <w:left w:val="none" w:sz="0" w:space="0" w:color="auto"/>
            <w:bottom w:val="none" w:sz="0" w:space="0" w:color="auto"/>
            <w:right w:val="none" w:sz="0" w:space="0" w:color="auto"/>
          </w:divBdr>
        </w:div>
        <w:div w:id="536087034">
          <w:marLeft w:val="0"/>
          <w:marRight w:val="0"/>
          <w:marTop w:val="0"/>
          <w:marBottom w:val="0"/>
          <w:divBdr>
            <w:top w:val="none" w:sz="0" w:space="0" w:color="auto"/>
            <w:left w:val="none" w:sz="0" w:space="0" w:color="auto"/>
            <w:bottom w:val="none" w:sz="0" w:space="0" w:color="auto"/>
            <w:right w:val="none" w:sz="0" w:space="0" w:color="auto"/>
          </w:divBdr>
        </w:div>
        <w:div w:id="1062951280">
          <w:marLeft w:val="0"/>
          <w:marRight w:val="0"/>
          <w:marTop w:val="0"/>
          <w:marBottom w:val="0"/>
          <w:divBdr>
            <w:top w:val="none" w:sz="0" w:space="0" w:color="auto"/>
            <w:left w:val="none" w:sz="0" w:space="0" w:color="auto"/>
            <w:bottom w:val="none" w:sz="0" w:space="0" w:color="auto"/>
            <w:right w:val="none" w:sz="0" w:space="0" w:color="auto"/>
          </w:divBdr>
        </w:div>
        <w:div w:id="1318923734">
          <w:marLeft w:val="0"/>
          <w:marRight w:val="0"/>
          <w:marTop w:val="0"/>
          <w:marBottom w:val="0"/>
          <w:divBdr>
            <w:top w:val="none" w:sz="0" w:space="0" w:color="auto"/>
            <w:left w:val="none" w:sz="0" w:space="0" w:color="auto"/>
            <w:bottom w:val="none" w:sz="0" w:space="0" w:color="auto"/>
            <w:right w:val="none" w:sz="0" w:space="0" w:color="auto"/>
          </w:divBdr>
        </w:div>
        <w:div w:id="1839732211">
          <w:marLeft w:val="0"/>
          <w:marRight w:val="0"/>
          <w:marTop w:val="0"/>
          <w:marBottom w:val="0"/>
          <w:divBdr>
            <w:top w:val="none" w:sz="0" w:space="0" w:color="auto"/>
            <w:left w:val="none" w:sz="0" w:space="0" w:color="auto"/>
            <w:bottom w:val="none" w:sz="0" w:space="0" w:color="auto"/>
            <w:right w:val="none" w:sz="0" w:space="0" w:color="auto"/>
          </w:divBdr>
        </w:div>
        <w:div w:id="423843190">
          <w:marLeft w:val="0"/>
          <w:marRight w:val="0"/>
          <w:marTop w:val="0"/>
          <w:marBottom w:val="0"/>
          <w:divBdr>
            <w:top w:val="none" w:sz="0" w:space="0" w:color="auto"/>
            <w:left w:val="none" w:sz="0" w:space="0" w:color="auto"/>
            <w:bottom w:val="none" w:sz="0" w:space="0" w:color="auto"/>
            <w:right w:val="none" w:sz="0" w:space="0" w:color="auto"/>
          </w:divBdr>
        </w:div>
        <w:div w:id="623073333">
          <w:marLeft w:val="0"/>
          <w:marRight w:val="0"/>
          <w:marTop w:val="0"/>
          <w:marBottom w:val="0"/>
          <w:divBdr>
            <w:top w:val="none" w:sz="0" w:space="0" w:color="auto"/>
            <w:left w:val="none" w:sz="0" w:space="0" w:color="auto"/>
            <w:bottom w:val="none" w:sz="0" w:space="0" w:color="auto"/>
            <w:right w:val="none" w:sz="0" w:space="0" w:color="auto"/>
          </w:divBdr>
        </w:div>
        <w:div w:id="221019360">
          <w:marLeft w:val="0"/>
          <w:marRight w:val="0"/>
          <w:marTop w:val="0"/>
          <w:marBottom w:val="0"/>
          <w:divBdr>
            <w:top w:val="none" w:sz="0" w:space="0" w:color="auto"/>
            <w:left w:val="none" w:sz="0" w:space="0" w:color="auto"/>
            <w:bottom w:val="none" w:sz="0" w:space="0" w:color="auto"/>
            <w:right w:val="none" w:sz="0" w:space="0" w:color="auto"/>
          </w:divBdr>
        </w:div>
        <w:div w:id="1169178815">
          <w:marLeft w:val="0"/>
          <w:marRight w:val="0"/>
          <w:marTop w:val="0"/>
          <w:marBottom w:val="0"/>
          <w:divBdr>
            <w:top w:val="none" w:sz="0" w:space="0" w:color="auto"/>
            <w:left w:val="none" w:sz="0" w:space="0" w:color="auto"/>
            <w:bottom w:val="none" w:sz="0" w:space="0" w:color="auto"/>
            <w:right w:val="none" w:sz="0" w:space="0" w:color="auto"/>
          </w:divBdr>
        </w:div>
        <w:div w:id="1883862563">
          <w:marLeft w:val="0"/>
          <w:marRight w:val="0"/>
          <w:marTop w:val="0"/>
          <w:marBottom w:val="0"/>
          <w:divBdr>
            <w:top w:val="none" w:sz="0" w:space="0" w:color="auto"/>
            <w:left w:val="none" w:sz="0" w:space="0" w:color="auto"/>
            <w:bottom w:val="none" w:sz="0" w:space="0" w:color="auto"/>
            <w:right w:val="none" w:sz="0" w:space="0" w:color="auto"/>
          </w:divBdr>
        </w:div>
        <w:div w:id="1073773920">
          <w:marLeft w:val="0"/>
          <w:marRight w:val="0"/>
          <w:marTop w:val="0"/>
          <w:marBottom w:val="0"/>
          <w:divBdr>
            <w:top w:val="none" w:sz="0" w:space="0" w:color="auto"/>
            <w:left w:val="none" w:sz="0" w:space="0" w:color="auto"/>
            <w:bottom w:val="none" w:sz="0" w:space="0" w:color="auto"/>
            <w:right w:val="none" w:sz="0" w:space="0" w:color="auto"/>
          </w:divBdr>
        </w:div>
        <w:div w:id="10959375">
          <w:marLeft w:val="0"/>
          <w:marRight w:val="0"/>
          <w:marTop w:val="0"/>
          <w:marBottom w:val="0"/>
          <w:divBdr>
            <w:top w:val="none" w:sz="0" w:space="0" w:color="auto"/>
            <w:left w:val="none" w:sz="0" w:space="0" w:color="auto"/>
            <w:bottom w:val="none" w:sz="0" w:space="0" w:color="auto"/>
            <w:right w:val="none" w:sz="0" w:space="0" w:color="auto"/>
          </w:divBdr>
        </w:div>
        <w:div w:id="1973558632">
          <w:marLeft w:val="0"/>
          <w:marRight w:val="0"/>
          <w:marTop w:val="0"/>
          <w:marBottom w:val="0"/>
          <w:divBdr>
            <w:top w:val="none" w:sz="0" w:space="0" w:color="auto"/>
            <w:left w:val="none" w:sz="0" w:space="0" w:color="auto"/>
            <w:bottom w:val="none" w:sz="0" w:space="0" w:color="auto"/>
            <w:right w:val="none" w:sz="0" w:space="0" w:color="auto"/>
          </w:divBdr>
        </w:div>
        <w:div w:id="502739397">
          <w:marLeft w:val="0"/>
          <w:marRight w:val="0"/>
          <w:marTop w:val="0"/>
          <w:marBottom w:val="0"/>
          <w:divBdr>
            <w:top w:val="none" w:sz="0" w:space="0" w:color="auto"/>
            <w:left w:val="none" w:sz="0" w:space="0" w:color="auto"/>
            <w:bottom w:val="none" w:sz="0" w:space="0" w:color="auto"/>
            <w:right w:val="none" w:sz="0" w:space="0" w:color="auto"/>
          </w:divBdr>
        </w:div>
        <w:div w:id="1783724707">
          <w:marLeft w:val="0"/>
          <w:marRight w:val="0"/>
          <w:marTop w:val="0"/>
          <w:marBottom w:val="0"/>
          <w:divBdr>
            <w:top w:val="none" w:sz="0" w:space="0" w:color="auto"/>
            <w:left w:val="none" w:sz="0" w:space="0" w:color="auto"/>
            <w:bottom w:val="none" w:sz="0" w:space="0" w:color="auto"/>
            <w:right w:val="none" w:sz="0" w:space="0" w:color="auto"/>
          </w:divBdr>
        </w:div>
        <w:div w:id="1972638531">
          <w:marLeft w:val="0"/>
          <w:marRight w:val="0"/>
          <w:marTop w:val="0"/>
          <w:marBottom w:val="0"/>
          <w:divBdr>
            <w:top w:val="none" w:sz="0" w:space="0" w:color="auto"/>
            <w:left w:val="none" w:sz="0" w:space="0" w:color="auto"/>
            <w:bottom w:val="none" w:sz="0" w:space="0" w:color="auto"/>
            <w:right w:val="none" w:sz="0" w:space="0" w:color="auto"/>
          </w:divBdr>
        </w:div>
        <w:div w:id="304089905">
          <w:marLeft w:val="0"/>
          <w:marRight w:val="0"/>
          <w:marTop w:val="0"/>
          <w:marBottom w:val="0"/>
          <w:divBdr>
            <w:top w:val="none" w:sz="0" w:space="0" w:color="auto"/>
            <w:left w:val="none" w:sz="0" w:space="0" w:color="auto"/>
            <w:bottom w:val="none" w:sz="0" w:space="0" w:color="auto"/>
            <w:right w:val="none" w:sz="0" w:space="0" w:color="auto"/>
          </w:divBdr>
        </w:div>
        <w:div w:id="1690453363">
          <w:marLeft w:val="0"/>
          <w:marRight w:val="0"/>
          <w:marTop w:val="0"/>
          <w:marBottom w:val="0"/>
          <w:divBdr>
            <w:top w:val="none" w:sz="0" w:space="0" w:color="auto"/>
            <w:left w:val="none" w:sz="0" w:space="0" w:color="auto"/>
            <w:bottom w:val="none" w:sz="0" w:space="0" w:color="auto"/>
            <w:right w:val="none" w:sz="0" w:space="0" w:color="auto"/>
          </w:divBdr>
        </w:div>
        <w:div w:id="1641038586">
          <w:marLeft w:val="0"/>
          <w:marRight w:val="0"/>
          <w:marTop w:val="0"/>
          <w:marBottom w:val="0"/>
          <w:divBdr>
            <w:top w:val="none" w:sz="0" w:space="0" w:color="auto"/>
            <w:left w:val="none" w:sz="0" w:space="0" w:color="auto"/>
            <w:bottom w:val="none" w:sz="0" w:space="0" w:color="auto"/>
            <w:right w:val="none" w:sz="0" w:space="0" w:color="auto"/>
          </w:divBdr>
        </w:div>
        <w:div w:id="388922294">
          <w:marLeft w:val="0"/>
          <w:marRight w:val="0"/>
          <w:marTop w:val="0"/>
          <w:marBottom w:val="0"/>
          <w:divBdr>
            <w:top w:val="none" w:sz="0" w:space="0" w:color="auto"/>
            <w:left w:val="none" w:sz="0" w:space="0" w:color="auto"/>
            <w:bottom w:val="none" w:sz="0" w:space="0" w:color="auto"/>
            <w:right w:val="none" w:sz="0" w:space="0" w:color="auto"/>
          </w:divBdr>
        </w:div>
      </w:divsChild>
    </w:div>
    <w:div w:id="672882707">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3338254">
      <w:bodyDiv w:val="1"/>
      <w:marLeft w:val="0"/>
      <w:marRight w:val="0"/>
      <w:marTop w:val="0"/>
      <w:marBottom w:val="0"/>
      <w:divBdr>
        <w:top w:val="none" w:sz="0" w:space="0" w:color="auto"/>
        <w:left w:val="none" w:sz="0" w:space="0" w:color="auto"/>
        <w:bottom w:val="none" w:sz="0" w:space="0" w:color="auto"/>
        <w:right w:val="none" w:sz="0" w:space="0" w:color="auto"/>
      </w:divBdr>
    </w:div>
    <w:div w:id="673729878">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4381373">
      <w:bodyDiv w:val="1"/>
      <w:marLeft w:val="0"/>
      <w:marRight w:val="0"/>
      <w:marTop w:val="0"/>
      <w:marBottom w:val="0"/>
      <w:divBdr>
        <w:top w:val="none" w:sz="0" w:space="0" w:color="auto"/>
        <w:left w:val="none" w:sz="0" w:space="0" w:color="auto"/>
        <w:bottom w:val="none" w:sz="0" w:space="0" w:color="auto"/>
        <w:right w:val="none" w:sz="0" w:space="0" w:color="auto"/>
      </w:divBdr>
    </w:div>
    <w:div w:id="674454278">
      <w:bodyDiv w:val="1"/>
      <w:marLeft w:val="0"/>
      <w:marRight w:val="0"/>
      <w:marTop w:val="0"/>
      <w:marBottom w:val="0"/>
      <w:divBdr>
        <w:top w:val="none" w:sz="0" w:space="0" w:color="auto"/>
        <w:left w:val="none" w:sz="0" w:space="0" w:color="auto"/>
        <w:bottom w:val="none" w:sz="0" w:space="0" w:color="auto"/>
        <w:right w:val="none" w:sz="0" w:space="0" w:color="auto"/>
      </w:divBdr>
    </w:div>
    <w:div w:id="674529231">
      <w:bodyDiv w:val="1"/>
      <w:marLeft w:val="0"/>
      <w:marRight w:val="0"/>
      <w:marTop w:val="0"/>
      <w:marBottom w:val="0"/>
      <w:divBdr>
        <w:top w:val="none" w:sz="0" w:space="0" w:color="auto"/>
        <w:left w:val="none" w:sz="0" w:space="0" w:color="auto"/>
        <w:bottom w:val="none" w:sz="0" w:space="0" w:color="auto"/>
        <w:right w:val="none" w:sz="0" w:space="0" w:color="auto"/>
      </w:divBdr>
    </w:div>
    <w:div w:id="675419051">
      <w:bodyDiv w:val="1"/>
      <w:marLeft w:val="0"/>
      <w:marRight w:val="0"/>
      <w:marTop w:val="0"/>
      <w:marBottom w:val="0"/>
      <w:divBdr>
        <w:top w:val="none" w:sz="0" w:space="0" w:color="auto"/>
        <w:left w:val="none" w:sz="0" w:space="0" w:color="auto"/>
        <w:bottom w:val="none" w:sz="0" w:space="0" w:color="auto"/>
        <w:right w:val="none" w:sz="0" w:space="0" w:color="auto"/>
      </w:divBdr>
    </w:div>
    <w:div w:id="675882993">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228000">
      <w:bodyDiv w:val="1"/>
      <w:marLeft w:val="0"/>
      <w:marRight w:val="0"/>
      <w:marTop w:val="0"/>
      <w:marBottom w:val="0"/>
      <w:divBdr>
        <w:top w:val="none" w:sz="0" w:space="0" w:color="auto"/>
        <w:left w:val="none" w:sz="0" w:space="0" w:color="auto"/>
        <w:bottom w:val="none" w:sz="0" w:space="0" w:color="auto"/>
        <w:right w:val="none" w:sz="0" w:space="0" w:color="auto"/>
      </w:divBdr>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495352">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7006558">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8657850">
      <w:bodyDiv w:val="1"/>
      <w:marLeft w:val="0"/>
      <w:marRight w:val="0"/>
      <w:marTop w:val="0"/>
      <w:marBottom w:val="0"/>
      <w:divBdr>
        <w:top w:val="none" w:sz="0" w:space="0" w:color="auto"/>
        <w:left w:val="none" w:sz="0" w:space="0" w:color="auto"/>
        <w:bottom w:val="none" w:sz="0" w:space="0" w:color="auto"/>
        <w:right w:val="none" w:sz="0" w:space="0" w:color="auto"/>
      </w:divBdr>
    </w:div>
    <w:div w:id="679236143">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476941">
      <w:bodyDiv w:val="1"/>
      <w:marLeft w:val="0"/>
      <w:marRight w:val="0"/>
      <w:marTop w:val="0"/>
      <w:marBottom w:val="0"/>
      <w:divBdr>
        <w:top w:val="none" w:sz="0" w:space="0" w:color="auto"/>
        <w:left w:val="none" w:sz="0" w:space="0" w:color="auto"/>
        <w:bottom w:val="none" w:sz="0" w:space="0" w:color="auto"/>
        <w:right w:val="none" w:sz="0" w:space="0" w:color="auto"/>
      </w:divBdr>
    </w:div>
    <w:div w:id="680670730">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1513693">
      <w:bodyDiv w:val="1"/>
      <w:marLeft w:val="0"/>
      <w:marRight w:val="0"/>
      <w:marTop w:val="0"/>
      <w:marBottom w:val="0"/>
      <w:divBdr>
        <w:top w:val="none" w:sz="0" w:space="0" w:color="auto"/>
        <w:left w:val="none" w:sz="0" w:space="0" w:color="auto"/>
        <w:bottom w:val="none" w:sz="0" w:space="0" w:color="auto"/>
        <w:right w:val="none" w:sz="0" w:space="0" w:color="auto"/>
      </w:divBdr>
    </w:div>
    <w:div w:id="682244787">
      <w:bodyDiv w:val="1"/>
      <w:marLeft w:val="0"/>
      <w:marRight w:val="0"/>
      <w:marTop w:val="0"/>
      <w:marBottom w:val="0"/>
      <w:divBdr>
        <w:top w:val="none" w:sz="0" w:space="0" w:color="auto"/>
        <w:left w:val="none" w:sz="0" w:space="0" w:color="auto"/>
        <w:bottom w:val="none" w:sz="0" w:space="0" w:color="auto"/>
        <w:right w:val="none" w:sz="0" w:space="0" w:color="auto"/>
      </w:divBdr>
    </w:div>
    <w:div w:id="682440996">
      <w:bodyDiv w:val="1"/>
      <w:marLeft w:val="0"/>
      <w:marRight w:val="0"/>
      <w:marTop w:val="0"/>
      <w:marBottom w:val="0"/>
      <w:divBdr>
        <w:top w:val="none" w:sz="0" w:space="0" w:color="auto"/>
        <w:left w:val="none" w:sz="0" w:space="0" w:color="auto"/>
        <w:bottom w:val="none" w:sz="0" w:space="0" w:color="auto"/>
        <w:right w:val="none" w:sz="0" w:space="0" w:color="auto"/>
      </w:divBdr>
    </w:div>
    <w:div w:id="682629800">
      <w:bodyDiv w:val="1"/>
      <w:marLeft w:val="0"/>
      <w:marRight w:val="0"/>
      <w:marTop w:val="0"/>
      <w:marBottom w:val="0"/>
      <w:divBdr>
        <w:top w:val="none" w:sz="0" w:space="0" w:color="auto"/>
        <w:left w:val="none" w:sz="0" w:space="0" w:color="auto"/>
        <w:bottom w:val="none" w:sz="0" w:space="0" w:color="auto"/>
        <w:right w:val="none" w:sz="0" w:space="0" w:color="auto"/>
      </w:divBdr>
    </w:div>
    <w:div w:id="682629869">
      <w:bodyDiv w:val="1"/>
      <w:marLeft w:val="0"/>
      <w:marRight w:val="0"/>
      <w:marTop w:val="0"/>
      <w:marBottom w:val="0"/>
      <w:divBdr>
        <w:top w:val="none" w:sz="0" w:space="0" w:color="auto"/>
        <w:left w:val="none" w:sz="0" w:space="0" w:color="auto"/>
        <w:bottom w:val="none" w:sz="0" w:space="0" w:color="auto"/>
        <w:right w:val="none" w:sz="0" w:space="0" w:color="auto"/>
      </w:divBdr>
    </w:div>
    <w:div w:id="683359769">
      <w:bodyDiv w:val="1"/>
      <w:marLeft w:val="0"/>
      <w:marRight w:val="0"/>
      <w:marTop w:val="0"/>
      <w:marBottom w:val="0"/>
      <w:divBdr>
        <w:top w:val="none" w:sz="0" w:space="0" w:color="auto"/>
        <w:left w:val="none" w:sz="0" w:space="0" w:color="auto"/>
        <w:bottom w:val="none" w:sz="0" w:space="0" w:color="auto"/>
        <w:right w:val="none" w:sz="0" w:space="0" w:color="auto"/>
      </w:divBdr>
    </w:div>
    <w:div w:id="684021345">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4286685">
      <w:bodyDiv w:val="1"/>
      <w:marLeft w:val="0"/>
      <w:marRight w:val="0"/>
      <w:marTop w:val="0"/>
      <w:marBottom w:val="0"/>
      <w:divBdr>
        <w:top w:val="none" w:sz="0" w:space="0" w:color="auto"/>
        <w:left w:val="none" w:sz="0" w:space="0" w:color="auto"/>
        <w:bottom w:val="none" w:sz="0" w:space="0" w:color="auto"/>
        <w:right w:val="none" w:sz="0" w:space="0" w:color="auto"/>
      </w:divBdr>
    </w:div>
    <w:div w:id="684986986">
      <w:bodyDiv w:val="1"/>
      <w:marLeft w:val="0"/>
      <w:marRight w:val="0"/>
      <w:marTop w:val="0"/>
      <w:marBottom w:val="0"/>
      <w:divBdr>
        <w:top w:val="none" w:sz="0" w:space="0" w:color="auto"/>
        <w:left w:val="none" w:sz="0" w:space="0" w:color="auto"/>
        <w:bottom w:val="none" w:sz="0" w:space="0" w:color="auto"/>
        <w:right w:val="none" w:sz="0" w:space="0" w:color="auto"/>
      </w:divBdr>
    </w:div>
    <w:div w:id="685179069">
      <w:bodyDiv w:val="1"/>
      <w:marLeft w:val="0"/>
      <w:marRight w:val="0"/>
      <w:marTop w:val="0"/>
      <w:marBottom w:val="0"/>
      <w:divBdr>
        <w:top w:val="none" w:sz="0" w:space="0" w:color="auto"/>
        <w:left w:val="none" w:sz="0" w:space="0" w:color="auto"/>
        <w:bottom w:val="none" w:sz="0" w:space="0" w:color="auto"/>
        <w:right w:val="none" w:sz="0" w:space="0" w:color="auto"/>
      </w:divBdr>
    </w:div>
    <w:div w:id="685206080">
      <w:bodyDiv w:val="1"/>
      <w:marLeft w:val="0"/>
      <w:marRight w:val="0"/>
      <w:marTop w:val="0"/>
      <w:marBottom w:val="0"/>
      <w:divBdr>
        <w:top w:val="none" w:sz="0" w:space="0" w:color="auto"/>
        <w:left w:val="none" w:sz="0" w:space="0" w:color="auto"/>
        <w:bottom w:val="none" w:sz="0" w:space="0" w:color="auto"/>
        <w:right w:val="none" w:sz="0" w:space="0" w:color="auto"/>
      </w:divBdr>
    </w:div>
    <w:div w:id="685449465">
      <w:bodyDiv w:val="1"/>
      <w:marLeft w:val="0"/>
      <w:marRight w:val="0"/>
      <w:marTop w:val="0"/>
      <w:marBottom w:val="0"/>
      <w:divBdr>
        <w:top w:val="none" w:sz="0" w:space="0" w:color="auto"/>
        <w:left w:val="none" w:sz="0" w:space="0" w:color="auto"/>
        <w:bottom w:val="none" w:sz="0" w:space="0" w:color="auto"/>
        <w:right w:val="none" w:sz="0" w:space="0" w:color="auto"/>
      </w:divBdr>
    </w:div>
    <w:div w:id="685519579">
      <w:bodyDiv w:val="1"/>
      <w:marLeft w:val="0"/>
      <w:marRight w:val="0"/>
      <w:marTop w:val="0"/>
      <w:marBottom w:val="0"/>
      <w:divBdr>
        <w:top w:val="none" w:sz="0" w:space="0" w:color="auto"/>
        <w:left w:val="none" w:sz="0" w:space="0" w:color="auto"/>
        <w:bottom w:val="none" w:sz="0" w:space="0" w:color="auto"/>
        <w:right w:val="none" w:sz="0" w:space="0" w:color="auto"/>
      </w:divBdr>
    </w:div>
    <w:div w:id="685718585">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368592">
      <w:bodyDiv w:val="1"/>
      <w:marLeft w:val="0"/>
      <w:marRight w:val="0"/>
      <w:marTop w:val="0"/>
      <w:marBottom w:val="0"/>
      <w:divBdr>
        <w:top w:val="none" w:sz="0" w:space="0" w:color="auto"/>
        <w:left w:val="none" w:sz="0" w:space="0" w:color="auto"/>
        <w:bottom w:val="none" w:sz="0" w:space="0" w:color="auto"/>
        <w:right w:val="none" w:sz="0" w:space="0" w:color="auto"/>
      </w:divBdr>
    </w:div>
    <w:div w:id="686565227">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6909612">
      <w:bodyDiv w:val="1"/>
      <w:marLeft w:val="0"/>
      <w:marRight w:val="0"/>
      <w:marTop w:val="0"/>
      <w:marBottom w:val="0"/>
      <w:divBdr>
        <w:top w:val="none" w:sz="0" w:space="0" w:color="auto"/>
        <w:left w:val="none" w:sz="0" w:space="0" w:color="auto"/>
        <w:bottom w:val="none" w:sz="0" w:space="0" w:color="auto"/>
        <w:right w:val="none" w:sz="0" w:space="0" w:color="auto"/>
      </w:divBdr>
    </w:div>
    <w:div w:id="686979935">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8026963">
      <w:bodyDiv w:val="1"/>
      <w:marLeft w:val="0"/>
      <w:marRight w:val="0"/>
      <w:marTop w:val="0"/>
      <w:marBottom w:val="0"/>
      <w:divBdr>
        <w:top w:val="none" w:sz="0" w:space="0" w:color="auto"/>
        <w:left w:val="none" w:sz="0" w:space="0" w:color="auto"/>
        <w:bottom w:val="none" w:sz="0" w:space="0" w:color="auto"/>
        <w:right w:val="none" w:sz="0" w:space="0" w:color="auto"/>
      </w:divBdr>
    </w:div>
    <w:div w:id="689449538">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89792806">
      <w:bodyDiv w:val="1"/>
      <w:marLeft w:val="0"/>
      <w:marRight w:val="0"/>
      <w:marTop w:val="0"/>
      <w:marBottom w:val="0"/>
      <w:divBdr>
        <w:top w:val="none" w:sz="0" w:space="0" w:color="auto"/>
        <w:left w:val="none" w:sz="0" w:space="0" w:color="auto"/>
        <w:bottom w:val="none" w:sz="0" w:space="0" w:color="auto"/>
        <w:right w:val="none" w:sz="0" w:space="0" w:color="auto"/>
      </w:divBdr>
    </w:div>
    <w:div w:id="690187755">
      <w:bodyDiv w:val="1"/>
      <w:marLeft w:val="0"/>
      <w:marRight w:val="0"/>
      <w:marTop w:val="0"/>
      <w:marBottom w:val="0"/>
      <w:divBdr>
        <w:top w:val="none" w:sz="0" w:space="0" w:color="auto"/>
        <w:left w:val="none" w:sz="0" w:space="0" w:color="auto"/>
        <w:bottom w:val="none" w:sz="0" w:space="0" w:color="auto"/>
        <w:right w:val="none" w:sz="0" w:space="0" w:color="auto"/>
      </w:divBdr>
    </w:div>
    <w:div w:id="69057496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1228717">
      <w:bodyDiv w:val="1"/>
      <w:marLeft w:val="0"/>
      <w:marRight w:val="0"/>
      <w:marTop w:val="0"/>
      <w:marBottom w:val="0"/>
      <w:divBdr>
        <w:top w:val="none" w:sz="0" w:space="0" w:color="auto"/>
        <w:left w:val="none" w:sz="0" w:space="0" w:color="auto"/>
        <w:bottom w:val="none" w:sz="0" w:space="0" w:color="auto"/>
        <w:right w:val="none" w:sz="0" w:space="0" w:color="auto"/>
      </w:divBdr>
    </w:div>
    <w:div w:id="691340471">
      <w:bodyDiv w:val="1"/>
      <w:marLeft w:val="0"/>
      <w:marRight w:val="0"/>
      <w:marTop w:val="0"/>
      <w:marBottom w:val="0"/>
      <w:divBdr>
        <w:top w:val="none" w:sz="0" w:space="0" w:color="auto"/>
        <w:left w:val="none" w:sz="0" w:space="0" w:color="auto"/>
        <w:bottom w:val="none" w:sz="0" w:space="0" w:color="auto"/>
        <w:right w:val="none" w:sz="0" w:space="0" w:color="auto"/>
      </w:divBdr>
    </w:div>
    <w:div w:id="691493454">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3773078">
      <w:bodyDiv w:val="1"/>
      <w:marLeft w:val="0"/>
      <w:marRight w:val="0"/>
      <w:marTop w:val="0"/>
      <w:marBottom w:val="0"/>
      <w:divBdr>
        <w:top w:val="none" w:sz="0" w:space="0" w:color="auto"/>
        <w:left w:val="none" w:sz="0" w:space="0" w:color="auto"/>
        <w:bottom w:val="none" w:sz="0" w:space="0" w:color="auto"/>
        <w:right w:val="none" w:sz="0" w:space="0" w:color="auto"/>
      </w:divBdr>
    </w:div>
    <w:div w:id="694379125">
      <w:bodyDiv w:val="1"/>
      <w:marLeft w:val="0"/>
      <w:marRight w:val="0"/>
      <w:marTop w:val="0"/>
      <w:marBottom w:val="0"/>
      <w:divBdr>
        <w:top w:val="none" w:sz="0" w:space="0" w:color="auto"/>
        <w:left w:val="none" w:sz="0" w:space="0" w:color="auto"/>
        <w:bottom w:val="none" w:sz="0" w:space="0" w:color="auto"/>
        <w:right w:val="none" w:sz="0" w:space="0" w:color="auto"/>
      </w:divBdr>
    </w:div>
    <w:div w:id="694813633">
      <w:bodyDiv w:val="1"/>
      <w:marLeft w:val="0"/>
      <w:marRight w:val="0"/>
      <w:marTop w:val="0"/>
      <w:marBottom w:val="0"/>
      <w:divBdr>
        <w:top w:val="none" w:sz="0" w:space="0" w:color="auto"/>
        <w:left w:val="none" w:sz="0" w:space="0" w:color="auto"/>
        <w:bottom w:val="none" w:sz="0" w:space="0" w:color="auto"/>
        <w:right w:val="none" w:sz="0" w:space="0" w:color="auto"/>
      </w:divBdr>
      <w:divsChild>
        <w:div w:id="1680428861">
          <w:marLeft w:val="0"/>
          <w:marRight w:val="0"/>
          <w:marTop w:val="0"/>
          <w:marBottom w:val="0"/>
          <w:divBdr>
            <w:top w:val="none" w:sz="0" w:space="0" w:color="auto"/>
            <w:left w:val="none" w:sz="0" w:space="0" w:color="auto"/>
            <w:bottom w:val="none" w:sz="0" w:space="0" w:color="auto"/>
            <w:right w:val="none" w:sz="0" w:space="0" w:color="auto"/>
          </w:divBdr>
        </w:div>
        <w:div w:id="1938513570">
          <w:marLeft w:val="0"/>
          <w:marRight w:val="0"/>
          <w:marTop w:val="0"/>
          <w:marBottom w:val="0"/>
          <w:divBdr>
            <w:top w:val="none" w:sz="0" w:space="0" w:color="auto"/>
            <w:left w:val="none" w:sz="0" w:space="0" w:color="auto"/>
            <w:bottom w:val="none" w:sz="0" w:space="0" w:color="auto"/>
            <w:right w:val="none" w:sz="0" w:space="0" w:color="auto"/>
          </w:divBdr>
        </w:div>
        <w:div w:id="2115897056">
          <w:marLeft w:val="0"/>
          <w:marRight w:val="0"/>
          <w:marTop w:val="0"/>
          <w:marBottom w:val="0"/>
          <w:divBdr>
            <w:top w:val="none" w:sz="0" w:space="0" w:color="auto"/>
            <w:left w:val="none" w:sz="0" w:space="0" w:color="auto"/>
            <w:bottom w:val="none" w:sz="0" w:space="0" w:color="auto"/>
            <w:right w:val="none" w:sz="0" w:space="0" w:color="auto"/>
          </w:divBdr>
        </w:div>
        <w:div w:id="1182351807">
          <w:marLeft w:val="0"/>
          <w:marRight w:val="0"/>
          <w:marTop w:val="0"/>
          <w:marBottom w:val="0"/>
          <w:divBdr>
            <w:top w:val="none" w:sz="0" w:space="0" w:color="auto"/>
            <w:left w:val="none" w:sz="0" w:space="0" w:color="auto"/>
            <w:bottom w:val="none" w:sz="0" w:space="0" w:color="auto"/>
            <w:right w:val="none" w:sz="0" w:space="0" w:color="auto"/>
          </w:divBdr>
        </w:div>
        <w:div w:id="1771923881">
          <w:marLeft w:val="0"/>
          <w:marRight w:val="0"/>
          <w:marTop w:val="0"/>
          <w:marBottom w:val="0"/>
          <w:divBdr>
            <w:top w:val="none" w:sz="0" w:space="0" w:color="auto"/>
            <w:left w:val="none" w:sz="0" w:space="0" w:color="auto"/>
            <w:bottom w:val="none" w:sz="0" w:space="0" w:color="auto"/>
            <w:right w:val="none" w:sz="0" w:space="0" w:color="auto"/>
          </w:divBdr>
        </w:div>
        <w:div w:id="487861676">
          <w:marLeft w:val="0"/>
          <w:marRight w:val="0"/>
          <w:marTop w:val="0"/>
          <w:marBottom w:val="0"/>
          <w:divBdr>
            <w:top w:val="none" w:sz="0" w:space="0" w:color="auto"/>
            <w:left w:val="none" w:sz="0" w:space="0" w:color="auto"/>
            <w:bottom w:val="none" w:sz="0" w:space="0" w:color="auto"/>
            <w:right w:val="none" w:sz="0" w:space="0" w:color="auto"/>
          </w:divBdr>
        </w:div>
        <w:div w:id="880673587">
          <w:marLeft w:val="0"/>
          <w:marRight w:val="0"/>
          <w:marTop w:val="0"/>
          <w:marBottom w:val="0"/>
          <w:divBdr>
            <w:top w:val="none" w:sz="0" w:space="0" w:color="auto"/>
            <w:left w:val="none" w:sz="0" w:space="0" w:color="auto"/>
            <w:bottom w:val="none" w:sz="0" w:space="0" w:color="auto"/>
            <w:right w:val="none" w:sz="0" w:space="0" w:color="auto"/>
          </w:divBdr>
        </w:div>
        <w:div w:id="1408114746">
          <w:marLeft w:val="0"/>
          <w:marRight w:val="0"/>
          <w:marTop w:val="0"/>
          <w:marBottom w:val="0"/>
          <w:divBdr>
            <w:top w:val="none" w:sz="0" w:space="0" w:color="auto"/>
            <w:left w:val="none" w:sz="0" w:space="0" w:color="auto"/>
            <w:bottom w:val="none" w:sz="0" w:space="0" w:color="auto"/>
            <w:right w:val="none" w:sz="0" w:space="0" w:color="auto"/>
          </w:divBdr>
        </w:div>
        <w:div w:id="1820997948">
          <w:marLeft w:val="0"/>
          <w:marRight w:val="0"/>
          <w:marTop w:val="0"/>
          <w:marBottom w:val="0"/>
          <w:divBdr>
            <w:top w:val="none" w:sz="0" w:space="0" w:color="auto"/>
            <w:left w:val="none" w:sz="0" w:space="0" w:color="auto"/>
            <w:bottom w:val="none" w:sz="0" w:space="0" w:color="auto"/>
            <w:right w:val="none" w:sz="0" w:space="0" w:color="auto"/>
          </w:divBdr>
        </w:div>
        <w:div w:id="961494955">
          <w:marLeft w:val="0"/>
          <w:marRight w:val="0"/>
          <w:marTop w:val="0"/>
          <w:marBottom w:val="0"/>
          <w:divBdr>
            <w:top w:val="none" w:sz="0" w:space="0" w:color="auto"/>
            <w:left w:val="none" w:sz="0" w:space="0" w:color="auto"/>
            <w:bottom w:val="none" w:sz="0" w:space="0" w:color="auto"/>
            <w:right w:val="none" w:sz="0" w:space="0" w:color="auto"/>
          </w:divBdr>
        </w:div>
        <w:div w:id="683214835">
          <w:marLeft w:val="0"/>
          <w:marRight w:val="0"/>
          <w:marTop w:val="0"/>
          <w:marBottom w:val="0"/>
          <w:divBdr>
            <w:top w:val="none" w:sz="0" w:space="0" w:color="auto"/>
            <w:left w:val="none" w:sz="0" w:space="0" w:color="auto"/>
            <w:bottom w:val="none" w:sz="0" w:space="0" w:color="auto"/>
            <w:right w:val="none" w:sz="0" w:space="0" w:color="auto"/>
          </w:divBdr>
        </w:div>
        <w:div w:id="263534518">
          <w:marLeft w:val="0"/>
          <w:marRight w:val="0"/>
          <w:marTop w:val="0"/>
          <w:marBottom w:val="0"/>
          <w:divBdr>
            <w:top w:val="none" w:sz="0" w:space="0" w:color="auto"/>
            <w:left w:val="none" w:sz="0" w:space="0" w:color="auto"/>
            <w:bottom w:val="none" w:sz="0" w:space="0" w:color="auto"/>
            <w:right w:val="none" w:sz="0" w:space="0" w:color="auto"/>
          </w:divBdr>
        </w:div>
        <w:div w:id="1289162233">
          <w:marLeft w:val="0"/>
          <w:marRight w:val="0"/>
          <w:marTop w:val="0"/>
          <w:marBottom w:val="0"/>
          <w:divBdr>
            <w:top w:val="none" w:sz="0" w:space="0" w:color="auto"/>
            <w:left w:val="none" w:sz="0" w:space="0" w:color="auto"/>
            <w:bottom w:val="none" w:sz="0" w:space="0" w:color="auto"/>
            <w:right w:val="none" w:sz="0" w:space="0" w:color="auto"/>
          </w:divBdr>
        </w:div>
        <w:div w:id="472217690">
          <w:marLeft w:val="0"/>
          <w:marRight w:val="0"/>
          <w:marTop w:val="0"/>
          <w:marBottom w:val="0"/>
          <w:divBdr>
            <w:top w:val="none" w:sz="0" w:space="0" w:color="auto"/>
            <w:left w:val="none" w:sz="0" w:space="0" w:color="auto"/>
            <w:bottom w:val="none" w:sz="0" w:space="0" w:color="auto"/>
            <w:right w:val="none" w:sz="0" w:space="0" w:color="auto"/>
          </w:divBdr>
        </w:div>
        <w:div w:id="1293633770">
          <w:marLeft w:val="0"/>
          <w:marRight w:val="0"/>
          <w:marTop w:val="0"/>
          <w:marBottom w:val="0"/>
          <w:divBdr>
            <w:top w:val="none" w:sz="0" w:space="0" w:color="auto"/>
            <w:left w:val="none" w:sz="0" w:space="0" w:color="auto"/>
            <w:bottom w:val="none" w:sz="0" w:space="0" w:color="auto"/>
            <w:right w:val="none" w:sz="0" w:space="0" w:color="auto"/>
          </w:divBdr>
        </w:div>
        <w:div w:id="1690331787">
          <w:marLeft w:val="0"/>
          <w:marRight w:val="0"/>
          <w:marTop w:val="0"/>
          <w:marBottom w:val="0"/>
          <w:divBdr>
            <w:top w:val="none" w:sz="0" w:space="0" w:color="auto"/>
            <w:left w:val="none" w:sz="0" w:space="0" w:color="auto"/>
            <w:bottom w:val="none" w:sz="0" w:space="0" w:color="auto"/>
            <w:right w:val="none" w:sz="0" w:space="0" w:color="auto"/>
          </w:divBdr>
        </w:div>
        <w:div w:id="9795220">
          <w:marLeft w:val="0"/>
          <w:marRight w:val="0"/>
          <w:marTop w:val="0"/>
          <w:marBottom w:val="0"/>
          <w:divBdr>
            <w:top w:val="none" w:sz="0" w:space="0" w:color="auto"/>
            <w:left w:val="none" w:sz="0" w:space="0" w:color="auto"/>
            <w:bottom w:val="none" w:sz="0" w:space="0" w:color="auto"/>
            <w:right w:val="none" w:sz="0" w:space="0" w:color="auto"/>
          </w:divBdr>
        </w:div>
        <w:div w:id="682781753">
          <w:marLeft w:val="0"/>
          <w:marRight w:val="0"/>
          <w:marTop w:val="0"/>
          <w:marBottom w:val="0"/>
          <w:divBdr>
            <w:top w:val="none" w:sz="0" w:space="0" w:color="auto"/>
            <w:left w:val="none" w:sz="0" w:space="0" w:color="auto"/>
            <w:bottom w:val="none" w:sz="0" w:space="0" w:color="auto"/>
            <w:right w:val="none" w:sz="0" w:space="0" w:color="auto"/>
          </w:divBdr>
        </w:div>
        <w:div w:id="1670056885">
          <w:marLeft w:val="0"/>
          <w:marRight w:val="0"/>
          <w:marTop w:val="0"/>
          <w:marBottom w:val="0"/>
          <w:divBdr>
            <w:top w:val="none" w:sz="0" w:space="0" w:color="auto"/>
            <w:left w:val="none" w:sz="0" w:space="0" w:color="auto"/>
            <w:bottom w:val="none" w:sz="0" w:space="0" w:color="auto"/>
            <w:right w:val="none" w:sz="0" w:space="0" w:color="auto"/>
          </w:divBdr>
        </w:div>
        <w:div w:id="671296022">
          <w:marLeft w:val="0"/>
          <w:marRight w:val="0"/>
          <w:marTop w:val="0"/>
          <w:marBottom w:val="0"/>
          <w:divBdr>
            <w:top w:val="none" w:sz="0" w:space="0" w:color="auto"/>
            <w:left w:val="none" w:sz="0" w:space="0" w:color="auto"/>
            <w:bottom w:val="none" w:sz="0" w:space="0" w:color="auto"/>
            <w:right w:val="none" w:sz="0" w:space="0" w:color="auto"/>
          </w:divBdr>
        </w:div>
        <w:div w:id="527178556">
          <w:marLeft w:val="0"/>
          <w:marRight w:val="0"/>
          <w:marTop w:val="0"/>
          <w:marBottom w:val="0"/>
          <w:divBdr>
            <w:top w:val="none" w:sz="0" w:space="0" w:color="auto"/>
            <w:left w:val="none" w:sz="0" w:space="0" w:color="auto"/>
            <w:bottom w:val="none" w:sz="0" w:space="0" w:color="auto"/>
            <w:right w:val="none" w:sz="0" w:space="0" w:color="auto"/>
          </w:divBdr>
        </w:div>
        <w:div w:id="1733694398">
          <w:marLeft w:val="0"/>
          <w:marRight w:val="0"/>
          <w:marTop w:val="0"/>
          <w:marBottom w:val="0"/>
          <w:divBdr>
            <w:top w:val="none" w:sz="0" w:space="0" w:color="auto"/>
            <w:left w:val="none" w:sz="0" w:space="0" w:color="auto"/>
            <w:bottom w:val="none" w:sz="0" w:space="0" w:color="auto"/>
            <w:right w:val="none" w:sz="0" w:space="0" w:color="auto"/>
          </w:divBdr>
        </w:div>
        <w:div w:id="1700231700">
          <w:marLeft w:val="0"/>
          <w:marRight w:val="0"/>
          <w:marTop w:val="0"/>
          <w:marBottom w:val="0"/>
          <w:divBdr>
            <w:top w:val="none" w:sz="0" w:space="0" w:color="auto"/>
            <w:left w:val="none" w:sz="0" w:space="0" w:color="auto"/>
            <w:bottom w:val="none" w:sz="0" w:space="0" w:color="auto"/>
            <w:right w:val="none" w:sz="0" w:space="0" w:color="auto"/>
          </w:divBdr>
        </w:div>
        <w:div w:id="176311885">
          <w:marLeft w:val="0"/>
          <w:marRight w:val="0"/>
          <w:marTop w:val="0"/>
          <w:marBottom w:val="0"/>
          <w:divBdr>
            <w:top w:val="none" w:sz="0" w:space="0" w:color="auto"/>
            <w:left w:val="none" w:sz="0" w:space="0" w:color="auto"/>
            <w:bottom w:val="none" w:sz="0" w:space="0" w:color="auto"/>
            <w:right w:val="none" w:sz="0" w:space="0" w:color="auto"/>
          </w:divBdr>
        </w:div>
        <w:div w:id="257446559">
          <w:marLeft w:val="0"/>
          <w:marRight w:val="0"/>
          <w:marTop w:val="0"/>
          <w:marBottom w:val="0"/>
          <w:divBdr>
            <w:top w:val="none" w:sz="0" w:space="0" w:color="auto"/>
            <w:left w:val="none" w:sz="0" w:space="0" w:color="auto"/>
            <w:bottom w:val="none" w:sz="0" w:space="0" w:color="auto"/>
            <w:right w:val="none" w:sz="0" w:space="0" w:color="auto"/>
          </w:divBdr>
        </w:div>
        <w:div w:id="749352846">
          <w:marLeft w:val="0"/>
          <w:marRight w:val="0"/>
          <w:marTop w:val="0"/>
          <w:marBottom w:val="0"/>
          <w:divBdr>
            <w:top w:val="none" w:sz="0" w:space="0" w:color="auto"/>
            <w:left w:val="none" w:sz="0" w:space="0" w:color="auto"/>
            <w:bottom w:val="none" w:sz="0" w:space="0" w:color="auto"/>
            <w:right w:val="none" w:sz="0" w:space="0" w:color="auto"/>
          </w:divBdr>
        </w:div>
        <w:div w:id="1628924281">
          <w:marLeft w:val="0"/>
          <w:marRight w:val="0"/>
          <w:marTop w:val="0"/>
          <w:marBottom w:val="0"/>
          <w:divBdr>
            <w:top w:val="none" w:sz="0" w:space="0" w:color="auto"/>
            <w:left w:val="none" w:sz="0" w:space="0" w:color="auto"/>
            <w:bottom w:val="none" w:sz="0" w:space="0" w:color="auto"/>
            <w:right w:val="none" w:sz="0" w:space="0" w:color="auto"/>
          </w:divBdr>
        </w:div>
        <w:div w:id="2004813483">
          <w:marLeft w:val="0"/>
          <w:marRight w:val="0"/>
          <w:marTop w:val="0"/>
          <w:marBottom w:val="0"/>
          <w:divBdr>
            <w:top w:val="none" w:sz="0" w:space="0" w:color="auto"/>
            <w:left w:val="none" w:sz="0" w:space="0" w:color="auto"/>
            <w:bottom w:val="none" w:sz="0" w:space="0" w:color="auto"/>
            <w:right w:val="none" w:sz="0" w:space="0" w:color="auto"/>
          </w:divBdr>
        </w:div>
        <w:div w:id="1742826271">
          <w:marLeft w:val="0"/>
          <w:marRight w:val="0"/>
          <w:marTop w:val="0"/>
          <w:marBottom w:val="0"/>
          <w:divBdr>
            <w:top w:val="none" w:sz="0" w:space="0" w:color="auto"/>
            <w:left w:val="none" w:sz="0" w:space="0" w:color="auto"/>
            <w:bottom w:val="none" w:sz="0" w:space="0" w:color="auto"/>
            <w:right w:val="none" w:sz="0" w:space="0" w:color="auto"/>
          </w:divBdr>
        </w:div>
        <w:div w:id="768429937">
          <w:marLeft w:val="0"/>
          <w:marRight w:val="0"/>
          <w:marTop w:val="0"/>
          <w:marBottom w:val="0"/>
          <w:divBdr>
            <w:top w:val="none" w:sz="0" w:space="0" w:color="auto"/>
            <w:left w:val="none" w:sz="0" w:space="0" w:color="auto"/>
            <w:bottom w:val="none" w:sz="0" w:space="0" w:color="auto"/>
            <w:right w:val="none" w:sz="0" w:space="0" w:color="auto"/>
          </w:divBdr>
        </w:div>
        <w:div w:id="1395465000">
          <w:marLeft w:val="0"/>
          <w:marRight w:val="0"/>
          <w:marTop w:val="0"/>
          <w:marBottom w:val="0"/>
          <w:divBdr>
            <w:top w:val="none" w:sz="0" w:space="0" w:color="auto"/>
            <w:left w:val="none" w:sz="0" w:space="0" w:color="auto"/>
            <w:bottom w:val="none" w:sz="0" w:space="0" w:color="auto"/>
            <w:right w:val="none" w:sz="0" w:space="0" w:color="auto"/>
          </w:divBdr>
        </w:div>
        <w:div w:id="1873229557">
          <w:marLeft w:val="0"/>
          <w:marRight w:val="0"/>
          <w:marTop w:val="0"/>
          <w:marBottom w:val="0"/>
          <w:divBdr>
            <w:top w:val="none" w:sz="0" w:space="0" w:color="auto"/>
            <w:left w:val="none" w:sz="0" w:space="0" w:color="auto"/>
            <w:bottom w:val="none" w:sz="0" w:space="0" w:color="auto"/>
            <w:right w:val="none" w:sz="0" w:space="0" w:color="auto"/>
          </w:divBdr>
        </w:div>
        <w:div w:id="1690838958">
          <w:marLeft w:val="0"/>
          <w:marRight w:val="0"/>
          <w:marTop w:val="0"/>
          <w:marBottom w:val="0"/>
          <w:divBdr>
            <w:top w:val="none" w:sz="0" w:space="0" w:color="auto"/>
            <w:left w:val="none" w:sz="0" w:space="0" w:color="auto"/>
            <w:bottom w:val="none" w:sz="0" w:space="0" w:color="auto"/>
            <w:right w:val="none" w:sz="0" w:space="0" w:color="auto"/>
          </w:divBdr>
        </w:div>
        <w:div w:id="1309089508">
          <w:marLeft w:val="0"/>
          <w:marRight w:val="0"/>
          <w:marTop w:val="0"/>
          <w:marBottom w:val="0"/>
          <w:divBdr>
            <w:top w:val="none" w:sz="0" w:space="0" w:color="auto"/>
            <w:left w:val="none" w:sz="0" w:space="0" w:color="auto"/>
            <w:bottom w:val="none" w:sz="0" w:space="0" w:color="auto"/>
            <w:right w:val="none" w:sz="0" w:space="0" w:color="auto"/>
          </w:divBdr>
        </w:div>
        <w:div w:id="464129373">
          <w:marLeft w:val="0"/>
          <w:marRight w:val="0"/>
          <w:marTop w:val="0"/>
          <w:marBottom w:val="0"/>
          <w:divBdr>
            <w:top w:val="none" w:sz="0" w:space="0" w:color="auto"/>
            <w:left w:val="none" w:sz="0" w:space="0" w:color="auto"/>
            <w:bottom w:val="none" w:sz="0" w:space="0" w:color="auto"/>
            <w:right w:val="none" w:sz="0" w:space="0" w:color="auto"/>
          </w:divBdr>
        </w:div>
        <w:div w:id="880557057">
          <w:marLeft w:val="0"/>
          <w:marRight w:val="0"/>
          <w:marTop w:val="0"/>
          <w:marBottom w:val="0"/>
          <w:divBdr>
            <w:top w:val="none" w:sz="0" w:space="0" w:color="auto"/>
            <w:left w:val="none" w:sz="0" w:space="0" w:color="auto"/>
            <w:bottom w:val="none" w:sz="0" w:space="0" w:color="auto"/>
            <w:right w:val="none" w:sz="0" w:space="0" w:color="auto"/>
          </w:divBdr>
        </w:div>
        <w:div w:id="211577633">
          <w:marLeft w:val="0"/>
          <w:marRight w:val="0"/>
          <w:marTop w:val="0"/>
          <w:marBottom w:val="0"/>
          <w:divBdr>
            <w:top w:val="none" w:sz="0" w:space="0" w:color="auto"/>
            <w:left w:val="none" w:sz="0" w:space="0" w:color="auto"/>
            <w:bottom w:val="none" w:sz="0" w:space="0" w:color="auto"/>
            <w:right w:val="none" w:sz="0" w:space="0" w:color="auto"/>
          </w:divBdr>
        </w:div>
        <w:div w:id="1841384675">
          <w:marLeft w:val="0"/>
          <w:marRight w:val="0"/>
          <w:marTop w:val="0"/>
          <w:marBottom w:val="0"/>
          <w:divBdr>
            <w:top w:val="none" w:sz="0" w:space="0" w:color="auto"/>
            <w:left w:val="none" w:sz="0" w:space="0" w:color="auto"/>
            <w:bottom w:val="none" w:sz="0" w:space="0" w:color="auto"/>
            <w:right w:val="none" w:sz="0" w:space="0" w:color="auto"/>
          </w:divBdr>
        </w:div>
        <w:div w:id="1248881899">
          <w:marLeft w:val="0"/>
          <w:marRight w:val="0"/>
          <w:marTop w:val="0"/>
          <w:marBottom w:val="0"/>
          <w:divBdr>
            <w:top w:val="none" w:sz="0" w:space="0" w:color="auto"/>
            <w:left w:val="none" w:sz="0" w:space="0" w:color="auto"/>
            <w:bottom w:val="none" w:sz="0" w:space="0" w:color="auto"/>
            <w:right w:val="none" w:sz="0" w:space="0" w:color="auto"/>
          </w:divBdr>
        </w:div>
        <w:div w:id="272832707">
          <w:marLeft w:val="0"/>
          <w:marRight w:val="0"/>
          <w:marTop w:val="0"/>
          <w:marBottom w:val="0"/>
          <w:divBdr>
            <w:top w:val="none" w:sz="0" w:space="0" w:color="auto"/>
            <w:left w:val="none" w:sz="0" w:space="0" w:color="auto"/>
            <w:bottom w:val="none" w:sz="0" w:space="0" w:color="auto"/>
            <w:right w:val="none" w:sz="0" w:space="0" w:color="auto"/>
          </w:divBdr>
        </w:div>
        <w:div w:id="1914467825">
          <w:marLeft w:val="0"/>
          <w:marRight w:val="0"/>
          <w:marTop w:val="0"/>
          <w:marBottom w:val="0"/>
          <w:divBdr>
            <w:top w:val="none" w:sz="0" w:space="0" w:color="auto"/>
            <w:left w:val="none" w:sz="0" w:space="0" w:color="auto"/>
            <w:bottom w:val="none" w:sz="0" w:space="0" w:color="auto"/>
            <w:right w:val="none" w:sz="0" w:space="0" w:color="auto"/>
          </w:divBdr>
        </w:div>
        <w:div w:id="1439448739">
          <w:marLeft w:val="0"/>
          <w:marRight w:val="0"/>
          <w:marTop w:val="0"/>
          <w:marBottom w:val="0"/>
          <w:divBdr>
            <w:top w:val="none" w:sz="0" w:space="0" w:color="auto"/>
            <w:left w:val="none" w:sz="0" w:space="0" w:color="auto"/>
            <w:bottom w:val="none" w:sz="0" w:space="0" w:color="auto"/>
            <w:right w:val="none" w:sz="0" w:space="0" w:color="auto"/>
          </w:divBdr>
        </w:div>
        <w:div w:id="366688888">
          <w:marLeft w:val="0"/>
          <w:marRight w:val="0"/>
          <w:marTop w:val="0"/>
          <w:marBottom w:val="0"/>
          <w:divBdr>
            <w:top w:val="none" w:sz="0" w:space="0" w:color="auto"/>
            <w:left w:val="none" w:sz="0" w:space="0" w:color="auto"/>
            <w:bottom w:val="none" w:sz="0" w:space="0" w:color="auto"/>
            <w:right w:val="none" w:sz="0" w:space="0" w:color="auto"/>
          </w:divBdr>
        </w:div>
        <w:div w:id="753094396">
          <w:marLeft w:val="0"/>
          <w:marRight w:val="0"/>
          <w:marTop w:val="0"/>
          <w:marBottom w:val="0"/>
          <w:divBdr>
            <w:top w:val="none" w:sz="0" w:space="0" w:color="auto"/>
            <w:left w:val="none" w:sz="0" w:space="0" w:color="auto"/>
            <w:bottom w:val="none" w:sz="0" w:space="0" w:color="auto"/>
            <w:right w:val="none" w:sz="0" w:space="0" w:color="auto"/>
          </w:divBdr>
        </w:div>
        <w:div w:id="716003105">
          <w:marLeft w:val="0"/>
          <w:marRight w:val="0"/>
          <w:marTop w:val="0"/>
          <w:marBottom w:val="0"/>
          <w:divBdr>
            <w:top w:val="none" w:sz="0" w:space="0" w:color="auto"/>
            <w:left w:val="none" w:sz="0" w:space="0" w:color="auto"/>
            <w:bottom w:val="none" w:sz="0" w:space="0" w:color="auto"/>
            <w:right w:val="none" w:sz="0" w:space="0" w:color="auto"/>
          </w:divBdr>
        </w:div>
        <w:div w:id="1103307059">
          <w:marLeft w:val="0"/>
          <w:marRight w:val="0"/>
          <w:marTop w:val="0"/>
          <w:marBottom w:val="0"/>
          <w:divBdr>
            <w:top w:val="none" w:sz="0" w:space="0" w:color="auto"/>
            <w:left w:val="none" w:sz="0" w:space="0" w:color="auto"/>
            <w:bottom w:val="none" w:sz="0" w:space="0" w:color="auto"/>
            <w:right w:val="none" w:sz="0" w:space="0" w:color="auto"/>
          </w:divBdr>
        </w:div>
        <w:div w:id="1103309378">
          <w:marLeft w:val="0"/>
          <w:marRight w:val="0"/>
          <w:marTop w:val="0"/>
          <w:marBottom w:val="0"/>
          <w:divBdr>
            <w:top w:val="none" w:sz="0" w:space="0" w:color="auto"/>
            <w:left w:val="none" w:sz="0" w:space="0" w:color="auto"/>
            <w:bottom w:val="none" w:sz="0" w:space="0" w:color="auto"/>
            <w:right w:val="none" w:sz="0" w:space="0" w:color="auto"/>
          </w:divBdr>
        </w:div>
        <w:div w:id="937181222">
          <w:marLeft w:val="0"/>
          <w:marRight w:val="0"/>
          <w:marTop w:val="0"/>
          <w:marBottom w:val="0"/>
          <w:divBdr>
            <w:top w:val="none" w:sz="0" w:space="0" w:color="auto"/>
            <w:left w:val="none" w:sz="0" w:space="0" w:color="auto"/>
            <w:bottom w:val="none" w:sz="0" w:space="0" w:color="auto"/>
            <w:right w:val="none" w:sz="0" w:space="0" w:color="auto"/>
          </w:divBdr>
        </w:div>
        <w:div w:id="306671010">
          <w:marLeft w:val="0"/>
          <w:marRight w:val="0"/>
          <w:marTop w:val="0"/>
          <w:marBottom w:val="0"/>
          <w:divBdr>
            <w:top w:val="none" w:sz="0" w:space="0" w:color="auto"/>
            <w:left w:val="none" w:sz="0" w:space="0" w:color="auto"/>
            <w:bottom w:val="none" w:sz="0" w:space="0" w:color="auto"/>
            <w:right w:val="none" w:sz="0" w:space="0" w:color="auto"/>
          </w:divBdr>
        </w:div>
        <w:div w:id="1998336713">
          <w:marLeft w:val="0"/>
          <w:marRight w:val="0"/>
          <w:marTop w:val="0"/>
          <w:marBottom w:val="0"/>
          <w:divBdr>
            <w:top w:val="none" w:sz="0" w:space="0" w:color="auto"/>
            <w:left w:val="none" w:sz="0" w:space="0" w:color="auto"/>
            <w:bottom w:val="none" w:sz="0" w:space="0" w:color="auto"/>
            <w:right w:val="none" w:sz="0" w:space="0" w:color="auto"/>
          </w:divBdr>
        </w:div>
        <w:div w:id="1688099710">
          <w:marLeft w:val="0"/>
          <w:marRight w:val="0"/>
          <w:marTop w:val="0"/>
          <w:marBottom w:val="0"/>
          <w:divBdr>
            <w:top w:val="none" w:sz="0" w:space="0" w:color="auto"/>
            <w:left w:val="none" w:sz="0" w:space="0" w:color="auto"/>
            <w:bottom w:val="none" w:sz="0" w:space="0" w:color="auto"/>
            <w:right w:val="none" w:sz="0" w:space="0" w:color="auto"/>
          </w:divBdr>
        </w:div>
        <w:div w:id="286661193">
          <w:marLeft w:val="0"/>
          <w:marRight w:val="0"/>
          <w:marTop w:val="0"/>
          <w:marBottom w:val="0"/>
          <w:divBdr>
            <w:top w:val="none" w:sz="0" w:space="0" w:color="auto"/>
            <w:left w:val="none" w:sz="0" w:space="0" w:color="auto"/>
            <w:bottom w:val="none" w:sz="0" w:space="0" w:color="auto"/>
            <w:right w:val="none" w:sz="0" w:space="0" w:color="auto"/>
          </w:divBdr>
        </w:div>
        <w:div w:id="66269651">
          <w:marLeft w:val="0"/>
          <w:marRight w:val="0"/>
          <w:marTop w:val="0"/>
          <w:marBottom w:val="0"/>
          <w:divBdr>
            <w:top w:val="none" w:sz="0" w:space="0" w:color="auto"/>
            <w:left w:val="none" w:sz="0" w:space="0" w:color="auto"/>
            <w:bottom w:val="none" w:sz="0" w:space="0" w:color="auto"/>
            <w:right w:val="none" w:sz="0" w:space="0" w:color="auto"/>
          </w:divBdr>
        </w:div>
        <w:div w:id="1999531011">
          <w:marLeft w:val="0"/>
          <w:marRight w:val="0"/>
          <w:marTop w:val="0"/>
          <w:marBottom w:val="0"/>
          <w:divBdr>
            <w:top w:val="none" w:sz="0" w:space="0" w:color="auto"/>
            <w:left w:val="none" w:sz="0" w:space="0" w:color="auto"/>
            <w:bottom w:val="none" w:sz="0" w:space="0" w:color="auto"/>
            <w:right w:val="none" w:sz="0" w:space="0" w:color="auto"/>
          </w:divBdr>
        </w:div>
        <w:div w:id="1728063051">
          <w:marLeft w:val="0"/>
          <w:marRight w:val="0"/>
          <w:marTop w:val="0"/>
          <w:marBottom w:val="0"/>
          <w:divBdr>
            <w:top w:val="none" w:sz="0" w:space="0" w:color="auto"/>
            <w:left w:val="none" w:sz="0" w:space="0" w:color="auto"/>
            <w:bottom w:val="none" w:sz="0" w:space="0" w:color="auto"/>
            <w:right w:val="none" w:sz="0" w:space="0" w:color="auto"/>
          </w:divBdr>
        </w:div>
        <w:div w:id="326636660">
          <w:marLeft w:val="0"/>
          <w:marRight w:val="0"/>
          <w:marTop w:val="0"/>
          <w:marBottom w:val="0"/>
          <w:divBdr>
            <w:top w:val="none" w:sz="0" w:space="0" w:color="auto"/>
            <w:left w:val="none" w:sz="0" w:space="0" w:color="auto"/>
            <w:bottom w:val="none" w:sz="0" w:space="0" w:color="auto"/>
            <w:right w:val="none" w:sz="0" w:space="0" w:color="auto"/>
          </w:divBdr>
        </w:div>
        <w:div w:id="1099563868">
          <w:marLeft w:val="0"/>
          <w:marRight w:val="0"/>
          <w:marTop w:val="0"/>
          <w:marBottom w:val="0"/>
          <w:divBdr>
            <w:top w:val="none" w:sz="0" w:space="0" w:color="auto"/>
            <w:left w:val="none" w:sz="0" w:space="0" w:color="auto"/>
            <w:bottom w:val="none" w:sz="0" w:space="0" w:color="auto"/>
            <w:right w:val="none" w:sz="0" w:space="0" w:color="auto"/>
          </w:divBdr>
        </w:div>
        <w:div w:id="1789422849">
          <w:marLeft w:val="0"/>
          <w:marRight w:val="0"/>
          <w:marTop w:val="0"/>
          <w:marBottom w:val="0"/>
          <w:divBdr>
            <w:top w:val="none" w:sz="0" w:space="0" w:color="auto"/>
            <w:left w:val="none" w:sz="0" w:space="0" w:color="auto"/>
            <w:bottom w:val="none" w:sz="0" w:space="0" w:color="auto"/>
            <w:right w:val="none" w:sz="0" w:space="0" w:color="auto"/>
          </w:divBdr>
        </w:div>
        <w:div w:id="1566136915">
          <w:marLeft w:val="0"/>
          <w:marRight w:val="0"/>
          <w:marTop w:val="0"/>
          <w:marBottom w:val="0"/>
          <w:divBdr>
            <w:top w:val="none" w:sz="0" w:space="0" w:color="auto"/>
            <w:left w:val="none" w:sz="0" w:space="0" w:color="auto"/>
            <w:bottom w:val="none" w:sz="0" w:space="0" w:color="auto"/>
            <w:right w:val="none" w:sz="0" w:space="0" w:color="auto"/>
          </w:divBdr>
        </w:div>
        <w:div w:id="1238054228">
          <w:marLeft w:val="0"/>
          <w:marRight w:val="0"/>
          <w:marTop w:val="0"/>
          <w:marBottom w:val="0"/>
          <w:divBdr>
            <w:top w:val="none" w:sz="0" w:space="0" w:color="auto"/>
            <w:left w:val="none" w:sz="0" w:space="0" w:color="auto"/>
            <w:bottom w:val="none" w:sz="0" w:space="0" w:color="auto"/>
            <w:right w:val="none" w:sz="0" w:space="0" w:color="auto"/>
          </w:divBdr>
        </w:div>
        <w:div w:id="1913345383">
          <w:marLeft w:val="0"/>
          <w:marRight w:val="0"/>
          <w:marTop w:val="0"/>
          <w:marBottom w:val="0"/>
          <w:divBdr>
            <w:top w:val="none" w:sz="0" w:space="0" w:color="auto"/>
            <w:left w:val="none" w:sz="0" w:space="0" w:color="auto"/>
            <w:bottom w:val="none" w:sz="0" w:space="0" w:color="auto"/>
            <w:right w:val="none" w:sz="0" w:space="0" w:color="auto"/>
          </w:divBdr>
        </w:div>
        <w:div w:id="1716537290">
          <w:marLeft w:val="0"/>
          <w:marRight w:val="0"/>
          <w:marTop w:val="0"/>
          <w:marBottom w:val="0"/>
          <w:divBdr>
            <w:top w:val="none" w:sz="0" w:space="0" w:color="auto"/>
            <w:left w:val="none" w:sz="0" w:space="0" w:color="auto"/>
            <w:bottom w:val="none" w:sz="0" w:space="0" w:color="auto"/>
            <w:right w:val="none" w:sz="0" w:space="0" w:color="auto"/>
          </w:divBdr>
        </w:div>
        <w:div w:id="671763533">
          <w:marLeft w:val="0"/>
          <w:marRight w:val="0"/>
          <w:marTop w:val="0"/>
          <w:marBottom w:val="0"/>
          <w:divBdr>
            <w:top w:val="none" w:sz="0" w:space="0" w:color="auto"/>
            <w:left w:val="none" w:sz="0" w:space="0" w:color="auto"/>
            <w:bottom w:val="none" w:sz="0" w:space="0" w:color="auto"/>
            <w:right w:val="none" w:sz="0" w:space="0" w:color="auto"/>
          </w:divBdr>
        </w:div>
        <w:div w:id="1013919089">
          <w:marLeft w:val="0"/>
          <w:marRight w:val="0"/>
          <w:marTop w:val="0"/>
          <w:marBottom w:val="0"/>
          <w:divBdr>
            <w:top w:val="none" w:sz="0" w:space="0" w:color="auto"/>
            <w:left w:val="none" w:sz="0" w:space="0" w:color="auto"/>
            <w:bottom w:val="none" w:sz="0" w:space="0" w:color="auto"/>
            <w:right w:val="none" w:sz="0" w:space="0" w:color="auto"/>
          </w:divBdr>
        </w:div>
        <w:div w:id="1684935629">
          <w:marLeft w:val="0"/>
          <w:marRight w:val="0"/>
          <w:marTop w:val="0"/>
          <w:marBottom w:val="0"/>
          <w:divBdr>
            <w:top w:val="none" w:sz="0" w:space="0" w:color="auto"/>
            <w:left w:val="none" w:sz="0" w:space="0" w:color="auto"/>
            <w:bottom w:val="none" w:sz="0" w:space="0" w:color="auto"/>
            <w:right w:val="none" w:sz="0" w:space="0" w:color="auto"/>
          </w:divBdr>
        </w:div>
        <w:div w:id="781919611">
          <w:marLeft w:val="0"/>
          <w:marRight w:val="0"/>
          <w:marTop w:val="0"/>
          <w:marBottom w:val="0"/>
          <w:divBdr>
            <w:top w:val="none" w:sz="0" w:space="0" w:color="auto"/>
            <w:left w:val="none" w:sz="0" w:space="0" w:color="auto"/>
            <w:bottom w:val="none" w:sz="0" w:space="0" w:color="auto"/>
            <w:right w:val="none" w:sz="0" w:space="0" w:color="auto"/>
          </w:divBdr>
        </w:div>
        <w:div w:id="2026513005">
          <w:marLeft w:val="0"/>
          <w:marRight w:val="0"/>
          <w:marTop w:val="0"/>
          <w:marBottom w:val="0"/>
          <w:divBdr>
            <w:top w:val="none" w:sz="0" w:space="0" w:color="auto"/>
            <w:left w:val="none" w:sz="0" w:space="0" w:color="auto"/>
            <w:bottom w:val="none" w:sz="0" w:space="0" w:color="auto"/>
            <w:right w:val="none" w:sz="0" w:space="0" w:color="auto"/>
          </w:divBdr>
        </w:div>
        <w:div w:id="942998937">
          <w:marLeft w:val="0"/>
          <w:marRight w:val="0"/>
          <w:marTop w:val="0"/>
          <w:marBottom w:val="0"/>
          <w:divBdr>
            <w:top w:val="none" w:sz="0" w:space="0" w:color="auto"/>
            <w:left w:val="none" w:sz="0" w:space="0" w:color="auto"/>
            <w:bottom w:val="none" w:sz="0" w:space="0" w:color="auto"/>
            <w:right w:val="none" w:sz="0" w:space="0" w:color="auto"/>
          </w:divBdr>
        </w:div>
        <w:div w:id="1206990943">
          <w:marLeft w:val="0"/>
          <w:marRight w:val="0"/>
          <w:marTop w:val="0"/>
          <w:marBottom w:val="0"/>
          <w:divBdr>
            <w:top w:val="none" w:sz="0" w:space="0" w:color="auto"/>
            <w:left w:val="none" w:sz="0" w:space="0" w:color="auto"/>
            <w:bottom w:val="none" w:sz="0" w:space="0" w:color="auto"/>
            <w:right w:val="none" w:sz="0" w:space="0" w:color="auto"/>
          </w:divBdr>
        </w:div>
        <w:div w:id="811823982">
          <w:marLeft w:val="0"/>
          <w:marRight w:val="0"/>
          <w:marTop w:val="0"/>
          <w:marBottom w:val="0"/>
          <w:divBdr>
            <w:top w:val="none" w:sz="0" w:space="0" w:color="auto"/>
            <w:left w:val="none" w:sz="0" w:space="0" w:color="auto"/>
            <w:bottom w:val="none" w:sz="0" w:space="0" w:color="auto"/>
            <w:right w:val="none" w:sz="0" w:space="0" w:color="auto"/>
          </w:divBdr>
        </w:div>
        <w:div w:id="1641185103">
          <w:marLeft w:val="0"/>
          <w:marRight w:val="0"/>
          <w:marTop w:val="0"/>
          <w:marBottom w:val="0"/>
          <w:divBdr>
            <w:top w:val="none" w:sz="0" w:space="0" w:color="auto"/>
            <w:left w:val="none" w:sz="0" w:space="0" w:color="auto"/>
            <w:bottom w:val="none" w:sz="0" w:space="0" w:color="auto"/>
            <w:right w:val="none" w:sz="0" w:space="0" w:color="auto"/>
          </w:divBdr>
        </w:div>
        <w:div w:id="930233375">
          <w:marLeft w:val="0"/>
          <w:marRight w:val="0"/>
          <w:marTop w:val="0"/>
          <w:marBottom w:val="0"/>
          <w:divBdr>
            <w:top w:val="none" w:sz="0" w:space="0" w:color="auto"/>
            <w:left w:val="none" w:sz="0" w:space="0" w:color="auto"/>
            <w:bottom w:val="none" w:sz="0" w:space="0" w:color="auto"/>
            <w:right w:val="none" w:sz="0" w:space="0" w:color="auto"/>
          </w:divBdr>
        </w:div>
        <w:div w:id="173153347">
          <w:marLeft w:val="0"/>
          <w:marRight w:val="0"/>
          <w:marTop w:val="0"/>
          <w:marBottom w:val="0"/>
          <w:divBdr>
            <w:top w:val="none" w:sz="0" w:space="0" w:color="auto"/>
            <w:left w:val="none" w:sz="0" w:space="0" w:color="auto"/>
            <w:bottom w:val="none" w:sz="0" w:space="0" w:color="auto"/>
            <w:right w:val="none" w:sz="0" w:space="0" w:color="auto"/>
          </w:divBdr>
        </w:div>
        <w:div w:id="1385836702">
          <w:marLeft w:val="0"/>
          <w:marRight w:val="0"/>
          <w:marTop w:val="0"/>
          <w:marBottom w:val="0"/>
          <w:divBdr>
            <w:top w:val="none" w:sz="0" w:space="0" w:color="auto"/>
            <w:left w:val="none" w:sz="0" w:space="0" w:color="auto"/>
            <w:bottom w:val="none" w:sz="0" w:space="0" w:color="auto"/>
            <w:right w:val="none" w:sz="0" w:space="0" w:color="auto"/>
          </w:divBdr>
        </w:div>
        <w:div w:id="899948847">
          <w:marLeft w:val="0"/>
          <w:marRight w:val="0"/>
          <w:marTop w:val="0"/>
          <w:marBottom w:val="0"/>
          <w:divBdr>
            <w:top w:val="none" w:sz="0" w:space="0" w:color="auto"/>
            <w:left w:val="none" w:sz="0" w:space="0" w:color="auto"/>
            <w:bottom w:val="none" w:sz="0" w:space="0" w:color="auto"/>
            <w:right w:val="none" w:sz="0" w:space="0" w:color="auto"/>
          </w:divBdr>
        </w:div>
        <w:div w:id="588655854">
          <w:marLeft w:val="0"/>
          <w:marRight w:val="0"/>
          <w:marTop w:val="0"/>
          <w:marBottom w:val="0"/>
          <w:divBdr>
            <w:top w:val="none" w:sz="0" w:space="0" w:color="auto"/>
            <w:left w:val="none" w:sz="0" w:space="0" w:color="auto"/>
            <w:bottom w:val="none" w:sz="0" w:space="0" w:color="auto"/>
            <w:right w:val="none" w:sz="0" w:space="0" w:color="auto"/>
          </w:divBdr>
        </w:div>
        <w:div w:id="827523421">
          <w:marLeft w:val="0"/>
          <w:marRight w:val="0"/>
          <w:marTop w:val="0"/>
          <w:marBottom w:val="0"/>
          <w:divBdr>
            <w:top w:val="none" w:sz="0" w:space="0" w:color="auto"/>
            <w:left w:val="none" w:sz="0" w:space="0" w:color="auto"/>
            <w:bottom w:val="none" w:sz="0" w:space="0" w:color="auto"/>
            <w:right w:val="none" w:sz="0" w:space="0" w:color="auto"/>
          </w:divBdr>
        </w:div>
        <w:div w:id="1362780688">
          <w:marLeft w:val="0"/>
          <w:marRight w:val="0"/>
          <w:marTop w:val="0"/>
          <w:marBottom w:val="0"/>
          <w:divBdr>
            <w:top w:val="none" w:sz="0" w:space="0" w:color="auto"/>
            <w:left w:val="none" w:sz="0" w:space="0" w:color="auto"/>
            <w:bottom w:val="none" w:sz="0" w:space="0" w:color="auto"/>
            <w:right w:val="none" w:sz="0" w:space="0" w:color="auto"/>
          </w:divBdr>
        </w:div>
        <w:div w:id="905459530">
          <w:marLeft w:val="0"/>
          <w:marRight w:val="0"/>
          <w:marTop w:val="0"/>
          <w:marBottom w:val="0"/>
          <w:divBdr>
            <w:top w:val="none" w:sz="0" w:space="0" w:color="auto"/>
            <w:left w:val="none" w:sz="0" w:space="0" w:color="auto"/>
            <w:bottom w:val="none" w:sz="0" w:space="0" w:color="auto"/>
            <w:right w:val="none" w:sz="0" w:space="0" w:color="auto"/>
          </w:divBdr>
        </w:div>
        <w:div w:id="895623956">
          <w:marLeft w:val="0"/>
          <w:marRight w:val="0"/>
          <w:marTop w:val="0"/>
          <w:marBottom w:val="0"/>
          <w:divBdr>
            <w:top w:val="none" w:sz="0" w:space="0" w:color="auto"/>
            <w:left w:val="none" w:sz="0" w:space="0" w:color="auto"/>
            <w:bottom w:val="none" w:sz="0" w:space="0" w:color="auto"/>
            <w:right w:val="none" w:sz="0" w:space="0" w:color="auto"/>
          </w:divBdr>
        </w:div>
        <w:div w:id="1030297296">
          <w:marLeft w:val="0"/>
          <w:marRight w:val="0"/>
          <w:marTop w:val="0"/>
          <w:marBottom w:val="0"/>
          <w:divBdr>
            <w:top w:val="none" w:sz="0" w:space="0" w:color="auto"/>
            <w:left w:val="none" w:sz="0" w:space="0" w:color="auto"/>
            <w:bottom w:val="none" w:sz="0" w:space="0" w:color="auto"/>
            <w:right w:val="none" w:sz="0" w:space="0" w:color="auto"/>
          </w:divBdr>
        </w:div>
        <w:div w:id="679701142">
          <w:marLeft w:val="0"/>
          <w:marRight w:val="0"/>
          <w:marTop w:val="0"/>
          <w:marBottom w:val="0"/>
          <w:divBdr>
            <w:top w:val="none" w:sz="0" w:space="0" w:color="auto"/>
            <w:left w:val="none" w:sz="0" w:space="0" w:color="auto"/>
            <w:bottom w:val="none" w:sz="0" w:space="0" w:color="auto"/>
            <w:right w:val="none" w:sz="0" w:space="0" w:color="auto"/>
          </w:divBdr>
        </w:div>
      </w:divsChild>
    </w:div>
    <w:div w:id="695084622">
      <w:bodyDiv w:val="1"/>
      <w:marLeft w:val="0"/>
      <w:marRight w:val="0"/>
      <w:marTop w:val="0"/>
      <w:marBottom w:val="0"/>
      <w:divBdr>
        <w:top w:val="none" w:sz="0" w:space="0" w:color="auto"/>
        <w:left w:val="none" w:sz="0" w:space="0" w:color="auto"/>
        <w:bottom w:val="none" w:sz="0" w:space="0" w:color="auto"/>
        <w:right w:val="none" w:sz="0" w:space="0" w:color="auto"/>
      </w:divBdr>
    </w:div>
    <w:div w:id="695275204">
      <w:bodyDiv w:val="1"/>
      <w:marLeft w:val="0"/>
      <w:marRight w:val="0"/>
      <w:marTop w:val="0"/>
      <w:marBottom w:val="0"/>
      <w:divBdr>
        <w:top w:val="none" w:sz="0" w:space="0" w:color="auto"/>
        <w:left w:val="none" w:sz="0" w:space="0" w:color="auto"/>
        <w:bottom w:val="none" w:sz="0" w:space="0" w:color="auto"/>
        <w:right w:val="none" w:sz="0" w:space="0" w:color="auto"/>
      </w:divBdr>
    </w:div>
    <w:div w:id="695617114">
      <w:bodyDiv w:val="1"/>
      <w:marLeft w:val="0"/>
      <w:marRight w:val="0"/>
      <w:marTop w:val="0"/>
      <w:marBottom w:val="0"/>
      <w:divBdr>
        <w:top w:val="none" w:sz="0" w:space="0" w:color="auto"/>
        <w:left w:val="none" w:sz="0" w:space="0" w:color="auto"/>
        <w:bottom w:val="none" w:sz="0" w:space="0" w:color="auto"/>
        <w:right w:val="none" w:sz="0" w:space="0" w:color="auto"/>
      </w:divBdr>
      <w:divsChild>
        <w:div w:id="1346245988">
          <w:marLeft w:val="0"/>
          <w:marRight w:val="0"/>
          <w:marTop w:val="0"/>
          <w:marBottom w:val="0"/>
          <w:divBdr>
            <w:top w:val="none" w:sz="0" w:space="0" w:color="auto"/>
            <w:left w:val="none" w:sz="0" w:space="0" w:color="auto"/>
            <w:bottom w:val="none" w:sz="0" w:space="0" w:color="auto"/>
            <w:right w:val="none" w:sz="0" w:space="0" w:color="auto"/>
          </w:divBdr>
        </w:div>
        <w:div w:id="588848670">
          <w:marLeft w:val="0"/>
          <w:marRight w:val="0"/>
          <w:marTop w:val="0"/>
          <w:marBottom w:val="0"/>
          <w:divBdr>
            <w:top w:val="none" w:sz="0" w:space="0" w:color="auto"/>
            <w:left w:val="none" w:sz="0" w:space="0" w:color="auto"/>
            <w:bottom w:val="none" w:sz="0" w:space="0" w:color="auto"/>
            <w:right w:val="none" w:sz="0" w:space="0" w:color="auto"/>
          </w:divBdr>
        </w:div>
        <w:div w:id="2066906291">
          <w:marLeft w:val="0"/>
          <w:marRight w:val="0"/>
          <w:marTop w:val="0"/>
          <w:marBottom w:val="0"/>
          <w:divBdr>
            <w:top w:val="none" w:sz="0" w:space="0" w:color="auto"/>
            <w:left w:val="none" w:sz="0" w:space="0" w:color="auto"/>
            <w:bottom w:val="none" w:sz="0" w:space="0" w:color="auto"/>
            <w:right w:val="none" w:sz="0" w:space="0" w:color="auto"/>
          </w:divBdr>
        </w:div>
        <w:div w:id="5445882">
          <w:marLeft w:val="0"/>
          <w:marRight w:val="0"/>
          <w:marTop w:val="0"/>
          <w:marBottom w:val="0"/>
          <w:divBdr>
            <w:top w:val="none" w:sz="0" w:space="0" w:color="auto"/>
            <w:left w:val="none" w:sz="0" w:space="0" w:color="auto"/>
            <w:bottom w:val="none" w:sz="0" w:space="0" w:color="auto"/>
            <w:right w:val="none" w:sz="0" w:space="0" w:color="auto"/>
          </w:divBdr>
        </w:div>
        <w:div w:id="1321036643">
          <w:marLeft w:val="0"/>
          <w:marRight w:val="0"/>
          <w:marTop w:val="0"/>
          <w:marBottom w:val="0"/>
          <w:divBdr>
            <w:top w:val="none" w:sz="0" w:space="0" w:color="auto"/>
            <w:left w:val="none" w:sz="0" w:space="0" w:color="auto"/>
            <w:bottom w:val="none" w:sz="0" w:space="0" w:color="auto"/>
            <w:right w:val="none" w:sz="0" w:space="0" w:color="auto"/>
          </w:divBdr>
        </w:div>
        <w:div w:id="1611861249">
          <w:marLeft w:val="0"/>
          <w:marRight w:val="0"/>
          <w:marTop w:val="0"/>
          <w:marBottom w:val="0"/>
          <w:divBdr>
            <w:top w:val="none" w:sz="0" w:space="0" w:color="auto"/>
            <w:left w:val="none" w:sz="0" w:space="0" w:color="auto"/>
            <w:bottom w:val="none" w:sz="0" w:space="0" w:color="auto"/>
            <w:right w:val="none" w:sz="0" w:space="0" w:color="auto"/>
          </w:divBdr>
        </w:div>
        <w:div w:id="1558007008">
          <w:marLeft w:val="0"/>
          <w:marRight w:val="0"/>
          <w:marTop w:val="0"/>
          <w:marBottom w:val="0"/>
          <w:divBdr>
            <w:top w:val="none" w:sz="0" w:space="0" w:color="auto"/>
            <w:left w:val="none" w:sz="0" w:space="0" w:color="auto"/>
            <w:bottom w:val="none" w:sz="0" w:space="0" w:color="auto"/>
            <w:right w:val="none" w:sz="0" w:space="0" w:color="auto"/>
          </w:divBdr>
        </w:div>
        <w:div w:id="1127241285">
          <w:marLeft w:val="0"/>
          <w:marRight w:val="0"/>
          <w:marTop w:val="0"/>
          <w:marBottom w:val="0"/>
          <w:divBdr>
            <w:top w:val="none" w:sz="0" w:space="0" w:color="auto"/>
            <w:left w:val="none" w:sz="0" w:space="0" w:color="auto"/>
            <w:bottom w:val="none" w:sz="0" w:space="0" w:color="auto"/>
            <w:right w:val="none" w:sz="0" w:space="0" w:color="auto"/>
          </w:divBdr>
        </w:div>
        <w:div w:id="1137331225">
          <w:marLeft w:val="0"/>
          <w:marRight w:val="0"/>
          <w:marTop w:val="0"/>
          <w:marBottom w:val="0"/>
          <w:divBdr>
            <w:top w:val="none" w:sz="0" w:space="0" w:color="auto"/>
            <w:left w:val="none" w:sz="0" w:space="0" w:color="auto"/>
            <w:bottom w:val="none" w:sz="0" w:space="0" w:color="auto"/>
            <w:right w:val="none" w:sz="0" w:space="0" w:color="auto"/>
          </w:divBdr>
        </w:div>
        <w:div w:id="1946963018">
          <w:marLeft w:val="0"/>
          <w:marRight w:val="0"/>
          <w:marTop w:val="0"/>
          <w:marBottom w:val="0"/>
          <w:divBdr>
            <w:top w:val="none" w:sz="0" w:space="0" w:color="auto"/>
            <w:left w:val="none" w:sz="0" w:space="0" w:color="auto"/>
            <w:bottom w:val="none" w:sz="0" w:space="0" w:color="auto"/>
            <w:right w:val="none" w:sz="0" w:space="0" w:color="auto"/>
          </w:divBdr>
        </w:div>
        <w:div w:id="1629505502">
          <w:marLeft w:val="0"/>
          <w:marRight w:val="0"/>
          <w:marTop w:val="0"/>
          <w:marBottom w:val="0"/>
          <w:divBdr>
            <w:top w:val="none" w:sz="0" w:space="0" w:color="auto"/>
            <w:left w:val="none" w:sz="0" w:space="0" w:color="auto"/>
            <w:bottom w:val="none" w:sz="0" w:space="0" w:color="auto"/>
            <w:right w:val="none" w:sz="0" w:space="0" w:color="auto"/>
          </w:divBdr>
        </w:div>
        <w:div w:id="664627970">
          <w:marLeft w:val="0"/>
          <w:marRight w:val="0"/>
          <w:marTop w:val="0"/>
          <w:marBottom w:val="0"/>
          <w:divBdr>
            <w:top w:val="none" w:sz="0" w:space="0" w:color="auto"/>
            <w:left w:val="none" w:sz="0" w:space="0" w:color="auto"/>
            <w:bottom w:val="none" w:sz="0" w:space="0" w:color="auto"/>
            <w:right w:val="none" w:sz="0" w:space="0" w:color="auto"/>
          </w:divBdr>
        </w:div>
        <w:div w:id="1382363544">
          <w:marLeft w:val="0"/>
          <w:marRight w:val="0"/>
          <w:marTop w:val="0"/>
          <w:marBottom w:val="0"/>
          <w:divBdr>
            <w:top w:val="none" w:sz="0" w:space="0" w:color="auto"/>
            <w:left w:val="none" w:sz="0" w:space="0" w:color="auto"/>
            <w:bottom w:val="none" w:sz="0" w:space="0" w:color="auto"/>
            <w:right w:val="none" w:sz="0" w:space="0" w:color="auto"/>
          </w:divBdr>
        </w:div>
        <w:div w:id="709459561">
          <w:marLeft w:val="0"/>
          <w:marRight w:val="0"/>
          <w:marTop w:val="0"/>
          <w:marBottom w:val="0"/>
          <w:divBdr>
            <w:top w:val="none" w:sz="0" w:space="0" w:color="auto"/>
            <w:left w:val="none" w:sz="0" w:space="0" w:color="auto"/>
            <w:bottom w:val="none" w:sz="0" w:space="0" w:color="auto"/>
            <w:right w:val="none" w:sz="0" w:space="0" w:color="auto"/>
          </w:divBdr>
        </w:div>
        <w:div w:id="593127994">
          <w:marLeft w:val="0"/>
          <w:marRight w:val="0"/>
          <w:marTop w:val="0"/>
          <w:marBottom w:val="0"/>
          <w:divBdr>
            <w:top w:val="none" w:sz="0" w:space="0" w:color="auto"/>
            <w:left w:val="none" w:sz="0" w:space="0" w:color="auto"/>
            <w:bottom w:val="none" w:sz="0" w:space="0" w:color="auto"/>
            <w:right w:val="none" w:sz="0" w:space="0" w:color="auto"/>
          </w:divBdr>
        </w:div>
        <w:div w:id="1525174535">
          <w:marLeft w:val="0"/>
          <w:marRight w:val="0"/>
          <w:marTop w:val="0"/>
          <w:marBottom w:val="0"/>
          <w:divBdr>
            <w:top w:val="none" w:sz="0" w:space="0" w:color="auto"/>
            <w:left w:val="none" w:sz="0" w:space="0" w:color="auto"/>
            <w:bottom w:val="none" w:sz="0" w:space="0" w:color="auto"/>
            <w:right w:val="none" w:sz="0" w:space="0" w:color="auto"/>
          </w:divBdr>
        </w:div>
        <w:div w:id="467404456">
          <w:marLeft w:val="0"/>
          <w:marRight w:val="0"/>
          <w:marTop w:val="0"/>
          <w:marBottom w:val="0"/>
          <w:divBdr>
            <w:top w:val="none" w:sz="0" w:space="0" w:color="auto"/>
            <w:left w:val="none" w:sz="0" w:space="0" w:color="auto"/>
            <w:bottom w:val="none" w:sz="0" w:space="0" w:color="auto"/>
            <w:right w:val="none" w:sz="0" w:space="0" w:color="auto"/>
          </w:divBdr>
        </w:div>
        <w:div w:id="1972128089">
          <w:marLeft w:val="0"/>
          <w:marRight w:val="0"/>
          <w:marTop w:val="0"/>
          <w:marBottom w:val="0"/>
          <w:divBdr>
            <w:top w:val="none" w:sz="0" w:space="0" w:color="auto"/>
            <w:left w:val="none" w:sz="0" w:space="0" w:color="auto"/>
            <w:bottom w:val="none" w:sz="0" w:space="0" w:color="auto"/>
            <w:right w:val="none" w:sz="0" w:space="0" w:color="auto"/>
          </w:divBdr>
        </w:div>
        <w:div w:id="1941058172">
          <w:marLeft w:val="0"/>
          <w:marRight w:val="0"/>
          <w:marTop w:val="0"/>
          <w:marBottom w:val="0"/>
          <w:divBdr>
            <w:top w:val="none" w:sz="0" w:space="0" w:color="auto"/>
            <w:left w:val="none" w:sz="0" w:space="0" w:color="auto"/>
            <w:bottom w:val="none" w:sz="0" w:space="0" w:color="auto"/>
            <w:right w:val="none" w:sz="0" w:space="0" w:color="auto"/>
          </w:divBdr>
        </w:div>
        <w:div w:id="1664896682">
          <w:marLeft w:val="0"/>
          <w:marRight w:val="0"/>
          <w:marTop w:val="0"/>
          <w:marBottom w:val="0"/>
          <w:divBdr>
            <w:top w:val="none" w:sz="0" w:space="0" w:color="auto"/>
            <w:left w:val="none" w:sz="0" w:space="0" w:color="auto"/>
            <w:bottom w:val="none" w:sz="0" w:space="0" w:color="auto"/>
            <w:right w:val="none" w:sz="0" w:space="0" w:color="auto"/>
          </w:divBdr>
        </w:div>
        <w:div w:id="1910074809">
          <w:marLeft w:val="0"/>
          <w:marRight w:val="0"/>
          <w:marTop w:val="0"/>
          <w:marBottom w:val="0"/>
          <w:divBdr>
            <w:top w:val="none" w:sz="0" w:space="0" w:color="auto"/>
            <w:left w:val="none" w:sz="0" w:space="0" w:color="auto"/>
            <w:bottom w:val="none" w:sz="0" w:space="0" w:color="auto"/>
            <w:right w:val="none" w:sz="0" w:space="0" w:color="auto"/>
          </w:divBdr>
        </w:div>
        <w:div w:id="137381607">
          <w:marLeft w:val="0"/>
          <w:marRight w:val="0"/>
          <w:marTop w:val="0"/>
          <w:marBottom w:val="0"/>
          <w:divBdr>
            <w:top w:val="none" w:sz="0" w:space="0" w:color="auto"/>
            <w:left w:val="none" w:sz="0" w:space="0" w:color="auto"/>
            <w:bottom w:val="none" w:sz="0" w:space="0" w:color="auto"/>
            <w:right w:val="none" w:sz="0" w:space="0" w:color="auto"/>
          </w:divBdr>
        </w:div>
        <w:div w:id="507646370">
          <w:marLeft w:val="0"/>
          <w:marRight w:val="0"/>
          <w:marTop w:val="0"/>
          <w:marBottom w:val="0"/>
          <w:divBdr>
            <w:top w:val="none" w:sz="0" w:space="0" w:color="auto"/>
            <w:left w:val="none" w:sz="0" w:space="0" w:color="auto"/>
            <w:bottom w:val="none" w:sz="0" w:space="0" w:color="auto"/>
            <w:right w:val="none" w:sz="0" w:space="0" w:color="auto"/>
          </w:divBdr>
        </w:div>
        <w:div w:id="57361431">
          <w:marLeft w:val="0"/>
          <w:marRight w:val="0"/>
          <w:marTop w:val="0"/>
          <w:marBottom w:val="0"/>
          <w:divBdr>
            <w:top w:val="none" w:sz="0" w:space="0" w:color="auto"/>
            <w:left w:val="none" w:sz="0" w:space="0" w:color="auto"/>
            <w:bottom w:val="none" w:sz="0" w:space="0" w:color="auto"/>
            <w:right w:val="none" w:sz="0" w:space="0" w:color="auto"/>
          </w:divBdr>
        </w:div>
        <w:div w:id="1420130578">
          <w:marLeft w:val="0"/>
          <w:marRight w:val="0"/>
          <w:marTop w:val="0"/>
          <w:marBottom w:val="0"/>
          <w:divBdr>
            <w:top w:val="none" w:sz="0" w:space="0" w:color="auto"/>
            <w:left w:val="none" w:sz="0" w:space="0" w:color="auto"/>
            <w:bottom w:val="none" w:sz="0" w:space="0" w:color="auto"/>
            <w:right w:val="none" w:sz="0" w:space="0" w:color="auto"/>
          </w:divBdr>
        </w:div>
        <w:div w:id="1289433093">
          <w:marLeft w:val="0"/>
          <w:marRight w:val="0"/>
          <w:marTop w:val="0"/>
          <w:marBottom w:val="0"/>
          <w:divBdr>
            <w:top w:val="none" w:sz="0" w:space="0" w:color="auto"/>
            <w:left w:val="none" w:sz="0" w:space="0" w:color="auto"/>
            <w:bottom w:val="none" w:sz="0" w:space="0" w:color="auto"/>
            <w:right w:val="none" w:sz="0" w:space="0" w:color="auto"/>
          </w:divBdr>
        </w:div>
        <w:div w:id="1448502222">
          <w:marLeft w:val="0"/>
          <w:marRight w:val="0"/>
          <w:marTop w:val="0"/>
          <w:marBottom w:val="0"/>
          <w:divBdr>
            <w:top w:val="none" w:sz="0" w:space="0" w:color="auto"/>
            <w:left w:val="none" w:sz="0" w:space="0" w:color="auto"/>
            <w:bottom w:val="none" w:sz="0" w:space="0" w:color="auto"/>
            <w:right w:val="none" w:sz="0" w:space="0" w:color="auto"/>
          </w:divBdr>
        </w:div>
        <w:div w:id="28265245">
          <w:marLeft w:val="0"/>
          <w:marRight w:val="0"/>
          <w:marTop w:val="0"/>
          <w:marBottom w:val="0"/>
          <w:divBdr>
            <w:top w:val="none" w:sz="0" w:space="0" w:color="auto"/>
            <w:left w:val="none" w:sz="0" w:space="0" w:color="auto"/>
            <w:bottom w:val="none" w:sz="0" w:space="0" w:color="auto"/>
            <w:right w:val="none" w:sz="0" w:space="0" w:color="auto"/>
          </w:divBdr>
        </w:div>
        <w:div w:id="1209806777">
          <w:marLeft w:val="0"/>
          <w:marRight w:val="0"/>
          <w:marTop w:val="0"/>
          <w:marBottom w:val="0"/>
          <w:divBdr>
            <w:top w:val="none" w:sz="0" w:space="0" w:color="auto"/>
            <w:left w:val="none" w:sz="0" w:space="0" w:color="auto"/>
            <w:bottom w:val="none" w:sz="0" w:space="0" w:color="auto"/>
            <w:right w:val="none" w:sz="0" w:space="0" w:color="auto"/>
          </w:divBdr>
        </w:div>
        <w:div w:id="1385836322">
          <w:marLeft w:val="0"/>
          <w:marRight w:val="0"/>
          <w:marTop w:val="0"/>
          <w:marBottom w:val="0"/>
          <w:divBdr>
            <w:top w:val="none" w:sz="0" w:space="0" w:color="auto"/>
            <w:left w:val="none" w:sz="0" w:space="0" w:color="auto"/>
            <w:bottom w:val="none" w:sz="0" w:space="0" w:color="auto"/>
            <w:right w:val="none" w:sz="0" w:space="0" w:color="auto"/>
          </w:divBdr>
        </w:div>
        <w:div w:id="1014109216">
          <w:marLeft w:val="0"/>
          <w:marRight w:val="0"/>
          <w:marTop w:val="0"/>
          <w:marBottom w:val="0"/>
          <w:divBdr>
            <w:top w:val="none" w:sz="0" w:space="0" w:color="auto"/>
            <w:left w:val="none" w:sz="0" w:space="0" w:color="auto"/>
            <w:bottom w:val="none" w:sz="0" w:space="0" w:color="auto"/>
            <w:right w:val="none" w:sz="0" w:space="0" w:color="auto"/>
          </w:divBdr>
        </w:div>
        <w:div w:id="304429471">
          <w:marLeft w:val="0"/>
          <w:marRight w:val="0"/>
          <w:marTop w:val="0"/>
          <w:marBottom w:val="0"/>
          <w:divBdr>
            <w:top w:val="none" w:sz="0" w:space="0" w:color="auto"/>
            <w:left w:val="none" w:sz="0" w:space="0" w:color="auto"/>
            <w:bottom w:val="none" w:sz="0" w:space="0" w:color="auto"/>
            <w:right w:val="none" w:sz="0" w:space="0" w:color="auto"/>
          </w:divBdr>
        </w:div>
        <w:div w:id="248659384">
          <w:marLeft w:val="0"/>
          <w:marRight w:val="0"/>
          <w:marTop w:val="0"/>
          <w:marBottom w:val="0"/>
          <w:divBdr>
            <w:top w:val="none" w:sz="0" w:space="0" w:color="auto"/>
            <w:left w:val="none" w:sz="0" w:space="0" w:color="auto"/>
            <w:bottom w:val="none" w:sz="0" w:space="0" w:color="auto"/>
            <w:right w:val="none" w:sz="0" w:space="0" w:color="auto"/>
          </w:divBdr>
        </w:div>
        <w:div w:id="1422264074">
          <w:marLeft w:val="0"/>
          <w:marRight w:val="0"/>
          <w:marTop w:val="0"/>
          <w:marBottom w:val="0"/>
          <w:divBdr>
            <w:top w:val="none" w:sz="0" w:space="0" w:color="auto"/>
            <w:left w:val="none" w:sz="0" w:space="0" w:color="auto"/>
            <w:bottom w:val="none" w:sz="0" w:space="0" w:color="auto"/>
            <w:right w:val="none" w:sz="0" w:space="0" w:color="auto"/>
          </w:divBdr>
        </w:div>
        <w:div w:id="391730238">
          <w:marLeft w:val="0"/>
          <w:marRight w:val="0"/>
          <w:marTop w:val="0"/>
          <w:marBottom w:val="0"/>
          <w:divBdr>
            <w:top w:val="none" w:sz="0" w:space="0" w:color="auto"/>
            <w:left w:val="none" w:sz="0" w:space="0" w:color="auto"/>
            <w:bottom w:val="none" w:sz="0" w:space="0" w:color="auto"/>
            <w:right w:val="none" w:sz="0" w:space="0" w:color="auto"/>
          </w:divBdr>
        </w:div>
        <w:div w:id="1714647430">
          <w:marLeft w:val="0"/>
          <w:marRight w:val="0"/>
          <w:marTop w:val="0"/>
          <w:marBottom w:val="0"/>
          <w:divBdr>
            <w:top w:val="none" w:sz="0" w:space="0" w:color="auto"/>
            <w:left w:val="none" w:sz="0" w:space="0" w:color="auto"/>
            <w:bottom w:val="none" w:sz="0" w:space="0" w:color="auto"/>
            <w:right w:val="none" w:sz="0" w:space="0" w:color="auto"/>
          </w:divBdr>
        </w:div>
        <w:div w:id="1183324167">
          <w:marLeft w:val="0"/>
          <w:marRight w:val="0"/>
          <w:marTop w:val="0"/>
          <w:marBottom w:val="0"/>
          <w:divBdr>
            <w:top w:val="none" w:sz="0" w:space="0" w:color="auto"/>
            <w:left w:val="none" w:sz="0" w:space="0" w:color="auto"/>
            <w:bottom w:val="none" w:sz="0" w:space="0" w:color="auto"/>
            <w:right w:val="none" w:sz="0" w:space="0" w:color="auto"/>
          </w:divBdr>
        </w:div>
        <w:div w:id="1469081504">
          <w:marLeft w:val="0"/>
          <w:marRight w:val="0"/>
          <w:marTop w:val="0"/>
          <w:marBottom w:val="0"/>
          <w:divBdr>
            <w:top w:val="none" w:sz="0" w:space="0" w:color="auto"/>
            <w:left w:val="none" w:sz="0" w:space="0" w:color="auto"/>
            <w:bottom w:val="none" w:sz="0" w:space="0" w:color="auto"/>
            <w:right w:val="none" w:sz="0" w:space="0" w:color="auto"/>
          </w:divBdr>
        </w:div>
        <w:div w:id="2033069612">
          <w:marLeft w:val="0"/>
          <w:marRight w:val="0"/>
          <w:marTop w:val="0"/>
          <w:marBottom w:val="0"/>
          <w:divBdr>
            <w:top w:val="none" w:sz="0" w:space="0" w:color="auto"/>
            <w:left w:val="none" w:sz="0" w:space="0" w:color="auto"/>
            <w:bottom w:val="none" w:sz="0" w:space="0" w:color="auto"/>
            <w:right w:val="none" w:sz="0" w:space="0" w:color="auto"/>
          </w:divBdr>
        </w:div>
        <w:div w:id="1705866439">
          <w:marLeft w:val="0"/>
          <w:marRight w:val="0"/>
          <w:marTop w:val="0"/>
          <w:marBottom w:val="0"/>
          <w:divBdr>
            <w:top w:val="none" w:sz="0" w:space="0" w:color="auto"/>
            <w:left w:val="none" w:sz="0" w:space="0" w:color="auto"/>
            <w:bottom w:val="none" w:sz="0" w:space="0" w:color="auto"/>
            <w:right w:val="none" w:sz="0" w:space="0" w:color="auto"/>
          </w:divBdr>
        </w:div>
        <w:div w:id="628706482">
          <w:marLeft w:val="0"/>
          <w:marRight w:val="0"/>
          <w:marTop w:val="0"/>
          <w:marBottom w:val="0"/>
          <w:divBdr>
            <w:top w:val="none" w:sz="0" w:space="0" w:color="auto"/>
            <w:left w:val="none" w:sz="0" w:space="0" w:color="auto"/>
            <w:bottom w:val="none" w:sz="0" w:space="0" w:color="auto"/>
            <w:right w:val="none" w:sz="0" w:space="0" w:color="auto"/>
          </w:divBdr>
        </w:div>
        <w:div w:id="1787848322">
          <w:marLeft w:val="0"/>
          <w:marRight w:val="0"/>
          <w:marTop w:val="0"/>
          <w:marBottom w:val="0"/>
          <w:divBdr>
            <w:top w:val="none" w:sz="0" w:space="0" w:color="auto"/>
            <w:left w:val="none" w:sz="0" w:space="0" w:color="auto"/>
            <w:bottom w:val="none" w:sz="0" w:space="0" w:color="auto"/>
            <w:right w:val="none" w:sz="0" w:space="0" w:color="auto"/>
          </w:divBdr>
        </w:div>
        <w:div w:id="1044325939">
          <w:marLeft w:val="0"/>
          <w:marRight w:val="0"/>
          <w:marTop w:val="0"/>
          <w:marBottom w:val="0"/>
          <w:divBdr>
            <w:top w:val="none" w:sz="0" w:space="0" w:color="auto"/>
            <w:left w:val="none" w:sz="0" w:space="0" w:color="auto"/>
            <w:bottom w:val="none" w:sz="0" w:space="0" w:color="auto"/>
            <w:right w:val="none" w:sz="0" w:space="0" w:color="auto"/>
          </w:divBdr>
        </w:div>
        <w:div w:id="330375007">
          <w:marLeft w:val="0"/>
          <w:marRight w:val="0"/>
          <w:marTop w:val="0"/>
          <w:marBottom w:val="0"/>
          <w:divBdr>
            <w:top w:val="none" w:sz="0" w:space="0" w:color="auto"/>
            <w:left w:val="none" w:sz="0" w:space="0" w:color="auto"/>
            <w:bottom w:val="none" w:sz="0" w:space="0" w:color="auto"/>
            <w:right w:val="none" w:sz="0" w:space="0" w:color="auto"/>
          </w:divBdr>
        </w:div>
        <w:div w:id="458188953">
          <w:marLeft w:val="0"/>
          <w:marRight w:val="0"/>
          <w:marTop w:val="0"/>
          <w:marBottom w:val="0"/>
          <w:divBdr>
            <w:top w:val="none" w:sz="0" w:space="0" w:color="auto"/>
            <w:left w:val="none" w:sz="0" w:space="0" w:color="auto"/>
            <w:bottom w:val="none" w:sz="0" w:space="0" w:color="auto"/>
            <w:right w:val="none" w:sz="0" w:space="0" w:color="auto"/>
          </w:divBdr>
        </w:div>
        <w:div w:id="1693800626">
          <w:marLeft w:val="0"/>
          <w:marRight w:val="0"/>
          <w:marTop w:val="0"/>
          <w:marBottom w:val="0"/>
          <w:divBdr>
            <w:top w:val="none" w:sz="0" w:space="0" w:color="auto"/>
            <w:left w:val="none" w:sz="0" w:space="0" w:color="auto"/>
            <w:bottom w:val="none" w:sz="0" w:space="0" w:color="auto"/>
            <w:right w:val="none" w:sz="0" w:space="0" w:color="auto"/>
          </w:divBdr>
        </w:div>
        <w:div w:id="1137065887">
          <w:marLeft w:val="0"/>
          <w:marRight w:val="0"/>
          <w:marTop w:val="0"/>
          <w:marBottom w:val="0"/>
          <w:divBdr>
            <w:top w:val="none" w:sz="0" w:space="0" w:color="auto"/>
            <w:left w:val="none" w:sz="0" w:space="0" w:color="auto"/>
            <w:bottom w:val="none" w:sz="0" w:space="0" w:color="auto"/>
            <w:right w:val="none" w:sz="0" w:space="0" w:color="auto"/>
          </w:divBdr>
        </w:div>
        <w:div w:id="1157110886">
          <w:marLeft w:val="0"/>
          <w:marRight w:val="0"/>
          <w:marTop w:val="0"/>
          <w:marBottom w:val="0"/>
          <w:divBdr>
            <w:top w:val="none" w:sz="0" w:space="0" w:color="auto"/>
            <w:left w:val="none" w:sz="0" w:space="0" w:color="auto"/>
            <w:bottom w:val="none" w:sz="0" w:space="0" w:color="auto"/>
            <w:right w:val="none" w:sz="0" w:space="0" w:color="auto"/>
          </w:divBdr>
        </w:div>
        <w:div w:id="92825982">
          <w:marLeft w:val="0"/>
          <w:marRight w:val="0"/>
          <w:marTop w:val="0"/>
          <w:marBottom w:val="0"/>
          <w:divBdr>
            <w:top w:val="none" w:sz="0" w:space="0" w:color="auto"/>
            <w:left w:val="none" w:sz="0" w:space="0" w:color="auto"/>
            <w:bottom w:val="none" w:sz="0" w:space="0" w:color="auto"/>
            <w:right w:val="none" w:sz="0" w:space="0" w:color="auto"/>
          </w:divBdr>
        </w:div>
        <w:div w:id="564800207">
          <w:marLeft w:val="0"/>
          <w:marRight w:val="0"/>
          <w:marTop w:val="0"/>
          <w:marBottom w:val="0"/>
          <w:divBdr>
            <w:top w:val="none" w:sz="0" w:space="0" w:color="auto"/>
            <w:left w:val="none" w:sz="0" w:space="0" w:color="auto"/>
            <w:bottom w:val="none" w:sz="0" w:space="0" w:color="auto"/>
            <w:right w:val="none" w:sz="0" w:space="0" w:color="auto"/>
          </w:divBdr>
        </w:div>
        <w:div w:id="1248618575">
          <w:marLeft w:val="0"/>
          <w:marRight w:val="0"/>
          <w:marTop w:val="0"/>
          <w:marBottom w:val="0"/>
          <w:divBdr>
            <w:top w:val="none" w:sz="0" w:space="0" w:color="auto"/>
            <w:left w:val="none" w:sz="0" w:space="0" w:color="auto"/>
            <w:bottom w:val="none" w:sz="0" w:space="0" w:color="auto"/>
            <w:right w:val="none" w:sz="0" w:space="0" w:color="auto"/>
          </w:divBdr>
        </w:div>
        <w:div w:id="1199707406">
          <w:marLeft w:val="0"/>
          <w:marRight w:val="0"/>
          <w:marTop w:val="0"/>
          <w:marBottom w:val="0"/>
          <w:divBdr>
            <w:top w:val="none" w:sz="0" w:space="0" w:color="auto"/>
            <w:left w:val="none" w:sz="0" w:space="0" w:color="auto"/>
            <w:bottom w:val="none" w:sz="0" w:space="0" w:color="auto"/>
            <w:right w:val="none" w:sz="0" w:space="0" w:color="auto"/>
          </w:divBdr>
        </w:div>
        <w:div w:id="1397974784">
          <w:marLeft w:val="0"/>
          <w:marRight w:val="0"/>
          <w:marTop w:val="0"/>
          <w:marBottom w:val="0"/>
          <w:divBdr>
            <w:top w:val="none" w:sz="0" w:space="0" w:color="auto"/>
            <w:left w:val="none" w:sz="0" w:space="0" w:color="auto"/>
            <w:bottom w:val="none" w:sz="0" w:space="0" w:color="auto"/>
            <w:right w:val="none" w:sz="0" w:space="0" w:color="auto"/>
          </w:divBdr>
        </w:div>
        <w:div w:id="406731271">
          <w:marLeft w:val="0"/>
          <w:marRight w:val="0"/>
          <w:marTop w:val="0"/>
          <w:marBottom w:val="0"/>
          <w:divBdr>
            <w:top w:val="none" w:sz="0" w:space="0" w:color="auto"/>
            <w:left w:val="none" w:sz="0" w:space="0" w:color="auto"/>
            <w:bottom w:val="none" w:sz="0" w:space="0" w:color="auto"/>
            <w:right w:val="none" w:sz="0" w:space="0" w:color="auto"/>
          </w:divBdr>
        </w:div>
        <w:div w:id="642926871">
          <w:marLeft w:val="0"/>
          <w:marRight w:val="0"/>
          <w:marTop w:val="0"/>
          <w:marBottom w:val="0"/>
          <w:divBdr>
            <w:top w:val="none" w:sz="0" w:space="0" w:color="auto"/>
            <w:left w:val="none" w:sz="0" w:space="0" w:color="auto"/>
            <w:bottom w:val="none" w:sz="0" w:space="0" w:color="auto"/>
            <w:right w:val="none" w:sz="0" w:space="0" w:color="auto"/>
          </w:divBdr>
        </w:div>
        <w:div w:id="661272535">
          <w:marLeft w:val="0"/>
          <w:marRight w:val="0"/>
          <w:marTop w:val="0"/>
          <w:marBottom w:val="0"/>
          <w:divBdr>
            <w:top w:val="none" w:sz="0" w:space="0" w:color="auto"/>
            <w:left w:val="none" w:sz="0" w:space="0" w:color="auto"/>
            <w:bottom w:val="none" w:sz="0" w:space="0" w:color="auto"/>
            <w:right w:val="none" w:sz="0" w:space="0" w:color="auto"/>
          </w:divBdr>
        </w:div>
        <w:div w:id="1406145673">
          <w:marLeft w:val="0"/>
          <w:marRight w:val="0"/>
          <w:marTop w:val="0"/>
          <w:marBottom w:val="0"/>
          <w:divBdr>
            <w:top w:val="none" w:sz="0" w:space="0" w:color="auto"/>
            <w:left w:val="none" w:sz="0" w:space="0" w:color="auto"/>
            <w:bottom w:val="none" w:sz="0" w:space="0" w:color="auto"/>
            <w:right w:val="none" w:sz="0" w:space="0" w:color="auto"/>
          </w:divBdr>
        </w:div>
        <w:div w:id="1722094845">
          <w:marLeft w:val="0"/>
          <w:marRight w:val="0"/>
          <w:marTop w:val="0"/>
          <w:marBottom w:val="0"/>
          <w:divBdr>
            <w:top w:val="none" w:sz="0" w:space="0" w:color="auto"/>
            <w:left w:val="none" w:sz="0" w:space="0" w:color="auto"/>
            <w:bottom w:val="none" w:sz="0" w:space="0" w:color="auto"/>
            <w:right w:val="none" w:sz="0" w:space="0" w:color="auto"/>
          </w:divBdr>
        </w:div>
        <w:div w:id="1325864715">
          <w:marLeft w:val="0"/>
          <w:marRight w:val="0"/>
          <w:marTop w:val="0"/>
          <w:marBottom w:val="0"/>
          <w:divBdr>
            <w:top w:val="none" w:sz="0" w:space="0" w:color="auto"/>
            <w:left w:val="none" w:sz="0" w:space="0" w:color="auto"/>
            <w:bottom w:val="none" w:sz="0" w:space="0" w:color="auto"/>
            <w:right w:val="none" w:sz="0" w:space="0" w:color="auto"/>
          </w:divBdr>
        </w:div>
        <w:div w:id="18505555">
          <w:marLeft w:val="0"/>
          <w:marRight w:val="0"/>
          <w:marTop w:val="0"/>
          <w:marBottom w:val="0"/>
          <w:divBdr>
            <w:top w:val="none" w:sz="0" w:space="0" w:color="auto"/>
            <w:left w:val="none" w:sz="0" w:space="0" w:color="auto"/>
            <w:bottom w:val="none" w:sz="0" w:space="0" w:color="auto"/>
            <w:right w:val="none" w:sz="0" w:space="0" w:color="auto"/>
          </w:divBdr>
        </w:div>
        <w:div w:id="284193900">
          <w:marLeft w:val="0"/>
          <w:marRight w:val="0"/>
          <w:marTop w:val="0"/>
          <w:marBottom w:val="0"/>
          <w:divBdr>
            <w:top w:val="none" w:sz="0" w:space="0" w:color="auto"/>
            <w:left w:val="none" w:sz="0" w:space="0" w:color="auto"/>
            <w:bottom w:val="none" w:sz="0" w:space="0" w:color="auto"/>
            <w:right w:val="none" w:sz="0" w:space="0" w:color="auto"/>
          </w:divBdr>
        </w:div>
        <w:div w:id="1861700701">
          <w:marLeft w:val="0"/>
          <w:marRight w:val="0"/>
          <w:marTop w:val="0"/>
          <w:marBottom w:val="0"/>
          <w:divBdr>
            <w:top w:val="none" w:sz="0" w:space="0" w:color="auto"/>
            <w:left w:val="none" w:sz="0" w:space="0" w:color="auto"/>
            <w:bottom w:val="none" w:sz="0" w:space="0" w:color="auto"/>
            <w:right w:val="none" w:sz="0" w:space="0" w:color="auto"/>
          </w:divBdr>
        </w:div>
        <w:div w:id="837694991">
          <w:marLeft w:val="0"/>
          <w:marRight w:val="0"/>
          <w:marTop w:val="0"/>
          <w:marBottom w:val="0"/>
          <w:divBdr>
            <w:top w:val="none" w:sz="0" w:space="0" w:color="auto"/>
            <w:left w:val="none" w:sz="0" w:space="0" w:color="auto"/>
            <w:bottom w:val="none" w:sz="0" w:space="0" w:color="auto"/>
            <w:right w:val="none" w:sz="0" w:space="0" w:color="auto"/>
          </w:divBdr>
        </w:div>
        <w:div w:id="1820077597">
          <w:marLeft w:val="0"/>
          <w:marRight w:val="0"/>
          <w:marTop w:val="0"/>
          <w:marBottom w:val="0"/>
          <w:divBdr>
            <w:top w:val="none" w:sz="0" w:space="0" w:color="auto"/>
            <w:left w:val="none" w:sz="0" w:space="0" w:color="auto"/>
            <w:bottom w:val="none" w:sz="0" w:space="0" w:color="auto"/>
            <w:right w:val="none" w:sz="0" w:space="0" w:color="auto"/>
          </w:divBdr>
        </w:div>
        <w:div w:id="732627800">
          <w:marLeft w:val="0"/>
          <w:marRight w:val="0"/>
          <w:marTop w:val="0"/>
          <w:marBottom w:val="0"/>
          <w:divBdr>
            <w:top w:val="none" w:sz="0" w:space="0" w:color="auto"/>
            <w:left w:val="none" w:sz="0" w:space="0" w:color="auto"/>
            <w:bottom w:val="none" w:sz="0" w:space="0" w:color="auto"/>
            <w:right w:val="none" w:sz="0" w:space="0" w:color="auto"/>
          </w:divBdr>
        </w:div>
        <w:div w:id="1518932372">
          <w:marLeft w:val="0"/>
          <w:marRight w:val="0"/>
          <w:marTop w:val="0"/>
          <w:marBottom w:val="0"/>
          <w:divBdr>
            <w:top w:val="none" w:sz="0" w:space="0" w:color="auto"/>
            <w:left w:val="none" w:sz="0" w:space="0" w:color="auto"/>
            <w:bottom w:val="none" w:sz="0" w:space="0" w:color="auto"/>
            <w:right w:val="none" w:sz="0" w:space="0" w:color="auto"/>
          </w:divBdr>
        </w:div>
        <w:div w:id="1742560583">
          <w:marLeft w:val="0"/>
          <w:marRight w:val="0"/>
          <w:marTop w:val="0"/>
          <w:marBottom w:val="0"/>
          <w:divBdr>
            <w:top w:val="none" w:sz="0" w:space="0" w:color="auto"/>
            <w:left w:val="none" w:sz="0" w:space="0" w:color="auto"/>
            <w:bottom w:val="none" w:sz="0" w:space="0" w:color="auto"/>
            <w:right w:val="none" w:sz="0" w:space="0" w:color="auto"/>
          </w:divBdr>
        </w:div>
        <w:div w:id="6948533">
          <w:marLeft w:val="0"/>
          <w:marRight w:val="0"/>
          <w:marTop w:val="0"/>
          <w:marBottom w:val="0"/>
          <w:divBdr>
            <w:top w:val="none" w:sz="0" w:space="0" w:color="auto"/>
            <w:left w:val="none" w:sz="0" w:space="0" w:color="auto"/>
            <w:bottom w:val="none" w:sz="0" w:space="0" w:color="auto"/>
            <w:right w:val="none" w:sz="0" w:space="0" w:color="auto"/>
          </w:divBdr>
        </w:div>
        <w:div w:id="1304196863">
          <w:marLeft w:val="0"/>
          <w:marRight w:val="0"/>
          <w:marTop w:val="0"/>
          <w:marBottom w:val="0"/>
          <w:divBdr>
            <w:top w:val="none" w:sz="0" w:space="0" w:color="auto"/>
            <w:left w:val="none" w:sz="0" w:space="0" w:color="auto"/>
            <w:bottom w:val="none" w:sz="0" w:space="0" w:color="auto"/>
            <w:right w:val="none" w:sz="0" w:space="0" w:color="auto"/>
          </w:divBdr>
        </w:div>
        <w:div w:id="1023096126">
          <w:marLeft w:val="0"/>
          <w:marRight w:val="0"/>
          <w:marTop w:val="0"/>
          <w:marBottom w:val="0"/>
          <w:divBdr>
            <w:top w:val="none" w:sz="0" w:space="0" w:color="auto"/>
            <w:left w:val="none" w:sz="0" w:space="0" w:color="auto"/>
            <w:bottom w:val="none" w:sz="0" w:space="0" w:color="auto"/>
            <w:right w:val="none" w:sz="0" w:space="0" w:color="auto"/>
          </w:divBdr>
        </w:div>
        <w:div w:id="789318027">
          <w:marLeft w:val="0"/>
          <w:marRight w:val="0"/>
          <w:marTop w:val="0"/>
          <w:marBottom w:val="0"/>
          <w:divBdr>
            <w:top w:val="none" w:sz="0" w:space="0" w:color="auto"/>
            <w:left w:val="none" w:sz="0" w:space="0" w:color="auto"/>
            <w:bottom w:val="none" w:sz="0" w:space="0" w:color="auto"/>
            <w:right w:val="none" w:sz="0" w:space="0" w:color="auto"/>
          </w:divBdr>
        </w:div>
        <w:div w:id="478227646">
          <w:marLeft w:val="0"/>
          <w:marRight w:val="0"/>
          <w:marTop w:val="0"/>
          <w:marBottom w:val="0"/>
          <w:divBdr>
            <w:top w:val="none" w:sz="0" w:space="0" w:color="auto"/>
            <w:left w:val="none" w:sz="0" w:space="0" w:color="auto"/>
            <w:bottom w:val="none" w:sz="0" w:space="0" w:color="auto"/>
            <w:right w:val="none" w:sz="0" w:space="0" w:color="auto"/>
          </w:divBdr>
        </w:div>
        <w:div w:id="418911517">
          <w:marLeft w:val="0"/>
          <w:marRight w:val="0"/>
          <w:marTop w:val="0"/>
          <w:marBottom w:val="0"/>
          <w:divBdr>
            <w:top w:val="none" w:sz="0" w:space="0" w:color="auto"/>
            <w:left w:val="none" w:sz="0" w:space="0" w:color="auto"/>
            <w:bottom w:val="none" w:sz="0" w:space="0" w:color="auto"/>
            <w:right w:val="none" w:sz="0" w:space="0" w:color="auto"/>
          </w:divBdr>
        </w:div>
        <w:div w:id="389230391">
          <w:marLeft w:val="0"/>
          <w:marRight w:val="0"/>
          <w:marTop w:val="0"/>
          <w:marBottom w:val="0"/>
          <w:divBdr>
            <w:top w:val="none" w:sz="0" w:space="0" w:color="auto"/>
            <w:left w:val="none" w:sz="0" w:space="0" w:color="auto"/>
            <w:bottom w:val="none" w:sz="0" w:space="0" w:color="auto"/>
            <w:right w:val="none" w:sz="0" w:space="0" w:color="auto"/>
          </w:divBdr>
        </w:div>
        <w:div w:id="2049597528">
          <w:marLeft w:val="0"/>
          <w:marRight w:val="0"/>
          <w:marTop w:val="0"/>
          <w:marBottom w:val="0"/>
          <w:divBdr>
            <w:top w:val="none" w:sz="0" w:space="0" w:color="auto"/>
            <w:left w:val="none" w:sz="0" w:space="0" w:color="auto"/>
            <w:bottom w:val="none" w:sz="0" w:space="0" w:color="auto"/>
            <w:right w:val="none" w:sz="0" w:space="0" w:color="auto"/>
          </w:divBdr>
        </w:div>
        <w:div w:id="905528634">
          <w:marLeft w:val="0"/>
          <w:marRight w:val="0"/>
          <w:marTop w:val="0"/>
          <w:marBottom w:val="0"/>
          <w:divBdr>
            <w:top w:val="none" w:sz="0" w:space="0" w:color="auto"/>
            <w:left w:val="none" w:sz="0" w:space="0" w:color="auto"/>
            <w:bottom w:val="none" w:sz="0" w:space="0" w:color="auto"/>
            <w:right w:val="none" w:sz="0" w:space="0" w:color="auto"/>
          </w:divBdr>
        </w:div>
        <w:div w:id="1279095835">
          <w:marLeft w:val="0"/>
          <w:marRight w:val="0"/>
          <w:marTop w:val="0"/>
          <w:marBottom w:val="0"/>
          <w:divBdr>
            <w:top w:val="none" w:sz="0" w:space="0" w:color="auto"/>
            <w:left w:val="none" w:sz="0" w:space="0" w:color="auto"/>
            <w:bottom w:val="none" w:sz="0" w:space="0" w:color="auto"/>
            <w:right w:val="none" w:sz="0" w:space="0" w:color="auto"/>
          </w:divBdr>
        </w:div>
        <w:div w:id="1735010609">
          <w:marLeft w:val="0"/>
          <w:marRight w:val="0"/>
          <w:marTop w:val="0"/>
          <w:marBottom w:val="0"/>
          <w:divBdr>
            <w:top w:val="none" w:sz="0" w:space="0" w:color="auto"/>
            <w:left w:val="none" w:sz="0" w:space="0" w:color="auto"/>
            <w:bottom w:val="none" w:sz="0" w:space="0" w:color="auto"/>
            <w:right w:val="none" w:sz="0" w:space="0" w:color="auto"/>
          </w:divBdr>
        </w:div>
        <w:div w:id="1428501561">
          <w:marLeft w:val="0"/>
          <w:marRight w:val="0"/>
          <w:marTop w:val="0"/>
          <w:marBottom w:val="0"/>
          <w:divBdr>
            <w:top w:val="none" w:sz="0" w:space="0" w:color="auto"/>
            <w:left w:val="none" w:sz="0" w:space="0" w:color="auto"/>
            <w:bottom w:val="none" w:sz="0" w:space="0" w:color="auto"/>
            <w:right w:val="none" w:sz="0" w:space="0" w:color="auto"/>
          </w:divBdr>
        </w:div>
        <w:div w:id="221718648">
          <w:marLeft w:val="0"/>
          <w:marRight w:val="0"/>
          <w:marTop w:val="0"/>
          <w:marBottom w:val="0"/>
          <w:divBdr>
            <w:top w:val="none" w:sz="0" w:space="0" w:color="auto"/>
            <w:left w:val="none" w:sz="0" w:space="0" w:color="auto"/>
            <w:bottom w:val="none" w:sz="0" w:space="0" w:color="auto"/>
            <w:right w:val="none" w:sz="0" w:space="0" w:color="auto"/>
          </w:divBdr>
        </w:div>
        <w:div w:id="657340580">
          <w:marLeft w:val="0"/>
          <w:marRight w:val="0"/>
          <w:marTop w:val="0"/>
          <w:marBottom w:val="0"/>
          <w:divBdr>
            <w:top w:val="none" w:sz="0" w:space="0" w:color="auto"/>
            <w:left w:val="none" w:sz="0" w:space="0" w:color="auto"/>
            <w:bottom w:val="none" w:sz="0" w:space="0" w:color="auto"/>
            <w:right w:val="none" w:sz="0" w:space="0" w:color="auto"/>
          </w:divBdr>
        </w:div>
        <w:div w:id="1977837971">
          <w:marLeft w:val="0"/>
          <w:marRight w:val="0"/>
          <w:marTop w:val="0"/>
          <w:marBottom w:val="0"/>
          <w:divBdr>
            <w:top w:val="none" w:sz="0" w:space="0" w:color="auto"/>
            <w:left w:val="none" w:sz="0" w:space="0" w:color="auto"/>
            <w:bottom w:val="none" w:sz="0" w:space="0" w:color="auto"/>
            <w:right w:val="none" w:sz="0" w:space="0" w:color="auto"/>
          </w:divBdr>
        </w:div>
        <w:div w:id="1563518424">
          <w:marLeft w:val="0"/>
          <w:marRight w:val="0"/>
          <w:marTop w:val="0"/>
          <w:marBottom w:val="0"/>
          <w:divBdr>
            <w:top w:val="none" w:sz="0" w:space="0" w:color="auto"/>
            <w:left w:val="none" w:sz="0" w:space="0" w:color="auto"/>
            <w:bottom w:val="none" w:sz="0" w:space="0" w:color="auto"/>
            <w:right w:val="none" w:sz="0" w:space="0" w:color="auto"/>
          </w:divBdr>
        </w:div>
        <w:div w:id="590890102">
          <w:marLeft w:val="0"/>
          <w:marRight w:val="0"/>
          <w:marTop w:val="0"/>
          <w:marBottom w:val="0"/>
          <w:divBdr>
            <w:top w:val="none" w:sz="0" w:space="0" w:color="auto"/>
            <w:left w:val="none" w:sz="0" w:space="0" w:color="auto"/>
            <w:bottom w:val="none" w:sz="0" w:space="0" w:color="auto"/>
            <w:right w:val="none" w:sz="0" w:space="0" w:color="auto"/>
          </w:divBdr>
        </w:div>
        <w:div w:id="2025815804">
          <w:marLeft w:val="0"/>
          <w:marRight w:val="0"/>
          <w:marTop w:val="0"/>
          <w:marBottom w:val="0"/>
          <w:divBdr>
            <w:top w:val="none" w:sz="0" w:space="0" w:color="auto"/>
            <w:left w:val="none" w:sz="0" w:space="0" w:color="auto"/>
            <w:bottom w:val="none" w:sz="0" w:space="0" w:color="auto"/>
            <w:right w:val="none" w:sz="0" w:space="0" w:color="auto"/>
          </w:divBdr>
        </w:div>
        <w:div w:id="984967497">
          <w:marLeft w:val="0"/>
          <w:marRight w:val="0"/>
          <w:marTop w:val="0"/>
          <w:marBottom w:val="0"/>
          <w:divBdr>
            <w:top w:val="none" w:sz="0" w:space="0" w:color="auto"/>
            <w:left w:val="none" w:sz="0" w:space="0" w:color="auto"/>
            <w:bottom w:val="none" w:sz="0" w:space="0" w:color="auto"/>
            <w:right w:val="none" w:sz="0" w:space="0" w:color="auto"/>
          </w:divBdr>
        </w:div>
        <w:div w:id="1264190428">
          <w:marLeft w:val="0"/>
          <w:marRight w:val="0"/>
          <w:marTop w:val="0"/>
          <w:marBottom w:val="0"/>
          <w:divBdr>
            <w:top w:val="none" w:sz="0" w:space="0" w:color="auto"/>
            <w:left w:val="none" w:sz="0" w:space="0" w:color="auto"/>
            <w:bottom w:val="none" w:sz="0" w:space="0" w:color="auto"/>
            <w:right w:val="none" w:sz="0" w:space="0" w:color="auto"/>
          </w:divBdr>
        </w:div>
        <w:div w:id="565343061">
          <w:marLeft w:val="0"/>
          <w:marRight w:val="0"/>
          <w:marTop w:val="0"/>
          <w:marBottom w:val="0"/>
          <w:divBdr>
            <w:top w:val="none" w:sz="0" w:space="0" w:color="auto"/>
            <w:left w:val="none" w:sz="0" w:space="0" w:color="auto"/>
            <w:bottom w:val="none" w:sz="0" w:space="0" w:color="auto"/>
            <w:right w:val="none" w:sz="0" w:space="0" w:color="auto"/>
          </w:divBdr>
        </w:div>
      </w:divsChild>
    </w:div>
    <w:div w:id="695733154">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6195767">
      <w:bodyDiv w:val="1"/>
      <w:marLeft w:val="0"/>
      <w:marRight w:val="0"/>
      <w:marTop w:val="0"/>
      <w:marBottom w:val="0"/>
      <w:divBdr>
        <w:top w:val="none" w:sz="0" w:space="0" w:color="auto"/>
        <w:left w:val="none" w:sz="0" w:space="0" w:color="auto"/>
        <w:bottom w:val="none" w:sz="0" w:space="0" w:color="auto"/>
        <w:right w:val="none" w:sz="0" w:space="0" w:color="auto"/>
      </w:divBdr>
    </w:div>
    <w:div w:id="696395497">
      <w:bodyDiv w:val="1"/>
      <w:marLeft w:val="0"/>
      <w:marRight w:val="0"/>
      <w:marTop w:val="0"/>
      <w:marBottom w:val="0"/>
      <w:divBdr>
        <w:top w:val="none" w:sz="0" w:space="0" w:color="auto"/>
        <w:left w:val="none" w:sz="0" w:space="0" w:color="auto"/>
        <w:bottom w:val="none" w:sz="0" w:space="0" w:color="auto"/>
        <w:right w:val="none" w:sz="0" w:space="0" w:color="auto"/>
      </w:divBdr>
    </w:div>
    <w:div w:id="696467566">
      <w:bodyDiv w:val="1"/>
      <w:marLeft w:val="0"/>
      <w:marRight w:val="0"/>
      <w:marTop w:val="0"/>
      <w:marBottom w:val="0"/>
      <w:divBdr>
        <w:top w:val="none" w:sz="0" w:space="0" w:color="auto"/>
        <w:left w:val="none" w:sz="0" w:space="0" w:color="auto"/>
        <w:bottom w:val="none" w:sz="0" w:space="0" w:color="auto"/>
        <w:right w:val="none" w:sz="0" w:space="0" w:color="auto"/>
      </w:divBdr>
    </w:div>
    <w:div w:id="696546288">
      <w:bodyDiv w:val="1"/>
      <w:marLeft w:val="0"/>
      <w:marRight w:val="0"/>
      <w:marTop w:val="0"/>
      <w:marBottom w:val="0"/>
      <w:divBdr>
        <w:top w:val="none" w:sz="0" w:space="0" w:color="auto"/>
        <w:left w:val="none" w:sz="0" w:space="0" w:color="auto"/>
        <w:bottom w:val="none" w:sz="0" w:space="0" w:color="auto"/>
        <w:right w:val="none" w:sz="0" w:space="0" w:color="auto"/>
      </w:divBdr>
    </w:div>
    <w:div w:id="697203223">
      <w:bodyDiv w:val="1"/>
      <w:marLeft w:val="0"/>
      <w:marRight w:val="0"/>
      <w:marTop w:val="0"/>
      <w:marBottom w:val="0"/>
      <w:divBdr>
        <w:top w:val="none" w:sz="0" w:space="0" w:color="auto"/>
        <w:left w:val="none" w:sz="0" w:space="0" w:color="auto"/>
        <w:bottom w:val="none" w:sz="0" w:space="0" w:color="auto"/>
        <w:right w:val="none" w:sz="0" w:space="0" w:color="auto"/>
      </w:divBdr>
    </w:div>
    <w:div w:id="697314969">
      <w:bodyDiv w:val="1"/>
      <w:marLeft w:val="0"/>
      <w:marRight w:val="0"/>
      <w:marTop w:val="0"/>
      <w:marBottom w:val="0"/>
      <w:divBdr>
        <w:top w:val="none" w:sz="0" w:space="0" w:color="auto"/>
        <w:left w:val="none" w:sz="0" w:space="0" w:color="auto"/>
        <w:bottom w:val="none" w:sz="0" w:space="0" w:color="auto"/>
        <w:right w:val="none" w:sz="0" w:space="0" w:color="auto"/>
      </w:divBdr>
    </w:div>
    <w:div w:id="697513450">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8355261">
      <w:bodyDiv w:val="1"/>
      <w:marLeft w:val="0"/>
      <w:marRight w:val="0"/>
      <w:marTop w:val="0"/>
      <w:marBottom w:val="0"/>
      <w:divBdr>
        <w:top w:val="none" w:sz="0" w:space="0" w:color="auto"/>
        <w:left w:val="none" w:sz="0" w:space="0" w:color="auto"/>
        <w:bottom w:val="none" w:sz="0" w:space="0" w:color="auto"/>
        <w:right w:val="none" w:sz="0" w:space="0" w:color="auto"/>
      </w:divBdr>
    </w:div>
    <w:div w:id="698746318">
      <w:bodyDiv w:val="1"/>
      <w:marLeft w:val="0"/>
      <w:marRight w:val="0"/>
      <w:marTop w:val="0"/>
      <w:marBottom w:val="0"/>
      <w:divBdr>
        <w:top w:val="none" w:sz="0" w:space="0" w:color="auto"/>
        <w:left w:val="none" w:sz="0" w:space="0" w:color="auto"/>
        <w:bottom w:val="none" w:sz="0" w:space="0" w:color="auto"/>
        <w:right w:val="none" w:sz="0" w:space="0" w:color="auto"/>
      </w:divBdr>
    </w:div>
    <w:div w:id="699205270">
      <w:bodyDiv w:val="1"/>
      <w:marLeft w:val="0"/>
      <w:marRight w:val="0"/>
      <w:marTop w:val="0"/>
      <w:marBottom w:val="0"/>
      <w:divBdr>
        <w:top w:val="none" w:sz="0" w:space="0" w:color="auto"/>
        <w:left w:val="none" w:sz="0" w:space="0" w:color="auto"/>
        <w:bottom w:val="none" w:sz="0" w:space="0" w:color="auto"/>
        <w:right w:val="none" w:sz="0" w:space="0" w:color="auto"/>
      </w:divBdr>
    </w:div>
    <w:div w:id="699403828">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699859595">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0521360">
      <w:bodyDiv w:val="1"/>
      <w:marLeft w:val="0"/>
      <w:marRight w:val="0"/>
      <w:marTop w:val="0"/>
      <w:marBottom w:val="0"/>
      <w:divBdr>
        <w:top w:val="none" w:sz="0" w:space="0" w:color="auto"/>
        <w:left w:val="none" w:sz="0" w:space="0" w:color="auto"/>
        <w:bottom w:val="none" w:sz="0" w:space="0" w:color="auto"/>
        <w:right w:val="none" w:sz="0" w:space="0" w:color="auto"/>
      </w:divBdr>
    </w:div>
    <w:div w:id="700788701">
      <w:bodyDiv w:val="1"/>
      <w:marLeft w:val="0"/>
      <w:marRight w:val="0"/>
      <w:marTop w:val="0"/>
      <w:marBottom w:val="0"/>
      <w:divBdr>
        <w:top w:val="none" w:sz="0" w:space="0" w:color="auto"/>
        <w:left w:val="none" w:sz="0" w:space="0" w:color="auto"/>
        <w:bottom w:val="none" w:sz="0" w:space="0" w:color="auto"/>
        <w:right w:val="none" w:sz="0" w:space="0" w:color="auto"/>
      </w:divBdr>
    </w:div>
    <w:div w:id="701438686">
      <w:bodyDiv w:val="1"/>
      <w:marLeft w:val="0"/>
      <w:marRight w:val="0"/>
      <w:marTop w:val="0"/>
      <w:marBottom w:val="0"/>
      <w:divBdr>
        <w:top w:val="none" w:sz="0" w:space="0" w:color="auto"/>
        <w:left w:val="none" w:sz="0" w:space="0" w:color="auto"/>
        <w:bottom w:val="none" w:sz="0" w:space="0" w:color="auto"/>
        <w:right w:val="none" w:sz="0" w:space="0" w:color="auto"/>
      </w:divBdr>
    </w:div>
    <w:div w:id="701518182">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1648">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2563393">
      <w:bodyDiv w:val="1"/>
      <w:marLeft w:val="0"/>
      <w:marRight w:val="0"/>
      <w:marTop w:val="0"/>
      <w:marBottom w:val="0"/>
      <w:divBdr>
        <w:top w:val="none" w:sz="0" w:space="0" w:color="auto"/>
        <w:left w:val="none" w:sz="0" w:space="0" w:color="auto"/>
        <w:bottom w:val="none" w:sz="0" w:space="0" w:color="auto"/>
        <w:right w:val="none" w:sz="0" w:space="0" w:color="auto"/>
      </w:divBdr>
    </w:div>
    <w:div w:id="702632571">
      <w:bodyDiv w:val="1"/>
      <w:marLeft w:val="0"/>
      <w:marRight w:val="0"/>
      <w:marTop w:val="0"/>
      <w:marBottom w:val="0"/>
      <w:divBdr>
        <w:top w:val="none" w:sz="0" w:space="0" w:color="auto"/>
        <w:left w:val="none" w:sz="0" w:space="0" w:color="auto"/>
        <w:bottom w:val="none" w:sz="0" w:space="0" w:color="auto"/>
        <w:right w:val="none" w:sz="0" w:space="0" w:color="auto"/>
      </w:divBdr>
    </w:div>
    <w:div w:id="704446490">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5524216">
      <w:bodyDiv w:val="1"/>
      <w:marLeft w:val="0"/>
      <w:marRight w:val="0"/>
      <w:marTop w:val="0"/>
      <w:marBottom w:val="0"/>
      <w:divBdr>
        <w:top w:val="none" w:sz="0" w:space="0" w:color="auto"/>
        <w:left w:val="none" w:sz="0" w:space="0" w:color="auto"/>
        <w:bottom w:val="none" w:sz="0" w:space="0" w:color="auto"/>
        <w:right w:val="none" w:sz="0" w:space="0" w:color="auto"/>
      </w:divBdr>
    </w:div>
    <w:div w:id="705645968">
      <w:bodyDiv w:val="1"/>
      <w:marLeft w:val="0"/>
      <w:marRight w:val="0"/>
      <w:marTop w:val="0"/>
      <w:marBottom w:val="0"/>
      <w:divBdr>
        <w:top w:val="none" w:sz="0" w:space="0" w:color="auto"/>
        <w:left w:val="none" w:sz="0" w:space="0" w:color="auto"/>
        <w:bottom w:val="none" w:sz="0" w:space="0" w:color="auto"/>
        <w:right w:val="none" w:sz="0" w:space="0" w:color="auto"/>
      </w:divBdr>
    </w:div>
    <w:div w:id="706028497">
      <w:bodyDiv w:val="1"/>
      <w:marLeft w:val="0"/>
      <w:marRight w:val="0"/>
      <w:marTop w:val="0"/>
      <w:marBottom w:val="0"/>
      <w:divBdr>
        <w:top w:val="none" w:sz="0" w:space="0" w:color="auto"/>
        <w:left w:val="none" w:sz="0" w:space="0" w:color="auto"/>
        <w:bottom w:val="none" w:sz="0" w:space="0" w:color="auto"/>
        <w:right w:val="none" w:sz="0" w:space="0" w:color="auto"/>
      </w:divBdr>
    </w:div>
    <w:div w:id="706293522">
      <w:bodyDiv w:val="1"/>
      <w:marLeft w:val="0"/>
      <w:marRight w:val="0"/>
      <w:marTop w:val="0"/>
      <w:marBottom w:val="0"/>
      <w:divBdr>
        <w:top w:val="none" w:sz="0" w:space="0" w:color="auto"/>
        <w:left w:val="none" w:sz="0" w:space="0" w:color="auto"/>
        <w:bottom w:val="none" w:sz="0" w:space="0" w:color="auto"/>
        <w:right w:val="none" w:sz="0" w:space="0" w:color="auto"/>
      </w:divBdr>
    </w:div>
    <w:div w:id="706760407">
      <w:bodyDiv w:val="1"/>
      <w:marLeft w:val="0"/>
      <w:marRight w:val="0"/>
      <w:marTop w:val="0"/>
      <w:marBottom w:val="0"/>
      <w:divBdr>
        <w:top w:val="none" w:sz="0" w:space="0" w:color="auto"/>
        <w:left w:val="none" w:sz="0" w:space="0" w:color="auto"/>
        <w:bottom w:val="none" w:sz="0" w:space="0" w:color="auto"/>
        <w:right w:val="none" w:sz="0" w:space="0" w:color="auto"/>
      </w:divBdr>
    </w:div>
    <w:div w:id="707074340">
      <w:bodyDiv w:val="1"/>
      <w:marLeft w:val="0"/>
      <w:marRight w:val="0"/>
      <w:marTop w:val="0"/>
      <w:marBottom w:val="0"/>
      <w:divBdr>
        <w:top w:val="none" w:sz="0" w:space="0" w:color="auto"/>
        <w:left w:val="none" w:sz="0" w:space="0" w:color="auto"/>
        <w:bottom w:val="none" w:sz="0" w:space="0" w:color="auto"/>
        <w:right w:val="none" w:sz="0" w:space="0" w:color="auto"/>
      </w:divBdr>
    </w:div>
    <w:div w:id="707220625">
      <w:bodyDiv w:val="1"/>
      <w:marLeft w:val="0"/>
      <w:marRight w:val="0"/>
      <w:marTop w:val="0"/>
      <w:marBottom w:val="0"/>
      <w:divBdr>
        <w:top w:val="none" w:sz="0" w:space="0" w:color="auto"/>
        <w:left w:val="none" w:sz="0" w:space="0" w:color="auto"/>
        <w:bottom w:val="none" w:sz="0" w:space="0" w:color="auto"/>
        <w:right w:val="none" w:sz="0" w:space="0" w:color="auto"/>
      </w:divBdr>
    </w:div>
    <w:div w:id="708183787">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08838094">
      <w:bodyDiv w:val="1"/>
      <w:marLeft w:val="0"/>
      <w:marRight w:val="0"/>
      <w:marTop w:val="0"/>
      <w:marBottom w:val="0"/>
      <w:divBdr>
        <w:top w:val="none" w:sz="0" w:space="0" w:color="auto"/>
        <w:left w:val="none" w:sz="0" w:space="0" w:color="auto"/>
        <w:bottom w:val="none" w:sz="0" w:space="0" w:color="auto"/>
        <w:right w:val="none" w:sz="0" w:space="0" w:color="auto"/>
      </w:divBdr>
    </w:div>
    <w:div w:id="709036656">
      <w:bodyDiv w:val="1"/>
      <w:marLeft w:val="0"/>
      <w:marRight w:val="0"/>
      <w:marTop w:val="0"/>
      <w:marBottom w:val="0"/>
      <w:divBdr>
        <w:top w:val="none" w:sz="0" w:space="0" w:color="auto"/>
        <w:left w:val="none" w:sz="0" w:space="0" w:color="auto"/>
        <w:bottom w:val="none" w:sz="0" w:space="0" w:color="auto"/>
        <w:right w:val="none" w:sz="0" w:space="0" w:color="auto"/>
      </w:divBdr>
    </w:div>
    <w:div w:id="709375957">
      <w:bodyDiv w:val="1"/>
      <w:marLeft w:val="0"/>
      <w:marRight w:val="0"/>
      <w:marTop w:val="0"/>
      <w:marBottom w:val="0"/>
      <w:divBdr>
        <w:top w:val="none" w:sz="0" w:space="0" w:color="auto"/>
        <w:left w:val="none" w:sz="0" w:space="0" w:color="auto"/>
        <w:bottom w:val="none" w:sz="0" w:space="0" w:color="auto"/>
        <w:right w:val="none" w:sz="0" w:space="0" w:color="auto"/>
      </w:divBdr>
    </w:div>
    <w:div w:id="709574005">
      <w:bodyDiv w:val="1"/>
      <w:marLeft w:val="0"/>
      <w:marRight w:val="0"/>
      <w:marTop w:val="0"/>
      <w:marBottom w:val="0"/>
      <w:divBdr>
        <w:top w:val="none" w:sz="0" w:space="0" w:color="auto"/>
        <w:left w:val="none" w:sz="0" w:space="0" w:color="auto"/>
        <w:bottom w:val="none" w:sz="0" w:space="0" w:color="auto"/>
        <w:right w:val="none" w:sz="0" w:space="0" w:color="auto"/>
      </w:divBdr>
    </w:div>
    <w:div w:id="709767003">
      <w:bodyDiv w:val="1"/>
      <w:marLeft w:val="0"/>
      <w:marRight w:val="0"/>
      <w:marTop w:val="0"/>
      <w:marBottom w:val="0"/>
      <w:divBdr>
        <w:top w:val="none" w:sz="0" w:space="0" w:color="auto"/>
        <w:left w:val="none" w:sz="0" w:space="0" w:color="auto"/>
        <w:bottom w:val="none" w:sz="0" w:space="0" w:color="auto"/>
        <w:right w:val="none" w:sz="0" w:space="0" w:color="auto"/>
      </w:divBdr>
    </w:div>
    <w:div w:id="710113774">
      <w:bodyDiv w:val="1"/>
      <w:marLeft w:val="0"/>
      <w:marRight w:val="0"/>
      <w:marTop w:val="0"/>
      <w:marBottom w:val="0"/>
      <w:divBdr>
        <w:top w:val="none" w:sz="0" w:space="0" w:color="auto"/>
        <w:left w:val="none" w:sz="0" w:space="0" w:color="auto"/>
        <w:bottom w:val="none" w:sz="0" w:space="0" w:color="auto"/>
        <w:right w:val="none" w:sz="0" w:space="0" w:color="auto"/>
      </w:divBdr>
    </w:div>
    <w:div w:id="710769770">
      <w:bodyDiv w:val="1"/>
      <w:marLeft w:val="0"/>
      <w:marRight w:val="0"/>
      <w:marTop w:val="0"/>
      <w:marBottom w:val="0"/>
      <w:divBdr>
        <w:top w:val="none" w:sz="0" w:space="0" w:color="auto"/>
        <w:left w:val="none" w:sz="0" w:space="0" w:color="auto"/>
        <w:bottom w:val="none" w:sz="0" w:space="0" w:color="auto"/>
        <w:right w:val="none" w:sz="0" w:space="0" w:color="auto"/>
      </w:divBdr>
    </w:div>
    <w:div w:id="710959699">
      <w:bodyDiv w:val="1"/>
      <w:marLeft w:val="0"/>
      <w:marRight w:val="0"/>
      <w:marTop w:val="0"/>
      <w:marBottom w:val="0"/>
      <w:divBdr>
        <w:top w:val="none" w:sz="0" w:space="0" w:color="auto"/>
        <w:left w:val="none" w:sz="0" w:space="0" w:color="auto"/>
        <w:bottom w:val="none" w:sz="0" w:space="0" w:color="auto"/>
        <w:right w:val="none" w:sz="0" w:space="0" w:color="auto"/>
      </w:divBdr>
    </w:div>
    <w:div w:id="711080079">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1348877">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3119192">
      <w:bodyDiv w:val="1"/>
      <w:marLeft w:val="0"/>
      <w:marRight w:val="0"/>
      <w:marTop w:val="0"/>
      <w:marBottom w:val="0"/>
      <w:divBdr>
        <w:top w:val="none" w:sz="0" w:space="0" w:color="auto"/>
        <w:left w:val="none" w:sz="0" w:space="0" w:color="auto"/>
        <w:bottom w:val="none" w:sz="0" w:space="0" w:color="auto"/>
        <w:right w:val="none" w:sz="0" w:space="0" w:color="auto"/>
      </w:divBdr>
    </w:div>
    <w:div w:id="713312155">
      <w:bodyDiv w:val="1"/>
      <w:marLeft w:val="0"/>
      <w:marRight w:val="0"/>
      <w:marTop w:val="0"/>
      <w:marBottom w:val="0"/>
      <w:divBdr>
        <w:top w:val="none" w:sz="0" w:space="0" w:color="auto"/>
        <w:left w:val="none" w:sz="0" w:space="0" w:color="auto"/>
        <w:bottom w:val="none" w:sz="0" w:space="0" w:color="auto"/>
        <w:right w:val="none" w:sz="0" w:space="0" w:color="auto"/>
      </w:divBdr>
    </w:div>
    <w:div w:id="714700002">
      <w:bodyDiv w:val="1"/>
      <w:marLeft w:val="0"/>
      <w:marRight w:val="0"/>
      <w:marTop w:val="0"/>
      <w:marBottom w:val="0"/>
      <w:divBdr>
        <w:top w:val="none" w:sz="0" w:space="0" w:color="auto"/>
        <w:left w:val="none" w:sz="0" w:space="0" w:color="auto"/>
        <w:bottom w:val="none" w:sz="0" w:space="0" w:color="auto"/>
        <w:right w:val="none" w:sz="0" w:space="0" w:color="auto"/>
      </w:divBdr>
    </w:div>
    <w:div w:id="71474460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281709">
      <w:bodyDiv w:val="1"/>
      <w:marLeft w:val="0"/>
      <w:marRight w:val="0"/>
      <w:marTop w:val="0"/>
      <w:marBottom w:val="0"/>
      <w:divBdr>
        <w:top w:val="none" w:sz="0" w:space="0" w:color="auto"/>
        <w:left w:val="none" w:sz="0" w:space="0" w:color="auto"/>
        <w:bottom w:val="none" w:sz="0" w:space="0" w:color="auto"/>
        <w:right w:val="none" w:sz="0" w:space="0" w:color="auto"/>
      </w:divBdr>
    </w:div>
    <w:div w:id="715397452">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423503">
      <w:bodyDiv w:val="1"/>
      <w:marLeft w:val="0"/>
      <w:marRight w:val="0"/>
      <w:marTop w:val="0"/>
      <w:marBottom w:val="0"/>
      <w:divBdr>
        <w:top w:val="none" w:sz="0" w:space="0" w:color="auto"/>
        <w:left w:val="none" w:sz="0" w:space="0" w:color="auto"/>
        <w:bottom w:val="none" w:sz="0" w:space="0" w:color="auto"/>
        <w:right w:val="none" w:sz="0" w:space="0" w:color="auto"/>
      </w:divBdr>
    </w:div>
    <w:div w:id="715592694">
      <w:bodyDiv w:val="1"/>
      <w:marLeft w:val="0"/>
      <w:marRight w:val="0"/>
      <w:marTop w:val="0"/>
      <w:marBottom w:val="0"/>
      <w:divBdr>
        <w:top w:val="none" w:sz="0" w:space="0" w:color="auto"/>
        <w:left w:val="none" w:sz="0" w:space="0" w:color="auto"/>
        <w:bottom w:val="none" w:sz="0" w:space="0" w:color="auto"/>
        <w:right w:val="none" w:sz="0" w:space="0" w:color="auto"/>
      </w:divBdr>
    </w:div>
    <w:div w:id="715616407">
      <w:bodyDiv w:val="1"/>
      <w:marLeft w:val="0"/>
      <w:marRight w:val="0"/>
      <w:marTop w:val="0"/>
      <w:marBottom w:val="0"/>
      <w:divBdr>
        <w:top w:val="none" w:sz="0" w:space="0" w:color="auto"/>
        <w:left w:val="none" w:sz="0" w:space="0" w:color="auto"/>
        <w:bottom w:val="none" w:sz="0" w:space="0" w:color="auto"/>
        <w:right w:val="none" w:sz="0" w:space="0" w:color="auto"/>
      </w:divBdr>
    </w:div>
    <w:div w:id="715661467">
      <w:bodyDiv w:val="1"/>
      <w:marLeft w:val="0"/>
      <w:marRight w:val="0"/>
      <w:marTop w:val="0"/>
      <w:marBottom w:val="0"/>
      <w:divBdr>
        <w:top w:val="none" w:sz="0" w:space="0" w:color="auto"/>
        <w:left w:val="none" w:sz="0" w:space="0" w:color="auto"/>
        <w:bottom w:val="none" w:sz="0" w:space="0" w:color="auto"/>
        <w:right w:val="none" w:sz="0" w:space="0" w:color="auto"/>
      </w:divBdr>
    </w:div>
    <w:div w:id="715663710">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591046">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6784002">
      <w:bodyDiv w:val="1"/>
      <w:marLeft w:val="0"/>
      <w:marRight w:val="0"/>
      <w:marTop w:val="0"/>
      <w:marBottom w:val="0"/>
      <w:divBdr>
        <w:top w:val="none" w:sz="0" w:space="0" w:color="auto"/>
        <w:left w:val="none" w:sz="0" w:space="0" w:color="auto"/>
        <w:bottom w:val="none" w:sz="0" w:space="0" w:color="auto"/>
        <w:right w:val="none" w:sz="0" w:space="0" w:color="auto"/>
      </w:divBdr>
    </w:div>
    <w:div w:id="716971012">
      <w:bodyDiv w:val="1"/>
      <w:marLeft w:val="0"/>
      <w:marRight w:val="0"/>
      <w:marTop w:val="0"/>
      <w:marBottom w:val="0"/>
      <w:divBdr>
        <w:top w:val="none" w:sz="0" w:space="0" w:color="auto"/>
        <w:left w:val="none" w:sz="0" w:space="0" w:color="auto"/>
        <w:bottom w:val="none" w:sz="0" w:space="0" w:color="auto"/>
        <w:right w:val="none" w:sz="0" w:space="0" w:color="auto"/>
      </w:divBdr>
    </w:div>
    <w:div w:id="716976199">
      <w:bodyDiv w:val="1"/>
      <w:marLeft w:val="0"/>
      <w:marRight w:val="0"/>
      <w:marTop w:val="0"/>
      <w:marBottom w:val="0"/>
      <w:divBdr>
        <w:top w:val="none" w:sz="0" w:space="0" w:color="auto"/>
        <w:left w:val="none" w:sz="0" w:space="0" w:color="auto"/>
        <w:bottom w:val="none" w:sz="0" w:space="0" w:color="auto"/>
        <w:right w:val="none" w:sz="0" w:space="0" w:color="auto"/>
      </w:divBdr>
    </w:div>
    <w:div w:id="717126591">
      <w:bodyDiv w:val="1"/>
      <w:marLeft w:val="0"/>
      <w:marRight w:val="0"/>
      <w:marTop w:val="0"/>
      <w:marBottom w:val="0"/>
      <w:divBdr>
        <w:top w:val="none" w:sz="0" w:space="0" w:color="auto"/>
        <w:left w:val="none" w:sz="0" w:space="0" w:color="auto"/>
        <w:bottom w:val="none" w:sz="0" w:space="0" w:color="auto"/>
        <w:right w:val="none" w:sz="0" w:space="0" w:color="auto"/>
      </w:divBdr>
    </w:div>
    <w:div w:id="717439938">
      <w:bodyDiv w:val="1"/>
      <w:marLeft w:val="0"/>
      <w:marRight w:val="0"/>
      <w:marTop w:val="0"/>
      <w:marBottom w:val="0"/>
      <w:divBdr>
        <w:top w:val="none" w:sz="0" w:space="0" w:color="auto"/>
        <w:left w:val="none" w:sz="0" w:space="0" w:color="auto"/>
        <w:bottom w:val="none" w:sz="0" w:space="0" w:color="auto"/>
        <w:right w:val="none" w:sz="0" w:space="0" w:color="auto"/>
      </w:divBdr>
    </w:div>
    <w:div w:id="717585891">
      <w:bodyDiv w:val="1"/>
      <w:marLeft w:val="0"/>
      <w:marRight w:val="0"/>
      <w:marTop w:val="0"/>
      <w:marBottom w:val="0"/>
      <w:divBdr>
        <w:top w:val="none" w:sz="0" w:space="0" w:color="auto"/>
        <w:left w:val="none" w:sz="0" w:space="0" w:color="auto"/>
        <w:bottom w:val="none" w:sz="0" w:space="0" w:color="auto"/>
        <w:right w:val="none" w:sz="0" w:space="0" w:color="auto"/>
      </w:divBdr>
    </w:div>
    <w:div w:id="717702875">
      <w:bodyDiv w:val="1"/>
      <w:marLeft w:val="0"/>
      <w:marRight w:val="0"/>
      <w:marTop w:val="0"/>
      <w:marBottom w:val="0"/>
      <w:divBdr>
        <w:top w:val="none" w:sz="0" w:space="0" w:color="auto"/>
        <w:left w:val="none" w:sz="0" w:space="0" w:color="auto"/>
        <w:bottom w:val="none" w:sz="0" w:space="0" w:color="auto"/>
        <w:right w:val="none" w:sz="0" w:space="0" w:color="auto"/>
      </w:divBdr>
    </w:div>
    <w:div w:id="717751937">
      <w:bodyDiv w:val="1"/>
      <w:marLeft w:val="0"/>
      <w:marRight w:val="0"/>
      <w:marTop w:val="0"/>
      <w:marBottom w:val="0"/>
      <w:divBdr>
        <w:top w:val="none" w:sz="0" w:space="0" w:color="auto"/>
        <w:left w:val="none" w:sz="0" w:space="0" w:color="auto"/>
        <w:bottom w:val="none" w:sz="0" w:space="0" w:color="auto"/>
        <w:right w:val="none" w:sz="0" w:space="0" w:color="auto"/>
      </w:divBdr>
    </w:div>
    <w:div w:id="717777629">
      <w:bodyDiv w:val="1"/>
      <w:marLeft w:val="0"/>
      <w:marRight w:val="0"/>
      <w:marTop w:val="0"/>
      <w:marBottom w:val="0"/>
      <w:divBdr>
        <w:top w:val="none" w:sz="0" w:space="0" w:color="auto"/>
        <w:left w:val="none" w:sz="0" w:space="0" w:color="auto"/>
        <w:bottom w:val="none" w:sz="0" w:space="0" w:color="auto"/>
        <w:right w:val="none" w:sz="0" w:space="0" w:color="auto"/>
      </w:divBdr>
    </w:div>
    <w:div w:id="718164656">
      <w:bodyDiv w:val="1"/>
      <w:marLeft w:val="0"/>
      <w:marRight w:val="0"/>
      <w:marTop w:val="0"/>
      <w:marBottom w:val="0"/>
      <w:divBdr>
        <w:top w:val="none" w:sz="0" w:space="0" w:color="auto"/>
        <w:left w:val="none" w:sz="0" w:space="0" w:color="auto"/>
        <w:bottom w:val="none" w:sz="0" w:space="0" w:color="auto"/>
        <w:right w:val="none" w:sz="0" w:space="0" w:color="auto"/>
      </w:divBdr>
    </w:div>
    <w:div w:id="718365044">
      <w:bodyDiv w:val="1"/>
      <w:marLeft w:val="0"/>
      <w:marRight w:val="0"/>
      <w:marTop w:val="0"/>
      <w:marBottom w:val="0"/>
      <w:divBdr>
        <w:top w:val="none" w:sz="0" w:space="0" w:color="auto"/>
        <w:left w:val="none" w:sz="0" w:space="0" w:color="auto"/>
        <w:bottom w:val="none" w:sz="0" w:space="0" w:color="auto"/>
        <w:right w:val="none" w:sz="0" w:space="0" w:color="auto"/>
      </w:divBdr>
    </w:div>
    <w:div w:id="718700385">
      <w:bodyDiv w:val="1"/>
      <w:marLeft w:val="0"/>
      <w:marRight w:val="0"/>
      <w:marTop w:val="0"/>
      <w:marBottom w:val="0"/>
      <w:divBdr>
        <w:top w:val="none" w:sz="0" w:space="0" w:color="auto"/>
        <w:left w:val="none" w:sz="0" w:space="0" w:color="auto"/>
        <w:bottom w:val="none" w:sz="0" w:space="0" w:color="auto"/>
        <w:right w:val="none" w:sz="0" w:space="0" w:color="auto"/>
      </w:divBdr>
    </w:div>
    <w:div w:id="718822571">
      <w:bodyDiv w:val="1"/>
      <w:marLeft w:val="0"/>
      <w:marRight w:val="0"/>
      <w:marTop w:val="0"/>
      <w:marBottom w:val="0"/>
      <w:divBdr>
        <w:top w:val="none" w:sz="0" w:space="0" w:color="auto"/>
        <w:left w:val="none" w:sz="0" w:space="0" w:color="auto"/>
        <w:bottom w:val="none" w:sz="0" w:space="0" w:color="auto"/>
        <w:right w:val="none" w:sz="0" w:space="0" w:color="auto"/>
      </w:divBdr>
    </w:div>
    <w:div w:id="718826262">
      <w:bodyDiv w:val="1"/>
      <w:marLeft w:val="0"/>
      <w:marRight w:val="0"/>
      <w:marTop w:val="0"/>
      <w:marBottom w:val="0"/>
      <w:divBdr>
        <w:top w:val="none" w:sz="0" w:space="0" w:color="auto"/>
        <w:left w:val="none" w:sz="0" w:space="0" w:color="auto"/>
        <w:bottom w:val="none" w:sz="0" w:space="0" w:color="auto"/>
        <w:right w:val="none" w:sz="0" w:space="0" w:color="auto"/>
      </w:divBdr>
    </w:div>
    <w:div w:id="718868305">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19787266">
      <w:bodyDiv w:val="1"/>
      <w:marLeft w:val="0"/>
      <w:marRight w:val="0"/>
      <w:marTop w:val="0"/>
      <w:marBottom w:val="0"/>
      <w:divBdr>
        <w:top w:val="none" w:sz="0" w:space="0" w:color="auto"/>
        <w:left w:val="none" w:sz="0" w:space="0" w:color="auto"/>
        <w:bottom w:val="none" w:sz="0" w:space="0" w:color="auto"/>
        <w:right w:val="none" w:sz="0" w:space="0" w:color="auto"/>
      </w:divBdr>
    </w:div>
    <w:div w:id="719865287">
      <w:bodyDiv w:val="1"/>
      <w:marLeft w:val="0"/>
      <w:marRight w:val="0"/>
      <w:marTop w:val="0"/>
      <w:marBottom w:val="0"/>
      <w:divBdr>
        <w:top w:val="none" w:sz="0" w:space="0" w:color="auto"/>
        <w:left w:val="none" w:sz="0" w:space="0" w:color="auto"/>
        <w:bottom w:val="none" w:sz="0" w:space="0" w:color="auto"/>
        <w:right w:val="none" w:sz="0" w:space="0" w:color="auto"/>
      </w:divBdr>
    </w:div>
    <w:div w:id="720592672">
      <w:bodyDiv w:val="1"/>
      <w:marLeft w:val="0"/>
      <w:marRight w:val="0"/>
      <w:marTop w:val="0"/>
      <w:marBottom w:val="0"/>
      <w:divBdr>
        <w:top w:val="none" w:sz="0" w:space="0" w:color="auto"/>
        <w:left w:val="none" w:sz="0" w:space="0" w:color="auto"/>
        <w:bottom w:val="none" w:sz="0" w:space="0" w:color="auto"/>
        <w:right w:val="none" w:sz="0" w:space="0" w:color="auto"/>
      </w:divBdr>
    </w:div>
    <w:div w:id="720636661">
      <w:bodyDiv w:val="1"/>
      <w:marLeft w:val="0"/>
      <w:marRight w:val="0"/>
      <w:marTop w:val="0"/>
      <w:marBottom w:val="0"/>
      <w:divBdr>
        <w:top w:val="none" w:sz="0" w:space="0" w:color="auto"/>
        <w:left w:val="none" w:sz="0" w:space="0" w:color="auto"/>
        <w:bottom w:val="none" w:sz="0" w:space="0" w:color="auto"/>
        <w:right w:val="none" w:sz="0" w:space="0" w:color="auto"/>
      </w:divBdr>
    </w:div>
    <w:div w:id="720791562">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294309">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2797117">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23796737">
      <w:bodyDiv w:val="1"/>
      <w:marLeft w:val="0"/>
      <w:marRight w:val="0"/>
      <w:marTop w:val="0"/>
      <w:marBottom w:val="0"/>
      <w:divBdr>
        <w:top w:val="none" w:sz="0" w:space="0" w:color="auto"/>
        <w:left w:val="none" w:sz="0" w:space="0" w:color="auto"/>
        <w:bottom w:val="none" w:sz="0" w:space="0" w:color="auto"/>
        <w:right w:val="none" w:sz="0" w:space="0" w:color="auto"/>
      </w:divBdr>
    </w:div>
    <w:div w:id="723911950">
      <w:bodyDiv w:val="1"/>
      <w:marLeft w:val="0"/>
      <w:marRight w:val="0"/>
      <w:marTop w:val="0"/>
      <w:marBottom w:val="0"/>
      <w:divBdr>
        <w:top w:val="none" w:sz="0" w:space="0" w:color="auto"/>
        <w:left w:val="none" w:sz="0" w:space="0" w:color="auto"/>
        <w:bottom w:val="none" w:sz="0" w:space="0" w:color="auto"/>
        <w:right w:val="none" w:sz="0" w:space="0" w:color="auto"/>
      </w:divBdr>
    </w:div>
    <w:div w:id="724135041">
      <w:bodyDiv w:val="1"/>
      <w:marLeft w:val="0"/>
      <w:marRight w:val="0"/>
      <w:marTop w:val="0"/>
      <w:marBottom w:val="0"/>
      <w:divBdr>
        <w:top w:val="none" w:sz="0" w:space="0" w:color="auto"/>
        <w:left w:val="none" w:sz="0" w:space="0" w:color="auto"/>
        <w:bottom w:val="none" w:sz="0" w:space="0" w:color="auto"/>
        <w:right w:val="none" w:sz="0" w:space="0" w:color="auto"/>
      </w:divBdr>
    </w:div>
    <w:div w:id="724719616">
      <w:bodyDiv w:val="1"/>
      <w:marLeft w:val="0"/>
      <w:marRight w:val="0"/>
      <w:marTop w:val="0"/>
      <w:marBottom w:val="0"/>
      <w:divBdr>
        <w:top w:val="none" w:sz="0" w:space="0" w:color="auto"/>
        <w:left w:val="none" w:sz="0" w:space="0" w:color="auto"/>
        <w:bottom w:val="none" w:sz="0" w:space="0" w:color="auto"/>
        <w:right w:val="none" w:sz="0" w:space="0" w:color="auto"/>
      </w:divBdr>
    </w:div>
    <w:div w:id="725301466">
      <w:bodyDiv w:val="1"/>
      <w:marLeft w:val="0"/>
      <w:marRight w:val="0"/>
      <w:marTop w:val="0"/>
      <w:marBottom w:val="0"/>
      <w:divBdr>
        <w:top w:val="none" w:sz="0" w:space="0" w:color="auto"/>
        <w:left w:val="none" w:sz="0" w:space="0" w:color="auto"/>
        <w:bottom w:val="none" w:sz="0" w:space="0" w:color="auto"/>
        <w:right w:val="none" w:sz="0" w:space="0" w:color="auto"/>
      </w:divBdr>
    </w:div>
    <w:div w:id="725566922">
      <w:bodyDiv w:val="1"/>
      <w:marLeft w:val="0"/>
      <w:marRight w:val="0"/>
      <w:marTop w:val="0"/>
      <w:marBottom w:val="0"/>
      <w:divBdr>
        <w:top w:val="none" w:sz="0" w:space="0" w:color="auto"/>
        <w:left w:val="none" w:sz="0" w:space="0" w:color="auto"/>
        <w:bottom w:val="none" w:sz="0" w:space="0" w:color="auto"/>
        <w:right w:val="none" w:sz="0" w:space="0" w:color="auto"/>
      </w:divBdr>
    </w:div>
    <w:div w:id="725685604">
      <w:bodyDiv w:val="1"/>
      <w:marLeft w:val="0"/>
      <w:marRight w:val="0"/>
      <w:marTop w:val="0"/>
      <w:marBottom w:val="0"/>
      <w:divBdr>
        <w:top w:val="none" w:sz="0" w:space="0" w:color="auto"/>
        <w:left w:val="none" w:sz="0" w:space="0" w:color="auto"/>
        <w:bottom w:val="none" w:sz="0" w:space="0" w:color="auto"/>
        <w:right w:val="none" w:sz="0" w:space="0" w:color="auto"/>
      </w:divBdr>
    </w:div>
    <w:div w:id="725841228">
      <w:bodyDiv w:val="1"/>
      <w:marLeft w:val="0"/>
      <w:marRight w:val="0"/>
      <w:marTop w:val="0"/>
      <w:marBottom w:val="0"/>
      <w:divBdr>
        <w:top w:val="none" w:sz="0" w:space="0" w:color="auto"/>
        <w:left w:val="none" w:sz="0" w:space="0" w:color="auto"/>
        <w:bottom w:val="none" w:sz="0" w:space="0" w:color="auto"/>
        <w:right w:val="none" w:sz="0" w:space="0" w:color="auto"/>
      </w:divBdr>
    </w:div>
    <w:div w:id="726496449">
      <w:bodyDiv w:val="1"/>
      <w:marLeft w:val="0"/>
      <w:marRight w:val="0"/>
      <w:marTop w:val="0"/>
      <w:marBottom w:val="0"/>
      <w:divBdr>
        <w:top w:val="none" w:sz="0" w:space="0" w:color="auto"/>
        <w:left w:val="none" w:sz="0" w:space="0" w:color="auto"/>
        <w:bottom w:val="none" w:sz="0" w:space="0" w:color="auto"/>
        <w:right w:val="none" w:sz="0" w:space="0" w:color="auto"/>
      </w:divBdr>
    </w:div>
    <w:div w:id="726955327">
      <w:bodyDiv w:val="1"/>
      <w:marLeft w:val="0"/>
      <w:marRight w:val="0"/>
      <w:marTop w:val="0"/>
      <w:marBottom w:val="0"/>
      <w:divBdr>
        <w:top w:val="none" w:sz="0" w:space="0" w:color="auto"/>
        <w:left w:val="none" w:sz="0" w:space="0" w:color="auto"/>
        <w:bottom w:val="none" w:sz="0" w:space="0" w:color="auto"/>
        <w:right w:val="none" w:sz="0" w:space="0" w:color="auto"/>
      </w:divBdr>
    </w:div>
    <w:div w:id="727416165">
      <w:bodyDiv w:val="1"/>
      <w:marLeft w:val="0"/>
      <w:marRight w:val="0"/>
      <w:marTop w:val="0"/>
      <w:marBottom w:val="0"/>
      <w:divBdr>
        <w:top w:val="none" w:sz="0" w:space="0" w:color="auto"/>
        <w:left w:val="none" w:sz="0" w:space="0" w:color="auto"/>
        <w:bottom w:val="none" w:sz="0" w:space="0" w:color="auto"/>
        <w:right w:val="none" w:sz="0" w:space="0" w:color="auto"/>
      </w:divBdr>
    </w:div>
    <w:div w:id="728070903">
      <w:bodyDiv w:val="1"/>
      <w:marLeft w:val="0"/>
      <w:marRight w:val="0"/>
      <w:marTop w:val="0"/>
      <w:marBottom w:val="0"/>
      <w:divBdr>
        <w:top w:val="none" w:sz="0" w:space="0" w:color="auto"/>
        <w:left w:val="none" w:sz="0" w:space="0" w:color="auto"/>
        <w:bottom w:val="none" w:sz="0" w:space="0" w:color="auto"/>
        <w:right w:val="none" w:sz="0" w:space="0" w:color="auto"/>
      </w:divBdr>
    </w:div>
    <w:div w:id="728530930">
      <w:bodyDiv w:val="1"/>
      <w:marLeft w:val="0"/>
      <w:marRight w:val="0"/>
      <w:marTop w:val="0"/>
      <w:marBottom w:val="0"/>
      <w:divBdr>
        <w:top w:val="none" w:sz="0" w:space="0" w:color="auto"/>
        <w:left w:val="none" w:sz="0" w:space="0" w:color="auto"/>
        <w:bottom w:val="none" w:sz="0" w:space="0" w:color="auto"/>
        <w:right w:val="none" w:sz="0" w:space="0" w:color="auto"/>
      </w:divBdr>
    </w:div>
    <w:div w:id="729305728">
      <w:bodyDiv w:val="1"/>
      <w:marLeft w:val="0"/>
      <w:marRight w:val="0"/>
      <w:marTop w:val="0"/>
      <w:marBottom w:val="0"/>
      <w:divBdr>
        <w:top w:val="none" w:sz="0" w:space="0" w:color="auto"/>
        <w:left w:val="none" w:sz="0" w:space="0" w:color="auto"/>
        <w:bottom w:val="none" w:sz="0" w:space="0" w:color="auto"/>
        <w:right w:val="none" w:sz="0" w:space="0" w:color="auto"/>
      </w:divBdr>
    </w:div>
    <w:div w:id="729350628">
      <w:bodyDiv w:val="1"/>
      <w:marLeft w:val="0"/>
      <w:marRight w:val="0"/>
      <w:marTop w:val="0"/>
      <w:marBottom w:val="0"/>
      <w:divBdr>
        <w:top w:val="none" w:sz="0" w:space="0" w:color="auto"/>
        <w:left w:val="none" w:sz="0" w:space="0" w:color="auto"/>
        <w:bottom w:val="none" w:sz="0" w:space="0" w:color="auto"/>
        <w:right w:val="none" w:sz="0" w:space="0" w:color="auto"/>
      </w:divBdr>
    </w:div>
    <w:div w:id="729578258">
      <w:bodyDiv w:val="1"/>
      <w:marLeft w:val="0"/>
      <w:marRight w:val="0"/>
      <w:marTop w:val="0"/>
      <w:marBottom w:val="0"/>
      <w:divBdr>
        <w:top w:val="none" w:sz="0" w:space="0" w:color="auto"/>
        <w:left w:val="none" w:sz="0" w:space="0" w:color="auto"/>
        <w:bottom w:val="none" w:sz="0" w:space="0" w:color="auto"/>
        <w:right w:val="none" w:sz="0" w:space="0" w:color="auto"/>
      </w:divBdr>
    </w:div>
    <w:div w:id="729882795">
      <w:bodyDiv w:val="1"/>
      <w:marLeft w:val="0"/>
      <w:marRight w:val="0"/>
      <w:marTop w:val="0"/>
      <w:marBottom w:val="0"/>
      <w:divBdr>
        <w:top w:val="none" w:sz="0" w:space="0" w:color="auto"/>
        <w:left w:val="none" w:sz="0" w:space="0" w:color="auto"/>
        <w:bottom w:val="none" w:sz="0" w:space="0" w:color="auto"/>
        <w:right w:val="none" w:sz="0" w:space="0" w:color="auto"/>
      </w:divBdr>
    </w:div>
    <w:div w:id="730006312">
      <w:bodyDiv w:val="1"/>
      <w:marLeft w:val="0"/>
      <w:marRight w:val="0"/>
      <w:marTop w:val="0"/>
      <w:marBottom w:val="0"/>
      <w:divBdr>
        <w:top w:val="none" w:sz="0" w:space="0" w:color="auto"/>
        <w:left w:val="none" w:sz="0" w:space="0" w:color="auto"/>
        <w:bottom w:val="none" w:sz="0" w:space="0" w:color="auto"/>
        <w:right w:val="none" w:sz="0" w:space="0" w:color="auto"/>
      </w:divBdr>
    </w:div>
    <w:div w:id="730467859">
      <w:bodyDiv w:val="1"/>
      <w:marLeft w:val="0"/>
      <w:marRight w:val="0"/>
      <w:marTop w:val="0"/>
      <w:marBottom w:val="0"/>
      <w:divBdr>
        <w:top w:val="none" w:sz="0" w:space="0" w:color="auto"/>
        <w:left w:val="none" w:sz="0" w:space="0" w:color="auto"/>
        <w:bottom w:val="none" w:sz="0" w:space="0" w:color="auto"/>
        <w:right w:val="none" w:sz="0" w:space="0" w:color="auto"/>
      </w:divBdr>
    </w:div>
    <w:div w:id="730739026">
      <w:bodyDiv w:val="1"/>
      <w:marLeft w:val="0"/>
      <w:marRight w:val="0"/>
      <w:marTop w:val="0"/>
      <w:marBottom w:val="0"/>
      <w:divBdr>
        <w:top w:val="none" w:sz="0" w:space="0" w:color="auto"/>
        <w:left w:val="none" w:sz="0" w:space="0" w:color="auto"/>
        <w:bottom w:val="none" w:sz="0" w:space="0" w:color="auto"/>
        <w:right w:val="none" w:sz="0" w:space="0" w:color="auto"/>
      </w:divBdr>
    </w:div>
    <w:div w:id="731466694">
      <w:bodyDiv w:val="1"/>
      <w:marLeft w:val="0"/>
      <w:marRight w:val="0"/>
      <w:marTop w:val="0"/>
      <w:marBottom w:val="0"/>
      <w:divBdr>
        <w:top w:val="none" w:sz="0" w:space="0" w:color="auto"/>
        <w:left w:val="none" w:sz="0" w:space="0" w:color="auto"/>
        <w:bottom w:val="none" w:sz="0" w:space="0" w:color="auto"/>
        <w:right w:val="none" w:sz="0" w:space="0" w:color="auto"/>
      </w:divBdr>
    </w:div>
    <w:div w:id="731662922">
      <w:bodyDiv w:val="1"/>
      <w:marLeft w:val="0"/>
      <w:marRight w:val="0"/>
      <w:marTop w:val="0"/>
      <w:marBottom w:val="0"/>
      <w:divBdr>
        <w:top w:val="none" w:sz="0" w:space="0" w:color="auto"/>
        <w:left w:val="none" w:sz="0" w:space="0" w:color="auto"/>
        <w:bottom w:val="none" w:sz="0" w:space="0" w:color="auto"/>
        <w:right w:val="none" w:sz="0" w:space="0" w:color="auto"/>
      </w:divBdr>
    </w:div>
    <w:div w:id="731736140">
      <w:bodyDiv w:val="1"/>
      <w:marLeft w:val="0"/>
      <w:marRight w:val="0"/>
      <w:marTop w:val="0"/>
      <w:marBottom w:val="0"/>
      <w:divBdr>
        <w:top w:val="none" w:sz="0" w:space="0" w:color="auto"/>
        <w:left w:val="none" w:sz="0" w:space="0" w:color="auto"/>
        <w:bottom w:val="none" w:sz="0" w:space="0" w:color="auto"/>
        <w:right w:val="none" w:sz="0" w:space="0" w:color="auto"/>
      </w:divBdr>
    </w:div>
    <w:div w:id="731854693">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2390815">
      <w:bodyDiv w:val="1"/>
      <w:marLeft w:val="0"/>
      <w:marRight w:val="0"/>
      <w:marTop w:val="0"/>
      <w:marBottom w:val="0"/>
      <w:divBdr>
        <w:top w:val="none" w:sz="0" w:space="0" w:color="auto"/>
        <w:left w:val="none" w:sz="0" w:space="0" w:color="auto"/>
        <w:bottom w:val="none" w:sz="0" w:space="0" w:color="auto"/>
        <w:right w:val="none" w:sz="0" w:space="0" w:color="auto"/>
      </w:divBdr>
    </w:div>
    <w:div w:id="732587128">
      <w:bodyDiv w:val="1"/>
      <w:marLeft w:val="0"/>
      <w:marRight w:val="0"/>
      <w:marTop w:val="0"/>
      <w:marBottom w:val="0"/>
      <w:divBdr>
        <w:top w:val="none" w:sz="0" w:space="0" w:color="auto"/>
        <w:left w:val="none" w:sz="0" w:space="0" w:color="auto"/>
        <w:bottom w:val="none" w:sz="0" w:space="0" w:color="auto"/>
        <w:right w:val="none" w:sz="0" w:space="0" w:color="auto"/>
      </w:divBdr>
    </w:div>
    <w:div w:id="732696480">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4743772">
      <w:bodyDiv w:val="1"/>
      <w:marLeft w:val="0"/>
      <w:marRight w:val="0"/>
      <w:marTop w:val="0"/>
      <w:marBottom w:val="0"/>
      <w:divBdr>
        <w:top w:val="none" w:sz="0" w:space="0" w:color="auto"/>
        <w:left w:val="none" w:sz="0" w:space="0" w:color="auto"/>
        <w:bottom w:val="none" w:sz="0" w:space="0" w:color="auto"/>
        <w:right w:val="none" w:sz="0" w:space="0" w:color="auto"/>
      </w:divBdr>
    </w:div>
    <w:div w:id="734818011">
      <w:bodyDiv w:val="1"/>
      <w:marLeft w:val="0"/>
      <w:marRight w:val="0"/>
      <w:marTop w:val="0"/>
      <w:marBottom w:val="0"/>
      <w:divBdr>
        <w:top w:val="none" w:sz="0" w:space="0" w:color="auto"/>
        <w:left w:val="none" w:sz="0" w:space="0" w:color="auto"/>
        <w:bottom w:val="none" w:sz="0" w:space="0" w:color="auto"/>
        <w:right w:val="none" w:sz="0" w:space="0" w:color="auto"/>
      </w:divBdr>
    </w:div>
    <w:div w:id="735128671">
      <w:bodyDiv w:val="1"/>
      <w:marLeft w:val="0"/>
      <w:marRight w:val="0"/>
      <w:marTop w:val="0"/>
      <w:marBottom w:val="0"/>
      <w:divBdr>
        <w:top w:val="none" w:sz="0" w:space="0" w:color="auto"/>
        <w:left w:val="none" w:sz="0" w:space="0" w:color="auto"/>
        <w:bottom w:val="none" w:sz="0" w:space="0" w:color="auto"/>
        <w:right w:val="none" w:sz="0" w:space="0" w:color="auto"/>
      </w:divBdr>
    </w:div>
    <w:div w:id="735274787">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5510595">
      <w:bodyDiv w:val="1"/>
      <w:marLeft w:val="0"/>
      <w:marRight w:val="0"/>
      <w:marTop w:val="0"/>
      <w:marBottom w:val="0"/>
      <w:divBdr>
        <w:top w:val="none" w:sz="0" w:space="0" w:color="auto"/>
        <w:left w:val="none" w:sz="0" w:space="0" w:color="auto"/>
        <w:bottom w:val="none" w:sz="0" w:space="0" w:color="auto"/>
        <w:right w:val="none" w:sz="0" w:space="0" w:color="auto"/>
      </w:divBdr>
    </w:div>
    <w:div w:id="735713399">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707779">
      <w:bodyDiv w:val="1"/>
      <w:marLeft w:val="0"/>
      <w:marRight w:val="0"/>
      <w:marTop w:val="0"/>
      <w:marBottom w:val="0"/>
      <w:divBdr>
        <w:top w:val="none" w:sz="0" w:space="0" w:color="auto"/>
        <w:left w:val="none" w:sz="0" w:space="0" w:color="auto"/>
        <w:bottom w:val="none" w:sz="0" w:space="0" w:color="auto"/>
        <w:right w:val="none" w:sz="0" w:space="0" w:color="auto"/>
      </w:divBdr>
    </w:div>
    <w:div w:id="736829344">
      <w:bodyDiv w:val="1"/>
      <w:marLeft w:val="0"/>
      <w:marRight w:val="0"/>
      <w:marTop w:val="0"/>
      <w:marBottom w:val="0"/>
      <w:divBdr>
        <w:top w:val="none" w:sz="0" w:space="0" w:color="auto"/>
        <w:left w:val="none" w:sz="0" w:space="0" w:color="auto"/>
        <w:bottom w:val="none" w:sz="0" w:space="0" w:color="auto"/>
        <w:right w:val="none" w:sz="0" w:space="0" w:color="auto"/>
      </w:divBdr>
    </w:div>
    <w:div w:id="736899557">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7938326">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39669049">
      <w:bodyDiv w:val="1"/>
      <w:marLeft w:val="0"/>
      <w:marRight w:val="0"/>
      <w:marTop w:val="0"/>
      <w:marBottom w:val="0"/>
      <w:divBdr>
        <w:top w:val="none" w:sz="0" w:space="0" w:color="auto"/>
        <w:left w:val="none" w:sz="0" w:space="0" w:color="auto"/>
        <w:bottom w:val="none" w:sz="0" w:space="0" w:color="auto"/>
        <w:right w:val="none" w:sz="0" w:space="0" w:color="auto"/>
      </w:divBdr>
    </w:div>
    <w:div w:id="740368037">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0714771">
      <w:bodyDiv w:val="1"/>
      <w:marLeft w:val="0"/>
      <w:marRight w:val="0"/>
      <w:marTop w:val="0"/>
      <w:marBottom w:val="0"/>
      <w:divBdr>
        <w:top w:val="none" w:sz="0" w:space="0" w:color="auto"/>
        <w:left w:val="none" w:sz="0" w:space="0" w:color="auto"/>
        <w:bottom w:val="none" w:sz="0" w:space="0" w:color="auto"/>
        <w:right w:val="none" w:sz="0" w:space="0" w:color="auto"/>
      </w:divBdr>
    </w:div>
    <w:div w:id="741105434">
      <w:bodyDiv w:val="1"/>
      <w:marLeft w:val="0"/>
      <w:marRight w:val="0"/>
      <w:marTop w:val="0"/>
      <w:marBottom w:val="0"/>
      <w:divBdr>
        <w:top w:val="none" w:sz="0" w:space="0" w:color="auto"/>
        <w:left w:val="none" w:sz="0" w:space="0" w:color="auto"/>
        <w:bottom w:val="none" w:sz="0" w:space="0" w:color="auto"/>
        <w:right w:val="none" w:sz="0" w:space="0" w:color="auto"/>
      </w:divBdr>
    </w:div>
    <w:div w:id="741290989">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1607111">
      <w:bodyDiv w:val="1"/>
      <w:marLeft w:val="0"/>
      <w:marRight w:val="0"/>
      <w:marTop w:val="0"/>
      <w:marBottom w:val="0"/>
      <w:divBdr>
        <w:top w:val="none" w:sz="0" w:space="0" w:color="auto"/>
        <w:left w:val="none" w:sz="0" w:space="0" w:color="auto"/>
        <w:bottom w:val="none" w:sz="0" w:space="0" w:color="auto"/>
        <w:right w:val="none" w:sz="0" w:space="0" w:color="auto"/>
      </w:divBdr>
    </w:div>
    <w:div w:id="741950648">
      <w:bodyDiv w:val="1"/>
      <w:marLeft w:val="0"/>
      <w:marRight w:val="0"/>
      <w:marTop w:val="0"/>
      <w:marBottom w:val="0"/>
      <w:divBdr>
        <w:top w:val="none" w:sz="0" w:space="0" w:color="auto"/>
        <w:left w:val="none" w:sz="0" w:space="0" w:color="auto"/>
        <w:bottom w:val="none" w:sz="0" w:space="0" w:color="auto"/>
        <w:right w:val="none" w:sz="0" w:space="0" w:color="auto"/>
      </w:divBdr>
    </w:div>
    <w:div w:id="742029157">
      <w:bodyDiv w:val="1"/>
      <w:marLeft w:val="0"/>
      <w:marRight w:val="0"/>
      <w:marTop w:val="0"/>
      <w:marBottom w:val="0"/>
      <w:divBdr>
        <w:top w:val="none" w:sz="0" w:space="0" w:color="auto"/>
        <w:left w:val="none" w:sz="0" w:space="0" w:color="auto"/>
        <w:bottom w:val="none" w:sz="0" w:space="0" w:color="auto"/>
        <w:right w:val="none" w:sz="0" w:space="0" w:color="auto"/>
      </w:divBdr>
    </w:div>
    <w:div w:id="743407073">
      <w:bodyDiv w:val="1"/>
      <w:marLeft w:val="0"/>
      <w:marRight w:val="0"/>
      <w:marTop w:val="0"/>
      <w:marBottom w:val="0"/>
      <w:divBdr>
        <w:top w:val="none" w:sz="0" w:space="0" w:color="auto"/>
        <w:left w:val="none" w:sz="0" w:space="0" w:color="auto"/>
        <w:bottom w:val="none" w:sz="0" w:space="0" w:color="auto"/>
        <w:right w:val="none" w:sz="0" w:space="0" w:color="auto"/>
      </w:divBdr>
    </w:div>
    <w:div w:id="743452725">
      <w:bodyDiv w:val="1"/>
      <w:marLeft w:val="0"/>
      <w:marRight w:val="0"/>
      <w:marTop w:val="0"/>
      <w:marBottom w:val="0"/>
      <w:divBdr>
        <w:top w:val="none" w:sz="0" w:space="0" w:color="auto"/>
        <w:left w:val="none" w:sz="0" w:space="0" w:color="auto"/>
        <w:bottom w:val="none" w:sz="0" w:space="0" w:color="auto"/>
        <w:right w:val="none" w:sz="0" w:space="0" w:color="auto"/>
      </w:divBdr>
    </w:div>
    <w:div w:id="743455232">
      <w:bodyDiv w:val="1"/>
      <w:marLeft w:val="0"/>
      <w:marRight w:val="0"/>
      <w:marTop w:val="0"/>
      <w:marBottom w:val="0"/>
      <w:divBdr>
        <w:top w:val="none" w:sz="0" w:space="0" w:color="auto"/>
        <w:left w:val="none" w:sz="0" w:space="0" w:color="auto"/>
        <w:bottom w:val="none" w:sz="0" w:space="0" w:color="auto"/>
        <w:right w:val="none" w:sz="0" w:space="0" w:color="auto"/>
      </w:divBdr>
    </w:div>
    <w:div w:id="743844896">
      <w:bodyDiv w:val="1"/>
      <w:marLeft w:val="0"/>
      <w:marRight w:val="0"/>
      <w:marTop w:val="0"/>
      <w:marBottom w:val="0"/>
      <w:divBdr>
        <w:top w:val="none" w:sz="0" w:space="0" w:color="auto"/>
        <w:left w:val="none" w:sz="0" w:space="0" w:color="auto"/>
        <w:bottom w:val="none" w:sz="0" w:space="0" w:color="auto"/>
        <w:right w:val="none" w:sz="0" w:space="0" w:color="auto"/>
      </w:divBdr>
    </w:div>
    <w:div w:id="743990936">
      <w:bodyDiv w:val="1"/>
      <w:marLeft w:val="0"/>
      <w:marRight w:val="0"/>
      <w:marTop w:val="0"/>
      <w:marBottom w:val="0"/>
      <w:divBdr>
        <w:top w:val="none" w:sz="0" w:space="0" w:color="auto"/>
        <w:left w:val="none" w:sz="0" w:space="0" w:color="auto"/>
        <w:bottom w:val="none" w:sz="0" w:space="0" w:color="auto"/>
        <w:right w:val="none" w:sz="0" w:space="0" w:color="auto"/>
      </w:divBdr>
    </w:div>
    <w:div w:id="744227843">
      <w:bodyDiv w:val="1"/>
      <w:marLeft w:val="0"/>
      <w:marRight w:val="0"/>
      <w:marTop w:val="0"/>
      <w:marBottom w:val="0"/>
      <w:divBdr>
        <w:top w:val="none" w:sz="0" w:space="0" w:color="auto"/>
        <w:left w:val="none" w:sz="0" w:space="0" w:color="auto"/>
        <w:bottom w:val="none" w:sz="0" w:space="0" w:color="auto"/>
        <w:right w:val="none" w:sz="0" w:space="0" w:color="auto"/>
      </w:divBdr>
    </w:div>
    <w:div w:id="744455123">
      <w:bodyDiv w:val="1"/>
      <w:marLeft w:val="0"/>
      <w:marRight w:val="0"/>
      <w:marTop w:val="0"/>
      <w:marBottom w:val="0"/>
      <w:divBdr>
        <w:top w:val="none" w:sz="0" w:space="0" w:color="auto"/>
        <w:left w:val="none" w:sz="0" w:space="0" w:color="auto"/>
        <w:bottom w:val="none" w:sz="0" w:space="0" w:color="auto"/>
        <w:right w:val="none" w:sz="0" w:space="0" w:color="auto"/>
      </w:divBdr>
    </w:div>
    <w:div w:id="744842714">
      <w:bodyDiv w:val="1"/>
      <w:marLeft w:val="0"/>
      <w:marRight w:val="0"/>
      <w:marTop w:val="0"/>
      <w:marBottom w:val="0"/>
      <w:divBdr>
        <w:top w:val="none" w:sz="0" w:space="0" w:color="auto"/>
        <w:left w:val="none" w:sz="0" w:space="0" w:color="auto"/>
        <w:bottom w:val="none" w:sz="0" w:space="0" w:color="auto"/>
        <w:right w:val="none" w:sz="0" w:space="0" w:color="auto"/>
      </w:divBdr>
    </w:div>
    <w:div w:id="744913119">
      <w:bodyDiv w:val="1"/>
      <w:marLeft w:val="0"/>
      <w:marRight w:val="0"/>
      <w:marTop w:val="0"/>
      <w:marBottom w:val="0"/>
      <w:divBdr>
        <w:top w:val="none" w:sz="0" w:space="0" w:color="auto"/>
        <w:left w:val="none" w:sz="0" w:space="0" w:color="auto"/>
        <w:bottom w:val="none" w:sz="0" w:space="0" w:color="auto"/>
        <w:right w:val="none" w:sz="0" w:space="0" w:color="auto"/>
      </w:divBdr>
    </w:div>
    <w:div w:id="745104330">
      <w:bodyDiv w:val="1"/>
      <w:marLeft w:val="0"/>
      <w:marRight w:val="0"/>
      <w:marTop w:val="0"/>
      <w:marBottom w:val="0"/>
      <w:divBdr>
        <w:top w:val="none" w:sz="0" w:space="0" w:color="auto"/>
        <w:left w:val="none" w:sz="0" w:space="0" w:color="auto"/>
        <w:bottom w:val="none" w:sz="0" w:space="0" w:color="auto"/>
        <w:right w:val="none" w:sz="0" w:space="0" w:color="auto"/>
      </w:divBdr>
    </w:div>
    <w:div w:id="745154616">
      <w:bodyDiv w:val="1"/>
      <w:marLeft w:val="0"/>
      <w:marRight w:val="0"/>
      <w:marTop w:val="0"/>
      <w:marBottom w:val="0"/>
      <w:divBdr>
        <w:top w:val="none" w:sz="0" w:space="0" w:color="auto"/>
        <w:left w:val="none" w:sz="0" w:space="0" w:color="auto"/>
        <w:bottom w:val="none" w:sz="0" w:space="0" w:color="auto"/>
        <w:right w:val="none" w:sz="0" w:space="0" w:color="auto"/>
      </w:divBdr>
    </w:div>
    <w:div w:id="745298491">
      <w:bodyDiv w:val="1"/>
      <w:marLeft w:val="0"/>
      <w:marRight w:val="0"/>
      <w:marTop w:val="0"/>
      <w:marBottom w:val="0"/>
      <w:divBdr>
        <w:top w:val="none" w:sz="0" w:space="0" w:color="auto"/>
        <w:left w:val="none" w:sz="0" w:space="0" w:color="auto"/>
        <w:bottom w:val="none" w:sz="0" w:space="0" w:color="auto"/>
        <w:right w:val="none" w:sz="0" w:space="0" w:color="auto"/>
      </w:divBdr>
    </w:div>
    <w:div w:id="745300657">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5421318">
      <w:bodyDiv w:val="1"/>
      <w:marLeft w:val="0"/>
      <w:marRight w:val="0"/>
      <w:marTop w:val="0"/>
      <w:marBottom w:val="0"/>
      <w:divBdr>
        <w:top w:val="none" w:sz="0" w:space="0" w:color="auto"/>
        <w:left w:val="none" w:sz="0" w:space="0" w:color="auto"/>
        <w:bottom w:val="none" w:sz="0" w:space="0" w:color="auto"/>
        <w:right w:val="none" w:sz="0" w:space="0" w:color="auto"/>
      </w:divBdr>
    </w:div>
    <w:div w:id="745808464">
      <w:bodyDiv w:val="1"/>
      <w:marLeft w:val="0"/>
      <w:marRight w:val="0"/>
      <w:marTop w:val="0"/>
      <w:marBottom w:val="0"/>
      <w:divBdr>
        <w:top w:val="none" w:sz="0" w:space="0" w:color="auto"/>
        <w:left w:val="none" w:sz="0" w:space="0" w:color="auto"/>
        <w:bottom w:val="none" w:sz="0" w:space="0" w:color="auto"/>
        <w:right w:val="none" w:sz="0" w:space="0" w:color="auto"/>
      </w:divBdr>
    </w:div>
    <w:div w:id="745884934">
      <w:bodyDiv w:val="1"/>
      <w:marLeft w:val="0"/>
      <w:marRight w:val="0"/>
      <w:marTop w:val="0"/>
      <w:marBottom w:val="0"/>
      <w:divBdr>
        <w:top w:val="none" w:sz="0" w:space="0" w:color="auto"/>
        <w:left w:val="none" w:sz="0" w:space="0" w:color="auto"/>
        <w:bottom w:val="none" w:sz="0" w:space="0" w:color="auto"/>
        <w:right w:val="none" w:sz="0" w:space="0" w:color="auto"/>
      </w:divBdr>
    </w:div>
    <w:div w:id="746147935">
      <w:bodyDiv w:val="1"/>
      <w:marLeft w:val="0"/>
      <w:marRight w:val="0"/>
      <w:marTop w:val="0"/>
      <w:marBottom w:val="0"/>
      <w:divBdr>
        <w:top w:val="none" w:sz="0" w:space="0" w:color="auto"/>
        <w:left w:val="none" w:sz="0" w:space="0" w:color="auto"/>
        <w:bottom w:val="none" w:sz="0" w:space="0" w:color="auto"/>
        <w:right w:val="none" w:sz="0" w:space="0" w:color="auto"/>
      </w:divBdr>
    </w:div>
    <w:div w:id="746465080">
      <w:bodyDiv w:val="1"/>
      <w:marLeft w:val="0"/>
      <w:marRight w:val="0"/>
      <w:marTop w:val="0"/>
      <w:marBottom w:val="0"/>
      <w:divBdr>
        <w:top w:val="none" w:sz="0" w:space="0" w:color="auto"/>
        <w:left w:val="none" w:sz="0" w:space="0" w:color="auto"/>
        <w:bottom w:val="none" w:sz="0" w:space="0" w:color="auto"/>
        <w:right w:val="none" w:sz="0" w:space="0" w:color="auto"/>
      </w:divBdr>
    </w:div>
    <w:div w:id="747577160">
      <w:bodyDiv w:val="1"/>
      <w:marLeft w:val="0"/>
      <w:marRight w:val="0"/>
      <w:marTop w:val="0"/>
      <w:marBottom w:val="0"/>
      <w:divBdr>
        <w:top w:val="none" w:sz="0" w:space="0" w:color="auto"/>
        <w:left w:val="none" w:sz="0" w:space="0" w:color="auto"/>
        <w:bottom w:val="none" w:sz="0" w:space="0" w:color="auto"/>
        <w:right w:val="none" w:sz="0" w:space="0" w:color="auto"/>
      </w:divBdr>
    </w:div>
    <w:div w:id="747962875">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8842546">
      <w:bodyDiv w:val="1"/>
      <w:marLeft w:val="0"/>
      <w:marRight w:val="0"/>
      <w:marTop w:val="0"/>
      <w:marBottom w:val="0"/>
      <w:divBdr>
        <w:top w:val="none" w:sz="0" w:space="0" w:color="auto"/>
        <w:left w:val="none" w:sz="0" w:space="0" w:color="auto"/>
        <w:bottom w:val="none" w:sz="0" w:space="0" w:color="auto"/>
        <w:right w:val="none" w:sz="0" w:space="0" w:color="auto"/>
      </w:divBdr>
    </w:div>
    <w:div w:id="748884910">
      <w:bodyDiv w:val="1"/>
      <w:marLeft w:val="0"/>
      <w:marRight w:val="0"/>
      <w:marTop w:val="0"/>
      <w:marBottom w:val="0"/>
      <w:divBdr>
        <w:top w:val="none" w:sz="0" w:space="0" w:color="auto"/>
        <w:left w:val="none" w:sz="0" w:space="0" w:color="auto"/>
        <w:bottom w:val="none" w:sz="0" w:space="0" w:color="auto"/>
        <w:right w:val="none" w:sz="0" w:space="0" w:color="auto"/>
      </w:divBdr>
    </w:div>
    <w:div w:id="748890465">
      <w:bodyDiv w:val="1"/>
      <w:marLeft w:val="0"/>
      <w:marRight w:val="0"/>
      <w:marTop w:val="0"/>
      <w:marBottom w:val="0"/>
      <w:divBdr>
        <w:top w:val="none" w:sz="0" w:space="0" w:color="auto"/>
        <w:left w:val="none" w:sz="0" w:space="0" w:color="auto"/>
        <w:bottom w:val="none" w:sz="0" w:space="0" w:color="auto"/>
        <w:right w:val="none" w:sz="0" w:space="0" w:color="auto"/>
      </w:divBdr>
    </w:div>
    <w:div w:id="749155657">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0278923">
      <w:bodyDiv w:val="1"/>
      <w:marLeft w:val="0"/>
      <w:marRight w:val="0"/>
      <w:marTop w:val="0"/>
      <w:marBottom w:val="0"/>
      <w:divBdr>
        <w:top w:val="none" w:sz="0" w:space="0" w:color="auto"/>
        <w:left w:val="none" w:sz="0" w:space="0" w:color="auto"/>
        <w:bottom w:val="none" w:sz="0" w:space="0" w:color="auto"/>
        <w:right w:val="none" w:sz="0" w:space="0" w:color="auto"/>
      </w:divBdr>
    </w:div>
    <w:div w:id="750350273">
      <w:bodyDiv w:val="1"/>
      <w:marLeft w:val="0"/>
      <w:marRight w:val="0"/>
      <w:marTop w:val="0"/>
      <w:marBottom w:val="0"/>
      <w:divBdr>
        <w:top w:val="none" w:sz="0" w:space="0" w:color="auto"/>
        <w:left w:val="none" w:sz="0" w:space="0" w:color="auto"/>
        <w:bottom w:val="none" w:sz="0" w:space="0" w:color="auto"/>
        <w:right w:val="none" w:sz="0" w:space="0" w:color="auto"/>
      </w:divBdr>
    </w:div>
    <w:div w:id="750666676">
      <w:bodyDiv w:val="1"/>
      <w:marLeft w:val="0"/>
      <w:marRight w:val="0"/>
      <w:marTop w:val="0"/>
      <w:marBottom w:val="0"/>
      <w:divBdr>
        <w:top w:val="none" w:sz="0" w:space="0" w:color="auto"/>
        <w:left w:val="none" w:sz="0" w:space="0" w:color="auto"/>
        <w:bottom w:val="none" w:sz="0" w:space="0" w:color="auto"/>
        <w:right w:val="none" w:sz="0" w:space="0" w:color="auto"/>
      </w:divBdr>
    </w:div>
    <w:div w:id="751047832">
      <w:bodyDiv w:val="1"/>
      <w:marLeft w:val="0"/>
      <w:marRight w:val="0"/>
      <w:marTop w:val="0"/>
      <w:marBottom w:val="0"/>
      <w:divBdr>
        <w:top w:val="none" w:sz="0" w:space="0" w:color="auto"/>
        <w:left w:val="none" w:sz="0" w:space="0" w:color="auto"/>
        <w:bottom w:val="none" w:sz="0" w:space="0" w:color="auto"/>
        <w:right w:val="none" w:sz="0" w:space="0" w:color="auto"/>
      </w:divBdr>
    </w:div>
    <w:div w:id="751121976">
      <w:bodyDiv w:val="1"/>
      <w:marLeft w:val="0"/>
      <w:marRight w:val="0"/>
      <w:marTop w:val="0"/>
      <w:marBottom w:val="0"/>
      <w:divBdr>
        <w:top w:val="none" w:sz="0" w:space="0" w:color="auto"/>
        <w:left w:val="none" w:sz="0" w:space="0" w:color="auto"/>
        <w:bottom w:val="none" w:sz="0" w:space="0" w:color="auto"/>
        <w:right w:val="none" w:sz="0" w:space="0" w:color="auto"/>
      </w:divBdr>
      <w:divsChild>
        <w:div w:id="1644239326">
          <w:marLeft w:val="0"/>
          <w:marRight w:val="0"/>
          <w:marTop w:val="0"/>
          <w:marBottom w:val="0"/>
          <w:divBdr>
            <w:top w:val="none" w:sz="0" w:space="0" w:color="auto"/>
            <w:left w:val="none" w:sz="0" w:space="0" w:color="auto"/>
            <w:bottom w:val="none" w:sz="0" w:space="0" w:color="auto"/>
            <w:right w:val="none" w:sz="0" w:space="0" w:color="auto"/>
          </w:divBdr>
        </w:div>
        <w:div w:id="1797019058">
          <w:marLeft w:val="0"/>
          <w:marRight w:val="0"/>
          <w:marTop w:val="0"/>
          <w:marBottom w:val="0"/>
          <w:divBdr>
            <w:top w:val="none" w:sz="0" w:space="0" w:color="auto"/>
            <w:left w:val="none" w:sz="0" w:space="0" w:color="auto"/>
            <w:bottom w:val="none" w:sz="0" w:space="0" w:color="auto"/>
            <w:right w:val="none" w:sz="0" w:space="0" w:color="auto"/>
          </w:divBdr>
        </w:div>
        <w:div w:id="644744348">
          <w:marLeft w:val="0"/>
          <w:marRight w:val="0"/>
          <w:marTop w:val="0"/>
          <w:marBottom w:val="0"/>
          <w:divBdr>
            <w:top w:val="none" w:sz="0" w:space="0" w:color="auto"/>
            <w:left w:val="none" w:sz="0" w:space="0" w:color="auto"/>
            <w:bottom w:val="none" w:sz="0" w:space="0" w:color="auto"/>
            <w:right w:val="none" w:sz="0" w:space="0" w:color="auto"/>
          </w:divBdr>
        </w:div>
        <w:div w:id="1487282529">
          <w:marLeft w:val="0"/>
          <w:marRight w:val="0"/>
          <w:marTop w:val="0"/>
          <w:marBottom w:val="0"/>
          <w:divBdr>
            <w:top w:val="none" w:sz="0" w:space="0" w:color="auto"/>
            <w:left w:val="none" w:sz="0" w:space="0" w:color="auto"/>
            <w:bottom w:val="none" w:sz="0" w:space="0" w:color="auto"/>
            <w:right w:val="none" w:sz="0" w:space="0" w:color="auto"/>
          </w:divBdr>
        </w:div>
        <w:div w:id="717163323">
          <w:marLeft w:val="0"/>
          <w:marRight w:val="0"/>
          <w:marTop w:val="0"/>
          <w:marBottom w:val="0"/>
          <w:divBdr>
            <w:top w:val="none" w:sz="0" w:space="0" w:color="auto"/>
            <w:left w:val="none" w:sz="0" w:space="0" w:color="auto"/>
            <w:bottom w:val="none" w:sz="0" w:space="0" w:color="auto"/>
            <w:right w:val="none" w:sz="0" w:space="0" w:color="auto"/>
          </w:divBdr>
        </w:div>
        <w:div w:id="1461608031">
          <w:marLeft w:val="0"/>
          <w:marRight w:val="0"/>
          <w:marTop w:val="0"/>
          <w:marBottom w:val="0"/>
          <w:divBdr>
            <w:top w:val="none" w:sz="0" w:space="0" w:color="auto"/>
            <w:left w:val="none" w:sz="0" w:space="0" w:color="auto"/>
            <w:bottom w:val="none" w:sz="0" w:space="0" w:color="auto"/>
            <w:right w:val="none" w:sz="0" w:space="0" w:color="auto"/>
          </w:divBdr>
        </w:div>
        <w:div w:id="2085685107">
          <w:marLeft w:val="0"/>
          <w:marRight w:val="0"/>
          <w:marTop w:val="0"/>
          <w:marBottom w:val="0"/>
          <w:divBdr>
            <w:top w:val="none" w:sz="0" w:space="0" w:color="auto"/>
            <w:left w:val="none" w:sz="0" w:space="0" w:color="auto"/>
            <w:bottom w:val="none" w:sz="0" w:space="0" w:color="auto"/>
            <w:right w:val="none" w:sz="0" w:space="0" w:color="auto"/>
          </w:divBdr>
        </w:div>
        <w:div w:id="1616869996">
          <w:marLeft w:val="0"/>
          <w:marRight w:val="0"/>
          <w:marTop w:val="0"/>
          <w:marBottom w:val="0"/>
          <w:divBdr>
            <w:top w:val="none" w:sz="0" w:space="0" w:color="auto"/>
            <w:left w:val="none" w:sz="0" w:space="0" w:color="auto"/>
            <w:bottom w:val="none" w:sz="0" w:space="0" w:color="auto"/>
            <w:right w:val="none" w:sz="0" w:space="0" w:color="auto"/>
          </w:divBdr>
        </w:div>
        <w:div w:id="732654053">
          <w:marLeft w:val="0"/>
          <w:marRight w:val="0"/>
          <w:marTop w:val="0"/>
          <w:marBottom w:val="0"/>
          <w:divBdr>
            <w:top w:val="none" w:sz="0" w:space="0" w:color="auto"/>
            <w:left w:val="none" w:sz="0" w:space="0" w:color="auto"/>
            <w:bottom w:val="none" w:sz="0" w:space="0" w:color="auto"/>
            <w:right w:val="none" w:sz="0" w:space="0" w:color="auto"/>
          </w:divBdr>
        </w:div>
        <w:div w:id="730882910">
          <w:marLeft w:val="0"/>
          <w:marRight w:val="0"/>
          <w:marTop w:val="0"/>
          <w:marBottom w:val="0"/>
          <w:divBdr>
            <w:top w:val="none" w:sz="0" w:space="0" w:color="auto"/>
            <w:left w:val="none" w:sz="0" w:space="0" w:color="auto"/>
            <w:bottom w:val="none" w:sz="0" w:space="0" w:color="auto"/>
            <w:right w:val="none" w:sz="0" w:space="0" w:color="auto"/>
          </w:divBdr>
        </w:div>
        <w:div w:id="537006966">
          <w:marLeft w:val="0"/>
          <w:marRight w:val="0"/>
          <w:marTop w:val="0"/>
          <w:marBottom w:val="0"/>
          <w:divBdr>
            <w:top w:val="none" w:sz="0" w:space="0" w:color="auto"/>
            <w:left w:val="none" w:sz="0" w:space="0" w:color="auto"/>
            <w:bottom w:val="none" w:sz="0" w:space="0" w:color="auto"/>
            <w:right w:val="none" w:sz="0" w:space="0" w:color="auto"/>
          </w:divBdr>
        </w:div>
        <w:div w:id="900748978">
          <w:marLeft w:val="0"/>
          <w:marRight w:val="0"/>
          <w:marTop w:val="0"/>
          <w:marBottom w:val="0"/>
          <w:divBdr>
            <w:top w:val="none" w:sz="0" w:space="0" w:color="auto"/>
            <w:left w:val="none" w:sz="0" w:space="0" w:color="auto"/>
            <w:bottom w:val="none" w:sz="0" w:space="0" w:color="auto"/>
            <w:right w:val="none" w:sz="0" w:space="0" w:color="auto"/>
          </w:divBdr>
        </w:div>
        <w:div w:id="318507668">
          <w:marLeft w:val="0"/>
          <w:marRight w:val="0"/>
          <w:marTop w:val="0"/>
          <w:marBottom w:val="0"/>
          <w:divBdr>
            <w:top w:val="none" w:sz="0" w:space="0" w:color="auto"/>
            <w:left w:val="none" w:sz="0" w:space="0" w:color="auto"/>
            <w:bottom w:val="none" w:sz="0" w:space="0" w:color="auto"/>
            <w:right w:val="none" w:sz="0" w:space="0" w:color="auto"/>
          </w:divBdr>
        </w:div>
        <w:div w:id="1793939404">
          <w:marLeft w:val="0"/>
          <w:marRight w:val="0"/>
          <w:marTop w:val="0"/>
          <w:marBottom w:val="0"/>
          <w:divBdr>
            <w:top w:val="none" w:sz="0" w:space="0" w:color="auto"/>
            <w:left w:val="none" w:sz="0" w:space="0" w:color="auto"/>
            <w:bottom w:val="none" w:sz="0" w:space="0" w:color="auto"/>
            <w:right w:val="none" w:sz="0" w:space="0" w:color="auto"/>
          </w:divBdr>
        </w:div>
        <w:div w:id="1018393052">
          <w:marLeft w:val="0"/>
          <w:marRight w:val="0"/>
          <w:marTop w:val="0"/>
          <w:marBottom w:val="0"/>
          <w:divBdr>
            <w:top w:val="none" w:sz="0" w:space="0" w:color="auto"/>
            <w:left w:val="none" w:sz="0" w:space="0" w:color="auto"/>
            <w:bottom w:val="none" w:sz="0" w:space="0" w:color="auto"/>
            <w:right w:val="none" w:sz="0" w:space="0" w:color="auto"/>
          </w:divBdr>
        </w:div>
        <w:div w:id="969751755">
          <w:marLeft w:val="0"/>
          <w:marRight w:val="0"/>
          <w:marTop w:val="0"/>
          <w:marBottom w:val="0"/>
          <w:divBdr>
            <w:top w:val="none" w:sz="0" w:space="0" w:color="auto"/>
            <w:left w:val="none" w:sz="0" w:space="0" w:color="auto"/>
            <w:bottom w:val="none" w:sz="0" w:space="0" w:color="auto"/>
            <w:right w:val="none" w:sz="0" w:space="0" w:color="auto"/>
          </w:divBdr>
        </w:div>
        <w:div w:id="1537353587">
          <w:marLeft w:val="0"/>
          <w:marRight w:val="0"/>
          <w:marTop w:val="0"/>
          <w:marBottom w:val="0"/>
          <w:divBdr>
            <w:top w:val="none" w:sz="0" w:space="0" w:color="auto"/>
            <w:left w:val="none" w:sz="0" w:space="0" w:color="auto"/>
            <w:bottom w:val="none" w:sz="0" w:space="0" w:color="auto"/>
            <w:right w:val="none" w:sz="0" w:space="0" w:color="auto"/>
          </w:divBdr>
        </w:div>
        <w:div w:id="1748457801">
          <w:marLeft w:val="0"/>
          <w:marRight w:val="0"/>
          <w:marTop w:val="0"/>
          <w:marBottom w:val="0"/>
          <w:divBdr>
            <w:top w:val="none" w:sz="0" w:space="0" w:color="auto"/>
            <w:left w:val="none" w:sz="0" w:space="0" w:color="auto"/>
            <w:bottom w:val="none" w:sz="0" w:space="0" w:color="auto"/>
            <w:right w:val="none" w:sz="0" w:space="0" w:color="auto"/>
          </w:divBdr>
        </w:div>
        <w:div w:id="1979341183">
          <w:marLeft w:val="0"/>
          <w:marRight w:val="0"/>
          <w:marTop w:val="0"/>
          <w:marBottom w:val="0"/>
          <w:divBdr>
            <w:top w:val="none" w:sz="0" w:space="0" w:color="auto"/>
            <w:left w:val="none" w:sz="0" w:space="0" w:color="auto"/>
            <w:bottom w:val="none" w:sz="0" w:space="0" w:color="auto"/>
            <w:right w:val="none" w:sz="0" w:space="0" w:color="auto"/>
          </w:divBdr>
        </w:div>
        <w:div w:id="1923686410">
          <w:marLeft w:val="0"/>
          <w:marRight w:val="0"/>
          <w:marTop w:val="0"/>
          <w:marBottom w:val="0"/>
          <w:divBdr>
            <w:top w:val="none" w:sz="0" w:space="0" w:color="auto"/>
            <w:left w:val="none" w:sz="0" w:space="0" w:color="auto"/>
            <w:bottom w:val="none" w:sz="0" w:space="0" w:color="auto"/>
            <w:right w:val="none" w:sz="0" w:space="0" w:color="auto"/>
          </w:divBdr>
        </w:div>
        <w:div w:id="1097217685">
          <w:marLeft w:val="0"/>
          <w:marRight w:val="0"/>
          <w:marTop w:val="0"/>
          <w:marBottom w:val="0"/>
          <w:divBdr>
            <w:top w:val="none" w:sz="0" w:space="0" w:color="auto"/>
            <w:left w:val="none" w:sz="0" w:space="0" w:color="auto"/>
            <w:bottom w:val="none" w:sz="0" w:space="0" w:color="auto"/>
            <w:right w:val="none" w:sz="0" w:space="0" w:color="auto"/>
          </w:divBdr>
        </w:div>
        <w:div w:id="363292759">
          <w:marLeft w:val="0"/>
          <w:marRight w:val="0"/>
          <w:marTop w:val="0"/>
          <w:marBottom w:val="0"/>
          <w:divBdr>
            <w:top w:val="none" w:sz="0" w:space="0" w:color="auto"/>
            <w:left w:val="none" w:sz="0" w:space="0" w:color="auto"/>
            <w:bottom w:val="none" w:sz="0" w:space="0" w:color="auto"/>
            <w:right w:val="none" w:sz="0" w:space="0" w:color="auto"/>
          </w:divBdr>
        </w:div>
        <w:div w:id="1814172637">
          <w:marLeft w:val="0"/>
          <w:marRight w:val="0"/>
          <w:marTop w:val="0"/>
          <w:marBottom w:val="0"/>
          <w:divBdr>
            <w:top w:val="none" w:sz="0" w:space="0" w:color="auto"/>
            <w:left w:val="none" w:sz="0" w:space="0" w:color="auto"/>
            <w:bottom w:val="none" w:sz="0" w:space="0" w:color="auto"/>
            <w:right w:val="none" w:sz="0" w:space="0" w:color="auto"/>
          </w:divBdr>
        </w:div>
        <w:div w:id="385375935">
          <w:marLeft w:val="0"/>
          <w:marRight w:val="0"/>
          <w:marTop w:val="0"/>
          <w:marBottom w:val="0"/>
          <w:divBdr>
            <w:top w:val="none" w:sz="0" w:space="0" w:color="auto"/>
            <w:left w:val="none" w:sz="0" w:space="0" w:color="auto"/>
            <w:bottom w:val="none" w:sz="0" w:space="0" w:color="auto"/>
            <w:right w:val="none" w:sz="0" w:space="0" w:color="auto"/>
          </w:divBdr>
        </w:div>
        <w:div w:id="1815953709">
          <w:marLeft w:val="0"/>
          <w:marRight w:val="0"/>
          <w:marTop w:val="0"/>
          <w:marBottom w:val="0"/>
          <w:divBdr>
            <w:top w:val="none" w:sz="0" w:space="0" w:color="auto"/>
            <w:left w:val="none" w:sz="0" w:space="0" w:color="auto"/>
            <w:bottom w:val="none" w:sz="0" w:space="0" w:color="auto"/>
            <w:right w:val="none" w:sz="0" w:space="0" w:color="auto"/>
          </w:divBdr>
        </w:div>
        <w:div w:id="1975526293">
          <w:marLeft w:val="0"/>
          <w:marRight w:val="0"/>
          <w:marTop w:val="0"/>
          <w:marBottom w:val="0"/>
          <w:divBdr>
            <w:top w:val="none" w:sz="0" w:space="0" w:color="auto"/>
            <w:left w:val="none" w:sz="0" w:space="0" w:color="auto"/>
            <w:bottom w:val="none" w:sz="0" w:space="0" w:color="auto"/>
            <w:right w:val="none" w:sz="0" w:space="0" w:color="auto"/>
          </w:divBdr>
        </w:div>
        <w:div w:id="427235931">
          <w:marLeft w:val="0"/>
          <w:marRight w:val="0"/>
          <w:marTop w:val="0"/>
          <w:marBottom w:val="0"/>
          <w:divBdr>
            <w:top w:val="none" w:sz="0" w:space="0" w:color="auto"/>
            <w:left w:val="none" w:sz="0" w:space="0" w:color="auto"/>
            <w:bottom w:val="none" w:sz="0" w:space="0" w:color="auto"/>
            <w:right w:val="none" w:sz="0" w:space="0" w:color="auto"/>
          </w:divBdr>
        </w:div>
        <w:div w:id="665208799">
          <w:marLeft w:val="0"/>
          <w:marRight w:val="0"/>
          <w:marTop w:val="0"/>
          <w:marBottom w:val="0"/>
          <w:divBdr>
            <w:top w:val="none" w:sz="0" w:space="0" w:color="auto"/>
            <w:left w:val="none" w:sz="0" w:space="0" w:color="auto"/>
            <w:bottom w:val="none" w:sz="0" w:space="0" w:color="auto"/>
            <w:right w:val="none" w:sz="0" w:space="0" w:color="auto"/>
          </w:divBdr>
        </w:div>
        <w:div w:id="1592159091">
          <w:marLeft w:val="0"/>
          <w:marRight w:val="0"/>
          <w:marTop w:val="0"/>
          <w:marBottom w:val="0"/>
          <w:divBdr>
            <w:top w:val="none" w:sz="0" w:space="0" w:color="auto"/>
            <w:left w:val="none" w:sz="0" w:space="0" w:color="auto"/>
            <w:bottom w:val="none" w:sz="0" w:space="0" w:color="auto"/>
            <w:right w:val="none" w:sz="0" w:space="0" w:color="auto"/>
          </w:divBdr>
        </w:div>
        <w:div w:id="1128275843">
          <w:marLeft w:val="0"/>
          <w:marRight w:val="0"/>
          <w:marTop w:val="0"/>
          <w:marBottom w:val="0"/>
          <w:divBdr>
            <w:top w:val="none" w:sz="0" w:space="0" w:color="auto"/>
            <w:left w:val="none" w:sz="0" w:space="0" w:color="auto"/>
            <w:bottom w:val="none" w:sz="0" w:space="0" w:color="auto"/>
            <w:right w:val="none" w:sz="0" w:space="0" w:color="auto"/>
          </w:divBdr>
        </w:div>
        <w:div w:id="1719206912">
          <w:marLeft w:val="0"/>
          <w:marRight w:val="0"/>
          <w:marTop w:val="0"/>
          <w:marBottom w:val="0"/>
          <w:divBdr>
            <w:top w:val="none" w:sz="0" w:space="0" w:color="auto"/>
            <w:left w:val="none" w:sz="0" w:space="0" w:color="auto"/>
            <w:bottom w:val="none" w:sz="0" w:space="0" w:color="auto"/>
            <w:right w:val="none" w:sz="0" w:space="0" w:color="auto"/>
          </w:divBdr>
        </w:div>
        <w:div w:id="259919701">
          <w:marLeft w:val="0"/>
          <w:marRight w:val="0"/>
          <w:marTop w:val="0"/>
          <w:marBottom w:val="0"/>
          <w:divBdr>
            <w:top w:val="none" w:sz="0" w:space="0" w:color="auto"/>
            <w:left w:val="none" w:sz="0" w:space="0" w:color="auto"/>
            <w:bottom w:val="none" w:sz="0" w:space="0" w:color="auto"/>
            <w:right w:val="none" w:sz="0" w:space="0" w:color="auto"/>
          </w:divBdr>
        </w:div>
        <w:div w:id="795567567">
          <w:marLeft w:val="0"/>
          <w:marRight w:val="0"/>
          <w:marTop w:val="0"/>
          <w:marBottom w:val="0"/>
          <w:divBdr>
            <w:top w:val="none" w:sz="0" w:space="0" w:color="auto"/>
            <w:left w:val="none" w:sz="0" w:space="0" w:color="auto"/>
            <w:bottom w:val="none" w:sz="0" w:space="0" w:color="auto"/>
            <w:right w:val="none" w:sz="0" w:space="0" w:color="auto"/>
          </w:divBdr>
        </w:div>
        <w:div w:id="1725641952">
          <w:marLeft w:val="0"/>
          <w:marRight w:val="0"/>
          <w:marTop w:val="0"/>
          <w:marBottom w:val="0"/>
          <w:divBdr>
            <w:top w:val="none" w:sz="0" w:space="0" w:color="auto"/>
            <w:left w:val="none" w:sz="0" w:space="0" w:color="auto"/>
            <w:bottom w:val="none" w:sz="0" w:space="0" w:color="auto"/>
            <w:right w:val="none" w:sz="0" w:space="0" w:color="auto"/>
          </w:divBdr>
        </w:div>
        <w:div w:id="363360266">
          <w:marLeft w:val="0"/>
          <w:marRight w:val="0"/>
          <w:marTop w:val="0"/>
          <w:marBottom w:val="0"/>
          <w:divBdr>
            <w:top w:val="none" w:sz="0" w:space="0" w:color="auto"/>
            <w:left w:val="none" w:sz="0" w:space="0" w:color="auto"/>
            <w:bottom w:val="none" w:sz="0" w:space="0" w:color="auto"/>
            <w:right w:val="none" w:sz="0" w:space="0" w:color="auto"/>
          </w:divBdr>
        </w:div>
        <w:div w:id="1617905913">
          <w:marLeft w:val="0"/>
          <w:marRight w:val="0"/>
          <w:marTop w:val="0"/>
          <w:marBottom w:val="0"/>
          <w:divBdr>
            <w:top w:val="none" w:sz="0" w:space="0" w:color="auto"/>
            <w:left w:val="none" w:sz="0" w:space="0" w:color="auto"/>
            <w:bottom w:val="none" w:sz="0" w:space="0" w:color="auto"/>
            <w:right w:val="none" w:sz="0" w:space="0" w:color="auto"/>
          </w:divBdr>
        </w:div>
        <w:div w:id="607202894">
          <w:marLeft w:val="0"/>
          <w:marRight w:val="0"/>
          <w:marTop w:val="0"/>
          <w:marBottom w:val="0"/>
          <w:divBdr>
            <w:top w:val="none" w:sz="0" w:space="0" w:color="auto"/>
            <w:left w:val="none" w:sz="0" w:space="0" w:color="auto"/>
            <w:bottom w:val="none" w:sz="0" w:space="0" w:color="auto"/>
            <w:right w:val="none" w:sz="0" w:space="0" w:color="auto"/>
          </w:divBdr>
        </w:div>
        <w:div w:id="2001345904">
          <w:marLeft w:val="0"/>
          <w:marRight w:val="0"/>
          <w:marTop w:val="0"/>
          <w:marBottom w:val="0"/>
          <w:divBdr>
            <w:top w:val="none" w:sz="0" w:space="0" w:color="auto"/>
            <w:left w:val="none" w:sz="0" w:space="0" w:color="auto"/>
            <w:bottom w:val="none" w:sz="0" w:space="0" w:color="auto"/>
            <w:right w:val="none" w:sz="0" w:space="0" w:color="auto"/>
          </w:divBdr>
        </w:div>
        <w:div w:id="1504782257">
          <w:marLeft w:val="0"/>
          <w:marRight w:val="0"/>
          <w:marTop w:val="0"/>
          <w:marBottom w:val="0"/>
          <w:divBdr>
            <w:top w:val="none" w:sz="0" w:space="0" w:color="auto"/>
            <w:left w:val="none" w:sz="0" w:space="0" w:color="auto"/>
            <w:bottom w:val="none" w:sz="0" w:space="0" w:color="auto"/>
            <w:right w:val="none" w:sz="0" w:space="0" w:color="auto"/>
          </w:divBdr>
        </w:div>
        <w:div w:id="860171195">
          <w:marLeft w:val="0"/>
          <w:marRight w:val="0"/>
          <w:marTop w:val="0"/>
          <w:marBottom w:val="0"/>
          <w:divBdr>
            <w:top w:val="none" w:sz="0" w:space="0" w:color="auto"/>
            <w:left w:val="none" w:sz="0" w:space="0" w:color="auto"/>
            <w:bottom w:val="none" w:sz="0" w:space="0" w:color="auto"/>
            <w:right w:val="none" w:sz="0" w:space="0" w:color="auto"/>
          </w:divBdr>
        </w:div>
        <w:div w:id="881478441">
          <w:marLeft w:val="0"/>
          <w:marRight w:val="0"/>
          <w:marTop w:val="0"/>
          <w:marBottom w:val="0"/>
          <w:divBdr>
            <w:top w:val="none" w:sz="0" w:space="0" w:color="auto"/>
            <w:left w:val="none" w:sz="0" w:space="0" w:color="auto"/>
            <w:bottom w:val="none" w:sz="0" w:space="0" w:color="auto"/>
            <w:right w:val="none" w:sz="0" w:space="0" w:color="auto"/>
          </w:divBdr>
        </w:div>
        <w:div w:id="2084987059">
          <w:marLeft w:val="0"/>
          <w:marRight w:val="0"/>
          <w:marTop w:val="0"/>
          <w:marBottom w:val="0"/>
          <w:divBdr>
            <w:top w:val="none" w:sz="0" w:space="0" w:color="auto"/>
            <w:left w:val="none" w:sz="0" w:space="0" w:color="auto"/>
            <w:bottom w:val="none" w:sz="0" w:space="0" w:color="auto"/>
            <w:right w:val="none" w:sz="0" w:space="0" w:color="auto"/>
          </w:divBdr>
        </w:div>
        <w:div w:id="1782454414">
          <w:marLeft w:val="0"/>
          <w:marRight w:val="0"/>
          <w:marTop w:val="0"/>
          <w:marBottom w:val="0"/>
          <w:divBdr>
            <w:top w:val="none" w:sz="0" w:space="0" w:color="auto"/>
            <w:left w:val="none" w:sz="0" w:space="0" w:color="auto"/>
            <w:bottom w:val="none" w:sz="0" w:space="0" w:color="auto"/>
            <w:right w:val="none" w:sz="0" w:space="0" w:color="auto"/>
          </w:divBdr>
        </w:div>
        <w:div w:id="435909646">
          <w:marLeft w:val="0"/>
          <w:marRight w:val="0"/>
          <w:marTop w:val="0"/>
          <w:marBottom w:val="0"/>
          <w:divBdr>
            <w:top w:val="none" w:sz="0" w:space="0" w:color="auto"/>
            <w:left w:val="none" w:sz="0" w:space="0" w:color="auto"/>
            <w:bottom w:val="none" w:sz="0" w:space="0" w:color="auto"/>
            <w:right w:val="none" w:sz="0" w:space="0" w:color="auto"/>
          </w:divBdr>
        </w:div>
        <w:div w:id="1854144738">
          <w:marLeft w:val="0"/>
          <w:marRight w:val="0"/>
          <w:marTop w:val="0"/>
          <w:marBottom w:val="0"/>
          <w:divBdr>
            <w:top w:val="none" w:sz="0" w:space="0" w:color="auto"/>
            <w:left w:val="none" w:sz="0" w:space="0" w:color="auto"/>
            <w:bottom w:val="none" w:sz="0" w:space="0" w:color="auto"/>
            <w:right w:val="none" w:sz="0" w:space="0" w:color="auto"/>
          </w:divBdr>
        </w:div>
        <w:div w:id="1448087408">
          <w:marLeft w:val="0"/>
          <w:marRight w:val="0"/>
          <w:marTop w:val="0"/>
          <w:marBottom w:val="0"/>
          <w:divBdr>
            <w:top w:val="none" w:sz="0" w:space="0" w:color="auto"/>
            <w:left w:val="none" w:sz="0" w:space="0" w:color="auto"/>
            <w:bottom w:val="none" w:sz="0" w:space="0" w:color="auto"/>
            <w:right w:val="none" w:sz="0" w:space="0" w:color="auto"/>
          </w:divBdr>
        </w:div>
        <w:div w:id="1253127905">
          <w:marLeft w:val="0"/>
          <w:marRight w:val="0"/>
          <w:marTop w:val="0"/>
          <w:marBottom w:val="0"/>
          <w:divBdr>
            <w:top w:val="none" w:sz="0" w:space="0" w:color="auto"/>
            <w:left w:val="none" w:sz="0" w:space="0" w:color="auto"/>
            <w:bottom w:val="none" w:sz="0" w:space="0" w:color="auto"/>
            <w:right w:val="none" w:sz="0" w:space="0" w:color="auto"/>
          </w:divBdr>
        </w:div>
        <w:div w:id="2142650637">
          <w:marLeft w:val="0"/>
          <w:marRight w:val="0"/>
          <w:marTop w:val="0"/>
          <w:marBottom w:val="0"/>
          <w:divBdr>
            <w:top w:val="none" w:sz="0" w:space="0" w:color="auto"/>
            <w:left w:val="none" w:sz="0" w:space="0" w:color="auto"/>
            <w:bottom w:val="none" w:sz="0" w:space="0" w:color="auto"/>
            <w:right w:val="none" w:sz="0" w:space="0" w:color="auto"/>
          </w:divBdr>
        </w:div>
        <w:div w:id="1005009501">
          <w:marLeft w:val="0"/>
          <w:marRight w:val="0"/>
          <w:marTop w:val="0"/>
          <w:marBottom w:val="0"/>
          <w:divBdr>
            <w:top w:val="none" w:sz="0" w:space="0" w:color="auto"/>
            <w:left w:val="none" w:sz="0" w:space="0" w:color="auto"/>
            <w:bottom w:val="none" w:sz="0" w:space="0" w:color="auto"/>
            <w:right w:val="none" w:sz="0" w:space="0" w:color="auto"/>
          </w:divBdr>
        </w:div>
        <w:div w:id="352415980">
          <w:marLeft w:val="0"/>
          <w:marRight w:val="0"/>
          <w:marTop w:val="0"/>
          <w:marBottom w:val="0"/>
          <w:divBdr>
            <w:top w:val="none" w:sz="0" w:space="0" w:color="auto"/>
            <w:left w:val="none" w:sz="0" w:space="0" w:color="auto"/>
            <w:bottom w:val="none" w:sz="0" w:space="0" w:color="auto"/>
            <w:right w:val="none" w:sz="0" w:space="0" w:color="auto"/>
          </w:divBdr>
        </w:div>
        <w:div w:id="1218854528">
          <w:marLeft w:val="0"/>
          <w:marRight w:val="0"/>
          <w:marTop w:val="0"/>
          <w:marBottom w:val="0"/>
          <w:divBdr>
            <w:top w:val="none" w:sz="0" w:space="0" w:color="auto"/>
            <w:left w:val="none" w:sz="0" w:space="0" w:color="auto"/>
            <w:bottom w:val="none" w:sz="0" w:space="0" w:color="auto"/>
            <w:right w:val="none" w:sz="0" w:space="0" w:color="auto"/>
          </w:divBdr>
        </w:div>
        <w:div w:id="1622957307">
          <w:marLeft w:val="0"/>
          <w:marRight w:val="0"/>
          <w:marTop w:val="0"/>
          <w:marBottom w:val="0"/>
          <w:divBdr>
            <w:top w:val="none" w:sz="0" w:space="0" w:color="auto"/>
            <w:left w:val="none" w:sz="0" w:space="0" w:color="auto"/>
            <w:bottom w:val="none" w:sz="0" w:space="0" w:color="auto"/>
            <w:right w:val="none" w:sz="0" w:space="0" w:color="auto"/>
          </w:divBdr>
        </w:div>
        <w:div w:id="1040010293">
          <w:marLeft w:val="0"/>
          <w:marRight w:val="0"/>
          <w:marTop w:val="0"/>
          <w:marBottom w:val="0"/>
          <w:divBdr>
            <w:top w:val="none" w:sz="0" w:space="0" w:color="auto"/>
            <w:left w:val="none" w:sz="0" w:space="0" w:color="auto"/>
            <w:bottom w:val="none" w:sz="0" w:space="0" w:color="auto"/>
            <w:right w:val="none" w:sz="0" w:space="0" w:color="auto"/>
          </w:divBdr>
        </w:div>
        <w:div w:id="444469127">
          <w:marLeft w:val="0"/>
          <w:marRight w:val="0"/>
          <w:marTop w:val="0"/>
          <w:marBottom w:val="0"/>
          <w:divBdr>
            <w:top w:val="none" w:sz="0" w:space="0" w:color="auto"/>
            <w:left w:val="none" w:sz="0" w:space="0" w:color="auto"/>
            <w:bottom w:val="none" w:sz="0" w:space="0" w:color="auto"/>
            <w:right w:val="none" w:sz="0" w:space="0" w:color="auto"/>
          </w:divBdr>
        </w:div>
        <w:div w:id="1152874011">
          <w:marLeft w:val="0"/>
          <w:marRight w:val="0"/>
          <w:marTop w:val="0"/>
          <w:marBottom w:val="0"/>
          <w:divBdr>
            <w:top w:val="none" w:sz="0" w:space="0" w:color="auto"/>
            <w:left w:val="none" w:sz="0" w:space="0" w:color="auto"/>
            <w:bottom w:val="none" w:sz="0" w:space="0" w:color="auto"/>
            <w:right w:val="none" w:sz="0" w:space="0" w:color="auto"/>
          </w:divBdr>
        </w:div>
        <w:div w:id="205915872">
          <w:marLeft w:val="0"/>
          <w:marRight w:val="0"/>
          <w:marTop w:val="0"/>
          <w:marBottom w:val="0"/>
          <w:divBdr>
            <w:top w:val="none" w:sz="0" w:space="0" w:color="auto"/>
            <w:left w:val="none" w:sz="0" w:space="0" w:color="auto"/>
            <w:bottom w:val="none" w:sz="0" w:space="0" w:color="auto"/>
            <w:right w:val="none" w:sz="0" w:space="0" w:color="auto"/>
          </w:divBdr>
        </w:div>
        <w:div w:id="1498881559">
          <w:marLeft w:val="0"/>
          <w:marRight w:val="0"/>
          <w:marTop w:val="0"/>
          <w:marBottom w:val="0"/>
          <w:divBdr>
            <w:top w:val="none" w:sz="0" w:space="0" w:color="auto"/>
            <w:left w:val="none" w:sz="0" w:space="0" w:color="auto"/>
            <w:bottom w:val="none" w:sz="0" w:space="0" w:color="auto"/>
            <w:right w:val="none" w:sz="0" w:space="0" w:color="auto"/>
          </w:divBdr>
        </w:div>
        <w:div w:id="1566407181">
          <w:marLeft w:val="0"/>
          <w:marRight w:val="0"/>
          <w:marTop w:val="0"/>
          <w:marBottom w:val="0"/>
          <w:divBdr>
            <w:top w:val="none" w:sz="0" w:space="0" w:color="auto"/>
            <w:left w:val="none" w:sz="0" w:space="0" w:color="auto"/>
            <w:bottom w:val="none" w:sz="0" w:space="0" w:color="auto"/>
            <w:right w:val="none" w:sz="0" w:space="0" w:color="auto"/>
          </w:divBdr>
        </w:div>
        <w:div w:id="1645431607">
          <w:marLeft w:val="0"/>
          <w:marRight w:val="0"/>
          <w:marTop w:val="0"/>
          <w:marBottom w:val="0"/>
          <w:divBdr>
            <w:top w:val="none" w:sz="0" w:space="0" w:color="auto"/>
            <w:left w:val="none" w:sz="0" w:space="0" w:color="auto"/>
            <w:bottom w:val="none" w:sz="0" w:space="0" w:color="auto"/>
            <w:right w:val="none" w:sz="0" w:space="0" w:color="auto"/>
          </w:divBdr>
        </w:div>
        <w:div w:id="641890971">
          <w:marLeft w:val="0"/>
          <w:marRight w:val="0"/>
          <w:marTop w:val="0"/>
          <w:marBottom w:val="0"/>
          <w:divBdr>
            <w:top w:val="none" w:sz="0" w:space="0" w:color="auto"/>
            <w:left w:val="none" w:sz="0" w:space="0" w:color="auto"/>
            <w:bottom w:val="none" w:sz="0" w:space="0" w:color="auto"/>
            <w:right w:val="none" w:sz="0" w:space="0" w:color="auto"/>
          </w:divBdr>
        </w:div>
        <w:div w:id="732587002">
          <w:marLeft w:val="0"/>
          <w:marRight w:val="0"/>
          <w:marTop w:val="0"/>
          <w:marBottom w:val="0"/>
          <w:divBdr>
            <w:top w:val="none" w:sz="0" w:space="0" w:color="auto"/>
            <w:left w:val="none" w:sz="0" w:space="0" w:color="auto"/>
            <w:bottom w:val="none" w:sz="0" w:space="0" w:color="auto"/>
            <w:right w:val="none" w:sz="0" w:space="0" w:color="auto"/>
          </w:divBdr>
        </w:div>
        <w:div w:id="646857967">
          <w:marLeft w:val="0"/>
          <w:marRight w:val="0"/>
          <w:marTop w:val="0"/>
          <w:marBottom w:val="0"/>
          <w:divBdr>
            <w:top w:val="none" w:sz="0" w:space="0" w:color="auto"/>
            <w:left w:val="none" w:sz="0" w:space="0" w:color="auto"/>
            <w:bottom w:val="none" w:sz="0" w:space="0" w:color="auto"/>
            <w:right w:val="none" w:sz="0" w:space="0" w:color="auto"/>
          </w:divBdr>
        </w:div>
        <w:div w:id="525945848">
          <w:marLeft w:val="0"/>
          <w:marRight w:val="0"/>
          <w:marTop w:val="0"/>
          <w:marBottom w:val="0"/>
          <w:divBdr>
            <w:top w:val="none" w:sz="0" w:space="0" w:color="auto"/>
            <w:left w:val="none" w:sz="0" w:space="0" w:color="auto"/>
            <w:bottom w:val="none" w:sz="0" w:space="0" w:color="auto"/>
            <w:right w:val="none" w:sz="0" w:space="0" w:color="auto"/>
          </w:divBdr>
        </w:div>
        <w:div w:id="350180760">
          <w:marLeft w:val="0"/>
          <w:marRight w:val="0"/>
          <w:marTop w:val="0"/>
          <w:marBottom w:val="0"/>
          <w:divBdr>
            <w:top w:val="none" w:sz="0" w:space="0" w:color="auto"/>
            <w:left w:val="none" w:sz="0" w:space="0" w:color="auto"/>
            <w:bottom w:val="none" w:sz="0" w:space="0" w:color="auto"/>
            <w:right w:val="none" w:sz="0" w:space="0" w:color="auto"/>
          </w:divBdr>
        </w:div>
        <w:div w:id="1133137586">
          <w:marLeft w:val="0"/>
          <w:marRight w:val="0"/>
          <w:marTop w:val="0"/>
          <w:marBottom w:val="0"/>
          <w:divBdr>
            <w:top w:val="none" w:sz="0" w:space="0" w:color="auto"/>
            <w:left w:val="none" w:sz="0" w:space="0" w:color="auto"/>
            <w:bottom w:val="none" w:sz="0" w:space="0" w:color="auto"/>
            <w:right w:val="none" w:sz="0" w:space="0" w:color="auto"/>
          </w:divBdr>
        </w:div>
        <w:div w:id="370812409">
          <w:marLeft w:val="0"/>
          <w:marRight w:val="0"/>
          <w:marTop w:val="0"/>
          <w:marBottom w:val="0"/>
          <w:divBdr>
            <w:top w:val="none" w:sz="0" w:space="0" w:color="auto"/>
            <w:left w:val="none" w:sz="0" w:space="0" w:color="auto"/>
            <w:bottom w:val="none" w:sz="0" w:space="0" w:color="auto"/>
            <w:right w:val="none" w:sz="0" w:space="0" w:color="auto"/>
          </w:divBdr>
        </w:div>
        <w:div w:id="1504780240">
          <w:marLeft w:val="0"/>
          <w:marRight w:val="0"/>
          <w:marTop w:val="0"/>
          <w:marBottom w:val="0"/>
          <w:divBdr>
            <w:top w:val="none" w:sz="0" w:space="0" w:color="auto"/>
            <w:left w:val="none" w:sz="0" w:space="0" w:color="auto"/>
            <w:bottom w:val="none" w:sz="0" w:space="0" w:color="auto"/>
            <w:right w:val="none" w:sz="0" w:space="0" w:color="auto"/>
          </w:divBdr>
        </w:div>
        <w:div w:id="203179874">
          <w:marLeft w:val="0"/>
          <w:marRight w:val="0"/>
          <w:marTop w:val="0"/>
          <w:marBottom w:val="0"/>
          <w:divBdr>
            <w:top w:val="none" w:sz="0" w:space="0" w:color="auto"/>
            <w:left w:val="none" w:sz="0" w:space="0" w:color="auto"/>
            <w:bottom w:val="none" w:sz="0" w:space="0" w:color="auto"/>
            <w:right w:val="none" w:sz="0" w:space="0" w:color="auto"/>
          </w:divBdr>
        </w:div>
        <w:div w:id="343870910">
          <w:marLeft w:val="0"/>
          <w:marRight w:val="0"/>
          <w:marTop w:val="0"/>
          <w:marBottom w:val="0"/>
          <w:divBdr>
            <w:top w:val="none" w:sz="0" w:space="0" w:color="auto"/>
            <w:left w:val="none" w:sz="0" w:space="0" w:color="auto"/>
            <w:bottom w:val="none" w:sz="0" w:space="0" w:color="auto"/>
            <w:right w:val="none" w:sz="0" w:space="0" w:color="auto"/>
          </w:divBdr>
        </w:div>
        <w:div w:id="744690623">
          <w:marLeft w:val="0"/>
          <w:marRight w:val="0"/>
          <w:marTop w:val="0"/>
          <w:marBottom w:val="0"/>
          <w:divBdr>
            <w:top w:val="none" w:sz="0" w:space="0" w:color="auto"/>
            <w:left w:val="none" w:sz="0" w:space="0" w:color="auto"/>
            <w:bottom w:val="none" w:sz="0" w:space="0" w:color="auto"/>
            <w:right w:val="none" w:sz="0" w:space="0" w:color="auto"/>
          </w:divBdr>
        </w:div>
        <w:div w:id="640883998">
          <w:marLeft w:val="0"/>
          <w:marRight w:val="0"/>
          <w:marTop w:val="0"/>
          <w:marBottom w:val="0"/>
          <w:divBdr>
            <w:top w:val="none" w:sz="0" w:space="0" w:color="auto"/>
            <w:left w:val="none" w:sz="0" w:space="0" w:color="auto"/>
            <w:bottom w:val="none" w:sz="0" w:space="0" w:color="auto"/>
            <w:right w:val="none" w:sz="0" w:space="0" w:color="auto"/>
          </w:divBdr>
        </w:div>
        <w:div w:id="457919400">
          <w:marLeft w:val="0"/>
          <w:marRight w:val="0"/>
          <w:marTop w:val="0"/>
          <w:marBottom w:val="0"/>
          <w:divBdr>
            <w:top w:val="none" w:sz="0" w:space="0" w:color="auto"/>
            <w:left w:val="none" w:sz="0" w:space="0" w:color="auto"/>
            <w:bottom w:val="none" w:sz="0" w:space="0" w:color="auto"/>
            <w:right w:val="none" w:sz="0" w:space="0" w:color="auto"/>
          </w:divBdr>
        </w:div>
        <w:div w:id="474568695">
          <w:marLeft w:val="0"/>
          <w:marRight w:val="0"/>
          <w:marTop w:val="0"/>
          <w:marBottom w:val="0"/>
          <w:divBdr>
            <w:top w:val="none" w:sz="0" w:space="0" w:color="auto"/>
            <w:left w:val="none" w:sz="0" w:space="0" w:color="auto"/>
            <w:bottom w:val="none" w:sz="0" w:space="0" w:color="auto"/>
            <w:right w:val="none" w:sz="0" w:space="0" w:color="auto"/>
          </w:divBdr>
        </w:div>
        <w:div w:id="858618991">
          <w:marLeft w:val="0"/>
          <w:marRight w:val="0"/>
          <w:marTop w:val="0"/>
          <w:marBottom w:val="0"/>
          <w:divBdr>
            <w:top w:val="none" w:sz="0" w:space="0" w:color="auto"/>
            <w:left w:val="none" w:sz="0" w:space="0" w:color="auto"/>
            <w:bottom w:val="none" w:sz="0" w:space="0" w:color="auto"/>
            <w:right w:val="none" w:sz="0" w:space="0" w:color="auto"/>
          </w:divBdr>
        </w:div>
        <w:div w:id="1317610856">
          <w:marLeft w:val="0"/>
          <w:marRight w:val="0"/>
          <w:marTop w:val="0"/>
          <w:marBottom w:val="0"/>
          <w:divBdr>
            <w:top w:val="none" w:sz="0" w:space="0" w:color="auto"/>
            <w:left w:val="none" w:sz="0" w:space="0" w:color="auto"/>
            <w:bottom w:val="none" w:sz="0" w:space="0" w:color="auto"/>
            <w:right w:val="none" w:sz="0" w:space="0" w:color="auto"/>
          </w:divBdr>
        </w:div>
        <w:div w:id="208542687">
          <w:marLeft w:val="0"/>
          <w:marRight w:val="0"/>
          <w:marTop w:val="0"/>
          <w:marBottom w:val="0"/>
          <w:divBdr>
            <w:top w:val="none" w:sz="0" w:space="0" w:color="auto"/>
            <w:left w:val="none" w:sz="0" w:space="0" w:color="auto"/>
            <w:bottom w:val="none" w:sz="0" w:space="0" w:color="auto"/>
            <w:right w:val="none" w:sz="0" w:space="0" w:color="auto"/>
          </w:divBdr>
        </w:div>
        <w:div w:id="1509368579">
          <w:marLeft w:val="0"/>
          <w:marRight w:val="0"/>
          <w:marTop w:val="0"/>
          <w:marBottom w:val="0"/>
          <w:divBdr>
            <w:top w:val="none" w:sz="0" w:space="0" w:color="auto"/>
            <w:left w:val="none" w:sz="0" w:space="0" w:color="auto"/>
            <w:bottom w:val="none" w:sz="0" w:space="0" w:color="auto"/>
            <w:right w:val="none" w:sz="0" w:space="0" w:color="auto"/>
          </w:divBdr>
        </w:div>
        <w:div w:id="991904915">
          <w:marLeft w:val="0"/>
          <w:marRight w:val="0"/>
          <w:marTop w:val="0"/>
          <w:marBottom w:val="0"/>
          <w:divBdr>
            <w:top w:val="none" w:sz="0" w:space="0" w:color="auto"/>
            <w:left w:val="none" w:sz="0" w:space="0" w:color="auto"/>
            <w:bottom w:val="none" w:sz="0" w:space="0" w:color="auto"/>
            <w:right w:val="none" w:sz="0" w:space="0" w:color="auto"/>
          </w:divBdr>
        </w:div>
        <w:div w:id="1424185074">
          <w:marLeft w:val="0"/>
          <w:marRight w:val="0"/>
          <w:marTop w:val="0"/>
          <w:marBottom w:val="0"/>
          <w:divBdr>
            <w:top w:val="none" w:sz="0" w:space="0" w:color="auto"/>
            <w:left w:val="none" w:sz="0" w:space="0" w:color="auto"/>
            <w:bottom w:val="none" w:sz="0" w:space="0" w:color="auto"/>
            <w:right w:val="none" w:sz="0" w:space="0" w:color="auto"/>
          </w:divBdr>
        </w:div>
        <w:div w:id="677774545">
          <w:marLeft w:val="0"/>
          <w:marRight w:val="0"/>
          <w:marTop w:val="0"/>
          <w:marBottom w:val="0"/>
          <w:divBdr>
            <w:top w:val="none" w:sz="0" w:space="0" w:color="auto"/>
            <w:left w:val="none" w:sz="0" w:space="0" w:color="auto"/>
            <w:bottom w:val="none" w:sz="0" w:space="0" w:color="auto"/>
            <w:right w:val="none" w:sz="0" w:space="0" w:color="auto"/>
          </w:divBdr>
        </w:div>
        <w:div w:id="1072122412">
          <w:marLeft w:val="0"/>
          <w:marRight w:val="0"/>
          <w:marTop w:val="0"/>
          <w:marBottom w:val="0"/>
          <w:divBdr>
            <w:top w:val="none" w:sz="0" w:space="0" w:color="auto"/>
            <w:left w:val="none" w:sz="0" w:space="0" w:color="auto"/>
            <w:bottom w:val="none" w:sz="0" w:space="0" w:color="auto"/>
            <w:right w:val="none" w:sz="0" w:space="0" w:color="auto"/>
          </w:divBdr>
        </w:div>
        <w:div w:id="295985928">
          <w:marLeft w:val="0"/>
          <w:marRight w:val="0"/>
          <w:marTop w:val="0"/>
          <w:marBottom w:val="0"/>
          <w:divBdr>
            <w:top w:val="none" w:sz="0" w:space="0" w:color="auto"/>
            <w:left w:val="none" w:sz="0" w:space="0" w:color="auto"/>
            <w:bottom w:val="none" w:sz="0" w:space="0" w:color="auto"/>
            <w:right w:val="none" w:sz="0" w:space="0" w:color="auto"/>
          </w:divBdr>
        </w:div>
        <w:div w:id="1346522148">
          <w:marLeft w:val="0"/>
          <w:marRight w:val="0"/>
          <w:marTop w:val="0"/>
          <w:marBottom w:val="0"/>
          <w:divBdr>
            <w:top w:val="none" w:sz="0" w:space="0" w:color="auto"/>
            <w:left w:val="none" w:sz="0" w:space="0" w:color="auto"/>
            <w:bottom w:val="none" w:sz="0" w:space="0" w:color="auto"/>
            <w:right w:val="none" w:sz="0" w:space="0" w:color="auto"/>
          </w:divBdr>
        </w:div>
      </w:divsChild>
    </w:div>
    <w:div w:id="751632701">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2775941">
      <w:bodyDiv w:val="1"/>
      <w:marLeft w:val="0"/>
      <w:marRight w:val="0"/>
      <w:marTop w:val="0"/>
      <w:marBottom w:val="0"/>
      <w:divBdr>
        <w:top w:val="none" w:sz="0" w:space="0" w:color="auto"/>
        <w:left w:val="none" w:sz="0" w:space="0" w:color="auto"/>
        <w:bottom w:val="none" w:sz="0" w:space="0" w:color="auto"/>
        <w:right w:val="none" w:sz="0" w:space="0" w:color="auto"/>
      </w:divBdr>
    </w:div>
    <w:div w:id="753355476">
      <w:bodyDiv w:val="1"/>
      <w:marLeft w:val="0"/>
      <w:marRight w:val="0"/>
      <w:marTop w:val="0"/>
      <w:marBottom w:val="0"/>
      <w:divBdr>
        <w:top w:val="none" w:sz="0" w:space="0" w:color="auto"/>
        <w:left w:val="none" w:sz="0" w:space="0" w:color="auto"/>
        <w:bottom w:val="none" w:sz="0" w:space="0" w:color="auto"/>
        <w:right w:val="none" w:sz="0" w:space="0" w:color="auto"/>
      </w:divBdr>
    </w:div>
    <w:div w:id="754203894">
      <w:bodyDiv w:val="1"/>
      <w:marLeft w:val="0"/>
      <w:marRight w:val="0"/>
      <w:marTop w:val="0"/>
      <w:marBottom w:val="0"/>
      <w:divBdr>
        <w:top w:val="none" w:sz="0" w:space="0" w:color="auto"/>
        <w:left w:val="none" w:sz="0" w:space="0" w:color="auto"/>
        <w:bottom w:val="none" w:sz="0" w:space="0" w:color="auto"/>
        <w:right w:val="none" w:sz="0" w:space="0" w:color="auto"/>
      </w:divBdr>
    </w:div>
    <w:div w:id="754328534">
      <w:bodyDiv w:val="1"/>
      <w:marLeft w:val="0"/>
      <w:marRight w:val="0"/>
      <w:marTop w:val="0"/>
      <w:marBottom w:val="0"/>
      <w:divBdr>
        <w:top w:val="none" w:sz="0" w:space="0" w:color="auto"/>
        <w:left w:val="none" w:sz="0" w:space="0" w:color="auto"/>
        <w:bottom w:val="none" w:sz="0" w:space="0" w:color="auto"/>
        <w:right w:val="none" w:sz="0" w:space="0" w:color="auto"/>
      </w:divBdr>
    </w:div>
    <w:div w:id="754592962">
      <w:bodyDiv w:val="1"/>
      <w:marLeft w:val="0"/>
      <w:marRight w:val="0"/>
      <w:marTop w:val="0"/>
      <w:marBottom w:val="0"/>
      <w:divBdr>
        <w:top w:val="none" w:sz="0" w:space="0" w:color="auto"/>
        <w:left w:val="none" w:sz="0" w:space="0" w:color="auto"/>
        <w:bottom w:val="none" w:sz="0" w:space="0" w:color="auto"/>
        <w:right w:val="none" w:sz="0" w:space="0" w:color="auto"/>
      </w:divBdr>
    </w:div>
    <w:div w:id="754979071">
      <w:bodyDiv w:val="1"/>
      <w:marLeft w:val="0"/>
      <w:marRight w:val="0"/>
      <w:marTop w:val="0"/>
      <w:marBottom w:val="0"/>
      <w:divBdr>
        <w:top w:val="none" w:sz="0" w:space="0" w:color="auto"/>
        <w:left w:val="none" w:sz="0" w:space="0" w:color="auto"/>
        <w:bottom w:val="none" w:sz="0" w:space="0" w:color="auto"/>
        <w:right w:val="none" w:sz="0" w:space="0" w:color="auto"/>
      </w:divBdr>
    </w:div>
    <w:div w:id="755171636">
      <w:bodyDiv w:val="1"/>
      <w:marLeft w:val="0"/>
      <w:marRight w:val="0"/>
      <w:marTop w:val="0"/>
      <w:marBottom w:val="0"/>
      <w:divBdr>
        <w:top w:val="none" w:sz="0" w:space="0" w:color="auto"/>
        <w:left w:val="none" w:sz="0" w:space="0" w:color="auto"/>
        <w:bottom w:val="none" w:sz="0" w:space="0" w:color="auto"/>
        <w:right w:val="none" w:sz="0" w:space="0" w:color="auto"/>
      </w:divBdr>
    </w:div>
    <w:div w:id="755440433">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5783190">
      <w:bodyDiv w:val="1"/>
      <w:marLeft w:val="0"/>
      <w:marRight w:val="0"/>
      <w:marTop w:val="0"/>
      <w:marBottom w:val="0"/>
      <w:divBdr>
        <w:top w:val="none" w:sz="0" w:space="0" w:color="auto"/>
        <w:left w:val="none" w:sz="0" w:space="0" w:color="auto"/>
        <w:bottom w:val="none" w:sz="0" w:space="0" w:color="auto"/>
        <w:right w:val="none" w:sz="0" w:space="0" w:color="auto"/>
      </w:divBdr>
    </w:div>
    <w:div w:id="755783413">
      <w:bodyDiv w:val="1"/>
      <w:marLeft w:val="0"/>
      <w:marRight w:val="0"/>
      <w:marTop w:val="0"/>
      <w:marBottom w:val="0"/>
      <w:divBdr>
        <w:top w:val="none" w:sz="0" w:space="0" w:color="auto"/>
        <w:left w:val="none" w:sz="0" w:space="0" w:color="auto"/>
        <w:bottom w:val="none" w:sz="0" w:space="0" w:color="auto"/>
        <w:right w:val="none" w:sz="0" w:space="0" w:color="auto"/>
      </w:divBdr>
    </w:div>
    <w:div w:id="756167972">
      <w:bodyDiv w:val="1"/>
      <w:marLeft w:val="0"/>
      <w:marRight w:val="0"/>
      <w:marTop w:val="0"/>
      <w:marBottom w:val="0"/>
      <w:divBdr>
        <w:top w:val="none" w:sz="0" w:space="0" w:color="auto"/>
        <w:left w:val="none" w:sz="0" w:space="0" w:color="auto"/>
        <w:bottom w:val="none" w:sz="0" w:space="0" w:color="auto"/>
        <w:right w:val="none" w:sz="0" w:space="0" w:color="auto"/>
      </w:divBdr>
    </w:div>
    <w:div w:id="756554800">
      <w:bodyDiv w:val="1"/>
      <w:marLeft w:val="0"/>
      <w:marRight w:val="0"/>
      <w:marTop w:val="0"/>
      <w:marBottom w:val="0"/>
      <w:divBdr>
        <w:top w:val="none" w:sz="0" w:space="0" w:color="auto"/>
        <w:left w:val="none" w:sz="0" w:space="0" w:color="auto"/>
        <w:bottom w:val="none" w:sz="0" w:space="0" w:color="auto"/>
        <w:right w:val="none" w:sz="0" w:space="0" w:color="auto"/>
      </w:divBdr>
    </w:div>
    <w:div w:id="757214490">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58796851">
      <w:bodyDiv w:val="1"/>
      <w:marLeft w:val="0"/>
      <w:marRight w:val="0"/>
      <w:marTop w:val="0"/>
      <w:marBottom w:val="0"/>
      <w:divBdr>
        <w:top w:val="none" w:sz="0" w:space="0" w:color="auto"/>
        <w:left w:val="none" w:sz="0" w:space="0" w:color="auto"/>
        <w:bottom w:val="none" w:sz="0" w:space="0" w:color="auto"/>
        <w:right w:val="none" w:sz="0" w:space="0" w:color="auto"/>
      </w:divBdr>
    </w:div>
    <w:div w:id="759059788">
      <w:bodyDiv w:val="1"/>
      <w:marLeft w:val="0"/>
      <w:marRight w:val="0"/>
      <w:marTop w:val="0"/>
      <w:marBottom w:val="0"/>
      <w:divBdr>
        <w:top w:val="none" w:sz="0" w:space="0" w:color="auto"/>
        <w:left w:val="none" w:sz="0" w:space="0" w:color="auto"/>
        <w:bottom w:val="none" w:sz="0" w:space="0" w:color="auto"/>
        <w:right w:val="none" w:sz="0" w:space="0" w:color="auto"/>
      </w:divBdr>
    </w:div>
    <w:div w:id="759177017">
      <w:bodyDiv w:val="1"/>
      <w:marLeft w:val="0"/>
      <w:marRight w:val="0"/>
      <w:marTop w:val="0"/>
      <w:marBottom w:val="0"/>
      <w:divBdr>
        <w:top w:val="none" w:sz="0" w:space="0" w:color="auto"/>
        <w:left w:val="none" w:sz="0" w:space="0" w:color="auto"/>
        <w:bottom w:val="none" w:sz="0" w:space="0" w:color="auto"/>
        <w:right w:val="none" w:sz="0" w:space="0" w:color="auto"/>
      </w:divBdr>
    </w:div>
    <w:div w:id="759375778">
      <w:bodyDiv w:val="1"/>
      <w:marLeft w:val="0"/>
      <w:marRight w:val="0"/>
      <w:marTop w:val="0"/>
      <w:marBottom w:val="0"/>
      <w:divBdr>
        <w:top w:val="none" w:sz="0" w:space="0" w:color="auto"/>
        <w:left w:val="none" w:sz="0" w:space="0" w:color="auto"/>
        <w:bottom w:val="none" w:sz="0" w:space="0" w:color="auto"/>
        <w:right w:val="none" w:sz="0" w:space="0" w:color="auto"/>
      </w:divBdr>
    </w:div>
    <w:div w:id="760561358">
      <w:bodyDiv w:val="1"/>
      <w:marLeft w:val="0"/>
      <w:marRight w:val="0"/>
      <w:marTop w:val="0"/>
      <w:marBottom w:val="0"/>
      <w:divBdr>
        <w:top w:val="none" w:sz="0" w:space="0" w:color="auto"/>
        <w:left w:val="none" w:sz="0" w:space="0" w:color="auto"/>
        <w:bottom w:val="none" w:sz="0" w:space="0" w:color="auto"/>
        <w:right w:val="none" w:sz="0" w:space="0" w:color="auto"/>
      </w:divBdr>
    </w:div>
    <w:div w:id="760561887">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0757862">
      <w:bodyDiv w:val="1"/>
      <w:marLeft w:val="0"/>
      <w:marRight w:val="0"/>
      <w:marTop w:val="0"/>
      <w:marBottom w:val="0"/>
      <w:divBdr>
        <w:top w:val="none" w:sz="0" w:space="0" w:color="auto"/>
        <w:left w:val="none" w:sz="0" w:space="0" w:color="auto"/>
        <w:bottom w:val="none" w:sz="0" w:space="0" w:color="auto"/>
        <w:right w:val="none" w:sz="0" w:space="0" w:color="auto"/>
      </w:divBdr>
    </w:div>
    <w:div w:id="761074025">
      <w:bodyDiv w:val="1"/>
      <w:marLeft w:val="0"/>
      <w:marRight w:val="0"/>
      <w:marTop w:val="0"/>
      <w:marBottom w:val="0"/>
      <w:divBdr>
        <w:top w:val="none" w:sz="0" w:space="0" w:color="auto"/>
        <w:left w:val="none" w:sz="0" w:space="0" w:color="auto"/>
        <w:bottom w:val="none" w:sz="0" w:space="0" w:color="auto"/>
        <w:right w:val="none" w:sz="0" w:space="0" w:color="auto"/>
      </w:divBdr>
    </w:div>
    <w:div w:id="761217161">
      <w:bodyDiv w:val="1"/>
      <w:marLeft w:val="0"/>
      <w:marRight w:val="0"/>
      <w:marTop w:val="0"/>
      <w:marBottom w:val="0"/>
      <w:divBdr>
        <w:top w:val="none" w:sz="0" w:space="0" w:color="auto"/>
        <w:left w:val="none" w:sz="0" w:space="0" w:color="auto"/>
        <w:bottom w:val="none" w:sz="0" w:space="0" w:color="auto"/>
        <w:right w:val="none" w:sz="0" w:space="0" w:color="auto"/>
      </w:divBdr>
    </w:div>
    <w:div w:id="761226315">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1991745">
      <w:bodyDiv w:val="1"/>
      <w:marLeft w:val="0"/>
      <w:marRight w:val="0"/>
      <w:marTop w:val="0"/>
      <w:marBottom w:val="0"/>
      <w:divBdr>
        <w:top w:val="none" w:sz="0" w:space="0" w:color="auto"/>
        <w:left w:val="none" w:sz="0" w:space="0" w:color="auto"/>
        <w:bottom w:val="none" w:sz="0" w:space="0" w:color="auto"/>
        <w:right w:val="none" w:sz="0" w:space="0" w:color="auto"/>
      </w:divBdr>
    </w:div>
    <w:div w:id="762216089">
      <w:bodyDiv w:val="1"/>
      <w:marLeft w:val="0"/>
      <w:marRight w:val="0"/>
      <w:marTop w:val="0"/>
      <w:marBottom w:val="0"/>
      <w:divBdr>
        <w:top w:val="none" w:sz="0" w:space="0" w:color="auto"/>
        <w:left w:val="none" w:sz="0" w:space="0" w:color="auto"/>
        <w:bottom w:val="none" w:sz="0" w:space="0" w:color="auto"/>
        <w:right w:val="none" w:sz="0" w:space="0" w:color="auto"/>
      </w:divBdr>
    </w:div>
    <w:div w:id="762412338">
      <w:bodyDiv w:val="1"/>
      <w:marLeft w:val="0"/>
      <w:marRight w:val="0"/>
      <w:marTop w:val="0"/>
      <w:marBottom w:val="0"/>
      <w:divBdr>
        <w:top w:val="none" w:sz="0" w:space="0" w:color="auto"/>
        <w:left w:val="none" w:sz="0" w:space="0" w:color="auto"/>
        <w:bottom w:val="none" w:sz="0" w:space="0" w:color="auto"/>
        <w:right w:val="none" w:sz="0" w:space="0" w:color="auto"/>
      </w:divBdr>
    </w:div>
    <w:div w:id="762840348">
      <w:bodyDiv w:val="1"/>
      <w:marLeft w:val="0"/>
      <w:marRight w:val="0"/>
      <w:marTop w:val="0"/>
      <w:marBottom w:val="0"/>
      <w:divBdr>
        <w:top w:val="none" w:sz="0" w:space="0" w:color="auto"/>
        <w:left w:val="none" w:sz="0" w:space="0" w:color="auto"/>
        <w:bottom w:val="none" w:sz="0" w:space="0" w:color="auto"/>
        <w:right w:val="none" w:sz="0" w:space="0" w:color="auto"/>
      </w:divBdr>
      <w:divsChild>
        <w:div w:id="1192065982">
          <w:marLeft w:val="0"/>
          <w:marRight w:val="0"/>
          <w:marTop w:val="0"/>
          <w:marBottom w:val="0"/>
          <w:divBdr>
            <w:top w:val="none" w:sz="0" w:space="0" w:color="auto"/>
            <w:left w:val="none" w:sz="0" w:space="0" w:color="auto"/>
            <w:bottom w:val="none" w:sz="0" w:space="0" w:color="auto"/>
            <w:right w:val="none" w:sz="0" w:space="0" w:color="auto"/>
          </w:divBdr>
        </w:div>
        <w:div w:id="1644118762">
          <w:marLeft w:val="0"/>
          <w:marRight w:val="0"/>
          <w:marTop w:val="0"/>
          <w:marBottom w:val="0"/>
          <w:divBdr>
            <w:top w:val="none" w:sz="0" w:space="0" w:color="auto"/>
            <w:left w:val="none" w:sz="0" w:space="0" w:color="auto"/>
            <w:bottom w:val="none" w:sz="0" w:space="0" w:color="auto"/>
            <w:right w:val="none" w:sz="0" w:space="0" w:color="auto"/>
          </w:divBdr>
        </w:div>
        <w:div w:id="740950083">
          <w:marLeft w:val="0"/>
          <w:marRight w:val="0"/>
          <w:marTop w:val="0"/>
          <w:marBottom w:val="0"/>
          <w:divBdr>
            <w:top w:val="none" w:sz="0" w:space="0" w:color="auto"/>
            <w:left w:val="none" w:sz="0" w:space="0" w:color="auto"/>
            <w:bottom w:val="none" w:sz="0" w:space="0" w:color="auto"/>
            <w:right w:val="none" w:sz="0" w:space="0" w:color="auto"/>
          </w:divBdr>
        </w:div>
        <w:div w:id="86468101">
          <w:marLeft w:val="0"/>
          <w:marRight w:val="0"/>
          <w:marTop w:val="0"/>
          <w:marBottom w:val="0"/>
          <w:divBdr>
            <w:top w:val="none" w:sz="0" w:space="0" w:color="auto"/>
            <w:left w:val="none" w:sz="0" w:space="0" w:color="auto"/>
            <w:bottom w:val="none" w:sz="0" w:space="0" w:color="auto"/>
            <w:right w:val="none" w:sz="0" w:space="0" w:color="auto"/>
          </w:divBdr>
        </w:div>
        <w:div w:id="1827890608">
          <w:marLeft w:val="0"/>
          <w:marRight w:val="0"/>
          <w:marTop w:val="0"/>
          <w:marBottom w:val="0"/>
          <w:divBdr>
            <w:top w:val="none" w:sz="0" w:space="0" w:color="auto"/>
            <w:left w:val="none" w:sz="0" w:space="0" w:color="auto"/>
            <w:bottom w:val="none" w:sz="0" w:space="0" w:color="auto"/>
            <w:right w:val="none" w:sz="0" w:space="0" w:color="auto"/>
          </w:divBdr>
        </w:div>
        <w:div w:id="672338676">
          <w:marLeft w:val="0"/>
          <w:marRight w:val="0"/>
          <w:marTop w:val="0"/>
          <w:marBottom w:val="0"/>
          <w:divBdr>
            <w:top w:val="none" w:sz="0" w:space="0" w:color="auto"/>
            <w:left w:val="none" w:sz="0" w:space="0" w:color="auto"/>
            <w:bottom w:val="none" w:sz="0" w:space="0" w:color="auto"/>
            <w:right w:val="none" w:sz="0" w:space="0" w:color="auto"/>
          </w:divBdr>
        </w:div>
        <w:div w:id="595331454">
          <w:marLeft w:val="0"/>
          <w:marRight w:val="0"/>
          <w:marTop w:val="0"/>
          <w:marBottom w:val="0"/>
          <w:divBdr>
            <w:top w:val="none" w:sz="0" w:space="0" w:color="auto"/>
            <w:left w:val="none" w:sz="0" w:space="0" w:color="auto"/>
            <w:bottom w:val="none" w:sz="0" w:space="0" w:color="auto"/>
            <w:right w:val="none" w:sz="0" w:space="0" w:color="auto"/>
          </w:divBdr>
        </w:div>
        <w:div w:id="576400348">
          <w:marLeft w:val="0"/>
          <w:marRight w:val="0"/>
          <w:marTop w:val="0"/>
          <w:marBottom w:val="0"/>
          <w:divBdr>
            <w:top w:val="none" w:sz="0" w:space="0" w:color="auto"/>
            <w:left w:val="none" w:sz="0" w:space="0" w:color="auto"/>
            <w:bottom w:val="none" w:sz="0" w:space="0" w:color="auto"/>
            <w:right w:val="none" w:sz="0" w:space="0" w:color="auto"/>
          </w:divBdr>
        </w:div>
        <w:div w:id="1058821923">
          <w:marLeft w:val="0"/>
          <w:marRight w:val="0"/>
          <w:marTop w:val="0"/>
          <w:marBottom w:val="0"/>
          <w:divBdr>
            <w:top w:val="none" w:sz="0" w:space="0" w:color="auto"/>
            <w:left w:val="none" w:sz="0" w:space="0" w:color="auto"/>
            <w:bottom w:val="none" w:sz="0" w:space="0" w:color="auto"/>
            <w:right w:val="none" w:sz="0" w:space="0" w:color="auto"/>
          </w:divBdr>
        </w:div>
        <w:div w:id="2016763034">
          <w:marLeft w:val="0"/>
          <w:marRight w:val="0"/>
          <w:marTop w:val="0"/>
          <w:marBottom w:val="0"/>
          <w:divBdr>
            <w:top w:val="none" w:sz="0" w:space="0" w:color="auto"/>
            <w:left w:val="none" w:sz="0" w:space="0" w:color="auto"/>
            <w:bottom w:val="none" w:sz="0" w:space="0" w:color="auto"/>
            <w:right w:val="none" w:sz="0" w:space="0" w:color="auto"/>
          </w:divBdr>
        </w:div>
        <w:div w:id="438839207">
          <w:marLeft w:val="0"/>
          <w:marRight w:val="0"/>
          <w:marTop w:val="0"/>
          <w:marBottom w:val="0"/>
          <w:divBdr>
            <w:top w:val="none" w:sz="0" w:space="0" w:color="auto"/>
            <w:left w:val="none" w:sz="0" w:space="0" w:color="auto"/>
            <w:bottom w:val="none" w:sz="0" w:space="0" w:color="auto"/>
            <w:right w:val="none" w:sz="0" w:space="0" w:color="auto"/>
          </w:divBdr>
        </w:div>
        <w:div w:id="926040677">
          <w:marLeft w:val="0"/>
          <w:marRight w:val="0"/>
          <w:marTop w:val="0"/>
          <w:marBottom w:val="0"/>
          <w:divBdr>
            <w:top w:val="none" w:sz="0" w:space="0" w:color="auto"/>
            <w:left w:val="none" w:sz="0" w:space="0" w:color="auto"/>
            <w:bottom w:val="none" w:sz="0" w:space="0" w:color="auto"/>
            <w:right w:val="none" w:sz="0" w:space="0" w:color="auto"/>
          </w:divBdr>
        </w:div>
        <w:div w:id="625895068">
          <w:marLeft w:val="0"/>
          <w:marRight w:val="0"/>
          <w:marTop w:val="0"/>
          <w:marBottom w:val="0"/>
          <w:divBdr>
            <w:top w:val="none" w:sz="0" w:space="0" w:color="auto"/>
            <w:left w:val="none" w:sz="0" w:space="0" w:color="auto"/>
            <w:bottom w:val="none" w:sz="0" w:space="0" w:color="auto"/>
            <w:right w:val="none" w:sz="0" w:space="0" w:color="auto"/>
          </w:divBdr>
        </w:div>
        <w:div w:id="105930094">
          <w:marLeft w:val="0"/>
          <w:marRight w:val="0"/>
          <w:marTop w:val="0"/>
          <w:marBottom w:val="0"/>
          <w:divBdr>
            <w:top w:val="none" w:sz="0" w:space="0" w:color="auto"/>
            <w:left w:val="none" w:sz="0" w:space="0" w:color="auto"/>
            <w:bottom w:val="none" w:sz="0" w:space="0" w:color="auto"/>
            <w:right w:val="none" w:sz="0" w:space="0" w:color="auto"/>
          </w:divBdr>
        </w:div>
        <w:div w:id="2001880363">
          <w:marLeft w:val="0"/>
          <w:marRight w:val="0"/>
          <w:marTop w:val="0"/>
          <w:marBottom w:val="0"/>
          <w:divBdr>
            <w:top w:val="none" w:sz="0" w:space="0" w:color="auto"/>
            <w:left w:val="none" w:sz="0" w:space="0" w:color="auto"/>
            <w:bottom w:val="none" w:sz="0" w:space="0" w:color="auto"/>
            <w:right w:val="none" w:sz="0" w:space="0" w:color="auto"/>
          </w:divBdr>
        </w:div>
        <w:div w:id="445929527">
          <w:marLeft w:val="0"/>
          <w:marRight w:val="0"/>
          <w:marTop w:val="0"/>
          <w:marBottom w:val="0"/>
          <w:divBdr>
            <w:top w:val="none" w:sz="0" w:space="0" w:color="auto"/>
            <w:left w:val="none" w:sz="0" w:space="0" w:color="auto"/>
            <w:bottom w:val="none" w:sz="0" w:space="0" w:color="auto"/>
            <w:right w:val="none" w:sz="0" w:space="0" w:color="auto"/>
          </w:divBdr>
        </w:div>
        <w:div w:id="1216894345">
          <w:marLeft w:val="0"/>
          <w:marRight w:val="0"/>
          <w:marTop w:val="0"/>
          <w:marBottom w:val="0"/>
          <w:divBdr>
            <w:top w:val="none" w:sz="0" w:space="0" w:color="auto"/>
            <w:left w:val="none" w:sz="0" w:space="0" w:color="auto"/>
            <w:bottom w:val="none" w:sz="0" w:space="0" w:color="auto"/>
            <w:right w:val="none" w:sz="0" w:space="0" w:color="auto"/>
          </w:divBdr>
        </w:div>
        <w:div w:id="334766178">
          <w:marLeft w:val="0"/>
          <w:marRight w:val="0"/>
          <w:marTop w:val="0"/>
          <w:marBottom w:val="0"/>
          <w:divBdr>
            <w:top w:val="none" w:sz="0" w:space="0" w:color="auto"/>
            <w:left w:val="none" w:sz="0" w:space="0" w:color="auto"/>
            <w:bottom w:val="none" w:sz="0" w:space="0" w:color="auto"/>
            <w:right w:val="none" w:sz="0" w:space="0" w:color="auto"/>
          </w:divBdr>
        </w:div>
        <w:div w:id="1555194815">
          <w:marLeft w:val="0"/>
          <w:marRight w:val="0"/>
          <w:marTop w:val="0"/>
          <w:marBottom w:val="0"/>
          <w:divBdr>
            <w:top w:val="none" w:sz="0" w:space="0" w:color="auto"/>
            <w:left w:val="none" w:sz="0" w:space="0" w:color="auto"/>
            <w:bottom w:val="none" w:sz="0" w:space="0" w:color="auto"/>
            <w:right w:val="none" w:sz="0" w:space="0" w:color="auto"/>
          </w:divBdr>
        </w:div>
        <w:div w:id="947274211">
          <w:marLeft w:val="0"/>
          <w:marRight w:val="0"/>
          <w:marTop w:val="0"/>
          <w:marBottom w:val="0"/>
          <w:divBdr>
            <w:top w:val="none" w:sz="0" w:space="0" w:color="auto"/>
            <w:left w:val="none" w:sz="0" w:space="0" w:color="auto"/>
            <w:bottom w:val="none" w:sz="0" w:space="0" w:color="auto"/>
            <w:right w:val="none" w:sz="0" w:space="0" w:color="auto"/>
          </w:divBdr>
        </w:div>
        <w:div w:id="1230841701">
          <w:marLeft w:val="0"/>
          <w:marRight w:val="0"/>
          <w:marTop w:val="0"/>
          <w:marBottom w:val="0"/>
          <w:divBdr>
            <w:top w:val="none" w:sz="0" w:space="0" w:color="auto"/>
            <w:left w:val="none" w:sz="0" w:space="0" w:color="auto"/>
            <w:bottom w:val="none" w:sz="0" w:space="0" w:color="auto"/>
            <w:right w:val="none" w:sz="0" w:space="0" w:color="auto"/>
          </w:divBdr>
        </w:div>
        <w:div w:id="1760054731">
          <w:marLeft w:val="0"/>
          <w:marRight w:val="0"/>
          <w:marTop w:val="0"/>
          <w:marBottom w:val="0"/>
          <w:divBdr>
            <w:top w:val="none" w:sz="0" w:space="0" w:color="auto"/>
            <w:left w:val="none" w:sz="0" w:space="0" w:color="auto"/>
            <w:bottom w:val="none" w:sz="0" w:space="0" w:color="auto"/>
            <w:right w:val="none" w:sz="0" w:space="0" w:color="auto"/>
          </w:divBdr>
        </w:div>
        <w:div w:id="248002965">
          <w:marLeft w:val="0"/>
          <w:marRight w:val="0"/>
          <w:marTop w:val="0"/>
          <w:marBottom w:val="0"/>
          <w:divBdr>
            <w:top w:val="none" w:sz="0" w:space="0" w:color="auto"/>
            <w:left w:val="none" w:sz="0" w:space="0" w:color="auto"/>
            <w:bottom w:val="none" w:sz="0" w:space="0" w:color="auto"/>
            <w:right w:val="none" w:sz="0" w:space="0" w:color="auto"/>
          </w:divBdr>
        </w:div>
        <w:div w:id="433599790">
          <w:marLeft w:val="0"/>
          <w:marRight w:val="0"/>
          <w:marTop w:val="0"/>
          <w:marBottom w:val="0"/>
          <w:divBdr>
            <w:top w:val="none" w:sz="0" w:space="0" w:color="auto"/>
            <w:left w:val="none" w:sz="0" w:space="0" w:color="auto"/>
            <w:bottom w:val="none" w:sz="0" w:space="0" w:color="auto"/>
            <w:right w:val="none" w:sz="0" w:space="0" w:color="auto"/>
          </w:divBdr>
        </w:div>
        <w:div w:id="1316298200">
          <w:marLeft w:val="0"/>
          <w:marRight w:val="0"/>
          <w:marTop w:val="0"/>
          <w:marBottom w:val="0"/>
          <w:divBdr>
            <w:top w:val="none" w:sz="0" w:space="0" w:color="auto"/>
            <w:left w:val="none" w:sz="0" w:space="0" w:color="auto"/>
            <w:bottom w:val="none" w:sz="0" w:space="0" w:color="auto"/>
            <w:right w:val="none" w:sz="0" w:space="0" w:color="auto"/>
          </w:divBdr>
        </w:div>
        <w:div w:id="2119325725">
          <w:marLeft w:val="0"/>
          <w:marRight w:val="0"/>
          <w:marTop w:val="0"/>
          <w:marBottom w:val="0"/>
          <w:divBdr>
            <w:top w:val="none" w:sz="0" w:space="0" w:color="auto"/>
            <w:left w:val="none" w:sz="0" w:space="0" w:color="auto"/>
            <w:bottom w:val="none" w:sz="0" w:space="0" w:color="auto"/>
            <w:right w:val="none" w:sz="0" w:space="0" w:color="auto"/>
          </w:divBdr>
        </w:div>
        <w:div w:id="1818447918">
          <w:marLeft w:val="0"/>
          <w:marRight w:val="0"/>
          <w:marTop w:val="0"/>
          <w:marBottom w:val="0"/>
          <w:divBdr>
            <w:top w:val="none" w:sz="0" w:space="0" w:color="auto"/>
            <w:left w:val="none" w:sz="0" w:space="0" w:color="auto"/>
            <w:bottom w:val="none" w:sz="0" w:space="0" w:color="auto"/>
            <w:right w:val="none" w:sz="0" w:space="0" w:color="auto"/>
          </w:divBdr>
        </w:div>
        <w:div w:id="72513840">
          <w:marLeft w:val="0"/>
          <w:marRight w:val="0"/>
          <w:marTop w:val="0"/>
          <w:marBottom w:val="0"/>
          <w:divBdr>
            <w:top w:val="none" w:sz="0" w:space="0" w:color="auto"/>
            <w:left w:val="none" w:sz="0" w:space="0" w:color="auto"/>
            <w:bottom w:val="none" w:sz="0" w:space="0" w:color="auto"/>
            <w:right w:val="none" w:sz="0" w:space="0" w:color="auto"/>
          </w:divBdr>
        </w:div>
        <w:div w:id="1483351320">
          <w:marLeft w:val="0"/>
          <w:marRight w:val="0"/>
          <w:marTop w:val="0"/>
          <w:marBottom w:val="0"/>
          <w:divBdr>
            <w:top w:val="none" w:sz="0" w:space="0" w:color="auto"/>
            <w:left w:val="none" w:sz="0" w:space="0" w:color="auto"/>
            <w:bottom w:val="none" w:sz="0" w:space="0" w:color="auto"/>
            <w:right w:val="none" w:sz="0" w:space="0" w:color="auto"/>
          </w:divBdr>
        </w:div>
        <w:div w:id="203755340">
          <w:marLeft w:val="0"/>
          <w:marRight w:val="0"/>
          <w:marTop w:val="0"/>
          <w:marBottom w:val="0"/>
          <w:divBdr>
            <w:top w:val="none" w:sz="0" w:space="0" w:color="auto"/>
            <w:left w:val="none" w:sz="0" w:space="0" w:color="auto"/>
            <w:bottom w:val="none" w:sz="0" w:space="0" w:color="auto"/>
            <w:right w:val="none" w:sz="0" w:space="0" w:color="auto"/>
          </w:divBdr>
        </w:div>
        <w:div w:id="1640575273">
          <w:marLeft w:val="0"/>
          <w:marRight w:val="0"/>
          <w:marTop w:val="0"/>
          <w:marBottom w:val="0"/>
          <w:divBdr>
            <w:top w:val="none" w:sz="0" w:space="0" w:color="auto"/>
            <w:left w:val="none" w:sz="0" w:space="0" w:color="auto"/>
            <w:bottom w:val="none" w:sz="0" w:space="0" w:color="auto"/>
            <w:right w:val="none" w:sz="0" w:space="0" w:color="auto"/>
          </w:divBdr>
        </w:div>
        <w:div w:id="261768983">
          <w:marLeft w:val="0"/>
          <w:marRight w:val="0"/>
          <w:marTop w:val="0"/>
          <w:marBottom w:val="0"/>
          <w:divBdr>
            <w:top w:val="none" w:sz="0" w:space="0" w:color="auto"/>
            <w:left w:val="none" w:sz="0" w:space="0" w:color="auto"/>
            <w:bottom w:val="none" w:sz="0" w:space="0" w:color="auto"/>
            <w:right w:val="none" w:sz="0" w:space="0" w:color="auto"/>
          </w:divBdr>
        </w:div>
        <w:div w:id="1252928078">
          <w:marLeft w:val="0"/>
          <w:marRight w:val="0"/>
          <w:marTop w:val="0"/>
          <w:marBottom w:val="0"/>
          <w:divBdr>
            <w:top w:val="none" w:sz="0" w:space="0" w:color="auto"/>
            <w:left w:val="none" w:sz="0" w:space="0" w:color="auto"/>
            <w:bottom w:val="none" w:sz="0" w:space="0" w:color="auto"/>
            <w:right w:val="none" w:sz="0" w:space="0" w:color="auto"/>
          </w:divBdr>
        </w:div>
        <w:div w:id="40398960">
          <w:marLeft w:val="0"/>
          <w:marRight w:val="0"/>
          <w:marTop w:val="0"/>
          <w:marBottom w:val="0"/>
          <w:divBdr>
            <w:top w:val="none" w:sz="0" w:space="0" w:color="auto"/>
            <w:left w:val="none" w:sz="0" w:space="0" w:color="auto"/>
            <w:bottom w:val="none" w:sz="0" w:space="0" w:color="auto"/>
            <w:right w:val="none" w:sz="0" w:space="0" w:color="auto"/>
          </w:divBdr>
        </w:div>
        <w:div w:id="336618331">
          <w:marLeft w:val="0"/>
          <w:marRight w:val="0"/>
          <w:marTop w:val="0"/>
          <w:marBottom w:val="0"/>
          <w:divBdr>
            <w:top w:val="none" w:sz="0" w:space="0" w:color="auto"/>
            <w:left w:val="none" w:sz="0" w:space="0" w:color="auto"/>
            <w:bottom w:val="none" w:sz="0" w:space="0" w:color="auto"/>
            <w:right w:val="none" w:sz="0" w:space="0" w:color="auto"/>
          </w:divBdr>
        </w:div>
        <w:div w:id="1340473499">
          <w:marLeft w:val="0"/>
          <w:marRight w:val="0"/>
          <w:marTop w:val="0"/>
          <w:marBottom w:val="0"/>
          <w:divBdr>
            <w:top w:val="none" w:sz="0" w:space="0" w:color="auto"/>
            <w:left w:val="none" w:sz="0" w:space="0" w:color="auto"/>
            <w:bottom w:val="none" w:sz="0" w:space="0" w:color="auto"/>
            <w:right w:val="none" w:sz="0" w:space="0" w:color="auto"/>
          </w:divBdr>
        </w:div>
        <w:div w:id="1404719535">
          <w:marLeft w:val="0"/>
          <w:marRight w:val="0"/>
          <w:marTop w:val="0"/>
          <w:marBottom w:val="0"/>
          <w:divBdr>
            <w:top w:val="none" w:sz="0" w:space="0" w:color="auto"/>
            <w:left w:val="none" w:sz="0" w:space="0" w:color="auto"/>
            <w:bottom w:val="none" w:sz="0" w:space="0" w:color="auto"/>
            <w:right w:val="none" w:sz="0" w:space="0" w:color="auto"/>
          </w:divBdr>
        </w:div>
        <w:div w:id="1449466742">
          <w:marLeft w:val="0"/>
          <w:marRight w:val="0"/>
          <w:marTop w:val="0"/>
          <w:marBottom w:val="0"/>
          <w:divBdr>
            <w:top w:val="none" w:sz="0" w:space="0" w:color="auto"/>
            <w:left w:val="none" w:sz="0" w:space="0" w:color="auto"/>
            <w:bottom w:val="none" w:sz="0" w:space="0" w:color="auto"/>
            <w:right w:val="none" w:sz="0" w:space="0" w:color="auto"/>
          </w:divBdr>
        </w:div>
        <w:div w:id="2127042146">
          <w:marLeft w:val="0"/>
          <w:marRight w:val="0"/>
          <w:marTop w:val="0"/>
          <w:marBottom w:val="0"/>
          <w:divBdr>
            <w:top w:val="none" w:sz="0" w:space="0" w:color="auto"/>
            <w:left w:val="none" w:sz="0" w:space="0" w:color="auto"/>
            <w:bottom w:val="none" w:sz="0" w:space="0" w:color="auto"/>
            <w:right w:val="none" w:sz="0" w:space="0" w:color="auto"/>
          </w:divBdr>
        </w:div>
        <w:div w:id="908466262">
          <w:marLeft w:val="0"/>
          <w:marRight w:val="0"/>
          <w:marTop w:val="0"/>
          <w:marBottom w:val="0"/>
          <w:divBdr>
            <w:top w:val="none" w:sz="0" w:space="0" w:color="auto"/>
            <w:left w:val="none" w:sz="0" w:space="0" w:color="auto"/>
            <w:bottom w:val="none" w:sz="0" w:space="0" w:color="auto"/>
            <w:right w:val="none" w:sz="0" w:space="0" w:color="auto"/>
          </w:divBdr>
        </w:div>
        <w:div w:id="979381826">
          <w:marLeft w:val="0"/>
          <w:marRight w:val="0"/>
          <w:marTop w:val="0"/>
          <w:marBottom w:val="0"/>
          <w:divBdr>
            <w:top w:val="none" w:sz="0" w:space="0" w:color="auto"/>
            <w:left w:val="none" w:sz="0" w:space="0" w:color="auto"/>
            <w:bottom w:val="none" w:sz="0" w:space="0" w:color="auto"/>
            <w:right w:val="none" w:sz="0" w:space="0" w:color="auto"/>
          </w:divBdr>
        </w:div>
        <w:div w:id="782261088">
          <w:marLeft w:val="0"/>
          <w:marRight w:val="0"/>
          <w:marTop w:val="0"/>
          <w:marBottom w:val="0"/>
          <w:divBdr>
            <w:top w:val="none" w:sz="0" w:space="0" w:color="auto"/>
            <w:left w:val="none" w:sz="0" w:space="0" w:color="auto"/>
            <w:bottom w:val="none" w:sz="0" w:space="0" w:color="auto"/>
            <w:right w:val="none" w:sz="0" w:space="0" w:color="auto"/>
          </w:divBdr>
        </w:div>
        <w:div w:id="81923985">
          <w:marLeft w:val="0"/>
          <w:marRight w:val="0"/>
          <w:marTop w:val="0"/>
          <w:marBottom w:val="0"/>
          <w:divBdr>
            <w:top w:val="none" w:sz="0" w:space="0" w:color="auto"/>
            <w:left w:val="none" w:sz="0" w:space="0" w:color="auto"/>
            <w:bottom w:val="none" w:sz="0" w:space="0" w:color="auto"/>
            <w:right w:val="none" w:sz="0" w:space="0" w:color="auto"/>
          </w:divBdr>
        </w:div>
        <w:div w:id="987780389">
          <w:marLeft w:val="0"/>
          <w:marRight w:val="0"/>
          <w:marTop w:val="0"/>
          <w:marBottom w:val="0"/>
          <w:divBdr>
            <w:top w:val="none" w:sz="0" w:space="0" w:color="auto"/>
            <w:left w:val="none" w:sz="0" w:space="0" w:color="auto"/>
            <w:bottom w:val="none" w:sz="0" w:space="0" w:color="auto"/>
            <w:right w:val="none" w:sz="0" w:space="0" w:color="auto"/>
          </w:divBdr>
        </w:div>
        <w:div w:id="428235101">
          <w:marLeft w:val="0"/>
          <w:marRight w:val="0"/>
          <w:marTop w:val="0"/>
          <w:marBottom w:val="0"/>
          <w:divBdr>
            <w:top w:val="none" w:sz="0" w:space="0" w:color="auto"/>
            <w:left w:val="none" w:sz="0" w:space="0" w:color="auto"/>
            <w:bottom w:val="none" w:sz="0" w:space="0" w:color="auto"/>
            <w:right w:val="none" w:sz="0" w:space="0" w:color="auto"/>
          </w:divBdr>
        </w:div>
        <w:div w:id="1440640984">
          <w:marLeft w:val="0"/>
          <w:marRight w:val="0"/>
          <w:marTop w:val="0"/>
          <w:marBottom w:val="0"/>
          <w:divBdr>
            <w:top w:val="none" w:sz="0" w:space="0" w:color="auto"/>
            <w:left w:val="none" w:sz="0" w:space="0" w:color="auto"/>
            <w:bottom w:val="none" w:sz="0" w:space="0" w:color="auto"/>
            <w:right w:val="none" w:sz="0" w:space="0" w:color="auto"/>
          </w:divBdr>
        </w:div>
        <w:div w:id="1432966885">
          <w:marLeft w:val="0"/>
          <w:marRight w:val="0"/>
          <w:marTop w:val="0"/>
          <w:marBottom w:val="0"/>
          <w:divBdr>
            <w:top w:val="none" w:sz="0" w:space="0" w:color="auto"/>
            <w:left w:val="none" w:sz="0" w:space="0" w:color="auto"/>
            <w:bottom w:val="none" w:sz="0" w:space="0" w:color="auto"/>
            <w:right w:val="none" w:sz="0" w:space="0" w:color="auto"/>
          </w:divBdr>
        </w:div>
        <w:div w:id="1105465594">
          <w:marLeft w:val="0"/>
          <w:marRight w:val="0"/>
          <w:marTop w:val="0"/>
          <w:marBottom w:val="0"/>
          <w:divBdr>
            <w:top w:val="none" w:sz="0" w:space="0" w:color="auto"/>
            <w:left w:val="none" w:sz="0" w:space="0" w:color="auto"/>
            <w:bottom w:val="none" w:sz="0" w:space="0" w:color="auto"/>
            <w:right w:val="none" w:sz="0" w:space="0" w:color="auto"/>
          </w:divBdr>
        </w:div>
        <w:div w:id="1151756093">
          <w:marLeft w:val="0"/>
          <w:marRight w:val="0"/>
          <w:marTop w:val="0"/>
          <w:marBottom w:val="0"/>
          <w:divBdr>
            <w:top w:val="none" w:sz="0" w:space="0" w:color="auto"/>
            <w:left w:val="none" w:sz="0" w:space="0" w:color="auto"/>
            <w:bottom w:val="none" w:sz="0" w:space="0" w:color="auto"/>
            <w:right w:val="none" w:sz="0" w:space="0" w:color="auto"/>
          </w:divBdr>
        </w:div>
        <w:div w:id="640379943">
          <w:marLeft w:val="0"/>
          <w:marRight w:val="0"/>
          <w:marTop w:val="0"/>
          <w:marBottom w:val="0"/>
          <w:divBdr>
            <w:top w:val="none" w:sz="0" w:space="0" w:color="auto"/>
            <w:left w:val="none" w:sz="0" w:space="0" w:color="auto"/>
            <w:bottom w:val="none" w:sz="0" w:space="0" w:color="auto"/>
            <w:right w:val="none" w:sz="0" w:space="0" w:color="auto"/>
          </w:divBdr>
        </w:div>
        <w:div w:id="1182476081">
          <w:marLeft w:val="0"/>
          <w:marRight w:val="0"/>
          <w:marTop w:val="0"/>
          <w:marBottom w:val="0"/>
          <w:divBdr>
            <w:top w:val="none" w:sz="0" w:space="0" w:color="auto"/>
            <w:left w:val="none" w:sz="0" w:space="0" w:color="auto"/>
            <w:bottom w:val="none" w:sz="0" w:space="0" w:color="auto"/>
            <w:right w:val="none" w:sz="0" w:space="0" w:color="auto"/>
          </w:divBdr>
        </w:div>
        <w:div w:id="694621417">
          <w:marLeft w:val="0"/>
          <w:marRight w:val="0"/>
          <w:marTop w:val="0"/>
          <w:marBottom w:val="0"/>
          <w:divBdr>
            <w:top w:val="none" w:sz="0" w:space="0" w:color="auto"/>
            <w:left w:val="none" w:sz="0" w:space="0" w:color="auto"/>
            <w:bottom w:val="none" w:sz="0" w:space="0" w:color="auto"/>
            <w:right w:val="none" w:sz="0" w:space="0" w:color="auto"/>
          </w:divBdr>
        </w:div>
        <w:div w:id="1098138414">
          <w:marLeft w:val="0"/>
          <w:marRight w:val="0"/>
          <w:marTop w:val="0"/>
          <w:marBottom w:val="0"/>
          <w:divBdr>
            <w:top w:val="none" w:sz="0" w:space="0" w:color="auto"/>
            <w:left w:val="none" w:sz="0" w:space="0" w:color="auto"/>
            <w:bottom w:val="none" w:sz="0" w:space="0" w:color="auto"/>
            <w:right w:val="none" w:sz="0" w:space="0" w:color="auto"/>
          </w:divBdr>
        </w:div>
        <w:div w:id="1451630044">
          <w:marLeft w:val="0"/>
          <w:marRight w:val="0"/>
          <w:marTop w:val="0"/>
          <w:marBottom w:val="0"/>
          <w:divBdr>
            <w:top w:val="none" w:sz="0" w:space="0" w:color="auto"/>
            <w:left w:val="none" w:sz="0" w:space="0" w:color="auto"/>
            <w:bottom w:val="none" w:sz="0" w:space="0" w:color="auto"/>
            <w:right w:val="none" w:sz="0" w:space="0" w:color="auto"/>
          </w:divBdr>
        </w:div>
        <w:div w:id="378021221">
          <w:marLeft w:val="0"/>
          <w:marRight w:val="0"/>
          <w:marTop w:val="0"/>
          <w:marBottom w:val="0"/>
          <w:divBdr>
            <w:top w:val="none" w:sz="0" w:space="0" w:color="auto"/>
            <w:left w:val="none" w:sz="0" w:space="0" w:color="auto"/>
            <w:bottom w:val="none" w:sz="0" w:space="0" w:color="auto"/>
            <w:right w:val="none" w:sz="0" w:space="0" w:color="auto"/>
          </w:divBdr>
        </w:div>
        <w:div w:id="698969685">
          <w:marLeft w:val="0"/>
          <w:marRight w:val="0"/>
          <w:marTop w:val="0"/>
          <w:marBottom w:val="0"/>
          <w:divBdr>
            <w:top w:val="none" w:sz="0" w:space="0" w:color="auto"/>
            <w:left w:val="none" w:sz="0" w:space="0" w:color="auto"/>
            <w:bottom w:val="none" w:sz="0" w:space="0" w:color="auto"/>
            <w:right w:val="none" w:sz="0" w:space="0" w:color="auto"/>
          </w:divBdr>
        </w:div>
        <w:div w:id="1660114099">
          <w:marLeft w:val="0"/>
          <w:marRight w:val="0"/>
          <w:marTop w:val="0"/>
          <w:marBottom w:val="0"/>
          <w:divBdr>
            <w:top w:val="none" w:sz="0" w:space="0" w:color="auto"/>
            <w:left w:val="none" w:sz="0" w:space="0" w:color="auto"/>
            <w:bottom w:val="none" w:sz="0" w:space="0" w:color="auto"/>
            <w:right w:val="none" w:sz="0" w:space="0" w:color="auto"/>
          </w:divBdr>
        </w:div>
        <w:div w:id="1917595345">
          <w:marLeft w:val="0"/>
          <w:marRight w:val="0"/>
          <w:marTop w:val="0"/>
          <w:marBottom w:val="0"/>
          <w:divBdr>
            <w:top w:val="none" w:sz="0" w:space="0" w:color="auto"/>
            <w:left w:val="none" w:sz="0" w:space="0" w:color="auto"/>
            <w:bottom w:val="none" w:sz="0" w:space="0" w:color="auto"/>
            <w:right w:val="none" w:sz="0" w:space="0" w:color="auto"/>
          </w:divBdr>
        </w:div>
        <w:div w:id="538980728">
          <w:marLeft w:val="0"/>
          <w:marRight w:val="0"/>
          <w:marTop w:val="0"/>
          <w:marBottom w:val="0"/>
          <w:divBdr>
            <w:top w:val="none" w:sz="0" w:space="0" w:color="auto"/>
            <w:left w:val="none" w:sz="0" w:space="0" w:color="auto"/>
            <w:bottom w:val="none" w:sz="0" w:space="0" w:color="auto"/>
            <w:right w:val="none" w:sz="0" w:space="0" w:color="auto"/>
          </w:divBdr>
        </w:div>
        <w:div w:id="1294747561">
          <w:marLeft w:val="0"/>
          <w:marRight w:val="0"/>
          <w:marTop w:val="0"/>
          <w:marBottom w:val="0"/>
          <w:divBdr>
            <w:top w:val="none" w:sz="0" w:space="0" w:color="auto"/>
            <w:left w:val="none" w:sz="0" w:space="0" w:color="auto"/>
            <w:bottom w:val="none" w:sz="0" w:space="0" w:color="auto"/>
            <w:right w:val="none" w:sz="0" w:space="0" w:color="auto"/>
          </w:divBdr>
        </w:div>
        <w:div w:id="1298999046">
          <w:marLeft w:val="0"/>
          <w:marRight w:val="0"/>
          <w:marTop w:val="0"/>
          <w:marBottom w:val="0"/>
          <w:divBdr>
            <w:top w:val="none" w:sz="0" w:space="0" w:color="auto"/>
            <w:left w:val="none" w:sz="0" w:space="0" w:color="auto"/>
            <w:bottom w:val="none" w:sz="0" w:space="0" w:color="auto"/>
            <w:right w:val="none" w:sz="0" w:space="0" w:color="auto"/>
          </w:divBdr>
        </w:div>
        <w:div w:id="507519740">
          <w:marLeft w:val="0"/>
          <w:marRight w:val="0"/>
          <w:marTop w:val="0"/>
          <w:marBottom w:val="0"/>
          <w:divBdr>
            <w:top w:val="none" w:sz="0" w:space="0" w:color="auto"/>
            <w:left w:val="none" w:sz="0" w:space="0" w:color="auto"/>
            <w:bottom w:val="none" w:sz="0" w:space="0" w:color="auto"/>
            <w:right w:val="none" w:sz="0" w:space="0" w:color="auto"/>
          </w:divBdr>
        </w:div>
        <w:div w:id="608122183">
          <w:marLeft w:val="0"/>
          <w:marRight w:val="0"/>
          <w:marTop w:val="0"/>
          <w:marBottom w:val="0"/>
          <w:divBdr>
            <w:top w:val="none" w:sz="0" w:space="0" w:color="auto"/>
            <w:left w:val="none" w:sz="0" w:space="0" w:color="auto"/>
            <w:bottom w:val="none" w:sz="0" w:space="0" w:color="auto"/>
            <w:right w:val="none" w:sz="0" w:space="0" w:color="auto"/>
          </w:divBdr>
        </w:div>
        <w:div w:id="2040811498">
          <w:marLeft w:val="0"/>
          <w:marRight w:val="0"/>
          <w:marTop w:val="0"/>
          <w:marBottom w:val="0"/>
          <w:divBdr>
            <w:top w:val="none" w:sz="0" w:space="0" w:color="auto"/>
            <w:left w:val="none" w:sz="0" w:space="0" w:color="auto"/>
            <w:bottom w:val="none" w:sz="0" w:space="0" w:color="auto"/>
            <w:right w:val="none" w:sz="0" w:space="0" w:color="auto"/>
          </w:divBdr>
        </w:div>
        <w:div w:id="1595433481">
          <w:marLeft w:val="0"/>
          <w:marRight w:val="0"/>
          <w:marTop w:val="0"/>
          <w:marBottom w:val="0"/>
          <w:divBdr>
            <w:top w:val="none" w:sz="0" w:space="0" w:color="auto"/>
            <w:left w:val="none" w:sz="0" w:space="0" w:color="auto"/>
            <w:bottom w:val="none" w:sz="0" w:space="0" w:color="auto"/>
            <w:right w:val="none" w:sz="0" w:space="0" w:color="auto"/>
          </w:divBdr>
        </w:div>
        <w:div w:id="325404341">
          <w:marLeft w:val="0"/>
          <w:marRight w:val="0"/>
          <w:marTop w:val="0"/>
          <w:marBottom w:val="0"/>
          <w:divBdr>
            <w:top w:val="none" w:sz="0" w:space="0" w:color="auto"/>
            <w:left w:val="none" w:sz="0" w:space="0" w:color="auto"/>
            <w:bottom w:val="none" w:sz="0" w:space="0" w:color="auto"/>
            <w:right w:val="none" w:sz="0" w:space="0" w:color="auto"/>
          </w:divBdr>
        </w:div>
        <w:div w:id="534542080">
          <w:marLeft w:val="0"/>
          <w:marRight w:val="0"/>
          <w:marTop w:val="0"/>
          <w:marBottom w:val="0"/>
          <w:divBdr>
            <w:top w:val="none" w:sz="0" w:space="0" w:color="auto"/>
            <w:left w:val="none" w:sz="0" w:space="0" w:color="auto"/>
            <w:bottom w:val="none" w:sz="0" w:space="0" w:color="auto"/>
            <w:right w:val="none" w:sz="0" w:space="0" w:color="auto"/>
          </w:divBdr>
        </w:div>
        <w:div w:id="1544172511">
          <w:marLeft w:val="0"/>
          <w:marRight w:val="0"/>
          <w:marTop w:val="0"/>
          <w:marBottom w:val="0"/>
          <w:divBdr>
            <w:top w:val="none" w:sz="0" w:space="0" w:color="auto"/>
            <w:left w:val="none" w:sz="0" w:space="0" w:color="auto"/>
            <w:bottom w:val="none" w:sz="0" w:space="0" w:color="auto"/>
            <w:right w:val="none" w:sz="0" w:space="0" w:color="auto"/>
          </w:divBdr>
        </w:div>
        <w:div w:id="141504319">
          <w:marLeft w:val="0"/>
          <w:marRight w:val="0"/>
          <w:marTop w:val="0"/>
          <w:marBottom w:val="0"/>
          <w:divBdr>
            <w:top w:val="none" w:sz="0" w:space="0" w:color="auto"/>
            <w:left w:val="none" w:sz="0" w:space="0" w:color="auto"/>
            <w:bottom w:val="none" w:sz="0" w:space="0" w:color="auto"/>
            <w:right w:val="none" w:sz="0" w:space="0" w:color="auto"/>
          </w:divBdr>
        </w:div>
        <w:div w:id="421340848">
          <w:marLeft w:val="0"/>
          <w:marRight w:val="0"/>
          <w:marTop w:val="0"/>
          <w:marBottom w:val="0"/>
          <w:divBdr>
            <w:top w:val="none" w:sz="0" w:space="0" w:color="auto"/>
            <w:left w:val="none" w:sz="0" w:space="0" w:color="auto"/>
            <w:bottom w:val="none" w:sz="0" w:space="0" w:color="auto"/>
            <w:right w:val="none" w:sz="0" w:space="0" w:color="auto"/>
          </w:divBdr>
        </w:div>
        <w:div w:id="1123227368">
          <w:marLeft w:val="0"/>
          <w:marRight w:val="0"/>
          <w:marTop w:val="0"/>
          <w:marBottom w:val="0"/>
          <w:divBdr>
            <w:top w:val="none" w:sz="0" w:space="0" w:color="auto"/>
            <w:left w:val="none" w:sz="0" w:space="0" w:color="auto"/>
            <w:bottom w:val="none" w:sz="0" w:space="0" w:color="auto"/>
            <w:right w:val="none" w:sz="0" w:space="0" w:color="auto"/>
          </w:divBdr>
        </w:div>
        <w:div w:id="1447307603">
          <w:marLeft w:val="0"/>
          <w:marRight w:val="0"/>
          <w:marTop w:val="0"/>
          <w:marBottom w:val="0"/>
          <w:divBdr>
            <w:top w:val="none" w:sz="0" w:space="0" w:color="auto"/>
            <w:left w:val="none" w:sz="0" w:space="0" w:color="auto"/>
            <w:bottom w:val="none" w:sz="0" w:space="0" w:color="auto"/>
            <w:right w:val="none" w:sz="0" w:space="0" w:color="auto"/>
          </w:divBdr>
        </w:div>
        <w:div w:id="1974408153">
          <w:marLeft w:val="0"/>
          <w:marRight w:val="0"/>
          <w:marTop w:val="0"/>
          <w:marBottom w:val="0"/>
          <w:divBdr>
            <w:top w:val="none" w:sz="0" w:space="0" w:color="auto"/>
            <w:left w:val="none" w:sz="0" w:space="0" w:color="auto"/>
            <w:bottom w:val="none" w:sz="0" w:space="0" w:color="auto"/>
            <w:right w:val="none" w:sz="0" w:space="0" w:color="auto"/>
          </w:divBdr>
        </w:div>
        <w:div w:id="2016418303">
          <w:marLeft w:val="0"/>
          <w:marRight w:val="0"/>
          <w:marTop w:val="0"/>
          <w:marBottom w:val="0"/>
          <w:divBdr>
            <w:top w:val="none" w:sz="0" w:space="0" w:color="auto"/>
            <w:left w:val="none" w:sz="0" w:space="0" w:color="auto"/>
            <w:bottom w:val="none" w:sz="0" w:space="0" w:color="auto"/>
            <w:right w:val="none" w:sz="0" w:space="0" w:color="auto"/>
          </w:divBdr>
        </w:div>
        <w:div w:id="1336542417">
          <w:marLeft w:val="0"/>
          <w:marRight w:val="0"/>
          <w:marTop w:val="0"/>
          <w:marBottom w:val="0"/>
          <w:divBdr>
            <w:top w:val="none" w:sz="0" w:space="0" w:color="auto"/>
            <w:left w:val="none" w:sz="0" w:space="0" w:color="auto"/>
            <w:bottom w:val="none" w:sz="0" w:space="0" w:color="auto"/>
            <w:right w:val="none" w:sz="0" w:space="0" w:color="auto"/>
          </w:divBdr>
        </w:div>
        <w:div w:id="1230847506">
          <w:marLeft w:val="0"/>
          <w:marRight w:val="0"/>
          <w:marTop w:val="0"/>
          <w:marBottom w:val="0"/>
          <w:divBdr>
            <w:top w:val="none" w:sz="0" w:space="0" w:color="auto"/>
            <w:left w:val="none" w:sz="0" w:space="0" w:color="auto"/>
            <w:bottom w:val="none" w:sz="0" w:space="0" w:color="auto"/>
            <w:right w:val="none" w:sz="0" w:space="0" w:color="auto"/>
          </w:divBdr>
        </w:div>
        <w:div w:id="1675524162">
          <w:marLeft w:val="0"/>
          <w:marRight w:val="0"/>
          <w:marTop w:val="0"/>
          <w:marBottom w:val="0"/>
          <w:divBdr>
            <w:top w:val="none" w:sz="0" w:space="0" w:color="auto"/>
            <w:left w:val="none" w:sz="0" w:space="0" w:color="auto"/>
            <w:bottom w:val="none" w:sz="0" w:space="0" w:color="auto"/>
            <w:right w:val="none" w:sz="0" w:space="0" w:color="auto"/>
          </w:divBdr>
        </w:div>
        <w:div w:id="952976919">
          <w:marLeft w:val="0"/>
          <w:marRight w:val="0"/>
          <w:marTop w:val="0"/>
          <w:marBottom w:val="0"/>
          <w:divBdr>
            <w:top w:val="none" w:sz="0" w:space="0" w:color="auto"/>
            <w:left w:val="none" w:sz="0" w:space="0" w:color="auto"/>
            <w:bottom w:val="none" w:sz="0" w:space="0" w:color="auto"/>
            <w:right w:val="none" w:sz="0" w:space="0" w:color="auto"/>
          </w:divBdr>
        </w:div>
        <w:div w:id="59603384">
          <w:marLeft w:val="0"/>
          <w:marRight w:val="0"/>
          <w:marTop w:val="0"/>
          <w:marBottom w:val="0"/>
          <w:divBdr>
            <w:top w:val="none" w:sz="0" w:space="0" w:color="auto"/>
            <w:left w:val="none" w:sz="0" w:space="0" w:color="auto"/>
            <w:bottom w:val="none" w:sz="0" w:space="0" w:color="auto"/>
            <w:right w:val="none" w:sz="0" w:space="0" w:color="auto"/>
          </w:divBdr>
        </w:div>
        <w:div w:id="622662961">
          <w:marLeft w:val="0"/>
          <w:marRight w:val="0"/>
          <w:marTop w:val="0"/>
          <w:marBottom w:val="0"/>
          <w:divBdr>
            <w:top w:val="none" w:sz="0" w:space="0" w:color="auto"/>
            <w:left w:val="none" w:sz="0" w:space="0" w:color="auto"/>
            <w:bottom w:val="none" w:sz="0" w:space="0" w:color="auto"/>
            <w:right w:val="none" w:sz="0" w:space="0" w:color="auto"/>
          </w:divBdr>
        </w:div>
        <w:div w:id="131211767">
          <w:marLeft w:val="0"/>
          <w:marRight w:val="0"/>
          <w:marTop w:val="0"/>
          <w:marBottom w:val="0"/>
          <w:divBdr>
            <w:top w:val="none" w:sz="0" w:space="0" w:color="auto"/>
            <w:left w:val="none" w:sz="0" w:space="0" w:color="auto"/>
            <w:bottom w:val="none" w:sz="0" w:space="0" w:color="auto"/>
            <w:right w:val="none" w:sz="0" w:space="0" w:color="auto"/>
          </w:divBdr>
        </w:div>
        <w:div w:id="234632383">
          <w:marLeft w:val="0"/>
          <w:marRight w:val="0"/>
          <w:marTop w:val="0"/>
          <w:marBottom w:val="0"/>
          <w:divBdr>
            <w:top w:val="none" w:sz="0" w:space="0" w:color="auto"/>
            <w:left w:val="none" w:sz="0" w:space="0" w:color="auto"/>
            <w:bottom w:val="none" w:sz="0" w:space="0" w:color="auto"/>
            <w:right w:val="none" w:sz="0" w:space="0" w:color="auto"/>
          </w:divBdr>
        </w:div>
      </w:divsChild>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2922965">
      <w:bodyDiv w:val="1"/>
      <w:marLeft w:val="0"/>
      <w:marRight w:val="0"/>
      <w:marTop w:val="0"/>
      <w:marBottom w:val="0"/>
      <w:divBdr>
        <w:top w:val="none" w:sz="0" w:space="0" w:color="auto"/>
        <w:left w:val="none" w:sz="0" w:space="0" w:color="auto"/>
        <w:bottom w:val="none" w:sz="0" w:space="0" w:color="auto"/>
        <w:right w:val="none" w:sz="0" w:space="0" w:color="auto"/>
      </w:divBdr>
    </w:div>
    <w:div w:id="763107613">
      <w:bodyDiv w:val="1"/>
      <w:marLeft w:val="0"/>
      <w:marRight w:val="0"/>
      <w:marTop w:val="0"/>
      <w:marBottom w:val="0"/>
      <w:divBdr>
        <w:top w:val="none" w:sz="0" w:space="0" w:color="auto"/>
        <w:left w:val="none" w:sz="0" w:space="0" w:color="auto"/>
        <w:bottom w:val="none" w:sz="0" w:space="0" w:color="auto"/>
        <w:right w:val="none" w:sz="0" w:space="0" w:color="auto"/>
      </w:divBdr>
    </w:div>
    <w:div w:id="763108587">
      <w:bodyDiv w:val="1"/>
      <w:marLeft w:val="0"/>
      <w:marRight w:val="0"/>
      <w:marTop w:val="0"/>
      <w:marBottom w:val="0"/>
      <w:divBdr>
        <w:top w:val="none" w:sz="0" w:space="0" w:color="auto"/>
        <w:left w:val="none" w:sz="0" w:space="0" w:color="auto"/>
        <w:bottom w:val="none" w:sz="0" w:space="0" w:color="auto"/>
        <w:right w:val="none" w:sz="0" w:space="0" w:color="auto"/>
      </w:divBdr>
    </w:div>
    <w:div w:id="763110415">
      <w:bodyDiv w:val="1"/>
      <w:marLeft w:val="0"/>
      <w:marRight w:val="0"/>
      <w:marTop w:val="0"/>
      <w:marBottom w:val="0"/>
      <w:divBdr>
        <w:top w:val="none" w:sz="0" w:space="0" w:color="auto"/>
        <w:left w:val="none" w:sz="0" w:space="0" w:color="auto"/>
        <w:bottom w:val="none" w:sz="0" w:space="0" w:color="auto"/>
        <w:right w:val="none" w:sz="0" w:space="0" w:color="auto"/>
      </w:divBdr>
    </w:div>
    <w:div w:id="763457101">
      <w:bodyDiv w:val="1"/>
      <w:marLeft w:val="0"/>
      <w:marRight w:val="0"/>
      <w:marTop w:val="0"/>
      <w:marBottom w:val="0"/>
      <w:divBdr>
        <w:top w:val="none" w:sz="0" w:space="0" w:color="auto"/>
        <w:left w:val="none" w:sz="0" w:space="0" w:color="auto"/>
        <w:bottom w:val="none" w:sz="0" w:space="0" w:color="auto"/>
        <w:right w:val="none" w:sz="0" w:space="0" w:color="auto"/>
      </w:divBdr>
    </w:div>
    <w:div w:id="763576422">
      <w:bodyDiv w:val="1"/>
      <w:marLeft w:val="0"/>
      <w:marRight w:val="0"/>
      <w:marTop w:val="0"/>
      <w:marBottom w:val="0"/>
      <w:divBdr>
        <w:top w:val="none" w:sz="0" w:space="0" w:color="auto"/>
        <w:left w:val="none" w:sz="0" w:space="0" w:color="auto"/>
        <w:bottom w:val="none" w:sz="0" w:space="0" w:color="auto"/>
        <w:right w:val="none" w:sz="0" w:space="0" w:color="auto"/>
      </w:divBdr>
    </w:div>
    <w:div w:id="763914558">
      <w:bodyDiv w:val="1"/>
      <w:marLeft w:val="0"/>
      <w:marRight w:val="0"/>
      <w:marTop w:val="0"/>
      <w:marBottom w:val="0"/>
      <w:divBdr>
        <w:top w:val="none" w:sz="0" w:space="0" w:color="auto"/>
        <w:left w:val="none" w:sz="0" w:space="0" w:color="auto"/>
        <w:bottom w:val="none" w:sz="0" w:space="0" w:color="auto"/>
        <w:right w:val="none" w:sz="0" w:space="0" w:color="auto"/>
      </w:divBdr>
    </w:div>
    <w:div w:id="763964319">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495103">
      <w:bodyDiv w:val="1"/>
      <w:marLeft w:val="0"/>
      <w:marRight w:val="0"/>
      <w:marTop w:val="0"/>
      <w:marBottom w:val="0"/>
      <w:divBdr>
        <w:top w:val="none" w:sz="0" w:space="0" w:color="auto"/>
        <w:left w:val="none" w:sz="0" w:space="0" w:color="auto"/>
        <w:bottom w:val="none" w:sz="0" w:space="0" w:color="auto"/>
        <w:right w:val="none" w:sz="0" w:space="0" w:color="auto"/>
      </w:divBdr>
    </w:div>
    <w:div w:id="764501014">
      <w:bodyDiv w:val="1"/>
      <w:marLeft w:val="0"/>
      <w:marRight w:val="0"/>
      <w:marTop w:val="0"/>
      <w:marBottom w:val="0"/>
      <w:divBdr>
        <w:top w:val="none" w:sz="0" w:space="0" w:color="auto"/>
        <w:left w:val="none" w:sz="0" w:space="0" w:color="auto"/>
        <w:bottom w:val="none" w:sz="0" w:space="0" w:color="auto"/>
        <w:right w:val="none" w:sz="0" w:space="0" w:color="auto"/>
      </w:divBdr>
    </w:div>
    <w:div w:id="764690304">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4766822">
      <w:bodyDiv w:val="1"/>
      <w:marLeft w:val="0"/>
      <w:marRight w:val="0"/>
      <w:marTop w:val="0"/>
      <w:marBottom w:val="0"/>
      <w:divBdr>
        <w:top w:val="none" w:sz="0" w:space="0" w:color="auto"/>
        <w:left w:val="none" w:sz="0" w:space="0" w:color="auto"/>
        <w:bottom w:val="none" w:sz="0" w:space="0" w:color="auto"/>
        <w:right w:val="none" w:sz="0" w:space="0" w:color="auto"/>
      </w:divBdr>
    </w:div>
    <w:div w:id="765148639">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5619753">
      <w:bodyDiv w:val="1"/>
      <w:marLeft w:val="0"/>
      <w:marRight w:val="0"/>
      <w:marTop w:val="0"/>
      <w:marBottom w:val="0"/>
      <w:divBdr>
        <w:top w:val="none" w:sz="0" w:space="0" w:color="auto"/>
        <w:left w:val="none" w:sz="0" w:space="0" w:color="auto"/>
        <w:bottom w:val="none" w:sz="0" w:space="0" w:color="auto"/>
        <w:right w:val="none" w:sz="0" w:space="0" w:color="auto"/>
      </w:divBdr>
    </w:div>
    <w:div w:id="766389629">
      <w:bodyDiv w:val="1"/>
      <w:marLeft w:val="0"/>
      <w:marRight w:val="0"/>
      <w:marTop w:val="0"/>
      <w:marBottom w:val="0"/>
      <w:divBdr>
        <w:top w:val="none" w:sz="0" w:space="0" w:color="auto"/>
        <w:left w:val="none" w:sz="0" w:space="0" w:color="auto"/>
        <w:bottom w:val="none" w:sz="0" w:space="0" w:color="auto"/>
        <w:right w:val="none" w:sz="0" w:space="0" w:color="auto"/>
      </w:divBdr>
    </w:div>
    <w:div w:id="767234082">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67852506">
      <w:bodyDiv w:val="1"/>
      <w:marLeft w:val="0"/>
      <w:marRight w:val="0"/>
      <w:marTop w:val="0"/>
      <w:marBottom w:val="0"/>
      <w:divBdr>
        <w:top w:val="none" w:sz="0" w:space="0" w:color="auto"/>
        <w:left w:val="none" w:sz="0" w:space="0" w:color="auto"/>
        <w:bottom w:val="none" w:sz="0" w:space="0" w:color="auto"/>
        <w:right w:val="none" w:sz="0" w:space="0" w:color="auto"/>
      </w:divBdr>
    </w:div>
    <w:div w:id="768086515">
      <w:bodyDiv w:val="1"/>
      <w:marLeft w:val="0"/>
      <w:marRight w:val="0"/>
      <w:marTop w:val="0"/>
      <w:marBottom w:val="0"/>
      <w:divBdr>
        <w:top w:val="none" w:sz="0" w:space="0" w:color="auto"/>
        <w:left w:val="none" w:sz="0" w:space="0" w:color="auto"/>
        <w:bottom w:val="none" w:sz="0" w:space="0" w:color="auto"/>
        <w:right w:val="none" w:sz="0" w:space="0" w:color="auto"/>
      </w:divBdr>
    </w:div>
    <w:div w:id="768938556">
      <w:bodyDiv w:val="1"/>
      <w:marLeft w:val="0"/>
      <w:marRight w:val="0"/>
      <w:marTop w:val="0"/>
      <w:marBottom w:val="0"/>
      <w:divBdr>
        <w:top w:val="none" w:sz="0" w:space="0" w:color="auto"/>
        <w:left w:val="none" w:sz="0" w:space="0" w:color="auto"/>
        <w:bottom w:val="none" w:sz="0" w:space="0" w:color="auto"/>
        <w:right w:val="none" w:sz="0" w:space="0" w:color="auto"/>
      </w:divBdr>
    </w:div>
    <w:div w:id="769550326">
      <w:bodyDiv w:val="1"/>
      <w:marLeft w:val="0"/>
      <w:marRight w:val="0"/>
      <w:marTop w:val="0"/>
      <w:marBottom w:val="0"/>
      <w:divBdr>
        <w:top w:val="none" w:sz="0" w:space="0" w:color="auto"/>
        <w:left w:val="none" w:sz="0" w:space="0" w:color="auto"/>
        <w:bottom w:val="none" w:sz="0" w:space="0" w:color="auto"/>
        <w:right w:val="none" w:sz="0" w:space="0" w:color="auto"/>
      </w:divBdr>
    </w:div>
    <w:div w:id="769737979">
      <w:bodyDiv w:val="1"/>
      <w:marLeft w:val="0"/>
      <w:marRight w:val="0"/>
      <w:marTop w:val="0"/>
      <w:marBottom w:val="0"/>
      <w:divBdr>
        <w:top w:val="none" w:sz="0" w:space="0" w:color="auto"/>
        <w:left w:val="none" w:sz="0" w:space="0" w:color="auto"/>
        <w:bottom w:val="none" w:sz="0" w:space="0" w:color="auto"/>
        <w:right w:val="none" w:sz="0" w:space="0" w:color="auto"/>
      </w:divBdr>
    </w:div>
    <w:div w:id="770049735">
      <w:bodyDiv w:val="1"/>
      <w:marLeft w:val="0"/>
      <w:marRight w:val="0"/>
      <w:marTop w:val="0"/>
      <w:marBottom w:val="0"/>
      <w:divBdr>
        <w:top w:val="none" w:sz="0" w:space="0" w:color="auto"/>
        <w:left w:val="none" w:sz="0" w:space="0" w:color="auto"/>
        <w:bottom w:val="none" w:sz="0" w:space="0" w:color="auto"/>
        <w:right w:val="none" w:sz="0" w:space="0" w:color="auto"/>
      </w:divBdr>
    </w:div>
    <w:div w:id="770053317">
      <w:bodyDiv w:val="1"/>
      <w:marLeft w:val="0"/>
      <w:marRight w:val="0"/>
      <w:marTop w:val="0"/>
      <w:marBottom w:val="0"/>
      <w:divBdr>
        <w:top w:val="none" w:sz="0" w:space="0" w:color="auto"/>
        <w:left w:val="none" w:sz="0" w:space="0" w:color="auto"/>
        <w:bottom w:val="none" w:sz="0" w:space="0" w:color="auto"/>
        <w:right w:val="none" w:sz="0" w:space="0" w:color="auto"/>
      </w:divBdr>
    </w:div>
    <w:div w:id="770129476">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127898">
      <w:bodyDiv w:val="1"/>
      <w:marLeft w:val="0"/>
      <w:marRight w:val="0"/>
      <w:marTop w:val="0"/>
      <w:marBottom w:val="0"/>
      <w:divBdr>
        <w:top w:val="none" w:sz="0" w:space="0" w:color="auto"/>
        <w:left w:val="none" w:sz="0" w:space="0" w:color="auto"/>
        <w:bottom w:val="none" w:sz="0" w:space="0" w:color="auto"/>
        <w:right w:val="none" w:sz="0" w:space="0" w:color="auto"/>
      </w:divBdr>
    </w:div>
    <w:div w:id="77117017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1901215">
      <w:bodyDiv w:val="1"/>
      <w:marLeft w:val="0"/>
      <w:marRight w:val="0"/>
      <w:marTop w:val="0"/>
      <w:marBottom w:val="0"/>
      <w:divBdr>
        <w:top w:val="none" w:sz="0" w:space="0" w:color="auto"/>
        <w:left w:val="none" w:sz="0" w:space="0" w:color="auto"/>
        <w:bottom w:val="none" w:sz="0" w:space="0" w:color="auto"/>
        <w:right w:val="none" w:sz="0" w:space="0" w:color="auto"/>
      </w:divBdr>
    </w:div>
    <w:div w:id="772165209">
      <w:bodyDiv w:val="1"/>
      <w:marLeft w:val="0"/>
      <w:marRight w:val="0"/>
      <w:marTop w:val="0"/>
      <w:marBottom w:val="0"/>
      <w:divBdr>
        <w:top w:val="none" w:sz="0" w:space="0" w:color="auto"/>
        <w:left w:val="none" w:sz="0" w:space="0" w:color="auto"/>
        <w:bottom w:val="none" w:sz="0" w:space="0" w:color="auto"/>
        <w:right w:val="none" w:sz="0" w:space="0" w:color="auto"/>
      </w:divBdr>
    </w:div>
    <w:div w:id="77228512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2751322">
      <w:bodyDiv w:val="1"/>
      <w:marLeft w:val="0"/>
      <w:marRight w:val="0"/>
      <w:marTop w:val="0"/>
      <w:marBottom w:val="0"/>
      <w:divBdr>
        <w:top w:val="none" w:sz="0" w:space="0" w:color="auto"/>
        <w:left w:val="none" w:sz="0" w:space="0" w:color="auto"/>
        <w:bottom w:val="none" w:sz="0" w:space="0" w:color="auto"/>
        <w:right w:val="none" w:sz="0" w:space="0" w:color="auto"/>
      </w:divBdr>
    </w:div>
    <w:div w:id="772824707">
      <w:bodyDiv w:val="1"/>
      <w:marLeft w:val="0"/>
      <w:marRight w:val="0"/>
      <w:marTop w:val="0"/>
      <w:marBottom w:val="0"/>
      <w:divBdr>
        <w:top w:val="none" w:sz="0" w:space="0" w:color="auto"/>
        <w:left w:val="none" w:sz="0" w:space="0" w:color="auto"/>
        <w:bottom w:val="none" w:sz="0" w:space="0" w:color="auto"/>
        <w:right w:val="none" w:sz="0" w:space="0" w:color="auto"/>
      </w:divBdr>
    </w:div>
    <w:div w:id="773013859">
      <w:bodyDiv w:val="1"/>
      <w:marLeft w:val="0"/>
      <w:marRight w:val="0"/>
      <w:marTop w:val="0"/>
      <w:marBottom w:val="0"/>
      <w:divBdr>
        <w:top w:val="none" w:sz="0" w:space="0" w:color="auto"/>
        <w:left w:val="none" w:sz="0" w:space="0" w:color="auto"/>
        <w:bottom w:val="none" w:sz="0" w:space="0" w:color="auto"/>
        <w:right w:val="none" w:sz="0" w:space="0" w:color="auto"/>
      </w:divBdr>
    </w:div>
    <w:div w:id="773087765">
      <w:bodyDiv w:val="1"/>
      <w:marLeft w:val="0"/>
      <w:marRight w:val="0"/>
      <w:marTop w:val="0"/>
      <w:marBottom w:val="0"/>
      <w:divBdr>
        <w:top w:val="none" w:sz="0" w:space="0" w:color="auto"/>
        <w:left w:val="none" w:sz="0" w:space="0" w:color="auto"/>
        <w:bottom w:val="none" w:sz="0" w:space="0" w:color="auto"/>
        <w:right w:val="none" w:sz="0" w:space="0" w:color="auto"/>
      </w:divBdr>
    </w:div>
    <w:div w:id="773401220">
      <w:bodyDiv w:val="1"/>
      <w:marLeft w:val="0"/>
      <w:marRight w:val="0"/>
      <w:marTop w:val="0"/>
      <w:marBottom w:val="0"/>
      <w:divBdr>
        <w:top w:val="none" w:sz="0" w:space="0" w:color="auto"/>
        <w:left w:val="none" w:sz="0" w:space="0" w:color="auto"/>
        <w:bottom w:val="none" w:sz="0" w:space="0" w:color="auto"/>
        <w:right w:val="none" w:sz="0" w:space="0" w:color="auto"/>
      </w:divBdr>
    </w:div>
    <w:div w:id="773749570">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4903289">
      <w:bodyDiv w:val="1"/>
      <w:marLeft w:val="0"/>
      <w:marRight w:val="0"/>
      <w:marTop w:val="0"/>
      <w:marBottom w:val="0"/>
      <w:divBdr>
        <w:top w:val="none" w:sz="0" w:space="0" w:color="auto"/>
        <w:left w:val="none" w:sz="0" w:space="0" w:color="auto"/>
        <w:bottom w:val="none" w:sz="0" w:space="0" w:color="auto"/>
        <w:right w:val="none" w:sz="0" w:space="0" w:color="auto"/>
      </w:divBdr>
    </w:div>
    <w:div w:id="775101261">
      <w:bodyDiv w:val="1"/>
      <w:marLeft w:val="0"/>
      <w:marRight w:val="0"/>
      <w:marTop w:val="0"/>
      <w:marBottom w:val="0"/>
      <w:divBdr>
        <w:top w:val="none" w:sz="0" w:space="0" w:color="auto"/>
        <w:left w:val="none" w:sz="0" w:space="0" w:color="auto"/>
        <w:bottom w:val="none" w:sz="0" w:space="0" w:color="auto"/>
        <w:right w:val="none" w:sz="0" w:space="0" w:color="auto"/>
      </w:divBdr>
    </w:div>
    <w:div w:id="775248714">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6096636">
      <w:bodyDiv w:val="1"/>
      <w:marLeft w:val="0"/>
      <w:marRight w:val="0"/>
      <w:marTop w:val="0"/>
      <w:marBottom w:val="0"/>
      <w:divBdr>
        <w:top w:val="none" w:sz="0" w:space="0" w:color="auto"/>
        <w:left w:val="none" w:sz="0" w:space="0" w:color="auto"/>
        <w:bottom w:val="none" w:sz="0" w:space="0" w:color="auto"/>
        <w:right w:val="none" w:sz="0" w:space="0" w:color="auto"/>
      </w:divBdr>
    </w:div>
    <w:div w:id="776828880">
      <w:bodyDiv w:val="1"/>
      <w:marLeft w:val="0"/>
      <w:marRight w:val="0"/>
      <w:marTop w:val="0"/>
      <w:marBottom w:val="0"/>
      <w:divBdr>
        <w:top w:val="none" w:sz="0" w:space="0" w:color="auto"/>
        <w:left w:val="none" w:sz="0" w:space="0" w:color="auto"/>
        <w:bottom w:val="none" w:sz="0" w:space="0" w:color="auto"/>
        <w:right w:val="none" w:sz="0" w:space="0" w:color="auto"/>
      </w:divBdr>
    </w:div>
    <w:div w:id="776830873">
      <w:bodyDiv w:val="1"/>
      <w:marLeft w:val="0"/>
      <w:marRight w:val="0"/>
      <w:marTop w:val="0"/>
      <w:marBottom w:val="0"/>
      <w:divBdr>
        <w:top w:val="none" w:sz="0" w:space="0" w:color="auto"/>
        <w:left w:val="none" w:sz="0" w:space="0" w:color="auto"/>
        <w:bottom w:val="none" w:sz="0" w:space="0" w:color="auto"/>
        <w:right w:val="none" w:sz="0" w:space="0" w:color="auto"/>
      </w:divBdr>
    </w:div>
    <w:div w:id="776947736">
      <w:bodyDiv w:val="1"/>
      <w:marLeft w:val="0"/>
      <w:marRight w:val="0"/>
      <w:marTop w:val="0"/>
      <w:marBottom w:val="0"/>
      <w:divBdr>
        <w:top w:val="none" w:sz="0" w:space="0" w:color="auto"/>
        <w:left w:val="none" w:sz="0" w:space="0" w:color="auto"/>
        <w:bottom w:val="none" w:sz="0" w:space="0" w:color="auto"/>
        <w:right w:val="none" w:sz="0" w:space="0" w:color="auto"/>
      </w:divBdr>
    </w:div>
    <w:div w:id="778186969">
      <w:bodyDiv w:val="1"/>
      <w:marLeft w:val="0"/>
      <w:marRight w:val="0"/>
      <w:marTop w:val="0"/>
      <w:marBottom w:val="0"/>
      <w:divBdr>
        <w:top w:val="none" w:sz="0" w:space="0" w:color="auto"/>
        <w:left w:val="none" w:sz="0" w:space="0" w:color="auto"/>
        <w:bottom w:val="none" w:sz="0" w:space="0" w:color="auto"/>
        <w:right w:val="none" w:sz="0" w:space="0" w:color="auto"/>
      </w:divBdr>
    </w:div>
    <w:div w:id="778378031">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524465">
      <w:bodyDiv w:val="1"/>
      <w:marLeft w:val="0"/>
      <w:marRight w:val="0"/>
      <w:marTop w:val="0"/>
      <w:marBottom w:val="0"/>
      <w:divBdr>
        <w:top w:val="none" w:sz="0" w:space="0" w:color="auto"/>
        <w:left w:val="none" w:sz="0" w:space="0" w:color="auto"/>
        <w:bottom w:val="none" w:sz="0" w:space="0" w:color="auto"/>
        <w:right w:val="none" w:sz="0" w:space="0" w:color="auto"/>
      </w:divBdr>
    </w:div>
    <w:div w:id="778646931">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8991222">
      <w:bodyDiv w:val="1"/>
      <w:marLeft w:val="0"/>
      <w:marRight w:val="0"/>
      <w:marTop w:val="0"/>
      <w:marBottom w:val="0"/>
      <w:divBdr>
        <w:top w:val="none" w:sz="0" w:space="0" w:color="auto"/>
        <w:left w:val="none" w:sz="0" w:space="0" w:color="auto"/>
        <w:bottom w:val="none" w:sz="0" w:space="0" w:color="auto"/>
        <w:right w:val="none" w:sz="0" w:space="0" w:color="auto"/>
      </w:divBdr>
    </w:div>
    <w:div w:id="779109667">
      <w:bodyDiv w:val="1"/>
      <w:marLeft w:val="0"/>
      <w:marRight w:val="0"/>
      <w:marTop w:val="0"/>
      <w:marBottom w:val="0"/>
      <w:divBdr>
        <w:top w:val="none" w:sz="0" w:space="0" w:color="auto"/>
        <w:left w:val="none" w:sz="0" w:space="0" w:color="auto"/>
        <w:bottom w:val="none" w:sz="0" w:space="0" w:color="auto"/>
        <w:right w:val="none" w:sz="0" w:space="0" w:color="auto"/>
      </w:divBdr>
    </w:div>
    <w:div w:id="779223974">
      <w:bodyDiv w:val="1"/>
      <w:marLeft w:val="0"/>
      <w:marRight w:val="0"/>
      <w:marTop w:val="0"/>
      <w:marBottom w:val="0"/>
      <w:divBdr>
        <w:top w:val="none" w:sz="0" w:space="0" w:color="auto"/>
        <w:left w:val="none" w:sz="0" w:space="0" w:color="auto"/>
        <w:bottom w:val="none" w:sz="0" w:space="0" w:color="auto"/>
        <w:right w:val="none" w:sz="0" w:space="0" w:color="auto"/>
      </w:divBdr>
    </w:div>
    <w:div w:id="779255194">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0102532">
      <w:bodyDiv w:val="1"/>
      <w:marLeft w:val="0"/>
      <w:marRight w:val="0"/>
      <w:marTop w:val="0"/>
      <w:marBottom w:val="0"/>
      <w:divBdr>
        <w:top w:val="none" w:sz="0" w:space="0" w:color="auto"/>
        <w:left w:val="none" w:sz="0" w:space="0" w:color="auto"/>
        <w:bottom w:val="none" w:sz="0" w:space="0" w:color="auto"/>
        <w:right w:val="none" w:sz="0" w:space="0" w:color="auto"/>
      </w:divBdr>
    </w:div>
    <w:div w:id="780148852">
      <w:bodyDiv w:val="1"/>
      <w:marLeft w:val="0"/>
      <w:marRight w:val="0"/>
      <w:marTop w:val="0"/>
      <w:marBottom w:val="0"/>
      <w:divBdr>
        <w:top w:val="none" w:sz="0" w:space="0" w:color="auto"/>
        <w:left w:val="none" w:sz="0" w:space="0" w:color="auto"/>
        <w:bottom w:val="none" w:sz="0" w:space="0" w:color="auto"/>
        <w:right w:val="none" w:sz="0" w:space="0" w:color="auto"/>
      </w:divBdr>
    </w:div>
    <w:div w:id="780344079">
      <w:bodyDiv w:val="1"/>
      <w:marLeft w:val="0"/>
      <w:marRight w:val="0"/>
      <w:marTop w:val="0"/>
      <w:marBottom w:val="0"/>
      <w:divBdr>
        <w:top w:val="none" w:sz="0" w:space="0" w:color="auto"/>
        <w:left w:val="none" w:sz="0" w:space="0" w:color="auto"/>
        <w:bottom w:val="none" w:sz="0" w:space="0" w:color="auto"/>
        <w:right w:val="none" w:sz="0" w:space="0" w:color="auto"/>
      </w:divBdr>
    </w:div>
    <w:div w:id="781070212">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3233963">
      <w:bodyDiv w:val="1"/>
      <w:marLeft w:val="0"/>
      <w:marRight w:val="0"/>
      <w:marTop w:val="0"/>
      <w:marBottom w:val="0"/>
      <w:divBdr>
        <w:top w:val="none" w:sz="0" w:space="0" w:color="auto"/>
        <w:left w:val="none" w:sz="0" w:space="0" w:color="auto"/>
        <w:bottom w:val="none" w:sz="0" w:space="0" w:color="auto"/>
        <w:right w:val="none" w:sz="0" w:space="0" w:color="auto"/>
      </w:divBdr>
    </w:div>
    <w:div w:id="783430041">
      <w:bodyDiv w:val="1"/>
      <w:marLeft w:val="0"/>
      <w:marRight w:val="0"/>
      <w:marTop w:val="0"/>
      <w:marBottom w:val="0"/>
      <w:divBdr>
        <w:top w:val="none" w:sz="0" w:space="0" w:color="auto"/>
        <w:left w:val="none" w:sz="0" w:space="0" w:color="auto"/>
        <w:bottom w:val="none" w:sz="0" w:space="0" w:color="auto"/>
        <w:right w:val="none" w:sz="0" w:space="0" w:color="auto"/>
      </w:divBdr>
    </w:div>
    <w:div w:id="784429156">
      <w:bodyDiv w:val="1"/>
      <w:marLeft w:val="0"/>
      <w:marRight w:val="0"/>
      <w:marTop w:val="0"/>
      <w:marBottom w:val="0"/>
      <w:divBdr>
        <w:top w:val="none" w:sz="0" w:space="0" w:color="auto"/>
        <w:left w:val="none" w:sz="0" w:space="0" w:color="auto"/>
        <w:bottom w:val="none" w:sz="0" w:space="0" w:color="auto"/>
        <w:right w:val="none" w:sz="0" w:space="0" w:color="auto"/>
      </w:divBdr>
    </w:div>
    <w:div w:id="784471517">
      <w:bodyDiv w:val="1"/>
      <w:marLeft w:val="0"/>
      <w:marRight w:val="0"/>
      <w:marTop w:val="0"/>
      <w:marBottom w:val="0"/>
      <w:divBdr>
        <w:top w:val="none" w:sz="0" w:space="0" w:color="auto"/>
        <w:left w:val="none" w:sz="0" w:space="0" w:color="auto"/>
        <w:bottom w:val="none" w:sz="0" w:space="0" w:color="auto"/>
        <w:right w:val="none" w:sz="0" w:space="0" w:color="auto"/>
      </w:divBdr>
    </w:div>
    <w:div w:id="785008893">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664521">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6390910">
      <w:bodyDiv w:val="1"/>
      <w:marLeft w:val="0"/>
      <w:marRight w:val="0"/>
      <w:marTop w:val="0"/>
      <w:marBottom w:val="0"/>
      <w:divBdr>
        <w:top w:val="none" w:sz="0" w:space="0" w:color="auto"/>
        <w:left w:val="none" w:sz="0" w:space="0" w:color="auto"/>
        <w:bottom w:val="none" w:sz="0" w:space="0" w:color="auto"/>
        <w:right w:val="none" w:sz="0" w:space="0" w:color="auto"/>
      </w:divBdr>
    </w:div>
    <w:div w:id="786432149">
      <w:bodyDiv w:val="1"/>
      <w:marLeft w:val="0"/>
      <w:marRight w:val="0"/>
      <w:marTop w:val="0"/>
      <w:marBottom w:val="0"/>
      <w:divBdr>
        <w:top w:val="none" w:sz="0" w:space="0" w:color="auto"/>
        <w:left w:val="none" w:sz="0" w:space="0" w:color="auto"/>
        <w:bottom w:val="none" w:sz="0" w:space="0" w:color="auto"/>
        <w:right w:val="none" w:sz="0" w:space="0" w:color="auto"/>
      </w:divBdr>
    </w:div>
    <w:div w:id="786897028">
      <w:bodyDiv w:val="1"/>
      <w:marLeft w:val="0"/>
      <w:marRight w:val="0"/>
      <w:marTop w:val="0"/>
      <w:marBottom w:val="0"/>
      <w:divBdr>
        <w:top w:val="none" w:sz="0" w:space="0" w:color="auto"/>
        <w:left w:val="none" w:sz="0" w:space="0" w:color="auto"/>
        <w:bottom w:val="none" w:sz="0" w:space="0" w:color="auto"/>
        <w:right w:val="none" w:sz="0" w:space="0" w:color="auto"/>
      </w:divBdr>
    </w:div>
    <w:div w:id="786966751">
      <w:bodyDiv w:val="1"/>
      <w:marLeft w:val="0"/>
      <w:marRight w:val="0"/>
      <w:marTop w:val="0"/>
      <w:marBottom w:val="0"/>
      <w:divBdr>
        <w:top w:val="none" w:sz="0" w:space="0" w:color="auto"/>
        <w:left w:val="none" w:sz="0" w:space="0" w:color="auto"/>
        <w:bottom w:val="none" w:sz="0" w:space="0" w:color="auto"/>
        <w:right w:val="none" w:sz="0" w:space="0" w:color="auto"/>
      </w:divBdr>
    </w:div>
    <w:div w:id="787241428">
      <w:bodyDiv w:val="1"/>
      <w:marLeft w:val="0"/>
      <w:marRight w:val="0"/>
      <w:marTop w:val="0"/>
      <w:marBottom w:val="0"/>
      <w:divBdr>
        <w:top w:val="none" w:sz="0" w:space="0" w:color="auto"/>
        <w:left w:val="none" w:sz="0" w:space="0" w:color="auto"/>
        <w:bottom w:val="none" w:sz="0" w:space="0" w:color="auto"/>
        <w:right w:val="none" w:sz="0" w:space="0" w:color="auto"/>
      </w:divBdr>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7550044">
      <w:bodyDiv w:val="1"/>
      <w:marLeft w:val="0"/>
      <w:marRight w:val="0"/>
      <w:marTop w:val="0"/>
      <w:marBottom w:val="0"/>
      <w:divBdr>
        <w:top w:val="none" w:sz="0" w:space="0" w:color="auto"/>
        <w:left w:val="none" w:sz="0" w:space="0" w:color="auto"/>
        <w:bottom w:val="none" w:sz="0" w:space="0" w:color="auto"/>
        <w:right w:val="none" w:sz="0" w:space="0" w:color="auto"/>
      </w:divBdr>
    </w:div>
    <w:div w:id="787822858">
      <w:bodyDiv w:val="1"/>
      <w:marLeft w:val="0"/>
      <w:marRight w:val="0"/>
      <w:marTop w:val="0"/>
      <w:marBottom w:val="0"/>
      <w:divBdr>
        <w:top w:val="none" w:sz="0" w:space="0" w:color="auto"/>
        <w:left w:val="none" w:sz="0" w:space="0" w:color="auto"/>
        <w:bottom w:val="none" w:sz="0" w:space="0" w:color="auto"/>
        <w:right w:val="none" w:sz="0" w:space="0" w:color="auto"/>
      </w:divBdr>
    </w:div>
    <w:div w:id="788016560">
      <w:bodyDiv w:val="1"/>
      <w:marLeft w:val="0"/>
      <w:marRight w:val="0"/>
      <w:marTop w:val="0"/>
      <w:marBottom w:val="0"/>
      <w:divBdr>
        <w:top w:val="none" w:sz="0" w:space="0" w:color="auto"/>
        <w:left w:val="none" w:sz="0" w:space="0" w:color="auto"/>
        <w:bottom w:val="none" w:sz="0" w:space="0" w:color="auto"/>
        <w:right w:val="none" w:sz="0" w:space="0" w:color="auto"/>
      </w:divBdr>
    </w:div>
    <w:div w:id="788084414">
      <w:bodyDiv w:val="1"/>
      <w:marLeft w:val="0"/>
      <w:marRight w:val="0"/>
      <w:marTop w:val="0"/>
      <w:marBottom w:val="0"/>
      <w:divBdr>
        <w:top w:val="none" w:sz="0" w:space="0" w:color="auto"/>
        <w:left w:val="none" w:sz="0" w:space="0" w:color="auto"/>
        <w:bottom w:val="none" w:sz="0" w:space="0" w:color="auto"/>
        <w:right w:val="none" w:sz="0" w:space="0" w:color="auto"/>
      </w:divBdr>
    </w:div>
    <w:div w:id="788360645">
      <w:bodyDiv w:val="1"/>
      <w:marLeft w:val="0"/>
      <w:marRight w:val="0"/>
      <w:marTop w:val="0"/>
      <w:marBottom w:val="0"/>
      <w:divBdr>
        <w:top w:val="none" w:sz="0" w:space="0" w:color="auto"/>
        <w:left w:val="none" w:sz="0" w:space="0" w:color="auto"/>
        <w:bottom w:val="none" w:sz="0" w:space="0" w:color="auto"/>
        <w:right w:val="none" w:sz="0" w:space="0" w:color="auto"/>
      </w:divBdr>
    </w:div>
    <w:div w:id="788474186">
      <w:bodyDiv w:val="1"/>
      <w:marLeft w:val="0"/>
      <w:marRight w:val="0"/>
      <w:marTop w:val="0"/>
      <w:marBottom w:val="0"/>
      <w:divBdr>
        <w:top w:val="none" w:sz="0" w:space="0" w:color="auto"/>
        <w:left w:val="none" w:sz="0" w:space="0" w:color="auto"/>
        <w:bottom w:val="none" w:sz="0" w:space="0" w:color="auto"/>
        <w:right w:val="none" w:sz="0" w:space="0" w:color="auto"/>
      </w:divBdr>
    </w:div>
    <w:div w:id="788668728">
      <w:bodyDiv w:val="1"/>
      <w:marLeft w:val="0"/>
      <w:marRight w:val="0"/>
      <w:marTop w:val="0"/>
      <w:marBottom w:val="0"/>
      <w:divBdr>
        <w:top w:val="none" w:sz="0" w:space="0" w:color="auto"/>
        <w:left w:val="none" w:sz="0" w:space="0" w:color="auto"/>
        <w:bottom w:val="none" w:sz="0" w:space="0" w:color="auto"/>
        <w:right w:val="none" w:sz="0" w:space="0" w:color="auto"/>
      </w:divBdr>
      <w:divsChild>
        <w:div w:id="1474524876">
          <w:marLeft w:val="0"/>
          <w:marRight w:val="0"/>
          <w:marTop w:val="0"/>
          <w:marBottom w:val="0"/>
          <w:divBdr>
            <w:top w:val="none" w:sz="0" w:space="0" w:color="auto"/>
            <w:left w:val="none" w:sz="0" w:space="0" w:color="auto"/>
            <w:bottom w:val="none" w:sz="0" w:space="0" w:color="auto"/>
            <w:right w:val="none" w:sz="0" w:space="0" w:color="auto"/>
          </w:divBdr>
        </w:div>
        <w:div w:id="618417708">
          <w:marLeft w:val="0"/>
          <w:marRight w:val="0"/>
          <w:marTop w:val="0"/>
          <w:marBottom w:val="0"/>
          <w:divBdr>
            <w:top w:val="none" w:sz="0" w:space="0" w:color="auto"/>
            <w:left w:val="none" w:sz="0" w:space="0" w:color="auto"/>
            <w:bottom w:val="none" w:sz="0" w:space="0" w:color="auto"/>
            <w:right w:val="none" w:sz="0" w:space="0" w:color="auto"/>
          </w:divBdr>
        </w:div>
        <w:div w:id="7680603">
          <w:marLeft w:val="0"/>
          <w:marRight w:val="0"/>
          <w:marTop w:val="0"/>
          <w:marBottom w:val="0"/>
          <w:divBdr>
            <w:top w:val="none" w:sz="0" w:space="0" w:color="auto"/>
            <w:left w:val="none" w:sz="0" w:space="0" w:color="auto"/>
            <w:bottom w:val="none" w:sz="0" w:space="0" w:color="auto"/>
            <w:right w:val="none" w:sz="0" w:space="0" w:color="auto"/>
          </w:divBdr>
        </w:div>
        <w:div w:id="1494177182">
          <w:marLeft w:val="0"/>
          <w:marRight w:val="0"/>
          <w:marTop w:val="0"/>
          <w:marBottom w:val="0"/>
          <w:divBdr>
            <w:top w:val="none" w:sz="0" w:space="0" w:color="auto"/>
            <w:left w:val="none" w:sz="0" w:space="0" w:color="auto"/>
            <w:bottom w:val="none" w:sz="0" w:space="0" w:color="auto"/>
            <w:right w:val="none" w:sz="0" w:space="0" w:color="auto"/>
          </w:divBdr>
        </w:div>
        <w:div w:id="906308752">
          <w:marLeft w:val="0"/>
          <w:marRight w:val="0"/>
          <w:marTop w:val="0"/>
          <w:marBottom w:val="0"/>
          <w:divBdr>
            <w:top w:val="none" w:sz="0" w:space="0" w:color="auto"/>
            <w:left w:val="none" w:sz="0" w:space="0" w:color="auto"/>
            <w:bottom w:val="none" w:sz="0" w:space="0" w:color="auto"/>
            <w:right w:val="none" w:sz="0" w:space="0" w:color="auto"/>
          </w:divBdr>
        </w:div>
        <w:div w:id="347291133">
          <w:marLeft w:val="0"/>
          <w:marRight w:val="0"/>
          <w:marTop w:val="0"/>
          <w:marBottom w:val="0"/>
          <w:divBdr>
            <w:top w:val="none" w:sz="0" w:space="0" w:color="auto"/>
            <w:left w:val="none" w:sz="0" w:space="0" w:color="auto"/>
            <w:bottom w:val="none" w:sz="0" w:space="0" w:color="auto"/>
            <w:right w:val="none" w:sz="0" w:space="0" w:color="auto"/>
          </w:divBdr>
        </w:div>
        <w:div w:id="1045787561">
          <w:marLeft w:val="0"/>
          <w:marRight w:val="0"/>
          <w:marTop w:val="0"/>
          <w:marBottom w:val="0"/>
          <w:divBdr>
            <w:top w:val="none" w:sz="0" w:space="0" w:color="auto"/>
            <w:left w:val="none" w:sz="0" w:space="0" w:color="auto"/>
            <w:bottom w:val="none" w:sz="0" w:space="0" w:color="auto"/>
            <w:right w:val="none" w:sz="0" w:space="0" w:color="auto"/>
          </w:divBdr>
        </w:div>
        <w:div w:id="1452480142">
          <w:marLeft w:val="0"/>
          <w:marRight w:val="0"/>
          <w:marTop w:val="0"/>
          <w:marBottom w:val="0"/>
          <w:divBdr>
            <w:top w:val="none" w:sz="0" w:space="0" w:color="auto"/>
            <w:left w:val="none" w:sz="0" w:space="0" w:color="auto"/>
            <w:bottom w:val="none" w:sz="0" w:space="0" w:color="auto"/>
            <w:right w:val="none" w:sz="0" w:space="0" w:color="auto"/>
          </w:divBdr>
        </w:div>
        <w:div w:id="1388407834">
          <w:marLeft w:val="0"/>
          <w:marRight w:val="0"/>
          <w:marTop w:val="0"/>
          <w:marBottom w:val="0"/>
          <w:divBdr>
            <w:top w:val="none" w:sz="0" w:space="0" w:color="auto"/>
            <w:left w:val="none" w:sz="0" w:space="0" w:color="auto"/>
            <w:bottom w:val="none" w:sz="0" w:space="0" w:color="auto"/>
            <w:right w:val="none" w:sz="0" w:space="0" w:color="auto"/>
          </w:divBdr>
        </w:div>
        <w:div w:id="1473908241">
          <w:marLeft w:val="0"/>
          <w:marRight w:val="0"/>
          <w:marTop w:val="0"/>
          <w:marBottom w:val="0"/>
          <w:divBdr>
            <w:top w:val="none" w:sz="0" w:space="0" w:color="auto"/>
            <w:left w:val="none" w:sz="0" w:space="0" w:color="auto"/>
            <w:bottom w:val="none" w:sz="0" w:space="0" w:color="auto"/>
            <w:right w:val="none" w:sz="0" w:space="0" w:color="auto"/>
          </w:divBdr>
        </w:div>
        <w:div w:id="593589850">
          <w:marLeft w:val="0"/>
          <w:marRight w:val="0"/>
          <w:marTop w:val="0"/>
          <w:marBottom w:val="0"/>
          <w:divBdr>
            <w:top w:val="none" w:sz="0" w:space="0" w:color="auto"/>
            <w:left w:val="none" w:sz="0" w:space="0" w:color="auto"/>
            <w:bottom w:val="none" w:sz="0" w:space="0" w:color="auto"/>
            <w:right w:val="none" w:sz="0" w:space="0" w:color="auto"/>
          </w:divBdr>
        </w:div>
        <w:div w:id="1931162207">
          <w:marLeft w:val="0"/>
          <w:marRight w:val="0"/>
          <w:marTop w:val="0"/>
          <w:marBottom w:val="0"/>
          <w:divBdr>
            <w:top w:val="none" w:sz="0" w:space="0" w:color="auto"/>
            <w:left w:val="none" w:sz="0" w:space="0" w:color="auto"/>
            <w:bottom w:val="none" w:sz="0" w:space="0" w:color="auto"/>
            <w:right w:val="none" w:sz="0" w:space="0" w:color="auto"/>
          </w:divBdr>
        </w:div>
        <w:div w:id="1966618496">
          <w:marLeft w:val="0"/>
          <w:marRight w:val="0"/>
          <w:marTop w:val="0"/>
          <w:marBottom w:val="0"/>
          <w:divBdr>
            <w:top w:val="none" w:sz="0" w:space="0" w:color="auto"/>
            <w:left w:val="none" w:sz="0" w:space="0" w:color="auto"/>
            <w:bottom w:val="none" w:sz="0" w:space="0" w:color="auto"/>
            <w:right w:val="none" w:sz="0" w:space="0" w:color="auto"/>
          </w:divBdr>
        </w:div>
        <w:div w:id="1329480796">
          <w:marLeft w:val="0"/>
          <w:marRight w:val="0"/>
          <w:marTop w:val="0"/>
          <w:marBottom w:val="0"/>
          <w:divBdr>
            <w:top w:val="none" w:sz="0" w:space="0" w:color="auto"/>
            <w:left w:val="none" w:sz="0" w:space="0" w:color="auto"/>
            <w:bottom w:val="none" w:sz="0" w:space="0" w:color="auto"/>
            <w:right w:val="none" w:sz="0" w:space="0" w:color="auto"/>
          </w:divBdr>
        </w:div>
        <w:div w:id="470906251">
          <w:marLeft w:val="0"/>
          <w:marRight w:val="0"/>
          <w:marTop w:val="0"/>
          <w:marBottom w:val="0"/>
          <w:divBdr>
            <w:top w:val="none" w:sz="0" w:space="0" w:color="auto"/>
            <w:left w:val="none" w:sz="0" w:space="0" w:color="auto"/>
            <w:bottom w:val="none" w:sz="0" w:space="0" w:color="auto"/>
            <w:right w:val="none" w:sz="0" w:space="0" w:color="auto"/>
          </w:divBdr>
        </w:div>
        <w:div w:id="209294">
          <w:marLeft w:val="0"/>
          <w:marRight w:val="0"/>
          <w:marTop w:val="0"/>
          <w:marBottom w:val="0"/>
          <w:divBdr>
            <w:top w:val="none" w:sz="0" w:space="0" w:color="auto"/>
            <w:left w:val="none" w:sz="0" w:space="0" w:color="auto"/>
            <w:bottom w:val="none" w:sz="0" w:space="0" w:color="auto"/>
            <w:right w:val="none" w:sz="0" w:space="0" w:color="auto"/>
          </w:divBdr>
        </w:div>
        <w:div w:id="673337736">
          <w:marLeft w:val="0"/>
          <w:marRight w:val="0"/>
          <w:marTop w:val="0"/>
          <w:marBottom w:val="0"/>
          <w:divBdr>
            <w:top w:val="none" w:sz="0" w:space="0" w:color="auto"/>
            <w:left w:val="none" w:sz="0" w:space="0" w:color="auto"/>
            <w:bottom w:val="none" w:sz="0" w:space="0" w:color="auto"/>
            <w:right w:val="none" w:sz="0" w:space="0" w:color="auto"/>
          </w:divBdr>
        </w:div>
        <w:div w:id="2048025658">
          <w:marLeft w:val="0"/>
          <w:marRight w:val="0"/>
          <w:marTop w:val="0"/>
          <w:marBottom w:val="0"/>
          <w:divBdr>
            <w:top w:val="none" w:sz="0" w:space="0" w:color="auto"/>
            <w:left w:val="none" w:sz="0" w:space="0" w:color="auto"/>
            <w:bottom w:val="none" w:sz="0" w:space="0" w:color="auto"/>
            <w:right w:val="none" w:sz="0" w:space="0" w:color="auto"/>
          </w:divBdr>
        </w:div>
        <w:div w:id="815221235">
          <w:marLeft w:val="0"/>
          <w:marRight w:val="0"/>
          <w:marTop w:val="0"/>
          <w:marBottom w:val="0"/>
          <w:divBdr>
            <w:top w:val="none" w:sz="0" w:space="0" w:color="auto"/>
            <w:left w:val="none" w:sz="0" w:space="0" w:color="auto"/>
            <w:bottom w:val="none" w:sz="0" w:space="0" w:color="auto"/>
            <w:right w:val="none" w:sz="0" w:space="0" w:color="auto"/>
          </w:divBdr>
        </w:div>
        <w:div w:id="150752526">
          <w:marLeft w:val="0"/>
          <w:marRight w:val="0"/>
          <w:marTop w:val="0"/>
          <w:marBottom w:val="0"/>
          <w:divBdr>
            <w:top w:val="none" w:sz="0" w:space="0" w:color="auto"/>
            <w:left w:val="none" w:sz="0" w:space="0" w:color="auto"/>
            <w:bottom w:val="none" w:sz="0" w:space="0" w:color="auto"/>
            <w:right w:val="none" w:sz="0" w:space="0" w:color="auto"/>
          </w:divBdr>
        </w:div>
        <w:div w:id="959800026">
          <w:marLeft w:val="0"/>
          <w:marRight w:val="0"/>
          <w:marTop w:val="0"/>
          <w:marBottom w:val="0"/>
          <w:divBdr>
            <w:top w:val="none" w:sz="0" w:space="0" w:color="auto"/>
            <w:left w:val="none" w:sz="0" w:space="0" w:color="auto"/>
            <w:bottom w:val="none" w:sz="0" w:space="0" w:color="auto"/>
            <w:right w:val="none" w:sz="0" w:space="0" w:color="auto"/>
          </w:divBdr>
        </w:div>
        <w:div w:id="1471895972">
          <w:marLeft w:val="0"/>
          <w:marRight w:val="0"/>
          <w:marTop w:val="0"/>
          <w:marBottom w:val="0"/>
          <w:divBdr>
            <w:top w:val="none" w:sz="0" w:space="0" w:color="auto"/>
            <w:left w:val="none" w:sz="0" w:space="0" w:color="auto"/>
            <w:bottom w:val="none" w:sz="0" w:space="0" w:color="auto"/>
            <w:right w:val="none" w:sz="0" w:space="0" w:color="auto"/>
          </w:divBdr>
        </w:div>
        <w:div w:id="510266094">
          <w:marLeft w:val="0"/>
          <w:marRight w:val="0"/>
          <w:marTop w:val="0"/>
          <w:marBottom w:val="0"/>
          <w:divBdr>
            <w:top w:val="none" w:sz="0" w:space="0" w:color="auto"/>
            <w:left w:val="none" w:sz="0" w:space="0" w:color="auto"/>
            <w:bottom w:val="none" w:sz="0" w:space="0" w:color="auto"/>
            <w:right w:val="none" w:sz="0" w:space="0" w:color="auto"/>
          </w:divBdr>
        </w:div>
        <w:div w:id="1216427930">
          <w:marLeft w:val="0"/>
          <w:marRight w:val="0"/>
          <w:marTop w:val="0"/>
          <w:marBottom w:val="0"/>
          <w:divBdr>
            <w:top w:val="none" w:sz="0" w:space="0" w:color="auto"/>
            <w:left w:val="none" w:sz="0" w:space="0" w:color="auto"/>
            <w:bottom w:val="none" w:sz="0" w:space="0" w:color="auto"/>
            <w:right w:val="none" w:sz="0" w:space="0" w:color="auto"/>
          </w:divBdr>
        </w:div>
        <w:div w:id="954285995">
          <w:marLeft w:val="0"/>
          <w:marRight w:val="0"/>
          <w:marTop w:val="0"/>
          <w:marBottom w:val="0"/>
          <w:divBdr>
            <w:top w:val="none" w:sz="0" w:space="0" w:color="auto"/>
            <w:left w:val="none" w:sz="0" w:space="0" w:color="auto"/>
            <w:bottom w:val="none" w:sz="0" w:space="0" w:color="auto"/>
            <w:right w:val="none" w:sz="0" w:space="0" w:color="auto"/>
          </w:divBdr>
        </w:div>
        <w:div w:id="268971627">
          <w:marLeft w:val="0"/>
          <w:marRight w:val="0"/>
          <w:marTop w:val="0"/>
          <w:marBottom w:val="0"/>
          <w:divBdr>
            <w:top w:val="none" w:sz="0" w:space="0" w:color="auto"/>
            <w:left w:val="none" w:sz="0" w:space="0" w:color="auto"/>
            <w:bottom w:val="none" w:sz="0" w:space="0" w:color="auto"/>
            <w:right w:val="none" w:sz="0" w:space="0" w:color="auto"/>
          </w:divBdr>
        </w:div>
        <w:div w:id="1331832967">
          <w:marLeft w:val="0"/>
          <w:marRight w:val="0"/>
          <w:marTop w:val="0"/>
          <w:marBottom w:val="0"/>
          <w:divBdr>
            <w:top w:val="none" w:sz="0" w:space="0" w:color="auto"/>
            <w:left w:val="none" w:sz="0" w:space="0" w:color="auto"/>
            <w:bottom w:val="none" w:sz="0" w:space="0" w:color="auto"/>
            <w:right w:val="none" w:sz="0" w:space="0" w:color="auto"/>
          </w:divBdr>
        </w:div>
        <w:div w:id="1526599991">
          <w:marLeft w:val="0"/>
          <w:marRight w:val="0"/>
          <w:marTop w:val="0"/>
          <w:marBottom w:val="0"/>
          <w:divBdr>
            <w:top w:val="none" w:sz="0" w:space="0" w:color="auto"/>
            <w:left w:val="none" w:sz="0" w:space="0" w:color="auto"/>
            <w:bottom w:val="none" w:sz="0" w:space="0" w:color="auto"/>
            <w:right w:val="none" w:sz="0" w:space="0" w:color="auto"/>
          </w:divBdr>
        </w:div>
        <w:div w:id="80952788">
          <w:marLeft w:val="0"/>
          <w:marRight w:val="0"/>
          <w:marTop w:val="0"/>
          <w:marBottom w:val="0"/>
          <w:divBdr>
            <w:top w:val="none" w:sz="0" w:space="0" w:color="auto"/>
            <w:left w:val="none" w:sz="0" w:space="0" w:color="auto"/>
            <w:bottom w:val="none" w:sz="0" w:space="0" w:color="auto"/>
            <w:right w:val="none" w:sz="0" w:space="0" w:color="auto"/>
          </w:divBdr>
        </w:div>
        <w:div w:id="293608188">
          <w:marLeft w:val="0"/>
          <w:marRight w:val="0"/>
          <w:marTop w:val="0"/>
          <w:marBottom w:val="0"/>
          <w:divBdr>
            <w:top w:val="none" w:sz="0" w:space="0" w:color="auto"/>
            <w:left w:val="none" w:sz="0" w:space="0" w:color="auto"/>
            <w:bottom w:val="none" w:sz="0" w:space="0" w:color="auto"/>
            <w:right w:val="none" w:sz="0" w:space="0" w:color="auto"/>
          </w:divBdr>
        </w:div>
        <w:div w:id="901598938">
          <w:marLeft w:val="0"/>
          <w:marRight w:val="0"/>
          <w:marTop w:val="0"/>
          <w:marBottom w:val="0"/>
          <w:divBdr>
            <w:top w:val="none" w:sz="0" w:space="0" w:color="auto"/>
            <w:left w:val="none" w:sz="0" w:space="0" w:color="auto"/>
            <w:bottom w:val="none" w:sz="0" w:space="0" w:color="auto"/>
            <w:right w:val="none" w:sz="0" w:space="0" w:color="auto"/>
          </w:divBdr>
        </w:div>
        <w:div w:id="866797987">
          <w:marLeft w:val="0"/>
          <w:marRight w:val="0"/>
          <w:marTop w:val="0"/>
          <w:marBottom w:val="0"/>
          <w:divBdr>
            <w:top w:val="none" w:sz="0" w:space="0" w:color="auto"/>
            <w:left w:val="none" w:sz="0" w:space="0" w:color="auto"/>
            <w:bottom w:val="none" w:sz="0" w:space="0" w:color="auto"/>
            <w:right w:val="none" w:sz="0" w:space="0" w:color="auto"/>
          </w:divBdr>
        </w:div>
        <w:div w:id="518004390">
          <w:marLeft w:val="0"/>
          <w:marRight w:val="0"/>
          <w:marTop w:val="0"/>
          <w:marBottom w:val="0"/>
          <w:divBdr>
            <w:top w:val="none" w:sz="0" w:space="0" w:color="auto"/>
            <w:left w:val="none" w:sz="0" w:space="0" w:color="auto"/>
            <w:bottom w:val="none" w:sz="0" w:space="0" w:color="auto"/>
            <w:right w:val="none" w:sz="0" w:space="0" w:color="auto"/>
          </w:divBdr>
        </w:div>
        <w:div w:id="1167476497">
          <w:marLeft w:val="0"/>
          <w:marRight w:val="0"/>
          <w:marTop w:val="0"/>
          <w:marBottom w:val="0"/>
          <w:divBdr>
            <w:top w:val="none" w:sz="0" w:space="0" w:color="auto"/>
            <w:left w:val="none" w:sz="0" w:space="0" w:color="auto"/>
            <w:bottom w:val="none" w:sz="0" w:space="0" w:color="auto"/>
            <w:right w:val="none" w:sz="0" w:space="0" w:color="auto"/>
          </w:divBdr>
        </w:div>
        <w:div w:id="1916548774">
          <w:marLeft w:val="0"/>
          <w:marRight w:val="0"/>
          <w:marTop w:val="0"/>
          <w:marBottom w:val="0"/>
          <w:divBdr>
            <w:top w:val="none" w:sz="0" w:space="0" w:color="auto"/>
            <w:left w:val="none" w:sz="0" w:space="0" w:color="auto"/>
            <w:bottom w:val="none" w:sz="0" w:space="0" w:color="auto"/>
            <w:right w:val="none" w:sz="0" w:space="0" w:color="auto"/>
          </w:divBdr>
        </w:div>
        <w:div w:id="637955019">
          <w:marLeft w:val="0"/>
          <w:marRight w:val="0"/>
          <w:marTop w:val="0"/>
          <w:marBottom w:val="0"/>
          <w:divBdr>
            <w:top w:val="none" w:sz="0" w:space="0" w:color="auto"/>
            <w:left w:val="none" w:sz="0" w:space="0" w:color="auto"/>
            <w:bottom w:val="none" w:sz="0" w:space="0" w:color="auto"/>
            <w:right w:val="none" w:sz="0" w:space="0" w:color="auto"/>
          </w:divBdr>
        </w:div>
        <w:div w:id="1659571852">
          <w:marLeft w:val="0"/>
          <w:marRight w:val="0"/>
          <w:marTop w:val="0"/>
          <w:marBottom w:val="0"/>
          <w:divBdr>
            <w:top w:val="none" w:sz="0" w:space="0" w:color="auto"/>
            <w:left w:val="none" w:sz="0" w:space="0" w:color="auto"/>
            <w:bottom w:val="none" w:sz="0" w:space="0" w:color="auto"/>
            <w:right w:val="none" w:sz="0" w:space="0" w:color="auto"/>
          </w:divBdr>
        </w:div>
        <w:div w:id="663553172">
          <w:marLeft w:val="0"/>
          <w:marRight w:val="0"/>
          <w:marTop w:val="0"/>
          <w:marBottom w:val="0"/>
          <w:divBdr>
            <w:top w:val="none" w:sz="0" w:space="0" w:color="auto"/>
            <w:left w:val="none" w:sz="0" w:space="0" w:color="auto"/>
            <w:bottom w:val="none" w:sz="0" w:space="0" w:color="auto"/>
            <w:right w:val="none" w:sz="0" w:space="0" w:color="auto"/>
          </w:divBdr>
        </w:div>
        <w:div w:id="621427772">
          <w:marLeft w:val="0"/>
          <w:marRight w:val="0"/>
          <w:marTop w:val="0"/>
          <w:marBottom w:val="0"/>
          <w:divBdr>
            <w:top w:val="none" w:sz="0" w:space="0" w:color="auto"/>
            <w:left w:val="none" w:sz="0" w:space="0" w:color="auto"/>
            <w:bottom w:val="none" w:sz="0" w:space="0" w:color="auto"/>
            <w:right w:val="none" w:sz="0" w:space="0" w:color="auto"/>
          </w:divBdr>
        </w:div>
        <w:div w:id="1812213654">
          <w:marLeft w:val="0"/>
          <w:marRight w:val="0"/>
          <w:marTop w:val="0"/>
          <w:marBottom w:val="0"/>
          <w:divBdr>
            <w:top w:val="none" w:sz="0" w:space="0" w:color="auto"/>
            <w:left w:val="none" w:sz="0" w:space="0" w:color="auto"/>
            <w:bottom w:val="none" w:sz="0" w:space="0" w:color="auto"/>
            <w:right w:val="none" w:sz="0" w:space="0" w:color="auto"/>
          </w:divBdr>
        </w:div>
        <w:div w:id="646906202">
          <w:marLeft w:val="0"/>
          <w:marRight w:val="0"/>
          <w:marTop w:val="0"/>
          <w:marBottom w:val="0"/>
          <w:divBdr>
            <w:top w:val="none" w:sz="0" w:space="0" w:color="auto"/>
            <w:left w:val="none" w:sz="0" w:space="0" w:color="auto"/>
            <w:bottom w:val="none" w:sz="0" w:space="0" w:color="auto"/>
            <w:right w:val="none" w:sz="0" w:space="0" w:color="auto"/>
          </w:divBdr>
        </w:div>
        <w:div w:id="1645306197">
          <w:marLeft w:val="0"/>
          <w:marRight w:val="0"/>
          <w:marTop w:val="0"/>
          <w:marBottom w:val="0"/>
          <w:divBdr>
            <w:top w:val="none" w:sz="0" w:space="0" w:color="auto"/>
            <w:left w:val="none" w:sz="0" w:space="0" w:color="auto"/>
            <w:bottom w:val="none" w:sz="0" w:space="0" w:color="auto"/>
            <w:right w:val="none" w:sz="0" w:space="0" w:color="auto"/>
          </w:divBdr>
        </w:div>
        <w:div w:id="755250077">
          <w:marLeft w:val="0"/>
          <w:marRight w:val="0"/>
          <w:marTop w:val="0"/>
          <w:marBottom w:val="0"/>
          <w:divBdr>
            <w:top w:val="none" w:sz="0" w:space="0" w:color="auto"/>
            <w:left w:val="none" w:sz="0" w:space="0" w:color="auto"/>
            <w:bottom w:val="none" w:sz="0" w:space="0" w:color="auto"/>
            <w:right w:val="none" w:sz="0" w:space="0" w:color="auto"/>
          </w:divBdr>
        </w:div>
        <w:div w:id="551695082">
          <w:marLeft w:val="0"/>
          <w:marRight w:val="0"/>
          <w:marTop w:val="0"/>
          <w:marBottom w:val="0"/>
          <w:divBdr>
            <w:top w:val="none" w:sz="0" w:space="0" w:color="auto"/>
            <w:left w:val="none" w:sz="0" w:space="0" w:color="auto"/>
            <w:bottom w:val="none" w:sz="0" w:space="0" w:color="auto"/>
            <w:right w:val="none" w:sz="0" w:space="0" w:color="auto"/>
          </w:divBdr>
        </w:div>
        <w:div w:id="1552502127">
          <w:marLeft w:val="0"/>
          <w:marRight w:val="0"/>
          <w:marTop w:val="0"/>
          <w:marBottom w:val="0"/>
          <w:divBdr>
            <w:top w:val="none" w:sz="0" w:space="0" w:color="auto"/>
            <w:left w:val="none" w:sz="0" w:space="0" w:color="auto"/>
            <w:bottom w:val="none" w:sz="0" w:space="0" w:color="auto"/>
            <w:right w:val="none" w:sz="0" w:space="0" w:color="auto"/>
          </w:divBdr>
        </w:div>
        <w:div w:id="893347636">
          <w:marLeft w:val="0"/>
          <w:marRight w:val="0"/>
          <w:marTop w:val="0"/>
          <w:marBottom w:val="0"/>
          <w:divBdr>
            <w:top w:val="none" w:sz="0" w:space="0" w:color="auto"/>
            <w:left w:val="none" w:sz="0" w:space="0" w:color="auto"/>
            <w:bottom w:val="none" w:sz="0" w:space="0" w:color="auto"/>
            <w:right w:val="none" w:sz="0" w:space="0" w:color="auto"/>
          </w:divBdr>
        </w:div>
        <w:div w:id="1273513106">
          <w:marLeft w:val="0"/>
          <w:marRight w:val="0"/>
          <w:marTop w:val="0"/>
          <w:marBottom w:val="0"/>
          <w:divBdr>
            <w:top w:val="none" w:sz="0" w:space="0" w:color="auto"/>
            <w:left w:val="none" w:sz="0" w:space="0" w:color="auto"/>
            <w:bottom w:val="none" w:sz="0" w:space="0" w:color="auto"/>
            <w:right w:val="none" w:sz="0" w:space="0" w:color="auto"/>
          </w:divBdr>
        </w:div>
        <w:div w:id="855314644">
          <w:marLeft w:val="0"/>
          <w:marRight w:val="0"/>
          <w:marTop w:val="0"/>
          <w:marBottom w:val="0"/>
          <w:divBdr>
            <w:top w:val="none" w:sz="0" w:space="0" w:color="auto"/>
            <w:left w:val="none" w:sz="0" w:space="0" w:color="auto"/>
            <w:bottom w:val="none" w:sz="0" w:space="0" w:color="auto"/>
            <w:right w:val="none" w:sz="0" w:space="0" w:color="auto"/>
          </w:divBdr>
        </w:div>
        <w:div w:id="423569736">
          <w:marLeft w:val="0"/>
          <w:marRight w:val="0"/>
          <w:marTop w:val="0"/>
          <w:marBottom w:val="0"/>
          <w:divBdr>
            <w:top w:val="none" w:sz="0" w:space="0" w:color="auto"/>
            <w:left w:val="none" w:sz="0" w:space="0" w:color="auto"/>
            <w:bottom w:val="none" w:sz="0" w:space="0" w:color="auto"/>
            <w:right w:val="none" w:sz="0" w:space="0" w:color="auto"/>
          </w:divBdr>
        </w:div>
        <w:div w:id="844130050">
          <w:marLeft w:val="0"/>
          <w:marRight w:val="0"/>
          <w:marTop w:val="0"/>
          <w:marBottom w:val="0"/>
          <w:divBdr>
            <w:top w:val="none" w:sz="0" w:space="0" w:color="auto"/>
            <w:left w:val="none" w:sz="0" w:space="0" w:color="auto"/>
            <w:bottom w:val="none" w:sz="0" w:space="0" w:color="auto"/>
            <w:right w:val="none" w:sz="0" w:space="0" w:color="auto"/>
          </w:divBdr>
        </w:div>
        <w:div w:id="1704866453">
          <w:marLeft w:val="0"/>
          <w:marRight w:val="0"/>
          <w:marTop w:val="0"/>
          <w:marBottom w:val="0"/>
          <w:divBdr>
            <w:top w:val="none" w:sz="0" w:space="0" w:color="auto"/>
            <w:left w:val="none" w:sz="0" w:space="0" w:color="auto"/>
            <w:bottom w:val="none" w:sz="0" w:space="0" w:color="auto"/>
            <w:right w:val="none" w:sz="0" w:space="0" w:color="auto"/>
          </w:divBdr>
        </w:div>
        <w:div w:id="385108119">
          <w:marLeft w:val="0"/>
          <w:marRight w:val="0"/>
          <w:marTop w:val="0"/>
          <w:marBottom w:val="0"/>
          <w:divBdr>
            <w:top w:val="none" w:sz="0" w:space="0" w:color="auto"/>
            <w:left w:val="none" w:sz="0" w:space="0" w:color="auto"/>
            <w:bottom w:val="none" w:sz="0" w:space="0" w:color="auto"/>
            <w:right w:val="none" w:sz="0" w:space="0" w:color="auto"/>
          </w:divBdr>
        </w:div>
        <w:div w:id="1782333309">
          <w:marLeft w:val="0"/>
          <w:marRight w:val="0"/>
          <w:marTop w:val="0"/>
          <w:marBottom w:val="0"/>
          <w:divBdr>
            <w:top w:val="none" w:sz="0" w:space="0" w:color="auto"/>
            <w:left w:val="none" w:sz="0" w:space="0" w:color="auto"/>
            <w:bottom w:val="none" w:sz="0" w:space="0" w:color="auto"/>
            <w:right w:val="none" w:sz="0" w:space="0" w:color="auto"/>
          </w:divBdr>
        </w:div>
        <w:div w:id="788284537">
          <w:marLeft w:val="0"/>
          <w:marRight w:val="0"/>
          <w:marTop w:val="0"/>
          <w:marBottom w:val="0"/>
          <w:divBdr>
            <w:top w:val="none" w:sz="0" w:space="0" w:color="auto"/>
            <w:left w:val="none" w:sz="0" w:space="0" w:color="auto"/>
            <w:bottom w:val="none" w:sz="0" w:space="0" w:color="auto"/>
            <w:right w:val="none" w:sz="0" w:space="0" w:color="auto"/>
          </w:divBdr>
        </w:div>
        <w:div w:id="2026782831">
          <w:marLeft w:val="0"/>
          <w:marRight w:val="0"/>
          <w:marTop w:val="0"/>
          <w:marBottom w:val="0"/>
          <w:divBdr>
            <w:top w:val="none" w:sz="0" w:space="0" w:color="auto"/>
            <w:left w:val="none" w:sz="0" w:space="0" w:color="auto"/>
            <w:bottom w:val="none" w:sz="0" w:space="0" w:color="auto"/>
            <w:right w:val="none" w:sz="0" w:space="0" w:color="auto"/>
          </w:divBdr>
        </w:div>
        <w:div w:id="1979219750">
          <w:marLeft w:val="0"/>
          <w:marRight w:val="0"/>
          <w:marTop w:val="0"/>
          <w:marBottom w:val="0"/>
          <w:divBdr>
            <w:top w:val="none" w:sz="0" w:space="0" w:color="auto"/>
            <w:left w:val="none" w:sz="0" w:space="0" w:color="auto"/>
            <w:bottom w:val="none" w:sz="0" w:space="0" w:color="auto"/>
            <w:right w:val="none" w:sz="0" w:space="0" w:color="auto"/>
          </w:divBdr>
        </w:div>
        <w:div w:id="73598515">
          <w:marLeft w:val="0"/>
          <w:marRight w:val="0"/>
          <w:marTop w:val="0"/>
          <w:marBottom w:val="0"/>
          <w:divBdr>
            <w:top w:val="none" w:sz="0" w:space="0" w:color="auto"/>
            <w:left w:val="none" w:sz="0" w:space="0" w:color="auto"/>
            <w:bottom w:val="none" w:sz="0" w:space="0" w:color="auto"/>
            <w:right w:val="none" w:sz="0" w:space="0" w:color="auto"/>
          </w:divBdr>
        </w:div>
        <w:div w:id="1702440242">
          <w:marLeft w:val="0"/>
          <w:marRight w:val="0"/>
          <w:marTop w:val="0"/>
          <w:marBottom w:val="0"/>
          <w:divBdr>
            <w:top w:val="none" w:sz="0" w:space="0" w:color="auto"/>
            <w:left w:val="none" w:sz="0" w:space="0" w:color="auto"/>
            <w:bottom w:val="none" w:sz="0" w:space="0" w:color="auto"/>
            <w:right w:val="none" w:sz="0" w:space="0" w:color="auto"/>
          </w:divBdr>
        </w:div>
        <w:div w:id="1810198417">
          <w:marLeft w:val="0"/>
          <w:marRight w:val="0"/>
          <w:marTop w:val="0"/>
          <w:marBottom w:val="0"/>
          <w:divBdr>
            <w:top w:val="none" w:sz="0" w:space="0" w:color="auto"/>
            <w:left w:val="none" w:sz="0" w:space="0" w:color="auto"/>
            <w:bottom w:val="none" w:sz="0" w:space="0" w:color="auto"/>
            <w:right w:val="none" w:sz="0" w:space="0" w:color="auto"/>
          </w:divBdr>
        </w:div>
        <w:div w:id="692269823">
          <w:marLeft w:val="0"/>
          <w:marRight w:val="0"/>
          <w:marTop w:val="0"/>
          <w:marBottom w:val="0"/>
          <w:divBdr>
            <w:top w:val="none" w:sz="0" w:space="0" w:color="auto"/>
            <w:left w:val="none" w:sz="0" w:space="0" w:color="auto"/>
            <w:bottom w:val="none" w:sz="0" w:space="0" w:color="auto"/>
            <w:right w:val="none" w:sz="0" w:space="0" w:color="auto"/>
          </w:divBdr>
        </w:div>
        <w:div w:id="136729786">
          <w:marLeft w:val="0"/>
          <w:marRight w:val="0"/>
          <w:marTop w:val="0"/>
          <w:marBottom w:val="0"/>
          <w:divBdr>
            <w:top w:val="none" w:sz="0" w:space="0" w:color="auto"/>
            <w:left w:val="none" w:sz="0" w:space="0" w:color="auto"/>
            <w:bottom w:val="none" w:sz="0" w:space="0" w:color="auto"/>
            <w:right w:val="none" w:sz="0" w:space="0" w:color="auto"/>
          </w:divBdr>
        </w:div>
        <w:div w:id="220679018">
          <w:marLeft w:val="0"/>
          <w:marRight w:val="0"/>
          <w:marTop w:val="0"/>
          <w:marBottom w:val="0"/>
          <w:divBdr>
            <w:top w:val="none" w:sz="0" w:space="0" w:color="auto"/>
            <w:left w:val="none" w:sz="0" w:space="0" w:color="auto"/>
            <w:bottom w:val="none" w:sz="0" w:space="0" w:color="auto"/>
            <w:right w:val="none" w:sz="0" w:space="0" w:color="auto"/>
          </w:divBdr>
        </w:div>
        <w:div w:id="1261644519">
          <w:marLeft w:val="0"/>
          <w:marRight w:val="0"/>
          <w:marTop w:val="0"/>
          <w:marBottom w:val="0"/>
          <w:divBdr>
            <w:top w:val="none" w:sz="0" w:space="0" w:color="auto"/>
            <w:left w:val="none" w:sz="0" w:space="0" w:color="auto"/>
            <w:bottom w:val="none" w:sz="0" w:space="0" w:color="auto"/>
            <w:right w:val="none" w:sz="0" w:space="0" w:color="auto"/>
          </w:divBdr>
        </w:div>
        <w:div w:id="52848816">
          <w:marLeft w:val="0"/>
          <w:marRight w:val="0"/>
          <w:marTop w:val="0"/>
          <w:marBottom w:val="0"/>
          <w:divBdr>
            <w:top w:val="none" w:sz="0" w:space="0" w:color="auto"/>
            <w:left w:val="none" w:sz="0" w:space="0" w:color="auto"/>
            <w:bottom w:val="none" w:sz="0" w:space="0" w:color="auto"/>
            <w:right w:val="none" w:sz="0" w:space="0" w:color="auto"/>
          </w:divBdr>
        </w:div>
        <w:div w:id="1468934409">
          <w:marLeft w:val="0"/>
          <w:marRight w:val="0"/>
          <w:marTop w:val="0"/>
          <w:marBottom w:val="0"/>
          <w:divBdr>
            <w:top w:val="none" w:sz="0" w:space="0" w:color="auto"/>
            <w:left w:val="none" w:sz="0" w:space="0" w:color="auto"/>
            <w:bottom w:val="none" w:sz="0" w:space="0" w:color="auto"/>
            <w:right w:val="none" w:sz="0" w:space="0" w:color="auto"/>
          </w:divBdr>
        </w:div>
        <w:div w:id="1183058825">
          <w:marLeft w:val="0"/>
          <w:marRight w:val="0"/>
          <w:marTop w:val="0"/>
          <w:marBottom w:val="0"/>
          <w:divBdr>
            <w:top w:val="none" w:sz="0" w:space="0" w:color="auto"/>
            <w:left w:val="none" w:sz="0" w:space="0" w:color="auto"/>
            <w:bottom w:val="none" w:sz="0" w:space="0" w:color="auto"/>
            <w:right w:val="none" w:sz="0" w:space="0" w:color="auto"/>
          </w:divBdr>
        </w:div>
        <w:div w:id="516507841">
          <w:marLeft w:val="0"/>
          <w:marRight w:val="0"/>
          <w:marTop w:val="0"/>
          <w:marBottom w:val="0"/>
          <w:divBdr>
            <w:top w:val="none" w:sz="0" w:space="0" w:color="auto"/>
            <w:left w:val="none" w:sz="0" w:space="0" w:color="auto"/>
            <w:bottom w:val="none" w:sz="0" w:space="0" w:color="auto"/>
            <w:right w:val="none" w:sz="0" w:space="0" w:color="auto"/>
          </w:divBdr>
        </w:div>
        <w:div w:id="553733410">
          <w:marLeft w:val="0"/>
          <w:marRight w:val="0"/>
          <w:marTop w:val="0"/>
          <w:marBottom w:val="0"/>
          <w:divBdr>
            <w:top w:val="none" w:sz="0" w:space="0" w:color="auto"/>
            <w:left w:val="none" w:sz="0" w:space="0" w:color="auto"/>
            <w:bottom w:val="none" w:sz="0" w:space="0" w:color="auto"/>
            <w:right w:val="none" w:sz="0" w:space="0" w:color="auto"/>
          </w:divBdr>
        </w:div>
        <w:div w:id="863131868">
          <w:marLeft w:val="0"/>
          <w:marRight w:val="0"/>
          <w:marTop w:val="0"/>
          <w:marBottom w:val="0"/>
          <w:divBdr>
            <w:top w:val="none" w:sz="0" w:space="0" w:color="auto"/>
            <w:left w:val="none" w:sz="0" w:space="0" w:color="auto"/>
            <w:bottom w:val="none" w:sz="0" w:space="0" w:color="auto"/>
            <w:right w:val="none" w:sz="0" w:space="0" w:color="auto"/>
          </w:divBdr>
        </w:div>
        <w:div w:id="435633792">
          <w:marLeft w:val="0"/>
          <w:marRight w:val="0"/>
          <w:marTop w:val="0"/>
          <w:marBottom w:val="0"/>
          <w:divBdr>
            <w:top w:val="none" w:sz="0" w:space="0" w:color="auto"/>
            <w:left w:val="none" w:sz="0" w:space="0" w:color="auto"/>
            <w:bottom w:val="none" w:sz="0" w:space="0" w:color="auto"/>
            <w:right w:val="none" w:sz="0" w:space="0" w:color="auto"/>
          </w:divBdr>
        </w:div>
        <w:div w:id="1180513060">
          <w:marLeft w:val="0"/>
          <w:marRight w:val="0"/>
          <w:marTop w:val="0"/>
          <w:marBottom w:val="0"/>
          <w:divBdr>
            <w:top w:val="none" w:sz="0" w:space="0" w:color="auto"/>
            <w:left w:val="none" w:sz="0" w:space="0" w:color="auto"/>
            <w:bottom w:val="none" w:sz="0" w:space="0" w:color="auto"/>
            <w:right w:val="none" w:sz="0" w:space="0" w:color="auto"/>
          </w:divBdr>
        </w:div>
        <w:div w:id="300229799">
          <w:marLeft w:val="0"/>
          <w:marRight w:val="0"/>
          <w:marTop w:val="0"/>
          <w:marBottom w:val="0"/>
          <w:divBdr>
            <w:top w:val="none" w:sz="0" w:space="0" w:color="auto"/>
            <w:left w:val="none" w:sz="0" w:space="0" w:color="auto"/>
            <w:bottom w:val="none" w:sz="0" w:space="0" w:color="auto"/>
            <w:right w:val="none" w:sz="0" w:space="0" w:color="auto"/>
          </w:divBdr>
        </w:div>
        <w:div w:id="744492570">
          <w:marLeft w:val="0"/>
          <w:marRight w:val="0"/>
          <w:marTop w:val="0"/>
          <w:marBottom w:val="0"/>
          <w:divBdr>
            <w:top w:val="none" w:sz="0" w:space="0" w:color="auto"/>
            <w:left w:val="none" w:sz="0" w:space="0" w:color="auto"/>
            <w:bottom w:val="none" w:sz="0" w:space="0" w:color="auto"/>
            <w:right w:val="none" w:sz="0" w:space="0" w:color="auto"/>
          </w:divBdr>
        </w:div>
        <w:div w:id="78794694">
          <w:marLeft w:val="0"/>
          <w:marRight w:val="0"/>
          <w:marTop w:val="0"/>
          <w:marBottom w:val="0"/>
          <w:divBdr>
            <w:top w:val="none" w:sz="0" w:space="0" w:color="auto"/>
            <w:left w:val="none" w:sz="0" w:space="0" w:color="auto"/>
            <w:bottom w:val="none" w:sz="0" w:space="0" w:color="auto"/>
            <w:right w:val="none" w:sz="0" w:space="0" w:color="auto"/>
          </w:divBdr>
        </w:div>
        <w:div w:id="2092190659">
          <w:marLeft w:val="0"/>
          <w:marRight w:val="0"/>
          <w:marTop w:val="0"/>
          <w:marBottom w:val="0"/>
          <w:divBdr>
            <w:top w:val="none" w:sz="0" w:space="0" w:color="auto"/>
            <w:left w:val="none" w:sz="0" w:space="0" w:color="auto"/>
            <w:bottom w:val="none" w:sz="0" w:space="0" w:color="auto"/>
            <w:right w:val="none" w:sz="0" w:space="0" w:color="auto"/>
          </w:divBdr>
        </w:div>
        <w:div w:id="571163161">
          <w:marLeft w:val="0"/>
          <w:marRight w:val="0"/>
          <w:marTop w:val="0"/>
          <w:marBottom w:val="0"/>
          <w:divBdr>
            <w:top w:val="none" w:sz="0" w:space="0" w:color="auto"/>
            <w:left w:val="none" w:sz="0" w:space="0" w:color="auto"/>
            <w:bottom w:val="none" w:sz="0" w:space="0" w:color="auto"/>
            <w:right w:val="none" w:sz="0" w:space="0" w:color="auto"/>
          </w:divBdr>
        </w:div>
        <w:div w:id="1553081552">
          <w:marLeft w:val="0"/>
          <w:marRight w:val="0"/>
          <w:marTop w:val="0"/>
          <w:marBottom w:val="0"/>
          <w:divBdr>
            <w:top w:val="none" w:sz="0" w:space="0" w:color="auto"/>
            <w:left w:val="none" w:sz="0" w:space="0" w:color="auto"/>
            <w:bottom w:val="none" w:sz="0" w:space="0" w:color="auto"/>
            <w:right w:val="none" w:sz="0" w:space="0" w:color="auto"/>
          </w:divBdr>
        </w:div>
        <w:div w:id="1508012435">
          <w:marLeft w:val="0"/>
          <w:marRight w:val="0"/>
          <w:marTop w:val="0"/>
          <w:marBottom w:val="0"/>
          <w:divBdr>
            <w:top w:val="none" w:sz="0" w:space="0" w:color="auto"/>
            <w:left w:val="none" w:sz="0" w:space="0" w:color="auto"/>
            <w:bottom w:val="none" w:sz="0" w:space="0" w:color="auto"/>
            <w:right w:val="none" w:sz="0" w:space="0" w:color="auto"/>
          </w:divBdr>
        </w:div>
        <w:div w:id="1298225499">
          <w:marLeft w:val="0"/>
          <w:marRight w:val="0"/>
          <w:marTop w:val="0"/>
          <w:marBottom w:val="0"/>
          <w:divBdr>
            <w:top w:val="none" w:sz="0" w:space="0" w:color="auto"/>
            <w:left w:val="none" w:sz="0" w:space="0" w:color="auto"/>
            <w:bottom w:val="none" w:sz="0" w:space="0" w:color="auto"/>
            <w:right w:val="none" w:sz="0" w:space="0" w:color="auto"/>
          </w:divBdr>
        </w:div>
        <w:div w:id="198708734">
          <w:marLeft w:val="0"/>
          <w:marRight w:val="0"/>
          <w:marTop w:val="0"/>
          <w:marBottom w:val="0"/>
          <w:divBdr>
            <w:top w:val="none" w:sz="0" w:space="0" w:color="auto"/>
            <w:left w:val="none" w:sz="0" w:space="0" w:color="auto"/>
            <w:bottom w:val="none" w:sz="0" w:space="0" w:color="auto"/>
            <w:right w:val="none" w:sz="0" w:space="0" w:color="auto"/>
          </w:divBdr>
        </w:div>
        <w:div w:id="1601447916">
          <w:marLeft w:val="0"/>
          <w:marRight w:val="0"/>
          <w:marTop w:val="0"/>
          <w:marBottom w:val="0"/>
          <w:divBdr>
            <w:top w:val="none" w:sz="0" w:space="0" w:color="auto"/>
            <w:left w:val="none" w:sz="0" w:space="0" w:color="auto"/>
            <w:bottom w:val="none" w:sz="0" w:space="0" w:color="auto"/>
            <w:right w:val="none" w:sz="0" w:space="0" w:color="auto"/>
          </w:divBdr>
        </w:div>
        <w:div w:id="450128811">
          <w:marLeft w:val="0"/>
          <w:marRight w:val="0"/>
          <w:marTop w:val="0"/>
          <w:marBottom w:val="0"/>
          <w:divBdr>
            <w:top w:val="none" w:sz="0" w:space="0" w:color="auto"/>
            <w:left w:val="none" w:sz="0" w:space="0" w:color="auto"/>
            <w:bottom w:val="none" w:sz="0" w:space="0" w:color="auto"/>
            <w:right w:val="none" w:sz="0" w:space="0" w:color="auto"/>
          </w:divBdr>
        </w:div>
      </w:divsChild>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89474379">
      <w:bodyDiv w:val="1"/>
      <w:marLeft w:val="0"/>
      <w:marRight w:val="0"/>
      <w:marTop w:val="0"/>
      <w:marBottom w:val="0"/>
      <w:divBdr>
        <w:top w:val="none" w:sz="0" w:space="0" w:color="auto"/>
        <w:left w:val="none" w:sz="0" w:space="0" w:color="auto"/>
        <w:bottom w:val="none" w:sz="0" w:space="0" w:color="auto"/>
        <w:right w:val="none" w:sz="0" w:space="0" w:color="auto"/>
      </w:divBdr>
    </w:div>
    <w:div w:id="789713805">
      <w:bodyDiv w:val="1"/>
      <w:marLeft w:val="0"/>
      <w:marRight w:val="0"/>
      <w:marTop w:val="0"/>
      <w:marBottom w:val="0"/>
      <w:divBdr>
        <w:top w:val="none" w:sz="0" w:space="0" w:color="auto"/>
        <w:left w:val="none" w:sz="0" w:space="0" w:color="auto"/>
        <w:bottom w:val="none" w:sz="0" w:space="0" w:color="auto"/>
        <w:right w:val="none" w:sz="0" w:space="0" w:color="auto"/>
      </w:divBdr>
    </w:div>
    <w:div w:id="789979247">
      <w:bodyDiv w:val="1"/>
      <w:marLeft w:val="0"/>
      <w:marRight w:val="0"/>
      <w:marTop w:val="0"/>
      <w:marBottom w:val="0"/>
      <w:divBdr>
        <w:top w:val="none" w:sz="0" w:space="0" w:color="auto"/>
        <w:left w:val="none" w:sz="0" w:space="0" w:color="auto"/>
        <w:bottom w:val="none" w:sz="0" w:space="0" w:color="auto"/>
        <w:right w:val="none" w:sz="0" w:space="0" w:color="auto"/>
      </w:divBdr>
    </w:div>
    <w:div w:id="790396202">
      <w:bodyDiv w:val="1"/>
      <w:marLeft w:val="0"/>
      <w:marRight w:val="0"/>
      <w:marTop w:val="0"/>
      <w:marBottom w:val="0"/>
      <w:divBdr>
        <w:top w:val="none" w:sz="0" w:space="0" w:color="auto"/>
        <w:left w:val="none" w:sz="0" w:space="0" w:color="auto"/>
        <w:bottom w:val="none" w:sz="0" w:space="0" w:color="auto"/>
        <w:right w:val="none" w:sz="0" w:space="0" w:color="auto"/>
      </w:divBdr>
      <w:divsChild>
        <w:div w:id="1508406371">
          <w:marLeft w:val="0"/>
          <w:marRight w:val="0"/>
          <w:marTop w:val="0"/>
          <w:marBottom w:val="0"/>
          <w:divBdr>
            <w:top w:val="none" w:sz="0" w:space="0" w:color="auto"/>
            <w:left w:val="none" w:sz="0" w:space="0" w:color="auto"/>
            <w:bottom w:val="none" w:sz="0" w:space="0" w:color="auto"/>
            <w:right w:val="none" w:sz="0" w:space="0" w:color="auto"/>
          </w:divBdr>
        </w:div>
        <w:div w:id="649672736">
          <w:marLeft w:val="0"/>
          <w:marRight w:val="0"/>
          <w:marTop w:val="0"/>
          <w:marBottom w:val="0"/>
          <w:divBdr>
            <w:top w:val="none" w:sz="0" w:space="0" w:color="auto"/>
            <w:left w:val="none" w:sz="0" w:space="0" w:color="auto"/>
            <w:bottom w:val="none" w:sz="0" w:space="0" w:color="auto"/>
            <w:right w:val="none" w:sz="0" w:space="0" w:color="auto"/>
          </w:divBdr>
        </w:div>
        <w:div w:id="692803652">
          <w:marLeft w:val="0"/>
          <w:marRight w:val="0"/>
          <w:marTop w:val="0"/>
          <w:marBottom w:val="0"/>
          <w:divBdr>
            <w:top w:val="none" w:sz="0" w:space="0" w:color="auto"/>
            <w:left w:val="none" w:sz="0" w:space="0" w:color="auto"/>
            <w:bottom w:val="none" w:sz="0" w:space="0" w:color="auto"/>
            <w:right w:val="none" w:sz="0" w:space="0" w:color="auto"/>
          </w:divBdr>
        </w:div>
        <w:div w:id="1376655591">
          <w:marLeft w:val="0"/>
          <w:marRight w:val="0"/>
          <w:marTop w:val="0"/>
          <w:marBottom w:val="0"/>
          <w:divBdr>
            <w:top w:val="none" w:sz="0" w:space="0" w:color="auto"/>
            <w:left w:val="none" w:sz="0" w:space="0" w:color="auto"/>
            <w:bottom w:val="none" w:sz="0" w:space="0" w:color="auto"/>
            <w:right w:val="none" w:sz="0" w:space="0" w:color="auto"/>
          </w:divBdr>
        </w:div>
        <w:div w:id="2001273437">
          <w:marLeft w:val="0"/>
          <w:marRight w:val="0"/>
          <w:marTop w:val="0"/>
          <w:marBottom w:val="0"/>
          <w:divBdr>
            <w:top w:val="none" w:sz="0" w:space="0" w:color="auto"/>
            <w:left w:val="none" w:sz="0" w:space="0" w:color="auto"/>
            <w:bottom w:val="none" w:sz="0" w:space="0" w:color="auto"/>
            <w:right w:val="none" w:sz="0" w:space="0" w:color="auto"/>
          </w:divBdr>
        </w:div>
        <w:div w:id="745146615">
          <w:marLeft w:val="0"/>
          <w:marRight w:val="0"/>
          <w:marTop w:val="0"/>
          <w:marBottom w:val="0"/>
          <w:divBdr>
            <w:top w:val="none" w:sz="0" w:space="0" w:color="auto"/>
            <w:left w:val="none" w:sz="0" w:space="0" w:color="auto"/>
            <w:bottom w:val="none" w:sz="0" w:space="0" w:color="auto"/>
            <w:right w:val="none" w:sz="0" w:space="0" w:color="auto"/>
          </w:divBdr>
        </w:div>
        <w:div w:id="12417081">
          <w:marLeft w:val="0"/>
          <w:marRight w:val="0"/>
          <w:marTop w:val="0"/>
          <w:marBottom w:val="0"/>
          <w:divBdr>
            <w:top w:val="none" w:sz="0" w:space="0" w:color="auto"/>
            <w:left w:val="none" w:sz="0" w:space="0" w:color="auto"/>
            <w:bottom w:val="none" w:sz="0" w:space="0" w:color="auto"/>
            <w:right w:val="none" w:sz="0" w:space="0" w:color="auto"/>
          </w:divBdr>
        </w:div>
        <w:div w:id="1441297663">
          <w:marLeft w:val="0"/>
          <w:marRight w:val="0"/>
          <w:marTop w:val="0"/>
          <w:marBottom w:val="0"/>
          <w:divBdr>
            <w:top w:val="none" w:sz="0" w:space="0" w:color="auto"/>
            <w:left w:val="none" w:sz="0" w:space="0" w:color="auto"/>
            <w:bottom w:val="none" w:sz="0" w:space="0" w:color="auto"/>
            <w:right w:val="none" w:sz="0" w:space="0" w:color="auto"/>
          </w:divBdr>
        </w:div>
        <w:div w:id="26832286">
          <w:marLeft w:val="0"/>
          <w:marRight w:val="0"/>
          <w:marTop w:val="0"/>
          <w:marBottom w:val="0"/>
          <w:divBdr>
            <w:top w:val="none" w:sz="0" w:space="0" w:color="auto"/>
            <w:left w:val="none" w:sz="0" w:space="0" w:color="auto"/>
            <w:bottom w:val="none" w:sz="0" w:space="0" w:color="auto"/>
            <w:right w:val="none" w:sz="0" w:space="0" w:color="auto"/>
          </w:divBdr>
        </w:div>
        <w:div w:id="1840465279">
          <w:marLeft w:val="0"/>
          <w:marRight w:val="0"/>
          <w:marTop w:val="0"/>
          <w:marBottom w:val="0"/>
          <w:divBdr>
            <w:top w:val="none" w:sz="0" w:space="0" w:color="auto"/>
            <w:left w:val="none" w:sz="0" w:space="0" w:color="auto"/>
            <w:bottom w:val="none" w:sz="0" w:space="0" w:color="auto"/>
            <w:right w:val="none" w:sz="0" w:space="0" w:color="auto"/>
          </w:divBdr>
        </w:div>
        <w:div w:id="1038621539">
          <w:marLeft w:val="0"/>
          <w:marRight w:val="0"/>
          <w:marTop w:val="0"/>
          <w:marBottom w:val="0"/>
          <w:divBdr>
            <w:top w:val="none" w:sz="0" w:space="0" w:color="auto"/>
            <w:left w:val="none" w:sz="0" w:space="0" w:color="auto"/>
            <w:bottom w:val="none" w:sz="0" w:space="0" w:color="auto"/>
            <w:right w:val="none" w:sz="0" w:space="0" w:color="auto"/>
          </w:divBdr>
        </w:div>
        <w:div w:id="1060597896">
          <w:marLeft w:val="0"/>
          <w:marRight w:val="0"/>
          <w:marTop w:val="0"/>
          <w:marBottom w:val="0"/>
          <w:divBdr>
            <w:top w:val="none" w:sz="0" w:space="0" w:color="auto"/>
            <w:left w:val="none" w:sz="0" w:space="0" w:color="auto"/>
            <w:bottom w:val="none" w:sz="0" w:space="0" w:color="auto"/>
            <w:right w:val="none" w:sz="0" w:space="0" w:color="auto"/>
          </w:divBdr>
        </w:div>
        <w:div w:id="958142208">
          <w:marLeft w:val="0"/>
          <w:marRight w:val="0"/>
          <w:marTop w:val="0"/>
          <w:marBottom w:val="0"/>
          <w:divBdr>
            <w:top w:val="none" w:sz="0" w:space="0" w:color="auto"/>
            <w:left w:val="none" w:sz="0" w:space="0" w:color="auto"/>
            <w:bottom w:val="none" w:sz="0" w:space="0" w:color="auto"/>
            <w:right w:val="none" w:sz="0" w:space="0" w:color="auto"/>
          </w:divBdr>
        </w:div>
        <w:div w:id="1452551074">
          <w:marLeft w:val="0"/>
          <w:marRight w:val="0"/>
          <w:marTop w:val="0"/>
          <w:marBottom w:val="0"/>
          <w:divBdr>
            <w:top w:val="none" w:sz="0" w:space="0" w:color="auto"/>
            <w:left w:val="none" w:sz="0" w:space="0" w:color="auto"/>
            <w:bottom w:val="none" w:sz="0" w:space="0" w:color="auto"/>
            <w:right w:val="none" w:sz="0" w:space="0" w:color="auto"/>
          </w:divBdr>
        </w:div>
        <w:div w:id="1793014727">
          <w:marLeft w:val="0"/>
          <w:marRight w:val="0"/>
          <w:marTop w:val="0"/>
          <w:marBottom w:val="0"/>
          <w:divBdr>
            <w:top w:val="none" w:sz="0" w:space="0" w:color="auto"/>
            <w:left w:val="none" w:sz="0" w:space="0" w:color="auto"/>
            <w:bottom w:val="none" w:sz="0" w:space="0" w:color="auto"/>
            <w:right w:val="none" w:sz="0" w:space="0" w:color="auto"/>
          </w:divBdr>
        </w:div>
        <w:div w:id="1404260489">
          <w:marLeft w:val="0"/>
          <w:marRight w:val="0"/>
          <w:marTop w:val="0"/>
          <w:marBottom w:val="0"/>
          <w:divBdr>
            <w:top w:val="none" w:sz="0" w:space="0" w:color="auto"/>
            <w:left w:val="none" w:sz="0" w:space="0" w:color="auto"/>
            <w:bottom w:val="none" w:sz="0" w:space="0" w:color="auto"/>
            <w:right w:val="none" w:sz="0" w:space="0" w:color="auto"/>
          </w:divBdr>
        </w:div>
        <w:div w:id="894706311">
          <w:marLeft w:val="0"/>
          <w:marRight w:val="0"/>
          <w:marTop w:val="0"/>
          <w:marBottom w:val="0"/>
          <w:divBdr>
            <w:top w:val="none" w:sz="0" w:space="0" w:color="auto"/>
            <w:left w:val="none" w:sz="0" w:space="0" w:color="auto"/>
            <w:bottom w:val="none" w:sz="0" w:space="0" w:color="auto"/>
            <w:right w:val="none" w:sz="0" w:space="0" w:color="auto"/>
          </w:divBdr>
        </w:div>
        <w:div w:id="559824070">
          <w:marLeft w:val="0"/>
          <w:marRight w:val="0"/>
          <w:marTop w:val="0"/>
          <w:marBottom w:val="0"/>
          <w:divBdr>
            <w:top w:val="none" w:sz="0" w:space="0" w:color="auto"/>
            <w:left w:val="none" w:sz="0" w:space="0" w:color="auto"/>
            <w:bottom w:val="none" w:sz="0" w:space="0" w:color="auto"/>
            <w:right w:val="none" w:sz="0" w:space="0" w:color="auto"/>
          </w:divBdr>
        </w:div>
        <w:div w:id="292369767">
          <w:marLeft w:val="0"/>
          <w:marRight w:val="0"/>
          <w:marTop w:val="0"/>
          <w:marBottom w:val="0"/>
          <w:divBdr>
            <w:top w:val="none" w:sz="0" w:space="0" w:color="auto"/>
            <w:left w:val="none" w:sz="0" w:space="0" w:color="auto"/>
            <w:bottom w:val="none" w:sz="0" w:space="0" w:color="auto"/>
            <w:right w:val="none" w:sz="0" w:space="0" w:color="auto"/>
          </w:divBdr>
        </w:div>
        <w:div w:id="1420785446">
          <w:marLeft w:val="0"/>
          <w:marRight w:val="0"/>
          <w:marTop w:val="0"/>
          <w:marBottom w:val="0"/>
          <w:divBdr>
            <w:top w:val="none" w:sz="0" w:space="0" w:color="auto"/>
            <w:left w:val="none" w:sz="0" w:space="0" w:color="auto"/>
            <w:bottom w:val="none" w:sz="0" w:space="0" w:color="auto"/>
            <w:right w:val="none" w:sz="0" w:space="0" w:color="auto"/>
          </w:divBdr>
        </w:div>
        <w:div w:id="206841072">
          <w:marLeft w:val="0"/>
          <w:marRight w:val="0"/>
          <w:marTop w:val="0"/>
          <w:marBottom w:val="0"/>
          <w:divBdr>
            <w:top w:val="none" w:sz="0" w:space="0" w:color="auto"/>
            <w:left w:val="none" w:sz="0" w:space="0" w:color="auto"/>
            <w:bottom w:val="none" w:sz="0" w:space="0" w:color="auto"/>
            <w:right w:val="none" w:sz="0" w:space="0" w:color="auto"/>
          </w:divBdr>
        </w:div>
        <w:div w:id="350032148">
          <w:marLeft w:val="0"/>
          <w:marRight w:val="0"/>
          <w:marTop w:val="0"/>
          <w:marBottom w:val="0"/>
          <w:divBdr>
            <w:top w:val="none" w:sz="0" w:space="0" w:color="auto"/>
            <w:left w:val="none" w:sz="0" w:space="0" w:color="auto"/>
            <w:bottom w:val="none" w:sz="0" w:space="0" w:color="auto"/>
            <w:right w:val="none" w:sz="0" w:space="0" w:color="auto"/>
          </w:divBdr>
        </w:div>
        <w:div w:id="763264973">
          <w:marLeft w:val="0"/>
          <w:marRight w:val="0"/>
          <w:marTop w:val="0"/>
          <w:marBottom w:val="0"/>
          <w:divBdr>
            <w:top w:val="none" w:sz="0" w:space="0" w:color="auto"/>
            <w:left w:val="none" w:sz="0" w:space="0" w:color="auto"/>
            <w:bottom w:val="none" w:sz="0" w:space="0" w:color="auto"/>
            <w:right w:val="none" w:sz="0" w:space="0" w:color="auto"/>
          </w:divBdr>
        </w:div>
        <w:div w:id="101192633">
          <w:marLeft w:val="0"/>
          <w:marRight w:val="0"/>
          <w:marTop w:val="0"/>
          <w:marBottom w:val="0"/>
          <w:divBdr>
            <w:top w:val="none" w:sz="0" w:space="0" w:color="auto"/>
            <w:left w:val="none" w:sz="0" w:space="0" w:color="auto"/>
            <w:bottom w:val="none" w:sz="0" w:space="0" w:color="auto"/>
            <w:right w:val="none" w:sz="0" w:space="0" w:color="auto"/>
          </w:divBdr>
        </w:div>
        <w:div w:id="490414633">
          <w:marLeft w:val="0"/>
          <w:marRight w:val="0"/>
          <w:marTop w:val="0"/>
          <w:marBottom w:val="0"/>
          <w:divBdr>
            <w:top w:val="none" w:sz="0" w:space="0" w:color="auto"/>
            <w:left w:val="none" w:sz="0" w:space="0" w:color="auto"/>
            <w:bottom w:val="none" w:sz="0" w:space="0" w:color="auto"/>
            <w:right w:val="none" w:sz="0" w:space="0" w:color="auto"/>
          </w:divBdr>
        </w:div>
        <w:div w:id="579293825">
          <w:marLeft w:val="0"/>
          <w:marRight w:val="0"/>
          <w:marTop w:val="0"/>
          <w:marBottom w:val="0"/>
          <w:divBdr>
            <w:top w:val="none" w:sz="0" w:space="0" w:color="auto"/>
            <w:left w:val="none" w:sz="0" w:space="0" w:color="auto"/>
            <w:bottom w:val="none" w:sz="0" w:space="0" w:color="auto"/>
            <w:right w:val="none" w:sz="0" w:space="0" w:color="auto"/>
          </w:divBdr>
        </w:div>
        <w:div w:id="1247034638">
          <w:marLeft w:val="0"/>
          <w:marRight w:val="0"/>
          <w:marTop w:val="0"/>
          <w:marBottom w:val="0"/>
          <w:divBdr>
            <w:top w:val="none" w:sz="0" w:space="0" w:color="auto"/>
            <w:left w:val="none" w:sz="0" w:space="0" w:color="auto"/>
            <w:bottom w:val="none" w:sz="0" w:space="0" w:color="auto"/>
            <w:right w:val="none" w:sz="0" w:space="0" w:color="auto"/>
          </w:divBdr>
        </w:div>
        <w:div w:id="1716276255">
          <w:marLeft w:val="0"/>
          <w:marRight w:val="0"/>
          <w:marTop w:val="0"/>
          <w:marBottom w:val="0"/>
          <w:divBdr>
            <w:top w:val="none" w:sz="0" w:space="0" w:color="auto"/>
            <w:left w:val="none" w:sz="0" w:space="0" w:color="auto"/>
            <w:bottom w:val="none" w:sz="0" w:space="0" w:color="auto"/>
            <w:right w:val="none" w:sz="0" w:space="0" w:color="auto"/>
          </w:divBdr>
        </w:div>
        <w:div w:id="1660494832">
          <w:marLeft w:val="0"/>
          <w:marRight w:val="0"/>
          <w:marTop w:val="0"/>
          <w:marBottom w:val="0"/>
          <w:divBdr>
            <w:top w:val="none" w:sz="0" w:space="0" w:color="auto"/>
            <w:left w:val="none" w:sz="0" w:space="0" w:color="auto"/>
            <w:bottom w:val="none" w:sz="0" w:space="0" w:color="auto"/>
            <w:right w:val="none" w:sz="0" w:space="0" w:color="auto"/>
          </w:divBdr>
        </w:div>
        <w:div w:id="1258826452">
          <w:marLeft w:val="0"/>
          <w:marRight w:val="0"/>
          <w:marTop w:val="0"/>
          <w:marBottom w:val="0"/>
          <w:divBdr>
            <w:top w:val="none" w:sz="0" w:space="0" w:color="auto"/>
            <w:left w:val="none" w:sz="0" w:space="0" w:color="auto"/>
            <w:bottom w:val="none" w:sz="0" w:space="0" w:color="auto"/>
            <w:right w:val="none" w:sz="0" w:space="0" w:color="auto"/>
          </w:divBdr>
        </w:div>
        <w:div w:id="193229550">
          <w:marLeft w:val="0"/>
          <w:marRight w:val="0"/>
          <w:marTop w:val="0"/>
          <w:marBottom w:val="0"/>
          <w:divBdr>
            <w:top w:val="none" w:sz="0" w:space="0" w:color="auto"/>
            <w:left w:val="none" w:sz="0" w:space="0" w:color="auto"/>
            <w:bottom w:val="none" w:sz="0" w:space="0" w:color="auto"/>
            <w:right w:val="none" w:sz="0" w:space="0" w:color="auto"/>
          </w:divBdr>
        </w:div>
        <w:div w:id="891888219">
          <w:marLeft w:val="0"/>
          <w:marRight w:val="0"/>
          <w:marTop w:val="0"/>
          <w:marBottom w:val="0"/>
          <w:divBdr>
            <w:top w:val="none" w:sz="0" w:space="0" w:color="auto"/>
            <w:left w:val="none" w:sz="0" w:space="0" w:color="auto"/>
            <w:bottom w:val="none" w:sz="0" w:space="0" w:color="auto"/>
            <w:right w:val="none" w:sz="0" w:space="0" w:color="auto"/>
          </w:divBdr>
        </w:div>
        <w:div w:id="530266238">
          <w:marLeft w:val="0"/>
          <w:marRight w:val="0"/>
          <w:marTop w:val="0"/>
          <w:marBottom w:val="0"/>
          <w:divBdr>
            <w:top w:val="none" w:sz="0" w:space="0" w:color="auto"/>
            <w:left w:val="none" w:sz="0" w:space="0" w:color="auto"/>
            <w:bottom w:val="none" w:sz="0" w:space="0" w:color="auto"/>
            <w:right w:val="none" w:sz="0" w:space="0" w:color="auto"/>
          </w:divBdr>
        </w:div>
        <w:div w:id="1170292391">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292299149">
          <w:marLeft w:val="0"/>
          <w:marRight w:val="0"/>
          <w:marTop w:val="0"/>
          <w:marBottom w:val="0"/>
          <w:divBdr>
            <w:top w:val="none" w:sz="0" w:space="0" w:color="auto"/>
            <w:left w:val="none" w:sz="0" w:space="0" w:color="auto"/>
            <w:bottom w:val="none" w:sz="0" w:space="0" w:color="auto"/>
            <w:right w:val="none" w:sz="0" w:space="0" w:color="auto"/>
          </w:divBdr>
        </w:div>
        <w:div w:id="999044230">
          <w:marLeft w:val="0"/>
          <w:marRight w:val="0"/>
          <w:marTop w:val="0"/>
          <w:marBottom w:val="0"/>
          <w:divBdr>
            <w:top w:val="none" w:sz="0" w:space="0" w:color="auto"/>
            <w:left w:val="none" w:sz="0" w:space="0" w:color="auto"/>
            <w:bottom w:val="none" w:sz="0" w:space="0" w:color="auto"/>
            <w:right w:val="none" w:sz="0" w:space="0" w:color="auto"/>
          </w:divBdr>
        </w:div>
        <w:div w:id="51975613">
          <w:marLeft w:val="0"/>
          <w:marRight w:val="0"/>
          <w:marTop w:val="0"/>
          <w:marBottom w:val="0"/>
          <w:divBdr>
            <w:top w:val="none" w:sz="0" w:space="0" w:color="auto"/>
            <w:left w:val="none" w:sz="0" w:space="0" w:color="auto"/>
            <w:bottom w:val="none" w:sz="0" w:space="0" w:color="auto"/>
            <w:right w:val="none" w:sz="0" w:space="0" w:color="auto"/>
          </w:divBdr>
        </w:div>
        <w:div w:id="8067849">
          <w:marLeft w:val="0"/>
          <w:marRight w:val="0"/>
          <w:marTop w:val="0"/>
          <w:marBottom w:val="0"/>
          <w:divBdr>
            <w:top w:val="none" w:sz="0" w:space="0" w:color="auto"/>
            <w:left w:val="none" w:sz="0" w:space="0" w:color="auto"/>
            <w:bottom w:val="none" w:sz="0" w:space="0" w:color="auto"/>
            <w:right w:val="none" w:sz="0" w:space="0" w:color="auto"/>
          </w:divBdr>
        </w:div>
        <w:div w:id="1033076178">
          <w:marLeft w:val="0"/>
          <w:marRight w:val="0"/>
          <w:marTop w:val="0"/>
          <w:marBottom w:val="0"/>
          <w:divBdr>
            <w:top w:val="none" w:sz="0" w:space="0" w:color="auto"/>
            <w:left w:val="none" w:sz="0" w:space="0" w:color="auto"/>
            <w:bottom w:val="none" w:sz="0" w:space="0" w:color="auto"/>
            <w:right w:val="none" w:sz="0" w:space="0" w:color="auto"/>
          </w:divBdr>
        </w:div>
        <w:div w:id="151458507">
          <w:marLeft w:val="0"/>
          <w:marRight w:val="0"/>
          <w:marTop w:val="0"/>
          <w:marBottom w:val="0"/>
          <w:divBdr>
            <w:top w:val="none" w:sz="0" w:space="0" w:color="auto"/>
            <w:left w:val="none" w:sz="0" w:space="0" w:color="auto"/>
            <w:bottom w:val="none" w:sz="0" w:space="0" w:color="auto"/>
            <w:right w:val="none" w:sz="0" w:space="0" w:color="auto"/>
          </w:divBdr>
        </w:div>
        <w:div w:id="1937899689">
          <w:marLeft w:val="0"/>
          <w:marRight w:val="0"/>
          <w:marTop w:val="0"/>
          <w:marBottom w:val="0"/>
          <w:divBdr>
            <w:top w:val="none" w:sz="0" w:space="0" w:color="auto"/>
            <w:left w:val="none" w:sz="0" w:space="0" w:color="auto"/>
            <w:bottom w:val="none" w:sz="0" w:space="0" w:color="auto"/>
            <w:right w:val="none" w:sz="0" w:space="0" w:color="auto"/>
          </w:divBdr>
        </w:div>
        <w:div w:id="1633366091">
          <w:marLeft w:val="0"/>
          <w:marRight w:val="0"/>
          <w:marTop w:val="0"/>
          <w:marBottom w:val="0"/>
          <w:divBdr>
            <w:top w:val="none" w:sz="0" w:space="0" w:color="auto"/>
            <w:left w:val="none" w:sz="0" w:space="0" w:color="auto"/>
            <w:bottom w:val="none" w:sz="0" w:space="0" w:color="auto"/>
            <w:right w:val="none" w:sz="0" w:space="0" w:color="auto"/>
          </w:divBdr>
        </w:div>
        <w:div w:id="1071582942">
          <w:marLeft w:val="0"/>
          <w:marRight w:val="0"/>
          <w:marTop w:val="0"/>
          <w:marBottom w:val="0"/>
          <w:divBdr>
            <w:top w:val="none" w:sz="0" w:space="0" w:color="auto"/>
            <w:left w:val="none" w:sz="0" w:space="0" w:color="auto"/>
            <w:bottom w:val="none" w:sz="0" w:space="0" w:color="auto"/>
            <w:right w:val="none" w:sz="0" w:space="0" w:color="auto"/>
          </w:divBdr>
        </w:div>
        <w:div w:id="1497724288">
          <w:marLeft w:val="0"/>
          <w:marRight w:val="0"/>
          <w:marTop w:val="0"/>
          <w:marBottom w:val="0"/>
          <w:divBdr>
            <w:top w:val="none" w:sz="0" w:space="0" w:color="auto"/>
            <w:left w:val="none" w:sz="0" w:space="0" w:color="auto"/>
            <w:bottom w:val="none" w:sz="0" w:space="0" w:color="auto"/>
            <w:right w:val="none" w:sz="0" w:space="0" w:color="auto"/>
          </w:divBdr>
        </w:div>
        <w:div w:id="1537044348">
          <w:marLeft w:val="0"/>
          <w:marRight w:val="0"/>
          <w:marTop w:val="0"/>
          <w:marBottom w:val="0"/>
          <w:divBdr>
            <w:top w:val="none" w:sz="0" w:space="0" w:color="auto"/>
            <w:left w:val="none" w:sz="0" w:space="0" w:color="auto"/>
            <w:bottom w:val="none" w:sz="0" w:space="0" w:color="auto"/>
            <w:right w:val="none" w:sz="0" w:space="0" w:color="auto"/>
          </w:divBdr>
        </w:div>
        <w:div w:id="394935523">
          <w:marLeft w:val="0"/>
          <w:marRight w:val="0"/>
          <w:marTop w:val="0"/>
          <w:marBottom w:val="0"/>
          <w:divBdr>
            <w:top w:val="none" w:sz="0" w:space="0" w:color="auto"/>
            <w:left w:val="none" w:sz="0" w:space="0" w:color="auto"/>
            <w:bottom w:val="none" w:sz="0" w:space="0" w:color="auto"/>
            <w:right w:val="none" w:sz="0" w:space="0" w:color="auto"/>
          </w:divBdr>
        </w:div>
        <w:div w:id="1799638634">
          <w:marLeft w:val="0"/>
          <w:marRight w:val="0"/>
          <w:marTop w:val="0"/>
          <w:marBottom w:val="0"/>
          <w:divBdr>
            <w:top w:val="none" w:sz="0" w:space="0" w:color="auto"/>
            <w:left w:val="none" w:sz="0" w:space="0" w:color="auto"/>
            <w:bottom w:val="none" w:sz="0" w:space="0" w:color="auto"/>
            <w:right w:val="none" w:sz="0" w:space="0" w:color="auto"/>
          </w:divBdr>
        </w:div>
        <w:div w:id="1786149573">
          <w:marLeft w:val="0"/>
          <w:marRight w:val="0"/>
          <w:marTop w:val="0"/>
          <w:marBottom w:val="0"/>
          <w:divBdr>
            <w:top w:val="none" w:sz="0" w:space="0" w:color="auto"/>
            <w:left w:val="none" w:sz="0" w:space="0" w:color="auto"/>
            <w:bottom w:val="none" w:sz="0" w:space="0" w:color="auto"/>
            <w:right w:val="none" w:sz="0" w:space="0" w:color="auto"/>
          </w:divBdr>
        </w:div>
        <w:div w:id="254487158">
          <w:marLeft w:val="0"/>
          <w:marRight w:val="0"/>
          <w:marTop w:val="0"/>
          <w:marBottom w:val="0"/>
          <w:divBdr>
            <w:top w:val="none" w:sz="0" w:space="0" w:color="auto"/>
            <w:left w:val="none" w:sz="0" w:space="0" w:color="auto"/>
            <w:bottom w:val="none" w:sz="0" w:space="0" w:color="auto"/>
            <w:right w:val="none" w:sz="0" w:space="0" w:color="auto"/>
          </w:divBdr>
        </w:div>
        <w:div w:id="128087707">
          <w:marLeft w:val="0"/>
          <w:marRight w:val="0"/>
          <w:marTop w:val="0"/>
          <w:marBottom w:val="0"/>
          <w:divBdr>
            <w:top w:val="none" w:sz="0" w:space="0" w:color="auto"/>
            <w:left w:val="none" w:sz="0" w:space="0" w:color="auto"/>
            <w:bottom w:val="none" w:sz="0" w:space="0" w:color="auto"/>
            <w:right w:val="none" w:sz="0" w:space="0" w:color="auto"/>
          </w:divBdr>
        </w:div>
        <w:div w:id="1002045741">
          <w:marLeft w:val="0"/>
          <w:marRight w:val="0"/>
          <w:marTop w:val="0"/>
          <w:marBottom w:val="0"/>
          <w:divBdr>
            <w:top w:val="none" w:sz="0" w:space="0" w:color="auto"/>
            <w:left w:val="none" w:sz="0" w:space="0" w:color="auto"/>
            <w:bottom w:val="none" w:sz="0" w:space="0" w:color="auto"/>
            <w:right w:val="none" w:sz="0" w:space="0" w:color="auto"/>
          </w:divBdr>
        </w:div>
        <w:div w:id="813640506">
          <w:marLeft w:val="0"/>
          <w:marRight w:val="0"/>
          <w:marTop w:val="0"/>
          <w:marBottom w:val="0"/>
          <w:divBdr>
            <w:top w:val="none" w:sz="0" w:space="0" w:color="auto"/>
            <w:left w:val="none" w:sz="0" w:space="0" w:color="auto"/>
            <w:bottom w:val="none" w:sz="0" w:space="0" w:color="auto"/>
            <w:right w:val="none" w:sz="0" w:space="0" w:color="auto"/>
          </w:divBdr>
        </w:div>
        <w:div w:id="1562473286">
          <w:marLeft w:val="0"/>
          <w:marRight w:val="0"/>
          <w:marTop w:val="0"/>
          <w:marBottom w:val="0"/>
          <w:divBdr>
            <w:top w:val="none" w:sz="0" w:space="0" w:color="auto"/>
            <w:left w:val="none" w:sz="0" w:space="0" w:color="auto"/>
            <w:bottom w:val="none" w:sz="0" w:space="0" w:color="auto"/>
            <w:right w:val="none" w:sz="0" w:space="0" w:color="auto"/>
          </w:divBdr>
        </w:div>
        <w:div w:id="1602030677">
          <w:marLeft w:val="0"/>
          <w:marRight w:val="0"/>
          <w:marTop w:val="0"/>
          <w:marBottom w:val="0"/>
          <w:divBdr>
            <w:top w:val="none" w:sz="0" w:space="0" w:color="auto"/>
            <w:left w:val="none" w:sz="0" w:space="0" w:color="auto"/>
            <w:bottom w:val="none" w:sz="0" w:space="0" w:color="auto"/>
            <w:right w:val="none" w:sz="0" w:space="0" w:color="auto"/>
          </w:divBdr>
        </w:div>
        <w:div w:id="708527180">
          <w:marLeft w:val="0"/>
          <w:marRight w:val="0"/>
          <w:marTop w:val="0"/>
          <w:marBottom w:val="0"/>
          <w:divBdr>
            <w:top w:val="none" w:sz="0" w:space="0" w:color="auto"/>
            <w:left w:val="none" w:sz="0" w:space="0" w:color="auto"/>
            <w:bottom w:val="none" w:sz="0" w:space="0" w:color="auto"/>
            <w:right w:val="none" w:sz="0" w:space="0" w:color="auto"/>
          </w:divBdr>
        </w:div>
        <w:div w:id="961114104">
          <w:marLeft w:val="0"/>
          <w:marRight w:val="0"/>
          <w:marTop w:val="0"/>
          <w:marBottom w:val="0"/>
          <w:divBdr>
            <w:top w:val="none" w:sz="0" w:space="0" w:color="auto"/>
            <w:left w:val="none" w:sz="0" w:space="0" w:color="auto"/>
            <w:bottom w:val="none" w:sz="0" w:space="0" w:color="auto"/>
            <w:right w:val="none" w:sz="0" w:space="0" w:color="auto"/>
          </w:divBdr>
        </w:div>
        <w:div w:id="770127040">
          <w:marLeft w:val="0"/>
          <w:marRight w:val="0"/>
          <w:marTop w:val="0"/>
          <w:marBottom w:val="0"/>
          <w:divBdr>
            <w:top w:val="none" w:sz="0" w:space="0" w:color="auto"/>
            <w:left w:val="none" w:sz="0" w:space="0" w:color="auto"/>
            <w:bottom w:val="none" w:sz="0" w:space="0" w:color="auto"/>
            <w:right w:val="none" w:sz="0" w:space="0" w:color="auto"/>
          </w:divBdr>
        </w:div>
        <w:div w:id="1398623362">
          <w:marLeft w:val="0"/>
          <w:marRight w:val="0"/>
          <w:marTop w:val="0"/>
          <w:marBottom w:val="0"/>
          <w:divBdr>
            <w:top w:val="none" w:sz="0" w:space="0" w:color="auto"/>
            <w:left w:val="none" w:sz="0" w:space="0" w:color="auto"/>
            <w:bottom w:val="none" w:sz="0" w:space="0" w:color="auto"/>
            <w:right w:val="none" w:sz="0" w:space="0" w:color="auto"/>
          </w:divBdr>
        </w:div>
        <w:div w:id="1182821274">
          <w:marLeft w:val="0"/>
          <w:marRight w:val="0"/>
          <w:marTop w:val="0"/>
          <w:marBottom w:val="0"/>
          <w:divBdr>
            <w:top w:val="none" w:sz="0" w:space="0" w:color="auto"/>
            <w:left w:val="none" w:sz="0" w:space="0" w:color="auto"/>
            <w:bottom w:val="none" w:sz="0" w:space="0" w:color="auto"/>
            <w:right w:val="none" w:sz="0" w:space="0" w:color="auto"/>
          </w:divBdr>
        </w:div>
        <w:div w:id="343097009">
          <w:marLeft w:val="0"/>
          <w:marRight w:val="0"/>
          <w:marTop w:val="0"/>
          <w:marBottom w:val="0"/>
          <w:divBdr>
            <w:top w:val="none" w:sz="0" w:space="0" w:color="auto"/>
            <w:left w:val="none" w:sz="0" w:space="0" w:color="auto"/>
            <w:bottom w:val="none" w:sz="0" w:space="0" w:color="auto"/>
            <w:right w:val="none" w:sz="0" w:space="0" w:color="auto"/>
          </w:divBdr>
        </w:div>
        <w:div w:id="519049304">
          <w:marLeft w:val="0"/>
          <w:marRight w:val="0"/>
          <w:marTop w:val="0"/>
          <w:marBottom w:val="0"/>
          <w:divBdr>
            <w:top w:val="none" w:sz="0" w:space="0" w:color="auto"/>
            <w:left w:val="none" w:sz="0" w:space="0" w:color="auto"/>
            <w:bottom w:val="none" w:sz="0" w:space="0" w:color="auto"/>
            <w:right w:val="none" w:sz="0" w:space="0" w:color="auto"/>
          </w:divBdr>
        </w:div>
        <w:div w:id="419370652">
          <w:marLeft w:val="0"/>
          <w:marRight w:val="0"/>
          <w:marTop w:val="0"/>
          <w:marBottom w:val="0"/>
          <w:divBdr>
            <w:top w:val="none" w:sz="0" w:space="0" w:color="auto"/>
            <w:left w:val="none" w:sz="0" w:space="0" w:color="auto"/>
            <w:bottom w:val="none" w:sz="0" w:space="0" w:color="auto"/>
            <w:right w:val="none" w:sz="0" w:space="0" w:color="auto"/>
          </w:divBdr>
        </w:div>
        <w:div w:id="1702395534">
          <w:marLeft w:val="0"/>
          <w:marRight w:val="0"/>
          <w:marTop w:val="0"/>
          <w:marBottom w:val="0"/>
          <w:divBdr>
            <w:top w:val="none" w:sz="0" w:space="0" w:color="auto"/>
            <w:left w:val="none" w:sz="0" w:space="0" w:color="auto"/>
            <w:bottom w:val="none" w:sz="0" w:space="0" w:color="auto"/>
            <w:right w:val="none" w:sz="0" w:space="0" w:color="auto"/>
          </w:divBdr>
        </w:div>
        <w:div w:id="1037698551">
          <w:marLeft w:val="0"/>
          <w:marRight w:val="0"/>
          <w:marTop w:val="0"/>
          <w:marBottom w:val="0"/>
          <w:divBdr>
            <w:top w:val="none" w:sz="0" w:space="0" w:color="auto"/>
            <w:left w:val="none" w:sz="0" w:space="0" w:color="auto"/>
            <w:bottom w:val="none" w:sz="0" w:space="0" w:color="auto"/>
            <w:right w:val="none" w:sz="0" w:space="0" w:color="auto"/>
          </w:divBdr>
        </w:div>
        <w:div w:id="1608386243">
          <w:marLeft w:val="0"/>
          <w:marRight w:val="0"/>
          <w:marTop w:val="0"/>
          <w:marBottom w:val="0"/>
          <w:divBdr>
            <w:top w:val="none" w:sz="0" w:space="0" w:color="auto"/>
            <w:left w:val="none" w:sz="0" w:space="0" w:color="auto"/>
            <w:bottom w:val="none" w:sz="0" w:space="0" w:color="auto"/>
            <w:right w:val="none" w:sz="0" w:space="0" w:color="auto"/>
          </w:divBdr>
        </w:div>
        <w:div w:id="1741751291">
          <w:marLeft w:val="0"/>
          <w:marRight w:val="0"/>
          <w:marTop w:val="0"/>
          <w:marBottom w:val="0"/>
          <w:divBdr>
            <w:top w:val="none" w:sz="0" w:space="0" w:color="auto"/>
            <w:left w:val="none" w:sz="0" w:space="0" w:color="auto"/>
            <w:bottom w:val="none" w:sz="0" w:space="0" w:color="auto"/>
            <w:right w:val="none" w:sz="0" w:space="0" w:color="auto"/>
          </w:divBdr>
        </w:div>
        <w:div w:id="1346589022">
          <w:marLeft w:val="0"/>
          <w:marRight w:val="0"/>
          <w:marTop w:val="0"/>
          <w:marBottom w:val="0"/>
          <w:divBdr>
            <w:top w:val="none" w:sz="0" w:space="0" w:color="auto"/>
            <w:left w:val="none" w:sz="0" w:space="0" w:color="auto"/>
            <w:bottom w:val="none" w:sz="0" w:space="0" w:color="auto"/>
            <w:right w:val="none" w:sz="0" w:space="0" w:color="auto"/>
          </w:divBdr>
        </w:div>
        <w:div w:id="855659975">
          <w:marLeft w:val="0"/>
          <w:marRight w:val="0"/>
          <w:marTop w:val="0"/>
          <w:marBottom w:val="0"/>
          <w:divBdr>
            <w:top w:val="none" w:sz="0" w:space="0" w:color="auto"/>
            <w:left w:val="none" w:sz="0" w:space="0" w:color="auto"/>
            <w:bottom w:val="none" w:sz="0" w:space="0" w:color="auto"/>
            <w:right w:val="none" w:sz="0" w:space="0" w:color="auto"/>
          </w:divBdr>
        </w:div>
        <w:div w:id="1465931110">
          <w:marLeft w:val="0"/>
          <w:marRight w:val="0"/>
          <w:marTop w:val="0"/>
          <w:marBottom w:val="0"/>
          <w:divBdr>
            <w:top w:val="none" w:sz="0" w:space="0" w:color="auto"/>
            <w:left w:val="none" w:sz="0" w:space="0" w:color="auto"/>
            <w:bottom w:val="none" w:sz="0" w:space="0" w:color="auto"/>
            <w:right w:val="none" w:sz="0" w:space="0" w:color="auto"/>
          </w:divBdr>
        </w:div>
        <w:div w:id="1169639075">
          <w:marLeft w:val="0"/>
          <w:marRight w:val="0"/>
          <w:marTop w:val="0"/>
          <w:marBottom w:val="0"/>
          <w:divBdr>
            <w:top w:val="none" w:sz="0" w:space="0" w:color="auto"/>
            <w:left w:val="none" w:sz="0" w:space="0" w:color="auto"/>
            <w:bottom w:val="none" w:sz="0" w:space="0" w:color="auto"/>
            <w:right w:val="none" w:sz="0" w:space="0" w:color="auto"/>
          </w:divBdr>
        </w:div>
        <w:div w:id="1764187264">
          <w:marLeft w:val="0"/>
          <w:marRight w:val="0"/>
          <w:marTop w:val="0"/>
          <w:marBottom w:val="0"/>
          <w:divBdr>
            <w:top w:val="none" w:sz="0" w:space="0" w:color="auto"/>
            <w:left w:val="none" w:sz="0" w:space="0" w:color="auto"/>
            <w:bottom w:val="none" w:sz="0" w:space="0" w:color="auto"/>
            <w:right w:val="none" w:sz="0" w:space="0" w:color="auto"/>
          </w:divBdr>
        </w:div>
      </w:divsChild>
    </w:div>
    <w:div w:id="791093019">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1675493">
      <w:bodyDiv w:val="1"/>
      <w:marLeft w:val="0"/>
      <w:marRight w:val="0"/>
      <w:marTop w:val="0"/>
      <w:marBottom w:val="0"/>
      <w:divBdr>
        <w:top w:val="none" w:sz="0" w:space="0" w:color="auto"/>
        <w:left w:val="none" w:sz="0" w:space="0" w:color="auto"/>
        <w:bottom w:val="none" w:sz="0" w:space="0" w:color="auto"/>
        <w:right w:val="none" w:sz="0" w:space="0" w:color="auto"/>
      </w:divBdr>
    </w:div>
    <w:div w:id="792214376">
      <w:bodyDiv w:val="1"/>
      <w:marLeft w:val="0"/>
      <w:marRight w:val="0"/>
      <w:marTop w:val="0"/>
      <w:marBottom w:val="0"/>
      <w:divBdr>
        <w:top w:val="none" w:sz="0" w:space="0" w:color="auto"/>
        <w:left w:val="none" w:sz="0" w:space="0" w:color="auto"/>
        <w:bottom w:val="none" w:sz="0" w:space="0" w:color="auto"/>
        <w:right w:val="none" w:sz="0" w:space="0" w:color="auto"/>
      </w:divBdr>
    </w:div>
    <w:div w:id="792334224">
      <w:bodyDiv w:val="1"/>
      <w:marLeft w:val="0"/>
      <w:marRight w:val="0"/>
      <w:marTop w:val="0"/>
      <w:marBottom w:val="0"/>
      <w:divBdr>
        <w:top w:val="none" w:sz="0" w:space="0" w:color="auto"/>
        <w:left w:val="none" w:sz="0" w:space="0" w:color="auto"/>
        <w:bottom w:val="none" w:sz="0" w:space="0" w:color="auto"/>
        <w:right w:val="none" w:sz="0" w:space="0" w:color="auto"/>
      </w:divBdr>
    </w:div>
    <w:div w:id="792408559">
      <w:bodyDiv w:val="1"/>
      <w:marLeft w:val="0"/>
      <w:marRight w:val="0"/>
      <w:marTop w:val="0"/>
      <w:marBottom w:val="0"/>
      <w:divBdr>
        <w:top w:val="none" w:sz="0" w:space="0" w:color="auto"/>
        <w:left w:val="none" w:sz="0" w:space="0" w:color="auto"/>
        <w:bottom w:val="none" w:sz="0" w:space="0" w:color="auto"/>
        <w:right w:val="none" w:sz="0" w:space="0" w:color="auto"/>
      </w:divBdr>
    </w:div>
    <w:div w:id="792867782">
      <w:bodyDiv w:val="1"/>
      <w:marLeft w:val="0"/>
      <w:marRight w:val="0"/>
      <w:marTop w:val="0"/>
      <w:marBottom w:val="0"/>
      <w:divBdr>
        <w:top w:val="none" w:sz="0" w:space="0" w:color="auto"/>
        <w:left w:val="none" w:sz="0" w:space="0" w:color="auto"/>
        <w:bottom w:val="none" w:sz="0" w:space="0" w:color="auto"/>
        <w:right w:val="none" w:sz="0" w:space="0" w:color="auto"/>
      </w:divBdr>
    </w:div>
    <w:div w:id="792868619">
      <w:bodyDiv w:val="1"/>
      <w:marLeft w:val="0"/>
      <w:marRight w:val="0"/>
      <w:marTop w:val="0"/>
      <w:marBottom w:val="0"/>
      <w:divBdr>
        <w:top w:val="none" w:sz="0" w:space="0" w:color="auto"/>
        <w:left w:val="none" w:sz="0" w:space="0" w:color="auto"/>
        <w:bottom w:val="none" w:sz="0" w:space="0" w:color="auto"/>
        <w:right w:val="none" w:sz="0" w:space="0" w:color="auto"/>
      </w:divBdr>
    </w:div>
    <w:div w:id="792869842">
      <w:bodyDiv w:val="1"/>
      <w:marLeft w:val="0"/>
      <w:marRight w:val="0"/>
      <w:marTop w:val="0"/>
      <w:marBottom w:val="0"/>
      <w:divBdr>
        <w:top w:val="none" w:sz="0" w:space="0" w:color="auto"/>
        <w:left w:val="none" w:sz="0" w:space="0" w:color="auto"/>
        <w:bottom w:val="none" w:sz="0" w:space="0" w:color="auto"/>
        <w:right w:val="none" w:sz="0" w:space="0" w:color="auto"/>
      </w:divBdr>
    </w:div>
    <w:div w:id="792939644">
      <w:bodyDiv w:val="1"/>
      <w:marLeft w:val="0"/>
      <w:marRight w:val="0"/>
      <w:marTop w:val="0"/>
      <w:marBottom w:val="0"/>
      <w:divBdr>
        <w:top w:val="none" w:sz="0" w:space="0" w:color="auto"/>
        <w:left w:val="none" w:sz="0" w:space="0" w:color="auto"/>
        <w:bottom w:val="none" w:sz="0" w:space="0" w:color="auto"/>
        <w:right w:val="none" w:sz="0" w:space="0" w:color="auto"/>
      </w:divBdr>
    </w:div>
    <w:div w:id="793065402">
      <w:bodyDiv w:val="1"/>
      <w:marLeft w:val="0"/>
      <w:marRight w:val="0"/>
      <w:marTop w:val="0"/>
      <w:marBottom w:val="0"/>
      <w:divBdr>
        <w:top w:val="none" w:sz="0" w:space="0" w:color="auto"/>
        <w:left w:val="none" w:sz="0" w:space="0" w:color="auto"/>
        <w:bottom w:val="none" w:sz="0" w:space="0" w:color="auto"/>
        <w:right w:val="none" w:sz="0" w:space="0" w:color="auto"/>
      </w:divBdr>
    </w:div>
    <w:div w:id="793135815">
      <w:bodyDiv w:val="1"/>
      <w:marLeft w:val="0"/>
      <w:marRight w:val="0"/>
      <w:marTop w:val="0"/>
      <w:marBottom w:val="0"/>
      <w:divBdr>
        <w:top w:val="none" w:sz="0" w:space="0" w:color="auto"/>
        <w:left w:val="none" w:sz="0" w:space="0" w:color="auto"/>
        <w:bottom w:val="none" w:sz="0" w:space="0" w:color="auto"/>
        <w:right w:val="none" w:sz="0" w:space="0" w:color="auto"/>
      </w:divBdr>
    </w:div>
    <w:div w:id="793407369">
      <w:bodyDiv w:val="1"/>
      <w:marLeft w:val="0"/>
      <w:marRight w:val="0"/>
      <w:marTop w:val="0"/>
      <w:marBottom w:val="0"/>
      <w:divBdr>
        <w:top w:val="none" w:sz="0" w:space="0" w:color="auto"/>
        <w:left w:val="none" w:sz="0" w:space="0" w:color="auto"/>
        <w:bottom w:val="none" w:sz="0" w:space="0" w:color="auto"/>
        <w:right w:val="none" w:sz="0" w:space="0" w:color="auto"/>
      </w:divBdr>
    </w:div>
    <w:div w:id="793905732">
      <w:bodyDiv w:val="1"/>
      <w:marLeft w:val="0"/>
      <w:marRight w:val="0"/>
      <w:marTop w:val="0"/>
      <w:marBottom w:val="0"/>
      <w:divBdr>
        <w:top w:val="none" w:sz="0" w:space="0" w:color="auto"/>
        <w:left w:val="none" w:sz="0" w:space="0" w:color="auto"/>
        <w:bottom w:val="none" w:sz="0" w:space="0" w:color="auto"/>
        <w:right w:val="none" w:sz="0" w:space="0" w:color="auto"/>
      </w:divBdr>
    </w:div>
    <w:div w:id="794255690">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4445777">
      <w:bodyDiv w:val="1"/>
      <w:marLeft w:val="0"/>
      <w:marRight w:val="0"/>
      <w:marTop w:val="0"/>
      <w:marBottom w:val="0"/>
      <w:divBdr>
        <w:top w:val="none" w:sz="0" w:space="0" w:color="auto"/>
        <w:left w:val="none" w:sz="0" w:space="0" w:color="auto"/>
        <w:bottom w:val="none" w:sz="0" w:space="0" w:color="auto"/>
        <w:right w:val="none" w:sz="0" w:space="0" w:color="auto"/>
      </w:divBdr>
    </w:div>
    <w:div w:id="794569092">
      <w:bodyDiv w:val="1"/>
      <w:marLeft w:val="0"/>
      <w:marRight w:val="0"/>
      <w:marTop w:val="0"/>
      <w:marBottom w:val="0"/>
      <w:divBdr>
        <w:top w:val="none" w:sz="0" w:space="0" w:color="auto"/>
        <w:left w:val="none" w:sz="0" w:space="0" w:color="auto"/>
        <w:bottom w:val="none" w:sz="0" w:space="0" w:color="auto"/>
        <w:right w:val="none" w:sz="0" w:space="0" w:color="auto"/>
      </w:divBdr>
    </w:div>
    <w:div w:id="794756221">
      <w:bodyDiv w:val="1"/>
      <w:marLeft w:val="0"/>
      <w:marRight w:val="0"/>
      <w:marTop w:val="0"/>
      <w:marBottom w:val="0"/>
      <w:divBdr>
        <w:top w:val="none" w:sz="0" w:space="0" w:color="auto"/>
        <w:left w:val="none" w:sz="0" w:space="0" w:color="auto"/>
        <w:bottom w:val="none" w:sz="0" w:space="0" w:color="auto"/>
        <w:right w:val="none" w:sz="0" w:space="0" w:color="auto"/>
      </w:divBdr>
    </w:div>
    <w:div w:id="795485635">
      <w:bodyDiv w:val="1"/>
      <w:marLeft w:val="0"/>
      <w:marRight w:val="0"/>
      <w:marTop w:val="0"/>
      <w:marBottom w:val="0"/>
      <w:divBdr>
        <w:top w:val="none" w:sz="0" w:space="0" w:color="auto"/>
        <w:left w:val="none" w:sz="0" w:space="0" w:color="auto"/>
        <w:bottom w:val="none" w:sz="0" w:space="0" w:color="auto"/>
        <w:right w:val="none" w:sz="0" w:space="0" w:color="auto"/>
      </w:divBdr>
    </w:div>
    <w:div w:id="796072428">
      <w:bodyDiv w:val="1"/>
      <w:marLeft w:val="0"/>
      <w:marRight w:val="0"/>
      <w:marTop w:val="0"/>
      <w:marBottom w:val="0"/>
      <w:divBdr>
        <w:top w:val="none" w:sz="0" w:space="0" w:color="auto"/>
        <w:left w:val="none" w:sz="0" w:space="0" w:color="auto"/>
        <w:bottom w:val="none" w:sz="0" w:space="0" w:color="auto"/>
        <w:right w:val="none" w:sz="0" w:space="0" w:color="auto"/>
      </w:divBdr>
    </w:div>
    <w:div w:id="796336023">
      <w:bodyDiv w:val="1"/>
      <w:marLeft w:val="0"/>
      <w:marRight w:val="0"/>
      <w:marTop w:val="0"/>
      <w:marBottom w:val="0"/>
      <w:divBdr>
        <w:top w:val="none" w:sz="0" w:space="0" w:color="auto"/>
        <w:left w:val="none" w:sz="0" w:space="0" w:color="auto"/>
        <w:bottom w:val="none" w:sz="0" w:space="0" w:color="auto"/>
        <w:right w:val="none" w:sz="0" w:space="0" w:color="auto"/>
      </w:divBdr>
    </w:div>
    <w:div w:id="796607848">
      <w:bodyDiv w:val="1"/>
      <w:marLeft w:val="0"/>
      <w:marRight w:val="0"/>
      <w:marTop w:val="0"/>
      <w:marBottom w:val="0"/>
      <w:divBdr>
        <w:top w:val="none" w:sz="0" w:space="0" w:color="auto"/>
        <w:left w:val="none" w:sz="0" w:space="0" w:color="auto"/>
        <w:bottom w:val="none" w:sz="0" w:space="0" w:color="auto"/>
        <w:right w:val="none" w:sz="0" w:space="0" w:color="auto"/>
      </w:divBdr>
    </w:div>
    <w:div w:id="796685969">
      <w:bodyDiv w:val="1"/>
      <w:marLeft w:val="0"/>
      <w:marRight w:val="0"/>
      <w:marTop w:val="0"/>
      <w:marBottom w:val="0"/>
      <w:divBdr>
        <w:top w:val="none" w:sz="0" w:space="0" w:color="auto"/>
        <w:left w:val="none" w:sz="0" w:space="0" w:color="auto"/>
        <w:bottom w:val="none" w:sz="0" w:space="0" w:color="auto"/>
        <w:right w:val="none" w:sz="0" w:space="0" w:color="auto"/>
      </w:divBdr>
    </w:div>
    <w:div w:id="796945316">
      <w:bodyDiv w:val="1"/>
      <w:marLeft w:val="0"/>
      <w:marRight w:val="0"/>
      <w:marTop w:val="0"/>
      <w:marBottom w:val="0"/>
      <w:divBdr>
        <w:top w:val="none" w:sz="0" w:space="0" w:color="auto"/>
        <w:left w:val="none" w:sz="0" w:space="0" w:color="auto"/>
        <w:bottom w:val="none" w:sz="0" w:space="0" w:color="auto"/>
        <w:right w:val="none" w:sz="0" w:space="0" w:color="auto"/>
      </w:divBdr>
    </w:div>
    <w:div w:id="797456937">
      <w:bodyDiv w:val="1"/>
      <w:marLeft w:val="0"/>
      <w:marRight w:val="0"/>
      <w:marTop w:val="0"/>
      <w:marBottom w:val="0"/>
      <w:divBdr>
        <w:top w:val="none" w:sz="0" w:space="0" w:color="auto"/>
        <w:left w:val="none" w:sz="0" w:space="0" w:color="auto"/>
        <w:bottom w:val="none" w:sz="0" w:space="0" w:color="auto"/>
        <w:right w:val="none" w:sz="0" w:space="0" w:color="auto"/>
      </w:divBdr>
    </w:div>
    <w:div w:id="797650521">
      <w:bodyDiv w:val="1"/>
      <w:marLeft w:val="0"/>
      <w:marRight w:val="0"/>
      <w:marTop w:val="0"/>
      <w:marBottom w:val="0"/>
      <w:divBdr>
        <w:top w:val="none" w:sz="0" w:space="0" w:color="auto"/>
        <w:left w:val="none" w:sz="0" w:space="0" w:color="auto"/>
        <w:bottom w:val="none" w:sz="0" w:space="0" w:color="auto"/>
        <w:right w:val="none" w:sz="0" w:space="0" w:color="auto"/>
      </w:divBdr>
    </w:div>
    <w:div w:id="797994070">
      <w:bodyDiv w:val="1"/>
      <w:marLeft w:val="0"/>
      <w:marRight w:val="0"/>
      <w:marTop w:val="0"/>
      <w:marBottom w:val="0"/>
      <w:divBdr>
        <w:top w:val="none" w:sz="0" w:space="0" w:color="auto"/>
        <w:left w:val="none" w:sz="0" w:space="0" w:color="auto"/>
        <w:bottom w:val="none" w:sz="0" w:space="0" w:color="auto"/>
        <w:right w:val="none" w:sz="0" w:space="0" w:color="auto"/>
      </w:divBdr>
      <w:divsChild>
        <w:div w:id="2077118637">
          <w:marLeft w:val="0"/>
          <w:marRight w:val="0"/>
          <w:marTop w:val="0"/>
          <w:marBottom w:val="0"/>
          <w:divBdr>
            <w:top w:val="none" w:sz="0" w:space="0" w:color="auto"/>
            <w:left w:val="none" w:sz="0" w:space="0" w:color="auto"/>
            <w:bottom w:val="none" w:sz="0" w:space="0" w:color="auto"/>
            <w:right w:val="none" w:sz="0" w:space="0" w:color="auto"/>
          </w:divBdr>
        </w:div>
        <w:div w:id="478617715">
          <w:marLeft w:val="0"/>
          <w:marRight w:val="0"/>
          <w:marTop w:val="0"/>
          <w:marBottom w:val="0"/>
          <w:divBdr>
            <w:top w:val="none" w:sz="0" w:space="0" w:color="auto"/>
            <w:left w:val="none" w:sz="0" w:space="0" w:color="auto"/>
            <w:bottom w:val="none" w:sz="0" w:space="0" w:color="auto"/>
            <w:right w:val="none" w:sz="0" w:space="0" w:color="auto"/>
          </w:divBdr>
        </w:div>
        <w:div w:id="1634941391">
          <w:marLeft w:val="0"/>
          <w:marRight w:val="0"/>
          <w:marTop w:val="0"/>
          <w:marBottom w:val="0"/>
          <w:divBdr>
            <w:top w:val="none" w:sz="0" w:space="0" w:color="auto"/>
            <w:left w:val="none" w:sz="0" w:space="0" w:color="auto"/>
            <w:bottom w:val="none" w:sz="0" w:space="0" w:color="auto"/>
            <w:right w:val="none" w:sz="0" w:space="0" w:color="auto"/>
          </w:divBdr>
        </w:div>
        <w:div w:id="1125470056">
          <w:marLeft w:val="0"/>
          <w:marRight w:val="0"/>
          <w:marTop w:val="0"/>
          <w:marBottom w:val="0"/>
          <w:divBdr>
            <w:top w:val="none" w:sz="0" w:space="0" w:color="auto"/>
            <w:left w:val="none" w:sz="0" w:space="0" w:color="auto"/>
            <w:bottom w:val="none" w:sz="0" w:space="0" w:color="auto"/>
            <w:right w:val="none" w:sz="0" w:space="0" w:color="auto"/>
          </w:divBdr>
        </w:div>
        <w:div w:id="1488135907">
          <w:marLeft w:val="0"/>
          <w:marRight w:val="0"/>
          <w:marTop w:val="0"/>
          <w:marBottom w:val="0"/>
          <w:divBdr>
            <w:top w:val="none" w:sz="0" w:space="0" w:color="auto"/>
            <w:left w:val="none" w:sz="0" w:space="0" w:color="auto"/>
            <w:bottom w:val="none" w:sz="0" w:space="0" w:color="auto"/>
            <w:right w:val="none" w:sz="0" w:space="0" w:color="auto"/>
          </w:divBdr>
        </w:div>
        <w:div w:id="1537304932">
          <w:marLeft w:val="0"/>
          <w:marRight w:val="0"/>
          <w:marTop w:val="0"/>
          <w:marBottom w:val="0"/>
          <w:divBdr>
            <w:top w:val="none" w:sz="0" w:space="0" w:color="auto"/>
            <w:left w:val="none" w:sz="0" w:space="0" w:color="auto"/>
            <w:bottom w:val="none" w:sz="0" w:space="0" w:color="auto"/>
            <w:right w:val="none" w:sz="0" w:space="0" w:color="auto"/>
          </w:divBdr>
        </w:div>
        <w:div w:id="1049914045">
          <w:marLeft w:val="0"/>
          <w:marRight w:val="0"/>
          <w:marTop w:val="0"/>
          <w:marBottom w:val="0"/>
          <w:divBdr>
            <w:top w:val="none" w:sz="0" w:space="0" w:color="auto"/>
            <w:left w:val="none" w:sz="0" w:space="0" w:color="auto"/>
            <w:bottom w:val="none" w:sz="0" w:space="0" w:color="auto"/>
            <w:right w:val="none" w:sz="0" w:space="0" w:color="auto"/>
          </w:divBdr>
        </w:div>
        <w:div w:id="1791317073">
          <w:marLeft w:val="0"/>
          <w:marRight w:val="0"/>
          <w:marTop w:val="0"/>
          <w:marBottom w:val="0"/>
          <w:divBdr>
            <w:top w:val="none" w:sz="0" w:space="0" w:color="auto"/>
            <w:left w:val="none" w:sz="0" w:space="0" w:color="auto"/>
            <w:bottom w:val="none" w:sz="0" w:space="0" w:color="auto"/>
            <w:right w:val="none" w:sz="0" w:space="0" w:color="auto"/>
          </w:divBdr>
        </w:div>
        <w:div w:id="961421200">
          <w:marLeft w:val="0"/>
          <w:marRight w:val="0"/>
          <w:marTop w:val="0"/>
          <w:marBottom w:val="0"/>
          <w:divBdr>
            <w:top w:val="none" w:sz="0" w:space="0" w:color="auto"/>
            <w:left w:val="none" w:sz="0" w:space="0" w:color="auto"/>
            <w:bottom w:val="none" w:sz="0" w:space="0" w:color="auto"/>
            <w:right w:val="none" w:sz="0" w:space="0" w:color="auto"/>
          </w:divBdr>
        </w:div>
        <w:div w:id="1498577636">
          <w:marLeft w:val="0"/>
          <w:marRight w:val="0"/>
          <w:marTop w:val="0"/>
          <w:marBottom w:val="0"/>
          <w:divBdr>
            <w:top w:val="none" w:sz="0" w:space="0" w:color="auto"/>
            <w:left w:val="none" w:sz="0" w:space="0" w:color="auto"/>
            <w:bottom w:val="none" w:sz="0" w:space="0" w:color="auto"/>
            <w:right w:val="none" w:sz="0" w:space="0" w:color="auto"/>
          </w:divBdr>
        </w:div>
        <w:div w:id="588586347">
          <w:marLeft w:val="0"/>
          <w:marRight w:val="0"/>
          <w:marTop w:val="0"/>
          <w:marBottom w:val="0"/>
          <w:divBdr>
            <w:top w:val="none" w:sz="0" w:space="0" w:color="auto"/>
            <w:left w:val="none" w:sz="0" w:space="0" w:color="auto"/>
            <w:bottom w:val="none" w:sz="0" w:space="0" w:color="auto"/>
            <w:right w:val="none" w:sz="0" w:space="0" w:color="auto"/>
          </w:divBdr>
        </w:div>
        <w:div w:id="599680346">
          <w:marLeft w:val="0"/>
          <w:marRight w:val="0"/>
          <w:marTop w:val="0"/>
          <w:marBottom w:val="0"/>
          <w:divBdr>
            <w:top w:val="none" w:sz="0" w:space="0" w:color="auto"/>
            <w:left w:val="none" w:sz="0" w:space="0" w:color="auto"/>
            <w:bottom w:val="none" w:sz="0" w:space="0" w:color="auto"/>
            <w:right w:val="none" w:sz="0" w:space="0" w:color="auto"/>
          </w:divBdr>
        </w:div>
        <w:div w:id="1635285309">
          <w:marLeft w:val="0"/>
          <w:marRight w:val="0"/>
          <w:marTop w:val="0"/>
          <w:marBottom w:val="0"/>
          <w:divBdr>
            <w:top w:val="none" w:sz="0" w:space="0" w:color="auto"/>
            <w:left w:val="none" w:sz="0" w:space="0" w:color="auto"/>
            <w:bottom w:val="none" w:sz="0" w:space="0" w:color="auto"/>
            <w:right w:val="none" w:sz="0" w:space="0" w:color="auto"/>
          </w:divBdr>
        </w:div>
        <w:div w:id="858005835">
          <w:marLeft w:val="0"/>
          <w:marRight w:val="0"/>
          <w:marTop w:val="0"/>
          <w:marBottom w:val="0"/>
          <w:divBdr>
            <w:top w:val="none" w:sz="0" w:space="0" w:color="auto"/>
            <w:left w:val="none" w:sz="0" w:space="0" w:color="auto"/>
            <w:bottom w:val="none" w:sz="0" w:space="0" w:color="auto"/>
            <w:right w:val="none" w:sz="0" w:space="0" w:color="auto"/>
          </w:divBdr>
        </w:div>
        <w:div w:id="1420716258">
          <w:marLeft w:val="0"/>
          <w:marRight w:val="0"/>
          <w:marTop w:val="0"/>
          <w:marBottom w:val="0"/>
          <w:divBdr>
            <w:top w:val="none" w:sz="0" w:space="0" w:color="auto"/>
            <w:left w:val="none" w:sz="0" w:space="0" w:color="auto"/>
            <w:bottom w:val="none" w:sz="0" w:space="0" w:color="auto"/>
            <w:right w:val="none" w:sz="0" w:space="0" w:color="auto"/>
          </w:divBdr>
        </w:div>
        <w:div w:id="1085110642">
          <w:marLeft w:val="0"/>
          <w:marRight w:val="0"/>
          <w:marTop w:val="0"/>
          <w:marBottom w:val="0"/>
          <w:divBdr>
            <w:top w:val="none" w:sz="0" w:space="0" w:color="auto"/>
            <w:left w:val="none" w:sz="0" w:space="0" w:color="auto"/>
            <w:bottom w:val="none" w:sz="0" w:space="0" w:color="auto"/>
            <w:right w:val="none" w:sz="0" w:space="0" w:color="auto"/>
          </w:divBdr>
        </w:div>
        <w:div w:id="1162769802">
          <w:marLeft w:val="0"/>
          <w:marRight w:val="0"/>
          <w:marTop w:val="0"/>
          <w:marBottom w:val="0"/>
          <w:divBdr>
            <w:top w:val="none" w:sz="0" w:space="0" w:color="auto"/>
            <w:left w:val="none" w:sz="0" w:space="0" w:color="auto"/>
            <w:bottom w:val="none" w:sz="0" w:space="0" w:color="auto"/>
            <w:right w:val="none" w:sz="0" w:space="0" w:color="auto"/>
          </w:divBdr>
        </w:div>
        <w:div w:id="1578518494">
          <w:marLeft w:val="0"/>
          <w:marRight w:val="0"/>
          <w:marTop w:val="0"/>
          <w:marBottom w:val="0"/>
          <w:divBdr>
            <w:top w:val="none" w:sz="0" w:space="0" w:color="auto"/>
            <w:left w:val="none" w:sz="0" w:space="0" w:color="auto"/>
            <w:bottom w:val="none" w:sz="0" w:space="0" w:color="auto"/>
            <w:right w:val="none" w:sz="0" w:space="0" w:color="auto"/>
          </w:divBdr>
        </w:div>
        <w:div w:id="810170590">
          <w:marLeft w:val="0"/>
          <w:marRight w:val="0"/>
          <w:marTop w:val="0"/>
          <w:marBottom w:val="0"/>
          <w:divBdr>
            <w:top w:val="none" w:sz="0" w:space="0" w:color="auto"/>
            <w:left w:val="none" w:sz="0" w:space="0" w:color="auto"/>
            <w:bottom w:val="none" w:sz="0" w:space="0" w:color="auto"/>
            <w:right w:val="none" w:sz="0" w:space="0" w:color="auto"/>
          </w:divBdr>
        </w:div>
        <w:div w:id="1131830025">
          <w:marLeft w:val="0"/>
          <w:marRight w:val="0"/>
          <w:marTop w:val="0"/>
          <w:marBottom w:val="0"/>
          <w:divBdr>
            <w:top w:val="none" w:sz="0" w:space="0" w:color="auto"/>
            <w:left w:val="none" w:sz="0" w:space="0" w:color="auto"/>
            <w:bottom w:val="none" w:sz="0" w:space="0" w:color="auto"/>
            <w:right w:val="none" w:sz="0" w:space="0" w:color="auto"/>
          </w:divBdr>
        </w:div>
        <w:div w:id="313879949">
          <w:marLeft w:val="0"/>
          <w:marRight w:val="0"/>
          <w:marTop w:val="0"/>
          <w:marBottom w:val="0"/>
          <w:divBdr>
            <w:top w:val="none" w:sz="0" w:space="0" w:color="auto"/>
            <w:left w:val="none" w:sz="0" w:space="0" w:color="auto"/>
            <w:bottom w:val="none" w:sz="0" w:space="0" w:color="auto"/>
            <w:right w:val="none" w:sz="0" w:space="0" w:color="auto"/>
          </w:divBdr>
        </w:div>
        <w:div w:id="1565145609">
          <w:marLeft w:val="0"/>
          <w:marRight w:val="0"/>
          <w:marTop w:val="0"/>
          <w:marBottom w:val="0"/>
          <w:divBdr>
            <w:top w:val="none" w:sz="0" w:space="0" w:color="auto"/>
            <w:left w:val="none" w:sz="0" w:space="0" w:color="auto"/>
            <w:bottom w:val="none" w:sz="0" w:space="0" w:color="auto"/>
            <w:right w:val="none" w:sz="0" w:space="0" w:color="auto"/>
          </w:divBdr>
        </w:div>
        <w:div w:id="45875996">
          <w:marLeft w:val="0"/>
          <w:marRight w:val="0"/>
          <w:marTop w:val="0"/>
          <w:marBottom w:val="0"/>
          <w:divBdr>
            <w:top w:val="none" w:sz="0" w:space="0" w:color="auto"/>
            <w:left w:val="none" w:sz="0" w:space="0" w:color="auto"/>
            <w:bottom w:val="none" w:sz="0" w:space="0" w:color="auto"/>
            <w:right w:val="none" w:sz="0" w:space="0" w:color="auto"/>
          </w:divBdr>
        </w:div>
        <w:div w:id="1438334723">
          <w:marLeft w:val="0"/>
          <w:marRight w:val="0"/>
          <w:marTop w:val="0"/>
          <w:marBottom w:val="0"/>
          <w:divBdr>
            <w:top w:val="none" w:sz="0" w:space="0" w:color="auto"/>
            <w:left w:val="none" w:sz="0" w:space="0" w:color="auto"/>
            <w:bottom w:val="none" w:sz="0" w:space="0" w:color="auto"/>
            <w:right w:val="none" w:sz="0" w:space="0" w:color="auto"/>
          </w:divBdr>
        </w:div>
        <w:div w:id="1753089764">
          <w:marLeft w:val="0"/>
          <w:marRight w:val="0"/>
          <w:marTop w:val="0"/>
          <w:marBottom w:val="0"/>
          <w:divBdr>
            <w:top w:val="none" w:sz="0" w:space="0" w:color="auto"/>
            <w:left w:val="none" w:sz="0" w:space="0" w:color="auto"/>
            <w:bottom w:val="none" w:sz="0" w:space="0" w:color="auto"/>
            <w:right w:val="none" w:sz="0" w:space="0" w:color="auto"/>
          </w:divBdr>
        </w:div>
        <w:div w:id="1940290428">
          <w:marLeft w:val="0"/>
          <w:marRight w:val="0"/>
          <w:marTop w:val="0"/>
          <w:marBottom w:val="0"/>
          <w:divBdr>
            <w:top w:val="none" w:sz="0" w:space="0" w:color="auto"/>
            <w:left w:val="none" w:sz="0" w:space="0" w:color="auto"/>
            <w:bottom w:val="none" w:sz="0" w:space="0" w:color="auto"/>
            <w:right w:val="none" w:sz="0" w:space="0" w:color="auto"/>
          </w:divBdr>
        </w:div>
        <w:div w:id="1998455799">
          <w:marLeft w:val="0"/>
          <w:marRight w:val="0"/>
          <w:marTop w:val="0"/>
          <w:marBottom w:val="0"/>
          <w:divBdr>
            <w:top w:val="none" w:sz="0" w:space="0" w:color="auto"/>
            <w:left w:val="none" w:sz="0" w:space="0" w:color="auto"/>
            <w:bottom w:val="none" w:sz="0" w:space="0" w:color="auto"/>
            <w:right w:val="none" w:sz="0" w:space="0" w:color="auto"/>
          </w:divBdr>
        </w:div>
        <w:div w:id="807476035">
          <w:marLeft w:val="0"/>
          <w:marRight w:val="0"/>
          <w:marTop w:val="0"/>
          <w:marBottom w:val="0"/>
          <w:divBdr>
            <w:top w:val="none" w:sz="0" w:space="0" w:color="auto"/>
            <w:left w:val="none" w:sz="0" w:space="0" w:color="auto"/>
            <w:bottom w:val="none" w:sz="0" w:space="0" w:color="auto"/>
            <w:right w:val="none" w:sz="0" w:space="0" w:color="auto"/>
          </w:divBdr>
        </w:div>
        <w:div w:id="1481844889">
          <w:marLeft w:val="0"/>
          <w:marRight w:val="0"/>
          <w:marTop w:val="0"/>
          <w:marBottom w:val="0"/>
          <w:divBdr>
            <w:top w:val="none" w:sz="0" w:space="0" w:color="auto"/>
            <w:left w:val="none" w:sz="0" w:space="0" w:color="auto"/>
            <w:bottom w:val="none" w:sz="0" w:space="0" w:color="auto"/>
            <w:right w:val="none" w:sz="0" w:space="0" w:color="auto"/>
          </w:divBdr>
        </w:div>
        <w:div w:id="2076929605">
          <w:marLeft w:val="0"/>
          <w:marRight w:val="0"/>
          <w:marTop w:val="0"/>
          <w:marBottom w:val="0"/>
          <w:divBdr>
            <w:top w:val="none" w:sz="0" w:space="0" w:color="auto"/>
            <w:left w:val="none" w:sz="0" w:space="0" w:color="auto"/>
            <w:bottom w:val="none" w:sz="0" w:space="0" w:color="auto"/>
            <w:right w:val="none" w:sz="0" w:space="0" w:color="auto"/>
          </w:divBdr>
        </w:div>
        <w:div w:id="1912227922">
          <w:marLeft w:val="0"/>
          <w:marRight w:val="0"/>
          <w:marTop w:val="0"/>
          <w:marBottom w:val="0"/>
          <w:divBdr>
            <w:top w:val="none" w:sz="0" w:space="0" w:color="auto"/>
            <w:left w:val="none" w:sz="0" w:space="0" w:color="auto"/>
            <w:bottom w:val="none" w:sz="0" w:space="0" w:color="auto"/>
            <w:right w:val="none" w:sz="0" w:space="0" w:color="auto"/>
          </w:divBdr>
        </w:div>
        <w:div w:id="109977199">
          <w:marLeft w:val="0"/>
          <w:marRight w:val="0"/>
          <w:marTop w:val="0"/>
          <w:marBottom w:val="0"/>
          <w:divBdr>
            <w:top w:val="none" w:sz="0" w:space="0" w:color="auto"/>
            <w:left w:val="none" w:sz="0" w:space="0" w:color="auto"/>
            <w:bottom w:val="none" w:sz="0" w:space="0" w:color="auto"/>
            <w:right w:val="none" w:sz="0" w:space="0" w:color="auto"/>
          </w:divBdr>
        </w:div>
        <w:div w:id="348063070">
          <w:marLeft w:val="0"/>
          <w:marRight w:val="0"/>
          <w:marTop w:val="0"/>
          <w:marBottom w:val="0"/>
          <w:divBdr>
            <w:top w:val="none" w:sz="0" w:space="0" w:color="auto"/>
            <w:left w:val="none" w:sz="0" w:space="0" w:color="auto"/>
            <w:bottom w:val="none" w:sz="0" w:space="0" w:color="auto"/>
            <w:right w:val="none" w:sz="0" w:space="0" w:color="auto"/>
          </w:divBdr>
        </w:div>
        <w:div w:id="1800493802">
          <w:marLeft w:val="0"/>
          <w:marRight w:val="0"/>
          <w:marTop w:val="0"/>
          <w:marBottom w:val="0"/>
          <w:divBdr>
            <w:top w:val="none" w:sz="0" w:space="0" w:color="auto"/>
            <w:left w:val="none" w:sz="0" w:space="0" w:color="auto"/>
            <w:bottom w:val="none" w:sz="0" w:space="0" w:color="auto"/>
            <w:right w:val="none" w:sz="0" w:space="0" w:color="auto"/>
          </w:divBdr>
        </w:div>
        <w:div w:id="1403795593">
          <w:marLeft w:val="0"/>
          <w:marRight w:val="0"/>
          <w:marTop w:val="0"/>
          <w:marBottom w:val="0"/>
          <w:divBdr>
            <w:top w:val="none" w:sz="0" w:space="0" w:color="auto"/>
            <w:left w:val="none" w:sz="0" w:space="0" w:color="auto"/>
            <w:bottom w:val="none" w:sz="0" w:space="0" w:color="auto"/>
            <w:right w:val="none" w:sz="0" w:space="0" w:color="auto"/>
          </w:divBdr>
        </w:div>
        <w:div w:id="154273511">
          <w:marLeft w:val="0"/>
          <w:marRight w:val="0"/>
          <w:marTop w:val="0"/>
          <w:marBottom w:val="0"/>
          <w:divBdr>
            <w:top w:val="none" w:sz="0" w:space="0" w:color="auto"/>
            <w:left w:val="none" w:sz="0" w:space="0" w:color="auto"/>
            <w:bottom w:val="none" w:sz="0" w:space="0" w:color="auto"/>
            <w:right w:val="none" w:sz="0" w:space="0" w:color="auto"/>
          </w:divBdr>
        </w:div>
        <w:div w:id="1321740139">
          <w:marLeft w:val="0"/>
          <w:marRight w:val="0"/>
          <w:marTop w:val="0"/>
          <w:marBottom w:val="0"/>
          <w:divBdr>
            <w:top w:val="none" w:sz="0" w:space="0" w:color="auto"/>
            <w:left w:val="none" w:sz="0" w:space="0" w:color="auto"/>
            <w:bottom w:val="none" w:sz="0" w:space="0" w:color="auto"/>
            <w:right w:val="none" w:sz="0" w:space="0" w:color="auto"/>
          </w:divBdr>
        </w:div>
        <w:div w:id="1452364253">
          <w:marLeft w:val="0"/>
          <w:marRight w:val="0"/>
          <w:marTop w:val="0"/>
          <w:marBottom w:val="0"/>
          <w:divBdr>
            <w:top w:val="none" w:sz="0" w:space="0" w:color="auto"/>
            <w:left w:val="none" w:sz="0" w:space="0" w:color="auto"/>
            <w:bottom w:val="none" w:sz="0" w:space="0" w:color="auto"/>
            <w:right w:val="none" w:sz="0" w:space="0" w:color="auto"/>
          </w:divBdr>
        </w:div>
        <w:div w:id="510877875">
          <w:marLeft w:val="0"/>
          <w:marRight w:val="0"/>
          <w:marTop w:val="0"/>
          <w:marBottom w:val="0"/>
          <w:divBdr>
            <w:top w:val="none" w:sz="0" w:space="0" w:color="auto"/>
            <w:left w:val="none" w:sz="0" w:space="0" w:color="auto"/>
            <w:bottom w:val="none" w:sz="0" w:space="0" w:color="auto"/>
            <w:right w:val="none" w:sz="0" w:space="0" w:color="auto"/>
          </w:divBdr>
        </w:div>
        <w:div w:id="1492333651">
          <w:marLeft w:val="0"/>
          <w:marRight w:val="0"/>
          <w:marTop w:val="0"/>
          <w:marBottom w:val="0"/>
          <w:divBdr>
            <w:top w:val="none" w:sz="0" w:space="0" w:color="auto"/>
            <w:left w:val="none" w:sz="0" w:space="0" w:color="auto"/>
            <w:bottom w:val="none" w:sz="0" w:space="0" w:color="auto"/>
            <w:right w:val="none" w:sz="0" w:space="0" w:color="auto"/>
          </w:divBdr>
        </w:div>
        <w:div w:id="1829322517">
          <w:marLeft w:val="0"/>
          <w:marRight w:val="0"/>
          <w:marTop w:val="0"/>
          <w:marBottom w:val="0"/>
          <w:divBdr>
            <w:top w:val="none" w:sz="0" w:space="0" w:color="auto"/>
            <w:left w:val="none" w:sz="0" w:space="0" w:color="auto"/>
            <w:bottom w:val="none" w:sz="0" w:space="0" w:color="auto"/>
            <w:right w:val="none" w:sz="0" w:space="0" w:color="auto"/>
          </w:divBdr>
        </w:div>
        <w:div w:id="792527539">
          <w:marLeft w:val="0"/>
          <w:marRight w:val="0"/>
          <w:marTop w:val="0"/>
          <w:marBottom w:val="0"/>
          <w:divBdr>
            <w:top w:val="none" w:sz="0" w:space="0" w:color="auto"/>
            <w:left w:val="none" w:sz="0" w:space="0" w:color="auto"/>
            <w:bottom w:val="none" w:sz="0" w:space="0" w:color="auto"/>
            <w:right w:val="none" w:sz="0" w:space="0" w:color="auto"/>
          </w:divBdr>
        </w:div>
        <w:div w:id="486552975">
          <w:marLeft w:val="0"/>
          <w:marRight w:val="0"/>
          <w:marTop w:val="0"/>
          <w:marBottom w:val="0"/>
          <w:divBdr>
            <w:top w:val="none" w:sz="0" w:space="0" w:color="auto"/>
            <w:left w:val="none" w:sz="0" w:space="0" w:color="auto"/>
            <w:bottom w:val="none" w:sz="0" w:space="0" w:color="auto"/>
            <w:right w:val="none" w:sz="0" w:space="0" w:color="auto"/>
          </w:divBdr>
        </w:div>
        <w:div w:id="1240166691">
          <w:marLeft w:val="0"/>
          <w:marRight w:val="0"/>
          <w:marTop w:val="0"/>
          <w:marBottom w:val="0"/>
          <w:divBdr>
            <w:top w:val="none" w:sz="0" w:space="0" w:color="auto"/>
            <w:left w:val="none" w:sz="0" w:space="0" w:color="auto"/>
            <w:bottom w:val="none" w:sz="0" w:space="0" w:color="auto"/>
            <w:right w:val="none" w:sz="0" w:space="0" w:color="auto"/>
          </w:divBdr>
        </w:div>
        <w:div w:id="1934361077">
          <w:marLeft w:val="0"/>
          <w:marRight w:val="0"/>
          <w:marTop w:val="0"/>
          <w:marBottom w:val="0"/>
          <w:divBdr>
            <w:top w:val="none" w:sz="0" w:space="0" w:color="auto"/>
            <w:left w:val="none" w:sz="0" w:space="0" w:color="auto"/>
            <w:bottom w:val="none" w:sz="0" w:space="0" w:color="auto"/>
            <w:right w:val="none" w:sz="0" w:space="0" w:color="auto"/>
          </w:divBdr>
        </w:div>
        <w:div w:id="327445525">
          <w:marLeft w:val="0"/>
          <w:marRight w:val="0"/>
          <w:marTop w:val="0"/>
          <w:marBottom w:val="0"/>
          <w:divBdr>
            <w:top w:val="none" w:sz="0" w:space="0" w:color="auto"/>
            <w:left w:val="none" w:sz="0" w:space="0" w:color="auto"/>
            <w:bottom w:val="none" w:sz="0" w:space="0" w:color="auto"/>
            <w:right w:val="none" w:sz="0" w:space="0" w:color="auto"/>
          </w:divBdr>
        </w:div>
        <w:div w:id="167402620">
          <w:marLeft w:val="0"/>
          <w:marRight w:val="0"/>
          <w:marTop w:val="0"/>
          <w:marBottom w:val="0"/>
          <w:divBdr>
            <w:top w:val="none" w:sz="0" w:space="0" w:color="auto"/>
            <w:left w:val="none" w:sz="0" w:space="0" w:color="auto"/>
            <w:bottom w:val="none" w:sz="0" w:space="0" w:color="auto"/>
            <w:right w:val="none" w:sz="0" w:space="0" w:color="auto"/>
          </w:divBdr>
        </w:div>
        <w:div w:id="759182580">
          <w:marLeft w:val="0"/>
          <w:marRight w:val="0"/>
          <w:marTop w:val="0"/>
          <w:marBottom w:val="0"/>
          <w:divBdr>
            <w:top w:val="none" w:sz="0" w:space="0" w:color="auto"/>
            <w:left w:val="none" w:sz="0" w:space="0" w:color="auto"/>
            <w:bottom w:val="none" w:sz="0" w:space="0" w:color="auto"/>
            <w:right w:val="none" w:sz="0" w:space="0" w:color="auto"/>
          </w:divBdr>
        </w:div>
        <w:div w:id="275138799">
          <w:marLeft w:val="0"/>
          <w:marRight w:val="0"/>
          <w:marTop w:val="0"/>
          <w:marBottom w:val="0"/>
          <w:divBdr>
            <w:top w:val="none" w:sz="0" w:space="0" w:color="auto"/>
            <w:left w:val="none" w:sz="0" w:space="0" w:color="auto"/>
            <w:bottom w:val="none" w:sz="0" w:space="0" w:color="auto"/>
            <w:right w:val="none" w:sz="0" w:space="0" w:color="auto"/>
          </w:divBdr>
        </w:div>
        <w:div w:id="427191428">
          <w:marLeft w:val="0"/>
          <w:marRight w:val="0"/>
          <w:marTop w:val="0"/>
          <w:marBottom w:val="0"/>
          <w:divBdr>
            <w:top w:val="none" w:sz="0" w:space="0" w:color="auto"/>
            <w:left w:val="none" w:sz="0" w:space="0" w:color="auto"/>
            <w:bottom w:val="none" w:sz="0" w:space="0" w:color="auto"/>
            <w:right w:val="none" w:sz="0" w:space="0" w:color="auto"/>
          </w:divBdr>
        </w:div>
        <w:div w:id="811554455">
          <w:marLeft w:val="0"/>
          <w:marRight w:val="0"/>
          <w:marTop w:val="0"/>
          <w:marBottom w:val="0"/>
          <w:divBdr>
            <w:top w:val="none" w:sz="0" w:space="0" w:color="auto"/>
            <w:left w:val="none" w:sz="0" w:space="0" w:color="auto"/>
            <w:bottom w:val="none" w:sz="0" w:space="0" w:color="auto"/>
            <w:right w:val="none" w:sz="0" w:space="0" w:color="auto"/>
          </w:divBdr>
        </w:div>
        <w:div w:id="243103568">
          <w:marLeft w:val="0"/>
          <w:marRight w:val="0"/>
          <w:marTop w:val="0"/>
          <w:marBottom w:val="0"/>
          <w:divBdr>
            <w:top w:val="none" w:sz="0" w:space="0" w:color="auto"/>
            <w:left w:val="none" w:sz="0" w:space="0" w:color="auto"/>
            <w:bottom w:val="none" w:sz="0" w:space="0" w:color="auto"/>
            <w:right w:val="none" w:sz="0" w:space="0" w:color="auto"/>
          </w:divBdr>
        </w:div>
        <w:div w:id="1381708189">
          <w:marLeft w:val="0"/>
          <w:marRight w:val="0"/>
          <w:marTop w:val="0"/>
          <w:marBottom w:val="0"/>
          <w:divBdr>
            <w:top w:val="none" w:sz="0" w:space="0" w:color="auto"/>
            <w:left w:val="none" w:sz="0" w:space="0" w:color="auto"/>
            <w:bottom w:val="none" w:sz="0" w:space="0" w:color="auto"/>
            <w:right w:val="none" w:sz="0" w:space="0" w:color="auto"/>
          </w:divBdr>
        </w:div>
        <w:div w:id="1518538444">
          <w:marLeft w:val="0"/>
          <w:marRight w:val="0"/>
          <w:marTop w:val="0"/>
          <w:marBottom w:val="0"/>
          <w:divBdr>
            <w:top w:val="none" w:sz="0" w:space="0" w:color="auto"/>
            <w:left w:val="none" w:sz="0" w:space="0" w:color="auto"/>
            <w:bottom w:val="none" w:sz="0" w:space="0" w:color="auto"/>
            <w:right w:val="none" w:sz="0" w:space="0" w:color="auto"/>
          </w:divBdr>
        </w:div>
        <w:div w:id="874806496">
          <w:marLeft w:val="0"/>
          <w:marRight w:val="0"/>
          <w:marTop w:val="0"/>
          <w:marBottom w:val="0"/>
          <w:divBdr>
            <w:top w:val="none" w:sz="0" w:space="0" w:color="auto"/>
            <w:left w:val="none" w:sz="0" w:space="0" w:color="auto"/>
            <w:bottom w:val="none" w:sz="0" w:space="0" w:color="auto"/>
            <w:right w:val="none" w:sz="0" w:space="0" w:color="auto"/>
          </w:divBdr>
        </w:div>
        <w:div w:id="1156728701">
          <w:marLeft w:val="0"/>
          <w:marRight w:val="0"/>
          <w:marTop w:val="0"/>
          <w:marBottom w:val="0"/>
          <w:divBdr>
            <w:top w:val="none" w:sz="0" w:space="0" w:color="auto"/>
            <w:left w:val="none" w:sz="0" w:space="0" w:color="auto"/>
            <w:bottom w:val="none" w:sz="0" w:space="0" w:color="auto"/>
            <w:right w:val="none" w:sz="0" w:space="0" w:color="auto"/>
          </w:divBdr>
        </w:div>
        <w:div w:id="278491424">
          <w:marLeft w:val="0"/>
          <w:marRight w:val="0"/>
          <w:marTop w:val="0"/>
          <w:marBottom w:val="0"/>
          <w:divBdr>
            <w:top w:val="none" w:sz="0" w:space="0" w:color="auto"/>
            <w:left w:val="none" w:sz="0" w:space="0" w:color="auto"/>
            <w:bottom w:val="none" w:sz="0" w:space="0" w:color="auto"/>
            <w:right w:val="none" w:sz="0" w:space="0" w:color="auto"/>
          </w:divBdr>
        </w:div>
        <w:div w:id="2106463637">
          <w:marLeft w:val="0"/>
          <w:marRight w:val="0"/>
          <w:marTop w:val="0"/>
          <w:marBottom w:val="0"/>
          <w:divBdr>
            <w:top w:val="none" w:sz="0" w:space="0" w:color="auto"/>
            <w:left w:val="none" w:sz="0" w:space="0" w:color="auto"/>
            <w:bottom w:val="none" w:sz="0" w:space="0" w:color="auto"/>
            <w:right w:val="none" w:sz="0" w:space="0" w:color="auto"/>
          </w:divBdr>
        </w:div>
        <w:div w:id="26148882">
          <w:marLeft w:val="0"/>
          <w:marRight w:val="0"/>
          <w:marTop w:val="0"/>
          <w:marBottom w:val="0"/>
          <w:divBdr>
            <w:top w:val="none" w:sz="0" w:space="0" w:color="auto"/>
            <w:left w:val="none" w:sz="0" w:space="0" w:color="auto"/>
            <w:bottom w:val="none" w:sz="0" w:space="0" w:color="auto"/>
            <w:right w:val="none" w:sz="0" w:space="0" w:color="auto"/>
          </w:divBdr>
        </w:div>
        <w:div w:id="1199008282">
          <w:marLeft w:val="0"/>
          <w:marRight w:val="0"/>
          <w:marTop w:val="0"/>
          <w:marBottom w:val="0"/>
          <w:divBdr>
            <w:top w:val="none" w:sz="0" w:space="0" w:color="auto"/>
            <w:left w:val="none" w:sz="0" w:space="0" w:color="auto"/>
            <w:bottom w:val="none" w:sz="0" w:space="0" w:color="auto"/>
            <w:right w:val="none" w:sz="0" w:space="0" w:color="auto"/>
          </w:divBdr>
        </w:div>
        <w:div w:id="467892709">
          <w:marLeft w:val="0"/>
          <w:marRight w:val="0"/>
          <w:marTop w:val="0"/>
          <w:marBottom w:val="0"/>
          <w:divBdr>
            <w:top w:val="none" w:sz="0" w:space="0" w:color="auto"/>
            <w:left w:val="none" w:sz="0" w:space="0" w:color="auto"/>
            <w:bottom w:val="none" w:sz="0" w:space="0" w:color="auto"/>
            <w:right w:val="none" w:sz="0" w:space="0" w:color="auto"/>
          </w:divBdr>
        </w:div>
        <w:div w:id="1635519213">
          <w:marLeft w:val="0"/>
          <w:marRight w:val="0"/>
          <w:marTop w:val="0"/>
          <w:marBottom w:val="0"/>
          <w:divBdr>
            <w:top w:val="none" w:sz="0" w:space="0" w:color="auto"/>
            <w:left w:val="none" w:sz="0" w:space="0" w:color="auto"/>
            <w:bottom w:val="none" w:sz="0" w:space="0" w:color="auto"/>
            <w:right w:val="none" w:sz="0" w:space="0" w:color="auto"/>
          </w:divBdr>
        </w:div>
        <w:div w:id="1018846740">
          <w:marLeft w:val="0"/>
          <w:marRight w:val="0"/>
          <w:marTop w:val="0"/>
          <w:marBottom w:val="0"/>
          <w:divBdr>
            <w:top w:val="none" w:sz="0" w:space="0" w:color="auto"/>
            <w:left w:val="none" w:sz="0" w:space="0" w:color="auto"/>
            <w:bottom w:val="none" w:sz="0" w:space="0" w:color="auto"/>
            <w:right w:val="none" w:sz="0" w:space="0" w:color="auto"/>
          </w:divBdr>
        </w:div>
        <w:div w:id="1406686604">
          <w:marLeft w:val="0"/>
          <w:marRight w:val="0"/>
          <w:marTop w:val="0"/>
          <w:marBottom w:val="0"/>
          <w:divBdr>
            <w:top w:val="none" w:sz="0" w:space="0" w:color="auto"/>
            <w:left w:val="none" w:sz="0" w:space="0" w:color="auto"/>
            <w:bottom w:val="none" w:sz="0" w:space="0" w:color="auto"/>
            <w:right w:val="none" w:sz="0" w:space="0" w:color="auto"/>
          </w:divBdr>
        </w:div>
        <w:div w:id="1899395211">
          <w:marLeft w:val="0"/>
          <w:marRight w:val="0"/>
          <w:marTop w:val="0"/>
          <w:marBottom w:val="0"/>
          <w:divBdr>
            <w:top w:val="none" w:sz="0" w:space="0" w:color="auto"/>
            <w:left w:val="none" w:sz="0" w:space="0" w:color="auto"/>
            <w:bottom w:val="none" w:sz="0" w:space="0" w:color="auto"/>
            <w:right w:val="none" w:sz="0" w:space="0" w:color="auto"/>
          </w:divBdr>
        </w:div>
        <w:div w:id="709695792">
          <w:marLeft w:val="0"/>
          <w:marRight w:val="0"/>
          <w:marTop w:val="0"/>
          <w:marBottom w:val="0"/>
          <w:divBdr>
            <w:top w:val="none" w:sz="0" w:space="0" w:color="auto"/>
            <w:left w:val="none" w:sz="0" w:space="0" w:color="auto"/>
            <w:bottom w:val="none" w:sz="0" w:space="0" w:color="auto"/>
            <w:right w:val="none" w:sz="0" w:space="0" w:color="auto"/>
          </w:divBdr>
        </w:div>
        <w:div w:id="1266113104">
          <w:marLeft w:val="0"/>
          <w:marRight w:val="0"/>
          <w:marTop w:val="0"/>
          <w:marBottom w:val="0"/>
          <w:divBdr>
            <w:top w:val="none" w:sz="0" w:space="0" w:color="auto"/>
            <w:left w:val="none" w:sz="0" w:space="0" w:color="auto"/>
            <w:bottom w:val="none" w:sz="0" w:space="0" w:color="auto"/>
            <w:right w:val="none" w:sz="0" w:space="0" w:color="auto"/>
          </w:divBdr>
        </w:div>
        <w:div w:id="1380742638">
          <w:marLeft w:val="0"/>
          <w:marRight w:val="0"/>
          <w:marTop w:val="0"/>
          <w:marBottom w:val="0"/>
          <w:divBdr>
            <w:top w:val="none" w:sz="0" w:space="0" w:color="auto"/>
            <w:left w:val="none" w:sz="0" w:space="0" w:color="auto"/>
            <w:bottom w:val="none" w:sz="0" w:space="0" w:color="auto"/>
            <w:right w:val="none" w:sz="0" w:space="0" w:color="auto"/>
          </w:divBdr>
        </w:div>
        <w:div w:id="1659766481">
          <w:marLeft w:val="0"/>
          <w:marRight w:val="0"/>
          <w:marTop w:val="0"/>
          <w:marBottom w:val="0"/>
          <w:divBdr>
            <w:top w:val="none" w:sz="0" w:space="0" w:color="auto"/>
            <w:left w:val="none" w:sz="0" w:space="0" w:color="auto"/>
            <w:bottom w:val="none" w:sz="0" w:space="0" w:color="auto"/>
            <w:right w:val="none" w:sz="0" w:space="0" w:color="auto"/>
          </w:divBdr>
        </w:div>
        <w:div w:id="2023162304">
          <w:marLeft w:val="0"/>
          <w:marRight w:val="0"/>
          <w:marTop w:val="0"/>
          <w:marBottom w:val="0"/>
          <w:divBdr>
            <w:top w:val="none" w:sz="0" w:space="0" w:color="auto"/>
            <w:left w:val="none" w:sz="0" w:space="0" w:color="auto"/>
            <w:bottom w:val="none" w:sz="0" w:space="0" w:color="auto"/>
            <w:right w:val="none" w:sz="0" w:space="0" w:color="auto"/>
          </w:divBdr>
        </w:div>
        <w:div w:id="465468068">
          <w:marLeft w:val="0"/>
          <w:marRight w:val="0"/>
          <w:marTop w:val="0"/>
          <w:marBottom w:val="0"/>
          <w:divBdr>
            <w:top w:val="none" w:sz="0" w:space="0" w:color="auto"/>
            <w:left w:val="none" w:sz="0" w:space="0" w:color="auto"/>
            <w:bottom w:val="none" w:sz="0" w:space="0" w:color="auto"/>
            <w:right w:val="none" w:sz="0" w:space="0" w:color="auto"/>
          </w:divBdr>
        </w:div>
        <w:div w:id="496918179">
          <w:marLeft w:val="0"/>
          <w:marRight w:val="0"/>
          <w:marTop w:val="0"/>
          <w:marBottom w:val="0"/>
          <w:divBdr>
            <w:top w:val="none" w:sz="0" w:space="0" w:color="auto"/>
            <w:left w:val="none" w:sz="0" w:space="0" w:color="auto"/>
            <w:bottom w:val="none" w:sz="0" w:space="0" w:color="auto"/>
            <w:right w:val="none" w:sz="0" w:space="0" w:color="auto"/>
          </w:divBdr>
        </w:div>
      </w:divsChild>
    </w:div>
    <w:div w:id="798105734">
      <w:bodyDiv w:val="1"/>
      <w:marLeft w:val="0"/>
      <w:marRight w:val="0"/>
      <w:marTop w:val="0"/>
      <w:marBottom w:val="0"/>
      <w:divBdr>
        <w:top w:val="none" w:sz="0" w:space="0" w:color="auto"/>
        <w:left w:val="none" w:sz="0" w:space="0" w:color="auto"/>
        <w:bottom w:val="none" w:sz="0" w:space="0" w:color="auto"/>
        <w:right w:val="none" w:sz="0" w:space="0" w:color="auto"/>
      </w:divBdr>
    </w:div>
    <w:div w:id="798187385">
      <w:bodyDiv w:val="1"/>
      <w:marLeft w:val="0"/>
      <w:marRight w:val="0"/>
      <w:marTop w:val="0"/>
      <w:marBottom w:val="0"/>
      <w:divBdr>
        <w:top w:val="none" w:sz="0" w:space="0" w:color="auto"/>
        <w:left w:val="none" w:sz="0" w:space="0" w:color="auto"/>
        <w:bottom w:val="none" w:sz="0" w:space="0" w:color="auto"/>
        <w:right w:val="none" w:sz="0" w:space="0" w:color="auto"/>
      </w:divBdr>
      <w:divsChild>
        <w:div w:id="449712249">
          <w:marLeft w:val="0"/>
          <w:marRight w:val="0"/>
          <w:marTop w:val="0"/>
          <w:marBottom w:val="0"/>
          <w:divBdr>
            <w:top w:val="none" w:sz="0" w:space="0" w:color="auto"/>
            <w:left w:val="none" w:sz="0" w:space="0" w:color="auto"/>
            <w:bottom w:val="none" w:sz="0" w:space="0" w:color="auto"/>
            <w:right w:val="none" w:sz="0" w:space="0" w:color="auto"/>
          </w:divBdr>
        </w:div>
        <w:div w:id="31149107">
          <w:marLeft w:val="0"/>
          <w:marRight w:val="0"/>
          <w:marTop w:val="0"/>
          <w:marBottom w:val="0"/>
          <w:divBdr>
            <w:top w:val="none" w:sz="0" w:space="0" w:color="auto"/>
            <w:left w:val="none" w:sz="0" w:space="0" w:color="auto"/>
            <w:bottom w:val="none" w:sz="0" w:space="0" w:color="auto"/>
            <w:right w:val="none" w:sz="0" w:space="0" w:color="auto"/>
          </w:divBdr>
        </w:div>
        <w:div w:id="1512597269">
          <w:marLeft w:val="0"/>
          <w:marRight w:val="0"/>
          <w:marTop w:val="0"/>
          <w:marBottom w:val="0"/>
          <w:divBdr>
            <w:top w:val="none" w:sz="0" w:space="0" w:color="auto"/>
            <w:left w:val="none" w:sz="0" w:space="0" w:color="auto"/>
            <w:bottom w:val="none" w:sz="0" w:space="0" w:color="auto"/>
            <w:right w:val="none" w:sz="0" w:space="0" w:color="auto"/>
          </w:divBdr>
        </w:div>
        <w:div w:id="879363710">
          <w:marLeft w:val="0"/>
          <w:marRight w:val="0"/>
          <w:marTop w:val="0"/>
          <w:marBottom w:val="0"/>
          <w:divBdr>
            <w:top w:val="none" w:sz="0" w:space="0" w:color="auto"/>
            <w:left w:val="none" w:sz="0" w:space="0" w:color="auto"/>
            <w:bottom w:val="none" w:sz="0" w:space="0" w:color="auto"/>
            <w:right w:val="none" w:sz="0" w:space="0" w:color="auto"/>
          </w:divBdr>
        </w:div>
        <w:div w:id="718864786">
          <w:marLeft w:val="0"/>
          <w:marRight w:val="0"/>
          <w:marTop w:val="0"/>
          <w:marBottom w:val="0"/>
          <w:divBdr>
            <w:top w:val="none" w:sz="0" w:space="0" w:color="auto"/>
            <w:left w:val="none" w:sz="0" w:space="0" w:color="auto"/>
            <w:bottom w:val="none" w:sz="0" w:space="0" w:color="auto"/>
            <w:right w:val="none" w:sz="0" w:space="0" w:color="auto"/>
          </w:divBdr>
        </w:div>
        <w:div w:id="1466436527">
          <w:marLeft w:val="0"/>
          <w:marRight w:val="0"/>
          <w:marTop w:val="0"/>
          <w:marBottom w:val="0"/>
          <w:divBdr>
            <w:top w:val="none" w:sz="0" w:space="0" w:color="auto"/>
            <w:left w:val="none" w:sz="0" w:space="0" w:color="auto"/>
            <w:bottom w:val="none" w:sz="0" w:space="0" w:color="auto"/>
            <w:right w:val="none" w:sz="0" w:space="0" w:color="auto"/>
          </w:divBdr>
        </w:div>
        <w:div w:id="1093479138">
          <w:marLeft w:val="0"/>
          <w:marRight w:val="0"/>
          <w:marTop w:val="0"/>
          <w:marBottom w:val="0"/>
          <w:divBdr>
            <w:top w:val="none" w:sz="0" w:space="0" w:color="auto"/>
            <w:left w:val="none" w:sz="0" w:space="0" w:color="auto"/>
            <w:bottom w:val="none" w:sz="0" w:space="0" w:color="auto"/>
            <w:right w:val="none" w:sz="0" w:space="0" w:color="auto"/>
          </w:divBdr>
        </w:div>
        <w:div w:id="752628172">
          <w:marLeft w:val="0"/>
          <w:marRight w:val="0"/>
          <w:marTop w:val="0"/>
          <w:marBottom w:val="0"/>
          <w:divBdr>
            <w:top w:val="none" w:sz="0" w:space="0" w:color="auto"/>
            <w:left w:val="none" w:sz="0" w:space="0" w:color="auto"/>
            <w:bottom w:val="none" w:sz="0" w:space="0" w:color="auto"/>
            <w:right w:val="none" w:sz="0" w:space="0" w:color="auto"/>
          </w:divBdr>
        </w:div>
        <w:div w:id="1864711181">
          <w:marLeft w:val="0"/>
          <w:marRight w:val="0"/>
          <w:marTop w:val="0"/>
          <w:marBottom w:val="0"/>
          <w:divBdr>
            <w:top w:val="none" w:sz="0" w:space="0" w:color="auto"/>
            <w:left w:val="none" w:sz="0" w:space="0" w:color="auto"/>
            <w:bottom w:val="none" w:sz="0" w:space="0" w:color="auto"/>
            <w:right w:val="none" w:sz="0" w:space="0" w:color="auto"/>
          </w:divBdr>
        </w:div>
        <w:div w:id="1457945622">
          <w:marLeft w:val="0"/>
          <w:marRight w:val="0"/>
          <w:marTop w:val="0"/>
          <w:marBottom w:val="0"/>
          <w:divBdr>
            <w:top w:val="none" w:sz="0" w:space="0" w:color="auto"/>
            <w:left w:val="none" w:sz="0" w:space="0" w:color="auto"/>
            <w:bottom w:val="none" w:sz="0" w:space="0" w:color="auto"/>
            <w:right w:val="none" w:sz="0" w:space="0" w:color="auto"/>
          </w:divBdr>
        </w:div>
        <w:div w:id="97413914">
          <w:marLeft w:val="0"/>
          <w:marRight w:val="0"/>
          <w:marTop w:val="0"/>
          <w:marBottom w:val="0"/>
          <w:divBdr>
            <w:top w:val="none" w:sz="0" w:space="0" w:color="auto"/>
            <w:left w:val="none" w:sz="0" w:space="0" w:color="auto"/>
            <w:bottom w:val="none" w:sz="0" w:space="0" w:color="auto"/>
            <w:right w:val="none" w:sz="0" w:space="0" w:color="auto"/>
          </w:divBdr>
        </w:div>
        <w:div w:id="1897008135">
          <w:marLeft w:val="0"/>
          <w:marRight w:val="0"/>
          <w:marTop w:val="0"/>
          <w:marBottom w:val="0"/>
          <w:divBdr>
            <w:top w:val="none" w:sz="0" w:space="0" w:color="auto"/>
            <w:left w:val="none" w:sz="0" w:space="0" w:color="auto"/>
            <w:bottom w:val="none" w:sz="0" w:space="0" w:color="auto"/>
            <w:right w:val="none" w:sz="0" w:space="0" w:color="auto"/>
          </w:divBdr>
        </w:div>
        <w:div w:id="1892812516">
          <w:marLeft w:val="0"/>
          <w:marRight w:val="0"/>
          <w:marTop w:val="0"/>
          <w:marBottom w:val="0"/>
          <w:divBdr>
            <w:top w:val="none" w:sz="0" w:space="0" w:color="auto"/>
            <w:left w:val="none" w:sz="0" w:space="0" w:color="auto"/>
            <w:bottom w:val="none" w:sz="0" w:space="0" w:color="auto"/>
            <w:right w:val="none" w:sz="0" w:space="0" w:color="auto"/>
          </w:divBdr>
        </w:div>
        <w:div w:id="1755662195">
          <w:marLeft w:val="0"/>
          <w:marRight w:val="0"/>
          <w:marTop w:val="0"/>
          <w:marBottom w:val="0"/>
          <w:divBdr>
            <w:top w:val="none" w:sz="0" w:space="0" w:color="auto"/>
            <w:left w:val="none" w:sz="0" w:space="0" w:color="auto"/>
            <w:bottom w:val="none" w:sz="0" w:space="0" w:color="auto"/>
            <w:right w:val="none" w:sz="0" w:space="0" w:color="auto"/>
          </w:divBdr>
        </w:div>
        <w:div w:id="673842611">
          <w:marLeft w:val="0"/>
          <w:marRight w:val="0"/>
          <w:marTop w:val="0"/>
          <w:marBottom w:val="0"/>
          <w:divBdr>
            <w:top w:val="none" w:sz="0" w:space="0" w:color="auto"/>
            <w:left w:val="none" w:sz="0" w:space="0" w:color="auto"/>
            <w:bottom w:val="none" w:sz="0" w:space="0" w:color="auto"/>
            <w:right w:val="none" w:sz="0" w:space="0" w:color="auto"/>
          </w:divBdr>
        </w:div>
        <w:div w:id="573124156">
          <w:marLeft w:val="0"/>
          <w:marRight w:val="0"/>
          <w:marTop w:val="0"/>
          <w:marBottom w:val="0"/>
          <w:divBdr>
            <w:top w:val="none" w:sz="0" w:space="0" w:color="auto"/>
            <w:left w:val="none" w:sz="0" w:space="0" w:color="auto"/>
            <w:bottom w:val="none" w:sz="0" w:space="0" w:color="auto"/>
            <w:right w:val="none" w:sz="0" w:space="0" w:color="auto"/>
          </w:divBdr>
        </w:div>
        <w:div w:id="1479417359">
          <w:marLeft w:val="0"/>
          <w:marRight w:val="0"/>
          <w:marTop w:val="0"/>
          <w:marBottom w:val="0"/>
          <w:divBdr>
            <w:top w:val="none" w:sz="0" w:space="0" w:color="auto"/>
            <w:left w:val="none" w:sz="0" w:space="0" w:color="auto"/>
            <w:bottom w:val="none" w:sz="0" w:space="0" w:color="auto"/>
            <w:right w:val="none" w:sz="0" w:space="0" w:color="auto"/>
          </w:divBdr>
        </w:div>
        <w:div w:id="591161509">
          <w:marLeft w:val="0"/>
          <w:marRight w:val="0"/>
          <w:marTop w:val="0"/>
          <w:marBottom w:val="0"/>
          <w:divBdr>
            <w:top w:val="none" w:sz="0" w:space="0" w:color="auto"/>
            <w:left w:val="none" w:sz="0" w:space="0" w:color="auto"/>
            <w:bottom w:val="none" w:sz="0" w:space="0" w:color="auto"/>
            <w:right w:val="none" w:sz="0" w:space="0" w:color="auto"/>
          </w:divBdr>
        </w:div>
        <w:div w:id="585577399">
          <w:marLeft w:val="0"/>
          <w:marRight w:val="0"/>
          <w:marTop w:val="0"/>
          <w:marBottom w:val="0"/>
          <w:divBdr>
            <w:top w:val="none" w:sz="0" w:space="0" w:color="auto"/>
            <w:left w:val="none" w:sz="0" w:space="0" w:color="auto"/>
            <w:bottom w:val="none" w:sz="0" w:space="0" w:color="auto"/>
            <w:right w:val="none" w:sz="0" w:space="0" w:color="auto"/>
          </w:divBdr>
        </w:div>
        <w:div w:id="217206706">
          <w:marLeft w:val="0"/>
          <w:marRight w:val="0"/>
          <w:marTop w:val="0"/>
          <w:marBottom w:val="0"/>
          <w:divBdr>
            <w:top w:val="none" w:sz="0" w:space="0" w:color="auto"/>
            <w:left w:val="none" w:sz="0" w:space="0" w:color="auto"/>
            <w:bottom w:val="none" w:sz="0" w:space="0" w:color="auto"/>
            <w:right w:val="none" w:sz="0" w:space="0" w:color="auto"/>
          </w:divBdr>
        </w:div>
        <w:div w:id="190803655">
          <w:marLeft w:val="0"/>
          <w:marRight w:val="0"/>
          <w:marTop w:val="0"/>
          <w:marBottom w:val="0"/>
          <w:divBdr>
            <w:top w:val="none" w:sz="0" w:space="0" w:color="auto"/>
            <w:left w:val="none" w:sz="0" w:space="0" w:color="auto"/>
            <w:bottom w:val="none" w:sz="0" w:space="0" w:color="auto"/>
            <w:right w:val="none" w:sz="0" w:space="0" w:color="auto"/>
          </w:divBdr>
        </w:div>
        <w:div w:id="2071687326">
          <w:marLeft w:val="0"/>
          <w:marRight w:val="0"/>
          <w:marTop w:val="0"/>
          <w:marBottom w:val="0"/>
          <w:divBdr>
            <w:top w:val="none" w:sz="0" w:space="0" w:color="auto"/>
            <w:left w:val="none" w:sz="0" w:space="0" w:color="auto"/>
            <w:bottom w:val="none" w:sz="0" w:space="0" w:color="auto"/>
            <w:right w:val="none" w:sz="0" w:space="0" w:color="auto"/>
          </w:divBdr>
        </w:div>
        <w:div w:id="306976389">
          <w:marLeft w:val="0"/>
          <w:marRight w:val="0"/>
          <w:marTop w:val="0"/>
          <w:marBottom w:val="0"/>
          <w:divBdr>
            <w:top w:val="none" w:sz="0" w:space="0" w:color="auto"/>
            <w:left w:val="none" w:sz="0" w:space="0" w:color="auto"/>
            <w:bottom w:val="none" w:sz="0" w:space="0" w:color="auto"/>
            <w:right w:val="none" w:sz="0" w:space="0" w:color="auto"/>
          </w:divBdr>
        </w:div>
        <w:div w:id="1999844469">
          <w:marLeft w:val="0"/>
          <w:marRight w:val="0"/>
          <w:marTop w:val="0"/>
          <w:marBottom w:val="0"/>
          <w:divBdr>
            <w:top w:val="none" w:sz="0" w:space="0" w:color="auto"/>
            <w:left w:val="none" w:sz="0" w:space="0" w:color="auto"/>
            <w:bottom w:val="none" w:sz="0" w:space="0" w:color="auto"/>
            <w:right w:val="none" w:sz="0" w:space="0" w:color="auto"/>
          </w:divBdr>
        </w:div>
        <w:div w:id="1970740133">
          <w:marLeft w:val="0"/>
          <w:marRight w:val="0"/>
          <w:marTop w:val="0"/>
          <w:marBottom w:val="0"/>
          <w:divBdr>
            <w:top w:val="none" w:sz="0" w:space="0" w:color="auto"/>
            <w:left w:val="none" w:sz="0" w:space="0" w:color="auto"/>
            <w:bottom w:val="none" w:sz="0" w:space="0" w:color="auto"/>
            <w:right w:val="none" w:sz="0" w:space="0" w:color="auto"/>
          </w:divBdr>
        </w:div>
        <w:div w:id="630330204">
          <w:marLeft w:val="0"/>
          <w:marRight w:val="0"/>
          <w:marTop w:val="0"/>
          <w:marBottom w:val="0"/>
          <w:divBdr>
            <w:top w:val="none" w:sz="0" w:space="0" w:color="auto"/>
            <w:left w:val="none" w:sz="0" w:space="0" w:color="auto"/>
            <w:bottom w:val="none" w:sz="0" w:space="0" w:color="auto"/>
            <w:right w:val="none" w:sz="0" w:space="0" w:color="auto"/>
          </w:divBdr>
        </w:div>
        <w:div w:id="1001666570">
          <w:marLeft w:val="0"/>
          <w:marRight w:val="0"/>
          <w:marTop w:val="0"/>
          <w:marBottom w:val="0"/>
          <w:divBdr>
            <w:top w:val="none" w:sz="0" w:space="0" w:color="auto"/>
            <w:left w:val="none" w:sz="0" w:space="0" w:color="auto"/>
            <w:bottom w:val="none" w:sz="0" w:space="0" w:color="auto"/>
            <w:right w:val="none" w:sz="0" w:space="0" w:color="auto"/>
          </w:divBdr>
        </w:div>
        <w:div w:id="1820733030">
          <w:marLeft w:val="0"/>
          <w:marRight w:val="0"/>
          <w:marTop w:val="0"/>
          <w:marBottom w:val="0"/>
          <w:divBdr>
            <w:top w:val="none" w:sz="0" w:space="0" w:color="auto"/>
            <w:left w:val="none" w:sz="0" w:space="0" w:color="auto"/>
            <w:bottom w:val="none" w:sz="0" w:space="0" w:color="auto"/>
            <w:right w:val="none" w:sz="0" w:space="0" w:color="auto"/>
          </w:divBdr>
        </w:div>
        <w:div w:id="443119051">
          <w:marLeft w:val="0"/>
          <w:marRight w:val="0"/>
          <w:marTop w:val="0"/>
          <w:marBottom w:val="0"/>
          <w:divBdr>
            <w:top w:val="none" w:sz="0" w:space="0" w:color="auto"/>
            <w:left w:val="none" w:sz="0" w:space="0" w:color="auto"/>
            <w:bottom w:val="none" w:sz="0" w:space="0" w:color="auto"/>
            <w:right w:val="none" w:sz="0" w:space="0" w:color="auto"/>
          </w:divBdr>
        </w:div>
        <w:div w:id="117144759">
          <w:marLeft w:val="0"/>
          <w:marRight w:val="0"/>
          <w:marTop w:val="0"/>
          <w:marBottom w:val="0"/>
          <w:divBdr>
            <w:top w:val="none" w:sz="0" w:space="0" w:color="auto"/>
            <w:left w:val="none" w:sz="0" w:space="0" w:color="auto"/>
            <w:bottom w:val="none" w:sz="0" w:space="0" w:color="auto"/>
            <w:right w:val="none" w:sz="0" w:space="0" w:color="auto"/>
          </w:divBdr>
        </w:div>
        <w:div w:id="382216511">
          <w:marLeft w:val="0"/>
          <w:marRight w:val="0"/>
          <w:marTop w:val="0"/>
          <w:marBottom w:val="0"/>
          <w:divBdr>
            <w:top w:val="none" w:sz="0" w:space="0" w:color="auto"/>
            <w:left w:val="none" w:sz="0" w:space="0" w:color="auto"/>
            <w:bottom w:val="none" w:sz="0" w:space="0" w:color="auto"/>
            <w:right w:val="none" w:sz="0" w:space="0" w:color="auto"/>
          </w:divBdr>
        </w:div>
        <w:div w:id="1509128445">
          <w:marLeft w:val="0"/>
          <w:marRight w:val="0"/>
          <w:marTop w:val="0"/>
          <w:marBottom w:val="0"/>
          <w:divBdr>
            <w:top w:val="none" w:sz="0" w:space="0" w:color="auto"/>
            <w:left w:val="none" w:sz="0" w:space="0" w:color="auto"/>
            <w:bottom w:val="none" w:sz="0" w:space="0" w:color="auto"/>
            <w:right w:val="none" w:sz="0" w:space="0" w:color="auto"/>
          </w:divBdr>
        </w:div>
        <w:div w:id="705251097">
          <w:marLeft w:val="0"/>
          <w:marRight w:val="0"/>
          <w:marTop w:val="0"/>
          <w:marBottom w:val="0"/>
          <w:divBdr>
            <w:top w:val="none" w:sz="0" w:space="0" w:color="auto"/>
            <w:left w:val="none" w:sz="0" w:space="0" w:color="auto"/>
            <w:bottom w:val="none" w:sz="0" w:space="0" w:color="auto"/>
            <w:right w:val="none" w:sz="0" w:space="0" w:color="auto"/>
          </w:divBdr>
        </w:div>
        <w:div w:id="833253663">
          <w:marLeft w:val="0"/>
          <w:marRight w:val="0"/>
          <w:marTop w:val="0"/>
          <w:marBottom w:val="0"/>
          <w:divBdr>
            <w:top w:val="none" w:sz="0" w:space="0" w:color="auto"/>
            <w:left w:val="none" w:sz="0" w:space="0" w:color="auto"/>
            <w:bottom w:val="none" w:sz="0" w:space="0" w:color="auto"/>
            <w:right w:val="none" w:sz="0" w:space="0" w:color="auto"/>
          </w:divBdr>
        </w:div>
        <w:div w:id="1333098425">
          <w:marLeft w:val="0"/>
          <w:marRight w:val="0"/>
          <w:marTop w:val="0"/>
          <w:marBottom w:val="0"/>
          <w:divBdr>
            <w:top w:val="none" w:sz="0" w:space="0" w:color="auto"/>
            <w:left w:val="none" w:sz="0" w:space="0" w:color="auto"/>
            <w:bottom w:val="none" w:sz="0" w:space="0" w:color="auto"/>
            <w:right w:val="none" w:sz="0" w:space="0" w:color="auto"/>
          </w:divBdr>
        </w:div>
        <w:div w:id="528951945">
          <w:marLeft w:val="0"/>
          <w:marRight w:val="0"/>
          <w:marTop w:val="0"/>
          <w:marBottom w:val="0"/>
          <w:divBdr>
            <w:top w:val="none" w:sz="0" w:space="0" w:color="auto"/>
            <w:left w:val="none" w:sz="0" w:space="0" w:color="auto"/>
            <w:bottom w:val="none" w:sz="0" w:space="0" w:color="auto"/>
            <w:right w:val="none" w:sz="0" w:space="0" w:color="auto"/>
          </w:divBdr>
        </w:div>
        <w:div w:id="1487625472">
          <w:marLeft w:val="0"/>
          <w:marRight w:val="0"/>
          <w:marTop w:val="0"/>
          <w:marBottom w:val="0"/>
          <w:divBdr>
            <w:top w:val="none" w:sz="0" w:space="0" w:color="auto"/>
            <w:left w:val="none" w:sz="0" w:space="0" w:color="auto"/>
            <w:bottom w:val="none" w:sz="0" w:space="0" w:color="auto"/>
            <w:right w:val="none" w:sz="0" w:space="0" w:color="auto"/>
          </w:divBdr>
        </w:div>
        <w:div w:id="1953585891">
          <w:marLeft w:val="0"/>
          <w:marRight w:val="0"/>
          <w:marTop w:val="0"/>
          <w:marBottom w:val="0"/>
          <w:divBdr>
            <w:top w:val="none" w:sz="0" w:space="0" w:color="auto"/>
            <w:left w:val="none" w:sz="0" w:space="0" w:color="auto"/>
            <w:bottom w:val="none" w:sz="0" w:space="0" w:color="auto"/>
            <w:right w:val="none" w:sz="0" w:space="0" w:color="auto"/>
          </w:divBdr>
        </w:div>
        <w:div w:id="1494099311">
          <w:marLeft w:val="0"/>
          <w:marRight w:val="0"/>
          <w:marTop w:val="0"/>
          <w:marBottom w:val="0"/>
          <w:divBdr>
            <w:top w:val="none" w:sz="0" w:space="0" w:color="auto"/>
            <w:left w:val="none" w:sz="0" w:space="0" w:color="auto"/>
            <w:bottom w:val="none" w:sz="0" w:space="0" w:color="auto"/>
            <w:right w:val="none" w:sz="0" w:space="0" w:color="auto"/>
          </w:divBdr>
        </w:div>
        <w:div w:id="564880942">
          <w:marLeft w:val="0"/>
          <w:marRight w:val="0"/>
          <w:marTop w:val="0"/>
          <w:marBottom w:val="0"/>
          <w:divBdr>
            <w:top w:val="none" w:sz="0" w:space="0" w:color="auto"/>
            <w:left w:val="none" w:sz="0" w:space="0" w:color="auto"/>
            <w:bottom w:val="none" w:sz="0" w:space="0" w:color="auto"/>
            <w:right w:val="none" w:sz="0" w:space="0" w:color="auto"/>
          </w:divBdr>
        </w:div>
        <w:div w:id="524101078">
          <w:marLeft w:val="0"/>
          <w:marRight w:val="0"/>
          <w:marTop w:val="0"/>
          <w:marBottom w:val="0"/>
          <w:divBdr>
            <w:top w:val="none" w:sz="0" w:space="0" w:color="auto"/>
            <w:left w:val="none" w:sz="0" w:space="0" w:color="auto"/>
            <w:bottom w:val="none" w:sz="0" w:space="0" w:color="auto"/>
            <w:right w:val="none" w:sz="0" w:space="0" w:color="auto"/>
          </w:divBdr>
        </w:div>
        <w:div w:id="440027760">
          <w:marLeft w:val="0"/>
          <w:marRight w:val="0"/>
          <w:marTop w:val="0"/>
          <w:marBottom w:val="0"/>
          <w:divBdr>
            <w:top w:val="none" w:sz="0" w:space="0" w:color="auto"/>
            <w:left w:val="none" w:sz="0" w:space="0" w:color="auto"/>
            <w:bottom w:val="none" w:sz="0" w:space="0" w:color="auto"/>
            <w:right w:val="none" w:sz="0" w:space="0" w:color="auto"/>
          </w:divBdr>
        </w:div>
        <w:div w:id="939945474">
          <w:marLeft w:val="0"/>
          <w:marRight w:val="0"/>
          <w:marTop w:val="0"/>
          <w:marBottom w:val="0"/>
          <w:divBdr>
            <w:top w:val="none" w:sz="0" w:space="0" w:color="auto"/>
            <w:left w:val="none" w:sz="0" w:space="0" w:color="auto"/>
            <w:bottom w:val="none" w:sz="0" w:space="0" w:color="auto"/>
            <w:right w:val="none" w:sz="0" w:space="0" w:color="auto"/>
          </w:divBdr>
        </w:div>
        <w:div w:id="1668316621">
          <w:marLeft w:val="0"/>
          <w:marRight w:val="0"/>
          <w:marTop w:val="0"/>
          <w:marBottom w:val="0"/>
          <w:divBdr>
            <w:top w:val="none" w:sz="0" w:space="0" w:color="auto"/>
            <w:left w:val="none" w:sz="0" w:space="0" w:color="auto"/>
            <w:bottom w:val="none" w:sz="0" w:space="0" w:color="auto"/>
            <w:right w:val="none" w:sz="0" w:space="0" w:color="auto"/>
          </w:divBdr>
        </w:div>
        <w:div w:id="1220288622">
          <w:marLeft w:val="0"/>
          <w:marRight w:val="0"/>
          <w:marTop w:val="0"/>
          <w:marBottom w:val="0"/>
          <w:divBdr>
            <w:top w:val="none" w:sz="0" w:space="0" w:color="auto"/>
            <w:left w:val="none" w:sz="0" w:space="0" w:color="auto"/>
            <w:bottom w:val="none" w:sz="0" w:space="0" w:color="auto"/>
            <w:right w:val="none" w:sz="0" w:space="0" w:color="auto"/>
          </w:divBdr>
        </w:div>
        <w:div w:id="484207463">
          <w:marLeft w:val="0"/>
          <w:marRight w:val="0"/>
          <w:marTop w:val="0"/>
          <w:marBottom w:val="0"/>
          <w:divBdr>
            <w:top w:val="none" w:sz="0" w:space="0" w:color="auto"/>
            <w:left w:val="none" w:sz="0" w:space="0" w:color="auto"/>
            <w:bottom w:val="none" w:sz="0" w:space="0" w:color="auto"/>
            <w:right w:val="none" w:sz="0" w:space="0" w:color="auto"/>
          </w:divBdr>
        </w:div>
        <w:div w:id="1948072606">
          <w:marLeft w:val="0"/>
          <w:marRight w:val="0"/>
          <w:marTop w:val="0"/>
          <w:marBottom w:val="0"/>
          <w:divBdr>
            <w:top w:val="none" w:sz="0" w:space="0" w:color="auto"/>
            <w:left w:val="none" w:sz="0" w:space="0" w:color="auto"/>
            <w:bottom w:val="none" w:sz="0" w:space="0" w:color="auto"/>
            <w:right w:val="none" w:sz="0" w:space="0" w:color="auto"/>
          </w:divBdr>
        </w:div>
        <w:div w:id="1243678433">
          <w:marLeft w:val="0"/>
          <w:marRight w:val="0"/>
          <w:marTop w:val="0"/>
          <w:marBottom w:val="0"/>
          <w:divBdr>
            <w:top w:val="none" w:sz="0" w:space="0" w:color="auto"/>
            <w:left w:val="none" w:sz="0" w:space="0" w:color="auto"/>
            <w:bottom w:val="none" w:sz="0" w:space="0" w:color="auto"/>
            <w:right w:val="none" w:sz="0" w:space="0" w:color="auto"/>
          </w:divBdr>
        </w:div>
        <w:div w:id="1677225328">
          <w:marLeft w:val="0"/>
          <w:marRight w:val="0"/>
          <w:marTop w:val="0"/>
          <w:marBottom w:val="0"/>
          <w:divBdr>
            <w:top w:val="none" w:sz="0" w:space="0" w:color="auto"/>
            <w:left w:val="none" w:sz="0" w:space="0" w:color="auto"/>
            <w:bottom w:val="none" w:sz="0" w:space="0" w:color="auto"/>
            <w:right w:val="none" w:sz="0" w:space="0" w:color="auto"/>
          </w:divBdr>
        </w:div>
        <w:div w:id="2117552309">
          <w:marLeft w:val="0"/>
          <w:marRight w:val="0"/>
          <w:marTop w:val="0"/>
          <w:marBottom w:val="0"/>
          <w:divBdr>
            <w:top w:val="none" w:sz="0" w:space="0" w:color="auto"/>
            <w:left w:val="none" w:sz="0" w:space="0" w:color="auto"/>
            <w:bottom w:val="none" w:sz="0" w:space="0" w:color="auto"/>
            <w:right w:val="none" w:sz="0" w:space="0" w:color="auto"/>
          </w:divBdr>
        </w:div>
        <w:div w:id="1858343927">
          <w:marLeft w:val="0"/>
          <w:marRight w:val="0"/>
          <w:marTop w:val="0"/>
          <w:marBottom w:val="0"/>
          <w:divBdr>
            <w:top w:val="none" w:sz="0" w:space="0" w:color="auto"/>
            <w:left w:val="none" w:sz="0" w:space="0" w:color="auto"/>
            <w:bottom w:val="none" w:sz="0" w:space="0" w:color="auto"/>
            <w:right w:val="none" w:sz="0" w:space="0" w:color="auto"/>
          </w:divBdr>
        </w:div>
        <w:div w:id="102498795">
          <w:marLeft w:val="0"/>
          <w:marRight w:val="0"/>
          <w:marTop w:val="0"/>
          <w:marBottom w:val="0"/>
          <w:divBdr>
            <w:top w:val="none" w:sz="0" w:space="0" w:color="auto"/>
            <w:left w:val="none" w:sz="0" w:space="0" w:color="auto"/>
            <w:bottom w:val="none" w:sz="0" w:space="0" w:color="auto"/>
            <w:right w:val="none" w:sz="0" w:space="0" w:color="auto"/>
          </w:divBdr>
        </w:div>
        <w:div w:id="684940221">
          <w:marLeft w:val="0"/>
          <w:marRight w:val="0"/>
          <w:marTop w:val="0"/>
          <w:marBottom w:val="0"/>
          <w:divBdr>
            <w:top w:val="none" w:sz="0" w:space="0" w:color="auto"/>
            <w:left w:val="none" w:sz="0" w:space="0" w:color="auto"/>
            <w:bottom w:val="none" w:sz="0" w:space="0" w:color="auto"/>
            <w:right w:val="none" w:sz="0" w:space="0" w:color="auto"/>
          </w:divBdr>
        </w:div>
        <w:div w:id="2026394087">
          <w:marLeft w:val="0"/>
          <w:marRight w:val="0"/>
          <w:marTop w:val="0"/>
          <w:marBottom w:val="0"/>
          <w:divBdr>
            <w:top w:val="none" w:sz="0" w:space="0" w:color="auto"/>
            <w:left w:val="none" w:sz="0" w:space="0" w:color="auto"/>
            <w:bottom w:val="none" w:sz="0" w:space="0" w:color="auto"/>
            <w:right w:val="none" w:sz="0" w:space="0" w:color="auto"/>
          </w:divBdr>
        </w:div>
        <w:div w:id="553780128">
          <w:marLeft w:val="0"/>
          <w:marRight w:val="0"/>
          <w:marTop w:val="0"/>
          <w:marBottom w:val="0"/>
          <w:divBdr>
            <w:top w:val="none" w:sz="0" w:space="0" w:color="auto"/>
            <w:left w:val="none" w:sz="0" w:space="0" w:color="auto"/>
            <w:bottom w:val="none" w:sz="0" w:space="0" w:color="auto"/>
            <w:right w:val="none" w:sz="0" w:space="0" w:color="auto"/>
          </w:divBdr>
        </w:div>
        <w:div w:id="412288998">
          <w:marLeft w:val="0"/>
          <w:marRight w:val="0"/>
          <w:marTop w:val="0"/>
          <w:marBottom w:val="0"/>
          <w:divBdr>
            <w:top w:val="none" w:sz="0" w:space="0" w:color="auto"/>
            <w:left w:val="none" w:sz="0" w:space="0" w:color="auto"/>
            <w:bottom w:val="none" w:sz="0" w:space="0" w:color="auto"/>
            <w:right w:val="none" w:sz="0" w:space="0" w:color="auto"/>
          </w:divBdr>
        </w:div>
        <w:div w:id="247468227">
          <w:marLeft w:val="0"/>
          <w:marRight w:val="0"/>
          <w:marTop w:val="0"/>
          <w:marBottom w:val="0"/>
          <w:divBdr>
            <w:top w:val="none" w:sz="0" w:space="0" w:color="auto"/>
            <w:left w:val="none" w:sz="0" w:space="0" w:color="auto"/>
            <w:bottom w:val="none" w:sz="0" w:space="0" w:color="auto"/>
            <w:right w:val="none" w:sz="0" w:space="0" w:color="auto"/>
          </w:divBdr>
        </w:div>
        <w:div w:id="58405681">
          <w:marLeft w:val="0"/>
          <w:marRight w:val="0"/>
          <w:marTop w:val="0"/>
          <w:marBottom w:val="0"/>
          <w:divBdr>
            <w:top w:val="none" w:sz="0" w:space="0" w:color="auto"/>
            <w:left w:val="none" w:sz="0" w:space="0" w:color="auto"/>
            <w:bottom w:val="none" w:sz="0" w:space="0" w:color="auto"/>
            <w:right w:val="none" w:sz="0" w:space="0" w:color="auto"/>
          </w:divBdr>
        </w:div>
        <w:div w:id="1957758040">
          <w:marLeft w:val="0"/>
          <w:marRight w:val="0"/>
          <w:marTop w:val="0"/>
          <w:marBottom w:val="0"/>
          <w:divBdr>
            <w:top w:val="none" w:sz="0" w:space="0" w:color="auto"/>
            <w:left w:val="none" w:sz="0" w:space="0" w:color="auto"/>
            <w:bottom w:val="none" w:sz="0" w:space="0" w:color="auto"/>
            <w:right w:val="none" w:sz="0" w:space="0" w:color="auto"/>
          </w:divBdr>
        </w:div>
        <w:div w:id="457916914">
          <w:marLeft w:val="0"/>
          <w:marRight w:val="0"/>
          <w:marTop w:val="0"/>
          <w:marBottom w:val="0"/>
          <w:divBdr>
            <w:top w:val="none" w:sz="0" w:space="0" w:color="auto"/>
            <w:left w:val="none" w:sz="0" w:space="0" w:color="auto"/>
            <w:bottom w:val="none" w:sz="0" w:space="0" w:color="auto"/>
            <w:right w:val="none" w:sz="0" w:space="0" w:color="auto"/>
          </w:divBdr>
        </w:div>
        <w:div w:id="168494133">
          <w:marLeft w:val="0"/>
          <w:marRight w:val="0"/>
          <w:marTop w:val="0"/>
          <w:marBottom w:val="0"/>
          <w:divBdr>
            <w:top w:val="none" w:sz="0" w:space="0" w:color="auto"/>
            <w:left w:val="none" w:sz="0" w:space="0" w:color="auto"/>
            <w:bottom w:val="none" w:sz="0" w:space="0" w:color="auto"/>
            <w:right w:val="none" w:sz="0" w:space="0" w:color="auto"/>
          </w:divBdr>
        </w:div>
        <w:div w:id="1756048508">
          <w:marLeft w:val="0"/>
          <w:marRight w:val="0"/>
          <w:marTop w:val="0"/>
          <w:marBottom w:val="0"/>
          <w:divBdr>
            <w:top w:val="none" w:sz="0" w:space="0" w:color="auto"/>
            <w:left w:val="none" w:sz="0" w:space="0" w:color="auto"/>
            <w:bottom w:val="none" w:sz="0" w:space="0" w:color="auto"/>
            <w:right w:val="none" w:sz="0" w:space="0" w:color="auto"/>
          </w:divBdr>
        </w:div>
        <w:div w:id="901870927">
          <w:marLeft w:val="0"/>
          <w:marRight w:val="0"/>
          <w:marTop w:val="0"/>
          <w:marBottom w:val="0"/>
          <w:divBdr>
            <w:top w:val="none" w:sz="0" w:space="0" w:color="auto"/>
            <w:left w:val="none" w:sz="0" w:space="0" w:color="auto"/>
            <w:bottom w:val="none" w:sz="0" w:space="0" w:color="auto"/>
            <w:right w:val="none" w:sz="0" w:space="0" w:color="auto"/>
          </w:divBdr>
        </w:div>
        <w:div w:id="2035383039">
          <w:marLeft w:val="0"/>
          <w:marRight w:val="0"/>
          <w:marTop w:val="0"/>
          <w:marBottom w:val="0"/>
          <w:divBdr>
            <w:top w:val="none" w:sz="0" w:space="0" w:color="auto"/>
            <w:left w:val="none" w:sz="0" w:space="0" w:color="auto"/>
            <w:bottom w:val="none" w:sz="0" w:space="0" w:color="auto"/>
            <w:right w:val="none" w:sz="0" w:space="0" w:color="auto"/>
          </w:divBdr>
        </w:div>
        <w:div w:id="596985738">
          <w:marLeft w:val="0"/>
          <w:marRight w:val="0"/>
          <w:marTop w:val="0"/>
          <w:marBottom w:val="0"/>
          <w:divBdr>
            <w:top w:val="none" w:sz="0" w:space="0" w:color="auto"/>
            <w:left w:val="none" w:sz="0" w:space="0" w:color="auto"/>
            <w:bottom w:val="none" w:sz="0" w:space="0" w:color="auto"/>
            <w:right w:val="none" w:sz="0" w:space="0" w:color="auto"/>
          </w:divBdr>
        </w:div>
        <w:div w:id="154688421">
          <w:marLeft w:val="0"/>
          <w:marRight w:val="0"/>
          <w:marTop w:val="0"/>
          <w:marBottom w:val="0"/>
          <w:divBdr>
            <w:top w:val="none" w:sz="0" w:space="0" w:color="auto"/>
            <w:left w:val="none" w:sz="0" w:space="0" w:color="auto"/>
            <w:bottom w:val="none" w:sz="0" w:space="0" w:color="auto"/>
            <w:right w:val="none" w:sz="0" w:space="0" w:color="auto"/>
          </w:divBdr>
        </w:div>
        <w:div w:id="2038314438">
          <w:marLeft w:val="0"/>
          <w:marRight w:val="0"/>
          <w:marTop w:val="0"/>
          <w:marBottom w:val="0"/>
          <w:divBdr>
            <w:top w:val="none" w:sz="0" w:space="0" w:color="auto"/>
            <w:left w:val="none" w:sz="0" w:space="0" w:color="auto"/>
            <w:bottom w:val="none" w:sz="0" w:space="0" w:color="auto"/>
            <w:right w:val="none" w:sz="0" w:space="0" w:color="auto"/>
          </w:divBdr>
        </w:div>
        <w:div w:id="1993369013">
          <w:marLeft w:val="0"/>
          <w:marRight w:val="0"/>
          <w:marTop w:val="0"/>
          <w:marBottom w:val="0"/>
          <w:divBdr>
            <w:top w:val="none" w:sz="0" w:space="0" w:color="auto"/>
            <w:left w:val="none" w:sz="0" w:space="0" w:color="auto"/>
            <w:bottom w:val="none" w:sz="0" w:space="0" w:color="auto"/>
            <w:right w:val="none" w:sz="0" w:space="0" w:color="auto"/>
          </w:divBdr>
        </w:div>
        <w:div w:id="1765950793">
          <w:marLeft w:val="0"/>
          <w:marRight w:val="0"/>
          <w:marTop w:val="0"/>
          <w:marBottom w:val="0"/>
          <w:divBdr>
            <w:top w:val="none" w:sz="0" w:space="0" w:color="auto"/>
            <w:left w:val="none" w:sz="0" w:space="0" w:color="auto"/>
            <w:bottom w:val="none" w:sz="0" w:space="0" w:color="auto"/>
            <w:right w:val="none" w:sz="0" w:space="0" w:color="auto"/>
          </w:divBdr>
        </w:div>
        <w:div w:id="778842766">
          <w:marLeft w:val="0"/>
          <w:marRight w:val="0"/>
          <w:marTop w:val="0"/>
          <w:marBottom w:val="0"/>
          <w:divBdr>
            <w:top w:val="none" w:sz="0" w:space="0" w:color="auto"/>
            <w:left w:val="none" w:sz="0" w:space="0" w:color="auto"/>
            <w:bottom w:val="none" w:sz="0" w:space="0" w:color="auto"/>
            <w:right w:val="none" w:sz="0" w:space="0" w:color="auto"/>
          </w:divBdr>
        </w:div>
        <w:div w:id="406730193">
          <w:marLeft w:val="0"/>
          <w:marRight w:val="0"/>
          <w:marTop w:val="0"/>
          <w:marBottom w:val="0"/>
          <w:divBdr>
            <w:top w:val="none" w:sz="0" w:space="0" w:color="auto"/>
            <w:left w:val="none" w:sz="0" w:space="0" w:color="auto"/>
            <w:bottom w:val="none" w:sz="0" w:space="0" w:color="auto"/>
            <w:right w:val="none" w:sz="0" w:space="0" w:color="auto"/>
          </w:divBdr>
        </w:div>
        <w:div w:id="829295745">
          <w:marLeft w:val="0"/>
          <w:marRight w:val="0"/>
          <w:marTop w:val="0"/>
          <w:marBottom w:val="0"/>
          <w:divBdr>
            <w:top w:val="none" w:sz="0" w:space="0" w:color="auto"/>
            <w:left w:val="none" w:sz="0" w:space="0" w:color="auto"/>
            <w:bottom w:val="none" w:sz="0" w:space="0" w:color="auto"/>
            <w:right w:val="none" w:sz="0" w:space="0" w:color="auto"/>
          </w:divBdr>
        </w:div>
      </w:divsChild>
    </w:div>
    <w:div w:id="798230219">
      <w:bodyDiv w:val="1"/>
      <w:marLeft w:val="0"/>
      <w:marRight w:val="0"/>
      <w:marTop w:val="0"/>
      <w:marBottom w:val="0"/>
      <w:divBdr>
        <w:top w:val="none" w:sz="0" w:space="0" w:color="auto"/>
        <w:left w:val="none" w:sz="0" w:space="0" w:color="auto"/>
        <w:bottom w:val="none" w:sz="0" w:space="0" w:color="auto"/>
        <w:right w:val="none" w:sz="0" w:space="0" w:color="auto"/>
      </w:divBdr>
    </w:div>
    <w:div w:id="79884138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799034488">
      <w:bodyDiv w:val="1"/>
      <w:marLeft w:val="0"/>
      <w:marRight w:val="0"/>
      <w:marTop w:val="0"/>
      <w:marBottom w:val="0"/>
      <w:divBdr>
        <w:top w:val="none" w:sz="0" w:space="0" w:color="auto"/>
        <w:left w:val="none" w:sz="0" w:space="0" w:color="auto"/>
        <w:bottom w:val="none" w:sz="0" w:space="0" w:color="auto"/>
        <w:right w:val="none" w:sz="0" w:space="0" w:color="auto"/>
      </w:divBdr>
    </w:div>
    <w:div w:id="799036518">
      <w:bodyDiv w:val="1"/>
      <w:marLeft w:val="0"/>
      <w:marRight w:val="0"/>
      <w:marTop w:val="0"/>
      <w:marBottom w:val="0"/>
      <w:divBdr>
        <w:top w:val="none" w:sz="0" w:space="0" w:color="auto"/>
        <w:left w:val="none" w:sz="0" w:space="0" w:color="auto"/>
        <w:bottom w:val="none" w:sz="0" w:space="0" w:color="auto"/>
        <w:right w:val="none" w:sz="0" w:space="0" w:color="auto"/>
      </w:divBdr>
    </w:div>
    <w:div w:id="799374358">
      <w:bodyDiv w:val="1"/>
      <w:marLeft w:val="0"/>
      <w:marRight w:val="0"/>
      <w:marTop w:val="0"/>
      <w:marBottom w:val="0"/>
      <w:divBdr>
        <w:top w:val="none" w:sz="0" w:space="0" w:color="auto"/>
        <w:left w:val="none" w:sz="0" w:space="0" w:color="auto"/>
        <w:bottom w:val="none" w:sz="0" w:space="0" w:color="auto"/>
        <w:right w:val="none" w:sz="0" w:space="0" w:color="auto"/>
      </w:divBdr>
    </w:div>
    <w:div w:id="799416041">
      <w:bodyDiv w:val="1"/>
      <w:marLeft w:val="0"/>
      <w:marRight w:val="0"/>
      <w:marTop w:val="0"/>
      <w:marBottom w:val="0"/>
      <w:divBdr>
        <w:top w:val="none" w:sz="0" w:space="0" w:color="auto"/>
        <w:left w:val="none" w:sz="0" w:space="0" w:color="auto"/>
        <w:bottom w:val="none" w:sz="0" w:space="0" w:color="auto"/>
        <w:right w:val="none" w:sz="0" w:space="0" w:color="auto"/>
      </w:divBdr>
    </w:div>
    <w:div w:id="799767499">
      <w:bodyDiv w:val="1"/>
      <w:marLeft w:val="0"/>
      <w:marRight w:val="0"/>
      <w:marTop w:val="0"/>
      <w:marBottom w:val="0"/>
      <w:divBdr>
        <w:top w:val="none" w:sz="0" w:space="0" w:color="auto"/>
        <w:left w:val="none" w:sz="0" w:space="0" w:color="auto"/>
        <w:bottom w:val="none" w:sz="0" w:space="0" w:color="auto"/>
        <w:right w:val="none" w:sz="0" w:space="0" w:color="auto"/>
      </w:divBdr>
    </w:div>
    <w:div w:id="79995541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117023">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2046013">
      <w:bodyDiv w:val="1"/>
      <w:marLeft w:val="0"/>
      <w:marRight w:val="0"/>
      <w:marTop w:val="0"/>
      <w:marBottom w:val="0"/>
      <w:divBdr>
        <w:top w:val="none" w:sz="0" w:space="0" w:color="auto"/>
        <w:left w:val="none" w:sz="0" w:space="0" w:color="auto"/>
        <w:bottom w:val="none" w:sz="0" w:space="0" w:color="auto"/>
        <w:right w:val="none" w:sz="0" w:space="0" w:color="auto"/>
      </w:divBdr>
    </w:div>
    <w:div w:id="802498706">
      <w:bodyDiv w:val="1"/>
      <w:marLeft w:val="0"/>
      <w:marRight w:val="0"/>
      <w:marTop w:val="0"/>
      <w:marBottom w:val="0"/>
      <w:divBdr>
        <w:top w:val="none" w:sz="0" w:space="0" w:color="auto"/>
        <w:left w:val="none" w:sz="0" w:space="0" w:color="auto"/>
        <w:bottom w:val="none" w:sz="0" w:space="0" w:color="auto"/>
        <w:right w:val="none" w:sz="0" w:space="0" w:color="auto"/>
      </w:divBdr>
    </w:div>
    <w:div w:id="802697070">
      <w:bodyDiv w:val="1"/>
      <w:marLeft w:val="0"/>
      <w:marRight w:val="0"/>
      <w:marTop w:val="0"/>
      <w:marBottom w:val="0"/>
      <w:divBdr>
        <w:top w:val="none" w:sz="0" w:space="0" w:color="auto"/>
        <w:left w:val="none" w:sz="0" w:space="0" w:color="auto"/>
        <w:bottom w:val="none" w:sz="0" w:space="0" w:color="auto"/>
        <w:right w:val="none" w:sz="0" w:space="0" w:color="auto"/>
      </w:divBdr>
    </w:div>
    <w:div w:id="802967877">
      <w:bodyDiv w:val="1"/>
      <w:marLeft w:val="0"/>
      <w:marRight w:val="0"/>
      <w:marTop w:val="0"/>
      <w:marBottom w:val="0"/>
      <w:divBdr>
        <w:top w:val="none" w:sz="0" w:space="0" w:color="auto"/>
        <w:left w:val="none" w:sz="0" w:space="0" w:color="auto"/>
        <w:bottom w:val="none" w:sz="0" w:space="0" w:color="auto"/>
        <w:right w:val="none" w:sz="0" w:space="0" w:color="auto"/>
      </w:divBdr>
    </w:div>
    <w:div w:id="803156473">
      <w:bodyDiv w:val="1"/>
      <w:marLeft w:val="0"/>
      <w:marRight w:val="0"/>
      <w:marTop w:val="0"/>
      <w:marBottom w:val="0"/>
      <w:divBdr>
        <w:top w:val="none" w:sz="0" w:space="0" w:color="auto"/>
        <w:left w:val="none" w:sz="0" w:space="0" w:color="auto"/>
        <w:bottom w:val="none" w:sz="0" w:space="0" w:color="auto"/>
        <w:right w:val="none" w:sz="0" w:space="0" w:color="auto"/>
      </w:divBdr>
    </w:div>
    <w:div w:id="803699324">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43795">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4662662">
      <w:bodyDiv w:val="1"/>
      <w:marLeft w:val="0"/>
      <w:marRight w:val="0"/>
      <w:marTop w:val="0"/>
      <w:marBottom w:val="0"/>
      <w:divBdr>
        <w:top w:val="none" w:sz="0" w:space="0" w:color="auto"/>
        <w:left w:val="none" w:sz="0" w:space="0" w:color="auto"/>
        <w:bottom w:val="none" w:sz="0" w:space="0" w:color="auto"/>
        <w:right w:val="none" w:sz="0" w:space="0" w:color="auto"/>
      </w:divBdr>
    </w:div>
    <w:div w:id="804742001">
      <w:bodyDiv w:val="1"/>
      <w:marLeft w:val="0"/>
      <w:marRight w:val="0"/>
      <w:marTop w:val="0"/>
      <w:marBottom w:val="0"/>
      <w:divBdr>
        <w:top w:val="none" w:sz="0" w:space="0" w:color="auto"/>
        <w:left w:val="none" w:sz="0" w:space="0" w:color="auto"/>
        <w:bottom w:val="none" w:sz="0" w:space="0" w:color="auto"/>
        <w:right w:val="none" w:sz="0" w:space="0" w:color="auto"/>
      </w:divBdr>
    </w:div>
    <w:div w:id="804813037">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5969350">
      <w:bodyDiv w:val="1"/>
      <w:marLeft w:val="0"/>
      <w:marRight w:val="0"/>
      <w:marTop w:val="0"/>
      <w:marBottom w:val="0"/>
      <w:divBdr>
        <w:top w:val="none" w:sz="0" w:space="0" w:color="auto"/>
        <w:left w:val="none" w:sz="0" w:space="0" w:color="auto"/>
        <w:bottom w:val="none" w:sz="0" w:space="0" w:color="auto"/>
        <w:right w:val="none" w:sz="0" w:space="0" w:color="auto"/>
      </w:divBdr>
    </w:div>
    <w:div w:id="806121963">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6627807">
      <w:bodyDiv w:val="1"/>
      <w:marLeft w:val="0"/>
      <w:marRight w:val="0"/>
      <w:marTop w:val="0"/>
      <w:marBottom w:val="0"/>
      <w:divBdr>
        <w:top w:val="none" w:sz="0" w:space="0" w:color="auto"/>
        <w:left w:val="none" w:sz="0" w:space="0" w:color="auto"/>
        <w:bottom w:val="none" w:sz="0" w:space="0" w:color="auto"/>
        <w:right w:val="none" w:sz="0" w:space="0" w:color="auto"/>
      </w:divBdr>
    </w:div>
    <w:div w:id="806822401">
      <w:bodyDiv w:val="1"/>
      <w:marLeft w:val="0"/>
      <w:marRight w:val="0"/>
      <w:marTop w:val="0"/>
      <w:marBottom w:val="0"/>
      <w:divBdr>
        <w:top w:val="none" w:sz="0" w:space="0" w:color="auto"/>
        <w:left w:val="none" w:sz="0" w:space="0" w:color="auto"/>
        <w:bottom w:val="none" w:sz="0" w:space="0" w:color="auto"/>
        <w:right w:val="none" w:sz="0" w:space="0" w:color="auto"/>
      </w:divBdr>
    </w:div>
    <w:div w:id="807164071">
      <w:bodyDiv w:val="1"/>
      <w:marLeft w:val="0"/>
      <w:marRight w:val="0"/>
      <w:marTop w:val="0"/>
      <w:marBottom w:val="0"/>
      <w:divBdr>
        <w:top w:val="none" w:sz="0" w:space="0" w:color="auto"/>
        <w:left w:val="none" w:sz="0" w:space="0" w:color="auto"/>
        <w:bottom w:val="none" w:sz="0" w:space="0" w:color="auto"/>
        <w:right w:val="none" w:sz="0" w:space="0" w:color="auto"/>
      </w:divBdr>
    </w:div>
    <w:div w:id="807207627">
      <w:bodyDiv w:val="1"/>
      <w:marLeft w:val="0"/>
      <w:marRight w:val="0"/>
      <w:marTop w:val="0"/>
      <w:marBottom w:val="0"/>
      <w:divBdr>
        <w:top w:val="none" w:sz="0" w:space="0" w:color="auto"/>
        <w:left w:val="none" w:sz="0" w:space="0" w:color="auto"/>
        <w:bottom w:val="none" w:sz="0" w:space="0" w:color="auto"/>
        <w:right w:val="none" w:sz="0" w:space="0" w:color="auto"/>
      </w:divBdr>
    </w:div>
    <w:div w:id="807627964">
      <w:bodyDiv w:val="1"/>
      <w:marLeft w:val="0"/>
      <w:marRight w:val="0"/>
      <w:marTop w:val="0"/>
      <w:marBottom w:val="0"/>
      <w:divBdr>
        <w:top w:val="none" w:sz="0" w:space="0" w:color="auto"/>
        <w:left w:val="none" w:sz="0" w:space="0" w:color="auto"/>
        <w:bottom w:val="none" w:sz="0" w:space="0" w:color="auto"/>
        <w:right w:val="none" w:sz="0" w:space="0" w:color="auto"/>
      </w:divBdr>
    </w:div>
    <w:div w:id="807630460">
      <w:bodyDiv w:val="1"/>
      <w:marLeft w:val="0"/>
      <w:marRight w:val="0"/>
      <w:marTop w:val="0"/>
      <w:marBottom w:val="0"/>
      <w:divBdr>
        <w:top w:val="none" w:sz="0" w:space="0" w:color="auto"/>
        <w:left w:val="none" w:sz="0" w:space="0" w:color="auto"/>
        <w:bottom w:val="none" w:sz="0" w:space="0" w:color="auto"/>
        <w:right w:val="none" w:sz="0" w:space="0" w:color="auto"/>
      </w:divBdr>
    </w:div>
    <w:div w:id="807817727">
      <w:bodyDiv w:val="1"/>
      <w:marLeft w:val="0"/>
      <w:marRight w:val="0"/>
      <w:marTop w:val="0"/>
      <w:marBottom w:val="0"/>
      <w:divBdr>
        <w:top w:val="none" w:sz="0" w:space="0" w:color="auto"/>
        <w:left w:val="none" w:sz="0" w:space="0" w:color="auto"/>
        <w:bottom w:val="none" w:sz="0" w:space="0" w:color="auto"/>
        <w:right w:val="none" w:sz="0" w:space="0" w:color="auto"/>
      </w:divBdr>
    </w:div>
    <w:div w:id="807822748">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398815">
      <w:bodyDiv w:val="1"/>
      <w:marLeft w:val="0"/>
      <w:marRight w:val="0"/>
      <w:marTop w:val="0"/>
      <w:marBottom w:val="0"/>
      <w:divBdr>
        <w:top w:val="none" w:sz="0" w:space="0" w:color="auto"/>
        <w:left w:val="none" w:sz="0" w:space="0" w:color="auto"/>
        <w:bottom w:val="none" w:sz="0" w:space="0" w:color="auto"/>
        <w:right w:val="none" w:sz="0" w:space="0" w:color="auto"/>
      </w:divBdr>
    </w:div>
    <w:div w:id="808666787">
      <w:bodyDiv w:val="1"/>
      <w:marLeft w:val="0"/>
      <w:marRight w:val="0"/>
      <w:marTop w:val="0"/>
      <w:marBottom w:val="0"/>
      <w:divBdr>
        <w:top w:val="none" w:sz="0" w:space="0" w:color="auto"/>
        <w:left w:val="none" w:sz="0" w:space="0" w:color="auto"/>
        <w:bottom w:val="none" w:sz="0" w:space="0" w:color="auto"/>
        <w:right w:val="none" w:sz="0" w:space="0" w:color="auto"/>
      </w:divBdr>
    </w:div>
    <w:div w:id="808670239">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315">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362634">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1678567">
      <w:bodyDiv w:val="1"/>
      <w:marLeft w:val="0"/>
      <w:marRight w:val="0"/>
      <w:marTop w:val="0"/>
      <w:marBottom w:val="0"/>
      <w:divBdr>
        <w:top w:val="none" w:sz="0" w:space="0" w:color="auto"/>
        <w:left w:val="none" w:sz="0" w:space="0" w:color="auto"/>
        <w:bottom w:val="none" w:sz="0" w:space="0" w:color="auto"/>
        <w:right w:val="none" w:sz="0" w:space="0" w:color="auto"/>
      </w:divBdr>
    </w:div>
    <w:div w:id="811874018">
      <w:bodyDiv w:val="1"/>
      <w:marLeft w:val="0"/>
      <w:marRight w:val="0"/>
      <w:marTop w:val="0"/>
      <w:marBottom w:val="0"/>
      <w:divBdr>
        <w:top w:val="none" w:sz="0" w:space="0" w:color="auto"/>
        <w:left w:val="none" w:sz="0" w:space="0" w:color="auto"/>
        <w:bottom w:val="none" w:sz="0" w:space="0" w:color="auto"/>
        <w:right w:val="none" w:sz="0" w:space="0" w:color="auto"/>
      </w:divBdr>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257541">
      <w:bodyDiv w:val="1"/>
      <w:marLeft w:val="0"/>
      <w:marRight w:val="0"/>
      <w:marTop w:val="0"/>
      <w:marBottom w:val="0"/>
      <w:divBdr>
        <w:top w:val="none" w:sz="0" w:space="0" w:color="auto"/>
        <w:left w:val="none" w:sz="0" w:space="0" w:color="auto"/>
        <w:bottom w:val="none" w:sz="0" w:space="0" w:color="auto"/>
        <w:right w:val="none" w:sz="0" w:space="0" w:color="auto"/>
      </w:divBdr>
    </w:div>
    <w:div w:id="812329823">
      <w:bodyDiv w:val="1"/>
      <w:marLeft w:val="0"/>
      <w:marRight w:val="0"/>
      <w:marTop w:val="0"/>
      <w:marBottom w:val="0"/>
      <w:divBdr>
        <w:top w:val="none" w:sz="0" w:space="0" w:color="auto"/>
        <w:left w:val="none" w:sz="0" w:space="0" w:color="auto"/>
        <w:bottom w:val="none" w:sz="0" w:space="0" w:color="auto"/>
        <w:right w:val="none" w:sz="0" w:space="0" w:color="auto"/>
      </w:divBdr>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3982629">
      <w:bodyDiv w:val="1"/>
      <w:marLeft w:val="0"/>
      <w:marRight w:val="0"/>
      <w:marTop w:val="0"/>
      <w:marBottom w:val="0"/>
      <w:divBdr>
        <w:top w:val="none" w:sz="0" w:space="0" w:color="auto"/>
        <w:left w:val="none" w:sz="0" w:space="0" w:color="auto"/>
        <w:bottom w:val="none" w:sz="0" w:space="0" w:color="auto"/>
        <w:right w:val="none" w:sz="0" w:space="0" w:color="auto"/>
      </w:divBdr>
      <w:divsChild>
        <w:div w:id="961305621">
          <w:marLeft w:val="0"/>
          <w:marRight w:val="0"/>
          <w:marTop w:val="0"/>
          <w:marBottom w:val="0"/>
          <w:divBdr>
            <w:top w:val="none" w:sz="0" w:space="0" w:color="auto"/>
            <w:left w:val="none" w:sz="0" w:space="0" w:color="auto"/>
            <w:bottom w:val="none" w:sz="0" w:space="0" w:color="auto"/>
            <w:right w:val="none" w:sz="0" w:space="0" w:color="auto"/>
          </w:divBdr>
        </w:div>
        <w:div w:id="997726154">
          <w:marLeft w:val="0"/>
          <w:marRight w:val="0"/>
          <w:marTop w:val="0"/>
          <w:marBottom w:val="0"/>
          <w:divBdr>
            <w:top w:val="none" w:sz="0" w:space="0" w:color="auto"/>
            <w:left w:val="none" w:sz="0" w:space="0" w:color="auto"/>
            <w:bottom w:val="none" w:sz="0" w:space="0" w:color="auto"/>
            <w:right w:val="none" w:sz="0" w:space="0" w:color="auto"/>
          </w:divBdr>
        </w:div>
        <w:div w:id="629172632">
          <w:marLeft w:val="0"/>
          <w:marRight w:val="0"/>
          <w:marTop w:val="0"/>
          <w:marBottom w:val="0"/>
          <w:divBdr>
            <w:top w:val="none" w:sz="0" w:space="0" w:color="auto"/>
            <w:left w:val="none" w:sz="0" w:space="0" w:color="auto"/>
            <w:bottom w:val="none" w:sz="0" w:space="0" w:color="auto"/>
            <w:right w:val="none" w:sz="0" w:space="0" w:color="auto"/>
          </w:divBdr>
        </w:div>
        <w:div w:id="96289864">
          <w:marLeft w:val="0"/>
          <w:marRight w:val="0"/>
          <w:marTop w:val="0"/>
          <w:marBottom w:val="0"/>
          <w:divBdr>
            <w:top w:val="none" w:sz="0" w:space="0" w:color="auto"/>
            <w:left w:val="none" w:sz="0" w:space="0" w:color="auto"/>
            <w:bottom w:val="none" w:sz="0" w:space="0" w:color="auto"/>
            <w:right w:val="none" w:sz="0" w:space="0" w:color="auto"/>
          </w:divBdr>
        </w:div>
        <w:div w:id="231426227">
          <w:marLeft w:val="0"/>
          <w:marRight w:val="0"/>
          <w:marTop w:val="0"/>
          <w:marBottom w:val="0"/>
          <w:divBdr>
            <w:top w:val="none" w:sz="0" w:space="0" w:color="auto"/>
            <w:left w:val="none" w:sz="0" w:space="0" w:color="auto"/>
            <w:bottom w:val="none" w:sz="0" w:space="0" w:color="auto"/>
            <w:right w:val="none" w:sz="0" w:space="0" w:color="auto"/>
          </w:divBdr>
        </w:div>
        <w:div w:id="415832888">
          <w:marLeft w:val="0"/>
          <w:marRight w:val="0"/>
          <w:marTop w:val="0"/>
          <w:marBottom w:val="0"/>
          <w:divBdr>
            <w:top w:val="none" w:sz="0" w:space="0" w:color="auto"/>
            <w:left w:val="none" w:sz="0" w:space="0" w:color="auto"/>
            <w:bottom w:val="none" w:sz="0" w:space="0" w:color="auto"/>
            <w:right w:val="none" w:sz="0" w:space="0" w:color="auto"/>
          </w:divBdr>
        </w:div>
        <w:div w:id="1248806640">
          <w:marLeft w:val="0"/>
          <w:marRight w:val="0"/>
          <w:marTop w:val="0"/>
          <w:marBottom w:val="0"/>
          <w:divBdr>
            <w:top w:val="none" w:sz="0" w:space="0" w:color="auto"/>
            <w:left w:val="none" w:sz="0" w:space="0" w:color="auto"/>
            <w:bottom w:val="none" w:sz="0" w:space="0" w:color="auto"/>
            <w:right w:val="none" w:sz="0" w:space="0" w:color="auto"/>
          </w:divBdr>
        </w:div>
        <w:div w:id="2146386807">
          <w:marLeft w:val="0"/>
          <w:marRight w:val="0"/>
          <w:marTop w:val="0"/>
          <w:marBottom w:val="0"/>
          <w:divBdr>
            <w:top w:val="none" w:sz="0" w:space="0" w:color="auto"/>
            <w:left w:val="none" w:sz="0" w:space="0" w:color="auto"/>
            <w:bottom w:val="none" w:sz="0" w:space="0" w:color="auto"/>
            <w:right w:val="none" w:sz="0" w:space="0" w:color="auto"/>
          </w:divBdr>
        </w:div>
        <w:div w:id="954210803">
          <w:marLeft w:val="0"/>
          <w:marRight w:val="0"/>
          <w:marTop w:val="0"/>
          <w:marBottom w:val="0"/>
          <w:divBdr>
            <w:top w:val="none" w:sz="0" w:space="0" w:color="auto"/>
            <w:left w:val="none" w:sz="0" w:space="0" w:color="auto"/>
            <w:bottom w:val="none" w:sz="0" w:space="0" w:color="auto"/>
            <w:right w:val="none" w:sz="0" w:space="0" w:color="auto"/>
          </w:divBdr>
        </w:div>
        <w:div w:id="194118022">
          <w:marLeft w:val="0"/>
          <w:marRight w:val="0"/>
          <w:marTop w:val="0"/>
          <w:marBottom w:val="0"/>
          <w:divBdr>
            <w:top w:val="none" w:sz="0" w:space="0" w:color="auto"/>
            <w:left w:val="none" w:sz="0" w:space="0" w:color="auto"/>
            <w:bottom w:val="none" w:sz="0" w:space="0" w:color="auto"/>
            <w:right w:val="none" w:sz="0" w:space="0" w:color="auto"/>
          </w:divBdr>
        </w:div>
        <w:div w:id="1964387973">
          <w:marLeft w:val="0"/>
          <w:marRight w:val="0"/>
          <w:marTop w:val="0"/>
          <w:marBottom w:val="0"/>
          <w:divBdr>
            <w:top w:val="none" w:sz="0" w:space="0" w:color="auto"/>
            <w:left w:val="none" w:sz="0" w:space="0" w:color="auto"/>
            <w:bottom w:val="none" w:sz="0" w:space="0" w:color="auto"/>
            <w:right w:val="none" w:sz="0" w:space="0" w:color="auto"/>
          </w:divBdr>
        </w:div>
        <w:div w:id="993413740">
          <w:marLeft w:val="0"/>
          <w:marRight w:val="0"/>
          <w:marTop w:val="0"/>
          <w:marBottom w:val="0"/>
          <w:divBdr>
            <w:top w:val="none" w:sz="0" w:space="0" w:color="auto"/>
            <w:left w:val="none" w:sz="0" w:space="0" w:color="auto"/>
            <w:bottom w:val="none" w:sz="0" w:space="0" w:color="auto"/>
            <w:right w:val="none" w:sz="0" w:space="0" w:color="auto"/>
          </w:divBdr>
        </w:div>
        <w:div w:id="574556086">
          <w:marLeft w:val="0"/>
          <w:marRight w:val="0"/>
          <w:marTop w:val="0"/>
          <w:marBottom w:val="0"/>
          <w:divBdr>
            <w:top w:val="none" w:sz="0" w:space="0" w:color="auto"/>
            <w:left w:val="none" w:sz="0" w:space="0" w:color="auto"/>
            <w:bottom w:val="none" w:sz="0" w:space="0" w:color="auto"/>
            <w:right w:val="none" w:sz="0" w:space="0" w:color="auto"/>
          </w:divBdr>
        </w:div>
        <w:div w:id="1268582229">
          <w:marLeft w:val="0"/>
          <w:marRight w:val="0"/>
          <w:marTop w:val="0"/>
          <w:marBottom w:val="0"/>
          <w:divBdr>
            <w:top w:val="none" w:sz="0" w:space="0" w:color="auto"/>
            <w:left w:val="none" w:sz="0" w:space="0" w:color="auto"/>
            <w:bottom w:val="none" w:sz="0" w:space="0" w:color="auto"/>
            <w:right w:val="none" w:sz="0" w:space="0" w:color="auto"/>
          </w:divBdr>
        </w:div>
        <w:div w:id="1233156893">
          <w:marLeft w:val="0"/>
          <w:marRight w:val="0"/>
          <w:marTop w:val="0"/>
          <w:marBottom w:val="0"/>
          <w:divBdr>
            <w:top w:val="none" w:sz="0" w:space="0" w:color="auto"/>
            <w:left w:val="none" w:sz="0" w:space="0" w:color="auto"/>
            <w:bottom w:val="none" w:sz="0" w:space="0" w:color="auto"/>
            <w:right w:val="none" w:sz="0" w:space="0" w:color="auto"/>
          </w:divBdr>
        </w:div>
        <w:div w:id="958295651">
          <w:marLeft w:val="0"/>
          <w:marRight w:val="0"/>
          <w:marTop w:val="0"/>
          <w:marBottom w:val="0"/>
          <w:divBdr>
            <w:top w:val="none" w:sz="0" w:space="0" w:color="auto"/>
            <w:left w:val="none" w:sz="0" w:space="0" w:color="auto"/>
            <w:bottom w:val="none" w:sz="0" w:space="0" w:color="auto"/>
            <w:right w:val="none" w:sz="0" w:space="0" w:color="auto"/>
          </w:divBdr>
        </w:div>
        <w:div w:id="1829786770">
          <w:marLeft w:val="0"/>
          <w:marRight w:val="0"/>
          <w:marTop w:val="0"/>
          <w:marBottom w:val="0"/>
          <w:divBdr>
            <w:top w:val="none" w:sz="0" w:space="0" w:color="auto"/>
            <w:left w:val="none" w:sz="0" w:space="0" w:color="auto"/>
            <w:bottom w:val="none" w:sz="0" w:space="0" w:color="auto"/>
            <w:right w:val="none" w:sz="0" w:space="0" w:color="auto"/>
          </w:divBdr>
        </w:div>
        <w:div w:id="1992174984">
          <w:marLeft w:val="0"/>
          <w:marRight w:val="0"/>
          <w:marTop w:val="0"/>
          <w:marBottom w:val="0"/>
          <w:divBdr>
            <w:top w:val="none" w:sz="0" w:space="0" w:color="auto"/>
            <w:left w:val="none" w:sz="0" w:space="0" w:color="auto"/>
            <w:bottom w:val="none" w:sz="0" w:space="0" w:color="auto"/>
            <w:right w:val="none" w:sz="0" w:space="0" w:color="auto"/>
          </w:divBdr>
        </w:div>
        <w:div w:id="1591085593">
          <w:marLeft w:val="0"/>
          <w:marRight w:val="0"/>
          <w:marTop w:val="0"/>
          <w:marBottom w:val="0"/>
          <w:divBdr>
            <w:top w:val="none" w:sz="0" w:space="0" w:color="auto"/>
            <w:left w:val="none" w:sz="0" w:space="0" w:color="auto"/>
            <w:bottom w:val="none" w:sz="0" w:space="0" w:color="auto"/>
            <w:right w:val="none" w:sz="0" w:space="0" w:color="auto"/>
          </w:divBdr>
        </w:div>
        <w:div w:id="1767186705">
          <w:marLeft w:val="0"/>
          <w:marRight w:val="0"/>
          <w:marTop w:val="0"/>
          <w:marBottom w:val="0"/>
          <w:divBdr>
            <w:top w:val="none" w:sz="0" w:space="0" w:color="auto"/>
            <w:left w:val="none" w:sz="0" w:space="0" w:color="auto"/>
            <w:bottom w:val="none" w:sz="0" w:space="0" w:color="auto"/>
            <w:right w:val="none" w:sz="0" w:space="0" w:color="auto"/>
          </w:divBdr>
        </w:div>
        <w:div w:id="255477942">
          <w:marLeft w:val="0"/>
          <w:marRight w:val="0"/>
          <w:marTop w:val="0"/>
          <w:marBottom w:val="0"/>
          <w:divBdr>
            <w:top w:val="none" w:sz="0" w:space="0" w:color="auto"/>
            <w:left w:val="none" w:sz="0" w:space="0" w:color="auto"/>
            <w:bottom w:val="none" w:sz="0" w:space="0" w:color="auto"/>
            <w:right w:val="none" w:sz="0" w:space="0" w:color="auto"/>
          </w:divBdr>
        </w:div>
        <w:div w:id="238907321">
          <w:marLeft w:val="0"/>
          <w:marRight w:val="0"/>
          <w:marTop w:val="0"/>
          <w:marBottom w:val="0"/>
          <w:divBdr>
            <w:top w:val="none" w:sz="0" w:space="0" w:color="auto"/>
            <w:left w:val="none" w:sz="0" w:space="0" w:color="auto"/>
            <w:bottom w:val="none" w:sz="0" w:space="0" w:color="auto"/>
            <w:right w:val="none" w:sz="0" w:space="0" w:color="auto"/>
          </w:divBdr>
        </w:div>
        <w:div w:id="1191531775">
          <w:marLeft w:val="0"/>
          <w:marRight w:val="0"/>
          <w:marTop w:val="0"/>
          <w:marBottom w:val="0"/>
          <w:divBdr>
            <w:top w:val="none" w:sz="0" w:space="0" w:color="auto"/>
            <w:left w:val="none" w:sz="0" w:space="0" w:color="auto"/>
            <w:bottom w:val="none" w:sz="0" w:space="0" w:color="auto"/>
            <w:right w:val="none" w:sz="0" w:space="0" w:color="auto"/>
          </w:divBdr>
        </w:div>
        <w:div w:id="1389189952">
          <w:marLeft w:val="0"/>
          <w:marRight w:val="0"/>
          <w:marTop w:val="0"/>
          <w:marBottom w:val="0"/>
          <w:divBdr>
            <w:top w:val="none" w:sz="0" w:space="0" w:color="auto"/>
            <w:left w:val="none" w:sz="0" w:space="0" w:color="auto"/>
            <w:bottom w:val="none" w:sz="0" w:space="0" w:color="auto"/>
            <w:right w:val="none" w:sz="0" w:space="0" w:color="auto"/>
          </w:divBdr>
        </w:div>
        <w:div w:id="1077020819">
          <w:marLeft w:val="0"/>
          <w:marRight w:val="0"/>
          <w:marTop w:val="0"/>
          <w:marBottom w:val="0"/>
          <w:divBdr>
            <w:top w:val="none" w:sz="0" w:space="0" w:color="auto"/>
            <w:left w:val="none" w:sz="0" w:space="0" w:color="auto"/>
            <w:bottom w:val="none" w:sz="0" w:space="0" w:color="auto"/>
            <w:right w:val="none" w:sz="0" w:space="0" w:color="auto"/>
          </w:divBdr>
        </w:div>
        <w:div w:id="1881239566">
          <w:marLeft w:val="0"/>
          <w:marRight w:val="0"/>
          <w:marTop w:val="0"/>
          <w:marBottom w:val="0"/>
          <w:divBdr>
            <w:top w:val="none" w:sz="0" w:space="0" w:color="auto"/>
            <w:left w:val="none" w:sz="0" w:space="0" w:color="auto"/>
            <w:bottom w:val="none" w:sz="0" w:space="0" w:color="auto"/>
            <w:right w:val="none" w:sz="0" w:space="0" w:color="auto"/>
          </w:divBdr>
        </w:div>
        <w:div w:id="1631745363">
          <w:marLeft w:val="0"/>
          <w:marRight w:val="0"/>
          <w:marTop w:val="0"/>
          <w:marBottom w:val="0"/>
          <w:divBdr>
            <w:top w:val="none" w:sz="0" w:space="0" w:color="auto"/>
            <w:left w:val="none" w:sz="0" w:space="0" w:color="auto"/>
            <w:bottom w:val="none" w:sz="0" w:space="0" w:color="auto"/>
            <w:right w:val="none" w:sz="0" w:space="0" w:color="auto"/>
          </w:divBdr>
        </w:div>
        <w:div w:id="747768717">
          <w:marLeft w:val="0"/>
          <w:marRight w:val="0"/>
          <w:marTop w:val="0"/>
          <w:marBottom w:val="0"/>
          <w:divBdr>
            <w:top w:val="none" w:sz="0" w:space="0" w:color="auto"/>
            <w:left w:val="none" w:sz="0" w:space="0" w:color="auto"/>
            <w:bottom w:val="none" w:sz="0" w:space="0" w:color="auto"/>
            <w:right w:val="none" w:sz="0" w:space="0" w:color="auto"/>
          </w:divBdr>
        </w:div>
        <w:div w:id="1004162883">
          <w:marLeft w:val="0"/>
          <w:marRight w:val="0"/>
          <w:marTop w:val="0"/>
          <w:marBottom w:val="0"/>
          <w:divBdr>
            <w:top w:val="none" w:sz="0" w:space="0" w:color="auto"/>
            <w:left w:val="none" w:sz="0" w:space="0" w:color="auto"/>
            <w:bottom w:val="none" w:sz="0" w:space="0" w:color="auto"/>
            <w:right w:val="none" w:sz="0" w:space="0" w:color="auto"/>
          </w:divBdr>
        </w:div>
        <w:div w:id="1238438939">
          <w:marLeft w:val="0"/>
          <w:marRight w:val="0"/>
          <w:marTop w:val="0"/>
          <w:marBottom w:val="0"/>
          <w:divBdr>
            <w:top w:val="none" w:sz="0" w:space="0" w:color="auto"/>
            <w:left w:val="none" w:sz="0" w:space="0" w:color="auto"/>
            <w:bottom w:val="none" w:sz="0" w:space="0" w:color="auto"/>
            <w:right w:val="none" w:sz="0" w:space="0" w:color="auto"/>
          </w:divBdr>
        </w:div>
        <w:div w:id="1883403762">
          <w:marLeft w:val="0"/>
          <w:marRight w:val="0"/>
          <w:marTop w:val="0"/>
          <w:marBottom w:val="0"/>
          <w:divBdr>
            <w:top w:val="none" w:sz="0" w:space="0" w:color="auto"/>
            <w:left w:val="none" w:sz="0" w:space="0" w:color="auto"/>
            <w:bottom w:val="none" w:sz="0" w:space="0" w:color="auto"/>
            <w:right w:val="none" w:sz="0" w:space="0" w:color="auto"/>
          </w:divBdr>
        </w:div>
        <w:div w:id="1752653827">
          <w:marLeft w:val="0"/>
          <w:marRight w:val="0"/>
          <w:marTop w:val="0"/>
          <w:marBottom w:val="0"/>
          <w:divBdr>
            <w:top w:val="none" w:sz="0" w:space="0" w:color="auto"/>
            <w:left w:val="none" w:sz="0" w:space="0" w:color="auto"/>
            <w:bottom w:val="none" w:sz="0" w:space="0" w:color="auto"/>
            <w:right w:val="none" w:sz="0" w:space="0" w:color="auto"/>
          </w:divBdr>
        </w:div>
        <w:div w:id="1725444464">
          <w:marLeft w:val="0"/>
          <w:marRight w:val="0"/>
          <w:marTop w:val="0"/>
          <w:marBottom w:val="0"/>
          <w:divBdr>
            <w:top w:val="none" w:sz="0" w:space="0" w:color="auto"/>
            <w:left w:val="none" w:sz="0" w:space="0" w:color="auto"/>
            <w:bottom w:val="none" w:sz="0" w:space="0" w:color="auto"/>
            <w:right w:val="none" w:sz="0" w:space="0" w:color="auto"/>
          </w:divBdr>
        </w:div>
        <w:div w:id="664011260">
          <w:marLeft w:val="0"/>
          <w:marRight w:val="0"/>
          <w:marTop w:val="0"/>
          <w:marBottom w:val="0"/>
          <w:divBdr>
            <w:top w:val="none" w:sz="0" w:space="0" w:color="auto"/>
            <w:left w:val="none" w:sz="0" w:space="0" w:color="auto"/>
            <w:bottom w:val="none" w:sz="0" w:space="0" w:color="auto"/>
            <w:right w:val="none" w:sz="0" w:space="0" w:color="auto"/>
          </w:divBdr>
        </w:div>
        <w:div w:id="394593048">
          <w:marLeft w:val="0"/>
          <w:marRight w:val="0"/>
          <w:marTop w:val="0"/>
          <w:marBottom w:val="0"/>
          <w:divBdr>
            <w:top w:val="none" w:sz="0" w:space="0" w:color="auto"/>
            <w:left w:val="none" w:sz="0" w:space="0" w:color="auto"/>
            <w:bottom w:val="none" w:sz="0" w:space="0" w:color="auto"/>
            <w:right w:val="none" w:sz="0" w:space="0" w:color="auto"/>
          </w:divBdr>
        </w:div>
        <w:div w:id="1188905513">
          <w:marLeft w:val="0"/>
          <w:marRight w:val="0"/>
          <w:marTop w:val="0"/>
          <w:marBottom w:val="0"/>
          <w:divBdr>
            <w:top w:val="none" w:sz="0" w:space="0" w:color="auto"/>
            <w:left w:val="none" w:sz="0" w:space="0" w:color="auto"/>
            <w:bottom w:val="none" w:sz="0" w:space="0" w:color="auto"/>
            <w:right w:val="none" w:sz="0" w:space="0" w:color="auto"/>
          </w:divBdr>
        </w:div>
        <w:div w:id="1069503335">
          <w:marLeft w:val="0"/>
          <w:marRight w:val="0"/>
          <w:marTop w:val="0"/>
          <w:marBottom w:val="0"/>
          <w:divBdr>
            <w:top w:val="none" w:sz="0" w:space="0" w:color="auto"/>
            <w:left w:val="none" w:sz="0" w:space="0" w:color="auto"/>
            <w:bottom w:val="none" w:sz="0" w:space="0" w:color="auto"/>
            <w:right w:val="none" w:sz="0" w:space="0" w:color="auto"/>
          </w:divBdr>
        </w:div>
        <w:div w:id="963076415">
          <w:marLeft w:val="0"/>
          <w:marRight w:val="0"/>
          <w:marTop w:val="0"/>
          <w:marBottom w:val="0"/>
          <w:divBdr>
            <w:top w:val="none" w:sz="0" w:space="0" w:color="auto"/>
            <w:left w:val="none" w:sz="0" w:space="0" w:color="auto"/>
            <w:bottom w:val="none" w:sz="0" w:space="0" w:color="auto"/>
            <w:right w:val="none" w:sz="0" w:space="0" w:color="auto"/>
          </w:divBdr>
        </w:div>
        <w:div w:id="1527210357">
          <w:marLeft w:val="0"/>
          <w:marRight w:val="0"/>
          <w:marTop w:val="0"/>
          <w:marBottom w:val="0"/>
          <w:divBdr>
            <w:top w:val="none" w:sz="0" w:space="0" w:color="auto"/>
            <w:left w:val="none" w:sz="0" w:space="0" w:color="auto"/>
            <w:bottom w:val="none" w:sz="0" w:space="0" w:color="auto"/>
            <w:right w:val="none" w:sz="0" w:space="0" w:color="auto"/>
          </w:divBdr>
        </w:div>
        <w:div w:id="1764690323">
          <w:marLeft w:val="0"/>
          <w:marRight w:val="0"/>
          <w:marTop w:val="0"/>
          <w:marBottom w:val="0"/>
          <w:divBdr>
            <w:top w:val="none" w:sz="0" w:space="0" w:color="auto"/>
            <w:left w:val="none" w:sz="0" w:space="0" w:color="auto"/>
            <w:bottom w:val="none" w:sz="0" w:space="0" w:color="auto"/>
            <w:right w:val="none" w:sz="0" w:space="0" w:color="auto"/>
          </w:divBdr>
        </w:div>
        <w:div w:id="1384602677">
          <w:marLeft w:val="0"/>
          <w:marRight w:val="0"/>
          <w:marTop w:val="0"/>
          <w:marBottom w:val="0"/>
          <w:divBdr>
            <w:top w:val="none" w:sz="0" w:space="0" w:color="auto"/>
            <w:left w:val="none" w:sz="0" w:space="0" w:color="auto"/>
            <w:bottom w:val="none" w:sz="0" w:space="0" w:color="auto"/>
            <w:right w:val="none" w:sz="0" w:space="0" w:color="auto"/>
          </w:divBdr>
        </w:div>
        <w:div w:id="2140756323">
          <w:marLeft w:val="0"/>
          <w:marRight w:val="0"/>
          <w:marTop w:val="0"/>
          <w:marBottom w:val="0"/>
          <w:divBdr>
            <w:top w:val="none" w:sz="0" w:space="0" w:color="auto"/>
            <w:left w:val="none" w:sz="0" w:space="0" w:color="auto"/>
            <w:bottom w:val="none" w:sz="0" w:space="0" w:color="auto"/>
            <w:right w:val="none" w:sz="0" w:space="0" w:color="auto"/>
          </w:divBdr>
        </w:div>
        <w:div w:id="1172140571">
          <w:marLeft w:val="0"/>
          <w:marRight w:val="0"/>
          <w:marTop w:val="0"/>
          <w:marBottom w:val="0"/>
          <w:divBdr>
            <w:top w:val="none" w:sz="0" w:space="0" w:color="auto"/>
            <w:left w:val="none" w:sz="0" w:space="0" w:color="auto"/>
            <w:bottom w:val="none" w:sz="0" w:space="0" w:color="auto"/>
            <w:right w:val="none" w:sz="0" w:space="0" w:color="auto"/>
          </w:divBdr>
        </w:div>
        <w:div w:id="693002617">
          <w:marLeft w:val="0"/>
          <w:marRight w:val="0"/>
          <w:marTop w:val="0"/>
          <w:marBottom w:val="0"/>
          <w:divBdr>
            <w:top w:val="none" w:sz="0" w:space="0" w:color="auto"/>
            <w:left w:val="none" w:sz="0" w:space="0" w:color="auto"/>
            <w:bottom w:val="none" w:sz="0" w:space="0" w:color="auto"/>
            <w:right w:val="none" w:sz="0" w:space="0" w:color="auto"/>
          </w:divBdr>
        </w:div>
        <w:div w:id="141434849">
          <w:marLeft w:val="0"/>
          <w:marRight w:val="0"/>
          <w:marTop w:val="0"/>
          <w:marBottom w:val="0"/>
          <w:divBdr>
            <w:top w:val="none" w:sz="0" w:space="0" w:color="auto"/>
            <w:left w:val="none" w:sz="0" w:space="0" w:color="auto"/>
            <w:bottom w:val="none" w:sz="0" w:space="0" w:color="auto"/>
            <w:right w:val="none" w:sz="0" w:space="0" w:color="auto"/>
          </w:divBdr>
        </w:div>
        <w:div w:id="452091554">
          <w:marLeft w:val="0"/>
          <w:marRight w:val="0"/>
          <w:marTop w:val="0"/>
          <w:marBottom w:val="0"/>
          <w:divBdr>
            <w:top w:val="none" w:sz="0" w:space="0" w:color="auto"/>
            <w:left w:val="none" w:sz="0" w:space="0" w:color="auto"/>
            <w:bottom w:val="none" w:sz="0" w:space="0" w:color="auto"/>
            <w:right w:val="none" w:sz="0" w:space="0" w:color="auto"/>
          </w:divBdr>
        </w:div>
        <w:div w:id="9727148">
          <w:marLeft w:val="0"/>
          <w:marRight w:val="0"/>
          <w:marTop w:val="0"/>
          <w:marBottom w:val="0"/>
          <w:divBdr>
            <w:top w:val="none" w:sz="0" w:space="0" w:color="auto"/>
            <w:left w:val="none" w:sz="0" w:space="0" w:color="auto"/>
            <w:bottom w:val="none" w:sz="0" w:space="0" w:color="auto"/>
            <w:right w:val="none" w:sz="0" w:space="0" w:color="auto"/>
          </w:divBdr>
        </w:div>
        <w:div w:id="570116220">
          <w:marLeft w:val="0"/>
          <w:marRight w:val="0"/>
          <w:marTop w:val="0"/>
          <w:marBottom w:val="0"/>
          <w:divBdr>
            <w:top w:val="none" w:sz="0" w:space="0" w:color="auto"/>
            <w:left w:val="none" w:sz="0" w:space="0" w:color="auto"/>
            <w:bottom w:val="none" w:sz="0" w:space="0" w:color="auto"/>
            <w:right w:val="none" w:sz="0" w:space="0" w:color="auto"/>
          </w:divBdr>
        </w:div>
        <w:div w:id="1628732882">
          <w:marLeft w:val="0"/>
          <w:marRight w:val="0"/>
          <w:marTop w:val="0"/>
          <w:marBottom w:val="0"/>
          <w:divBdr>
            <w:top w:val="none" w:sz="0" w:space="0" w:color="auto"/>
            <w:left w:val="none" w:sz="0" w:space="0" w:color="auto"/>
            <w:bottom w:val="none" w:sz="0" w:space="0" w:color="auto"/>
            <w:right w:val="none" w:sz="0" w:space="0" w:color="auto"/>
          </w:divBdr>
        </w:div>
        <w:div w:id="544953336">
          <w:marLeft w:val="0"/>
          <w:marRight w:val="0"/>
          <w:marTop w:val="0"/>
          <w:marBottom w:val="0"/>
          <w:divBdr>
            <w:top w:val="none" w:sz="0" w:space="0" w:color="auto"/>
            <w:left w:val="none" w:sz="0" w:space="0" w:color="auto"/>
            <w:bottom w:val="none" w:sz="0" w:space="0" w:color="auto"/>
            <w:right w:val="none" w:sz="0" w:space="0" w:color="auto"/>
          </w:divBdr>
        </w:div>
        <w:div w:id="1607738494">
          <w:marLeft w:val="0"/>
          <w:marRight w:val="0"/>
          <w:marTop w:val="0"/>
          <w:marBottom w:val="0"/>
          <w:divBdr>
            <w:top w:val="none" w:sz="0" w:space="0" w:color="auto"/>
            <w:left w:val="none" w:sz="0" w:space="0" w:color="auto"/>
            <w:bottom w:val="none" w:sz="0" w:space="0" w:color="auto"/>
            <w:right w:val="none" w:sz="0" w:space="0" w:color="auto"/>
          </w:divBdr>
        </w:div>
        <w:div w:id="2016228744">
          <w:marLeft w:val="0"/>
          <w:marRight w:val="0"/>
          <w:marTop w:val="0"/>
          <w:marBottom w:val="0"/>
          <w:divBdr>
            <w:top w:val="none" w:sz="0" w:space="0" w:color="auto"/>
            <w:left w:val="none" w:sz="0" w:space="0" w:color="auto"/>
            <w:bottom w:val="none" w:sz="0" w:space="0" w:color="auto"/>
            <w:right w:val="none" w:sz="0" w:space="0" w:color="auto"/>
          </w:divBdr>
        </w:div>
        <w:div w:id="1000742772">
          <w:marLeft w:val="0"/>
          <w:marRight w:val="0"/>
          <w:marTop w:val="0"/>
          <w:marBottom w:val="0"/>
          <w:divBdr>
            <w:top w:val="none" w:sz="0" w:space="0" w:color="auto"/>
            <w:left w:val="none" w:sz="0" w:space="0" w:color="auto"/>
            <w:bottom w:val="none" w:sz="0" w:space="0" w:color="auto"/>
            <w:right w:val="none" w:sz="0" w:space="0" w:color="auto"/>
          </w:divBdr>
        </w:div>
        <w:div w:id="664940283">
          <w:marLeft w:val="0"/>
          <w:marRight w:val="0"/>
          <w:marTop w:val="0"/>
          <w:marBottom w:val="0"/>
          <w:divBdr>
            <w:top w:val="none" w:sz="0" w:space="0" w:color="auto"/>
            <w:left w:val="none" w:sz="0" w:space="0" w:color="auto"/>
            <w:bottom w:val="none" w:sz="0" w:space="0" w:color="auto"/>
            <w:right w:val="none" w:sz="0" w:space="0" w:color="auto"/>
          </w:divBdr>
        </w:div>
        <w:div w:id="1953778775">
          <w:marLeft w:val="0"/>
          <w:marRight w:val="0"/>
          <w:marTop w:val="0"/>
          <w:marBottom w:val="0"/>
          <w:divBdr>
            <w:top w:val="none" w:sz="0" w:space="0" w:color="auto"/>
            <w:left w:val="none" w:sz="0" w:space="0" w:color="auto"/>
            <w:bottom w:val="none" w:sz="0" w:space="0" w:color="auto"/>
            <w:right w:val="none" w:sz="0" w:space="0" w:color="auto"/>
          </w:divBdr>
        </w:div>
        <w:div w:id="1333794922">
          <w:marLeft w:val="0"/>
          <w:marRight w:val="0"/>
          <w:marTop w:val="0"/>
          <w:marBottom w:val="0"/>
          <w:divBdr>
            <w:top w:val="none" w:sz="0" w:space="0" w:color="auto"/>
            <w:left w:val="none" w:sz="0" w:space="0" w:color="auto"/>
            <w:bottom w:val="none" w:sz="0" w:space="0" w:color="auto"/>
            <w:right w:val="none" w:sz="0" w:space="0" w:color="auto"/>
          </w:divBdr>
        </w:div>
        <w:div w:id="626393163">
          <w:marLeft w:val="0"/>
          <w:marRight w:val="0"/>
          <w:marTop w:val="0"/>
          <w:marBottom w:val="0"/>
          <w:divBdr>
            <w:top w:val="none" w:sz="0" w:space="0" w:color="auto"/>
            <w:left w:val="none" w:sz="0" w:space="0" w:color="auto"/>
            <w:bottom w:val="none" w:sz="0" w:space="0" w:color="auto"/>
            <w:right w:val="none" w:sz="0" w:space="0" w:color="auto"/>
          </w:divBdr>
        </w:div>
        <w:div w:id="1260332941">
          <w:marLeft w:val="0"/>
          <w:marRight w:val="0"/>
          <w:marTop w:val="0"/>
          <w:marBottom w:val="0"/>
          <w:divBdr>
            <w:top w:val="none" w:sz="0" w:space="0" w:color="auto"/>
            <w:left w:val="none" w:sz="0" w:space="0" w:color="auto"/>
            <w:bottom w:val="none" w:sz="0" w:space="0" w:color="auto"/>
            <w:right w:val="none" w:sz="0" w:space="0" w:color="auto"/>
          </w:divBdr>
        </w:div>
        <w:div w:id="1787115586">
          <w:marLeft w:val="0"/>
          <w:marRight w:val="0"/>
          <w:marTop w:val="0"/>
          <w:marBottom w:val="0"/>
          <w:divBdr>
            <w:top w:val="none" w:sz="0" w:space="0" w:color="auto"/>
            <w:left w:val="none" w:sz="0" w:space="0" w:color="auto"/>
            <w:bottom w:val="none" w:sz="0" w:space="0" w:color="auto"/>
            <w:right w:val="none" w:sz="0" w:space="0" w:color="auto"/>
          </w:divBdr>
        </w:div>
        <w:div w:id="1164707605">
          <w:marLeft w:val="0"/>
          <w:marRight w:val="0"/>
          <w:marTop w:val="0"/>
          <w:marBottom w:val="0"/>
          <w:divBdr>
            <w:top w:val="none" w:sz="0" w:space="0" w:color="auto"/>
            <w:left w:val="none" w:sz="0" w:space="0" w:color="auto"/>
            <w:bottom w:val="none" w:sz="0" w:space="0" w:color="auto"/>
            <w:right w:val="none" w:sz="0" w:space="0" w:color="auto"/>
          </w:divBdr>
        </w:div>
        <w:div w:id="1078747345">
          <w:marLeft w:val="0"/>
          <w:marRight w:val="0"/>
          <w:marTop w:val="0"/>
          <w:marBottom w:val="0"/>
          <w:divBdr>
            <w:top w:val="none" w:sz="0" w:space="0" w:color="auto"/>
            <w:left w:val="none" w:sz="0" w:space="0" w:color="auto"/>
            <w:bottom w:val="none" w:sz="0" w:space="0" w:color="auto"/>
            <w:right w:val="none" w:sz="0" w:space="0" w:color="auto"/>
          </w:divBdr>
        </w:div>
        <w:div w:id="1533688817">
          <w:marLeft w:val="0"/>
          <w:marRight w:val="0"/>
          <w:marTop w:val="0"/>
          <w:marBottom w:val="0"/>
          <w:divBdr>
            <w:top w:val="none" w:sz="0" w:space="0" w:color="auto"/>
            <w:left w:val="none" w:sz="0" w:space="0" w:color="auto"/>
            <w:bottom w:val="none" w:sz="0" w:space="0" w:color="auto"/>
            <w:right w:val="none" w:sz="0" w:space="0" w:color="auto"/>
          </w:divBdr>
        </w:div>
        <w:div w:id="472872380">
          <w:marLeft w:val="0"/>
          <w:marRight w:val="0"/>
          <w:marTop w:val="0"/>
          <w:marBottom w:val="0"/>
          <w:divBdr>
            <w:top w:val="none" w:sz="0" w:space="0" w:color="auto"/>
            <w:left w:val="none" w:sz="0" w:space="0" w:color="auto"/>
            <w:bottom w:val="none" w:sz="0" w:space="0" w:color="auto"/>
            <w:right w:val="none" w:sz="0" w:space="0" w:color="auto"/>
          </w:divBdr>
        </w:div>
        <w:div w:id="1435855811">
          <w:marLeft w:val="0"/>
          <w:marRight w:val="0"/>
          <w:marTop w:val="0"/>
          <w:marBottom w:val="0"/>
          <w:divBdr>
            <w:top w:val="none" w:sz="0" w:space="0" w:color="auto"/>
            <w:left w:val="none" w:sz="0" w:space="0" w:color="auto"/>
            <w:bottom w:val="none" w:sz="0" w:space="0" w:color="auto"/>
            <w:right w:val="none" w:sz="0" w:space="0" w:color="auto"/>
          </w:divBdr>
        </w:div>
        <w:div w:id="1304307220">
          <w:marLeft w:val="0"/>
          <w:marRight w:val="0"/>
          <w:marTop w:val="0"/>
          <w:marBottom w:val="0"/>
          <w:divBdr>
            <w:top w:val="none" w:sz="0" w:space="0" w:color="auto"/>
            <w:left w:val="none" w:sz="0" w:space="0" w:color="auto"/>
            <w:bottom w:val="none" w:sz="0" w:space="0" w:color="auto"/>
            <w:right w:val="none" w:sz="0" w:space="0" w:color="auto"/>
          </w:divBdr>
        </w:div>
        <w:div w:id="1828398686">
          <w:marLeft w:val="0"/>
          <w:marRight w:val="0"/>
          <w:marTop w:val="0"/>
          <w:marBottom w:val="0"/>
          <w:divBdr>
            <w:top w:val="none" w:sz="0" w:space="0" w:color="auto"/>
            <w:left w:val="none" w:sz="0" w:space="0" w:color="auto"/>
            <w:bottom w:val="none" w:sz="0" w:space="0" w:color="auto"/>
            <w:right w:val="none" w:sz="0" w:space="0" w:color="auto"/>
          </w:divBdr>
        </w:div>
        <w:div w:id="79182950">
          <w:marLeft w:val="0"/>
          <w:marRight w:val="0"/>
          <w:marTop w:val="0"/>
          <w:marBottom w:val="0"/>
          <w:divBdr>
            <w:top w:val="none" w:sz="0" w:space="0" w:color="auto"/>
            <w:left w:val="none" w:sz="0" w:space="0" w:color="auto"/>
            <w:bottom w:val="none" w:sz="0" w:space="0" w:color="auto"/>
            <w:right w:val="none" w:sz="0" w:space="0" w:color="auto"/>
          </w:divBdr>
        </w:div>
        <w:div w:id="703483022">
          <w:marLeft w:val="0"/>
          <w:marRight w:val="0"/>
          <w:marTop w:val="0"/>
          <w:marBottom w:val="0"/>
          <w:divBdr>
            <w:top w:val="none" w:sz="0" w:space="0" w:color="auto"/>
            <w:left w:val="none" w:sz="0" w:space="0" w:color="auto"/>
            <w:bottom w:val="none" w:sz="0" w:space="0" w:color="auto"/>
            <w:right w:val="none" w:sz="0" w:space="0" w:color="auto"/>
          </w:divBdr>
        </w:div>
        <w:div w:id="2047215818">
          <w:marLeft w:val="0"/>
          <w:marRight w:val="0"/>
          <w:marTop w:val="0"/>
          <w:marBottom w:val="0"/>
          <w:divBdr>
            <w:top w:val="none" w:sz="0" w:space="0" w:color="auto"/>
            <w:left w:val="none" w:sz="0" w:space="0" w:color="auto"/>
            <w:bottom w:val="none" w:sz="0" w:space="0" w:color="auto"/>
            <w:right w:val="none" w:sz="0" w:space="0" w:color="auto"/>
          </w:divBdr>
        </w:div>
        <w:div w:id="799303495">
          <w:marLeft w:val="0"/>
          <w:marRight w:val="0"/>
          <w:marTop w:val="0"/>
          <w:marBottom w:val="0"/>
          <w:divBdr>
            <w:top w:val="none" w:sz="0" w:space="0" w:color="auto"/>
            <w:left w:val="none" w:sz="0" w:space="0" w:color="auto"/>
            <w:bottom w:val="none" w:sz="0" w:space="0" w:color="auto"/>
            <w:right w:val="none" w:sz="0" w:space="0" w:color="auto"/>
          </w:divBdr>
        </w:div>
        <w:div w:id="902331721">
          <w:marLeft w:val="0"/>
          <w:marRight w:val="0"/>
          <w:marTop w:val="0"/>
          <w:marBottom w:val="0"/>
          <w:divBdr>
            <w:top w:val="none" w:sz="0" w:space="0" w:color="auto"/>
            <w:left w:val="none" w:sz="0" w:space="0" w:color="auto"/>
            <w:bottom w:val="none" w:sz="0" w:space="0" w:color="auto"/>
            <w:right w:val="none" w:sz="0" w:space="0" w:color="auto"/>
          </w:divBdr>
        </w:div>
        <w:div w:id="62796145">
          <w:marLeft w:val="0"/>
          <w:marRight w:val="0"/>
          <w:marTop w:val="0"/>
          <w:marBottom w:val="0"/>
          <w:divBdr>
            <w:top w:val="none" w:sz="0" w:space="0" w:color="auto"/>
            <w:left w:val="none" w:sz="0" w:space="0" w:color="auto"/>
            <w:bottom w:val="none" w:sz="0" w:space="0" w:color="auto"/>
            <w:right w:val="none" w:sz="0" w:space="0" w:color="auto"/>
          </w:divBdr>
        </w:div>
        <w:div w:id="1178664997">
          <w:marLeft w:val="0"/>
          <w:marRight w:val="0"/>
          <w:marTop w:val="0"/>
          <w:marBottom w:val="0"/>
          <w:divBdr>
            <w:top w:val="none" w:sz="0" w:space="0" w:color="auto"/>
            <w:left w:val="none" w:sz="0" w:space="0" w:color="auto"/>
            <w:bottom w:val="none" w:sz="0" w:space="0" w:color="auto"/>
            <w:right w:val="none" w:sz="0" w:space="0" w:color="auto"/>
          </w:divBdr>
        </w:div>
        <w:div w:id="240069483">
          <w:marLeft w:val="0"/>
          <w:marRight w:val="0"/>
          <w:marTop w:val="0"/>
          <w:marBottom w:val="0"/>
          <w:divBdr>
            <w:top w:val="none" w:sz="0" w:space="0" w:color="auto"/>
            <w:left w:val="none" w:sz="0" w:space="0" w:color="auto"/>
            <w:bottom w:val="none" w:sz="0" w:space="0" w:color="auto"/>
            <w:right w:val="none" w:sz="0" w:space="0" w:color="auto"/>
          </w:divBdr>
        </w:div>
      </w:divsChild>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4641034">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17110750">
      <w:bodyDiv w:val="1"/>
      <w:marLeft w:val="0"/>
      <w:marRight w:val="0"/>
      <w:marTop w:val="0"/>
      <w:marBottom w:val="0"/>
      <w:divBdr>
        <w:top w:val="none" w:sz="0" w:space="0" w:color="auto"/>
        <w:left w:val="none" w:sz="0" w:space="0" w:color="auto"/>
        <w:bottom w:val="none" w:sz="0" w:space="0" w:color="auto"/>
        <w:right w:val="none" w:sz="0" w:space="0" w:color="auto"/>
      </w:divBdr>
    </w:div>
    <w:div w:id="817453882">
      <w:bodyDiv w:val="1"/>
      <w:marLeft w:val="0"/>
      <w:marRight w:val="0"/>
      <w:marTop w:val="0"/>
      <w:marBottom w:val="0"/>
      <w:divBdr>
        <w:top w:val="none" w:sz="0" w:space="0" w:color="auto"/>
        <w:left w:val="none" w:sz="0" w:space="0" w:color="auto"/>
        <w:bottom w:val="none" w:sz="0" w:space="0" w:color="auto"/>
        <w:right w:val="none" w:sz="0" w:space="0" w:color="auto"/>
      </w:divBdr>
    </w:div>
    <w:div w:id="817458702">
      <w:bodyDiv w:val="1"/>
      <w:marLeft w:val="0"/>
      <w:marRight w:val="0"/>
      <w:marTop w:val="0"/>
      <w:marBottom w:val="0"/>
      <w:divBdr>
        <w:top w:val="none" w:sz="0" w:space="0" w:color="auto"/>
        <w:left w:val="none" w:sz="0" w:space="0" w:color="auto"/>
        <w:bottom w:val="none" w:sz="0" w:space="0" w:color="auto"/>
        <w:right w:val="none" w:sz="0" w:space="0" w:color="auto"/>
      </w:divBdr>
    </w:div>
    <w:div w:id="818300784">
      <w:bodyDiv w:val="1"/>
      <w:marLeft w:val="0"/>
      <w:marRight w:val="0"/>
      <w:marTop w:val="0"/>
      <w:marBottom w:val="0"/>
      <w:divBdr>
        <w:top w:val="none" w:sz="0" w:space="0" w:color="auto"/>
        <w:left w:val="none" w:sz="0" w:space="0" w:color="auto"/>
        <w:bottom w:val="none" w:sz="0" w:space="0" w:color="auto"/>
        <w:right w:val="none" w:sz="0" w:space="0" w:color="auto"/>
      </w:divBdr>
    </w:div>
    <w:div w:id="818764142">
      <w:bodyDiv w:val="1"/>
      <w:marLeft w:val="0"/>
      <w:marRight w:val="0"/>
      <w:marTop w:val="0"/>
      <w:marBottom w:val="0"/>
      <w:divBdr>
        <w:top w:val="none" w:sz="0" w:space="0" w:color="auto"/>
        <w:left w:val="none" w:sz="0" w:space="0" w:color="auto"/>
        <w:bottom w:val="none" w:sz="0" w:space="0" w:color="auto"/>
        <w:right w:val="none" w:sz="0" w:space="0" w:color="auto"/>
      </w:divBdr>
    </w:div>
    <w:div w:id="819422460">
      <w:bodyDiv w:val="1"/>
      <w:marLeft w:val="0"/>
      <w:marRight w:val="0"/>
      <w:marTop w:val="0"/>
      <w:marBottom w:val="0"/>
      <w:divBdr>
        <w:top w:val="none" w:sz="0" w:space="0" w:color="auto"/>
        <w:left w:val="none" w:sz="0" w:space="0" w:color="auto"/>
        <w:bottom w:val="none" w:sz="0" w:space="0" w:color="auto"/>
        <w:right w:val="none" w:sz="0" w:space="0" w:color="auto"/>
      </w:divBdr>
    </w:div>
    <w:div w:id="819618444">
      <w:bodyDiv w:val="1"/>
      <w:marLeft w:val="0"/>
      <w:marRight w:val="0"/>
      <w:marTop w:val="0"/>
      <w:marBottom w:val="0"/>
      <w:divBdr>
        <w:top w:val="none" w:sz="0" w:space="0" w:color="auto"/>
        <w:left w:val="none" w:sz="0" w:space="0" w:color="auto"/>
        <w:bottom w:val="none" w:sz="0" w:space="0" w:color="auto"/>
        <w:right w:val="none" w:sz="0" w:space="0" w:color="auto"/>
      </w:divBdr>
    </w:div>
    <w:div w:id="819884907">
      <w:bodyDiv w:val="1"/>
      <w:marLeft w:val="0"/>
      <w:marRight w:val="0"/>
      <w:marTop w:val="0"/>
      <w:marBottom w:val="0"/>
      <w:divBdr>
        <w:top w:val="none" w:sz="0" w:space="0" w:color="auto"/>
        <w:left w:val="none" w:sz="0" w:space="0" w:color="auto"/>
        <w:bottom w:val="none" w:sz="0" w:space="0" w:color="auto"/>
        <w:right w:val="none" w:sz="0" w:space="0" w:color="auto"/>
      </w:divBdr>
    </w:div>
    <w:div w:id="820005543">
      <w:bodyDiv w:val="1"/>
      <w:marLeft w:val="0"/>
      <w:marRight w:val="0"/>
      <w:marTop w:val="0"/>
      <w:marBottom w:val="0"/>
      <w:divBdr>
        <w:top w:val="none" w:sz="0" w:space="0" w:color="auto"/>
        <w:left w:val="none" w:sz="0" w:space="0" w:color="auto"/>
        <w:bottom w:val="none" w:sz="0" w:space="0" w:color="auto"/>
        <w:right w:val="none" w:sz="0" w:space="0" w:color="auto"/>
      </w:divBdr>
    </w:div>
    <w:div w:id="820192500">
      <w:bodyDiv w:val="1"/>
      <w:marLeft w:val="0"/>
      <w:marRight w:val="0"/>
      <w:marTop w:val="0"/>
      <w:marBottom w:val="0"/>
      <w:divBdr>
        <w:top w:val="none" w:sz="0" w:space="0" w:color="auto"/>
        <w:left w:val="none" w:sz="0" w:space="0" w:color="auto"/>
        <w:bottom w:val="none" w:sz="0" w:space="0" w:color="auto"/>
        <w:right w:val="none" w:sz="0" w:space="0" w:color="auto"/>
      </w:divBdr>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459155">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042820">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2744391">
      <w:bodyDiv w:val="1"/>
      <w:marLeft w:val="0"/>
      <w:marRight w:val="0"/>
      <w:marTop w:val="0"/>
      <w:marBottom w:val="0"/>
      <w:divBdr>
        <w:top w:val="none" w:sz="0" w:space="0" w:color="auto"/>
        <w:left w:val="none" w:sz="0" w:space="0" w:color="auto"/>
        <w:bottom w:val="none" w:sz="0" w:space="0" w:color="auto"/>
        <w:right w:val="none" w:sz="0" w:space="0" w:color="auto"/>
      </w:divBdr>
    </w:div>
    <w:div w:id="823080999">
      <w:bodyDiv w:val="1"/>
      <w:marLeft w:val="0"/>
      <w:marRight w:val="0"/>
      <w:marTop w:val="0"/>
      <w:marBottom w:val="0"/>
      <w:divBdr>
        <w:top w:val="none" w:sz="0" w:space="0" w:color="auto"/>
        <w:left w:val="none" w:sz="0" w:space="0" w:color="auto"/>
        <w:bottom w:val="none" w:sz="0" w:space="0" w:color="auto"/>
        <w:right w:val="none" w:sz="0" w:space="0" w:color="auto"/>
      </w:divBdr>
    </w:div>
    <w:div w:id="824005583">
      <w:bodyDiv w:val="1"/>
      <w:marLeft w:val="0"/>
      <w:marRight w:val="0"/>
      <w:marTop w:val="0"/>
      <w:marBottom w:val="0"/>
      <w:divBdr>
        <w:top w:val="none" w:sz="0" w:space="0" w:color="auto"/>
        <w:left w:val="none" w:sz="0" w:space="0" w:color="auto"/>
        <w:bottom w:val="none" w:sz="0" w:space="0" w:color="auto"/>
        <w:right w:val="none" w:sz="0" w:space="0" w:color="auto"/>
      </w:divBdr>
    </w:div>
    <w:div w:id="824056594">
      <w:bodyDiv w:val="1"/>
      <w:marLeft w:val="0"/>
      <w:marRight w:val="0"/>
      <w:marTop w:val="0"/>
      <w:marBottom w:val="0"/>
      <w:divBdr>
        <w:top w:val="none" w:sz="0" w:space="0" w:color="auto"/>
        <w:left w:val="none" w:sz="0" w:space="0" w:color="auto"/>
        <w:bottom w:val="none" w:sz="0" w:space="0" w:color="auto"/>
        <w:right w:val="none" w:sz="0" w:space="0" w:color="auto"/>
      </w:divBdr>
    </w:div>
    <w:div w:id="825170449">
      <w:bodyDiv w:val="1"/>
      <w:marLeft w:val="0"/>
      <w:marRight w:val="0"/>
      <w:marTop w:val="0"/>
      <w:marBottom w:val="0"/>
      <w:divBdr>
        <w:top w:val="none" w:sz="0" w:space="0" w:color="auto"/>
        <w:left w:val="none" w:sz="0" w:space="0" w:color="auto"/>
        <w:bottom w:val="none" w:sz="0" w:space="0" w:color="auto"/>
        <w:right w:val="none" w:sz="0" w:space="0" w:color="auto"/>
      </w:divBdr>
    </w:div>
    <w:div w:id="825239825">
      <w:bodyDiv w:val="1"/>
      <w:marLeft w:val="0"/>
      <w:marRight w:val="0"/>
      <w:marTop w:val="0"/>
      <w:marBottom w:val="0"/>
      <w:divBdr>
        <w:top w:val="none" w:sz="0" w:space="0" w:color="auto"/>
        <w:left w:val="none" w:sz="0" w:space="0" w:color="auto"/>
        <w:bottom w:val="none" w:sz="0" w:space="0" w:color="auto"/>
        <w:right w:val="none" w:sz="0" w:space="0" w:color="auto"/>
      </w:divBdr>
    </w:div>
    <w:div w:id="825318005">
      <w:bodyDiv w:val="1"/>
      <w:marLeft w:val="0"/>
      <w:marRight w:val="0"/>
      <w:marTop w:val="0"/>
      <w:marBottom w:val="0"/>
      <w:divBdr>
        <w:top w:val="none" w:sz="0" w:space="0" w:color="auto"/>
        <w:left w:val="none" w:sz="0" w:space="0" w:color="auto"/>
        <w:bottom w:val="none" w:sz="0" w:space="0" w:color="auto"/>
        <w:right w:val="none" w:sz="0" w:space="0" w:color="auto"/>
      </w:divBdr>
    </w:div>
    <w:div w:id="826019147">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35717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6822816">
      <w:bodyDiv w:val="1"/>
      <w:marLeft w:val="0"/>
      <w:marRight w:val="0"/>
      <w:marTop w:val="0"/>
      <w:marBottom w:val="0"/>
      <w:divBdr>
        <w:top w:val="none" w:sz="0" w:space="0" w:color="auto"/>
        <w:left w:val="none" w:sz="0" w:space="0" w:color="auto"/>
        <w:bottom w:val="none" w:sz="0" w:space="0" w:color="auto"/>
        <w:right w:val="none" w:sz="0" w:space="0" w:color="auto"/>
      </w:divBdr>
    </w:div>
    <w:div w:id="827013517">
      <w:bodyDiv w:val="1"/>
      <w:marLeft w:val="0"/>
      <w:marRight w:val="0"/>
      <w:marTop w:val="0"/>
      <w:marBottom w:val="0"/>
      <w:divBdr>
        <w:top w:val="none" w:sz="0" w:space="0" w:color="auto"/>
        <w:left w:val="none" w:sz="0" w:space="0" w:color="auto"/>
        <w:bottom w:val="none" w:sz="0" w:space="0" w:color="auto"/>
        <w:right w:val="none" w:sz="0" w:space="0" w:color="auto"/>
      </w:divBdr>
    </w:div>
    <w:div w:id="827015993">
      <w:bodyDiv w:val="1"/>
      <w:marLeft w:val="0"/>
      <w:marRight w:val="0"/>
      <w:marTop w:val="0"/>
      <w:marBottom w:val="0"/>
      <w:divBdr>
        <w:top w:val="none" w:sz="0" w:space="0" w:color="auto"/>
        <w:left w:val="none" w:sz="0" w:space="0" w:color="auto"/>
        <w:bottom w:val="none" w:sz="0" w:space="0" w:color="auto"/>
        <w:right w:val="none" w:sz="0" w:space="0" w:color="auto"/>
      </w:divBdr>
    </w:div>
    <w:div w:id="827402948">
      <w:bodyDiv w:val="1"/>
      <w:marLeft w:val="0"/>
      <w:marRight w:val="0"/>
      <w:marTop w:val="0"/>
      <w:marBottom w:val="0"/>
      <w:divBdr>
        <w:top w:val="none" w:sz="0" w:space="0" w:color="auto"/>
        <w:left w:val="none" w:sz="0" w:space="0" w:color="auto"/>
        <w:bottom w:val="none" w:sz="0" w:space="0" w:color="auto"/>
        <w:right w:val="none" w:sz="0" w:space="0" w:color="auto"/>
      </w:divBdr>
    </w:div>
    <w:div w:id="827746781">
      <w:bodyDiv w:val="1"/>
      <w:marLeft w:val="0"/>
      <w:marRight w:val="0"/>
      <w:marTop w:val="0"/>
      <w:marBottom w:val="0"/>
      <w:divBdr>
        <w:top w:val="none" w:sz="0" w:space="0" w:color="auto"/>
        <w:left w:val="none" w:sz="0" w:space="0" w:color="auto"/>
        <w:bottom w:val="none" w:sz="0" w:space="0" w:color="auto"/>
        <w:right w:val="none" w:sz="0" w:space="0" w:color="auto"/>
      </w:divBdr>
    </w:div>
    <w:div w:id="827866947">
      <w:bodyDiv w:val="1"/>
      <w:marLeft w:val="0"/>
      <w:marRight w:val="0"/>
      <w:marTop w:val="0"/>
      <w:marBottom w:val="0"/>
      <w:divBdr>
        <w:top w:val="none" w:sz="0" w:space="0" w:color="auto"/>
        <w:left w:val="none" w:sz="0" w:space="0" w:color="auto"/>
        <w:bottom w:val="none" w:sz="0" w:space="0" w:color="auto"/>
        <w:right w:val="none" w:sz="0" w:space="0" w:color="auto"/>
      </w:divBdr>
    </w:div>
    <w:div w:id="828208414">
      <w:bodyDiv w:val="1"/>
      <w:marLeft w:val="0"/>
      <w:marRight w:val="0"/>
      <w:marTop w:val="0"/>
      <w:marBottom w:val="0"/>
      <w:divBdr>
        <w:top w:val="none" w:sz="0" w:space="0" w:color="auto"/>
        <w:left w:val="none" w:sz="0" w:space="0" w:color="auto"/>
        <w:bottom w:val="none" w:sz="0" w:space="0" w:color="auto"/>
        <w:right w:val="none" w:sz="0" w:space="0" w:color="auto"/>
      </w:divBdr>
    </w:div>
    <w:div w:id="828599340">
      <w:bodyDiv w:val="1"/>
      <w:marLeft w:val="0"/>
      <w:marRight w:val="0"/>
      <w:marTop w:val="0"/>
      <w:marBottom w:val="0"/>
      <w:divBdr>
        <w:top w:val="none" w:sz="0" w:space="0" w:color="auto"/>
        <w:left w:val="none" w:sz="0" w:space="0" w:color="auto"/>
        <w:bottom w:val="none" w:sz="0" w:space="0" w:color="auto"/>
        <w:right w:val="none" w:sz="0" w:space="0" w:color="auto"/>
      </w:divBdr>
    </w:div>
    <w:div w:id="829179087">
      <w:bodyDiv w:val="1"/>
      <w:marLeft w:val="0"/>
      <w:marRight w:val="0"/>
      <w:marTop w:val="0"/>
      <w:marBottom w:val="0"/>
      <w:divBdr>
        <w:top w:val="none" w:sz="0" w:space="0" w:color="auto"/>
        <w:left w:val="none" w:sz="0" w:space="0" w:color="auto"/>
        <w:bottom w:val="none" w:sz="0" w:space="0" w:color="auto"/>
        <w:right w:val="none" w:sz="0" w:space="0" w:color="auto"/>
      </w:divBdr>
    </w:div>
    <w:div w:id="829371807">
      <w:bodyDiv w:val="1"/>
      <w:marLeft w:val="0"/>
      <w:marRight w:val="0"/>
      <w:marTop w:val="0"/>
      <w:marBottom w:val="0"/>
      <w:divBdr>
        <w:top w:val="none" w:sz="0" w:space="0" w:color="auto"/>
        <w:left w:val="none" w:sz="0" w:space="0" w:color="auto"/>
        <w:bottom w:val="none" w:sz="0" w:space="0" w:color="auto"/>
        <w:right w:val="none" w:sz="0" w:space="0" w:color="auto"/>
      </w:divBdr>
    </w:div>
    <w:div w:id="829442423">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29901938">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0220181">
      <w:bodyDiv w:val="1"/>
      <w:marLeft w:val="0"/>
      <w:marRight w:val="0"/>
      <w:marTop w:val="0"/>
      <w:marBottom w:val="0"/>
      <w:divBdr>
        <w:top w:val="none" w:sz="0" w:space="0" w:color="auto"/>
        <w:left w:val="none" w:sz="0" w:space="0" w:color="auto"/>
        <w:bottom w:val="none" w:sz="0" w:space="0" w:color="auto"/>
        <w:right w:val="none" w:sz="0" w:space="0" w:color="auto"/>
      </w:divBdr>
    </w:div>
    <w:div w:id="831487966">
      <w:bodyDiv w:val="1"/>
      <w:marLeft w:val="0"/>
      <w:marRight w:val="0"/>
      <w:marTop w:val="0"/>
      <w:marBottom w:val="0"/>
      <w:divBdr>
        <w:top w:val="none" w:sz="0" w:space="0" w:color="auto"/>
        <w:left w:val="none" w:sz="0" w:space="0" w:color="auto"/>
        <w:bottom w:val="none" w:sz="0" w:space="0" w:color="auto"/>
        <w:right w:val="none" w:sz="0" w:space="0" w:color="auto"/>
      </w:divBdr>
    </w:div>
    <w:div w:id="831944920">
      <w:bodyDiv w:val="1"/>
      <w:marLeft w:val="0"/>
      <w:marRight w:val="0"/>
      <w:marTop w:val="0"/>
      <w:marBottom w:val="0"/>
      <w:divBdr>
        <w:top w:val="none" w:sz="0" w:space="0" w:color="auto"/>
        <w:left w:val="none" w:sz="0" w:space="0" w:color="auto"/>
        <w:bottom w:val="none" w:sz="0" w:space="0" w:color="auto"/>
        <w:right w:val="none" w:sz="0" w:space="0" w:color="auto"/>
      </w:divBdr>
    </w:div>
    <w:div w:id="83194521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2645897">
      <w:bodyDiv w:val="1"/>
      <w:marLeft w:val="0"/>
      <w:marRight w:val="0"/>
      <w:marTop w:val="0"/>
      <w:marBottom w:val="0"/>
      <w:divBdr>
        <w:top w:val="none" w:sz="0" w:space="0" w:color="auto"/>
        <w:left w:val="none" w:sz="0" w:space="0" w:color="auto"/>
        <w:bottom w:val="none" w:sz="0" w:space="0" w:color="auto"/>
        <w:right w:val="none" w:sz="0" w:space="0" w:color="auto"/>
      </w:divBdr>
    </w:div>
    <w:div w:id="832796598">
      <w:bodyDiv w:val="1"/>
      <w:marLeft w:val="0"/>
      <w:marRight w:val="0"/>
      <w:marTop w:val="0"/>
      <w:marBottom w:val="0"/>
      <w:divBdr>
        <w:top w:val="none" w:sz="0" w:space="0" w:color="auto"/>
        <w:left w:val="none" w:sz="0" w:space="0" w:color="auto"/>
        <w:bottom w:val="none" w:sz="0" w:space="0" w:color="auto"/>
        <w:right w:val="none" w:sz="0" w:space="0" w:color="auto"/>
      </w:divBdr>
    </w:div>
    <w:div w:id="833449403">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3497369">
      <w:bodyDiv w:val="1"/>
      <w:marLeft w:val="0"/>
      <w:marRight w:val="0"/>
      <w:marTop w:val="0"/>
      <w:marBottom w:val="0"/>
      <w:divBdr>
        <w:top w:val="none" w:sz="0" w:space="0" w:color="auto"/>
        <w:left w:val="none" w:sz="0" w:space="0" w:color="auto"/>
        <w:bottom w:val="none" w:sz="0" w:space="0" w:color="auto"/>
        <w:right w:val="none" w:sz="0" w:space="0" w:color="auto"/>
      </w:divBdr>
    </w:div>
    <w:div w:id="834145532">
      <w:bodyDiv w:val="1"/>
      <w:marLeft w:val="0"/>
      <w:marRight w:val="0"/>
      <w:marTop w:val="0"/>
      <w:marBottom w:val="0"/>
      <w:divBdr>
        <w:top w:val="none" w:sz="0" w:space="0" w:color="auto"/>
        <w:left w:val="none" w:sz="0" w:space="0" w:color="auto"/>
        <w:bottom w:val="none" w:sz="0" w:space="0" w:color="auto"/>
        <w:right w:val="none" w:sz="0" w:space="0" w:color="auto"/>
      </w:divBdr>
    </w:div>
    <w:div w:id="834340571">
      <w:bodyDiv w:val="1"/>
      <w:marLeft w:val="0"/>
      <w:marRight w:val="0"/>
      <w:marTop w:val="0"/>
      <w:marBottom w:val="0"/>
      <w:divBdr>
        <w:top w:val="none" w:sz="0" w:space="0" w:color="auto"/>
        <w:left w:val="none" w:sz="0" w:space="0" w:color="auto"/>
        <w:bottom w:val="none" w:sz="0" w:space="0" w:color="auto"/>
        <w:right w:val="none" w:sz="0" w:space="0" w:color="auto"/>
      </w:divBdr>
    </w:div>
    <w:div w:id="834732189">
      <w:bodyDiv w:val="1"/>
      <w:marLeft w:val="0"/>
      <w:marRight w:val="0"/>
      <w:marTop w:val="0"/>
      <w:marBottom w:val="0"/>
      <w:divBdr>
        <w:top w:val="none" w:sz="0" w:space="0" w:color="auto"/>
        <w:left w:val="none" w:sz="0" w:space="0" w:color="auto"/>
        <w:bottom w:val="none" w:sz="0" w:space="0" w:color="auto"/>
        <w:right w:val="none" w:sz="0" w:space="0" w:color="auto"/>
      </w:divBdr>
    </w:div>
    <w:div w:id="835074825">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5419008">
      <w:bodyDiv w:val="1"/>
      <w:marLeft w:val="0"/>
      <w:marRight w:val="0"/>
      <w:marTop w:val="0"/>
      <w:marBottom w:val="0"/>
      <w:divBdr>
        <w:top w:val="none" w:sz="0" w:space="0" w:color="auto"/>
        <w:left w:val="none" w:sz="0" w:space="0" w:color="auto"/>
        <w:bottom w:val="none" w:sz="0" w:space="0" w:color="auto"/>
        <w:right w:val="none" w:sz="0" w:space="0" w:color="auto"/>
      </w:divBdr>
    </w:div>
    <w:div w:id="836069557">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37381719">
      <w:bodyDiv w:val="1"/>
      <w:marLeft w:val="0"/>
      <w:marRight w:val="0"/>
      <w:marTop w:val="0"/>
      <w:marBottom w:val="0"/>
      <w:divBdr>
        <w:top w:val="none" w:sz="0" w:space="0" w:color="auto"/>
        <w:left w:val="none" w:sz="0" w:space="0" w:color="auto"/>
        <w:bottom w:val="none" w:sz="0" w:space="0" w:color="auto"/>
        <w:right w:val="none" w:sz="0" w:space="0" w:color="auto"/>
      </w:divBdr>
    </w:div>
    <w:div w:id="837576890">
      <w:bodyDiv w:val="1"/>
      <w:marLeft w:val="0"/>
      <w:marRight w:val="0"/>
      <w:marTop w:val="0"/>
      <w:marBottom w:val="0"/>
      <w:divBdr>
        <w:top w:val="none" w:sz="0" w:space="0" w:color="auto"/>
        <w:left w:val="none" w:sz="0" w:space="0" w:color="auto"/>
        <w:bottom w:val="none" w:sz="0" w:space="0" w:color="auto"/>
        <w:right w:val="none" w:sz="0" w:space="0" w:color="auto"/>
      </w:divBdr>
    </w:div>
    <w:div w:id="837964804">
      <w:bodyDiv w:val="1"/>
      <w:marLeft w:val="0"/>
      <w:marRight w:val="0"/>
      <w:marTop w:val="0"/>
      <w:marBottom w:val="0"/>
      <w:divBdr>
        <w:top w:val="none" w:sz="0" w:space="0" w:color="auto"/>
        <w:left w:val="none" w:sz="0" w:space="0" w:color="auto"/>
        <w:bottom w:val="none" w:sz="0" w:space="0" w:color="auto"/>
        <w:right w:val="none" w:sz="0" w:space="0" w:color="auto"/>
      </w:divBdr>
    </w:div>
    <w:div w:id="838234177">
      <w:bodyDiv w:val="1"/>
      <w:marLeft w:val="0"/>
      <w:marRight w:val="0"/>
      <w:marTop w:val="0"/>
      <w:marBottom w:val="0"/>
      <w:divBdr>
        <w:top w:val="none" w:sz="0" w:space="0" w:color="auto"/>
        <w:left w:val="none" w:sz="0" w:space="0" w:color="auto"/>
        <w:bottom w:val="none" w:sz="0" w:space="0" w:color="auto"/>
        <w:right w:val="none" w:sz="0" w:space="0" w:color="auto"/>
      </w:divBdr>
    </w:div>
    <w:div w:id="838235234">
      <w:bodyDiv w:val="1"/>
      <w:marLeft w:val="0"/>
      <w:marRight w:val="0"/>
      <w:marTop w:val="0"/>
      <w:marBottom w:val="0"/>
      <w:divBdr>
        <w:top w:val="none" w:sz="0" w:space="0" w:color="auto"/>
        <w:left w:val="none" w:sz="0" w:space="0" w:color="auto"/>
        <w:bottom w:val="none" w:sz="0" w:space="0" w:color="auto"/>
        <w:right w:val="none" w:sz="0" w:space="0" w:color="auto"/>
      </w:divBdr>
    </w:div>
    <w:div w:id="838499607">
      <w:bodyDiv w:val="1"/>
      <w:marLeft w:val="0"/>
      <w:marRight w:val="0"/>
      <w:marTop w:val="0"/>
      <w:marBottom w:val="0"/>
      <w:divBdr>
        <w:top w:val="none" w:sz="0" w:space="0" w:color="auto"/>
        <w:left w:val="none" w:sz="0" w:space="0" w:color="auto"/>
        <w:bottom w:val="none" w:sz="0" w:space="0" w:color="auto"/>
        <w:right w:val="none" w:sz="0" w:space="0" w:color="auto"/>
      </w:divBdr>
    </w:div>
    <w:div w:id="838546657">
      <w:bodyDiv w:val="1"/>
      <w:marLeft w:val="0"/>
      <w:marRight w:val="0"/>
      <w:marTop w:val="0"/>
      <w:marBottom w:val="0"/>
      <w:divBdr>
        <w:top w:val="none" w:sz="0" w:space="0" w:color="auto"/>
        <w:left w:val="none" w:sz="0" w:space="0" w:color="auto"/>
        <w:bottom w:val="none" w:sz="0" w:space="0" w:color="auto"/>
        <w:right w:val="none" w:sz="0" w:space="0" w:color="auto"/>
      </w:divBdr>
    </w:div>
    <w:div w:id="838809478">
      <w:bodyDiv w:val="1"/>
      <w:marLeft w:val="0"/>
      <w:marRight w:val="0"/>
      <w:marTop w:val="0"/>
      <w:marBottom w:val="0"/>
      <w:divBdr>
        <w:top w:val="none" w:sz="0" w:space="0" w:color="auto"/>
        <w:left w:val="none" w:sz="0" w:space="0" w:color="auto"/>
        <w:bottom w:val="none" w:sz="0" w:space="0" w:color="auto"/>
        <w:right w:val="none" w:sz="0" w:space="0" w:color="auto"/>
      </w:divBdr>
    </w:div>
    <w:div w:id="839542441">
      <w:bodyDiv w:val="1"/>
      <w:marLeft w:val="0"/>
      <w:marRight w:val="0"/>
      <w:marTop w:val="0"/>
      <w:marBottom w:val="0"/>
      <w:divBdr>
        <w:top w:val="none" w:sz="0" w:space="0" w:color="auto"/>
        <w:left w:val="none" w:sz="0" w:space="0" w:color="auto"/>
        <w:bottom w:val="none" w:sz="0" w:space="0" w:color="auto"/>
        <w:right w:val="none" w:sz="0" w:space="0" w:color="auto"/>
      </w:divBdr>
    </w:div>
    <w:div w:id="839655890">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199237">
      <w:bodyDiv w:val="1"/>
      <w:marLeft w:val="0"/>
      <w:marRight w:val="0"/>
      <w:marTop w:val="0"/>
      <w:marBottom w:val="0"/>
      <w:divBdr>
        <w:top w:val="none" w:sz="0" w:space="0" w:color="auto"/>
        <w:left w:val="none" w:sz="0" w:space="0" w:color="auto"/>
        <w:bottom w:val="none" w:sz="0" w:space="0" w:color="auto"/>
        <w:right w:val="none" w:sz="0" w:space="0" w:color="auto"/>
      </w:divBdr>
    </w:div>
    <w:div w:id="840312353">
      <w:bodyDiv w:val="1"/>
      <w:marLeft w:val="0"/>
      <w:marRight w:val="0"/>
      <w:marTop w:val="0"/>
      <w:marBottom w:val="0"/>
      <w:divBdr>
        <w:top w:val="none" w:sz="0" w:space="0" w:color="auto"/>
        <w:left w:val="none" w:sz="0" w:space="0" w:color="auto"/>
        <w:bottom w:val="none" w:sz="0" w:space="0" w:color="auto"/>
        <w:right w:val="none" w:sz="0" w:space="0" w:color="auto"/>
      </w:divBdr>
      <w:divsChild>
        <w:div w:id="1126045765">
          <w:marLeft w:val="0"/>
          <w:marRight w:val="0"/>
          <w:marTop w:val="0"/>
          <w:marBottom w:val="0"/>
          <w:divBdr>
            <w:top w:val="none" w:sz="0" w:space="0" w:color="auto"/>
            <w:left w:val="none" w:sz="0" w:space="0" w:color="auto"/>
            <w:bottom w:val="none" w:sz="0" w:space="0" w:color="auto"/>
            <w:right w:val="none" w:sz="0" w:space="0" w:color="auto"/>
          </w:divBdr>
        </w:div>
        <w:div w:id="357656160">
          <w:marLeft w:val="0"/>
          <w:marRight w:val="0"/>
          <w:marTop w:val="0"/>
          <w:marBottom w:val="0"/>
          <w:divBdr>
            <w:top w:val="none" w:sz="0" w:space="0" w:color="auto"/>
            <w:left w:val="none" w:sz="0" w:space="0" w:color="auto"/>
            <w:bottom w:val="none" w:sz="0" w:space="0" w:color="auto"/>
            <w:right w:val="none" w:sz="0" w:space="0" w:color="auto"/>
          </w:divBdr>
        </w:div>
        <w:div w:id="426930548">
          <w:marLeft w:val="0"/>
          <w:marRight w:val="0"/>
          <w:marTop w:val="0"/>
          <w:marBottom w:val="0"/>
          <w:divBdr>
            <w:top w:val="none" w:sz="0" w:space="0" w:color="auto"/>
            <w:left w:val="none" w:sz="0" w:space="0" w:color="auto"/>
            <w:bottom w:val="none" w:sz="0" w:space="0" w:color="auto"/>
            <w:right w:val="none" w:sz="0" w:space="0" w:color="auto"/>
          </w:divBdr>
        </w:div>
        <w:div w:id="710882722">
          <w:marLeft w:val="0"/>
          <w:marRight w:val="0"/>
          <w:marTop w:val="0"/>
          <w:marBottom w:val="0"/>
          <w:divBdr>
            <w:top w:val="none" w:sz="0" w:space="0" w:color="auto"/>
            <w:left w:val="none" w:sz="0" w:space="0" w:color="auto"/>
            <w:bottom w:val="none" w:sz="0" w:space="0" w:color="auto"/>
            <w:right w:val="none" w:sz="0" w:space="0" w:color="auto"/>
          </w:divBdr>
        </w:div>
        <w:div w:id="731077910">
          <w:marLeft w:val="0"/>
          <w:marRight w:val="0"/>
          <w:marTop w:val="0"/>
          <w:marBottom w:val="0"/>
          <w:divBdr>
            <w:top w:val="none" w:sz="0" w:space="0" w:color="auto"/>
            <w:left w:val="none" w:sz="0" w:space="0" w:color="auto"/>
            <w:bottom w:val="none" w:sz="0" w:space="0" w:color="auto"/>
            <w:right w:val="none" w:sz="0" w:space="0" w:color="auto"/>
          </w:divBdr>
        </w:div>
        <w:div w:id="667708669">
          <w:marLeft w:val="0"/>
          <w:marRight w:val="0"/>
          <w:marTop w:val="0"/>
          <w:marBottom w:val="0"/>
          <w:divBdr>
            <w:top w:val="none" w:sz="0" w:space="0" w:color="auto"/>
            <w:left w:val="none" w:sz="0" w:space="0" w:color="auto"/>
            <w:bottom w:val="none" w:sz="0" w:space="0" w:color="auto"/>
            <w:right w:val="none" w:sz="0" w:space="0" w:color="auto"/>
          </w:divBdr>
        </w:div>
        <w:div w:id="1171488743">
          <w:marLeft w:val="0"/>
          <w:marRight w:val="0"/>
          <w:marTop w:val="0"/>
          <w:marBottom w:val="0"/>
          <w:divBdr>
            <w:top w:val="none" w:sz="0" w:space="0" w:color="auto"/>
            <w:left w:val="none" w:sz="0" w:space="0" w:color="auto"/>
            <w:bottom w:val="none" w:sz="0" w:space="0" w:color="auto"/>
            <w:right w:val="none" w:sz="0" w:space="0" w:color="auto"/>
          </w:divBdr>
        </w:div>
        <w:div w:id="26680413">
          <w:marLeft w:val="0"/>
          <w:marRight w:val="0"/>
          <w:marTop w:val="0"/>
          <w:marBottom w:val="0"/>
          <w:divBdr>
            <w:top w:val="none" w:sz="0" w:space="0" w:color="auto"/>
            <w:left w:val="none" w:sz="0" w:space="0" w:color="auto"/>
            <w:bottom w:val="none" w:sz="0" w:space="0" w:color="auto"/>
            <w:right w:val="none" w:sz="0" w:space="0" w:color="auto"/>
          </w:divBdr>
        </w:div>
        <w:div w:id="612368717">
          <w:marLeft w:val="0"/>
          <w:marRight w:val="0"/>
          <w:marTop w:val="0"/>
          <w:marBottom w:val="0"/>
          <w:divBdr>
            <w:top w:val="none" w:sz="0" w:space="0" w:color="auto"/>
            <w:left w:val="none" w:sz="0" w:space="0" w:color="auto"/>
            <w:bottom w:val="none" w:sz="0" w:space="0" w:color="auto"/>
            <w:right w:val="none" w:sz="0" w:space="0" w:color="auto"/>
          </w:divBdr>
        </w:div>
        <w:div w:id="1857305045">
          <w:marLeft w:val="0"/>
          <w:marRight w:val="0"/>
          <w:marTop w:val="0"/>
          <w:marBottom w:val="0"/>
          <w:divBdr>
            <w:top w:val="none" w:sz="0" w:space="0" w:color="auto"/>
            <w:left w:val="none" w:sz="0" w:space="0" w:color="auto"/>
            <w:bottom w:val="none" w:sz="0" w:space="0" w:color="auto"/>
            <w:right w:val="none" w:sz="0" w:space="0" w:color="auto"/>
          </w:divBdr>
        </w:div>
        <w:div w:id="798259137">
          <w:marLeft w:val="0"/>
          <w:marRight w:val="0"/>
          <w:marTop w:val="0"/>
          <w:marBottom w:val="0"/>
          <w:divBdr>
            <w:top w:val="none" w:sz="0" w:space="0" w:color="auto"/>
            <w:left w:val="none" w:sz="0" w:space="0" w:color="auto"/>
            <w:bottom w:val="none" w:sz="0" w:space="0" w:color="auto"/>
            <w:right w:val="none" w:sz="0" w:space="0" w:color="auto"/>
          </w:divBdr>
        </w:div>
        <w:div w:id="1126581612">
          <w:marLeft w:val="0"/>
          <w:marRight w:val="0"/>
          <w:marTop w:val="0"/>
          <w:marBottom w:val="0"/>
          <w:divBdr>
            <w:top w:val="none" w:sz="0" w:space="0" w:color="auto"/>
            <w:left w:val="none" w:sz="0" w:space="0" w:color="auto"/>
            <w:bottom w:val="none" w:sz="0" w:space="0" w:color="auto"/>
            <w:right w:val="none" w:sz="0" w:space="0" w:color="auto"/>
          </w:divBdr>
        </w:div>
        <w:div w:id="1468476597">
          <w:marLeft w:val="0"/>
          <w:marRight w:val="0"/>
          <w:marTop w:val="0"/>
          <w:marBottom w:val="0"/>
          <w:divBdr>
            <w:top w:val="none" w:sz="0" w:space="0" w:color="auto"/>
            <w:left w:val="none" w:sz="0" w:space="0" w:color="auto"/>
            <w:bottom w:val="none" w:sz="0" w:space="0" w:color="auto"/>
            <w:right w:val="none" w:sz="0" w:space="0" w:color="auto"/>
          </w:divBdr>
        </w:div>
        <w:div w:id="1056703603">
          <w:marLeft w:val="0"/>
          <w:marRight w:val="0"/>
          <w:marTop w:val="0"/>
          <w:marBottom w:val="0"/>
          <w:divBdr>
            <w:top w:val="none" w:sz="0" w:space="0" w:color="auto"/>
            <w:left w:val="none" w:sz="0" w:space="0" w:color="auto"/>
            <w:bottom w:val="none" w:sz="0" w:space="0" w:color="auto"/>
            <w:right w:val="none" w:sz="0" w:space="0" w:color="auto"/>
          </w:divBdr>
        </w:div>
        <w:div w:id="979043185">
          <w:marLeft w:val="0"/>
          <w:marRight w:val="0"/>
          <w:marTop w:val="0"/>
          <w:marBottom w:val="0"/>
          <w:divBdr>
            <w:top w:val="none" w:sz="0" w:space="0" w:color="auto"/>
            <w:left w:val="none" w:sz="0" w:space="0" w:color="auto"/>
            <w:bottom w:val="none" w:sz="0" w:space="0" w:color="auto"/>
            <w:right w:val="none" w:sz="0" w:space="0" w:color="auto"/>
          </w:divBdr>
        </w:div>
        <w:div w:id="40979279">
          <w:marLeft w:val="0"/>
          <w:marRight w:val="0"/>
          <w:marTop w:val="0"/>
          <w:marBottom w:val="0"/>
          <w:divBdr>
            <w:top w:val="none" w:sz="0" w:space="0" w:color="auto"/>
            <w:left w:val="none" w:sz="0" w:space="0" w:color="auto"/>
            <w:bottom w:val="none" w:sz="0" w:space="0" w:color="auto"/>
            <w:right w:val="none" w:sz="0" w:space="0" w:color="auto"/>
          </w:divBdr>
        </w:div>
        <w:div w:id="657538496">
          <w:marLeft w:val="0"/>
          <w:marRight w:val="0"/>
          <w:marTop w:val="0"/>
          <w:marBottom w:val="0"/>
          <w:divBdr>
            <w:top w:val="none" w:sz="0" w:space="0" w:color="auto"/>
            <w:left w:val="none" w:sz="0" w:space="0" w:color="auto"/>
            <w:bottom w:val="none" w:sz="0" w:space="0" w:color="auto"/>
            <w:right w:val="none" w:sz="0" w:space="0" w:color="auto"/>
          </w:divBdr>
        </w:div>
        <w:div w:id="2088647923">
          <w:marLeft w:val="0"/>
          <w:marRight w:val="0"/>
          <w:marTop w:val="0"/>
          <w:marBottom w:val="0"/>
          <w:divBdr>
            <w:top w:val="none" w:sz="0" w:space="0" w:color="auto"/>
            <w:left w:val="none" w:sz="0" w:space="0" w:color="auto"/>
            <w:bottom w:val="none" w:sz="0" w:space="0" w:color="auto"/>
            <w:right w:val="none" w:sz="0" w:space="0" w:color="auto"/>
          </w:divBdr>
        </w:div>
        <w:div w:id="1032193705">
          <w:marLeft w:val="0"/>
          <w:marRight w:val="0"/>
          <w:marTop w:val="0"/>
          <w:marBottom w:val="0"/>
          <w:divBdr>
            <w:top w:val="none" w:sz="0" w:space="0" w:color="auto"/>
            <w:left w:val="none" w:sz="0" w:space="0" w:color="auto"/>
            <w:bottom w:val="none" w:sz="0" w:space="0" w:color="auto"/>
            <w:right w:val="none" w:sz="0" w:space="0" w:color="auto"/>
          </w:divBdr>
        </w:div>
        <w:div w:id="376009270">
          <w:marLeft w:val="0"/>
          <w:marRight w:val="0"/>
          <w:marTop w:val="0"/>
          <w:marBottom w:val="0"/>
          <w:divBdr>
            <w:top w:val="none" w:sz="0" w:space="0" w:color="auto"/>
            <w:left w:val="none" w:sz="0" w:space="0" w:color="auto"/>
            <w:bottom w:val="none" w:sz="0" w:space="0" w:color="auto"/>
            <w:right w:val="none" w:sz="0" w:space="0" w:color="auto"/>
          </w:divBdr>
        </w:div>
        <w:div w:id="622687358">
          <w:marLeft w:val="0"/>
          <w:marRight w:val="0"/>
          <w:marTop w:val="0"/>
          <w:marBottom w:val="0"/>
          <w:divBdr>
            <w:top w:val="none" w:sz="0" w:space="0" w:color="auto"/>
            <w:left w:val="none" w:sz="0" w:space="0" w:color="auto"/>
            <w:bottom w:val="none" w:sz="0" w:space="0" w:color="auto"/>
            <w:right w:val="none" w:sz="0" w:space="0" w:color="auto"/>
          </w:divBdr>
        </w:div>
        <w:div w:id="740978617">
          <w:marLeft w:val="0"/>
          <w:marRight w:val="0"/>
          <w:marTop w:val="0"/>
          <w:marBottom w:val="0"/>
          <w:divBdr>
            <w:top w:val="none" w:sz="0" w:space="0" w:color="auto"/>
            <w:left w:val="none" w:sz="0" w:space="0" w:color="auto"/>
            <w:bottom w:val="none" w:sz="0" w:space="0" w:color="auto"/>
            <w:right w:val="none" w:sz="0" w:space="0" w:color="auto"/>
          </w:divBdr>
        </w:div>
        <w:div w:id="1025785504">
          <w:marLeft w:val="0"/>
          <w:marRight w:val="0"/>
          <w:marTop w:val="0"/>
          <w:marBottom w:val="0"/>
          <w:divBdr>
            <w:top w:val="none" w:sz="0" w:space="0" w:color="auto"/>
            <w:left w:val="none" w:sz="0" w:space="0" w:color="auto"/>
            <w:bottom w:val="none" w:sz="0" w:space="0" w:color="auto"/>
            <w:right w:val="none" w:sz="0" w:space="0" w:color="auto"/>
          </w:divBdr>
        </w:div>
        <w:div w:id="613944030">
          <w:marLeft w:val="0"/>
          <w:marRight w:val="0"/>
          <w:marTop w:val="0"/>
          <w:marBottom w:val="0"/>
          <w:divBdr>
            <w:top w:val="none" w:sz="0" w:space="0" w:color="auto"/>
            <w:left w:val="none" w:sz="0" w:space="0" w:color="auto"/>
            <w:bottom w:val="none" w:sz="0" w:space="0" w:color="auto"/>
            <w:right w:val="none" w:sz="0" w:space="0" w:color="auto"/>
          </w:divBdr>
        </w:div>
        <w:div w:id="1813255700">
          <w:marLeft w:val="0"/>
          <w:marRight w:val="0"/>
          <w:marTop w:val="0"/>
          <w:marBottom w:val="0"/>
          <w:divBdr>
            <w:top w:val="none" w:sz="0" w:space="0" w:color="auto"/>
            <w:left w:val="none" w:sz="0" w:space="0" w:color="auto"/>
            <w:bottom w:val="none" w:sz="0" w:space="0" w:color="auto"/>
            <w:right w:val="none" w:sz="0" w:space="0" w:color="auto"/>
          </w:divBdr>
        </w:div>
        <w:div w:id="410011964">
          <w:marLeft w:val="0"/>
          <w:marRight w:val="0"/>
          <w:marTop w:val="0"/>
          <w:marBottom w:val="0"/>
          <w:divBdr>
            <w:top w:val="none" w:sz="0" w:space="0" w:color="auto"/>
            <w:left w:val="none" w:sz="0" w:space="0" w:color="auto"/>
            <w:bottom w:val="none" w:sz="0" w:space="0" w:color="auto"/>
            <w:right w:val="none" w:sz="0" w:space="0" w:color="auto"/>
          </w:divBdr>
        </w:div>
        <w:div w:id="861168361">
          <w:marLeft w:val="0"/>
          <w:marRight w:val="0"/>
          <w:marTop w:val="0"/>
          <w:marBottom w:val="0"/>
          <w:divBdr>
            <w:top w:val="none" w:sz="0" w:space="0" w:color="auto"/>
            <w:left w:val="none" w:sz="0" w:space="0" w:color="auto"/>
            <w:bottom w:val="none" w:sz="0" w:space="0" w:color="auto"/>
            <w:right w:val="none" w:sz="0" w:space="0" w:color="auto"/>
          </w:divBdr>
        </w:div>
        <w:div w:id="988359139">
          <w:marLeft w:val="0"/>
          <w:marRight w:val="0"/>
          <w:marTop w:val="0"/>
          <w:marBottom w:val="0"/>
          <w:divBdr>
            <w:top w:val="none" w:sz="0" w:space="0" w:color="auto"/>
            <w:left w:val="none" w:sz="0" w:space="0" w:color="auto"/>
            <w:bottom w:val="none" w:sz="0" w:space="0" w:color="auto"/>
            <w:right w:val="none" w:sz="0" w:space="0" w:color="auto"/>
          </w:divBdr>
        </w:div>
        <w:div w:id="2084837120">
          <w:marLeft w:val="0"/>
          <w:marRight w:val="0"/>
          <w:marTop w:val="0"/>
          <w:marBottom w:val="0"/>
          <w:divBdr>
            <w:top w:val="none" w:sz="0" w:space="0" w:color="auto"/>
            <w:left w:val="none" w:sz="0" w:space="0" w:color="auto"/>
            <w:bottom w:val="none" w:sz="0" w:space="0" w:color="auto"/>
            <w:right w:val="none" w:sz="0" w:space="0" w:color="auto"/>
          </w:divBdr>
        </w:div>
        <w:div w:id="1864324322">
          <w:marLeft w:val="0"/>
          <w:marRight w:val="0"/>
          <w:marTop w:val="0"/>
          <w:marBottom w:val="0"/>
          <w:divBdr>
            <w:top w:val="none" w:sz="0" w:space="0" w:color="auto"/>
            <w:left w:val="none" w:sz="0" w:space="0" w:color="auto"/>
            <w:bottom w:val="none" w:sz="0" w:space="0" w:color="auto"/>
            <w:right w:val="none" w:sz="0" w:space="0" w:color="auto"/>
          </w:divBdr>
        </w:div>
        <w:div w:id="2779150">
          <w:marLeft w:val="0"/>
          <w:marRight w:val="0"/>
          <w:marTop w:val="0"/>
          <w:marBottom w:val="0"/>
          <w:divBdr>
            <w:top w:val="none" w:sz="0" w:space="0" w:color="auto"/>
            <w:left w:val="none" w:sz="0" w:space="0" w:color="auto"/>
            <w:bottom w:val="none" w:sz="0" w:space="0" w:color="auto"/>
            <w:right w:val="none" w:sz="0" w:space="0" w:color="auto"/>
          </w:divBdr>
        </w:div>
        <w:div w:id="444808223">
          <w:marLeft w:val="0"/>
          <w:marRight w:val="0"/>
          <w:marTop w:val="0"/>
          <w:marBottom w:val="0"/>
          <w:divBdr>
            <w:top w:val="none" w:sz="0" w:space="0" w:color="auto"/>
            <w:left w:val="none" w:sz="0" w:space="0" w:color="auto"/>
            <w:bottom w:val="none" w:sz="0" w:space="0" w:color="auto"/>
            <w:right w:val="none" w:sz="0" w:space="0" w:color="auto"/>
          </w:divBdr>
        </w:div>
        <w:div w:id="2014840022">
          <w:marLeft w:val="0"/>
          <w:marRight w:val="0"/>
          <w:marTop w:val="0"/>
          <w:marBottom w:val="0"/>
          <w:divBdr>
            <w:top w:val="none" w:sz="0" w:space="0" w:color="auto"/>
            <w:left w:val="none" w:sz="0" w:space="0" w:color="auto"/>
            <w:bottom w:val="none" w:sz="0" w:space="0" w:color="auto"/>
            <w:right w:val="none" w:sz="0" w:space="0" w:color="auto"/>
          </w:divBdr>
        </w:div>
        <w:div w:id="97876328">
          <w:marLeft w:val="0"/>
          <w:marRight w:val="0"/>
          <w:marTop w:val="0"/>
          <w:marBottom w:val="0"/>
          <w:divBdr>
            <w:top w:val="none" w:sz="0" w:space="0" w:color="auto"/>
            <w:left w:val="none" w:sz="0" w:space="0" w:color="auto"/>
            <w:bottom w:val="none" w:sz="0" w:space="0" w:color="auto"/>
            <w:right w:val="none" w:sz="0" w:space="0" w:color="auto"/>
          </w:divBdr>
        </w:div>
        <w:div w:id="1216353995">
          <w:marLeft w:val="0"/>
          <w:marRight w:val="0"/>
          <w:marTop w:val="0"/>
          <w:marBottom w:val="0"/>
          <w:divBdr>
            <w:top w:val="none" w:sz="0" w:space="0" w:color="auto"/>
            <w:left w:val="none" w:sz="0" w:space="0" w:color="auto"/>
            <w:bottom w:val="none" w:sz="0" w:space="0" w:color="auto"/>
            <w:right w:val="none" w:sz="0" w:space="0" w:color="auto"/>
          </w:divBdr>
        </w:div>
        <w:div w:id="1892763656">
          <w:marLeft w:val="0"/>
          <w:marRight w:val="0"/>
          <w:marTop w:val="0"/>
          <w:marBottom w:val="0"/>
          <w:divBdr>
            <w:top w:val="none" w:sz="0" w:space="0" w:color="auto"/>
            <w:left w:val="none" w:sz="0" w:space="0" w:color="auto"/>
            <w:bottom w:val="none" w:sz="0" w:space="0" w:color="auto"/>
            <w:right w:val="none" w:sz="0" w:space="0" w:color="auto"/>
          </w:divBdr>
        </w:div>
        <w:div w:id="1989748341">
          <w:marLeft w:val="0"/>
          <w:marRight w:val="0"/>
          <w:marTop w:val="0"/>
          <w:marBottom w:val="0"/>
          <w:divBdr>
            <w:top w:val="none" w:sz="0" w:space="0" w:color="auto"/>
            <w:left w:val="none" w:sz="0" w:space="0" w:color="auto"/>
            <w:bottom w:val="none" w:sz="0" w:space="0" w:color="auto"/>
            <w:right w:val="none" w:sz="0" w:space="0" w:color="auto"/>
          </w:divBdr>
        </w:div>
        <w:div w:id="2019694621">
          <w:marLeft w:val="0"/>
          <w:marRight w:val="0"/>
          <w:marTop w:val="0"/>
          <w:marBottom w:val="0"/>
          <w:divBdr>
            <w:top w:val="none" w:sz="0" w:space="0" w:color="auto"/>
            <w:left w:val="none" w:sz="0" w:space="0" w:color="auto"/>
            <w:bottom w:val="none" w:sz="0" w:space="0" w:color="auto"/>
            <w:right w:val="none" w:sz="0" w:space="0" w:color="auto"/>
          </w:divBdr>
        </w:div>
        <w:div w:id="839199321">
          <w:marLeft w:val="0"/>
          <w:marRight w:val="0"/>
          <w:marTop w:val="0"/>
          <w:marBottom w:val="0"/>
          <w:divBdr>
            <w:top w:val="none" w:sz="0" w:space="0" w:color="auto"/>
            <w:left w:val="none" w:sz="0" w:space="0" w:color="auto"/>
            <w:bottom w:val="none" w:sz="0" w:space="0" w:color="auto"/>
            <w:right w:val="none" w:sz="0" w:space="0" w:color="auto"/>
          </w:divBdr>
        </w:div>
        <w:div w:id="676857152">
          <w:marLeft w:val="0"/>
          <w:marRight w:val="0"/>
          <w:marTop w:val="0"/>
          <w:marBottom w:val="0"/>
          <w:divBdr>
            <w:top w:val="none" w:sz="0" w:space="0" w:color="auto"/>
            <w:left w:val="none" w:sz="0" w:space="0" w:color="auto"/>
            <w:bottom w:val="none" w:sz="0" w:space="0" w:color="auto"/>
            <w:right w:val="none" w:sz="0" w:space="0" w:color="auto"/>
          </w:divBdr>
        </w:div>
        <w:div w:id="1730300856">
          <w:marLeft w:val="0"/>
          <w:marRight w:val="0"/>
          <w:marTop w:val="0"/>
          <w:marBottom w:val="0"/>
          <w:divBdr>
            <w:top w:val="none" w:sz="0" w:space="0" w:color="auto"/>
            <w:left w:val="none" w:sz="0" w:space="0" w:color="auto"/>
            <w:bottom w:val="none" w:sz="0" w:space="0" w:color="auto"/>
            <w:right w:val="none" w:sz="0" w:space="0" w:color="auto"/>
          </w:divBdr>
        </w:div>
        <w:div w:id="1650747537">
          <w:marLeft w:val="0"/>
          <w:marRight w:val="0"/>
          <w:marTop w:val="0"/>
          <w:marBottom w:val="0"/>
          <w:divBdr>
            <w:top w:val="none" w:sz="0" w:space="0" w:color="auto"/>
            <w:left w:val="none" w:sz="0" w:space="0" w:color="auto"/>
            <w:bottom w:val="none" w:sz="0" w:space="0" w:color="auto"/>
            <w:right w:val="none" w:sz="0" w:space="0" w:color="auto"/>
          </w:divBdr>
        </w:div>
        <w:div w:id="551042901">
          <w:marLeft w:val="0"/>
          <w:marRight w:val="0"/>
          <w:marTop w:val="0"/>
          <w:marBottom w:val="0"/>
          <w:divBdr>
            <w:top w:val="none" w:sz="0" w:space="0" w:color="auto"/>
            <w:left w:val="none" w:sz="0" w:space="0" w:color="auto"/>
            <w:bottom w:val="none" w:sz="0" w:space="0" w:color="auto"/>
            <w:right w:val="none" w:sz="0" w:space="0" w:color="auto"/>
          </w:divBdr>
        </w:div>
        <w:div w:id="1031998337">
          <w:marLeft w:val="0"/>
          <w:marRight w:val="0"/>
          <w:marTop w:val="0"/>
          <w:marBottom w:val="0"/>
          <w:divBdr>
            <w:top w:val="none" w:sz="0" w:space="0" w:color="auto"/>
            <w:left w:val="none" w:sz="0" w:space="0" w:color="auto"/>
            <w:bottom w:val="none" w:sz="0" w:space="0" w:color="auto"/>
            <w:right w:val="none" w:sz="0" w:space="0" w:color="auto"/>
          </w:divBdr>
        </w:div>
        <w:div w:id="1395196010">
          <w:marLeft w:val="0"/>
          <w:marRight w:val="0"/>
          <w:marTop w:val="0"/>
          <w:marBottom w:val="0"/>
          <w:divBdr>
            <w:top w:val="none" w:sz="0" w:space="0" w:color="auto"/>
            <w:left w:val="none" w:sz="0" w:space="0" w:color="auto"/>
            <w:bottom w:val="none" w:sz="0" w:space="0" w:color="auto"/>
            <w:right w:val="none" w:sz="0" w:space="0" w:color="auto"/>
          </w:divBdr>
        </w:div>
        <w:div w:id="1890069262">
          <w:marLeft w:val="0"/>
          <w:marRight w:val="0"/>
          <w:marTop w:val="0"/>
          <w:marBottom w:val="0"/>
          <w:divBdr>
            <w:top w:val="none" w:sz="0" w:space="0" w:color="auto"/>
            <w:left w:val="none" w:sz="0" w:space="0" w:color="auto"/>
            <w:bottom w:val="none" w:sz="0" w:space="0" w:color="auto"/>
            <w:right w:val="none" w:sz="0" w:space="0" w:color="auto"/>
          </w:divBdr>
        </w:div>
        <w:div w:id="1415399284">
          <w:marLeft w:val="0"/>
          <w:marRight w:val="0"/>
          <w:marTop w:val="0"/>
          <w:marBottom w:val="0"/>
          <w:divBdr>
            <w:top w:val="none" w:sz="0" w:space="0" w:color="auto"/>
            <w:left w:val="none" w:sz="0" w:space="0" w:color="auto"/>
            <w:bottom w:val="none" w:sz="0" w:space="0" w:color="auto"/>
            <w:right w:val="none" w:sz="0" w:space="0" w:color="auto"/>
          </w:divBdr>
        </w:div>
        <w:div w:id="955717444">
          <w:marLeft w:val="0"/>
          <w:marRight w:val="0"/>
          <w:marTop w:val="0"/>
          <w:marBottom w:val="0"/>
          <w:divBdr>
            <w:top w:val="none" w:sz="0" w:space="0" w:color="auto"/>
            <w:left w:val="none" w:sz="0" w:space="0" w:color="auto"/>
            <w:bottom w:val="none" w:sz="0" w:space="0" w:color="auto"/>
            <w:right w:val="none" w:sz="0" w:space="0" w:color="auto"/>
          </w:divBdr>
        </w:div>
        <w:div w:id="219749710">
          <w:marLeft w:val="0"/>
          <w:marRight w:val="0"/>
          <w:marTop w:val="0"/>
          <w:marBottom w:val="0"/>
          <w:divBdr>
            <w:top w:val="none" w:sz="0" w:space="0" w:color="auto"/>
            <w:left w:val="none" w:sz="0" w:space="0" w:color="auto"/>
            <w:bottom w:val="none" w:sz="0" w:space="0" w:color="auto"/>
            <w:right w:val="none" w:sz="0" w:space="0" w:color="auto"/>
          </w:divBdr>
        </w:div>
        <w:div w:id="1089153608">
          <w:marLeft w:val="0"/>
          <w:marRight w:val="0"/>
          <w:marTop w:val="0"/>
          <w:marBottom w:val="0"/>
          <w:divBdr>
            <w:top w:val="none" w:sz="0" w:space="0" w:color="auto"/>
            <w:left w:val="none" w:sz="0" w:space="0" w:color="auto"/>
            <w:bottom w:val="none" w:sz="0" w:space="0" w:color="auto"/>
            <w:right w:val="none" w:sz="0" w:space="0" w:color="auto"/>
          </w:divBdr>
        </w:div>
        <w:div w:id="432625463">
          <w:marLeft w:val="0"/>
          <w:marRight w:val="0"/>
          <w:marTop w:val="0"/>
          <w:marBottom w:val="0"/>
          <w:divBdr>
            <w:top w:val="none" w:sz="0" w:space="0" w:color="auto"/>
            <w:left w:val="none" w:sz="0" w:space="0" w:color="auto"/>
            <w:bottom w:val="none" w:sz="0" w:space="0" w:color="auto"/>
            <w:right w:val="none" w:sz="0" w:space="0" w:color="auto"/>
          </w:divBdr>
        </w:div>
        <w:div w:id="2118019100">
          <w:marLeft w:val="0"/>
          <w:marRight w:val="0"/>
          <w:marTop w:val="0"/>
          <w:marBottom w:val="0"/>
          <w:divBdr>
            <w:top w:val="none" w:sz="0" w:space="0" w:color="auto"/>
            <w:left w:val="none" w:sz="0" w:space="0" w:color="auto"/>
            <w:bottom w:val="none" w:sz="0" w:space="0" w:color="auto"/>
            <w:right w:val="none" w:sz="0" w:space="0" w:color="auto"/>
          </w:divBdr>
        </w:div>
        <w:div w:id="605430804">
          <w:marLeft w:val="0"/>
          <w:marRight w:val="0"/>
          <w:marTop w:val="0"/>
          <w:marBottom w:val="0"/>
          <w:divBdr>
            <w:top w:val="none" w:sz="0" w:space="0" w:color="auto"/>
            <w:left w:val="none" w:sz="0" w:space="0" w:color="auto"/>
            <w:bottom w:val="none" w:sz="0" w:space="0" w:color="auto"/>
            <w:right w:val="none" w:sz="0" w:space="0" w:color="auto"/>
          </w:divBdr>
        </w:div>
        <w:div w:id="361636151">
          <w:marLeft w:val="0"/>
          <w:marRight w:val="0"/>
          <w:marTop w:val="0"/>
          <w:marBottom w:val="0"/>
          <w:divBdr>
            <w:top w:val="none" w:sz="0" w:space="0" w:color="auto"/>
            <w:left w:val="none" w:sz="0" w:space="0" w:color="auto"/>
            <w:bottom w:val="none" w:sz="0" w:space="0" w:color="auto"/>
            <w:right w:val="none" w:sz="0" w:space="0" w:color="auto"/>
          </w:divBdr>
        </w:div>
        <w:div w:id="1518234189">
          <w:marLeft w:val="0"/>
          <w:marRight w:val="0"/>
          <w:marTop w:val="0"/>
          <w:marBottom w:val="0"/>
          <w:divBdr>
            <w:top w:val="none" w:sz="0" w:space="0" w:color="auto"/>
            <w:left w:val="none" w:sz="0" w:space="0" w:color="auto"/>
            <w:bottom w:val="none" w:sz="0" w:space="0" w:color="auto"/>
            <w:right w:val="none" w:sz="0" w:space="0" w:color="auto"/>
          </w:divBdr>
        </w:div>
        <w:div w:id="880095962">
          <w:marLeft w:val="0"/>
          <w:marRight w:val="0"/>
          <w:marTop w:val="0"/>
          <w:marBottom w:val="0"/>
          <w:divBdr>
            <w:top w:val="none" w:sz="0" w:space="0" w:color="auto"/>
            <w:left w:val="none" w:sz="0" w:space="0" w:color="auto"/>
            <w:bottom w:val="none" w:sz="0" w:space="0" w:color="auto"/>
            <w:right w:val="none" w:sz="0" w:space="0" w:color="auto"/>
          </w:divBdr>
        </w:div>
        <w:div w:id="2022775563">
          <w:marLeft w:val="0"/>
          <w:marRight w:val="0"/>
          <w:marTop w:val="0"/>
          <w:marBottom w:val="0"/>
          <w:divBdr>
            <w:top w:val="none" w:sz="0" w:space="0" w:color="auto"/>
            <w:left w:val="none" w:sz="0" w:space="0" w:color="auto"/>
            <w:bottom w:val="none" w:sz="0" w:space="0" w:color="auto"/>
            <w:right w:val="none" w:sz="0" w:space="0" w:color="auto"/>
          </w:divBdr>
        </w:div>
        <w:div w:id="400521380">
          <w:marLeft w:val="0"/>
          <w:marRight w:val="0"/>
          <w:marTop w:val="0"/>
          <w:marBottom w:val="0"/>
          <w:divBdr>
            <w:top w:val="none" w:sz="0" w:space="0" w:color="auto"/>
            <w:left w:val="none" w:sz="0" w:space="0" w:color="auto"/>
            <w:bottom w:val="none" w:sz="0" w:space="0" w:color="auto"/>
            <w:right w:val="none" w:sz="0" w:space="0" w:color="auto"/>
          </w:divBdr>
        </w:div>
        <w:div w:id="1753427726">
          <w:marLeft w:val="0"/>
          <w:marRight w:val="0"/>
          <w:marTop w:val="0"/>
          <w:marBottom w:val="0"/>
          <w:divBdr>
            <w:top w:val="none" w:sz="0" w:space="0" w:color="auto"/>
            <w:left w:val="none" w:sz="0" w:space="0" w:color="auto"/>
            <w:bottom w:val="none" w:sz="0" w:space="0" w:color="auto"/>
            <w:right w:val="none" w:sz="0" w:space="0" w:color="auto"/>
          </w:divBdr>
        </w:div>
        <w:div w:id="982081015">
          <w:marLeft w:val="0"/>
          <w:marRight w:val="0"/>
          <w:marTop w:val="0"/>
          <w:marBottom w:val="0"/>
          <w:divBdr>
            <w:top w:val="none" w:sz="0" w:space="0" w:color="auto"/>
            <w:left w:val="none" w:sz="0" w:space="0" w:color="auto"/>
            <w:bottom w:val="none" w:sz="0" w:space="0" w:color="auto"/>
            <w:right w:val="none" w:sz="0" w:space="0" w:color="auto"/>
          </w:divBdr>
        </w:div>
        <w:div w:id="1868257430">
          <w:marLeft w:val="0"/>
          <w:marRight w:val="0"/>
          <w:marTop w:val="0"/>
          <w:marBottom w:val="0"/>
          <w:divBdr>
            <w:top w:val="none" w:sz="0" w:space="0" w:color="auto"/>
            <w:left w:val="none" w:sz="0" w:space="0" w:color="auto"/>
            <w:bottom w:val="none" w:sz="0" w:space="0" w:color="auto"/>
            <w:right w:val="none" w:sz="0" w:space="0" w:color="auto"/>
          </w:divBdr>
        </w:div>
        <w:div w:id="109520704">
          <w:marLeft w:val="0"/>
          <w:marRight w:val="0"/>
          <w:marTop w:val="0"/>
          <w:marBottom w:val="0"/>
          <w:divBdr>
            <w:top w:val="none" w:sz="0" w:space="0" w:color="auto"/>
            <w:left w:val="none" w:sz="0" w:space="0" w:color="auto"/>
            <w:bottom w:val="none" w:sz="0" w:space="0" w:color="auto"/>
            <w:right w:val="none" w:sz="0" w:space="0" w:color="auto"/>
          </w:divBdr>
        </w:div>
        <w:div w:id="1352075610">
          <w:marLeft w:val="0"/>
          <w:marRight w:val="0"/>
          <w:marTop w:val="0"/>
          <w:marBottom w:val="0"/>
          <w:divBdr>
            <w:top w:val="none" w:sz="0" w:space="0" w:color="auto"/>
            <w:left w:val="none" w:sz="0" w:space="0" w:color="auto"/>
            <w:bottom w:val="none" w:sz="0" w:space="0" w:color="auto"/>
            <w:right w:val="none" w:sz="0" w:space="0" w:color="auto"/>
          </w:divBdr>
        </w:div>
        <w:div w:id="1386834367">
          <w:marLeft w:val="0"/>
          <w:marRight w:val="0"/>
          <w:marTop w:val="0"/>
          <w:marBottom w:val="0"/>
          <w:divBdr>
            <w:top w:val="none" w:sz="0" w:space="0" w:color="auto"/>
            <w:left w:val="none" w:sz="0" w:space="0" w:color="auto"/>
            <w:bottom w:val="none" w:sz="0" w:space="0" w:color="auto"/>
            <w:right w:val="none" w:sz="0" w:space="0" w:color="auto"/>
          </w:divBdr>
        </w:div>
        <w:div w:id="1707100199">
          <w:marLeft w:val="0"/>
          <w:marRight w:val="0"/>
          <w:marTop w:val="0"/>
          <w:marBottom w:val="0"/>
          <w:divBdr>
            <w:top w:val="none" w:sz="0" w:space="0" w:color="auto"/>
            <w:left w:val="none" w:sz="0" w:space="0" w:color="auto"/>
            <w:bottom w:val="none" w:sz="0" w:space="0" w:color="auto"/>
            <w:right w:val="none" w:sz="0" w:space="0" w:color="auto"/>
          </w:divBdr>
        </w:div>
        <w:div w:id="430321514">
          <w:marLeft w:val="0"/>
          <w:marRight w:val="0"/>
          <w:marTop w:val="0"/>
          <w:marBottom w:val="0"/>
          <w:divBdr>
            <w:top w:val="none" w:sz="0" w:space="0" w:color="auto"/>
            <w:left w:val="none" w:sz="0" w:space="0" w:color="auto"/>
            <w:bottom w:val="none" w:sz="0" w:space="0" w:color="auto"/>
            <w:right w:val="none" w:sz="0" w:space="0" w:color="auto"/>
          </w:divBdr>
        </w:div>
        <w:div w:id="159127626">
          <w:marLeft w:val="0"/>
          <w:marRight w:val="0"/>
          <w:marTop w:val="0"/>
          <w:marBottom w:val="0"/>
          <w:divBdr>
            <w:top w:val="none" w:sz="0" w:space="0" w:color="auto"/>
            <w:left w:val="none" w:sz="0" w:space="0" w:color="auto"/>
            <w:bottom w:val="none" w:sz="0" w:space="0" w:color="auto"/>
            <w:right w:val="none" w:sz="0" w:space="0" w:color="auto"/>
          </w:divBdr>
        </w:div>
        <w:div w:id="1331298831">
          <w:marLeft w:val="0"/>
          <w:marRight w:val="0"/>
          <w:marTop w:val="0"/>
          <w:marBottom w:val="0"/>
          <w:divBdr>
            <w:top w:val="none" w:sz="0" w:space="0" w:color="auto"/>
            <w:left w:val="none" w:sz="0" w:space="0" w:color="auto"/>
            <w:bottom w:val="none" w:sz="0" w:space="0" w:color="auto"/>
            <w:right w:val="none" w:sz="0" w:space="0" w:color="auto"/>
          </w:divBdr>
        </w:div>
        <w:div w:id="197475790">
          <w:marLeft w:val="0"/>
          <w:marRight w:val="0"/>
          <w:marTop w:val="0"/>
          <w:marBottom w:val="0"/>
          <w:divBdr>
            <w:top w:val="none" w:sz="0" w:space="0" w:color="auto"/>
            <w:left w:val="none" w:sz="0" w:space="0" w:color="auto"/>
            <w:bottom w:val="none" w:sz="0" w:space="0" w:color="auto"/>
            <w:right w:val="none" w:sz="0" w:space="0" w:color="auto"/>
          </w:divBdr>
        </w:div>
        <w:div w:id="491457284">
          <w:marLeft w:val="0"/>
          <w:marRight w:val="0"/>
          <w:marTop w:val="0"/>
          <w:marBottom w:val="0"/>
          <w:divBdr>
            <w:top w:val="none" w:sz="0" w:space="0" w:color="auto"/>
            <w:left w:val="none" w:sz="0" w:space="0" w:color="auto"/>
            <w:bottom w:val="none" w:sz="0" w:space="0" w:color="auto"/>
            <w:right w:val="none" w:sz="0" w:space="0" w:color="auto"/>
          </w:divBdr>
        </w:div>
        <w:div w:id="462969312">
          <w:marLeft w:val="0"/>
          <w:marRight w:val="0"/>
          <w:marTop w:val="0"/>
          <w:marBottom w:val="0"/>
          <w:divBdr>
            <w:top w:val="none" w:sz="0" w:space="0" w:color="auto"/>
            <w:left w:val="none" w:sz="0" w:space="0" w:color="auto"/>
            <w:bottom w:val="none" w:sz="0" w:space="0" w:color="auto"/>
            <w:right w:val="none" w:sz="0" w:space="0" w:color="auto"/>
          </w:divBdr>
        </w:div>
        <w:div w:id="170873247">
          <w:marLeft w:val="0"/>
          <w:marRight w:val="0"/>
          <w:marTop w:val="0"/>
          <w:marBottom w:val="0"/>
          <w:divBdr>
            <w:top w:val="none" w:sz="0" w:space="0" w:color="auto"/>
            <w:left w:val="none" w:sz="0" w:space="0" w:color="auto"/>
            <w:bottom w:val="none" w:sz="0" w:space="0" w:color="auto"/>
            <w:right w:val="none" w:sz="0" w:space="0" w:color="auto"/>
          </w:divBdr>
        </w:div>
        <w:div w:id="1462502598">
          <w:marLeft w:val="0"/>
          <w:marRight w:val="0"/>
          <w:marTop w:val="0"/>
          <w:marBottom w:val="0"/>
          <w:divBdr>
            <w:top w:val="none" w:sz="0" w:space="0" w:color="auto"/>
            <w:left w:val="none" w:sz="0" w:space="0" w:color="auto"/>
            <w:bottom w:val="none" w:sz="0" w:space="0" w:color="auto"/>
            <w:right w:val="none" w:sz="0" w:space="0" w:color="auto"/>
          </w:divBdr>
        </w:div>
        <w:div w:id="833494561">
          <w:marLeft w:val="0"/>
          <w:marRight w:val="0"/>
          <w:marTop w:val="0"/>
          <w:marBottom w:val="0"/>
          <w:divBdr>
            <w:top w:val="none" w:sz="0" w:space="0" w:color="auto"/>
            <w:left w:val="none" w:sz="0" w:space="0" w:color="auto"/>
            <w:bottom w:val="none" w:sz="0" w:space="0" w:color="auto"/>
            <w:right w:val="none" w:sz="0" w:space="0" w:color="auto"/>
          </w:divBdr>
        </w:div>
        <w:div w:id="1617251441">
          <w:marLeft w:val="0"/>
          <w:marRight w:val="0"/>
          <w:marTop w:val="0"/>
          <w:marBottom w:val="0"/>
          <w:divBdr>
            <w:top w:val="none" w:sz="0" w:space="0" w:color="auto"/>
            <w:left w:val="none" w:sz="0" w:space="0" w:color="auto"/>
            <w:bottom w:val="none" w:sz="0" w:space="0" w:color="auto"/>
            <w:right w:val="none" w:sz="0" w:space="0" w:color="auto"/>
          </w:divBdr>
        </w:div>
      </w:divsChild>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1168341">
      <w:bodyDiv w:val="1"/>
      <w:marLeft w:val="0"/>
      <w:marRight w:val="0"/>
      <w:marTop w:val="0"/>
      <w:marBottom w:val="0"/>
      <w:divBdr>
        <w:top w:val="none" w:sz="0" w:space="0" w:color="auto"/>
        <w:left w:val="none" w:sz="0" w:space="0" w:color="auto"/>
        <w:bottom w:val="none" w:sz="0" w:space="0" w:color="auto"/>
        <w:right w:val="none" w:sz="0" w:space="0" w:color="auto"/>
      </w:divBdr>
    </w:div>
    <w:div w:id="842663573">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17345">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3738352">
      <w:bodyDiv w:val="1"/>
      <w:marLeft w:val="0"/>
      <w:marRight w:val="0"/>
      <w:marTop w:val="0"/>
      <w:marBottom w:val="0"/>
      <w:divBdr>
        <w:top w:val="none" w:sz="0" w:space="0" w:color="auto"/>
        <w:left w:val="none" w:sz="0" w:space="0" w:color="auto"/>
        <w:bottom w:val="none" w:sz="0" w:space="0" w:color="auto"/>
        <w:right w:val="none" w:sz="0" w:space="0" w:color="auto"/>
      </w:divBdr>
    </w:div>
    <w:div w:id="843739019">
      <w:bodyDiv w:val="1"/>
      <w:marLeft w:val="0"/>
      <w:marRight w:val="0"/>
      <w:marTop w:val="0"/>
      <w:marBottom w:val="0"/>
      <w:divBdr>
        <w:top w:val="none" w:sz="0" w:space="0" w:color="auto"/>
        <w:left w:val="none" w:sz="0" w:space="0" w:color="auto"/>
        <w:bottom w:val="none" w:sz="0" w:space="0" w:color="auto"/>
        <w:right w:val="none" w:sz="0" w:space="0" w:color="auto"/>
      </w:divBdr>
    </w:div>
    <w:div w:id="843742786">
      <w:bodyDiv w:val="1"/>
      <w:marLeft w:val="0"/>
      <w:marRight w:val="0"/>
      <w:marTop w:val="0"/>
      <w:marBottom w:val="0"/>
      <w:divBdr>
        <w:top w:val="none" w:sz="0" w:space="0" w:color="auto"/>
        <w:left w:val="none" w:sz="0" w:space="0" w:color="auto"/>
        <w:bottom w:val="none" w:sz="0" w:space="0" w:color="auto"/>
        <w:right w:val="none" w:sz="0" w:space="0" w:color="auto"/>
      </w:divBdr>
    </w:div>
    <w:div w:id="843862740">
      <w:bodyDiv w:val="1"/>
      <w:marLeft w:val="0"/>
      <w:marRight w:val="0"/>
      <w:marTop w:val="0"/>
      <w:marBottom w:val="0"/>
      <w:divBdr>
        <w:top w:val="none" w:sz="0" w:space="0" w:color="auto"/>
        <w:left w:val="none" w:sz="0" w:space="0" w:color="auto"/>
        <w:bottom w:val="none" w:sz="0" w:space="0" w:color="auto"/>
        <w:right w:val="none" w:sz="0" w:space="0" w:color="auto"/>
      </w:divBdr>
    </w:div>
    <w:div w:id="843976407">
      <w:bodyDiv w:val="1"/>
      <w:marLeft w:val="0"/>
      <w:marRight w:val="0"/>
      <w:marTop w:val="0"/>
      <w:marBottom w:val="0"/>
      <w:divBdr>
        <w:top w:val="none" w:sz="0" w:space="0" w:color="auto"/>
        <w:left w:val="none" w:sz="0" w:space="0" w:color="auto"/>
        <w:bottom w:val="none" w:sz="0" w:space="0" w:color="auto"/>
        <w:right w:val="none" w:sz="0" w:space="0" w:color="auto"/>
      </w:divBdr>
    </w:div>
    <w:div w:id="844592683">
      <w:bodyDiv w:val="1"/>
      <w:marLeft w:val="0"/>
      <w:marRight w:val="0"/>
      <w:marTop w:val="0"/>
      <w:marBottom w:val="0"/>
      <w:divBdr>
        <w:top w:val="none" w:sz="0" w:space="0" w:color="auto"/>
        <w:left w:val="none" w:sz="0" w:space="0" w:color="auto"/>
        <w:bottom w:val="none" w:sz="0" w:space="0" w:color="auto"/>
        <w:right w:val="none" w:sz="0" w:space="0" w:color="auto"/>
      </w:divBdr>
    </w:div>
    <w:div w:id="844781880">
      <w:bodyDiv w:val="1"/>
      <w:marLeft w:val="0"/>
      <w:marRight w:val="0"/>
      <w:marTop w:val="0"/>
      <w:marBottom w:val="0"/>
      <w:divBdr>
        <w:top w:val="none" w:sz="0" w:space="0" w:color="auto"/>
        <w:left w:val="none" w:sz="0" w:space="0" w:color="auto"/>
        <w:bottom w:val="none" w:sz="0" w:space="0" w:color="auto"/>
        <w:right w:val="none" w:sz="0" w:space="0" w:color="auto"/>
      </w:divBdr>
    </w:div>
    <w:div w:id="845634825">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478897">
      <w:bodyDiv w:val="1"/>
      <w:marLeft w:val="0"/>
      <w:marRight w:val="0"/>
      <w:marTop w:val="0"/>
      <w:marBottom w:val="0"/>
      <w:divBdr>
        <w:top w:val="none" w:sz="0" w:space="0" w:color="auto"/>
        <w:left w:val="none" w:sz="0" w:space="0" w:color="auto"/>
        <w:bottom w:val="none" w:sz="0" w:space="0" w:color="auto"/>
        <w:right w:val="none" w:sz="0" w:space="0" w:color="auto"/>
      </w:divBdr>
    </w:div>
    <w:div w:id="846480537">
      <w:bodyDiv w:val="1"/>
      <w:marLeft w:val="0"/>
      <w:marRight w:val="0"/>
      <w:marTop w:val="0"/>
      <w:marBottom w:val="0"/>
      <w:divBdr>
        <w:top w:val="none" w:sz="0" w:space="0" w:color="auto"/>
        <w:left w:val="none" w:sz="0" w:space="0" w:color="auto"/>
        <w:bottom w:val="none" w:sz="0" w:space="0" w:color="auto"/>
        <w:right w:val="none" w:sz="0" w:space="0" w:color="auto"/>
      </w:divBdr>
    </w:div>
    <w:div w:id="846480870">
      <w:bodyDiv w:val="1"/>
      <w:marLeft w:val="0"/>
      <w:marRight w:val="0"/>
      <w:marTop w:val="0"/>
      <w:marBottom w:val="0"/>
      <w:divBdr>
        <w:top w:val="none" w:sz="0" w:space="0" w:color="auto"/>
        <w:left w:val="none" w:sz="0" w:space="0" w:color="auto"/>
        <w:bottom w:val="none" w:sz="0" w:space="0" w:color="auto"/>
        <w:right w:val="none" w:sz="0" w:space="0" w:color="auto"/>
      </w:divBdr>
    </w:div>
    <w:div w:id="846595082">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47259088">
      <w:bodyDiv w:val="1"/>
      <w:marLeft w:val="0"/>
      <w:marRight w:val="0"/>
      <w:marTop w:val="0"/>
      <w:marBottom w:val="0"/>
      <w:divBdr>
        <w:top w:val="none" w:sz="0" w:space="0" w:color="auto"/>
        <w:left w:val="none" w:sz="0" w:space="0" w:color="auto"/>
        <w:bottom w:val="none" w:sz="0" w:space="0" w:color="auto"/>
        <w:right w:val="none" w:sz="0" w:space="0" w:color="auto"/>
      </w:divBdr>
    </w:div>
    <w:div w:id="847404389">
      <w:bodyDiv w:val="1"/>
      <w:marLeft w:val="0"/>
      <w:marRight w:val="0"/>
      <w:marTop w:val="0"/>
      <w:marBottom w:val="0"/>
      <w:divBdr>
        <w:top w:val="none" w:sz="0" w:space="0" w:color="auto"/>
        <w:left w:val="none" w:sz="0" w:space="0" w:color="auto"/>
        <w:bottom w:val="none" w:sz="0" w:space="0" w:color="auto"/>
        <w:right w:val="none" w:sz="0" w:space="0" w:color="auto"/>
      </w:divBdr>
    </w:div>
    <w:div w:id="848175349">
      <w:bodyDiv w:val="1"/>
      <w:marLeft w:val="0"/>
      <w:marRight w:val="0"/>
      <w:marTop w:val="0"/>
      <w:marBottom w:val="0"/>
      <w:divBdr>
        <w:top w:val="none" w:sz="0" w:space="0" w:color="auto"/>
        <w:left w:val="none" w:sz="0" w:space="0" w:color="auto"/>
        <w:bottom w:val="none" w:sz="0" w:space="0" w:color="auto"/>
        <w:right w:val="none" w:sz="0" w:space="0" w:color="auto"/>
      </w:divBdr>
    </w:div>
    <w:div w:id="848367877">
      <w:bodyDiv w:val="1"/>
      <w:marLeft w:val="0"/>
      <w:marRight w:val="0"/>
      <w:marTop w:val="0"/>
      <w:marBottom w:val="0"/>
      <w:divBdr>
        <w:top w:val="none" w:sz="0" w:space="0" w:color="auto"/>
        <w:left w:val="none" w:sz="0" w:space="0" w:color="auto"/>
        <w:bottom w:val="none" w:sz="0" w:space="0" w:color="auto"/>
        <w:right w:val="none" w:sz="0" w:space="0" w:color="auto"/>
      </w:divBdr>
    </w:div>
    <w:div w:id="848955598">
      <w:bodyDiv w:val="1"/>
      <w:marLeft w:val="0"/>
      <w:marRight w:val="0"/>
      <w:marTop w:val="0"/>
      <w:marBottom w:val="0"/>
      <w:divBdr>
        <w:top w:val="none" w:sz="0" w:space="0" w:color="auto"/>
        <w:left w:val="none" w:sz="0" w:space="0" w:color="auto"/>
        <w:bottom w:val="none" w:sz="0" w:space="0" w:color="auto"/>
        <w:right w:val="none" w:sz="0" w:space="0" w:color="auto"/>
      </w:divBdr>
    </w:div>
    <w:div w:id="849947598">
      <w:bodyDiv w:val="1"/>
      <w:marLeft w:val="0"/>
      <w:marRight w:val="0"/>
      <w:marTop w:val="0"/>
      <w:marBottom w:val="0"/>
      <w:divBdr>
        <w:top w:val="none" w:sz="0" w:space="0" w:color="auto"/>
        <w:left w:val="none" w:sz="0" w:space="0" w:color="auto"/>
        <w:bottom w:val="none" w:sz="0" w:space="0" w:color="auto"/>
        <w:right w:val="none" w:sz="0" w:space="0" w:color="auto"/>
      </w:divBdr>
    </w:div>
    <w:div w:id="849947628">
      <w:bodyDiv w:val="1"/>
      <w:marLeft w:val="0"/>
      <w:marRight w:val="0"/>
      <w:marTop w:val="0"/>
      <w:marBottom w:val="0"/>
      <w:divBdr>
        <w:top w:val="none" w:sz="0" w:space="0" w:color="auto"/>
        <w:left w:val="none" w:sz="0" w:space="0" w:color="auto"/>
        <w:bottom w:val="none" w:sz="0" w:space="0" w:color="auto"/>
        <w:right w:val="none" w:sz="0" w:space="0" w:color="auto"/>
      </w:divBdr>
    </w:div>
    <w:div w:id="850023794">
      <w:bodyDiv w:val="1"/>
      <w:marLeft w:val="0"/>
      <w:marRight w:val="0"/>
      <w:marTop w:val="0"/>
      <w:marBottom w:val="0"/>
      <w:divBdr>
        <w:top w:val="none" w:sz="0" w:space="0" w:color="auto"/>
        <w:left w:val="none" w:sz="0" w:space="0" w:color="auto"/>
        <w:bottom w:val="none" w:sz="0" w:space="0" w:color="auto"/>
        <w:right w:val="none" w:sz="0" w:space="0" w:color="auto"/>
      </w:divBdr>
      <w:divsChild>
        <w:div w:id="1035542016">
          <w:marLeft w:val="0"/>
          <w:marRight w:val="0"/>
          <w:marTop w:val="0"/>
          <w:marBottom w:val="0"/>
          <w:divBdr>
            <w:top w:val="none" w:sz="0" w:space="0" w:color="auto"/>
            <w:left w:val="none" w:sz="0" w:space="0" w:color="auto"/>
            <w:bottom w:val="none" w:sz="0" w:space="0" w:color="auto"/>
            <w:right w:val="none" w:sz="0" w:space="0" w:color="auto"/>
          </w:divBdr>
        </w:div>
        <w:div w:id="1790978238">
          <w:marLeft w:val="0"/>
          <w:marRight w:val="0"/>
          <w:marTop w:val="0"/>
          <w:marBottom w:val="0"/>
          <w:divBdr>
            <w:top w:val="none" w:sz="0" w:space="0" w:color="auto"/>
            <w:left w:val="none" w:sz="0" w:space="0" w:color="auto"/>
            <w:bottom w:val="none" w:sz="0" w:space="0" w:color="auto"/>
            <w:right w:val="none" w:sz="0" w:space="0" w:color="auto"/>
          </w:divBdr>
        </w:div>
        <w:div w:id="663045064">
          <w:marLeft w:val="0"/>
          <w:marRight w:val="0"/>
          <w:marTop w:val="0"/>
          <w:marBottom w:val="0"/>
          <w:divBdr>
            <w:top w:val="none" w:sz="0" w:space="0" w:color="auto"/>
            <w:left w:val="none" w:sz="0" w:space="0" w:color="auto"/>
            <w:bottom w:val="none" w:sz="0" w:space="0" w:color="auto"/>
            <w:right w:val="none" w:sz="0" w:space="0" w:color="auto"/>
          </w:divBdr>
        </w:div>
        <w:div w:id="1550846056">
          <w:marLeft w:val="0"/>
          <w:marRight w:val="0"/>
          <w:marTop w:val="0"/>
          <w:marBottom w:val="0"/>
          <w:divBdr>
            <w:top w:val="none" w:sz="0" w:space="0" w:color="auto"/>
            <w:left w:val="none" w:sz="0" w:space="0" w:color="auto"/>
            <w:bottom w:val="none" w:sz="0" w:space="0" w:color="auto"/>
            <w:right w:val="none" w:sz="0" w:space="0" w:color="auto"/>
          </w:divBdr>
        </w:div>
        <w:div w:id="255214503">
          <w:marLeft w:val="0"/>
          <w:marRight w:val="0"/>
          <w:marTop w:val="0"/>
          <w:marBottom w:val="0"/>
          <w:divBdr>
            <w:top w:val="none" w:sz="0" w:space="0" w:color="auto"/>
            <w:left w:val="none" w:sz="0" w:space="0" w:color="auto"/>
            <w:bottom w:val="none" w:sz="0" w:space="0" w:color="auto"/>
            <w:right w:val="none" w:sz="0" w:space="0" w:color="auto"/>
          </w:divBdr>
        </w:div>
        <w:div w:id="1874229342">
          <w:marLeft w:val="0"/>
          <w:marRight w:val="0"/>
          <w:marTop w:val="0"/>
          <w:marBottom w:val="0"/>
          <w:divBdr>
            <w:top w:val="none" w:sz="0" w:space="0" w:color="auto"/>
            <w:left w:val="none" w:sz="0" w:space="0" w:color="auto"/>
            <w:bottom w:val="none" w:sz="0" w:space="0" w:color="auto"/>
            <w:right w:val="none" w:sz="0" w:space="0" w:color="auto"/>
          </w:divBdr>
        </w:div>
        <w:div w:id="1752312455">
          <w:marLeft w:val="0"/>
          <w:marRight w:val="0"/>
          <w:marTop w:val="0"/>
          <w:marBottom w:val="0"/>
          <w:divBdr>
            <w:top w:val="none" w:sz="0" w:space="0" w:color="auto"/>
            <w:left w:val="none" w:sz="0" w:space="0" w:color="auto"/>
            <w:bottom w:val="none" w:sz="0" w:space="0" w:color="auto"/>
            <w:right w:val="none" w:sz="0" w:space="0" w:color="auto"/>
          </w:divBdr>
        </w:div>
        <w:div w:id="323319010">
          <w:marLeft w:val="0"/>
          <w:marRight w:val="0"/>
          <w:marTop w:val="0"/>
          <w:marBottom w:val="0"/>
          <w:divBdr>
            <w:top w:val="none" w:sz="0" w:space="0" w:color="auto"/>
            <w:left w:val="none" w:sz="0" w:space="0" w:color="auto"/>
            <w:bottom w:val="none" w:sz="0" w:space="0" w:color="auto"/>
            <w:right w:val="none" w:sz="0" w:space="0" w:color="auto"/>
          </w:divBdr>
        </w:div>
        <w:div w:id="1031491787">
          <w:marLeft w:val="0"/>
          <w:marRight w:val="0"/>
          <w:marTop w:val="0"/>
          <w:marBottom w:val="0"/>
          <w:divBdr>
            <w:top w:val="none" w:sz="0" w:space="0" w:color="auto"/>
            <w:left w:val="none" w:sz="0" w:space="0" w:color="auto"/>
            <w:bottom w:val="none" w:sz="0" w:space="0" w:color="auto"/>
            <w:right w:val="none" w:sz="0" w:space="0" w:color="auto"/>
          </w:divBdr>
        </w:div>
        <w:div w:id="735663902">
          <w:marLeft w:val="0"/>
          <w:marRight w:val="0"/>
          <w:marTop w:val="0"/>
          <w:marBottom w:val="0"/>
          <w:divBdr>
            <w:top w:val="none" w:sz="0" w:space="0" w:color="auto"/>
            <w:left w:val="none" w:sz="0" w:space="0" w:color="auto"/>
            <w:bottom w:val="none" w:sz="0" w:space="0" w:color="auto"/>
            <w:right w:val="none" w:sz="0" w:space="0" w:color="auto"/>
          </w:divBdr>
        </w:div>
        <w:div w:id="1054818181">
          <w:marLeft w:val="0"/>
          <w:marRight w:val="0"/>
          <w:marTop w:val="0"/>
          <w:marBottom w:val="0"/>
          <w:divBdr>
            <w:top w:val="none" w:sz="0" w:space="0" w:color="auto"/>
            <w:left w:val="none" w:sz="0" w:space="0" w:color="auto"/>
            <w:bottom w:val="none" w:sz="0" w:space="0" w:color="auto"/>
            <w:right w:val="none" w:sz="0" w:space="0" w:color="auto"/>
          </w:divBdr>
        </w:div>
        <w:div w:id="1911118024">
          <w:marLeft w:val="0"/>
          <w:marRight w:val="0"/>
          <w:marTop w:val="0"/>
          <w:marBottom w:val="0"/>
          <w:divBdr>
            <w:top w:val="none" w:sz="0" w:space="0" w:color="auto"/>
            <w:left w:val="none" w:sz="0" w:space="0" w:color="auto"/>
            <w:bottom w:val="none" w:sz="0" w:space="0" w:color="auto"/>
            <w:right w:val="none" w:sz="0" w:space="0" w:color="auto"/>
          </w:divBdr>
        </w:div>
        <w:div w:id="130294106">
          <w:marLeft w:val="0"/>
          <w:marRight w:val="0"/>
          <w:marTop w:val="0"/>
          <w:marBottom w:val="0"/>
          <w:divBdr>
            <w:top w:val="none" w:sz="0" w:space="0" w:color="auto"/>
            <w:left w:val="none" w:sz="0" w:space="0" w:color="auto"/>
            <w:bottom w:val="none" w:sz="0" w:space="0" w:color="auto"/>
            <w:right w:val="none" w:sz="0" w:space="0" w:color="auto"/>
          </w:divBdr>
        </w:div>
        <w:div w:id="430400534">
          <w:marLeft w:val="0"/>
          <w:marRight w:val="0"/>
          <w:marTop w:val="0"/>
          <w:marBottom w:val="0"/>
          <w:divBdr>
            <w:top w:val="none" w:sz="0" w:space="0" w:color="auto"/>
            <w:left w:val="none" w:sz="0" w:space="0" w:color="auto"/>
            <w:bottom w:val="none" w:sz="0" w:space="0" w:color="auto"/>
            <w:right w:val="none" w:sz="0" w:space="0" w:color="auto"/>
          </w:divBdr>
        </w:div>
        <w:div w:id="1454906653">
          <w:marLeft w:val="0"/>
          <w:marRight w:val="0"/>
          <w:marTop w:val="0"/>
          <w:marBottom w:val="0"/>
          <w:divBdr>
            <w:top w:val="none" w:sz="0" w:space="0" w:color="auto"/>
            <w:left w:val="none" w:sz="0" w:space="0" w:color="auto"/>
            <w:bottom w:val="none" w:sz="0" w:space="0" w:color="auto"/>
            <w:right w:val="none" w:sz="0" w:space="0" w:color="auto"/>
          </w:divBdr>
        </w:div>
        <w:div w:id="1750153881">
          <w:marLeft w:val="0"/>
          <w:marRight w:val="0"/>
          <w:marTop w:val="0"/>
          <w:marBottom w:val="0"/>
          <w:divBdr>
            <w:top w:val="none" w:sz="0" w:space="0" w:color="auto"/>
            <w:left w:val="none" w:sz="0" w:space="0" w:color="auto"/>
            <w:bottom w:val="none" w:sz="0" w:space="0" w:color="auto"/>
            <w:right w:val="none" w:sz="0" w:space="0" w:color="auto"/>
          </w:divBdr>
        </w:div>
        <w:div w:id="419526460">
          <w:marLeft w:val="0"/>
          <w:marRight w:val="0"/>
          <w:marTop w:val="0"/>
          <w:marBottom w:val="0"/>
          <w:divBdr>
            <w:top w:val="none" w:sz="0" w:space="0" w:color="auto"/>
            <w:left w:val="none" w:sz="0" w:space="0" w:color="auto"/>
            <w:bottom w:val="none" w:sz="0" w:space="0" w:color="auto"/>
            <w:right w:val="none" w:sz="0" w:space="0" w:color="auto"/>
          </w:divBdr>
        </w:div>
        <w:div w:id="1487940325">
          <w:marLeft w:val="0"/>
          <w:marRight w:val="0"/>
          <w:marTop w:val="0"/>
          <w:marBottom w:val="0"/>
          <w:divBdr>
            <w:top w:val="none" w:sz="0" w:space="0" w:color="auto"/>
            <w:left w:val="none" w:sz="0" w:space="0" w:color="auto"/>
            <w:bottom w:val="none" w:sz="0" w:space="0" w:color="auto"/>
            <w:right w:val="none" w:sz="0" w:space="0" w:color="auto"/>
          </w:divBdr>
        </w:div>
        <w:div w:id="511796310">
          <w:marLeft w:val="0"/>
          <w:marRight w:val="0"/>
          <w:marTop w:val="0"/>
          <w:marBottom w:val="0"/>
          <w:divBdr>
            <w:top w:val="none" w:sz="0" w:space="0" w:color="auto"/>
            <w:left w:val="none" w:sz="0" w:space="0" w:color="auto"/>
            <w:bottom w:val="none" w:sz="0" w:space="0" w:color="auto"/>
            <w:right w:val="none" w:sz="0" w:space="0" w:color="auto"/>
          </w:divBdr>
        </w:div>
        <w:div w:id="1460492709">
          <w:marLeft w:val="0"/>
          <w:marRight w:val="0"/>
          <w:marTop w:val="0"/>
          <w:marBottom w:val="0"/>
          <w:divBdr>
            <w:top w:val="none" w:sz="0" w:space="0" w:color="auto"/>
            <w:left w:val="none" w:sz="0" w:space="0" w:color="auto"/>
            <w:bottom w:val="none" w:sz="0" w:space="0" w:color="auto"/>
            <w:right w:val="none" w:sz="0" w:space="0" w:color="auto"/>
          </w:divBdr>
        </w:div>
        <w:div w:id="721752676">
          <w:marLeft w:val="0"/>
          <w:marRight w:val="0"/>
          <w:marTop w:val="0"/>
          <w:marBottom w:val="0"/>
          <w:divBdr>
            <w:top w:val="none" w:sz="0" w:space="0" w:color="auto"/>
            <w:left w:val="none" w:sz="0" w:space="0" w:color="auto"/>
            <w:bottom w:val="none" w:sz="0" w:space="0" w:color="auto"/>
            <w:right w:val="none" w:sz="0" w:space="0" w:color="auto"/>
          </w:divBdr>
        </w:div>
        <w:div w:id="43725761">
          <w:marLeft w:val="0"/>
          <w:marRight w:val="0"/>
          <w:marTop w:val="0"/>
          <w:marBottom w:val="0"/>
          <w:divBdr>
            <w:top w:val="none" w:sz="0" w:space="0" w:color="auto"/>
            <w:left w:val="none" w:sz="0" w:space="0" w:color="auto"/>
            <w:bottom w:val="none" w:sz="0" w:space="0" w:color="auto"/>
            <w:right w:val="none" w:sz="0" w:space="0" w:color="auto"/>
          </w:divBdr>
        </w:div>
        <w:div w:id="71317496">
          <w:marLeft w:val="0"/>
          <w:marRight w:val="0"/>
          <w:marTop w:val="0"/>
          <w:marBottom w:val="0"/>
          <w:divBdr>
            <w:top w:val="none" w:sz="0" w:space="0" w:color="auto"/>
            <w:left w:val="none" w:sz="0" w:space="0" w:color="auto"/>
            <w:bottom w:val="none" w:sz="0" w:space="0" w:color="auto"/>
            <w:right w:val="none" w:sz="0" w:space="0" w:color="auto"/>
          </w:divBdr>
        </w:div>
        <w:div w:id="824509986">
          <w:marLeft w:val="0"/>
          <w:marRight w:val="0"/>
          <w:marTop w:val="0"/>
          <w:marBottom w:val="0"/>
          <w:divBdr>
            <w:top w:val="none" w:sz="0" w:space="0" w:color="auto"/>
            <w:left w:val="none" w:sz="0" w:space="0" w:color="auto"/>
            <w:bottom w:val="none" w:sz="0" w:space="0" w:color="auto"/>
            <w:right w:val="none" w:sz="0" w:space="0" w:color="auto"/>
          </w:divBdr>
        </w:div>
        <w:div w:id="1374235562">
          <w:marLeft w:val="0"/>
          <w:marRight w:val="0"/>
          <w:marTop w:val="0"/>
          <w:marBottom w:val="0"/>
          <w:divBdr>
            <w:top w:val="none" w:sz="0" w:space="0" w:color="auto"/>
            <w:left w:val="none" w:sz="0" w:space="0" w:color="auto"/>
            <w:bottom w:val="none" w:sz="0" w:space="0" w:color="auto"/>
            <w:right w:val="none" w:sz="0" w:space="0" w:color="auto"/>
          </w:divBdr>
        </w:div>
        <w:div w:id="931741828">
          <w:marLeft w:val="0"/>
          <w:marRight w:val="0"/>
          <w:marTop w:val="0"/>
          <w:marBottom w:val="0"/>
          <w:divBdr>
            <w:top w:val="none" w:sz="0" w:space="0" w:color="auto"/>
            <w:left w:val="none" w:sz="0" w:space="0" w:color="auto"/>
            <w:bottom w:val="none" w:sz="0" w:space="0" w:color="auto"/>
            <w:right w:val="none" w:sz="0" w:space="0" w:color="auto"/>
          </w:divBdr>
        </w:div>
        <w:div w:id="556624567">
          <w:marLeft w:val="0"/>
          <w:marRight w:val="0"/>
          <w:marTop w:val="0"/>
          <w:marBottom w:val="0"/>
          <w:divBdr>
            <w:top w:val="none" w:sz="0" w:space="0" w:color="auto"/>
            <w:left w:val="none" w:sz="0" w:space="0" w:color="auto"/>
            <w:bottom w:val="none" w:sz="0" w:space="0" w:color="auto"/>
            <w:right w:val="none" w:sz="0" w:space="0" w:color="auto"/>
          </w:divBdr>
        </w:div>
        <w:div w:id="619797028">
          <w:marLeft w:val="0"/>
          <w:marRight w:val="0"/>
          <w:marTop w:val="0"/>
          <w:marBottom w:val="0"/>
          <w:divBdr>
            <w:top w:val="none" w:sz="0" w:space="0" w:color="auto"/>
            <w:left w:val="none" w:sz="0" w:space="0" w:color="auto"/>
            <w:bottom w:val="none" w:sz="0" w:space="0" w:color="auto"/>
            <w:right w:val="none" w:sz="0" w:space="0" w:color="auto"/>
          </w:divBdr>
        </w:div>
        <w:div w:id="1288001788">
          <w:marLeft w:val="0"/>
          <w:marRight w:val="0"/>
          <w:marTop w:val="0"/>
          <w:marBottom w:val="0"/>
          <w:divBdr>
            <w:top w:val="none" w:sz="0" w:space="0" w:color="auto"/>
            <w:left w:val="none" w:sz="0" w:space="0" w:color="auto"/>
            <w:bottom w:val="none" w:sz="0" w:space="0" w:color="auto"/>
            <w:right w:val="none" w:sz="0" w:space="0" w:color="auto"/>
          </w:divBdr>
        </w:div>
        <w:div w:id="1323196955">
          <w:marLeft w:val="0"/>
          <w:marRight w:val="0"/>
          <w:marTop w:val="0"/>
          <w:marBottom w:val="0"/>
          <w:divBdr>
            <w:top w:val="none" w:sz="0" w:space="0" w:color="auto"/>
            <w:left w:val="none" w:sz="0" w:space="0" w:color="auto"/>
            <w:bottom w:val="none" w:sz="0" w:space="0" w:color="auto"/>
            <w:right w:val="none" w:sz="0" w:space="0" w:color="auto"/>
          </w:divBdr>
        </w:div>
        <w:div w:id="997880719">
          <w:marLeft w:val="0"/>
          <w:marRight w:val="0"/>
          <w:marTop w:val="0"/>
          <w:marBottom w:val="0"/>
          <w:divBdr>
            <w:top w:val="none" w:sz="0" w:space="0" w:color="auto"/>
            <w:left w:val="none" w:sz="0" w:space="0" w:color="auto"/>
            <w:bottom w:val="none" w:sz="0" w:space="0" w:color="auto"/>
            <w:right w:val="none" w:sz="0" w:space="0" w:color="auto"/>
          </w:divBdr>
        </w:div>
        <w:div w:id="1851330633">
          <w:marLeft w:val="0"/>
          <w:marRight w:val="0"/>
          <w:marTop w:val="0"/>
          <w:marBottom w:val="0"/>
          <w:divBdr>
            <w:top w:val="none" w:sz="0" w:space="0" w:color="auto"/>
            <w:left w:val="none" w:sz="0" w:space="0" w:color="auto"/>
            <w:bottom w:val="none" w:sz="0" w:space="0" w:color="auto"/>
            <w:right w:val="none" w:sz="0" w:space="0" w:color="auto"/>
          </w:divBdr>
        </w:div>
        <w:div w:id="1224368704">
          <w:marLeft w:val="0"/>
          <w:marRight w:val="0"/>
          <w:marTop w:val="0"/>
          <w:marBottom w:val="0"/>
          <w:divBdr>
            <w:top w:val="none" w:sz="0" w:space="0" w:color="auto"/>
            <w:left w:val="none" w:sz="0" w:space="0" w:color="auto"/>
            <w:bottom w:val="none" w:sz="0" w:space="0" w:color="auto"/>
            <w:right w:val="none" w:sz="0" w:space="0" w:color="auto"/>
          </w:divBdr>
        </w:div>
        <w:div w:id="1623615567">
          <w:marLeft w:val="0"/>
          <w:marRight w:val="0"/>
          <w:marTop w:val="0"/>
          <w:marBottom w:val="0"/>
          <w:divBdr>
            <w:top w:val="none" w:sz="0" w:space="0" w:color="auto"/>
            <w:left w:val="none" w:sz="0" w:space="0" w:color="auto"/>
            <w:bottom w:val="none" w:sz="0" w:space="0" w:color="auto"/>
            <w:right w:val="none" w:sz="0" w:space="0" w:color="auto"/>
          </w:divBdr>
        </w:div>
        <w:div w:id="1279213398">
          <w:marLeft w:val="0"/>
          <w:marRight w:val="0"/>
          <w:marTop w:val="0"/>
          <w:marBottom w:val="0"/>
          <w:divBdr>
            <w:top w:val="none" w:sz="0" w:space="0" w:color="auto"/>
            <w:left w:val="none" w:sz="0" w:space="0" w:color="auto"/>
            <w:bottom w:val="none" w:sz="0" w:space="0" w:color="auto"/>
            <w:right w:val="none" w:sz="0" w:space="0" w:color="auto"/>
          </w:divBdr>
        </w:div>
        <w:div w:id="1936205385">
          <w:marLeft w:val="0"/>
          <w:marRight w:val="0"/>
          <w:marTop w:val="0"/>
          <w:marBottom w:val="0"/>
          <w:divBdr>
            <w:top w:val="none" w:sz="0" w:space="0" w:color="auto"/>
            <w:left w:val="none" w:sz="0" w:space="0" w:color="auto"/>
            <w:bottom w:val="none" w:sz="0" w:space="0" w:color="auto"/>
            <w:right w:val="none" w:sz="0" w:space="0" w:color="auto"/>
          </w:divBdr>
        </w:div>
        <w:div w:id="1073238648">
          <w:marLeft w:val="0"/>
          <w:marRight w:val="0"/>
          <w:marTop w:val="0"/>
          <w:marBottom w:val="0"/>
          <w:divBdr>
            <w:top w:val="none" w:sz="0" w:space="0" w:color="auto"/>
            <w:left w:val="none" w:sz="0" w:space="0" w:color="auto"/>
            <w:bottom w:val="none" w:sz="0" w:space="0" w:color="auto"/>
            <w:right w:val="none" w:sz="0" w:space="0" w:color="auto"/>
          </w:divBdr>
        </w:div>
        <w:div w:id="1545408712">
          <w:marLeft w:val="0"/>
          <w:marRight w:val="0"/>
          <w:marTop w:val="0"/>
          <w:marBottom w:val="0"/>
          <w:divBdr>
            <w:top w:val="none" w:sz="0" w:space="0" w:color="auto"/>
            <w:left w:val="none" w:sz="0" w:space="0" w:color="auto"/>
            <w:bottom w:val="none" w:sz="0" w:space="0" w:color="auto"/>
            <w:right w:val="none" w:sz="0" w:space="0" w:color="auto"/>
          </w:divBdr>
        </w:div>
        <w:div w:id="1224948134">
          <w:marLeft w:val="0"/>
          <w:marRight w:val="0"/>
          <w:marTop w:val="0"/>
          <w:marBottom w:val="0"/>
          <w:divBdr>
            <w:top w:val="none" w:sz="0" w:space="0" w:color="auto"/>
            <w:left w:val="none" w:sz="0" w:space="0" w:color="auto"/>
            <w:bottom w:val="none" w:sz="0" w:space="0" w:color="auto"/>
            <w:right w:val="none" w:sz="0" w:space="0" w:color="auto"/>
          </w:divBdr>
        </w:div>
        <w:div w:id="703335038">
          <w:marLeft w:val="0"/>
          <w:marRight w:val="0"/>
          <w:marTop w:val="0"/>
          <w:marBottom w:val="0"/>
          <w:divBdr>
            <w:top w:val="none" w:sz="0" w:space="0" w:color="auto"/>
            <w:left w:val="none" w:sz="0" w:space="0" w:color="auto"/>
            <w:bottom w:val="none" w:sz="0" w:space="0" w:color="auto"/>
            <w:right w:val="none" w:sz="0" w:space="0" w:color="auto"/>
          </w:divBdr>
        </w:div>
        <w:div w:id="237710117">
          <w:marLeft w:val="0"/>
          <w:marRight w:val="0"/>
          <w:marTop w:val="0"/>
          <w:marBottom w:val="0"/>
          <w:divBdr>
            <w:top w:val="none" w:sz="0" w:space="0" w:color="auto"/>
            <w:left w:val="none" w:sz="0" w:space="0" w:color="auto"/>
            <w:bottom w:val="none" w:sz="0" w:space="0" w:color="auto"/>
            <w:right w:val="none" w:sz="0" w:space="0" w:color="auto"/>
          </w:divBdr>
        </w:div>
        <w:div w:id="1085878718">
          <w:marLeft w:val="0"/>
          <w:marRight w:val="0"/>
          <w:marTop w:val="0"/>
          <w:marBottom w:val="0"/>
          <w:divBdr>
            <w:top w:val="none" w:sz="0" w:space="0" w:color="auto"/>
            <w:left w:val="none" w:sz="0" w:space="0" w:color="auto"/>
            <w:bottom w:val="none" w:sz="0" w:space="0" w:color="auto"/>
            <w:right w:val="none" w:sz="0" w:space="0" w:color="auto"/>
          </w:divBdr>
        </w:div>
        <w:div w:id="1291785999">
          <w:marLeft w:val="0"/>
          <w:marRight w:val="0"/>
          <w:marTop w:val="0"/>
          <w:marBottom w:val="0"/>
          <w:divBdr>
            <w:top w:val="none" w:sz="0" w:space="0" w:color="auto"/>
            <w:left w:val="none" w:sz="0" w:space="0" w:color="auto"/>
            <w:bottom w:val="none" w:sz="0" w:space="0" w:color="auto"/>
            <w:right w:val="none" w:sz="0" w:space="0" w:color="auto"/>
          </w:divBdr>
        </w:div>
        <w:div w:id="812257795">
          <w:marLeft w:val="0"/>
          <w:marRight w:val="0"/>
          <w:marTop w:val="0"/>
          <w:marBottom w:val="0"/>
          <w:divBdr>
            <w:top w:val="none" w:sz="0" w:space="0" w:color="auto"/>
            <w:left w:val="none" w:sz="0" w:space="0" w:color="auto"/>
            <w:bottom w:val="none" w:sz="0" w:space="0" w:color="auto"/>
            <w:right w:val="none" w:sz="0" w:space="0" w:color="auto"/>
          </w:divBdr>
        </w:div>
        <w:div w:id="63142621">
          <w:marLeft w:val="0"/>
          <w:marRight w:val="0"/>
          <w:marTop w:val="0"/>
          <w:marBottom w:val="0"/>
          <w:divBdr>
            <w:top w:val="none" w:sz="0" w:space="0" w:color="auto"/>
            <w:left w:val="none" w:sz="0" w:space="0" w:color="auto"/>
            <w:bottom w:val="none" w:sz="0" w:space="0" w:color="auto"/>
            <w:right w:val="none" w:sz="0" w:space="0" w:color="auto"/>
          </w:divBdr>
        </w:div>
        <w:div w:id="455180238">
          <w:marLeft w:val="0"/>
          <w:marRight w:val="0"/>
          <w:marTop w:val="0"/>
          <w:marBottom w:val="0"/>
          <w:divBdr>
            <w:top w:val="none" w:sz="0" w:space="0" w:color="auto"/>
            <w:left w:val="none" w:sz="0" w:space="0" w:color="auto"/>
            <w:bottom w:val="none" w:sz="0" w:space="0" w:color="auto"/>
            <w:right w:val="none" w:sz="0" w:space="0" w:color="auto"/>
          </w:divBdr>
        </w:div>
        <w:div w:id="841774997">
          <w:marLeft w:val="0"/>
          <w:marRight w:val="0"/>
          <w:marTop w:val="0"/>
          <w:marBottom w:val="0"/>
          <w:divBdr>
            <w:top w:val="none" w:sz="0" w:space="0" w:color="auto"/>
            <w:left w:val="none" w:sz="0" w:space="0" w:color="auto"/>
            <w:bottom w:val="none" w:sz="0" w:space="0" w:color="auto"/>
            <w:right w:val="none" w:sz="0" w:space="0" w:color="auto"/>
          </w:divBdr>
        </w:div>
        <w:div w:id="929660528">
          <w:marLeft w:val="0"/>
          <w:marRight w:val="0"/>
          <w:marTop w:val="0"/>
          <w:marBottom w:val="0"/>
          <w:divBdr>
            <w:top w:val="none" w:sz="0" w:space="0" w:color="auto"/>
            <w:left w:val="none" w:sz="0" w:space="0" w:color="auto"/>
            <w:bottom w:val="none" w:sz="0" w:space="0" w:color="auto"/>
            <w:right w:val="none" w:sz="0" w:space="0" w:color="auto"/>
          </w:divBdr>
        </w:div>
        <w:div w:id="894467657">
          <w:marLeft w:val="0"/>
          <w:marRight w:val="0"/>
          <w:marTop w:val="0"/>
          <w:marBottom w:val="0"/>
          <w:divBdr>
            <w:top w:val="none" w:sz="0" w:space="0" w:color="auto"/>
            <w:left w:val="none" w:sz="0" w:space="0" w:color="auto"/>
            <w:bottom w:val="none" w:sz="0" w:space="0" w:color="auto"/>
            <w:right w:val="none" w:sz="0" w:space="0" w:color="auto"/>
          </w:divBdr>
        </w:div>
        <w:div w:id="1974632200">
          <w:marLeft w:val="0"/>
          <w:marRight w:val="0"/>
          <w:marTop w:val="0"/>
          <w:marBottom w:val="0"/>
          <w:divBdr>
            <w:top w:val="none" w:sz="0" w:space="0" w:color="auto"/>
            <w:left w:val="none" w:sz="0" w:space="0" w:color="auto"/>
            <w:bottom w:val="none" w:sz="0" w:space="0" w:color="auto"/>
            <w:right w:val="none" w:sz="0" w:space="0" w:color="auto"/>
          </w:divBdr>
        </w:div>
        <w:div w:id="255987748">
          <w:marLeft w:val="0"/>
          <w:marRight w:val="0"/>
          <w:marTop w:val="0"/>
          <w:marBottom w:val="0"/>
          <w:divBdr>
            <w:top w:val="none" w:sz="0" w:space="0" w:color="auto"/>
            <w:left w:val="none" w:sz="0" w:space="0" w:color="auto"/>
            <w:bottom w:val="none" w:sz="0" w:space="0" w:color="auto"/>
            <w:right w:val="none" w:sz="0" w:space="0" w:color="auto"/>
          </w:divBdr>
        </w:div>
        <w:div w:id="1159420621">
          <w:marLeft w:val="0"/>
          <w:marRight w:val="0"/>
          <w:marTop w:val="0"/>
          <w:marBottom w:val="0"/>
          <w:divBdr>
            <w:top w:val="none" w:sz="0" w:space="0" w:color="auto"/>
            <w:left w:val="none" w:sz="0" w:space="0" w:color="auto"/>
            <w:bottom w:val="none" w:sz="0" w:space="0" w:color="auto"/>
            <w:right w:val="none" w:sz="0" w:space="0" w:color="auto"/>
          </w:divBdr>
        </w:div>
        <w:div w:id="44112526">
          <w:marLeft w:val="0"/>
          <w:marRight w:val="0"/>
          <w:marTop w:val="0"/>
          <w:marBottom w:val="0"/>
          <w:divBdr>
            <w:top w:val="none" w:sz="0" w:space="0" w:color="auto"/>
            <w:left w:val="none" w:sz="0" w:space="0" w:color="auto"/>
            <w:bottom w:val="none" w:sz="0" w:space="0" w:color="auto"/>
            <w:right w:val="none" w:sz="0" w:space="0" w:color="auto"/>
          </w:divBdr>
        </w:div>
        <w:div w:id="1281574074">
          <w:marLeft w:val="0"/>
          <w:marRight w:val="0"/>
          <w:marTop w:val="0"/>
          <w:marBottom w:val="0"/>
          <w:divBdr>
            <w:top w:val="none" w:sz="0" w:space="0" w:color="auto"/>
            <w:left w:val="none" w:sz="0" w:space="0" w:color="auto"/>
            <w:bottom w:val="none" w:sz="0" w:space="0" w:color="auto"/>
            <w:right w:val="none" w:sz="0" w:space="0" w:color="auto"/>
          </w:divBdr>
        </w:div>
        <w:div w:id="861550312">
          <w:marLeft w:val="0"/>
          <w:marRight w:val="0"/>
          <w:marTop w:val="0"/>
          <w:marBottom w:val="0"/>
          <w:divBdr>
            <w:top w:val="none" w:sz="0" w:space="0" w:color="auto"/>
            <w:left w:val="none" w:sz="0" w:space="0" w:color="auto"/>
            <w:bottom w:val="none" w:sz="0" w:space="0" w:color="auto"/>
            <w:right w:val="none" w:sz="0" w:space="0" w:color="auto"/>
          </w:divBdr>
        </w:div>
        <w:div w:id="2003240853">
          <w:marLeft w:val="0"/>
          <w:marRight w:val="0"/>
          <w:marTop w:val="0"/>
          <w:marBottom w:val="0"/>
          <w:divBdr>
            <w:top w:val="none" w:sz="0" w:space="0" w:color="auto"/>
            <w:left w:val="none" w:sz="0" w:space="0" w:color="auto"/>
            <w:bottom w:val="none" w:sz="0" w:space="0" w:color="auto"/>
            <w:right w:val="none" w:sz="0" w:space="0" w:color="auto"/>
          </w:divBdr>
        </w:div>
        <w:div w:id="2017146077">
          <w:marLeft w:val="0"/>
          <w:marRight w:val="0"/>
          <w:marTop w:val="0"/>
          <w:marBottom w:val="0"/>
          <w:divBdr>
            <w:top w:val="none" w:sz="0" w:space="0" w:color="auto"/>
            <w:left w:val="none" w:sz="0" w:space="0" w:color="auto"/>
            <w:bottom w:val="none" w:sz="0" w:space="0" w:color="auto"/>
            <w:right w:val="none" w:sz="0" w:space="0" w:color="auto"/>
          </w:divBdr>
        </w:div>
        <w:div w:id="477888685">
          <w:marLeft w:val="0"/>
          <w:marRight w:val="0"/>
          <w:marTop w:val="0"/>
          <w:marBottom w:val="0"/>
          <w:divBdr>
            <w:top w:val="none" w:sz="0" w:space="0" w:color="auto"/>
            <w:left w:val="none" w:sz="0" w:space="0" w:color="auto"/>
            <w:bottom w:val="none" w:sz="0" w:space="0" w:color="auto"/>
            <w:right w:val="none" w:sz="0" w:space="0" w:color="auto"/>
          </w:divBdr>
        </w:div>
        <w:div w:id="2108849289">
          <w:marLeft w:val="0"/>
          <w:marRight w:val="0"/>
          <w:marTop w:val="0"/>
          <w:marBottom w:val="0"/>
          <w:divBdr>
            <w:top w:val="none" w:sz="0" w:space="0" w:color="auto"/>
            <w:left w:val="none" w:sz="0" w:space="0" w:color="auto"/>
            <w:bottom w:val="none" w:sz="0" w:space="0" w:color="auto"/>
            <w:right w:val="none" w:sz="0" w:space="0" w:color="auto"/>
          </w:divBdr>
        </w:div>
        <w:div w:id="1269040953">
          <w:marLeft w:val="0"/>
          <w:marRight w:val="0"/>
          <w:marTop w:val="0"/>
          <w:marBottom w:val="0"/>
          <w:divBdr>
            <w:top w:val="none" w:sz="0" w:space="0" w:color="auto"/>
            <w:left w:val="none" w:sz="0" w:space="0" w:color="auto"/>
            <w:bottom w:val="none" w:sz="0" w:space="0" w:color="auto"/>
            <w:right w:val="none" w:sz="0" w:space="0" w:color="auto"/>
          </w:divBdr>
        </w:div>
        <w:div w:id="701051017">
          <w:marLeft w:val="0"/>
          <w:marRight w:val="0"/>
          <w:marTop w:val="0"/>
          <w:marBottom w:val="0"/>
          <w:divBdr>
            <w:top w:val="none" w:sz="0" w:space="0" w:color="auto"/>
            <w:left w:val="none" w:sz="0" w:space="0" w:color="auto"/>
            <w:bottom w:val="none" w:sz="0" w:space="0" w:color="auto"/>
            <w:right w:val="none" w:sz="0" w:space="0" w:color="auto"/>
          </w:divBdr>
        </w:div>
        <w:div w:id="60757010">
          <w:marLeft w:val="0"/>
          <w:marRight w:val="0"/>
          <w:marTop w:val="0"/>
          <w:marBottom w:val="0"/>
          <w:divBdr>
            <w:top w:val="none" w:sz="0" w:space="0" w:color="auto"/>
            <w:left w:val="none" w:sz="0" w:space="0" w:color="auto"/>
            <w:bottom w:val="none" w:sz="0" w:space="0" w:color="auto"/>
            <w:right w:val="none" w:sz="0" w:space="0" w:color="auto"/>
          </w:divBdr>
        </w:div>
        <w:div w:id="2084835063">
          <w:marLeft w:val="0"/>
          <w:marRight w:val="0"/>
          <w:marTop w:val="0"/>
          <w:marBottom w:val="0"/>
          <w:divBdr>
            <w:top w:val="none" w:sz="0" w:space="0" w:color="auto"/>
            <w:left w:val="none" w:sz="0" w:space="0" w:color="auto"/>
            <w:bottom w:val="none" w:sz="0" w:space="0" w:color="auto"/>
            <w:right w:val="none" w:sz="0" w:space="0" w:color="auto"/>
          </w:divBdr>
        </w:div>
        <w:div w:id="700395128">
          <w:marLeft w:val="0"/>
          <w:marRight w:val="0"/>
          <w:marTop w:val="0"/>
          <w:marBottom w:val="0"/>
          <w:divBdr>
            <w:top w:val="none" w:sz="0" w:space="0" w:color="auto"/>
            <w:left w:val="none" w:sz="0" w:space="0" w:color="auto"/>
            <w:bottom w:val="none" w:sz="0" w:space="0" w:color="auto"/>
            <w:right w:val="none" w:sz="0" w:space="0" w:color="auto"/>
          </w:divBdr>
        </w:div>
        <w:div w:id="1204364486">
          <w:marLeft w:val="0"/>
          <w:marRight w:val="0"/>
          <w:marTop w:val="0"/>
          <w:marBottom w:val="0"/>
          <w:divBdr>
            <w:top w:val="none" w:sz="0" w:space="0" w:color="auto"/>
            <w:left w:val="none" w:sz="0" w:space="0" w:color="auto"/>
            <w:bottom w:val="none" w:sz="0" w:space="0" w:color="auto"/>
            <w:right w:val="none" w:sz="0" w:space="0" w:color="auto"/>
          </w:divBdr>
        </w:div>
        <w:div w:id="1574395045">
          <w:marLeft w:val="0"/>
          <w:marRight w:val="0"/>
          <w:marTop w:val="0"/>
          <w:marBottom w:val="0"/>
          <w:divBdr>
            <w:top w:val="none" w:sz="0" w:space="0" w:color="auto"/>
            <w:left w:val="none" w:sz="0" w:space="0" w:color="auto"/>
            <w:bottom w:val="none" w:sz="0" w:space="0" w:color="auto"/>
            <w:right w:val="none" w:sz="0" w:space="0" w:color="auto"/>
          </w:divBdr>
        </w:div>
        <w:div w:id="950666744">
          <w:marLeft w:val="0"/>
          <w:marRight w:val="0"/>
          <w:marTop w:val="0"/>
          <w:marBottom w:val="0"/>
          <w:divBdr>
            <w:top w:val="none" w:sz="0" w:space="0" w:color="auto"/>
            <w:left w:val="none" w:sz="0" w:space="0" w:color="auto"/>
            <w:bottom w:val="none" w:sz="0" w:space="0" w:color="auto"/>
            <w:right w:val="none" w:sz="0" w:space="0" w:color="auto"/>
          </w:divBdr>
        </w:div>
        <w:div w:id="83839597">
          <w:marLeft w:val="0"/>
          <w:marRight w:val="0"/>
          <w:marTop w:val="0"/>
          <w:marBottom w:val="0"/>
          <w:divBdr>
            <w:top w:val="none" w:sz="0" w:space="0" w:color="auto"/>
            <w:left w:val="none" w:sz="0" w:space="0" w:color="auto"/>
            <w:bottom w:val="none" w:sz="0" w:space="0" w:color="auto"/>
            <w:right w:val="none" w:sz="0" w:space="0" w:color="auto"/>
          </w:divBdr>
        </w:div>
        <w:div w:id="1720595002">
          <w:marLeft w:val="0"/>
          <w:marRight w:val="0"/>
          <w:marTop w:val="0"/>
          <w:marBottom w:val="0"/>
          <w:divBdr>
            <w:top w:val="none" w:sz="0" w:space="0" w:color="auto"/>
            <w:left w:val="none" w:sz="0" w:space="0" w:color="auto"/>
            <w:bottom w:val="none" w:sz="0" w:space="0" w:color="auto"/>
            <w:right w:val="none" w:sz="0" w:space="0" w:color="auto"/>
          </w:divBdr>
        </w:div>
        <w:div w:id="1814250932">
          <w:marLeft w:val="0"/>
          <w:marRight w:val="0"/>
          <w:marTop w:val="0"/>
          <w:marBottom w:val="0"/>
          <w:divBdr>
            <w:top w:val="none" w:sz="0" w:space="0" w:color="auto"/>
            <w:left w:val="none" w:sz="0" w:space="0" w:color="auto"/>
            <w:bottom w:val="none" w:sz="0" w:space="0" w:color="auto"/>
            <w:right w:val="none" w:sz="0" w:space="0" w:color="auto"/>
          </w:divBdr>
        </w:div>
        <w:div w:id="370812261">
          <w:marLeft w:val="0"/>
          <w:marRight w:val="0"/>
          <w:marTop w:val="0"/>
          <w:marBottom w:val="0"/>
          <w:divBdr>
            <w:top w:val="none" w:sz="0" w:space="0" w:color="auto"/>
            <w:left w:val="none" w:sz="0" w:space="0" w:color="auto"/>
            <w:bottom w:val="none" w:sz="0" w:space="0" w:color="auto"/>
            <w:right w:val="none" w:sz="0" w:space="0" w:color="auto"/>
          </w:divBdr>
        </w:div>
        <w:div w:id="685330391">
          <w:marLeft w:val="0"/>
          <w:marRight w:val="0"/>
          <w:marTop w:val="0"/>
          <w:marBottom w:val="0"/>
          <w:divBdr>
            <w:top w:val="none" w:sz="0" w:space="0" w:color="auto"/>
            <w:left w:val="none" w:sz="0" w:space="0" w:color="auto"/>
            <w:bottom w:val="none" w:sz="0" w:space="0" w:color="auto"/>
            <w:right w:val="none" w:sz="0" w:space="0" w:color="auto"/>
          </w:divBdr>
        </w:div>
        <w:div w:id="162551778">
          <w:marLeft w:val="0"/>
          <w:marRight w:val="0"/>
          <w:marTop w:val="0"/>
          <w:marBottom w:val="0"/>
          <w:divBdr>
            <w:top w:val="none" w:sz="0" w:space="0" w:color="auto"/>
            <w:left w:val="none" w:sz="0" w:space="0" w:color="auto"/>
            <w:bottom w:val="none" w:sz="0" w:space="0" w:color="auto"/>
            <w:right w:val="none" w:sz="0" w:space="0" w:color="auto"/>
          </w:divBdr>
        </w:div>
        <w:div w:id="169562999">
          <w:marLeft w:val="0"/>
          <w:marRight w:val="0"/>
          <w:marTop w:val="0"/>
          <w:marBottom w:val="0"/>
          <w:divBdr>
            <w:top w:val="none" w:sz="0" w:space="0" w:color="auto"/>
            <w:left w:val="none" w:sz="0" w:space="0" w:color="auto"/>
            <w:bottom w:val="none" w:sz="0" w:space="0" w:color="auto"/>
            <w:right w:val="none" w:sz="0" w:space="0" w:color="auto"/>
          </w:divBdr>
        </w:div>
        <w:div w:id="806052551">
          <w:marLeft w:val="0"/>
          <w:marRight w:val="0"/>
          <w:marTop w:val="0"/>
          <w:marBottom w:val="0"/>
          <w:divBdr>
            <w:top w:val="none" w:sz="0" w:space="0" w:color="auto"/>
            <w:left w:val="none" w:sz="0" w:space="0" w:color="auto"/>
            <w:bottom w:val="none" w:sz="0" w:space="0" w:color="auto"/>
            <w:right w:val="none" w:sz="0" w:space="0" w:color="auto"/>
          </w:divBdr>
        </w:div>
        <w:div w:id="310528527">
          <w:marLeft w:val="0"/>
          <w:marRight w:val="0"/>
          <w:marTop w:val="0"/>
          <w:marBottom w:val="0"/>
          <w:divBdr>
            <w:top w:val="none" w:sz="0" w:space="0" w:color="auto"/>
            <w:left w:val="none" w:sz="0" w:space="0" w:color="auto"/>
            <w:bottom w:val="none" w:sz="0" w:space="0" w:color="auto"/>
            <w:right w:val="none" w:sz="0" w:space="0" w:color="auto"/>
          </w:divBdr>
        </w:div>
        <w:div w:id="750195936">
          <w:marLeft w:val="0"/>
          <w:marRight w:val="0"/>
          <w:marTop w:val="0"/>
          <w:marBottom w:val="0"/>
          <w:divBdr>
            <w:top w:val="none" w:sz="0" w:space="0" w:color="auto"/>
            <w:left w:val="none" w:sz="0" w:space="0" w:color="auto"/>
            <w:bottom w:val="none" w:sz="0" w:space="0" w:color="auto"/>
            <w:right w:val="none" w:sz="0" w:space="0" w:color="auto"/>
          </w:divBdr>
        </w:div>
        <w:div w:id="1937397680">
          <w:marLeft w:val="0"/>
          <w:marRight w:val="0"/>
          <w:marTop w:val="0"/>
          <w:marBottom w:val="0"/>
          <w:divBdr>
            <w:top w:val="none" w:sz="0" w:space="0" w:color="auto"/>
            <w:left w:val="none" w:sz="0" w:space="0" w:color="auto"/>
            <w:bottom w:val="none" w:sz="0" w:space="0" w:color="auto"/>
            <w:right w:val="none" w:sz="0" w:space="0" w:color="auto"/>
          </w:divBdr>
        </w:div>
        <w:div w:id="254170100">
          <w:marLeft w:val="0"/>
          <w:marRight w:val="0"/>
          <w:marTop w:val="0"/>
          <w:marBottom w:val="0"/>
          <w:divBdr>
            <w:top w:val="none" w:sz="0" w:space="0" w:color="auto"/>
            <w:left w:val="none" w:sz="0" w:space="0" w:color="auto"/>
            <w:bottom w:val="none" w:sz="0" w:space="0" w:color="auto"/>
            <w:right w:val="none" w:sz="0" w:space="0" w:color="auto"/>
          </w:divBdr>
        </w:div>
        <w:div w:id="1339964831">
          <w:marLeft w:val="0"/>
          <w:marRight w:val="0"/>
          <w:marTop w:val="0"/>
          <w:marBottom w:val="0"/>
          <w:divBdr>
            <w:top w:val="none" w:sz="0" w:space="0" w:color="auto"/>
            <w:left w:val="none" w:sz="0" w:space="0" w:color="auto"/>
            <w:bottom w:val="none" w:sz="0" w:space="0" w:color="auto"/>
            <w:right w:val="none" w:sz="0" w:space="0" w:color="auto"/>
          </w:divBdr>
        </w:div>
        <w:div w:id="609514277">
          <w:marLeft w:val="0"/>
          <w:marRight w:val="0"/>
          <w:marTop w:val="0"/>
          <w:marBottom w:val="0"/>
          <w:divBdr>
            <w:top w:val="none" w:sz="0" w:space="0" w:color="auto"/>
            <w:left w:val="none" w:sz="0" w:space="0" w:color="auto"/>
            <w:bottom w:val="none" w:sz="0" w:space="0" w:color="auto"/>
            <w:right w:val="none" w:sz="0" w:space="0" w:color="auto"/>
          </w:divBdr>
        </w:div>
        <w:div w:id="1819757998">
          <w:marLeft w:val="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1382982">
      <w:bodyDiv w:val="1"/>
      <w:marLeft w:val="0"/>
      <w:marRight w:val="0"/>
      <w:marTop w:val="0"/>
      <w:marBottom w:val="0"/>
      <w:divBdr>
        <w:top w:val="none" w:sz="0" w:space="0" w:color="auto"/>
        <w:left w:val="none" w:sz="0" w:space="0" w:color="auto"/>
        <w:bottom w:val="none" w:sz="0" w:space="0" w:color="auto"/>
        <w:right w:val="none" w:sz="0" w:space="0" w:color="auto"/>
      </w:divBdr>
    </w:div>
    <w:div w:id="851533434">
      <w:bodyDiv w:val="1"/>
      <w:marLeft w:val="0"/>
      <w:marRight w:val="0"/>
      <w:marTop w:val="0"/>
      <w:marBottom w:val="0"/>
      <w:divBdr>
        <w:top w:val="none" w:sz="0" w:space="0" w:color="auto"/>
        <w:left w:val="none" w:sz="0" w:space="0" w:color="auto"/>
        <w:bottom w:val="none" w:sz="0" w:space="0" w:color="auto"/>
        <w:right w:val="none" w:sz="0" w:space="0" w:color="auto"/>
      </w:divBdr>
    </w:div>
    <w:div w:id="852304591">
      <w:bodyDiv w:val="1"/>
      <w:marLeft w:val="0"/>
      <w:marRight w:val="0"/>
      <w:marTop w:val="0"/>
      <w:marBottom w:val="0"/>
      <w:divBdr>
        <w:top w:val="none" w:sz="0" w:space="0" w:color="auto"/>
        <w:left w:val="none" w:sz="0" w:space="0" w:color="auto"/>
        <w:bottom w:val="none" w:sz="0" w:space="0" w:color="auto"/>
        <w:right w:val="none" w:sz="0" w:space="0" w:color="auto"/>
      </w:divBdr>
    </w:div>
    <w:div w:id="852693118">
      <w:bodyDiv w:val="1"/>
      <w:marLeft w:val="0"/>
      <w:marRight w:val="0"/>
      <w:marTop w:val="0"/>
      <w:marBottom w:val="0"/>
      <w:divBdr>
        <w:top w:val="none" w:sz="0" w:space="0" w:color="auto"/>
        <w:left w:val="none" w:sz="0" w:space="0" w:color="auto"/>
        <w:bottom w:val="none" w:sz="0" w:space="0" w:color="auto"/>
        <w:right w:val="none" w:sz="0" w:space="0" w:color="auto"/>
      </w:divBdr>
    </w:div>
    <w:div w:id="852842255">
      <w:bodyDiv w:val="1"/>
      <w:marLeft w:val="0"/>
      <w:marRight w:val="0"/>
      <w:marTop w:val="0"/>
      <w:marBottom w:val="0"/>
      <w:divBdr>
        <w:top w:val="none" w:sz="0" w:space="0" w:color="auto"/>
        <w:left w:val="none" w:sz="0" w:space="0" w:color="auto"/>
        <w:bottom w:val="none" w:sz="0" w:space="0" w:color="auto"/>
        <w:right w:val="none" w:sz="0" w:space="0" w:color="auto"/>
      </w:divBdr>
    </w:div>
    <w:div w:id="853150943">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3810204">
      <w:bodyDiv w:val="1"/>
      <w:marLeft w:val="0"/>
      <w:marRight w:val="0"/>
      <w:marTop w:val="0"/>
      <w:marBottom w:val="0"/>
      <w:divBdr>
        <w:top w:val="none" w:sz="0" w:space="0" w:color="auto"/>
        <w:left w:val="none" w:sz="0" w:space="0" w:color="auto"/>
        <w:bottom w:val="none" w:sz="0" w:space="0" w:color="auto"/>
        <w:right w:val="none" w:sz="0" w:space="0" w:color="auto"/>
      </w:divBdr>
    </w:div>
    <w:div w:id="854153760">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4462576">
      <w:bodyDiv w:val="1"/>
      <w:marLeft w:val="0"/>
      <w:marRight w:val="0"/>
      <w:marTop w:val="0"/>
      <w:marBottom w:val="0"/>
      <w:divBdr>
        <w:top w:val="none" w:sz="0" w:space="0" w:color="auto"/>
        <w:left w:val="none" w:sz="0" w:space="0" w:color="auto"/>
        <w:bottom w:val="none" w:sz="0" w:space="0" w:color="auto"/>
        <w:right w:val="none" w:sz="0" w:space="0" w:color="auto"/>
      </w:divBdr>
    </w:div>
    <w:div w:id="854806414">
      <w:bodyDiv w:val="1"/>
      <w:marLeft w:val="0"/>
      <w:marRight w:val="0"/>
      <w:marTop w:val="0"/>
      <w:marBottom w:val="0"/>
      <w:divBdr>
        <w:top w:val="none" w:sz="0" w:space="0" w:color="auto"/>
        <w:left w:val="none" w:sz="0" w:space="0" w:color="auto"/>
        <w:bottom w:val="none" w:sz="0" w:space="0" w:color="auto"/>
        <w:right w:val="none" w:sz="0" w:space="0" w:color="auto"/>
      </w:divBdr>
    </w:div>
    <w:div w:id="855072147">
      <w:bodyDiv w:val="1"/>
      <w:marLeft w:val="0"/>
      <w:marRight w:val="0"/>
      <w:marTop w:val="0"/>
      <w:marBottom w:val="0"/>
      <w:divBdr>
        <w:top w:val="none" w:sz="0" w:space="0" w:color="auto"/>
        <w:left w:val="none" w:sz="0" w:space="0" w:color="auto"/>
        <w:bottom w:val="none" w:sz="0" w:space="0" w:color="auto"/>
        <w:right w:val="none" w:sz="0" w:space="0" w:color="auto"/>
      </w:divBdr>
    </w:div>
    <w:div w:id="855853102">
      <w:bodyDiv w:val="1"/>
      <w:marLeft w:val="0"/>
      <w:marRight w:val="0"/>
      <w:marTop w:val="0"/>
      <w:marBottom w:val="0"/>
      <w:divBdr>
        <w:top w:val="none" w:sz="0" w:space="0" w:color="auto"/>
        <w:left w:val="none" w:sz="0" w:space="0" w:color="auto"/>
        <w:bottom w:val="none" w:sz="0" w:space="0" w:color="auto"/>
        <w:right w:val="none" w:sz="0" w:space="0" w:color="auto"/>
      </w:divBdr>
    </w:div>
    <w:div w:id="855927683">
      <w:bodyDiv w:val="1"/>
      <w:marLeft w:val="0"/>
      <w:marRight w:val="0"/>
      <w:marTop w:val="0"/>
      <w:marBottom w:val="0"/>
      <w:divBdr>
        <w:top w:val="none" w:sz="0" w:space="0" w:color="auto"/>
        <w:left w:val="none" w:sz="0" w:space="0" w:color="auto"/>
        <w:bottom w:val="none" w:sz="0" w:space="0" w:color="auto"/>
        <w:right w:val="none" w:sz="0" w:space="0" w:color="auto"/>
      </w:divBdr>
    </w:div>
    <w:div w:id="856503465">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59706895">
      <w:bodyDiv w:val="1"/>
      <w:marLeft w:val="0"/>
      <w:marRight w:val="0"/>
      <w:marTop w:val="0"/>
      <w:marBottom w:val="0"/>
      <w:divBdr>
        <w:top w:val="none" w:sz="0" w:space="0" w:color="auto"/>
        <w:left w:val="none" w:sz="0" w:space="0" w:color="auto"/>
        <w:bottom w:val="none" w:sz="0" w:space="0" w:color="auto"/>
        <w:right w:val="none" w:sz="0" w:space="0" w:color="auto"/>
      </w:divBdr>
    </w:div>
    <w:div w:id="860096264">
      <w:bodyDiv w:val="1"/>
      <w:marLeft w:val="0"/>
      <w:marRight w:val="0"/>
      <w:marTop w:val="0"/>
      <w:marBottom w:val="0"/>
      <w:divBdr>
        <w:top w:val="none" w:sz="0" w:space="0" w:color="auto"/>
        <w:left w:val="none" w:sz="0" w:space="0" w:color="auto"/>
        <w:bottom w:val="none" w:sz="0" w:space="0" w:color="auto"/>
        <w:right w:val="none" w:sz="0" w:space="0" w:color="auto"/>
      </w:divBdr>
    </w:div>
    <w:div w:id="860245207">
      <w:bodyDiv w:val="1"/>
      <w:marLeft w:val="0"/>
      <w:marRight w:val="0"/>
      <w:marTop w:val="0"/>
      <w:marBottom w:val="0"/>
      <w:divBdr>
        <w:top w:val="none" w:sz="0" w:space="0" w:color="auto"/>
        <w:left w:val="none" w:sz="0" w:space="0" w:color="auto"/>
        <w:bottom w:val="none" w:sz="0" w:space="0" w:color="auto"/>
        <w:right w:val="none" w:sz="0" w:space="0" w:color="auto"/>
      </w:divBdr>
      <w:divsChild>
        <w:div w:id="1939485313">
          <w:marLeft w:val="0"/>
          <w:marRight w:val="0"/>
          <w:marTop w:val="0"/>
          <w:marBottom w:val="0"/>
          <w:divBdr>
            <w:top w:val="none" w:sz="0" w:space="0" w:color="auto"/>
            <w:left w:val="none" w:sz="0" w:space="0" w:color="auto"/>
            <w:bottom w:val="none" w:sz="0" w:space="0" w:color="auto"/>
            <w:right w:val="none" w:sz="0" w:space="0" w:color="auto"/>
          </w:divBdr>
        </w:div>
        <w:div w:id="339695523">
          <w:marLeft w:val="0"/>
          <w:marRight w:val="0"/>
          <w:marTop w:val="0"/>
          <w:marBottom w:val="0"/>
          <w:divBdr>
            <w:top w:val="none" w:sz="0" w:space="0" w:color="auto"/>
            <w:left w:val="none" w:sz="0" w:space="0" w:color="auto"/>
            <w:bottom w:val="none" w:sz="0" w:space="0" w:color="auto"/>
            <w:right w:val="none" w:sz="0" w:space="0" w:color="auto"/>
          </w:divBdr>
        </w:div>
        <w:div w:id="711148917">
          <w:marLeft w:val="0"/>
          <w:marRight w:val="0"/>
          <w:marTop w:val="0"/>
          <w:marBottom w:val="0"/>
          <w:divBdr>
            <w:top w:val="none" w:sz="0" w:space="0" w:color="auto"/>
            <w:left w:val="none" w:sz="0" w:space="0" w:color="auto"/>
            <w:bottom w:val="none" w:sz="0" w:space="0" w:color="auto"/>
            <w:right w:val="none" w:sz="0" w:space="0" w:color="auto"/>
          </w:divBdr>
        </w:div>
        <w:div w:id="588080495">
          <w:marLeft w:val="0"/>
          <w:marRight w:val="0"/>
          <w:marTop w:val="0"/>
          <w:marBottom w:val="0"/>
          <w:divBdr>
            <w:top w:val="none" w:sz="0" w:space="0" w:color="auto"/>
            <w:left w:val="none" w:sz="0" w:space="0" w:color="auto"/>
            <w:bottom w:val="none" w:sz="0" w:space="0" w:color="auto"/>
            <w:right w:val="none" w:sz="0" w:space="0" w:color="auto"/>
          </w:divBdr>
        </w:div>
        <w:div w:id="2063095156">
          <w:marLeft w:val="0"/>
          <w:marRight w:val="0"/>
          <w:marTop w:val="0"/>
          <w:marBottom w:val="0"/>
          <w:divBdr>
            <w:top w:val="none" w:sz="0" w:space="0" w:color="auto"/>
            <w:left w:val="none" w:sz="0" w:space="0" w:color="auto"/>
            <w:bottom w:val="none" w:sz="0" w:space="0" w:color="auto"/>
            <w:right w:val="none" w:sz="0" w:space="0" w:color="auto"/>
          </w:divBdr>
        </w:div>
        <w:div w:id="1548486233">
          <w:marLeft w:val="0"/>
          <w:marRight w:val="0"/>
          <w:marTop w:val="0"/>
          <w:marBottom w:val="0"/>
          <w:divBdr>
            <w:top w:val="none" w:sz="0" w:space="0" w:color="auto"/>
            <w:left w:val="none" w:sz="0" w:space="0" w:color="auto"/>
            <w:bottom w:val="none" w:sz="0" w:space="0" w:color="auto"/>
            <w:right w:val="none" w:sz="0" w:space="0" w:color="auto"/>
          </w:divBdr>
        </w:div>
        <w:div w:id="510340470">
          <w:marLeft w:val="0"/>
          <w:marRight w:val="0"/>
          <w:marTop w:val="0"/>
          <w:marBottom w:val="0"/>
          <w:divBdr>
            <w:top w:val="none" w:sz="0" w:space="0" w:color="auto"/>
            <w:left w:val="none" w:sz="0" w:space="0" w:color="auto"/>
            <w:bottom w:val="none" w:sz="0" w:space="0" w:color="auto"/>
            <w:right w:val="none" w:sz="0" w:space="0" w:color="auto"/>
          </w:divBdr>
        </w:div>
        <w:div w:id="318585119">
          <w:marLeft w:val="0"/>
          <w:marRight w:val="0"/>
          <w:marTop w:val="0"/>
          <w:marBottom w:val="0"/>
          <w:divBdr>
            <w:top w:val="none" w:sz="0" w:space="0" w:color="auto"/>
            <w:left w:val="none" w:sz="0" w:space="0" w:color="auto"/>
            <w:bottom w:val="none" w:sz="0" w:space="0" w:color="auto"/>
            <w:right w:val="none" w:sz="0" w:space="0" w:color="auto"/>
          </w:divBdr>
        </w:div>
        <w:div w:id="29772471">
          <w:marLeft w:val="0"/>
          <w:marRight w:val="0"/>
          <w:marTop w:val="0"/>
          <w:marBottom w:val="0"/>
          <w:divBdr>
            <w:top w:val="none" w:sz="0" w:space="0" w:color="auto"/>
            <w:left w:val="none" w:sz="0" w:space="0" w:color="auto"/>
            <w:bottom w:val="none" w:sz="0" w:space="0" w:color="auto"/>
            <w:right w:val="none" w:sz="0" w:space="0" w:color="auto"/>
          </w:divBdr>
        </w:div>
        <w:div w:id="1574242990">
          <w:marLeft w:val="0"/>
          <w:marRight w:val="0"/>
          <w:marTop w:val="0"/>
          <w:marBottom w:val="0"/>
          <w:divBdr>
            <w:top w:val="none" w:sz="0" w:space="0" w:color="auto"/>
            <w:left w:val="none" w:sz="0" w:space="0" w:color="auto"/>
            <w:bottom w:val="none" w:sz="0" w:space="0" w:color="auto"/>
            <w:right w:val="none" w:sz="0" w:space="0" w:color="auto"/>
          </w:divBdr>
        </w:div>
        <w:div w:id="1277709962">
          <w:marLeft w:val="0"/>
          <w:marRight w:val="0"/>
          <w:marTop w:val="0"/>
          <w:marBottom w:val="0"/>
          <w:divBdr>
            <w:top w:val="none" w:sz="0" w:space="0" w:color="auto"/>
            <w:left w:val="none" w:sz="0" w:space="0" w:color="auto"/>
            <w:bottom w:val="none" w:sz="0" w:space="0" w:color="auto"/>
            <w:right w:val="none" w:sz="0" w:space="0" w:color="auto"/>
          </w:divBdr>
        </w:div>
        <w:div w:id="449862684">
          <w:marLeft w:val="0"/>
          <w:marRight w:val="0"/>
          <w:marTop w:val="0"/>
          <w:marBottom w:val="0"/>
          <w:divBdr>
            <w:top w:val="none" w:sz="0" w:space="0" w:color="auto"/>
            <w:left w:val="none" w:sz="0" w:space="0" w:color="auto"/>
            <w:bottom w:val="none" w:sz="0" w:space="0" w:color="auto"/>
            <w:right w:val="none" w:sz="0" w:space="0" w:color="auto"/>
          </w:divBdr>
        </w:div>
        <w:div w:id="1300839332">
          <w:marLeft w:val="0"/>
          <w:marRight w:val="0"/>
          <w:marTop w:val="0"/>
          <w:marBottom w:val="0"/>
          <w:divBdr>
            <w:top w:val="none" w:sz="0" w:space="0" w:color="auto"/>
            <w:left w:val="none" w:sz="0" w:space="0" w:color="auto"/>
            <w:bottom w:val="none" w:sz="0" w:space="0" w:color="auto"/>
            <w:right w:val="none" w:sz="0" w:space="0" w:color="auto"/>
          </w:divBdr>
        </w:div>
        <w:div w:id="420224370">
          <w:marLeft w:val="0"/>
          <w:marRight w:val="0"/>
          <w:marTop w:val="0"/>
          <w:marBottom w:val="0"/>
          <w:divBdr>
            <w:top w:val="none" w:sz="0" w:space="0" w:color="auto"/>
            <w:left w:val="none" w:sz="0" w:space="0" w:color="auto"/>
            <w:bottom w:val="none" w:sz="0" w:space="0" w:color="auto"/>
            <w:right w:val="none" w:sz="0" w:space="0" w:color="auto"/>
          </w:divBdr>
        </w:div>
        <w:div w:id="541984832">
          <w:marLeft w:val="0"/>
          <w:marRight w:val="0"/>
          <w:marTop w:val="0"/>
          <w:marBottom w:val="0"/>
          <w:divBdr>
            <w:top w:val="none" w:sz="0" w:space="0" w:color="auto"/>
            <w:left w:val="none" w:sz="0" w:space="0" w:color="auto"/>
            <w:bottom w:val="none" w:sz="0" w:space="0" w:color="auto"/>
            <w:right w:val="none" w:sz="0" w:space="0" w:color="auto"/>
          </w:divBdr>
        </w:div>
        <w:div w:id="328682143">
          <w:marLeft w:val="0"/>
          <w:marRight w:val="0"/>
          <w:marTop w:val="0"/>
          <w:marBottom w:val="0"/>
          <w:divBdr>
            <w:top w:val="none" w:sz="0" w:space="0" w:color="auto"/>
            <w:left w:val="none" w:sz="0" w:space="0" w:color="auto"/>
            <w:bottom w:val="none" w:sz="0" w:space="0" w:color="auto"/>
            <w:right w:val="none" w:sz="0" w:space="0" w:color="auto"/>
          </w:divBdr>
        </w:div>
        <w:div w:id="1491559169">
          <w:marLeft w:val="0"/>
          <w:marRight w:val="0"/>
          <w:marTop w:val="0"/>
          <w:marBottom w:val="0"/>
          <w:divBdr>
            <w:top w:val="none" w:sz="0" w:space="0" w:color="auto"/>
            <w:left w:val="none" w:sz="0" w:space="0" w:color="auto"/>
            <w:bottom w:val="none" w:sz="0" w:space="0" w:color="auto"/>
            <w:right w:val="none" w:sz="0" w:space="0" w:color="auto"/>
          </w:divBdr>
        </w:div>
        <w:div w:id="1397166387">
          <w:marLeft w:val="0"/>
          <w:marRight w:val="0"/>
          <w:marTop w:val="0"/>
          <w:marBottom w:val="0"/>
          <w:divBdr>
            <w:top w:val="none" w:sz="0" w:space="0" w:color="auto"/>
            <w:left w:val="none" w:sz="0" w:space="0" w:color="auto"/>
            <w:bottom w:val="none" w:sz="0" w:space="0" w:color="auto"/>
            <w:right w:val="none" w:sz="0" w:space="0" w:color="auto"/>
          </w:divBdr>
        </w:div>
        <w:div w:id="1575432203">
          <w:marLeft w:val="0"/>
          <w:marRight w:val="0"/>
          <w:marTop w:val="0"/>
          <w:marBottom w:val="0"/>
          <w:divBdr>
            <w:top w:val="none" w:sz="0" w:space="0" w:color="auto"/>
            <w:left w:val="none" w:sz="0" w:space="0" w:color="auto"/>
            <w:bottom w:val="none" w:sz="0" w:space="0" w:color="auto"/>
            <w:right w:val="none" w:sz="0" w:space="0" w:color="auto"/>
          </w:divBdr>
        </w:div>
        <w:div w:id="487792473">
          <w:marLeft w:val="0"/>
          <w:marRight w:val="0"/>
          <w:marTop w:val="0"/>
          <w:marBottom w:val="0"/>
          <w:divBdr>
            <w:top w:val="none" w:sz="0" w:space="0" w:color="auto"/>
            <w:left w:val="none" w:sz="0" w:space="0" w:color="auto"/>
            <w:bottom w:val="none" w:sz="0" w:space="0" w:color="auto"/>
            <w:right w:val="none" w:sz="0" w:space="0" w:color="auto"/>
          </w:divBdr>
        </w:div>
        <w:div w:id="1010375878">
          <w:marLeft w:val="0"/>
          <w:marRight w:val="0"/>
          <w:marTop w:val="0"/>
          <w:marBottom w:val="0"/>
          <w:divBdr>
            <w:top w:val="none" w:sz="0" w:space="0" w:color="auto"/>
            <w:left w:val="none" w:sz="0" w:space="0" w:color="auto"/>
            <w:bottom w:val="none" w:sz="0" w:space="0" w:color="auto"/>
            <w:right w:val="none" w:sz="0" w:space="0" w:color="auto"/>
          </w:divBdr>
        </w:div>
        <w:div w:id="1594388879">
          <w:marLeft w:val="0"/>
          <w:marRight w:val="0"/>
          <w:marTop w:val="0"/>
          <w:marBottom w:val="0"/>
          <w:divBdr>
            <w:top w:val="none" w:sz="0" w:space="0" w:color="auto"/>
            <w:left w:val="none" w:sz="0" w:space="0" w:color="auto"/>
            <w:bottom w:val="none" w:sz="0" w:space="0" w:color="auto"/>
            <w:right w:val="none" w:sz="0" w:space="0" w:color="auto"/>
          </w:divBdr>
        </w:div>
        <w:div w:id="645278149">
          <w:marLeft w:val="0"/>
          <w:marRight w:val="0"/>
          <w:marTop w:val="0"/>
          <w:marBottom w:val="0"/>
          <w:divBdr>
            <w:top w:val="none" w:sz="0" w:space="0" w:color="auto"/>
            <w:left w:val="none" w:sz="0" w:space="0" w:color="auto"/>
            <w:bottom w:val="none" w:sz="0" w:space="0" w:color="auto"/>
            <w:right w:val="none" w:sz="0" w:space="0" w:color="auto"/>
          </w:divBdr>
        </w:div>
        <w:div w:id="2138987726">
          <w:marLeft w:val="0"/>
          <w:marRight w:val="0"/>
          <w:marTop w:val="0"/>
          <w:marBottom w:val="0"/>
          <w:divBdr>
            <w:top w:val="none" w:sz="0" w:space="0" w:color="auto"/>
            <w:left w:val="none" w:sz="0" w:space="0" w:color="auto"/>
            <w:bottom w:val="none" w:sz="0" w:space="0" w:color="auto"/>
            <w:right w:val="none" w:sz="0" w:space="0" w:color="auto"/>
          </w:divBdr>
        </w:div>
        <w:div w:id="1937714394">
          <w:marLeft w:val="0"/>
          <w:marRight w:val="0"/>
          <w:marTop w:val="0"/>
          <w:marBottom w:val="0"/>
          <w:divBdr>
            <w:top w:val="none" w:sz="0" w:space="0" w:color="auto"/>
            <w:left w:val="none" w:sz="0" w:space="0" w:color="auto"/>
            <w:bottom w:val="none" w:sz="0" w:space="0" w:color="auto"/>
            <w:right w:val="none" w:sz="0" w:space="0" w:color="auto"/>
          </w:divBdr>
        </w:div>
        <w:div w:id="1108741504">
          <w:marLeft w:val="0"/>
          <w:marRight w:val="0"/>
          <w:marTop w:val="0"/>
          <w:marBottom w:val="0"/>
          <w:divBdr>
            <w:top w:val="none" w:sz="0" w:space="0" w:color="auto"/>
            <w:left w:val="none" w:sz="0" w:space="0" w:color="auto"/>
            <w:bottom w:val="none" w:sz="0" w:space="0" w:color="auto"/>
            <w:right w:val="none" w:sz="0" w:space="0" w:color="auto"/>
          </w:divBdr>
        </w:div>
        <w:div w:id="2112044550">
          <w:marLeft w:val="0"/>
          <w:marRight w:val="0"/>
          <w:marTop w:val="0"/>
          <w:marBottom w:val="0"/>
          <w:divBdr>
            <w:top w:val="none" w:sz="0" w:space="0" w:color="auto"/>
            <w:left w:val="none" w:sz="0" w:space="0" w:color="auto"/>
            <w:bottom w:val="none" w:sz="0" w:space="0" w:color="auto"/>
            <w:right w:val="none" w:sz="0" w:space="0" w:color="auto"/>
          </w:divBdr>
        </w:div>
        <w:div w:id="310445389">
          <w:marLeft w:val="0"/>
          <w:marRight w:val="0"/>
          <w:marTop w:val="0"/>
          <w:marBottom w:val="0"/>
          <w:divBdr>
            <w:top w:val="none" w:sz="0" w:space="0" w:color="auto"/>
            <w:left w:val="none" w:sz="0" w:space="0" w:color="auto"/>
            <w:bottom w:val="none" w:sz="0" w:space="0" w:color="auto"/>
            <w:right w:val="none" w:sz="0" w:space="0" w:color="auto"/>
          </w:divBdr>
        </w:div>
        <w:div w:id="1901593851">
          <w:marLeft w:val="0"/>
          <w:marRight w:val="0"/>
          <w:marTop w:val="0"/>
          <w:marBottom w:val="0"/>
          <w:divBdr>
            <w:top w:val="none" w:sz="0" w:space="0" w:color="auto"/>
            <w:left w:val="none" w:sz="0" w:space="0" w:color="auto"/>
            <w:bottom w:val="none" w:sz="0" w:space="0" w:color="auto"/>
            <w:right w:val="none" w:sz="0" w:space="0" w:color="auto"/>
          </w:divBdr>
        </w:div>
        <w:div w:id="151678385">
          <w:marLeft w:val="0"/>
          <w:marRight w:val="0"/>
          <w:marTop w:val="0"/>
          <w:marBottom w:val="0"/>
          <w:divBdr>
            <w:top w:val="none" w:sz="0" w:space="0" w:color="auto"/>
            <w:left w:val="none" w:sz="0" w:space="0" w:color="auto"/>
            <w:bottom w:val="none" w:sz="0" w:space="0" w:color="auto"/>
            <w:right w:val="none" w:sz="0" w:space="0" w:color="auto"/>
          </w:divBdr>
        </w:div>
        <w:div w:id="1429693596">
          <w:marLeft w:val="0"/>
          <w:marRight w:val="0"/>
          <w:marTop w:val="0"/>
          <w:marBottom w:val="0"/>
          <w:divBdr>
            <w:top w:val="none" w:sz="0" w:space="0" w:color="auto"/>
            <w:left w:val="none" w:sz="0" w:space="0" w:color="auto"/>
            <w:bottom w:val="none" w:sz="0" w:space="0" w:color="auto"/>
            <w:right w:val="none" w:sz="0" w:space="0" w:color="auto"/>
          </w:divBdr>
        </w:div>
        <w:div w:id="1516192879">
          <w:marLeft w:val="0"/>
          <w:marRight w:val="0"/>
          <w:marTop w:val="0"/>
          <w:marBottom w:val="0"/>
          <w:divBdr>
            <w:top w:val="none" w:sz="0" w:space="0" w:color="auto"/>
            <w:left w:val="none" w:sz="0" w:space="0" w:color="auto"/>
            <w:bottom w:val="none" w:sz="0" w:space="0" w:color="auto"/>
            <w:right w:val="none" w:sz="0" w:space="0" w:color="auto"/>
          </w:divBdr>
        </w:div>
        <w:div w:id="2079665562">
          <w:marLeft w:val="0"/>
          <w:marRight w:val="0"/>
          <w:marTop w:val="0"/>
          <w:marBottom w:val="0"/>
          <w:divBdr>
            <w:top w:val="none" w:sz="0" w:space="0" w:color="auto"/>
            <w:left w:val="none" w:sz="0" w:space="0" w:color="auto"/>
            <w:bottom w:val="none" w:sz="0" w:space="0" w:color="auto"/>
            <w:right w:val="none" w:sz="0" w:space="0" w:color="auto"/>
          </w:divBdr>
        </w:div>
        <w:div w:id="142087508">
          <w:marLeft w:val="0"/>
          <w:marRight w:val="0"/>
          <w:marTop w:val="0"/>
          <w:marBottom w:val="0"/>
          <w:divBdr>
            <w:top w:val="none" w:sz="0" w:space="0" w:color="auto"/>
            <w:left w:val="none" w:sz="0" w:space="0" w:color="auto"/>
            <w:bottom w:val="none" w:sz="0" w:space="0" w:color="auto"/>
            <w:right w:val="none" w:sz="0" w:space="0" w:color="auto"/>
          </w:divBdr>
        </w:div>
        <w:div w:id="1061442858">
          <w:marLeft w:val="0"/>
          <w:marRight w:val="0"/>
          <w:marTop w:val="0"/>
          <w:marBottom w:val="0"/>
          <w:divBdr>
            <w:top w:val="none" w:sz="0" w:space="0" w:color="auto"/>
            <w:left w:val="none" w:sz="0" w:space="0" w:color="auto"/>
            <w:bottom w:val="none" w:sz="0" w:space="0" w:color="auto"/>
            <w:right w:val="none" w:sz="0" w:space="0" w:color="auto"/>
          </w:divBdr>
        </w:div>
        <w:div w:id="1535846742">
          <w:marLeft w:val="0"/>
          <w:marRight w:val="0"/>
          <w:marTop w:val="0"/>
          <w:marBottom w:val="0"/>
          <w:divBdr>
            <w:top w:val="none" w:sz="0" w:space="0" w:color="auto"/>
            <w:left w:val="none" w:sz="0" w:space="0" w:color="auto"/>
            <w:bottom w:val="none" w:sz="0" w:space="0" w:color="auto"/>
            <w:right w:val="none" w:sz="0" w:space="0" w:color="auto"/>
          </w:divBdr>
        </w:div>
        <w:div w:id="1847284845">
          <w:marLeft w:val="0"/>
          <w:marRight w:val="0"/>
          <w:marTop w:val="0"/>
          <w:marBottom w:val="0"/>
          <w:divBdr>
            <w:top w:val="none" w:sz="0" w:space="0" w:color="auto"/>
            <w:left w:val="none" w:sz="0" w:space="0" w:color="auto"/>
            <w:bottom w:val="none" w:sz="0" w:space="0" w:color="auto"/>
            <w:right w:val="none" w:sz="0" w:space="0" w:color="auto"/>
          </w:divBdr>
        </w:div>
        <w:div w:id="168495391">
          <w:marLeft w:val="0"/>
          <w:marRight w:val="0"/>
          <w:marTop w:val="0"/>
          <w:marBottom w:val="0"/>
          <w:divBdr>
            <w:top w:val="none" w:sz="0" w:space="0" w:color="auto"/>
            <w:left w:val="none" w:sz="0" w:space="0" w:color="auto"/>
            <w:bottom w:val="none" w:sz="0" w:space="0" w:color="auto"/>
            <w:right w:val="none" w:sz="0" w:space="0" w:color="auto"/>
          </w:divBdr>
        </w:div>
        <w:div w:id="1672560056">
          <w:marLeft w:val="0"/>
          <w:marRight w:val="0"/>
          <w:marTop w:val="0"/>
          <w:marBottom w:val="0"/>
          <w:divBdr>
            <w:top w:val="none" w:sz="0" w:space="0" w:color="auto"/>
            <w:left w:val="none" w:sz="0" w:space="0" w:color="auto"/>
            <w:bottom w:val="none" w:sz="0" w:space="0" w:color="auto"/>
            <w:right w:val="none" w:sz="0" w:space="0" w:color="auto"/>
          </w:divBdr>
        </w:div>
        <w:div w:id="1344163149">
          <w:marLeft w:val="0"/>
          <w:marRight w:val="0"/>
          <w:marTop w:val="0"/>
          <w:marBottom w:val="0"/>
          <w:divBdr>
            <w:top w:val="none" w:sz="0" w:space="0" w:color="auto"/>
            <w:left w:val="none" w:sz="0" w:space="0" w:color="auto"/>
            <w:bottom w:val="none" w:sz="0" w:space="0" w:color="auto"/>
            <w:right w:val="none" w:sz="0" w:space="0" w:color="auto"/>
          </w:divBdr>
        </w:div>
        <w:div w:id="261883608">
          <w:marLeft w:val="0"/>
          <w:marRight w:val="0"/>
          <w:marTop w:val="0"/>
          <w:marBottom w:val="0"/>
          <w:divBdr>
            <w:top w:val="none" w:sz="0" w:space="0" w:color="auto"/>
            <w:left w:val="none" w:sz="0" w:space="0" w:color="auto"/>
            <w:bottom w:val="none" w:sz="0" w:space="0" w:color="auto"/>
            <w:right w:val="none" w:sz="0" w:space="0" w:color="auto"/>
          </w:divBdr>
        </w:div>
        <w:div w:id="148444463">
          <w:marLeft w:val="0"/>
          <w:marRight w:val="0"/>
          <w:marTop w:val="0"/>
          <w:marBottom w:val="0"/>
          <w:divBdr>
            <w:top w:val="none" w:sz="0" w:space="0" w:color="auto"/>
            <w:left w:val="none" w:sz="0" w:space="0" w:color="auto"/>
            <w:bottom w:val="none" w:sz="0" w:space="0" w:color="auto"/>
            <w:right w:val="none" w:sz="0" w:space="0" w:color="auto"/>
          </w:divBdr>
        </w:div>
        <w:div w:id="1212376881">
          <w:marLeft w:val="0"/>
          <w:marRight w:val="0"/>
          <w:marTop w:val="0"/>
          <w:marBottom w:val="0"/>
          <w:divBdr>
            <w:top w:val="none" w:sz="0" w:space="0" w:color="auto"/>
            <w:left w:val="none" w:sz="0" w:space="0" w:color="auto"/>
            <w:bottom w:val="none" w:sz="0" w:space="0" w:color="auto"/>
            <w:right w:val="none" w:sz="0" w:space="0" w:color="auto"/>
          </w:divBdr>
        </w:div>
        <w:div w:id="1855997445">
          <w:marLeft w:val="0"/>
          <w:marRight w:val="0"/>
          <w:marTop w:val="0"/>
          <w:marBottom w:val="0"/>
          <w:divBdr>
            <w:top w:val="none" w:sz="0" w:space="0" w:color="auto"/>
            <w:left w:val="none" w:sz="0" w:space="0" w:color="auto"/>
            <w:bottom w:val="none" w:sz="0" w:space="0" w:color="auto"/>
            <w:right w:val="none" w:sz="0" w:space="0" w:color="auto"/>
          </w:divBdr>
        </w:div>
        <w:div w:id="1570993201">
          <w:marLeft w:val="0"/>
          <w:marRight w:val="0"/>
          <w:marTop w:val="0"/>
          <w:marBottom w:val="0"/>
          <w:divBdr>
            <w:top w:val="none" w:sz="0" w:space="0" w:color="auto"/>
            <w:left w:val="none" w:sz="0" w:space="0" w:color="auto"/>
            <w:bottom w:val="none" w:sz="0" w:space="0" w:color="auto"/>
            <w:right w:val="none" w:sz="0" w:space="0" w:color="auto"/>
          </w:divBdr>
        </w:div>
        <w:div w:id="656497113">
          <w:marLeft w:val="0"/>
          <w:marRight w:val="0"/>
          <w:marTop w:val="0"/>
          <w:marBottom w:val="0"/>
          <w:divBdr>
            <w:top w:val="none" w:sz="0" w:space="0" w:color="auto"/>
            <w:left w:val="none" w:sz="0" w:space="0" w:color="auto"/>
            <w:bottom w:val="none" w:sz="0" w:space="0" w:color="auto"/>
            <w:right w:val="none" w:sz="0" w:space="0" w:color="auto"/>
          </w:divBdr>
        </w:div>
        <w:div w:id="2037851452">
          <w:marLeft w:val="0"/>
          <w:marRight w:val="0"/>
          <w:marTop w:val="0"/>
          <w:marBottom w:val="0"/>
          <w:divBdr>
            <w:top w:val="none" w:sz="0" w:space="0" w:color="auto"/>
            <w:left w:val="none" w:sz="0" w:space="0" w:color="auto"/>
            <w:bottom w:val="none" w:sz="0" w:space="0" w:color="auto"/>
            <w:right w:val="none" w:sz="0" w:space="0" w:color="auto"/>
          </w:divBdr>
        </w:div>
        <w:div w:id="2002535398">
          <w:marLeft w:val="0"/>
          <w:marRight w:val="0"/>
          <w:marTop w:val="0"/>
          <w:marBottom w:val="0"/>
          <w:divBdr>
            <w:top w:val="none" w:sz="0" w:space="0" w:color="auto"/>
            <w:left w:val="none" w:sz="0" w:space="0" w:color="auto"/>
            <w:bottom w:val="none" w:sz="0" w:space="0" w:color="auto"/>
            <w:right w:val="none" w:sz="0" w:space="0" w:color="auto"/>
          </w:divBdr>
        </w:div>
        <w:div w:id="1842426319">
          <w:marLeft w:val="0"/>
          <w:marRight w:val="0"/>
          <w:marTop w:val="0"/>
          <w:marBottom w:val="0"/>
          <w:divBdr>
            <w:top w:val="none" w:sz="0" w:space="0" w:color="auto"/>
            <w:left w:val="none" w:sz="0" w:space="0" w:color="auto"/>
            <w:bottom w:val="none" w:sz="0" w:space="0" w:color="auto"/>
            <w:right w:val="none" w:sz="0" w:space="0" w:color="auto"/>
          </w:divBdr>
        </w:div>
        <w:div w:id="1522624081">
          <w:marLeft w:val="0"/>
          <w:marRight w:val="0"/>
          <w:marTop w:val="0"/>
          <w:marBottom w:val="0"/>
          <w:divBdr>
            <w:top w:val="none" w:sz="0" w:space="0" w:color="auto"/>
            <w:left w:val="none" w:sz="0" w:space="0" w:color="auto"/>
            <w:bottom w:val="none" w:sz="0" w:space="0" w:color="auto"/>
            <w:right w:val="none" w:sz="0" w:space="0" w:color="auto"/>
          </w:divBdr>
        </w:div>
        <w:div w:id="1391924611">
          <w:marLeft w:val="0"/>
          <w:marRight w:val="0"/>
          <w:marTop w:val="0"/>
          <w:marBottom w:val="0"/>
          <w:divBdr>
            <w:top w:val="none" w:sz="0" w:space="0" w:color="auto"/>
            <w:left w:val="none" w:sz="0" w:space="0" w:color="auto"/>
            <w:bottom w:val="none" w:sz="0" w:space="0" w:color="auto"/>
            <w:right w:val="none" w:sz="0" w:space="0" w:color="auto"/>
          </w:divBdr>
        </w:div>
        <w:div w:id="1231312623">
          <w:marLeft w:val="0"/>
          <w:marRight w:val="0"/>
          <w:marTop w:val="0"/>
          <w:marBottom w:val="0"/>
          <w:divBdr>
            <w:top w:val="none" w:sz="0" w:space="0" w:color="auto"/>
            <w:left w:val="none" w:sz="0" w:space="0" w:color="auto"/>
            <w:bottom w:val="none" w:sz="0" w:space="0" w:color="auto"/>
            <w:right w:val="none" w:sz="0" w:space="0" w:color="auto"/>
          </w:divBdr>
        </w:div>
        <w:div w:id="727073726">
          <w:marLeft w:val="0"/>
          <w:marRight w:val="0"/>
          <w:marTop w:val="0"/>
          <w:marBottom w:val="0"/>
          <w:divBdr>
            <w:top w:val="none" w:sz="0" w:space="0" w:color="auto"/>
            <w:left w:val="none" w:sz="0" w:space="0" w:color="auto"/>
            <w:bottom w:val="none" w:sz="0" w:space="0" w:color="auto"/>
            <w:right w:val="none" w:sz="0" w:space="0" w:color="auto"/>
          </w:divBdr>
        </w:div>
        <w:div w:id="1545869745">
          <w:marLeft w:val="0"/>
          <w:marRight w:val="0"/>
          <w:marTop w:val="0"/>
          <w:marBottom w:val="0"/>
          <w:divBdr>
            <w:top w:val="none" w:sz="0" w:space="0" w:color="auto"/>
            <w:left w:val="none" w:sz="0" w:space="0" w:color="auto"/>
            <w:bottom w:val="none" w:sz="0" w:space="0" w:color="auto"/>
            <w:right w:val="none" w:sz="0" w:space="0" w:color="auto"/>
          </w:divBdr>
        </w:div>
        <w:div w:id="939532116">
          <w:marLeft w:val="0"/>
          <w:marRight w:val="0"/>
          <w:marTop w:val="0"/>
          <w:marBottom w:val="0"/>
          <w:divBdr>
            <w:top w:val="none" w:sz="0" w:space="0" w:color="auto"/>
            <w:left w:val="none" w:sz="0" w:space="0" w:color="auto"/>
            <w:bottom w:val="none" w:sz="0" w:space="0" w:color="auto"/>
            <w:right w:val="none" w:sz="0" w:space="0" w:color="auto"/>
          </w:divBdr>
        </w:div>
        <w:div w:id="1956062745">
          <w:marLeft w:val="0"/>
          <w:marRight w:val="0"/>
          <w:marTop w:val="0"/>
          <w:marBottom w:val="0"/>
          <w:divBdr>
            <w:top w:val="none" w:sz="0" w:space="0" w:color="auto"/>
            <w:left w:val="none" w:sz="0" w:space="0" w:color="auto"/>
            <w:bottom w:val="none" w:sz="0" w:space="0" w:color="auto"/>
            <w:right w:val="none" w:sz="0" w:space="0" w:color="auto"/>
          </w:divBdr>
        </w:div>
        <w:div w:id="415177113">
          <w:marLeft w:val="0"/>
          <w:marRight w:val="0"/>
          <w:marTop w:val="0"/>
          <w:marBottom w:val="0"/>
          <w:divBdr>
            <w:top w:val="none" w:sz="0" w:space="0" w:color="auto"/>
            <w:left w:val="none" w:sz="0" w:space="0" w:color="auto"/>
            <w:bottom w:val="none" w:sz="0" w:space="0" w:color="auto"/>
            <w:right w:val="none" w:sz="0" w:space="0" w:color="auto"/>
          </w:divBdr>
        </w:div>
        <w:div w:id="205340263">
          <w:marLeft w:val="0"/>
          <w:marRight w:val="0"/>
          <w:marTop w:val="0"/>
          <w:marBottom w:val="0"/>
          <w:divBdr>
            <w:top w:val="none" w:sz="0" w:space="0" w:color="auto"/>
            <w:left w:val="none" w:sz="0" w:space="0" w:color="auto"/>
            <w:bottom w:val="none" w:sz="0" w:space="0" w:color="auto"/>
            <w:right w:val="none" w:sz="0" w:space="0" w:color="auto"/>
          </w:divBdr>
        </w:div>
        <w:div w:id="42557833">
          <w:marLeft w:val="0"/>
          <w:marRight w:val="0"/>
          <w:marTop w:val="0"/>
          <w:marBottom w:val="0"/>
          <w:divBdr>
            <w:top w:val="none" w:sz="0" w:space="0" w:color="auto"/>
            <w:left w:val="none" w:sz="0" w:space="0" w:color="auto"/>
            <w:bottom w:val="none" w:sz="0" w:space="0" w:color="auto"/>
            <w:right w:val="none" w:sz="0" w:space="0" w:color="auto"/>
          </w:divBdr>
        </w:div>
        <w:div w:id="1946037742">
          <w:marLeft w:val="0"/>
          <w:marRight w:val="0"/>
          <w:marTop w:val="0"/>
          <w:marBottom w:val="0"/>
          <w:divBdr>
            <w:top w:val="none" w:sz="0" w:space="0" w:color="auto"/>
            <w:left w:val="none" w:sz="0" w:space="0" w:color="auto"/>
            <w:bottom w:val="none" w:sz="0" w:space="0" w:color="auto"/>
            <w:right w:val="none" w:sz="0" w:space="0" w:color="auto"/>
          </w:divBdr>
        </w:div>
        <w:div w:id="660696095">
          <w:marLeft w:val="0"/>
          <w:marRight w:val="0"/>
          <w:marTop w:val="0"/>
          <w:marBottom w:val="0"/>
          <w:divBdr>
            <w:top w:val="none" w:sz="0" w:space="0" w:color="auto"/>
            <w:left w:val="none" w:sz="0" w:space="0" w:color="auto"/>
            <w:bottom w:val="none" w:sz="0" w:space="0" w:color="auto"/>
            <w:right w:val="none" w:sz="0" w:space="0" w:color="auto"/>
          </w:divBdr>
        </w:div>
        <w:div w:id="135294502">
          <w:marLeft w:val="0"/>
          <w:marRight w:val="0"/>
          <w:marTop w:val="0"/>
          <w:marBottom w:val="0"/>
          <w:divBdr>
            <w:top w:val="none" w:sz="0" w:space="0" w:color="auto"/>
            <w:left w:val="none" w:sz="0" w:space="0" w:color="auto"/>
            <w:bottom w:val="none" w:sz="0" w:space="0" w:color="auto"/>
            <w:right w:val="none" w:sz="0" w:space="0" w:color="auto"/>
          </w:divBdr>
        </w:div>
        <w:div w:id="1334915027">
          <w:marLeft w:val="0"/>
          <w:marRight w:val="0"/>
          <w:marTop w:val="0"/>
          <w:marBottom w:val="0"/>
          <w:divBdr>
            <w:top w:val="none" w:sz="0" w:space="0" w:color="auto"/>
            <w:left w:val="none" w:sz="0" w:space="0" w:color="auto"/>
            <w:bottom w:val="none" w:sz="0" w:space="0" w:color="auto"/>
            <w:right w:val="none" w:sz="0" w:space="0" w:color="auto"/>
          </w:divBdr>
        </w:div>
        <w:div w:id="1505633308">
          <w:marLeft w:val="0"/>
          <w:marRight w:val="0"/>
          <w:marTop w:val="0"/>
          <w:marBottom w:val="0"/>
          <w:divBdr>
            <w:top w:val="none" w:sz="0" w:space="0" w:color="auto"/>
            <w:left w:val="none" w:sz="0" w:space="0" w:color="auto"/>
            <w:bottom w:val="none" w:sz="0" w:space="0" w:color="auto"/>
            <w:right w:val="none" w:sz="0" w:space="0" w:color="auto"/>
          </w:divBdr>
        </w:div>
        <w:div w:id="1765877079">
          <w:marLeft w:val="0"/>
          <w:marRight w:val="0"/>
          <w:marTop w:val="0"/>
          <w:marBottom w:val="0"/>
          <w:divBdr>
            <w:top w:val="none" w:sz="0" w:space="0" w:color="auto"/>
            <w:left w:val="none" w:sz="0" w:space="0" w:color="auto"/>
            <w:bottom w:val="none" w:sz="0" w:space="0" w:color="auto"/>
            <w:right w:val="none" w:sz="0" w:space="0" w:color="auto"/>
          </w:divBdr>
        </w:div>
        <w:div w:id="77874902">
          <w:marLeft w:val="0"/>
          <w:marRight w:val="0"/>
          <w:marTop w:val="0"/>
          <w:marBottom w:val="0"/>
          <w:divBdr>
            <w:top w:val="none" w:sz="0" w:space="0" w:color="auto"/>
            <w:left w:val="none" w:sz="0" w:space="0" w:color="auto"/>
            <w:bottom w:val="none" w:sz="0" w:space="0" w:color="auto"/>
            <w:right w:val="none" w:sz="0" w:space="0" w:color="auto"/>
          </w:divBdr>
        </w:div>
        <w:div w:id="799880372">
          <w:marLeft w:val="0"/>
          <w:marRight w:val="0"/>
          <w:marTop w:val="0"/>
          <w:marBottom w:val="0"/>
          <w:divBdr>
            <w:top w:val="none" w:sz="0" w:space="0" w:color="auto"/>
            <w:left w:val="none" w:sz="0" w:space="0" w:color="auto"/>
            <w:bottom w:val="none" w:sz="0" w:space="0" w:color="auto"/>
            <w:right w:val="none" w:sz="0" w:space="0" w:color="auto"/>
          </w:divBdr>
        </w:div>
        <w:div w:id="2120949849">
          <w:marLeft w:val="0"/>
          <w:marRight w:val="0"/>
          <w:marTop w:val="0"/>
          <w:marBottom w:val="0"/>
          <w:divBdr>
            <w:top w:val="none" w:sz="0" w:space="0" w:color="auto"/>
            <w:left w:val="none" w:sz="0" w:space="0" w:color="auto"/>
            <w:bottom w:val="none" w:sz="0" w:space="0" w:color="auto"/>
            <w:right w:val="none" w:sz="0" w:space="0" w:color="auto"/>
          </w:divBdr>
        </w:div>
        <w:div w:id="302127554">
          <w:marLeft w:val="0"/>
          <w:marRight w:val="0"/>
          <w:marTop w:val="0"/>
          <w:marBottom w:val="0"/>
          <w:divBdr>
            <w:top w:val="none" w:sz="0" w:space="0" w:color="auto"/>
            <w:left w:val="none" w:sz="0" w:space="0" w:color="auto"/>
            <w:bottom w:val="none" w:sz="0" w:space="0" w:color="auto"/>
            <w:right w:val="none" w:sz="0" w:space="0" w:color="auto"/>
          </w:divBdr>
        </w:div>
        <w:div w:id="1054891069">
          <w:marLeft w:val="0"/>
          <w:marRight w:val="0"/>
          <w:marTop w:val="0"/>
          <w:marBottom w:val="0"/>
          <w:divBdr>
            <w:top w:val="none" w:sz="0" w:space="0" w:color="auto"/>
            <w:left w:val="none" w:sz="0" w:space="0" w:color="auto"/>
            <w:bottom w:val="none" w:sz="0" w:space="0" w:color="auto"/>
            <w:right w:val="none" w:sz="0" w:space="0" w:color="auto"/>
          </w:divBdr>
        </w:div>
        <w:div w:id="1070661681">
          <w:marLeft w:val="0"/>
          <w:marRight w:val="0"/>
          <w:marTop w:val="0"/>
          <w:marBottom w:val="0"/>
          <w:divBdr>
            <w:top w:val="none" w:sz="0" w:space="0" w:color="auto"/>
            <w:left w:val="none" w:sz="0" w:space="0" w:color="auto"/>
            <w:bottom w:val="none" w:sz="0" w:space="0" w:color="auto"/>
            <w:right w:val="none" w:sz="0" w:space="0" w:color="auto"/>
          </w:divBdr>
        </w:div>
        <w:div w:id="1649086448">
          <w:marLeft w:val="0"/>
          <w:marRight w:val="0"/>
          <w:marTop w:val="0"/>
          <w:marBottom w:val="0"/>
          <w:divBdr>
            <w:top w:val="none" w:sz="0" w:space="0" w:color="auto"/>
            <w:left w:val="none" w:sz="0" w:space="0" w:color="auto"/>
            <w:bottom w:val="none" w:sz="0" w:space="0" w:color="auto"/>
            <w:right w:val="none" w:sz="0" w:space="0" w:color="auto"/>
          </w:divBdr>
        </w:div>
        <w:div w:id="1767769103">
          <w:marLeft w:val="0"/>
          <w:marRight w:val="0"/>
          <w:marTop w:val="0"/>
          <w:marBottom w:val="0"/>
          <w:divBdr>
            <w:top w:val="none" w:sz="0" w:space="0" w:color="auto"/>
            <w:left w:val="none" w:sz="0" w:space="0" w:color="auto"/>
            <w:bottom w:val="none" w:sz="0" w:space="0" w:color="auto"/>
            <w:right w:val="none" w:sz="0" w:space="0" w:color="auto"/>
          </w:divBdr>
        </w:div>
        <w:div w:id="1172985726">
          <w:marLeft w:val="0"/>
          <w:marRight w:val="0"/>
          <w:marTop w:val="0"/>
          <w:marBottom w:val="0"/>
          <w:divBdr>
            <w:top w:val="none" w:sz="0" w:space="0" w:color="auto"/>
            <w:left w:val="none" w:sz="0" w:space="0" w:color="auto"/>
            <w:bottom w:val="none" w:sz="0" w:space="0" w:color="auto"/>
            <w:right w:val="none" w:sz="0" w:space="0" w:color="auto"/>
          </w:divBdr>
        </w:div>
        <w:div w:id="503478749">
          <w:marLeft w:val="0"/>
          <w:marRight w:val="0"/>
          <w:marTop w:val="0"/>
          <w:marBottom w:val="0"/>
          <w:divBdr>
            <w:top w:val="none" w:sz="0" w:space="0" w:color="auto"/>
            <w:left w:val="none" w:sz="0" w:space="0" w:color="auto"/>
            <w:bottom w:val="none" w:sz="0" w:space="0" w:color="auto"/>
            <w:right w:val="none" w:sz="0" w:space="0" w:color="auto"/>
          </w:divBdr>
        </w:div>
      </w:divsChild>
    </w:div>
    <w:div w:id="861094887">
      <w:bodyDiv w:val="1"/>
      <w:marLeft w:val="0"/>
      <w:marRight w:val="0"/>
      <w:marTop w:val="0"/>
      <w:marBottom w:val="0"/>
      <w:divBdr>
        <w:top w:val="none" w:sz="0" w:space="0" w:color="auto"/>
        <w:left w:val="none" w:sz="0" w:space="0" w:color="auto"/>
        <w:bottom w:val="none" w:sz="0" w:space="0" w:color="auto"/>
        <w:right w:val="none" w:sz="0" w:space="0" w:color="auto"/>
      </w:divBdr>
    </w:div>
    <w:div w:id="861434500">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2404068">
      <w:bodyDiv w:val="1"/>
      <w:marLeft w:val="0"/>
      <w:marRight w:val="0"/>
      <w:marTop w:val="0"/>
      <w:marBottom w:val="0"/>
      <w:divBdr>
        <w:top w:val="none" w:sz="0" w:space="0" w:color="auto"/>
        <w:left w:val="none" w:sz="0" w:space="0" w:color="auto"/>
        <w:bottom w:val="none" w:sz="0" w:space="0" w:color="auto"/>
        <w:right w:val="none" w:sz="0" w:space="0" w:color="auto"/>
      </w:divBdr>
    </w:div>
    <w:div w:id="862863049">
      <w:bodyDiv w:val="1"/>
      <w:marLeft w:val="0"/>
      <w:marRight w:val="0"/>
      <w:marTop w:val="0"/>
      <w:marBottom w:val="0"/>
      <w:divBdr>
        <w:top w:val="none" w:sz="0" w:space="0" w:color="auto"/>
        <w:left w:val="none" w:sz="0" w:space="0" w:color="auto"/>
        <w:bottom w:val="none" w:sz="0" w:space="0" w:color="auto"/>
        <w:right w:val="none" w:sz="0" w:space="0" w:color="auto"/>
      </w:divBdr>
    </w:div>
    <w:div w:id="862939113">
      <w:bodyDiv w:val="1"/>
      <w:marLeft w:val="0"/>
      <w:marRight w:val="0"/>
      <w:marTop w:val="0"/>
      <w:marBottom w:val="0"/>
      <w:divBdr>
        <w:top w:val="none" w:sz="0" w:space="0" w:color="auto"/>
        <w:left w:val="none" w:sz="0" w:space="0" w:color="auto"/>
        <w:bottom w:val="none" w:sz="0" w:space="0" w:color="auto"/>
        <w:right w:val="none" w:sz="0" w:space="0" w:color="auto"/>
      </w:divBdr>
    </w:div>
    <w:div w:id="863330275">
      <w:bodyDiv w:val="1"/>
      <w:marLeft w:val="0"/>
      <w:marRight w:val="0"/>
      <w:marTop w:val="0"/>
      <w:marBottom w:val="0"/>
      <w:divBdr>
        <w:top w:val="none" w:sz="0" w:space="0" w:color="auto"/>
        <w:left w:val="none" w:sz="0" w:space="0" w:color="auto"/>
        <w:bottom w:val="none" w:sz="0" w:space="0" w:color="auto"/>
        <w:right w:val="none" w:sz="0" w:space="0" w:color="auto"/>
      </w:divBdr>
    </w:div>
    <w:div w:id="863330348">
      <w:bodyDiv w:val="1"/>
      <w:marLeft w:val="0"/>
      <w:marRight w:val="0"/>
      <w:marTop w:val="0"/>
      <w:marBottom w:val="0"/>
      <w:divBdr>
        <w:top w:val="none" w:sz="0" w:space="0" w:color="auto"/>
        <w:left w:val="none" w:sz="0" w:space="0" w:color="auto"/>
        <w:bottom w:val="none" w:sz="0" w:space="0" w:color="auto"/>
        <w:right w:val="none" w:sz="0" w:space="0" w:color="auto"/>
      </w:divBdr>
    </w:div>
    <w:div w:id="863440037">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3665233">
      <w:bodyDiv w:val="1"/>
      <w:marLeft w:val="0"/>
      <w:marRight w:val="0"/>
      <w:marTop w:val="0"/>
      <w:marBottom w:val="0"/>
      <w:divBdr>
        <w:top w:val="none" w:sz="0" w:space="0" w:color="auto"/>
        <w:left w:val="none" w:sz="0" w:space="0" w:color="auto"/>
        <w:bottom w:val="none" w:sz="0" w:space="0" w:color="auto"/>
        <w:right w:val="none" w:sz="0" w:space="0" w:color="auto"/>
      </w:divBdr>
    </w:div>
    <w:div w:id="864027078">
      <w:bodyDiv w:val="1"/>
      <w:marLeft w:val="0"/>
      <w:marRight w:val="0"/>
      <w:marTop w:val="0"/>
      <w:marBottom w:val="0"/>
      <w:divBdr>
        <w:top w:val="none" w:sz="0" w:space="0" w:color="auto"/>
        <w:left w:val="none" w:sz="0" w:space="0" w:color="auto"/>
        <w:bottom w:val="none" w:sz="0" w:space="0" w:color="auto"/>
        <w:right w:val="none" w:sz="0" w:space="0" w:color="auto"/>
      </w:divBdr>
    </w:div>
    <w:div w:id="864093904">
      <w:bodyDiv w:val="1"/>
      <w:marLeft w:val="0"/>
      <w:marRight w:val="0"/>
      <w:marTop w:val="0"/>
      <w:marBottom w:val="0"/>
      <w:divBdr>
        <w:top w:val="none" w:sz="0" w:space="0" w:color="auto"/>
        <w:left w:val="none" w:sz="0" w:space="0" w:color="auto"/>
        <w:bottom w:val="none" w:sz="0" w:space="0" w:color="auto"/>
        <w:right w:val="none" w:sz="0" w:space="0" w:color="auto"/>
      </w:divBdr>
    </w:div>
    <w:div w:id="865098863">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6023385">
      <w:bodyDiv w:val="1"/>
      <w:marLeft w:val="0"/>
      <w:marRight w:val="0"/>
      <w:marTop w:val="0"/>
      <w:marBottom w:val="0"/>
      <w:divBdr>
        <w:top w:val="none" w:sz="0" w:space="0" w:color="auto"/>
        <w:left w:val="none" w:sz="0" w:space="0" w:color="auto"/>
        <w:bottom w:val="none" w:sz="0" w:space="0" w:color="auto"/>
        <w:right w:val="none" w:sz="0" w:space="0" w:color="auto"/>
      </w:divBdr>
    </w:div>
    <w:div w:id="866478972">
      <w:bodyDiv w:val="1"/>
      <w:marLeft w:val="0"/>
      <w:marRight w:val="0"/>
      <w:marTop w:val="0"/>
      <w:marBottom w:val="0"/>
      <w:divBdr>
        <w:top w:val="none" w:sz="0" w:space="0" w:color="auto"/>
        <w:left w:val="none" w:sz="0" w:space="0" w:color="auto"/>
        <w:bottom w:val="none" w:sz="0" w:space="0" w:color="auto"/>
        <w:right w:val="none" w:sz="0" w:space="0" w:color="auto"/>
      </w:divBdr>
    </w:div>
    <w:div w:id="867136535">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7794222">
      <w:bodyDiv w:val="1"/>
      <w:marLeft w:val="0"/>
      <w:marRight w:val="0"/>
      <w:marTop w:val="0"/>
      <w:marBottom w:val="0"/>
      <w:divBdr>
        <w:top w:val="none" w:sz="0" w:space="0" w:color="auto"/>
        <w:left w:val="none" w:sz="0" w:space="0" w:color="auto"/>
        <w:bottom w:val="none" w:sz="0" w:space="0" w:color="auto"/>
        <w:right w:val="none" w:sz="0" w:space="0" w:color="auto"/>
      </w:divBdr>
    </w:div>
    <w:div w:id="868253527">
      <w:bodyDiv w:val="1"/>
      <w:marLeft w:val="0"/>
      <w:marRight w:val="0"/>
      <w:marTop w:val="0"/>
      <w:marBottom w:val="0"/>
      <w:divBdr>
        <w:top w:val="none" w:sz="0" w:space="0" w:color="auto"/>
        <w:left w:val="none" w:sz="0" w:space="0" w:color="auto"/>
        <w:bottom w:val="none" w:sz="0" w:space="0" w:color="auto"/>
        <w:right w:val="none" w:sz="0" w:space="0" w:color="auto"/>
      </w:divBdr>
    </w:div>
    <w:div w:id="869075698">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69412662">
      <w:bodyDiv w:val="1"/>
      <w:marLeft w:val="0"/>
      <w:marRight w:val="0"/>
      <w:marTop w:val="0"/>
      <w:marBottom w:val="0"/>
      <w:divBdr>
        <w:top w:val="none" w:sz="0" w:space="0" w:color="auto"/>
        <w:left w:val="none" w:sz="0" w:space="0" w:color="auto"/>
        <w:bottom w:val="none" w:sz="0" w:space="0" w:color="auto"/>
        <w:right w:val="none" w:sz="0" w:space="0" w:color="auto"/>
      </w:divBdr>
    </w:div>
    <w:div w:id="870386642">
      <w:bodyDiv w:val="1"/>
      <w:marLeft w:val="0"/>
      <w:marRight w:val="0"/>
      <w:marTop w:val="0"/>
      <w:marBottom w:val="0"/>
      <w:divBdr>
        <w:top w:val="none" w:sz="0" w:space="0" w:color="auto"/>
        <w:left w:val="none" w:sz="0" w:space="0" w:color="auto"/>
        <w:bottom w:val="none" w:sz="0" w:space="0" w:color="auto"/>
        <w:right w:val="none" w:sz="0" w:space="0" w:color="auto"/>
      </w:divBdr>
    </w:div>
    <w:div w:id="870923298">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2614634">
      <w:bodyDiv w:val="1"/>
      <w:marLeft w:val="0"/>
      <w:marRight w:val="0"/>
      <w:marTop w:val="0"/>
      <w:marBottom w:val="0"/>
      <w:divBdr>
        <w:top w:val="none" w:sz="0" w:space="0" w:color="auto"/>
        <w:left w:val="none" w:sz="0" w:space="0" w:color="auto"/>
        <w:bottom w:val="none" w:sz="0" w:space="0" w:color="auto"/>
        <w:right w:val="none" w:sz="0" w:space="0" w:color="auto"/>
      </w:divBdr>
    </w:div>
    <w:div w:id="872615603">
      <w:bodyDiv w:val="1"/>
      <w:marLeft w:val="0"/>
      <w:marRight w:val="0"/>
      <w:marTop w:val="0"/>
      <w:marBottom w:val="0"/>
      <w:divBdr>
        <w:top w:val="none" w:sz="0" w:space="0" w:color="auto"/>
        <w:left w:val="none" w:sz="0" w:space="0" w:color="auto"/>
        <w:bottom w:val="none" w:sz="0" w:space="0" w:color="auto"/>
        <w:right w:val="none" w:sz="0" w:space="0" w:color="auto"/>
      </w:divBdr>
    </w:div>
    <w:div w:id="872615698">
      <w:bodyDiv w:val="1"/>
      <w:marLeft w:val="0"/>
      <w:marRight w:val="0"/>
      <w:marTop w:val="0"/>
      <w:marBottom w:val="0"/>
      <w:divBdr>
        <w:top w:val="none" w:sz="0" w:space="0" w:color="auto"/>
        <w:left w:val="none" w:sz="0" w:space="0" w:color="auto"/>
        <w:bottom w:val="none" w:sz="0" w:space="0" w:color="auto"/>
        <w:right w:val="none" w:sz="0" w:space="0" w:color="auto"/>
      </w:divBdr>
    </w:div>
    <w:div w:id="873494779">
      <w:bodyDiv w:val="1"/>
      <w:marLeft w:val="0"/>
      <w:marRight w:val="0"/>
      <w:marTop w:val="0"/>
      <w:marBottom w:val="0"/>
      <w:divBdr>
        <w:top w:val="none" w:sz="0" w:space="0" w:color="auto"/>
        <w:left w:val="none" w:sz="0" w:space="0" w:color="auto"/>
        <w:bottom w:val="none" w:sz="0" w:space="0" w:color="auto"/>
        <w:right w:val="none" w:sz="0" w:space="0" w:color="auto"/>
      </w:divBdr>
    </w:div>
    <w:div w:id="874001412">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5385369">
      <w:bodyDiv w:val="1"/>
      <w:marLeft w:val="0"/>
      <w:marRight w:val="0"/>
      <w:marTop w:val="0"/>
      <w:marBottom w:val="0"/>
      <w:divBdr>
        <w:top w:val="none" w:sz="0" w:space="0" w:color="auto"/>
        <w:left w:val="none" w:sz="0" w:space="0" w:color="auto"/>
        <w:bottom w:val="none" w:sz="0" w:space="0" w:color="auto"/>
        <w:right w:val="none" w:sz="0" w:space="0" w:color="auto"/>
      </w:divBdr>
    </w:div>
    <w:div w:id="876087584">
      <w:bodyDiv w:val="1"/>
      <w:marLeft w:val="0"/>
      <w:marRight w:val="0"/>
      <w:marTop w:val="0"/>
      <w:marBottom w:val="0"/>
      <w:divBdr>
        <w:top w:val="none" w:sz="0" w:space="0" w:color="auto"/>
        <w:left w:val="none" w:sz="0" w:space="0" w:color="auto"/>
        <w:bottom w:val="none" w:sz="0" w:space="0" w:color="auto"/>
        <w:right w:val="none" w:sz="0" w:space="0" w:color="auto"/>
      </w:divBdr>
    </w:div>
    <w:div w:id="876549943">
      <w:bodyDiv w:val="1"/>
      <w:marLeft w:val="0"/>
      <w:marRight w:val="0"/>
      <w:marTop w:val="0"/>
      <w:marBottom w:val="0"/>
      <w:divBdr>
        <w:top w:val="none" w:sz="0" w:space="0" w:color="auto"/>
        <w:left w:val="none" w:sz="0" w:space="0" w:color="auto"/>
        <w:bottom w:val="none" w:sz="0" w:space="0" w:color="auto"/>
        <w:right w:val="none" w:sz="0" w:space="0" w:color="auto"/>
      </w:divBdr>
    </w:div>
    <w:div w:id="876621779">
      <w:bodyDiv w:val="1"/>
      <w:marLeft w:val="0"/>
      <w:marRight w:val="0"/>
      <w:marTop w:val="0"/>
      <w:marBottom w:val="0"/>
      <w:divBdr>
        <w:top w:val="none" w:sz="0" w:space="0" w:color="auto"/>
        <w:left w:val="none" w:sz="0" w:space="0" w:color="auto"/>
        <w:bottom w:val="none" w:sz="0" w:space="0" w:color="auto"/>
        <w:right w:val="none" w:sz="0" w:space="0" w:color="auto"/>
      </w:divBdr>
    </w:div>
    <w:div w:id="876742235">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7398907">
      <w:bodyDiv w:val="1"/>
      <w:marLeft w:val="0"/>
      <w:marRight w:val="0"/>
      <w:marTop w:val="0"/>
      <w:marBottom w:val="0"/>
      <w:divBdr>
        <w:top w:val="none" w:sz="0" w:space="0" w:color="auto"/>
        <w:left w:val="none" w:sz="0" w:space="0" w:color="auto"/>
        <w:bottom w:val="none" w:sz="0" w:space="0" w:color="auto"/>
        <w:right w:val="none" w:sz="0" w:space="0" w:color="auto"/>
      </w:divBdr>
    </w:div>
    <w:div w:id="877551700">
      <w:bodyDiv w:val="1"/>
      <w:marLeft w:val="0"/>
      <w:marRight w:val="0"/>
      <w:marTop w:val="0"/>
      <w:marBottom w:val="0"/>
      <w:divBdr>
        <w:top w:val="none" w:sz="0" w:space="0" w:color="auto"/>
        <w:left w:val="none" w:sz="0" w:space="0" w:color="auto"/>
        <w:bottom w:val="none" w:sz="0" w:space="0" w:color="auto"/>
        <w:right w:val="none" w:sz="0" w:space="0" w:color="auto"/>
      </w:divBdr>
    </w:div>
    <w:div w:id="877664188">
      <w:bodyDiv w:val="1"/>
      <w:marLeft w:val="0"/>
      <w:marRight w:val="0"/>
      <w:marTop w:val="0"/>
      <w:marBottom w:val="0"/>
      <w:divBdr>
        <w:top w:val="none" w:sz="0" w:space="0" w:color="auto"/>
        <w:left w:val="none" w:sz="0" w:space="0" w:color="auto"/>
        <w:bottom w:val="none" w:sz="0" w:space="0" w:color="auto"/>
        <w:right w:val="none" w:sz="0" w:space="0" w:color="auto"/>
      </w:divBdr>
    </w:div>
    <w:div w:id="878054123">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79441905">
      <w:bodyDiv w:val="1"/>
      <w:marLeft w:val="0"/>
      <w:marRight w:val="0"/>
      <w:marTop w:val="0"/>
      <w:marBottom w:val="0"/>
      <w:divBdr>
        <w:top w:val="none" w:sz="0" w:space="0" w:color="auto"/>
        <w:left w:val="none" w:sz="0" w:space="0" w:color="auto"/>
        <w:bottom w:val="none" w:sz="0" w:space="0" w:color="auto"/>
        <w:right w:val="none" w:sz="0" w:space="0" w:color="auto"/>
      </w:divBdr>
    </w:div>
    <w:div w:id="879628540">
      <w:bodyDiv w:val="1"/>
      <w:marLeft w:val="0"/>
      <w:marRight w:val="0"/>
      <w:marTop w:val="0"/>
      <w:marBottom w:val="0"/>
      <w:divBdr>
        <w:top w:val="none" w:sz="0" w:space="0" w:color="auto"/>
        <w:left w:val="none" w:sz="0" w:space="0" w:color="auto"/>
        <w:bottom w:val="none" w:sz="0" w:space="0" w:color="auto"/>
        <w:right w:val="none" w:sz="0" w:space="0" w:color="auto"/>
      </w:divBdr>
    </w:div>
    <w:div w:id="879785242">
      <w:bodyDiv w:val="1"/>
      <w:marLeft w:val="0"/>
      <w:marRight w:val="0"/>
      <w:marTop w:val="0"/>
      <w:marBottom w:val="0"/>
      <w:divBdr>
        <w:top w:val="none" w:sz="0" w:space="0" w:color="auto"/>
        <w:left w:val="none" w:sz="0" w:space="0" w:color="auto"/>
        <w:bottom w:val="none" w:sz="0" w:space="0" w:color="auto"/>
        <w:right w:val="none" w:sz="0" w:space="0" w:color="auto"/>
      </w:divBdr>
    </w:div>
    <w:div w:id="880240134">
      <w:bodyDiv w:val="1"/>
      <w:marLeft w:val="0"/>
      <w:marRight w:val="0"/>
      <w:marTop w:val="0"/>
      <w:marBottom w:val="0"/>
      <w:divBdr>
        <w:top w:val="none" w:sz="0" w:space="0" w:color="auto"/>
        <w:left w:val="none" w:sz="0" w:space="0" w:color="auto"/>
        <w:bottom w:val="none" w:sz="0" w:space="0" w:color="auto"/>
        <w:right w:val="none" w:sz="0" w:space="0" w:color="auto"/>
      </w:divBdr>
    </w:div>
    <w:div w:id="881134754">
      <w:bodyDiv w:val="1"/>
      <w:marLeft w:val="0"/>
      <w:marRight w:val="0"/>
      <w:marTop w:val="0"/>
      <w:marBottom w:val="0"/>
      <w:divBdr>
        <w:top w:val="none" w:sz="0" w:space="0" w:color="auto"/>
        <w:left w:val="none" w:sz="0" w:space="0" w:color="auto"/>
        <w:bottom w:val="none" w:sz="0" w:space="0" w:color="auto"/>
        <w:right w:val="none" w:sz="0" w:space="0" w:color="auto"/>
      </w:divBdr>
    </w:div>
    <w:div w:id="881215150">
      <w:bodyDiv w:val="1"/>
      <w:marLeft w:val="0"/>
      <w:marRight w:val="0"/>
      <w:marTop w:val="0"/>
      <w:marBottom w:val="0"/>
      <w:divBdr>
        <w:top w:val="none" w:sz="0" w:space="0" w:color="auto"/>
        <w:left w:val="none" w:sz="0" w:space="0" w:color="auto"/>
        <w:bottom w:val="none" w:sz="0" w:space="0" w:color="auto"/>
        <w:right w:val="none" w:sz="0" w:space="0" w:color="auto"/>
      </w:divBdr>
    </w:div>
    <w:div w:id="881328782">
      <w:bodyDiv w:val="1"/>
      <w:marLeft w:val="0"/>
      <w:marRight w:val="0"/>
      <w:marTop w:val="0"/>
      <w:marBottom w:val="0"/>
      <w:divBdr>
        <w:top w:val="none" w:sz="0" w:space="0" w:color="auto"/>
        <w:left w:val="none" w:sz="0" w:space="0" w:color="auto"/>
        <w:bottom w:val="none" w:sz="0" w:space="0" w:color="auto"/>
        <w:right w:val="none" w:sz="0" w:space="0" w:color="auto"/>
      </w:divBdr>
    </w:div>
    <w:div w:id="881669281">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402538">
      <w:bodyDiv w:val="1"/>
      <w:marLeft w:val="0"/>
      <w:marRight w:val="0"/>
      <w:marTop w:val="0"/>
      <w:marBottom w:val="0"/>
      <w:divBdr>
        <w:top w:val="none" w:sz="0" w:space="0" w:color="auto"/>
        <w:left w:val="none" w:sz="0" w:space="0" w:color="auto"/>
        <w:bottom w:val="none" w:sz="0" w:space="0" w:color="auto"/>
        <w:right w:val="none" w:sz="0" w:space="0" w:color="auto"/>
      </w:divBdr>
    </w:div>
    <w:div w:id="882642058">
      <w:bodyDiv w:val="1"/>
      <w:marLeft w:val="0"/>
      <w:marRight w:val="0"/>
      <w:marTop w:val="0"/>
      <w:marBottom w:val="0"/>
      <w:divBdr>
        <w:top w:val="none" w:sz="0" w:space="0" w:color="auto"/>
        <w:left w:val="none" w:sz="0" w:space="0" w:color="auto"/>
        <w:bottom w:val="none" w:sz="0" w:space="0" w:color="auto"/>
        <w:right w:val="none" w:sz="0" w:space="0" w:color="auto"/>
      </w:divBdr>
    </w:div>
    <w:div w:id="882667619">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059817">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3491171">
      <w:bodyDiv w:val="1"/>
      <w:marLeft w:val="0"/>
      <w:marRight w:val="0"/>
      <w:marTop w:val="0"/>
      <w:marBottom w:val="0"/>
      <w:divBdr>
        <w:top w:val="none" w:sz="0" w:space="0" w:color="auto"/>
        <w:left w:val="none" w:sz="0" w:space="0" w:color="auto"/>
        <w:bottom w:val="none" w:sz="0" w:space="0" w:color="auto"/>
        <w:right w:val="none" w:sz="0" w:space="0" w:color="auto"/>
      </w:divBdr>
    </w:div>
    <w:div w:id="883517308">
      <w:bodyDiv w:val="1"/>
      <w:marLeft w:val="0"/>
      <w:marRight w:val="0"/>
      <w:marTop w:val="0"/>
      <w:marBottom w:val="0"/>
      <w:divBdr>
        <w:top w:val="none" w:sz="0" w:space="0" w:color="auto"/>
        <w:left w:val="none" w:sz="0" w:space="0" w:color="auto"/>
        <w:bottom w:val="none" w:sz="0" w:space="0" w:color="auto"/>
        <w:right w:val="none" w:sz="0" w:space="0" w:color="auto"/>
      </w:divBdr>
    </w:div>
    <w:div w:id="883566076">
      <w:bodyDiv w:val="1"/>
      <w:marLeft w:val="0"/>
      <w:marRight w:val="0"/>
      <w:marTop w:val="0"/>
      <w:marBottom w:val="0"/>
      <w:divBdr>
        <w:top w:val="none" w:sz="0" w:space="0" w:color="auto"/>
        <w:left w:val="none" w:sz="0" w:space="0" w:color="auto"/>
        <w:bottom w:val="none" w:sz="0" w:space="0" w:color="auto"/>
        <w:right w:val="none" w:sz="0" w:space="0" w:color="auto"/>
      </w:divBdr>
    </w:div>
    <w:div w:id="883716525">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4680000">
      <w:bodyDiv w:val="1"/>
      <w:marLeft w:val="0"/>
      <w:marRight w:val="0"/>
      <w:marTop w:val="0"/>
      <w:marBottom w:val="0"/>
      <w:divBdr>
        <w:top w:val="none" w:sz="0" w:space="0" w:color="auto"/>
        <w:left w:val="none" w:sz="0" w:space="0" w:color="auto"/>
        <w:bottom w:val="none" w:sz="0" w:space="0" w:color="auto"/>
        <w:right w:val="none" w:sz="0" w:space="0" w:color="auto"/>
      </w:divBdr>
    </w:div>
    <w:div w:id="884947117">
      <w:bodyDiv w:val="1"/>
      <w:marLeft w:val="0"/>
      <w:marRight w:val="0"/>
      <w:marTop w:val="0"/>
      <w:marBottom w:val="0"/>
      <w:divBdr>
        <w:top w:val="none" w:sz="0" w:space="0" w:color="auto"/>
        <w:left w:val="none" w:sz="0" w:space="0" w:color="auto"/>
        <w:bottom w:val="none" w:sz="0" w:space="0" w:color="auto"/>
        <w:right w:val="none" w:sz="0" w:space="0" w:color="auto"/>
      </w:divBdr>
    </w:div>
    <w:div w:id="885026004">
      <w:bodyDiv w:val="1"/>
      <w:marLeft w:val="0"/>
      <w:marRight w:val="0"/>
      <w:marTop w:val="0"/>
      <w:marBottom w:val="0"/>
      <w:divBdr>
        <w:top w:val="none" w:sz="0" w:space="0" w:color="auto"/>
        <w:left w:val="none" w:sz="0" w:space="0" w:color="auto"/>
        <w:bottom w:val="none" w:sz="0" w:space="0" w:color="auto"/>
        <w:right w:val="none" w:sz="0" w:space="0" w:color="auto"/>
      </w:divBdr>
    </w:div>
    <w:div w:id="885484016">
      <w:bodyDiv w:val="1"/>
      <w:marLeft w:val="0"/>
      <w:marRight w:val="0"/>
      <w:marTop w:val="0"/>
      <w:marBottom w:val="0"/>
      <w:divBdr>
        <w:top w:val="none" w:sz="0" w:space="0" w:color="auto"/>
        <w:left w:val="none" w:sz="0" w:space="0" w:color="auto"/>
        <w:bottom w:val="none" w:sz="0" w:space="0" w:color="auto"/>
        <w:right w:val="none" w:sz="0" w:space="0" w:color="auto"/>
      </w:divBdr>
    </w:div>
    <w:div w:id="885527059">
      <w:bodyDiv w:val="1"/>
      <w:marLeft w:val="0"/>
      <w:marRight w:val="0"/>
      <w:marTop w:val="0"/>
      <w:marBottom w:val="0"/>
      <w:divBdr>
        <w:top w:val="none" w:sz="0" w:space="0" w:color="auto"/>
        <w:left w:val="none" w:sz="0" w:space="0" w:color="auto"/>
        <w:bottom w:val="none" w:sz="0" w:space="0" w:color="auto"/>
        <w:right w:val="none" w:sz="0" w:space="0" w:color="auto"/>
      </w:divBdr>
    </w:div>
    <w:div w:id="885989160">
      <w:bodyDiv w:val="1"/>
      <w:marLeft w:val="0"/>
      <w:marRight w:val="0"/>
      <w:marTop w:val="0"/>
      <w:marBottom w:val="0"/>
      <w:divBdr>
        <w:top w:val="none" w:sz="0" w:space="0" w:color="auto"/>
        <w:left w:val="none" w:sz="0" w:space="0" w:color="auto"/>
        <w:bottom w:val="none" w:sz="0" w:space="0" w:color="auto"/>
        <w:right w:val="none" w:sz="0" w:space="0" w:color="auto"/>
      </w:divBdr>
    </w:div>
    <w:div w:id="886335102">
      <w:bodyDiv w:val="1"/>
      <w:marLeft w:val="0"/>
      <w:marRight w:val="0"/>
      <w:marTop w:val="0"/>
      <w:marBottom w:val="0"/>
      <w:divBdr>
        <w:top w:val="none" w:sz="0" w:space="0" w:color="auto"/>
        <w:left w:val="none" w:sz="0" w:space="0" w:color="auto"/>
        <w:bottom w:val="none" w:sz="0" w:space="0" w:color="auto"/>
        <w:right w:val="none" w:sz="0" w:space="0" w:color="auto"/>
      </w:divBdr>
    </w:div>
    <w:div w:id="886991867">
      <w:bodyDiv w:val="1"/>
      <w:marLeft w:val="0"/>
      <w:marRight w:val="0"/>
      <w:marTop w:val="0"/>
      <w:marBottom w:val="0"/>
      <w:divBdr>
        <w:top w:val="none" w:sz="0" w:space="0" w:color="auto"/>
        <w:left w:val="none" w:sz="0" w:space="0" w:color="auto"/>
        <w:bottom w:val="none" w:sz="0" w:space="0" w:color="auto"/>
        <w:right w:val="none" w:sz="0" w:space="0" w:color="auto"/>
      </w:divBdr>
    </w:div>
    <w:div w:id="887187024">
      <w:bodyDiv w:val="1"/>
      <w:marLeft w:val="0"/>
      <w:marRight w:val="0"/>
      <w:marTop w:val="0"/>
      <w:marBottom w:val="0"/>
      <w:divBdr>
        <w:top w:val="none" w:sz="0" w:space="0" w:color="auto"/>
        <w:left w:val="none" w:sz="0" w:space="0" w:color="auto"/>
        <w:bottom w:val="none" w:sz="0" w:space="0" w:color="auto"/>
        <w:right w:val="none" w:sz="0" w:space="0" w:color="auto"/>
      </w:divBdr>
    </w:div>
    <w:div w:id="887497478">
      <w:bodyDiv w:val="1"/>
      <w:marLeft w:val="0"/>
      <w:marRight w:val="0"/>
      <w:marTop w:val="0"/>
      <w:marBottom w:val="0"/>
      <w:divBdr>
        <w:top w:val="none" w:sz="0" w:space="0" w:color="auto"/>
        <w:left w:val="none" w:sz="0" w:space="0" w:color="auto"/>
        <w:bottom w:val="none" w:sz="0" w:space="0" w:color="auto"/>
        <w:right w:val="none" w:sz="0" w:space="0" w:color="auto"/>
      </w:divBdr>
    </w:div>
    <w:div w:id="887565567">
      <w:bodyDiv w:val="1"/>
      <w:marLeft w:val="0"/>
      <w:marRight w:val="0"/>
      <w:marTop w:val="0"/>
      <w:marBottom w:val="0"/>
      <w:divBdr>
        <w:top w:val="none" w:sz="0" w:space="0" w:color="auto"/>
        <w:left w:val="none" w:sz="0" w:space="0" w:color="auto"/>
        <w:bottom w:val="none" w:sz="0" w:space="0" w:color="auto"/>
        <w:right w:val="none" w:sz="0" w:space="0" w:color="auto"/>
      </w:divBdr>
    </w:div>
    <w:div w:id="887643189">
      <w:bodyDiv w:val="1"/>
      <w:marLeft w:val="0"/>
      <w:marRight w:val="0"/>
      <w:marTop w:val="0"/>
      <w:marBottom w:val="0"/>
      <w:divBdr>
        <w:top w:val="none" w:sz="0" w:space="0" w:color="auto"/>
        <w:left w:val="none" w:sz="0" w:space="0" w:color="auto"/>
        <w:bottom w:val="none" w:sz="0" w:space="0" w:color="auto"/>
        <w:right w:val="none" w:sz="0" w:space="0" w:color="auto"/>
      </w:divBdr>
    </w:div>
    <w:div w:id="887838999">
      <w:bodyDiv w:val="1"/>
      <w:marLeft w:val="0"/>
      <w:marRight w:val="0"/>
      <w:marTop w:val="0"/>
      <w:marBottom w:val="0"/>
      <w:divBdr>
        <w:top w:val="none" w:sz="0" w:space="0" w:color="auto"/>
        <w:left w:val="none" w:sz="0" w:space="0" w:color="auto"/>
        <w:bottom w:val="none" w:sz="0" w:space="0" w:color="auto"/>
        <w:right w:val="none" w:sz="0" w:space="0" w:color="auto"/>
      </w:divBdr>
    </w:div>
    <w:div w:id="888154045">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88345799">
      <w:bodyDiv w:val="1"/>
      <w:marLeft w:val="0"/>
      <w:marRight w:val="0"/>
      <w:marTop w:val="0"/>
      <w:marBottom w:val="0"/>
      <w:divBdr>
        <w:top w:val="none" w:sz="0" w:space="0" w:color="auto"/>
        <w:left w:val="none" w:sz="0" w:space="0" w:color="auto"/>
        <w:bottom w:val="none" w:sz="0" w:space="0" w:color="auto"/>
        <w:right w:val="none" w:sz="0" w:space="0" w:color="auto"/>
      </w:divBdr>
      <w:divsChild>
        <w:div w:id="1578786163">
          <w:marLeft w:val="0"/>
          <w:marRight w:val="0"/>
          <w:marTop w:val="0"/>
          <w:marBottom w:val="0"/>
          <w:divBdr>
            <w:top w:val="none" w:sz="0" w:space="0" w:color="auto"/>
            <w:left w:val="none" w:sz="0" w:space="0" w:color="auto"/>
            <w:bottom w:val="none" w:sz="0" w:space="0" w:color="auto"/>
            <w:right w:val="none" w:sz="0" w:space="0" w:color="auto"/>
          </w:divBdr>
        </w:div>
        <w:div w:id="1001347331">
          <w:marLeft w:val="0"/>
          <w:marRight w:val="0"/>
          <w:marTop w:val="0"/>
          <w:marBottom w:val="0"/>
          <w:divBdr>
            <w:top w:val="none" w:sz="0" w:space="0" w:color="auto"/>
            <w:left w:val="none" w:sz="0" w:space="0" w:color="auto"/>
            <w:bottom w:val="none" w:sz="0" w:space="0" w:color="auto"/>
            <w:right w:val="none" w:sz="0" w:space="0" w:color="auto"/>
          </w:divBdr>
        </w:div>
        <w:div w:id="1472139504">
          <w:marLeft w:val="0"/>
          <w:marRight w:val="0"/>
          <w:marTop w:val="0"/>
          <w:marBottom w:val="0"/>
          <w:divBdr>
            <w:top w:val="none" w:sz="0" w:space="0" w:color="auto"/>
            <w:left w:val="none" w:sz="0" w:space="0" w:color="auto"/>
            <w:bottom w:val="none" w:sz="0" w:space="0" w:color="auto"/>
            <w:right w:val="none" w:sz="0" w:space="0" w:color="auto"/>
          </w:divBdr>
        </w:div>
        <w:div w:id="1351640970">
          <w:marLeft w:val="0"/>
          <w:marRight w:val="0"/>
          <w:marTop w:val="0"/>
          <w:marBottom w:val="0"/>
          <w:divBdr>
            <w:top w:val="none" w:sz="0" w:space="0" w:color="auto"/>
            <w:left w:val="none" w:sz="0" w:space="0" w:color="auto"/>
            <w:bottom w:val="none" w:sz="0" w:space="0" w:color="auto"/>
            <w:right w:val="none" w:sz="0" w:space="0" w:color="auto"/>
          </w:divBdr>
        </w:div>
        <w:div w:id="1235244315">
          <w:marLeft w:val="0"/>
          <w:marRight w:val="0"/>
          <w:marTop w:val="0"/>
          <w:marBottom w:val="0"/>
          <w:divBdr>
            <w:top w:val="none" w:sz="0" w:space="0" w:color="auto"/>
            <w:left w:val="none" w:sz="0" w:space="0" w:color="auto"/>
            <w:bottom w:val="none" w:sz="0" w:space="0" w:color="auto"/>
            <w:right w:val="none" w:sz="0" w:space="0" w:color="auto"/>
          </w:divBdr>
        </w:div>
        <w:div w:id="355935748">
          <w:marLeft w:val="0"/>
          <w:marRight w:val="0"/>
          <w:marTop w:val="0"/>
          <w:marBottom w:val="0"/>
          <w:divBdr>
            <w:top w:val="none" w:sz="0" w:space="0" w:color="auto"/>
            <w:left w:val="none" w:sz="0" w:space="0" w:color="auto"/>
            <w:bottom w:val="none" w:sz="0" w:space="0" w:color="auto"/>
            <w:right w:val="none" w:sz="0" w:space="0" w:color="auto"/>
          </w:divBdr>
        </w:div>
        <w:div w:id="1919754937">
          <w:marLeft w:val="0"/>
          <w:marRight w:val="0"/>
          <w:marTop w:val="0"/>
          <w:marBottom w:val="0"/>
          <w:divBdr>
            <w:top w:val="none" w:sz="0" w:space="0" w:color="auto"/>
            <w:left w:val="none" w:sz="0" w:space="0" w:color="auto"/>
            <w:bottom w:val="none" w:sz="0" w:space="0" w:color="auto"/>
            <w:right w:val="none" w:sz="0" w:space="0" w:color="auto"/>
          </w:divBdr>
        </w:div>
        <w:div w:id="416941908">
          <w:marLeft w:val="0"/>
          <w:marRight w:val="0"/>
          <w:marTop w:val="0"/>
          <w:marBottom w:val="0"/>
          <w:divBdr>
            <w:top w:val="none" w:sz="0" w:space="0" w:color="auto"/>
            <w:left w:val="none" w:sz="0" w:space="0" w:color="auto"/>
            <w:bottom w:val="none" w:sz="0" w:space="0" w:color="auto"/>
            <w:right w:val="none" w:sz="0" w:space="0" w:color="auto"/>
          </w:divBdr>
        </w:div>
        <w:div w:id="474680811">
          <w:marLeft w:val="0"/>
          <w:marRight w:val="0"/>
          <w:marTop w:val="0"/>
          <w:marBottom w:val="0"/>
          <w:divBdr>
            <w:top w:val="none" w:sz="0" w:space="0" w:color="auto"/>
            <w:left w:val="none" w:sz="0" w:space="0" w:color="auto"/>
            <w:bottom w:val="none" w:sz="0" w:space="0" w:color="auto"/>
            <w:right w:val="none" w:sz="0" w:space="0" w:color="auto"/>
          </w:divBdr>
        </w:div>
        <w:div w:id="2083789330">
          <w:marLeft w:val="0"/>
          <w:marRight w:val="0"/>
          <w:marTop w:val="0"/>
          <w:marBottom w:val="0"/>
          <w:divBdr>
            <w:top w:val="none" w:sz="0" w:space="0" w:color="auto"/>
            <w:left w:val="none" w:sz="0" w:space="0" w:color="auto"/>
            <w:bottom w:val="none" w:sz="0" w:space="0" w:color="auto"/>
            <w:right w:val="none" w:sz="0" w:space="0" w:color="auto"/>
          </w:divBdr>
        </w:div>
        <w:div w:id="606884708">
          <w:marLeft w:val="0"/>
          <w:marRight w:val="0"/>
          <w:marTop w:val="0"/>
          <w:marBottom w:val="0"/>
          <w:divBdr>
            <w:top w:val="none" w:sz="0" w:space="0" w:color="auto"/>
            <w:left w:val="none" w:sz="0" w:space="0" w:color="auto"/>
            <w:bottom w:val="none" w:sz="0" w:space="0" w:color="auto"/>
            <w:right w:val="none" w:sz="0" w:space="0" w:color="auto"/>
          </w:divBdr>
        </w:div>
        <w:div w:id="1251232775">
          <w:marLeft w:val="0"/>
          <w:marRight w:val="0"/>
          <w:marTop w:val="0"/>
          <w:marBottom w:val="0"/>
          <w:divBdr>
            <w:top w:val="none" w:sz="0" w:space="0" w:color="auto"/>
            <w:left w:val="none" w:sz="0" w:space="0" w:color="auto"/>
            <w:bottom w:val="none" w:sz="0" w:space="0" w:color="auto"/>
            <w:right w:val="none" w:sz="0" w:space="0" w:color="auto"/>
          </w:divBdr>
        </w:div>
        <w:div w:id="1188907764">
          <w:marLeft w:val="0"/>
          <w:marRight w:val="0"/>
          <w:marTop w:val="0"/>
          <w:marBottom w:val="0"/>
          <w:divBdr>
            <w:top w:val="none" w:sz="0" w:space="0" w:color="auto"/>
            <w:left w:val="none" w:sz="0" w:space="0" w:color="auto"/>
            <w:bottom w:val="none" w:sz="0" w:space="0" w:color="auto"/>
            <w:right w:val="none" w:sz="0" w:space="0" w:color="auto"/>
          </w:divBdr>
        </w:div>
        <w:div w:id="456416122">
          <w:marLeft w:val="0"/>
          <w:marRight w:val="0"/>
          <w:marTop w:val="0"/>
          <w:marBottom w:val="0"/>
          <w:divBdr>
            <w:top w:val="none" w:sz="0" w:space="0" w:color="auto"/>
            <w:left w:val="none" w:sz="0" w:space="0" w:color="auto"/>
            <w:bottom w:val="none" w:sz="0" w:space="0" w:color="auto"/>
            <w:right w:val="none" w:sz="0" w:space="0" w:color="auto"/>
          </w:divBdr>
        </w:div>
        <w:div w:id="36049838">
          <w:marLeft w:val="0"/>
          <w:marRight w:val="0"/>
          <w:marTop w:val="0"/>
          <w:marBottom w:val="0"/>
          <w:divBdr>
            <w:top w:val="none" w:sz="0" w:space="0" w:color="auto"/>
            <w:left w:val="none" w:sz="0" w:space="0" w:color="auto"/>
            <w:bottom w:val="none" w:sz="0" w:space="0" w:color="auto"/>
            <w:right w:val="none" w:sz="0" w:space="0" w:color="auto"/>
          </w:divBdr>
        </w:div>
        <w:div w:id="2015571802">
          <w:marLeft w:val="0"/>
          <w:marRight w:val="0"/>
          <w:marTop w:val="0"/>
          <w:marBottom w:val="0"/>
          <w:divBdr>
            <w:top w:val="none" w:sz="0" w:space="0" w:color="auto"/>
            <w:left w:val="none" w:sz="0" w:space="0" w:color="auto"/>
            <w:bottom w:val="none" w:sz="0" w:space="0" w:color="auto"/>
            <w:right w:val="none" w:sz="0" w:space="0" w:color="auto"/>
          </w:divBdr>
        </w:div>
        <w:div w:id="847790618">
          <w:marLeft w:val="0"/>
          <w:marRight w:val="0"/>
          <w:marTop w:val="0"/>
          <w:marBottom w:val="0"/>
          <w:divBdr>
            <w:top w:val="none" w:sz="0" w:space="0" w:color="auto"/>
            <w:left w:val="none" w:sz="0" w:space="0" w:color="auto"/>
            <w:bottom w:val="none" w:sz="0" w:space="0" w:color="auto"/>
            <w:right w:val="none" w:sz="0" w:space="0" w:color="auto"/>
          </w:divBdr>
        </w:div>
        <w:div w:id="203951007">
          <w:marLeft w:val="0"/>
          <w:marRight w:val="0"/>
          <w:marTop w:val="0"/>
          <w:marBottom w:val="0"/>
          <w:divBdr>
            <w:top w:val="none" w:sz="0" w:space="0" w:color="auto"/>
            <w:left w:val="none" w:sz="0" w:space="0" w:color="auto"/>
            <w:bottom w:val="none" w:sz="0" w:space="0" w:color="auto"/>
            <w:right w:val="none" w:sz="0" w:space="0" w:color="auto"/>
          </w:divBdr>
        </w:div>
        <w:div w:id="1293057053">
          <w:marLeft w:val="0"/>
          <w:marRight w:val="0"/>
          <w:marTop w:val="0"/>
          <w:marBottom w:val="0"/>
          <w:divBdr>
            <w:top w:val="none" w:sz="0" w:space="0" w:color="auto"/>
            <w:left w:val="none" w:sz="0" w:space="0" w:color="auto"/>
            <w:bottom w:val="none" w:sz="0" w:space="0" w:color="auto"/>
            <w:right w:val="none" w:sz="0" w:space="0" w:color="auto"/>
          </w:divBdr>
        </w:div>
        <w:div w:id="2138908094">
          <w:marLeft w:val="0"/>
          <w:marRight w:val="0"/>
          <w:marTop w:val="0"/>
          <w:marBottom w:val="0"/>
          <w:divBdr>
            <w:top w:val="none" w:sz="0" w:space="0" w:color="auto"/>
            <w:left w:val="none" w:sz="0" w:space="0" w:color="auto"/>
            <w:bottom w:val="none" w:sz="0" w:space="0" w:color="auto"/>
            <w:right w:val="none" w:sz="0" w:space="0" w:color="auto"/>
          </w:divBdr>
        </w:div>
        <w:div w:id="98527260">
          <w:marLeft w:val="0"/>
          <w:marRight w:val="0"/>
          <w:marTop w:val="0"/>
          <w:marBottom w:val="0"/>
          <w:divBdr>
            <w:top w:val="none" w:sz="0" w:space="0" w:color="auto"/>
            <w:left w:val="none" w:sz="0" w:space="0" w:color="auto"/>
            <w:bottom w:val="none" w:sz="0" w:space="0" w:color="auto"/>
            <w:right w:val="none" w:sz="0" w:space="0" w:color="auto"/>
          </w:divBdr>
        </w:div>
        <w:div w:id="351490860">
          <w:marLeft w:val="0"/>
          <w:marRight w:val="0"/>
          <w:marTop w:val="0"/>
          <w:marBottom w:val="0"/>
          <w:divBdr>
            <w:top w:val="none" w:sz="0" w:space="0" w:color="auto"/>
            <w:left w:val="none" w:sz="0" w:space="0" w:color="auto"/>
            <w:bottom w:val="none" w:sz="0" w:space="0" w:color="auto"/>
            <w:right w:val="none" w:sz="0" w:space="0" w:color="auto"/>
          </w:divBdr>
        </w:div>
        <w:div w:id="1503885809">
          <w:marLeft w:val="0"/>
          <w:marRight w:val="0"/>
          <w:marTop w:val="0"/>
          <w:marBottom w:val="0"/>
          <w:divBdr>
            <w:top w:val="none" w:sz="0" w:space="0" w:color="auto"/>
            <w:left w:val="none" w:sz="0" w:space="0" w:color="auto"/>
            <w:bottom w:val="none" w:sz="0" w:space="0" w:color="auto"/>
            <w:right w:val="none" w:sz="0" w:space="0" w:color="auto"/>
          </w:divBdr>
        </w:div>
        <w:div w:id="844981370">
          <w:marLeft w:val="0"/>
          <w:marRight w:val="0"/>
          <w:marTop w:val="0"/>
          <w:marBottom w:val="0"/>
          <w:divBdr>
            <w:top w:val="none" w:sz="0" w:space="0" w:color="auto"/>
            <w:left w:val="none" w:sz="0" w:space="0" w:color="auto"/>
            <w:bottom w:val="none" w:sz="0" w:space="0" w:color="auto"/>
            <w:right w:val="none" w:sz="0" w:space="0" w:color="auto"/>
          </w:divBdr>
        </w:div>
        <w:div w:id="916986885">
          <w:marLeft w:val="0"/>
          <w:marRight w:val="0"/>
          <w:marTop w:val="0"/>
          <w:marBottom w:val="0"/>
          <w:divBdr>
            <w:top w:val="none" w:sz="0" w:space="0" w:color="auto"/>
            <w:left w:val="none" w:sz="0" w:space="0" w:color="auto"/>
            <w:bottom w:val="none" w:sz="0" w:space="0" w:color="auto"/>
            <w:right w:val="none" w:sz="0" w:space="0" w:color="auto"/>
          </w:divBdr>
        </w:div>
        <w:div w:id="2049181575">
          <w:marLeft w:val="0"/>
          <w:marRight w:val="0"/>
          <w:marTop w:val="0"/>
          <w:marBottom w:val="0"/>
          <w:divBdr>
            <w:top w:val="none" w:sz="0" w:space="0" w:color="auto"/>
            <w:left w:val="none" w:sz="0" w:space="0" w:color="auto"/>
            <w:bottom w:val="none" w:sz="0" w:space="0" w:color="auto"/>
            <w:right w:val="none" w:sz="0" w:space="0" w:color="auto"/>
          </w:divBdr>
        </w:div>
        <w:div w:id="1550529801">
          <w:marLeft w:val="0"/>
          <w:marRight w:val="0"/>
          <w:marTop w:val="0"/>
          <w:marBottom w:val="0"/>
          <w:divBdr>
            <w:top w:val="none" w:sz="0" w:space="0" w:color="auto"/>
            <w:left w:val="none" w:sz="0" w:space="0" w:color="auto"/>
            <w:bottom w:val="none" w:sz="0" w:space="0" w:color="auto"/>
            <w:right w:val="none" w:sz="0" w:space="0" w:color="auto"/>
          </w:divBdr>
        </w:div>
        <w:div w:id="868489544">
          <w:marLeft w:val="0"/>
          <w:marRight w:val="0"/>
          <w:marTop w:val="0"/>
          <w:marBottom w:val="0"/>
          <w:divBdr>
            <w:top w:val="none" w:sz="0" w:space="0" w:color="auto"/>
            <w:left w:val="none" w:sz="0" w:space="0" w:color="auto"/>
            <w:bottom w:val="none" w:sz="0" w:space="0" w:color="auto"/>
            <w:right w:val="none" w:sz="0" w:space="0" w:color="auto"/>
          </w:divBdr>
        </w:div>
        <w:div w:id="1553426944">
          <w:marLeft w:val="0"/>
          <w:marRight w:val="0"/>
          <w:marTop w:val="0"/>
          <w:marBottom w:val="0"/>
          <w:divBdr>
            <w:top w:val="none" w:sz="0" w:space="0" w:color="auto"/>
            <w:left w:val="none" w:sz="0" w:space="0" w:color="auto"/>
            <w:bottom w:val="none" w:sz="0" w:space="0" w:color="auto"/>
            <w:right w:val="none" w:sz="0" w:space="0" w:color="auto"/>
          </w:divBdr>
        </w:div>
        <w:div w:id="896474385">
          <w:marLeft w:val="0"/>
          <w:marRight w:val="0"/>
          <w:marTop w:val="0"/>
          <w:marBottom w:val="0"/>
          <w:divBdr>
            <w:top w:val="none" w:sz="0" w:space="0" w:color="auto"/>
            <w:left w:val="none" w:sz="0" w:space="0" w:color="auto"/>
            <w:bottom w:val="none" w:sz="0" w:space="0" w:color="auto"/>
            <w:right w:val="none" w:sz="0" w:space="0" w:color="auto"/>
          </w:divBdr>
        </w:div>
        <w:div w:id="692803176">
          <w:marLeft w:val="0"/>
          <w:marRight w:val="0"/>
          <w:marTop w:val="0"/>
          <w:marBottom w:val="0"/>
          <w:divBdr>
            <w:top w:val="none" w:sz="0" w:space="0" w:color="auto"/>
            <w:left w:val="none" w:sz="0" w:space="0" w:color="auto"/>
            <w:bottom w:val="none" w:sz="0" w:space="0" w:color="auto"/>
            <w:right w:val="none" w:sz="0" w:space="0" w:color="auto"/>
          </w:divBdr>
        </w:div>
        <w:div w:id="1939751491">
          <w:marLeft w:val="0"/>
          <w:marRight w:val="0"/>
          <w:marTop w:val="0"/>
          <w:marBottom w:val="0"/>
          <w:divBdr>
            <w:top w:val="none" w:sz="0" w:space="0" w:color="auto"/>
            <w:left w:val="none" w:sz="0" w:space="0" w:color="auto"/>
            <w:bottom w:val="none" w:sz="0" w:space="0" w:color="auto"/>
            <w:right w:val="none" w:sz="0" w:space="0" w:color="auto"/>
          </w:divBdr>
        </w:div>
        <w:div w:id="354502908">
          <w:marLeft w:val="0"/>
          <w:marRight w:val="0"/>
          <w:marTop w:val="0"/>
          <w:marBottom w:val="0"/>
          <w:divBdr>
            <w:top w:val="none" w:sz="0" w:space="0" w:color="auto"/>
            <w:left w:val="none" w:sz="0" w:space="0" w:color="auto"/>
            <w:bottom w:val="none" w:sz="0" w:space="0" w:color="auto"/>
            <w:right w:val="none" w:sz="0" w:space="0" w:color="auto"/>
          </w:divBdr>
        </w:div>
        <w:div w:id="168760849">
          <w:marLeft w:val="0"/>
          <w:marRight w:val="0"/>
          <w:marTop w:val="0"/>
          <w:marBottom w:val="0"/>
          <w:divBdr>
            <w:top w:val="none" w:sz="0" w:space="0" w:color="auto"/>
            <w:left w:val="none" w:sz="0" w:space="0" w:color="auto"/>
            <w:bottom w:val="none" w:sz="0" w:space="0" w:color="auto"/>
            <w:right w:val="none" w:sz="0" w:space="0" w:color="auto"/>
          </w:divBdr>
        </w:div>
        <w:div w:id="290405200">
          <w:marLeft w:val="0"/>
          <w:marRight w:val="0"/>
          <w:marTop w:val="0"/>
          <w:marBottom w:val="0"/>
          <w:divBdr>
            <w:top w:val="none" w:sz="0" w:space="0" w:color="auto"/>
            <w:left w:val="none" w:sz="0" w:space="0" w:color="auto"/>
            <w:bottom w:val="none" w:sz="0" w:space="0" w:color="auto"/>
            <w:right w:val="none" w:sz="0" w:space="0" w:color="auto"/>
          </w:divBdr>
        </w:div>
        <w:div w:id="233856158">
          <w:marLeft w:val="0"/>
          <w:marRight w:val="0"/>
          <w:marTop w:val="0"/>
          <w:marBottom w:val="0"/>
          <w:divBdr>
            <w:top w:val="none" w:sz="0" w:space="0" w:color="auto"/>
            <w:left w:val="none" w:sz="0" w:space="0" w:color="auto"/>
            <w:bottom w:val="none" w:sz="0" w:space="0" w:color="auto"/>
            <w:right w:val="none" w:sz="0" w:space="0" w:color="auto"/>
          </w:divBdr>
        </w:div>
        <w:div w:id="1051878329">
          <w:marLeft w:val="0"/>
          <w:marRight w:val="0"/>
          <w:marTop w:val="0"/>
          <w:marBottom w:val="0"/>
          <w:divBdr>
            <w:top w:val="none" w:sz="0" w:space="0" w:color="auto"/>
            <w:left w:val="none" w:sz="0" w:space="0" w:color="auto"/>
            <w:bottom w:val="none" w:sz="0" w:space="0" w:color="auto"/>
            <w:right w:val="none" w:sz="0" w:space="0" w:color="auto"/>
          </w:divBdr>
        </w:div>
        <w:div w:id="1157722016">
          <w:marLeft w:val="0"/>
          <w:marRight w:val="0"/>
          <w:marTop w:val="0"/>
          <w:marBottom w:val="0"/>
          <w:divBdr>
            <w:top w:val="none" w:sz="0" w:space="0" w:color="auto"/>
            <w:left w:val="none" w:sz="0" w:space="0" w:color="auto"/>
            <w:bottom w:val="none" w:sz="0" w:space="0" w:color="auto"/>
            <w:right w:val="none" w:sz="0" w:space="0" w:color="auto"/>
          </w:divBdr>
        </w:div>
        <w:div w:id="158279854">
          <w:marLeft w:val="0"/>
          <w:marRight w:val="0"/>
          <w:marTop w:val="0"/>
          <w:marBottom w:val="0"/>
          <w:divBdr>
            <w:top w:val="none" w:sz="0" w:space="0" w:color="auto"/>
            <w:left w:val="none" w:sz="0" w:space="0" w:color="auto"/>
            <w:bottom w:val="none" w:sz="0" w:space="0" w:color="auto"/>
            <w:right w:val="none" w:sz="0" w:space="0" w:color="auto"/>
          </w:divBdr>
        </w:div>
        <w:div w:id="759562522">
          <w:marLeft w:val="0"/>
          <w:marRight w:val="0"/>
          <w:marTop w:val="0"/>
          <w:marBottom w:val="0"/>
          <w:divBdr>
            <w:top w:val="none" w:sz="0" w:space="0" w:color="auto"/>
            <w:left w:val="none" w:sz="0" w:space="0" w:color="auto"/>
            <w:bottom w:val="none" w:sz="0" w:space="0" w:color="auto"/>
            <w:right w:val="none" w:sz="0" w:space="0" w:color="auto"/>
          </w:divBdr>
        </w:div>
        <w:div w:id="1279145640">
          <w:marLeft w:val="0"/>
          <w:marRight w:val="0"/>
          <w:marTop w:val="0"/>
          <w:marBottom w:val="0"/>
          <w:divBdr>
            <w:top w:val="none" w:sz="0" w:space="0" w:color="auto"/>
            <w:left w:val="none" w:sz="0" w:space="0" w:color="auto"/>
            <w:bottom w:val="none" w:sz="0" w:space="0" w:color="auto"/>
            <w:right w:val="none" w:sz="0" w:space="0" w:color="auto"/>
          </w:divBdr>
        </w:div>
        <w:div w:id="1597402111">
          <w:marLeft w:val="0"/>
          <w:marRight w:val="0"/>
          <w:marTop w:val="0"/>
          <w:marBottom w:val="0"/>
          <w:divBdr>
            <w:top w:val="none" w:sz="0" w:space="0" w:color="auto"/>
            <w:left w:val="none" w:sz="0" w:space="0" w:color="auto"/>
            <w:bottom w:val="none" w:sz="0" w:space="0" w:color="auto"/>
            <w:right w:val="none" w:sz="0" w:space="0" w:color="auto"/>
          </w:divBdr>
        </w:div>
        <w:div w:id="1263612687">
          <w:marLeft w:val="0"/>
          <w:marRight w:val="0"/>
          <w:marTop w:val="0"/>
          <w:marBottom w:val="0"/>
          <w:divBdr>
            <w:top w:val="none" w:sz="0" w:space="0" w:color="auto"/>
            <w:left w:val="none" w:sz="0" w:space="0" w:color="auto"/>
            <w:bottom w:val="none" w:sz="0" w:space="0" w:color="auto"/>
            <w:right w:val="none" w:sz="0" w:space="0" w:color="auto"/>
          </w:divBdr>
        </w:div>
        <w:div w:id="1856070448">
          <w:marLeft w:val="0"/>
          <w:marRight w:val="0"/>
          <w:marTop w:val="0"/>
          <w:marBottom w:val="0"/>
          <w:divBdr>
            <w:top w:val="none" w:sz="0" w:space="0" w:color="auto"/>
            <w:left w:val="none" w:sz="0" w:space="0" w:color="auto"/>
            <w:bottom w:val="none" w:sz="0" w:space="0" w:color="auto"/>
            <w:right w:val="none" w:sz="0" w:space="0" w:color="auto"/>
          </w:divBdr>
        </w:div>
        <w:div w:id="1572277075">
          <w:marLeft w:val="0"/>
          <w:marRight w:val="0"/>
          <w:marTop w:val="0"/>
          <w:marBottom w:val="0"/>
          <w:divBdr>
            <w:top w:val="none" w:sz="0" w:space="0" w:color="auto"/>
            <w:left w:val="none" w:sz="0" w:space="0" w:color="auto"/>
            <w:bottom w:val="none" w:sz="0" w:space="0" w:color="auto"/>
            <w:right w:val="none" w:sz="0" w:space="0" w:color="auto"/>
          </w:divBdr>
        </w:div>
        <w:div w:id="2083797834">
          <w:marLeft w:val="0"/>
          <w:marRight w:val="0"/>
          <w:marTop w:val="0"/>
          <w:marBottom w:val="0"/>
          <w:divBdr>
            <w:top w:val="none" w:sz="0" w:space="0" w:color="auto"/>
            <w:left w:val="none" w:sz="0" w:space="0" w:color="auto"/>
            <w:bottom w:val="none" w:sz="0" w:space="0" w:color="auto"/>
            <w:right w:val="none" w:sz="0" w:space="0" w:color="auto"/>
          </w:divBdr>
        </w:div>
        <w:div w:id="571892840">
          <w:marLeft w:val="0"/>
          <w:marRight w:val="0"/>
          <w:marTop w:val="0"/>
          <w:marBottom w:val="0"/>
          <w:divBdr>
            <w:top w:val="none" w:sz="0" w:space="0" w:color="auto"/>
            <w:left w:val="none" w:sz="0" w:space="0" w:color="auto"/>
            <w:bottom w:val="none" w:sz="0" w:space="0" w:color="auto"/>
            <w:right w:val="none" w:sz="0" w:space="0" w:color="auto"/>
          </w:divBdr>
        </w:div>
        <w:div w:id="308365533">
          <w:marLeft w:val="0"/>
          <w:marRight w:val="0"/>
          <w:marTop w:val="0"/>
          <w:marBottom w:val="0"/>
          <w:divBdr>
            <w:top w:val="none" w:sz="0" w:space="0" w:color="auto"/>
            <w:left w:val="none" w:sz="0" w:space="0" w:color="auto"/>
            <w:bottom w:val="none" w:sz="0" w:space="0" w:color="auto"/>
            <w:right w:val="none" w:sz="0" w:space="0" w:color="auto"/>
          </w:divBdr>
        </w:div>
        <w:div w:id="1578595365">
          <w:marLeft w:val="0"/>
          <w:marRight w:val="0"/>
          <w:marTop w:val="0"/>
          <w:marBottom w:val="0"/>
          <w:divBdr>
            <w:top w:val="none" w:sz="0" w:space="0" w:color="auto"/>
            <w:left w:val="none" w:sz="0" w:space="0" w:color="auto"/>
            <w:bottom w:val="none" w:sz="0" w:space="0" w:color="auto"/>
            <w:right w:val="none" w:sz="0" w:space="0" w:color="auto"/>
          </w:divBdr>
        </w:div>
        <w:div w:id="1251237172">
          <w:marLeft w:val="0"/>
          <w:marRight w:val="0"/>
          <w:marTop w:val="0"/>
          <w:marBottom w:val="0"/>
          <w:divBdr>
            <w:top w:val="none" w:sz="0" w:space="0" w:color="auto"/>
            <w:left w:val="none" w:sz="0" w:space="0" w:color="auto"/>
            <w:bottom w:val="none" w:sz="0" w:space="0" w:color="auto"/>
            <w:right w:val="none" w:sz="0" w:space="0" w:color="auto"/>
          </w:divBdr>
        </w:div>
        <w:div w:id="867527040">
          <w:marLeft w:val="0"/>
          <w:marRight w:val="0"/>
          <w:marTop w:val="0"/>
          <w:marBottom w:val="0"/>
          <w:divBdr>
            <w:top w:val="none" w:sz="0" w:space="0" w:color="auto"/>
            <w:left w:val="none" w:sz="0" w:space="0" w:color="auto"/>
            <w:bottom w:val="none" w:sz="0" w:space="0" w:color="auto"/>
            <w:right w:val="none" w:sz="0" w:space="0" w:color="auto"/>
          </w:divBdr>
        </w:div>
        <w:div w:id="1846743806">
          <w:marLeft w:val="0"/>
          <w:marRight w:val="0"/>
          <w:marTop w:val="0"/>
          <w:marBottom w:val="0"/>
          <w:divBdr>
            <w:top w:val="none" w:sz="0" w:space="0" w:color="auto"/>
            <w:left w:val="none" w:sz="0" w:space="0" w:color="auto"/>
            <w:bottom w:val="none" w:sz="0" w:space="0" w:color="auto"/>
            <w:right w:val="none" w:sz="0" w:space="0" w:color="auto"/>
          </w:divBdr>
        </w:div>
        <w:div w:id="870728854">
          <w:marLeft w:val="0"/>
          <w:marRight w:val="0"/>
          <w:marTop w:val="0"/>
          <w:marBottom w:val="0"/>
          <w:divBdr>
            <w:top w:val="none" w:sz="0" w:space="0" w:color="auto"/>
            <w:left w:val="none" w:sz="0" w:space="0" w:color="auto"/>
            <w:bottom w:val="none" w:sz="0" w:space="0" w:color="auto"/>
            <w:right w:val="none" w:sz="0" w:space="0" w:color="auto"/>
          </w:divBdr>
        </w:div>
        <w:div w:id="1180663617">
          <w:marLeft w:val="0"/>
          <w:marRight w:val="0"/>
          <w:marTop w:val="0"/>
          <w:marBottom w:val="0"/>
          <w:divBdr>
            <w:top w:val="none" w:sz="0" w:space="0" w:color="auto"/>
            <w:left w:val="none" w:sz="0" w:space="0" w:color="auto"/>
            <w:bottom w:val="none" w:sz="0" w:space="0" w:color="auto"/>
            <w:right w:val="none" w:sz="0" w:space="0" w:color="auto"/>
          </w:divBdr>
        </w:div>
        <w:div w:id="265357930">
          <w:marLeft w:val="0"/>
          <w:marRight w:val="0"/>
          <w:marTop w:val="0"/>
          <w:marBottom w:val="0"/>
          <w:divBdr>
            <w:top w:val="none" w:sz="0" w:space="0" w:color="auto"/>
            <w:left w:val="none" w:sz="0" w:space="0" w:color="auto"/>
            <w:bottom w:val="none" w:sz="0" w:space="0" w:color="auto"/>
            <w:right w:val="none" w:sz="0" w:space="0" w:color="auto"/>
          </w:divBdr>
        </w:div>
        <w:div w:id="557784819">
          <w:marLeft w:val="0"/>
          <w:marRight w:val="0"/>
          <w:marTop w:val="0"/>
          <w:marBottom w:val="0"/>
          <w:divBdr>
            <w:top w:val="none" w:sz="0" w:space="0" w:color="auto"/>
            <w:left w:val="none" w:sz="0" w:space="0" w:color="auto"/>
            <w:bottom w:val="none" w:sz="0" w:space="0" w:color="auto"/>
            <w:right w:val="none" w:sz="0" w:space="0" w:color="auto"/>
          </w:divBdr>
        </w:div>
        <w:div w:id="1715419864">
          <w:marLeft w:val="0"/>
          <w:marRight w:val="0"/>
          <w:marTop w:val="0"/>
          <w:marBottom w:val="0"/>
          <w:divBdr>
            <w:top w:val="none" w:sz="0" w:space="0" w:color="auto"/>
            <w:left w:val="none" w:sz="0" w:space="0" w:color="auto"/>
            <w:bottom w:val="none" w:sz="0" w:space="0" w:color="auto"/>
            <w:right w:val="none" w:sz="0" w:space="0" w:color="auto"/>
          </w:divBdr>
        </w:div>
        <w:div w:id="371661673">
          <w:marLeft w:val="0"/>
          <w:marRight w:val="0"/>
          <w:marTop w:val="0"/>
          <w:marBottom w:val="0"/>
          <w:divBdr>
            <w:top w:val="none" w:sz="0" w:space="0" w:color="auto"/>
            <w:left w:val="none" w:sz="0" w:space="0" w:color="auto"/>
            <w:bottom w:val="none" w:sz="0" w:space="0" w:color="auto"/>
            <w:right w:val="none" w:sz="0" w:space="0" w:color="auto"/>
          </w:divBdr>
        </w:div>
        <w:div w:id="595985355">
          <w:marLeft w:val="0"/>
          <w:marRight w:val="0"/>
          <w:marTop w:val="0"/>
          <w:marBottom w:val="0"/>
          <w:divBdr>
            <w:top w:val="none" w:sz="0" w:space="0" w:color="auto"/>
            <w:left w:val="none" w:sz="0" w:space="0" w:color="auto"/>
            <w:bottom w:val="none" w:sz="0" w:space="0" w:color="auto"/>
            <w:right w:val="none" w:sz="0" w:space="0" w:color="auto"/>
          </w:divBdr>
        </w:div>
        <w:div w:id="507059349">
          <w:marLeft w:val="0"/>
          <w:marRight w:val="0"/>
          <w:marTop w:val="0"/>
          <w:marBottom w:val="0"/>
          <w:divBdr>
            <w:top w:val="none" w:sz="0" w:space="0" w:color="auto"/>
            <w:left w:val="none" w:sz="0" w:space="0" w:color="auto"/>
            <w:bottom w:val="none" w:sz="0" w:space="0" w:color="auto"/>
            <w:right w:val="none" w:sz="0" w:space="0" w:color="auto"/>
          </w:divBdr>
        </w:div>
        <w:div w:id="196967887">
          <w:marLeft w:val="0"/>
          <w:marRight w:val="0"/>
          <w:marTop w:val="0"/>
          <w:marBottom w:val="0"/>
          <w:divBdr>
            <w:top w:val="none" w:sz="0" w:space="0" w:color="auto"/>
            <w:left w:val="none" w:sz="0" w:space="0" w:color="auto"/>
            <w:bottom w:val="none" w:sz="0" w:space="0" w:color="auto"/>
            <w:right w:val="none" w:sz="0" w:space="0" w:color="auto"/>
          </w:divBdr>
        </w:div>
        <w:div w:id="366301749">
          <w:marLeft w:val="0"/>
          <w:marRight w:val="0"/>
          <w:marTop w:val="0"/>
          <w:marBottom w:val="0"/>
          <w:divBdr>
            <w:top w:val="none" w:sz="0" w:space="0" w:color="auto"/>
            <w:left w:val="none" w:sz="0" w:space="0" w:color="auto"/>
            <w:bottom w:val="none" w:sz="0" w:space="0" w:color="auto"/>
            <w:right w:val="none" w:sz="0" w:space="0" w:color="auto"/>
          </w:divBdr>
        </w:div>
        <w:div w:id="1854805969">
          <w:marLeft w:val="0"/>
          <w:marRight w:val="0"/>
          <w:marTop w:val="0"/>
          <w:marBottom w:val="0"/>
          <w:divBdr>
            <w:top w:val="none" w:sz="0" w:space="0" w:color="auto"/>
            <w:left w:val="none" w:sz="0" w:space="0" w:color="auto"/>
            <w:bottom w:val="none" w:sz="0" w:space="0" w:color="auto"/>
            <w:right w:val="none" w:sz="0" w:space="0" w:color="auto"/>
          </w:divBdr>
        </w:div>
        <w:div w:id="1153790397">
          <w:marLeft w:val="0"/>
          <w:marRight w:val="0"/>
          <w:marTop w:val="0"/>
          <w:marBottom w:val="0"/>
          <w:divBdr>
            <w:top w:val="none" w:sz="0" w:space="0" w:color="auto"/>
            <w:left w:val="none" w:sz="0" w:space="0" w:color="auto"/>
            <w:bottom w:val="none" w:sz="0" w:space="0" w:color="auto"/>
            <w:right w:val="none" w:sz="0" w:space="0" w:color="auto"/>
          </w:divBdr>
        </w:div>
        <w:div w:id="2119715758">
          <w:marLeft w:val="0"/>
          <w:marRight w:val="0"/>
          <w:marTop w:val="0"/>
          <w:marBottom w:val="0"/>
          <w:divBdr>
            <w:top w:val="none" w:sz="0" w:space="0" w:color="auto"/>
            <w:left w:val="none" w:sz="0" w:space="0" w:color="auto"/>
            <w:bottom w:val="none" w:sz="0" w:space="0" w:color="auto"/>
            <w:right w:val="none" w:sz="0" w:space="0" w:color="auto"/>
          </w:divBdr>
        </w:div>
        <w:div w:id="2025016359">
          <w:marLeft w:val="0"/>
          <w:marRight w:val="0"/>
          <w:marTop w:val="0"/>
          <w:marBottom w:val="0"/>
          <w:divBdr>
            <w:top w:val="none" w:sz="0" w:space="0" w:color="auto"/>
            <w:left w:val="none" w:sz="0" w:space="0" w:color="auto"/>
            <w:bottom w:val="none" w:sz="0" w:space="0" w:color="auto"/>
            <w:right w:val="none" w:sz="0" w:space="0" w:color="auto"/>
          </w:divBdr>
        </w:div>
        <w:div w:id="413552026">
          <w:marLeft w:val="0"/>
          <w:marRight w:val="0"/>
          <w:marTop w:val="0"/>
          <w:marBottom w:val="0"/>
          <w:divBdr>
            <w:top w:val="none" w:sz="0" w:space="0" w:color="auto"/>
            <w:left w:val="none" w:sz="0" w:space="0" w:color="auto"/>
            <w:bottom w:val="none" w:sz="0" w:space="0" w:color="auto"/>
            <w:right w:val="none" w:sz="0" w:space="0" w:color="auto"/>
          </w:divBdr>
        </w:div>
        <w:div w:id="593394367">
          <w:marLeft w:val="0"/>
          <w:marRight w:val="0"/>
          <w:marTop w:val="0"/>
          <w:marBottom w:val="0"/>
          <w:divBdr>
            <w:top w:val="none" w:sz="0" w:space="0" w:color="auto"/>
            <w:left w:val="none" w:sz="0" w:space="0" w:color="auto"/>
            <w:bottom w:val="none" w:sz="0" w:space="0" w:color="auto"/>
            <w:right w:val="none" w:sz="0" w:space="0" w:color="auto"/>
          </w:divBdr>
        </w:div>
        <w:div w:id="744643273">
          <w:marLeft w:val="0"/>
          <w:marRight w:val="0"/>
          <w:marTop w:val="0"/>
          <w:marBottom w:val="0"/>
          <w:divBdr>
            <w:top w:val="none" w:sz="0" w:space="0" w:color="auto"/>
            <w:left w:val="none" w:sz="0" w:space="0" w:color="auto"/>
            <w:bottom w:val="none" w:sz="0" w:space="0" w:color="auto"/>
            <w:right w:val="none" w:sz="0" w:space="0" w:color="auto"/>
          </w:divBdr>
        </w:div>
        <w:div w:id="1824396602">
          <w:marLeft w:val="0"/>
          <w:marRight w:val="0"/>
          <w:marTop w:val="0"/>
          <w:marBottom w:val="0"/>
          <w:divBdr>
            <w:top w:val="none" w:sz="0" w:space="0" w:color="auto"/>
            <w:left w:val="none" w:sz="0" w:space="0" w:color="auto"/>
            <w:bottom w:val="none" w:sz="0" w:space="0" w:color="auto"/>
            <w:right w:val="none" w:sz="0" w:space="0" w:color="auto"/>
          </w:divBdr>
        </w:div>
        <w:div w:id="1351568615">
          <w:marLeft w:val="0"/>
          <w:marRight w:val="0"/>
          <w:marTop w:val="0"/>
          <w:marBottom w:val="0"/>
          <w:divBdr>
            <w:top w:val="none" w:sz="0" w:space="0" w:color="auto"/>
            <w:left w:val="none" w:sz="0" w:space="0" w:color="auto"/>
            <w:bottom w:val="none" w:sz="0" w:space="0" w:color="auto"/>
            <w:right w:val="none" w:sz="0" w:space="0" w:color="auto"/>
          </w:divBdr>
        </w:div>
        <w:div w:id="1429039005">
          <w:marLeft w:val="0"/>
          <w:marRight w:val="0"/>
          <w:marTop w:val="0"/>
          <w:marBottom w:val="0"/>
          <w:divBdr>
            <w:top w:val="none" w:sz="0" w:space="0" w:color="auto"/>
            <w:left w:val="none" w:sz="0" w:space="0" w:color="auto"/>
            <w:bottom w:val="none" w:sz="0" w:space="0" w:color="auto"/>
            <w:right w:val="none" w:sz="0" w:space="0" w:color="auto"/>
          </w:divBdr>
        </w:div>
        <w:div w:id="284431698">
          <w:marLeft w:val="0"/>
          <w:marRight w:val="0"/>
          <w:marTop w:val="0"/>
          <w:marBottom w:val="0"/>
          <w:divBdr>
            <w:top w:val="none" w:sz="0" w:space="0" w:color="auto"/>
            <w:left w:val="none" w:sz="0" w:space="0" w:color="auto"/>
            <w:bottom w:val="none" w:sz="0" w:space="0" w:color="auto"/>
            <w:right w:val="none" w:sz="0" w:space="0" w:color="auto"/>
          </w:divBdr>
        </w:div>
        <w:div w:id="1907184588">
          <w:marLeft w:val="0"/>
          <w:marRight w:val="0"/>
          <w:marTop w:val="0"/>
          <w:marBottom w:val="0"/>
          <w:divBdr>
            <w:top w:val="none" w:sz="0" w:space="0" w:color="auto"/>
            <w:left w:val="none" w:sz="0" w:space="0" w:color="auto"/>
            <w:bottom w:val="none" w:sz="0" w:space="0" w:color="auto"/>
            <w:right w:val="none" w:sz="0" w:space="0" w:color="auto"/>
          </w:divBdr>
        </w:div>
        <w:div w:id="1328823992">
          <w:marLeft w:val="0"/>
          <w:marRight w:val="0"/>
          <w:marTop w:val="0"/>
          <w:marBottom w:val="0"/>
          <w:divBdr>
            <w:top w:val="none" w:sz="0" w:space="0" w:color="auto"/>
            <w:left w:val="none" w:sz="0" w:space="0" w:color="auto"/>
            <w:bottom w:val="none" w:sz="0" w:space="0" w:color="auto"/>
            <w:right w:val="none" w:sz="0" w:space="0" w:color="auto"/>
          </w:divBdr>
        </w:div>
        <w:div w:id="1000157027">
          <w:marLeft w:val="0"/>
          <w:marRight w:val="0"/>
          <w:marTop w:val="0"/>
          <w:marBottom w:val="0"/>
          <w:divBdr>
            <w:top w:val="none" w:sz="0" w:space="0" w:color="auto"/>
            <w:left w:val="none" w:sz="0" w:space="0" w:color="auto"/>
            <w:bottom w:val="none" w:sz="0" w:space="0" w:color="auto"/>
            <w:right w:val="none" w:sz="0" w:space="0" w:color="auto"/>
          </w:divBdr>
        </w:div>
        <w:div w:id="1849830282">
          <w:marLeft w:val="0"/>
          <w:marRight w:val="0"/>
          <w:marTop w:val="0"/>
          <w:marBottom w:val="0"/>
          <w:divBdr>
            <w:top w:val="none" w:sz="0" w:space="0" w:color="auto"/>
            <w:left w:val="none" w:sz="0" w:space="0" w:color="auto"/>
            <w:bottom w:val="none" w:sz="0" w:space="0" w:color="auto"/>
            <w:right w:val="none" w:sz="0" w:space="0" w:color="auto"/>
          </w:divBdr>
        </w:div>
        <w:div w:id="1396664638">
          <w:marLeft w:val="0"/>
          <w:marRight w:val="0"/>
          <w:marTop w:val="0"/>
          <w:marBottom w:val="0"/>
          <w:divBdr>
            <w:top w:val="none" w:sz="0" w:space="0" w:color="auto"/>
            <w:left w:val="none" w:sz="0" w:space="0" w:color="auto"/>
            <w:bottom w:val="none" w:sz="0" w:space="0" w:color="auto"/>
            <w:right w:val="none" w:sz="0" w:space="0" w:color="auto"/>
          </w:divBdr>
        </w:div>
        <w:div w:id="502087273">
          <w:marLeft w:val="0"/>
          <w:marRight w:val="0"/>
          <w:marTop w:val="0"/>
          <w:marBottom w:val="0"/>
          <w:divBdr>
            <w:top w:val="none" w:sz="0" w:space="0" w:color="auto"/>
            <w:left w:val="none" w:sz="0" w:space="0" w:color="auto"/>
            <w:bottom w:val="none" w:sz="0" w:space="0" w:color="auto"/>
            <w:right w:val="none" w:sz="0" w:space="0" w:color="auto"/>
          </w:divBdr>
        </w:div>
        <w:div w:id="1422290495">
          <w:marLeft w:val="0"/>
          <w:marRight w:val="0"/>
          <w:marTop w:val="0"/>
          <w:marBottom w:val="0"/>
          <w:divBdr>
            <w:top w:val="none" w:sz="0" w:space="0" w:color="auto"/>
            <w:left w:val="none" w:sz="0" w:space="0" w:color="auto"/>
            <w:bottom w:val="none" w:sz="0" w:space="0" w:color="auto"/>
            <w:right w:val="none" w:sz="0" w:space="0" w:color="auto"/>
          </w:divBdr>
        </w:div>
        <w:div w:id="529345082">
          <w:marLeft w:val="0"/>
          <w:marRight w:val="0"/>
          <w:marTop w:val="0"/>
          <w:marBottom w:val="0"/>
          <w:divBdr>
            <w:top w:val="none" w:sz="0" w:space="0" w:color="auto"/>
            <w:left w:val="none" w:sz="0" w:space="0" w:color="auto"/>
            <w:bottom w:val="none" w:sz="0" w:space="0" w:color="auto"/>
            <w:right w:val="none" w:sz="0" w:space="0" w:color="auto"/>
          </w:divBdr>
        </w:div>
        <w:div w:id="339939677">
          <w:marLeft w:val="0"/>
          <w:marRight w:val="0"/>
          <w:marTop w:val="0"/>
          <w:marBottom w:val="0"/>
          <w:divBdr>
            <w:top w:val="none" w:sz="0" w:space="0" w:color="auto"/>
            <w:left w:val="none" w:sz="0" w:space="0" w:color="auto"/>
            <w:bottom w:val="none" w:sz="0" w:space="0" w:color="auto"/>
            <w:right w:val="none" w:sz="0" w:space="0" w:color="auto"/>
          </w:divBdr>
        </w:div>
      </w:divsChild>
    </w:div>
    <w:div w:id="888957460">
      <w:bodyDiv w:val="1"/>
      <w:marLeft w:val="0"/>
      <w:marRight w:val="0"/>
      <w:marTop w:val="0"/>
      <w:marBottom w:val="0"/>
      <w:divBdr>
        <w:top w:val="none" w:sz="0" w:space="0" w:color="auto"/>
        <w:left w:val="none" w:sz="0" w:space="0" w:color="auto"/>
        <w:bottom w:val="none" w:sz="0" w:space="0" w:color="auto"/>
        <w:right w:val="none" w:sz="0" w:space="0" w:color="auto"/>
      </w:divBdr>
    </w:div>
    <w:div w:id="889027175">
      <w:bodyDiv w:val="1"/>
      <w:marLeft w:val="0"/>
      <w:marRight w:val="0"/>
      <w:marTop w:val="0"/>
      <w:marBottom w:val="0"/>
      <w:divBdr>
        <w:top w:val="none" w:sz="0" w:space="0" w:color="auto"/>
        <w:left w:val="none" w:sz="0" w:space="0" w:color="auto"/>
        <w:bottom w:val="none" w:sz="0" w:space="0" w:color="auto"/>
        <w:right w:val="none" w:sz="0" w:space="0" w:color="auto"/>
      </w:divBdr>
    </w:div>
    <w:div w:id="889146886">
      <w:bodyDiv w:val="1"/>
      <w:marLeft w:val="0"/>
      <w:marRight w:val="0"/>
      <w:marTop w:val="0"/>
      <w:marBottom w:val="0"/>
      <w:divBdr>
        <w:top w:val="none" w:sz="0" w:space="0" w:color="auto"/>
        <w:left w:val="none" w:sz="0" w:space="0" w:color="auto"/>
        <w:bottom w:val="none" w:sz="0" w:space="0" w:color="auto"/>
        <w:right w:val="none" w:sz="0" w:space="0" w:color="auto"/>
      </w:divBdr>
    </w:div>
    <w:div w:id="889269690">
      <w:bodyDiv w:val="1"/>
      <w:marLeft w:val="0"/>
      <w:marRight w:val="0"/>
      <w:marTop w:val="0"/>
      <w:marBottom w:val="0"/>
      <w:divBdr>
        <w:top w:val="none" w:sz="0" w:space="0" w:color="auto"/>
        <w:left w:val="none" w:sz="0" w:space="0" w:color="auto"/>
        <w:bottom w:val="none" w:sz="0" w:space="0" w:color="auto"/>
        <w:right w:val="none" w:sz="0" w:space="0" w:color="auto"/>
      </w:divBdr>
    </w:div>
    <w:div w:id="889534481">
      <w:bodyDiv w:val="1"/>
      <w:marLeft w:val="0"/>
      <w:marRight w:val="0"/>
      <w:marTop w:val="0"/>
      <w:marBottom w:val="0"/>
      <w:divBdr>
        <w:top w:val="none" w:sz="0" w:space="0" w:color="auto"/>
        <w:left w:val="none" w:sz="0" w:space="0" w:color="auto"/>
        <w:bottom w:val="none" w:sz="0" w:space="0" w:color="auto"/>
        <w:right w:val="none" w:sz="0" w:space="0" w:color="auto"/>
      </w:divBdr>
      <w:divsChild>
        <w:div w:id="1333950195">
          <w:marLeft w:val="0"/>
          <w:marRight w:val="0"/>
          <w:marTop w:val="0"/>
          <w:marBottom w:val="0"/>
          <w:divBdr>
            <w:top w:val="none" w:sz="0" w:space="0" w:color="auto"/>
            <w:left w:val="none" w:sz="0" w:space="0" w:color="auto"/>
            <w:bottom w:val="none" w:sz="0" w:space="0" w:color="auto"/>
            <w:right w:val="none" w:sz="0" w:space="0" w:color="auto"/>
          </w:divBdr>
        </w:div>
        <w:div w:id="1646664146">
          <w:marLeft w:val="0"/>
          <w:marRight w:val="0"/>
          <w:marTop w:val="0"/>
          <w:marBottom w:val="0"/>
          <w:divBdr>
            <w:top w:val="none" w:sz="0" w:space="0" w:color="auto"/>
            <w:left w:val="none" w:sz="0" w:space="0" w:color="auto"/>
            <w:bottom w:val="none" w:sz="0" w:space="0" w:color="auto"/>
            <w:right w:val="none" w:sz="0" w:space="0" w:color="auto"/>
          </w:divBdr>
        </w:div>
        <w:div w:id="802963801">
          <w:marLeft w:val="0"/>
          <w:marRight w:val="0"/>
          <w:marTop w:val="0"/>
          <w:marBottom w:val="0"/>
          <w:divBdr>
            <w:top w:val="none" w:sz="0" w:space="0" w:color="auto"/>
            <w:left w:val="none" w:sz="0" w:space="0" w:color="auto"/>
            <w:bottom w:val="none" w:sz="0" w:space="0" w:color="auto"/>
            <w:right w:val="none" w:sz="0" w:space="0" w:color="auto"/>
          </w:divBdr>
        </w:div>
        <w:div w:id="218975344">
          <w:marLeft w:val="0"/>
          <w:marRight w:val="0"/>
          <w:marTop w:val="0"/>
          <w:marBottom w:val="0"/>
          <w:divBdr>
            <w:top w:val="none" w:sz="0" w:space="0" w:color="auto"/>
            <w:left w:val="none" w:sz="0" w:space="0" w:color="auto"/>
            <w:bottom w:val="none" w:sz="0" w:space="0" w:color="auto"/>
            <w:right w:val="none" w:sz="0" w:space="0" w:color="auto"/>
          </w:divBdr>
        </w:div>
        <w:div w:id="2012678777">
          <w:marLeft w:val="0"/>
          <w:marRight w:val="0"/>
          <w:marTop w:val="0"/>
          <w:marBottom w:val="0"/>
          <w:divBdr>
            <w:top w:val="none" w:sz="0" w:space="0" w:color="auto"/>
            <w:left w:val="none" w:sz="0" w:space="0" w:color="auto"/>
            <w:bottom w:val="none" w:sz="0" w:space="0" w:color="auto"/>
            <w:right w:val="none" w:sz="0" w:space="0" w:color="auto"/>
          </w:divBdr>
        </w:div>
        <w:div w:id="1450974388">
          <w:marLeft w:val="0"/>
          <w:marRight w:val="0"/>
          <w:marTop w:val="0"/>
          <w:marBottom w:val="0"/>
          <w:divBdr>
            <w:top w:val="none" w:sz="0" w:space="0" w:color="auto"/>
            <w:left w:val="none" w:sz="0" w:space="0" w:color="auto"/>
            <w:bottom w:val="none" w:sz="0" w:space="0" w:color="auto"/>
            <w:right w:val="none" w:sz="0" w:space="0" w:color="auto"/>
          </w:divBdr>
        </w:div>
        <w:div w:id="1008944552">
          <w:marLeft w:val="0"/>
          <w:marRight w:val="0"/>
          <w:marTop w:val="0"/>
          <w:marBottom w:val="0"/>
          <w:divBdr>
            <w:top w:val="none" w:sz="0" w:space="0" w:color="auto"/>
            <w:left w:val="none" w:sz="0" w:space="0" w:color="auto"/>
            <w:bottom w:val="none" w:sz="0" w:space="0" w:color="auto"/>
            <w:right w:val="none" w:sz="0" w:space="0" w:color="auto"/>
          </w:divBdr>
        </w:div>
        <w:div w:id="1639257962">
          <w:marLeft w:val="0"/>
          <w:marRight w:val="0"/>
          <w:marTop w:val="0"/>
          <w:marBottom w:val="0"/>
          <w:divBdr>
            <w:top w:val="none" w:sz="0" w:space="0" w:color="auto"/>
            <w:left w:val="none" w:sz="0" w:space="0" w:color="auto"/>
            <w:bottom w:val="none" w:sz="0" w:space="0" w:color="auto"/>
            <w:right w:val="none" w:sz="0" w:space="0" w:color="auto"/>
          </w:divBdr>
        </w:div>
        <w:div w:id="1449085097">
          <w:marLeft w:val="0"/>
          <w:marRight w:val="0"/>
          <w:marTop w:val="0"/>
          <w:marBottom w:val="0"/>
          <w:divBdr>
            <w:top w:val="none" w:sz="0" w:space="0" w:color="auto"/>
            <w:left w:val="none" w:sz="0" w:space="0" w:color="auto"/>
            <w:bottom w:val="none" w:sz="0" w:space="0" w:color="auto"/>
            <w:right w:val="none" w:sz="0" w:space="0" w:color="auto"/>
          </w:divBdr>
        </w:div>
        <w:div w:id="615521410">
          <w:marLeft w:val="0"/>
          <w:marRight w:val="0"/>
          <w:marTop w:val="0"/>
          <w:marBottom w:val="0"/>
          <w:divBdr>
            <w:top w:val="none" w:sz="0" w:space="0" w:color="auto"/>
            <w:left w:val="none" w:sz="0" w:space="0" w:color="auto"/>
            <w:bottom w:val="none" w:sz="0" w:space="0" w:color="auto"/>
            <w:right w:val="none" w:sz="0" w:space="0" w:color="auto"/>
          </w:divBdr>
        </w:div>
        <w:div w:id="645821387">
          <w:marLeft w:val="0"/>
          <w:marRight w:val="0"/>
          <w:marTop w:val="0"/>
          <w:marBottom w:val="0"/>
          <w:divBdr>
            <w:top w:val="none" w:sz="0" w:space="0" w:color="auto"/>
            <w:left w:val="none" w:sz="0" w:space="0" w:color="auto"/>
            <w:bottom w:val="none" w:sz="0" w:space="0" w:color="auto"/>
            <w:right w:val="none" w:sz="0" w:space="0" w:color="auto"/>
          </w:divBdr>
        </w:div>
        <w:div w:id="1803426717">
          <w:marLeft w:val="0"/>
          <w:marRight w:val="0"/>
          <w:marTop w:val="0"/>
          <w:marBottom w:val="0"/>
          <w:divBdr>
            <w:top w:val="none" w:sz="0" w:space="0" w:color="auto"/>
            <w:left w:val="none" w:sz="0" w:space="0" w:color="auto"/>
            <w:bottom w:val="none" w:sz="0" w:space="0" w:color="auto"/>
            <w:right w:val="none" w:sz="0" w:space="0" w:color="auto"/>
          </w:divBdr>
        </w:div>
        <w:div w:id="1560554991">
          <w:marLeft w:val="0"/>
          <w:marRight w:val="0"/>
          <w:marTop w:val="0"/>
          <w:marBottom w:val="0"/>
          <w:divBdr>
            <w:top w:val="none" w:sz="0" w:space="0" w:color="auto"/>
            <w:left w:val="none" w:sz="0" w:space="0" w:color="auto"/>
            <w:bottom w:val="none" w:sz="0" w:space="0" w:color="auto"/>
            <w:right w:val="none" w:sz="0" w:space="0" w:color="auto"/>
          </w:divBdr>
        </w:div>
        <w:div w:id="1379359867">
          <w:marLeft w:val="0"/>
          <w:marRight w:val="0"/>
          <w:marTop w:val="0"/>
          <w:marBottom w:val="0"/>
          <w:divBdr>
            <w:top w:val="none" w:sz="0" w:space="0" w:color="auto"/>
            <w:left w:val="none" w:sz="0" w:space="0" w:color="auto"/>
            <w:bottom w:val="none" w:sz="0" w:space="0" w:color="auto"/>
            <w:right w:val="none" w:sz="0" w:space="0" w:color="auto"/>
          </w:divBdr>
        </w:div>
        <w:div w:id="2138789478">
          <w:marLeft w:val="0"/>
          <w:marRight w:val="0"/>
          <w:marTop w:val="0"/>
          <w:marBottom w:val="0"/>
          <w:divBdr>
            <w:top w:val="none" w:sz="0" w:space="0" w:color="auto"/>
            <w:left w:val="none" w:sz="0" w:space="0" w:color="auto"/>
            <w:bottom w:val="none" w:sz="0" w:space="0" w:color="auto"/>
            <w:right w:val="none" w:sz="0" w:space="0" w:color="auto"/>
          </w:divBdr>
        </w:div>
        <w:div w:id="977610744">
          <w:marLeft w:val="0"/>
          <w:marRight w:val="0"/>
          <w:marTop w:val="0"/>
          <w:marBottom w:val="0"/>
          <w:divBdr>
            <w:top w:val="none" w:sz="0" w:space="0" w:color="auto"/>
            <w:left w:val="none" w:sz="0" w:space="0" w:color="auto"/>
            <w:bottom w:val="none" w:sz="0" w:space="0" w:color="auto"/>
            <w:right w:val="none" w:sz="0" w:space="0" w:color="auto"/>
          </w:divBdr>
        </w:div>
        <w:div w:id="1876843408">
          <w:marLeft w:val="0"/>
          <w:marRight w:val="0"/>
          <w:marTop w:val="0"/>
          <w:marBottom w:val="0"/>
          <w:divBdr>
            <w:top w:val="none" w:sz="0" w:space="0" w:color="auto"/>
            <w:left w:val="none" w:sz="0" w:space="0" w:color="auto"/>
            <w:bottom w:val="none" w:sz="0" w:space="0" w:color="auto"/>
            <w:right w:val="none" w:sz="0" w:space="0" w:color="auto"/>
          </w:divBdr>
        </w:div>
        <w:div w:id="1091318680">
          <w:marLeft w:val="0"/>
          <w:marRight w:val="0"/>
          <w:marTop w:val="0"/>
          <w:marBottom w:val="0"/>
          <w:divBdr>
            <w:top w:val="none" w:sz="0" w:space="0" w:color="auto"/>
            <w:left w:val="none" w:sz="0" w:space="0" w:color="auto"/>
            <w:bottom w:val="none" w:sz="0" w:space="0" w:color="auto"/>
            <w:right w:val="none" w:sz="0" w:space="0" w:color="auto"/>
          </w:divBdr>
        </w:div>
        <w:div w:id="1914923959">
          <w:marLeft w:val="0"/>
          <w:marRight w:val="0"/>
          <w:marTop w:val="0"/>
          <w:marBottom w:val="0"/>
          <w:divBdr>
            <w:top w:val="none" w:sz="0" w:space="0" w:color="auto"/>
            <w:left w:val="none" w:sz="0" w:space="0" w:color="auto"/>
            <w:bottom w:val="none" w:sz="0" w:space="0" w:color="auto"/>
            <w:right w:val="none" w:sz="0" w:space="0" w:color="auto"/>
          </w:divBdr>
        </w:div>
        <w:div w:id="1756247311">
          <w:marLeft w:val="0"/>
          <w:marRight w:val="0"/>
          <w:marTop w:val="0"/>
          <w:marBottom w:val="0"/>
          <w:divBdr>
            <w:top w:val="none" w:sz="0" w:space="0" w:color="auto"/>
            <w:left w:val="none" w:sz="0" w:space="0" w:color="auto"/>
            <w:bottom w:val="none" w:sz="0" w:space="0" w:color="auto"/>
            <w:right w:val="none" w:sz="0" w:space="0" w:color="auto"/>
          </w:divBdr>
        </w:div>
        <w:div w:id="133454052">
          <w:marLeft w:val="0"/>
          <w:marRight w:val="0"/>
          <w:marTop w:val="0"/>
          <w:marBottom w:val="0"/>
          <w:divBdr>
            <w:top w:val="none" w:sz="0" w:space="0" w:color="auto"/>
            <w:left w:val="none" w:sz="0" w:space="0" w:color="auto"/>
            <w:bottom w:val="none" w:sz="0" w:space="0" w:color="auto"/>
            <w:right w:val="none" w:sz="0" w:space="0" w:color="auto"/>
          </w:divBdr>
        </w:div>
        <w:div w:id="1089497765">
          <w:marLeft w:val="0"/>
          <w:marRight w:val="0"/>
          <w:marTop w:val="0"/>
          <w:marBottom w:val="0"/>
          <w:divBdr>
            <w:top w:val="none" w:sz="0" w:space="0" w:color="auto"/>
            <w:left w:val="none" w:sz="0" w:space="0" w:color="auto"/>
            <w:bottom w:val="none" w:sz="0" w:space="0" w:color="auto"/>
            <w:right w:val="none" w:sz="0" w:space="0" w:color="auto"/>
          </w:divBdr>
        </w:div>
        <w:div w:id="1417937426">
          <w:marLeft w:val="0"/>
          <w:marRight w:val="0"/>
          <w:marTop w:val="0"/>
          <w:marBottom w:val="0"/>
          <w:divBdr>
            <w:top w:val="none" w:sz="0" w:space="0" w:color="auto"/>
            <w:left w:val="none" w:sz="0" w:space="0" w:color="auto"/>
            <w:bottom w:val="none" w:sz="0" w:space="0" w:color="auto"/>
            <w:right w:val="none" w:sz="0" w:space="0" w:color="auto"/>
          </w:divBdr>
        </w:div>
        <w:div w:id="1825078200">
          <w:marLeft w:val="0"/>
          <w:marRight w:val="0"/>
          <w:marTop w:val="0"/>
          <w:marBottom w:val="0"/>
          <w:divBdr>
            <w:top w:val="none" w:sz="0" w:space="0" w:color="auto"/>
            <w:left w:val="none" w:sz="0" w:space="0" w:color="auto"/>
            <w:bottom w:val="none" w:sz="0" w:space="0" w:color="auto"/>
            <w:right w:val="none" w:sz="0" w:space="0" w:color="auto"/>
          </w:divBdr>
        </w:div>
        <w:div w:id="1888953982">
          <w:marLeft w:val="0"/>
          <w:marRight w:val="0"/>
          <w:marTop w:val="0"/>
          <w:marBottom w:val="0"/>
          <w:divBdr>
            <w:top w:val="none" w:sz="0" w:space="0" w:color="auto"/>
            <w:left w:val="none" w:sz="0" w:space="0" w:color="auto"/>
            <w:bottom w:val="none" w:sz="0" w:space="0" w:color="auto"/>
            <w:right w:val="none" w:sz="0" w:space="0" w:color="auto"/>
          </w:divBdr>
        </w:div>
        <w:div w:id="1421946667">
          <w:marLeft w:val="0"/>
          <w:marRight w:val="0"/>
          <w:marTop w:val="0"/>
          <w:marBottom w:val="0"/>
          <w:divBdr>
            <w:top w:val="none" w:sz="0" w:space="0" w:color="auto"/>
            <w:left w:val="none" w:sz="0" w:space="0" w:color="auto"/>
            <w:bottom w:val="none" w:sz="0" w:space="0" w:color="auto"/>
            <w:right w:val="none" w:sz="0" w:space="0" w:color="auto"/>
          </w:divBdr>
        </w:div>
        <w:div w:id="700519394">
          <w:marLeft w:val="0"/>
          <w:marRight w:val="0"/>
          <w:marTop w:val="0"/>
          <w:marBottom w:val="0"/>
          <w:divBdr>
            <w:top w:val="none" w:sz="0" w:space="0" w:color="auto"/>
            <w:left w:val="none" w:sz="0" w:space="0" w:color="auto"/>
            <w:bottom w:val="none" w:sz="0" w:space="0" w:color="auto"/>
            <w:right w:val="none" w:sz="0" w:space="0" w:color="auto"/>
          </w:divBdr>
        </w:div>
        <w:div w:id="1311976848">
          <w:marLeft w:val="0"/>
          <w:marRight w:val="0"/>
          <w:marTop w:val="0"/>
          <w:marBottom w:val="0"/>
          <w:divBdr>
            <w:top w:val="none" w:sz="0" w:space="0" w:color="auto"/>
            <w:left w:val="none" w:sz="0" w:space="0" w:color="auto"/>
            <w:bottom w:val="none" w:sz="0" w:space="0" w:color="auto"/>
            <w:right w:val="none" w:sz="0" w:space="0" w:color="auto"/>
          </w:divBdr>
        </w:div>
        <w:div w:id="1939101007">
          <w:marLeft w:val="0"/>
          <w:marRight w:val="0"/>
          <w:marTop w:val="0"/>
          <w:marBottom w:val="0"/>
          <w:divBdr>
            <w:top w:val="none" w:sz="0" w:space="0" w:color="auto"/>
            <w:left w:val="none" w:sz="0" w:space="0" w:color="auto"/>
            <w:bottom w:val="none" w:sz="0" w:space="0" w:color="auto"/>
            <w:right w:val="none" w:sz="0" w:space="0" w:color="auto"/>
          </w:divBdr>
        </w:div>
        <w:div w:id="1714840429">
          <w:marLeft w:val="0"/>
          <w:marRight w:val="0"/>
          <w:marTop w:val="0"/>
          <w:marBottom w:val="0"/>
          <w:divBdr>
            <w:top w:val="none" w:sz="0" w:space="0" w:color="auto"/>
            <w:left w:val="none" w:sz="0" w:space="0" w:color="auto"/>
            <w:bottom w:val="none" w:sz="0" w:space="0" w:color="auto"/>
            <w:right w:val="none" w:sz="0" w:space="0" w:color="auto"/>
          </w:divBdr>
        </w:div>
        <w:div w:id="3559048">
          <w:marLeft w:val="0"/>
          <w:marRight w:val="0"/>
          <w:marTop w:val="0"/>
          <w:marBottom w:val="0"/>
          <w:divBdr>
            <w:top w:val="none" w:sz="0" w:space="0" w:color="auto"/>
            <w:left w:val="none" w:sz="0" w:space="0" w:color="auto"/>
            <w:bottom w:val="none" w:sz="0" w:space="0" w:color="auto"/>
            <w:right w:val="none" w:sz="0" w:space="0" w:color="auto"/>
          </w:divBdr>
        </w:div>
        <w:div w:id="1737775788">
          <w:marLeft w:val="0"/>
          <w:marRight w:val="0"/>
          <w:marTop w:val="0"/>
          <w:marBottom w:val="0"/>
          <w:divBdr>
            <w:top w:val="none" w:sz="0" w:space="0" w:color="auto"/>
            <w:left w:val="none" w:sz="0" w:space="0" w:color="auto"/>
            <w:bottom w:val="none" w:sz="0" w:space="0" w:color="auto"/>
            <w:right w:val="none" w:sz="0" w:space="0" w:color="auto"/>
          </w:divBdr>
        </w:div>
        <w:div w:id="626473609">
          <w:marLeft w:val="0"/>
          <w:marRight w:val="0"/>
          <w:marTop w:val="0"/>
          <w:marBottom w:val="0"/>
          <w:divBdr>
            <w:top w:val="none" w:sz="0" w:space="0" w:color="auto"/>
            <w:left w:val="none" w:sz="0" w:space="0" w:color="auto"/>
            <w:bottom w:val="none" w:sz="0" w:space="0" w:color="auto"/>
            <w:right w:val="none" w:sz="0" w:space="0" w:color="auto"/>
          </w:divBdr>
        </w:div>
        <w:div w:id="639725377">
          <w:marLeft w:val="0"/>
          <w:marRight w:val="0"/>
          <w:marTop w:val="0"/>
          <w:marBottom w:val="0"/>
          <w:divBdr>
            <w:top w:val="none" w:sz="0" w:space="0" w:color="auto"/>
            <w:left w:val="none" w:sz="0" w:space="0" w:color="auto"/>
            <w:bottom w:val="none" w:sz="0" w:space="0" w:color="auto"/>
            <w:right w:val="none" w:sz="0" w:space="0" w:color="auto"/>
          </w:divBdr>
        </w:div>
        <w:div w:id="1164852536">
          <w:marLeft w:val="0"/>
          <w:marRight w:val="0"/>
          <w:marTop w:val="0"/>
          <w:marBottom w:val="0"/>
          <w:divBdr>
            <w:top w:val="none" w:sz="0" w:space="0" w:color="auto"/>
            <w:left w:val="none" w:sz="0" w:space="0" w:color="auto"/>
            <w:bottom w:val="none" w:sz="0" w:space="0" w:color="auto"/>
            <w:right w:val="none" w:sz="0" w:space="0" w:color="auto"/>
          </w:divBdr>
        </w:div>
        <w:div w:id="834683262">
          <w:marLeft w:val="0"/>
          <w:marRight w:val="0"/>
          <w:marTop w:val="0"/>
          <w:marBottom w:val="0"/>
          <w:divBdr>
            <w:top w:val="none" w:sz="0" w:space="0" w:color="auto"/>
            <w:left w:val="none" w:sz="0" w:space="0" w:color="auto"/>
            <w:bottom w:val="none" w:sz="0" w:space="0" w:color="auto"/>
            <w:right w:val="none" w:sz="0" w:space="0" w:color="auto"/>
          </w:divBdr>
        </w:div>
        <w:div w:id="654068340">
          <w:marLeft w:val="0"/>
          <w:marRight w:val="0"/>
          <w:marTop w:val="0"/>
          <w:marBottom w:val="0"/>
          <w:divBdr>
            <w:top w:val="none" w:sz="0" w:space="0" w:color="auto"/>
            <w:left w:val="none" w:sz="0" w:space="0" w:color="auto"/>
            <w:bottom w:val="none" w:sz="0" w:space="0" w:color="auto"/>
            <w:right w:val="none" w:sz="0" w:space="0" w:color="auto"/>
          </w:divBdr>
        </w:div>
        <w:div w:id="1929341265">
          <w:marLeft w:val="0"/>
          <w:marRight w:val="0"/>
          <w:marTop w:val="0"/>
          <w:marBottom w:val="0"/>
          <w:divBdr>
            <w:top w:val="none" w:sz="0" w:space="0" w:color="auto"/>
            <w:left w:val="none" w:sz="0" w:space="0" w:color="auto"/>
            <w:bottom w:val="none" w:sz="0" w:space="0" w:color="auto"/>
            <w:right w:val="none" w:sz="0" w:space="0" w:color="auto"/>
          </w:divBdr>
        </w:div>
        <w:div w:id="2079934206">
          <w:marLeft w:val="0"/>
          <w:marRight w:val="0"/>
          <w:marTop w:val="0"/>
          <w:marBottom w:val="0"/>
          <w:divBdr>
            <w:top w:val="none" w:sz="0" w:space="0" w:color="auto"/>
            <w:left w:val="none" w:sz="0" w:space="0" w:color="auto"/>
            <w:bottom w:val="none" w:sz="0" w:space="0" w:color="auto"/>
            <w:right w:val="none" w:sz="0" w:space="0" w:color="auto"/>
          </w:divBdr>
        </w:div>
        <w:div w:id="678964953">
          <w:marLeft w:val="0"/>
          <w:marRight w:val="0"/>
          <w:marTop w:val="0"/>
          <w:marBottom w:val="0"/>
          <w:divBdr>
            <w:top w:val="none" w:sz="0" w:space="0" w:color="auto"/>
            <w:left w:val="none" w:sz="0" w:space="0" w:color="auto"/>
            <w:bottom w:val="none" w:sz="0" w:space="0" w:color="auto"/>
            <w:right w:val="none" w:sz="0" w:space="0" w:color="auto"/>
          </w:divBdr>
        </w:div>
        <w:div w:id="1569537393">
          <w:marLeft w:val="0"/>
          <w:marRight w:val="0"/>
          <w:marTop w:val="0"/>
          <w:marBottom w:val="0"/>
          <w:divBdr>
            <w:top w:val="none" w:sz="0" w:space="0" w:color="auto"/>
            <w:left w:val="none" w:sz="0" w:space="0" w:color="auto"/>
            <w:bottom w:val="none" w:sz="0" w:space="0" w:color="auto"/>
            <w:right w:val="none" w:sz="0" w:space="0" w:color="auto"/>
          </w:divBdr>
        </w:div>
        <w:div w:id="668824561">
          <w:marLeft w:val="0"/>
          <w:marRight w:val="0"/>
          <w:marTop w:val="0"/>
          <w:marBottom w:val="0"/>
          <w:divBdr>
            <w:top w:val="none" w:sz="0" w:space="0" w:color="auto"/>
            <w:left w:val="none" w:sz="0" w:space="0" w:color="auto"/>
            <w:bottom w:val="none" w:sz="0" w:space="0" w:color="auto"/>
            <w:right w:val="none" w:sz="0" w:space="0" w:color="auto"/>
          </w:divBdr>
        </w:div>
        <w:div w:id="57243251">
          <w:marLeft w:val="0"/>
          <w:marRight w:val="0"/>
          <w:marTop w:val="0"/>
          <w:marBottom w:val="0"/>
          <w:divBdr>
            <w:top w:val="none" w:sz="0" w:space="0" w:color="auto"/>
            <w:left w:val="none" w:sz="0" w:space="0" w:color="auto"/>
            <w:bottom w:val="none" w:sz="0" w:space="0" w:color="auto"/>
            <w:right w:val="none" w:sz="0" w:space="0" w:color="auto"/>
          </w:divBdr>
        </w:div>
        <w:div w:id="1302229049">
          <w:marLeft w:val="0"/>
          <w:marRight w:val="0"/>
          <w:marTop w:val="0"/>
          <w:marBottom w:val="0"/>
          <w:divBdr>
            <w:top w:val="none" w:sz="0" w:space="0" w:color="auto"/>
            <w:left w:val="none" w:sz="0" w:space="0" w:color="auto"/>
            <w:bottom w:val="none" w:sz="0" w:space="0" w:color="auto"/>
            <w:right w:val="none" w:sz="0" w:space="0" w:color="auto"/>
          </w:divBdr>
        </w:div>
        <w:div w:id="1900246968">
          <w:marLeft w:val="0"/>
          <w:marRight w:val="0"/>
          <w:marTop w:val="0"/>
          <w:marBottom w:val="0"/>
          <w:divBdr>
            <w:top w:val="none" w:sz="0" w:space="0" w:color="auto"/>
            <w:left w:val="none" w:sz="0" w:space="0" w:color="auto"/>
            <w:bottom w:val="none" w:sz="0" w:space="0" w:color="auto"/>
            <w:right w:val="none" w:sz="0" w:space="0" w:color="auto"/>
          </w:divBdr>
        </w:div>
        <w:div w:id="182742127">
          <w:marLeft w:val="0"/>
          <w:marRight w:val="0"/>
          <w:marTop w:val="0"/>
          <w:marBottom w:val="0"/>
          <w:divBdr>
            <w:top w:val="none" w:sz="0" w:space="0" w:color="auto"/>
            <w:left w:val="none" w:sz="0" w:space="0" w:color="auto"/>
            <w:bottom w:val="none" w:sz="0" w:space="0" w:color="auto"/>
            <w:right w:val="none" w:sz="0" w:space="0" w:color="auto"/>
          </w:divBdr>
        </w:div>
        <w:div w:id="256259668">
          <w:marLeft w:val="0"/>
          <w:marRight w:val="0"/>
          <w:marTop w:val="0"/>
          <w:marBottom w:val="0"/>
          <w:divBdr>
            <w:top w:val="none" w:sz="0" w:space="0" w:color="auto"/>
            <w:left w:val="none" w:sz="0" w:space="0" w:color="auto"/>
            <w:bottom w:val="none" w:sz="0" w:space="0" w:color="auto"/>
            <w:right w:val="none" w:sz="0" w:space="0" w:color="auto"/>
          </w:divBdr>
        </w:div>
        <w:div w:id="1580017217">
          <w:marLeft w:val="0"/>
          <w:marRight w:val="0"/>
          <w:marTop w:val="0"/>
          <w:marBottom w:val="0"/>
          <w:divBdr>
            <w:top w:val="none" w:sz="0" w:space="0" w:color="auto"/>
            <w:left w:val="none" w:sz="0" w:space="0" w:color="auto"/>
            <w:bottom w:val="none" w:sz="0" w:space="0" w:color="auto"/>
            <w:right w:val="none" w:sz="0" w:space="0" w:color="auto"/>
          </w:divBdr>
        </w:div>
        <w:div w:id="498888350">
          <w:marLeft w:val="0"/>
          <w:marRight w:val="0"/>
          <w:marTop w:val="0"/>
          <w:marBottom w:val="0"/>
          <w:divBdr>
            <w:top w:val="none" w:sz="0" w:space="0" w:color="auto"/>
            <w:left w:val="none" w:sz="0" w:space="0" w:color="auto"/>
            <w:bottom w:val="none" w:sz="0" w:space="0" w:color="auto"/>
            <w:right w:val="none" w:sz="0" w:space="0" w:color="auto"/>
          </w:divBdr>
        </w:div>
        <w:div w:id="1531146483">
          <w:marLeft w:val="0"/>
          <w:marRight w:val="0"/>
          <w:marTop w:val="0"/>
          <w:marBottom w:val="0"/>
          <w:divBdr>
            <w:top w:val="none" w:sz="0" w:space="0" w:color="auto"/>
            <w:left w:val="none" w:sz="0" w:space="0" w:color="auto"/>
            <w:bottom w:val="none" w:sz="0" w:space="0" w:color="auto"/>
            <w:right w:val="none" w:sz="0" w:space="0" w:color="auto"/>
          </w:divBdr>
        </w:div>
        <w:div w:id="1263029075">
          <w:marLeft w:val="0"/>
          <w:marRight w:val="0"/>
          <w:marTop w:val="0"/>
          <w:marBottom w:val="0"/>
          <w:divBdr>
            <w:top w:val="none" w:sz="0" w:space="0" w:color="auto"/>
            <w:left w:val="none" w:sz="0" w:space="0" w:color="auto"/>
            <w:bottom w:val="none" w:sz="0" w:space="0" w:color="auto"/>
            <w:right w:val="none" w:sz="0" w:space="0" w:color="auto"/>
          </w:divBdr>
        </w:div>
        <w:div w:id="1170826678">
          <w:marLeft w:val="0"/>
          <w:marRight w:val="0"/>
          <w:marTop w:val="0"/>
          <w:marBottom w:val="0"/>
          <w:divBdr>
            <w:top w:val="none" w:sz="0" w:space="0" w:color="auto"/>
            <w:left w:val="none" w:sz="0" w:space="0" w:color="auto"/>
            <w:bottom w:val="none" w:sz="0" w:space="0" w:color="auto"/>
            <w:right w:val="none" w:sz="0" w:space="0" w:color="auto"/>
          </w:divBdr>
        </w:div>
        <w:div w:id="394862025">
          <w:marLeft w:val="0"/>
          <w:marRight w:val="0"/>
          <w:marTop w:val="0"/>
          <w:marBottom w:val="0"/>
          <w:divBdr>
            <w:top w:val="none" w:sz="0" w:space="0" w:color="auto"/>
            <w:left w:val="none" w:sz="0" w:space="0" w:color="auto"/>
            <w:bottom w:val="none" w:sz="0" w:space="0" w:color="auto"/>
            <w:right w:val="none" w:sz="0" w:space="0" w:color="auto"/>
          </w:divBdr>
        </w:div>
        <w:div w:id="1145899137">
          <w:marLeft w:val="0"/>
          <w:marRight w:val="0"/>
          <w:marTop w:val="0"/>
          <w:marBottom w:val="0"/>
          <w:divBdr>
            <w:top w:val="none" w:sz="0" w:space="0" w:color="auto"/>
            <w:left w:val="none" w:sz="0" w:space="0" w:color="auto"/>
            <w:bottom w:val="none" w:sz="0" w:space="0" w:color="auto"/>
            <w:right w:val="none" w:sz="0" w:space="0" w:color="auto"/>
          </w:divBdr>
        </w:div>
        <w:div w:id="1418987490">
          <w:marLeft w:val="0"/>
          <w:marRight w:val="0"/>
          <w:marTop w:val="0"/>
          <w:marBottom w:val="0"/>
          <w:divBdr>
            <w:top w:val="none" w:sz="0" w:space="0" w:color="auto"/>
            <w:left w:val="none" w:sz="0" w:space="0" w:color="auto"/>
            <w:bottom w:val="none" w:sz="0" w:space="0" w:color="auto"/>
            <w:right w:val="none" w:sz="0" w:space="0" w:color="auto"/>
          </w:divBdr>
        </w:div>
        <w:div w:id="2107992410">
          <w:marLeft w:val="0"/>
          <w:marRight w:val="0"/>
          <w:marTop w:val="0"/>
          <w:marBottom w:val="0"/>
          <w:divBdr>
            <w:top w:val="none" w:sz="0" w:space="0" w:color="auto"/>
            <w:left w:val="none" w:sz="0" w:space="0" w:color="auto"/>
            <w:bottom w:val="none" w:sz="0" w:space="0" w:color="auto"/>
            <w:right w:val="none" w:sz="0" w:space="0" w:color="auto"/>
          </w:divBdr>
        </w:div>
        <w:div w:id="1530876489">
          <w:marLeft w:val="0"/>
          <w:marRight w:val="0"/>
          <w:marTop w:val="0"/>
          <w:marBottom w:val="0"/>
          <w:divBdr>
            <w:top w:val="none" w:sz="0" w:space="0" w:color="auto"/>
            <w:left w:val="none" w:sz="0" w:space="0" w:color="auto"/>
            <w:bottom w:val="none" w:sz="0" w:space="0" w:color="auto"/>
            <w:right w:val="none" w:sz="0" w:space="0" w:color="auto"/>
          </w:divBdr>
        </w:div>
        <w:div w:id="1307706911">
          <w:marLeft w:val="0"/>
          <w:marRight w:val="0"/>
          <w:marTop w:val="0"/>
          <w:marBottom w:val="0"/>
          <w:divBdr>
            <w:top w:val="none" w:sz="0" w:space="0" w:color="auto"/>
            <w:left w:val="none" w:sz="0" w:space="0" w:color="auto"/>
            <w:bottom w:val="none" w:sz="0" w:space="0" w:color="auto"/>
            <w:right w:val="none" w:sz="0" w:space="0" w:color="auto"/>
          </w:divBdr>
        </w:div>
        <w:div w:id="1644194802">
          <w:marLeft w:val="0"/>
          <w:marRight w:val="0"/>
          <w:marTop w:val="0"/>
          <w:marBottom w:val="0"/>
          <w:divBdr>
            <w:top w:val="none" w:sz="0" w:space="0" w:color="auto"/>
            <w:left w:val="none" w:sz="0" w:space="0" w:color="auto"/>
            <w:bottom w:val="none" w:sz="0" w:space="0" w:color="auto"/>
            <w:right w:val="none" w:sz="0" w:space="0" w:color="auto"/>
          </w:divBdr>
        </w:div>
        <w:div w:id="1187792988">
          <w:marLeft w:val="0"/>
          <w:marRight w:val="0"/>
          <w:marTop w:val="0"/>
          <w:marBottom w:val="0"/>
          <w:divBdr>
            <w:top w:val="none" w:sz="0" w:space="0" w:color="auto"/>
            <w:left w:val="none" w:sz="0" w:space="0" w:color="auto"/>
            <w:bottom w:val="none" w:sz="0" w:space="0" w:color="auto"/>
            <w:right w:val="none" w:sz="0" w:space="0" w:color="auto"/>
          </w:divBdr>
        </w:div>
        <w:div w:id="2101950920">
          <w:marLeft w:val="0"/>
          <w:marRight w:val="0"/>
          <w:marTop w:val="0"/>
          <w:marBottom w:val="0"/>
          <w:divBdr>
            <w:top w:val="none" w:sz="0" w:space="0" w:color="auto"/>
            <w:left w:val="none" w:sz="0" w:space="0" w:color="auto"/>
            <w:bottom w:val="none" w:sz="0" w:space="0" w:color="auto"/>
            <w:right w:val="none" w:sz="0" w:space="0" w:color="auto"/>
          </w:divBdr>
        </w:div>
        <w:div w:id="1087111590">
          <w:marLeft w:val="0"/>
          <w:marRight w:val="0"/>
          <w:marTop w:val="0"/>
          <w:marBottom w:val="0"/>
          <w:divBdr>
            <w:top w:val="none" w:sz="0" w:space="0" w:color="auto"/>
            <w:left w:val="none" w:sz="0" w:space="0" w:color="auto"/>
            <w:bottom w:val="none" w:sz="0" w:space="0" w:color="auto"/>
            <w:right w:val="none" w:sz="0" w:space="0" w:color="auto"/>
          </w:divBdr>
        </w:div>
        <w:div w:id="891311810">
          <w:marLeft w:val="0"/>
          <w:marRight w:val="0"/>
          <w:marTop w:val="0"/>
          <w:marBottom w:val="0"/>
          <w:divBdr>
            <w:top w:val="none" w:sz="0" w:space="0" w:color="auto"/>
            <w:left w:val="none" w:sz="0" w:space="0" w:color="auto"/>
            <w:bottom w:val="none" w:sz="0" w:space="0" w:color="auto"/>
            <w:right w:val="none" w:sz="0" w:space="0" w:color="auto"/>
          </w:divBdr>
        </w:div>
        <w:div w:id="1962493594">
          <w:marLeft w:val="0"/>
          <w:marRight w:val="0"/>
          <w:marTop w:val="0"/>
          <w:marBottom w:val="0"/>
          <w:divBdr>
            <w:top w:val="none" w:sz="0" w:space="0" w:color="auto"/>
            <w:left w:val="none" w:sz="0" w:space="0" w:color="auto"/>
            <w:bottom w:val="none" w:sz="0" w:space="0" w:color="auto"/>
            <w:right w:val="none" w:sz="0" w:space="0" w:color="auto"/>
          </w:divBdr>
        </w:div>
        <w:div w:id="319234487">
          <w:marLeft w:val="0"/>
          <w:marRight w:val="0"/>
          <w:marTop w:val="0"/>
          <w:marBottom w:val="0"/>
          <w:divBdr>
            <w:top w:val="none" w:sz="0" w:space="0" w:color="auto"/>
            <w:left w:val="none" w:sz="0" w:space="0" w:color="auto"/>
            <w:bottom w:val="none" w:sz="0" w:space="0" w:color="auto"/>
            <w:right w:val="none" w:sz="0" w:space="0" w:color="auto"/>
          </w:divBdr>
        </w:div>
        <w:div w:id="1896966308">
          <w:marLeft w:val="0"/>
          <w:marRight w:val="0"/>
          <w:marTop w:val="0"/>
          <w:marBottom w:val="0"/>
          <w:divBdr>
            <w:top w:val="none" w:sz="0" w:space="0" w:color="auto"/>
            <w:left w:val="none" w:sz="0" w:space="0" w:color="auto"/>
            <w:bottom w:val="none" w:sz="0" w:space="0" w:color="auto"/>
            <w:right w:val="none" w:sz="0" w:space="0" w:color="auto"/>
          </w:divBdr>
        </w:div>
        <w:div w:id="254245019">
          <w:marLeft w:val="0"/>
          <w:marRight w:val="0"/>
          <w:marTop w:val="0"/>
          <w:marBottom w:val="0"/>
          <w:divBdr>
            <w:top w:val="none" w:sz="0" w:space="0" w:color="auto"/>
            <w:left w:val="none" w:sz="0" w:space="0" w:color="auto"/>
            <w:bottom w:val="none" w:sz="0" w:space="0" w:color="auto"/>
            <w:right w:val="none" w:sz="0" w:space="0" w:color="auto"/>
          </w:divBdr>
        </w:div>
        <w:div w:id="668451">
          <w:marLeft w:val="0"/>
          <w:marRight w:val="0"/>
          <w:marTop w:val="0"/>
          <w:marBottom w:val="0"/>
          <w:divBdr>
            <w:top w:val="none" w:sz="0" w:space="0" w:color="auto"/>
            <w:left w:val="none" w:sz="0" w:space="0" w:color="auto"/>
            <w:bottom w:val="none" w:sz="0" w:space="0" w:color="auto"/>
            <w:right w:val="none" w:sz="0" w:space="0" w:color="auto"/>
          </w:divBdr>
        </w:div>
        <w:div w:id="1657763156">
          <w:marLeft w:val="0"/>
          <w:marRight w:val="0"/>
          <w:marTop w:val="0"/>
          <w:marBottom w:val="0"/>
          <w:divBdr>
            <w:top w:val="none" w:sz="0" w:space="0" w:color="auto"/>
            <w:left w:val="none" w:sz="0" w:space="0" w:color="auto"/>
            <w:bottom w:val="none" w:sz="0" w:space="0" w:color="auto"/>
            <w:right w:val="none" w:sz="0" w:space="0" w:color="auto"/>
          </w:divBdr>
        </w:div>
        <w:div w:id="1290820904">
          <w:marLeft w:val="0"/>
          <w:marRight w:val="0"/>
          <w:marTop w:val="0"/>
          <w:marBottom w:val="0"/>
          <w:divBdr>
            <w:top w:val="none" w:sz="0" w:space="0" w:color="auto"/>
            <w:left w:val="none" w:sz="0" w:space="0" w:color="auto"/>
            <w:bottom w:val="none" w:sz="0" w:space="0" w:color="auto"/>
            <w:right w:val="none" w:sz="0" w:space="0" w:color="auto"/>
          </w:divBdr>
        </w:div>
        <w:div w:id="2093155956">
          <w:marLeft w:val="0"/>
          <w:marRight w:val="0"/>
          <w:marTop w:val="0"/>
          <w:marBottom w:val="0"/>
          <w:divBdr>
            <w:top w:val="none" w:sz="0" w:space="0" w:color="auto"/>
            <w:left w:val="none" w:sz="0" w:space="0" w:color="auto"/>
            <w:bottom w:val="none" w:sz="0" w:space="0" w:color="auto"/>
            <w:right w:val="none" w:sz="0" w:space="0" w:color="auto"/>
          </w:divBdr>
        </w:div>
        <w:div w:id="327101656">
          <w:marLeft w:val="0"/>
          <w:marRight w:val="0"/>
          <w:marTop w:val="0"/>
          <w:marBottom w:val="0"/>
          <w:divBdr>
            <w:top w:val="none" w:sz="0" w:space="0" w:color="auto"/>
            <w:left w:val="none" w:sz="0" w:space="0" w:color="auto"/>
            <w:bottom w:val="none" w:sz="0" w:space="0" w:color="auto"/>
            <w:right w:val="none" w:sz="0" w:space="0" w:color="auto"/>
          </w:divBdr>
        </w:div>
        <w:div w:id="1772896180">
          <w:marLeft w:val="0"/>
          <w:marRight w:val="0"/>
          <w:marTop w:val="0"/>
          <w:marBottom w:val="0"/>
          <w:divBdr>
            <w:top w:val="none" w:sz="0" w:space="0" w:color="auto"/>
            <w:left w:val="none" w:sz="0" w:space="0" w:color="auto"/>
            <w:bottom w:val="none" w:sz="0" w:space="0" w:color="auto"/>
            <w:right w:val="none" w:sz="0" w:space="0" w:color="auto"/>
          </w:divBdr>
        </w:div>
        <w:div w:id="168259181">
          <w:marLeft w:val="0"/>
          <w:marRight w:val="0"/>
          <w:marTop w:val="0"/>
          <w:marBottom w:val="0"/>
          <w:divBdr>
            <w:top w:val="none" w:sz="0" w:space="0" w:color="auto"/>
            <w:left w:val="none" w:sz="0" w:space="0" w:color="auto"/>
            <w:bottom w:val="none" w:sz="0" w:space="0" w:color="auto"/>
            <w:right w:val="none" w:sz="0" w:space="0" w:color="auto"/>
          </w:divBdr>
        </w:div>
        <w:div w:id="1670671991">
          <w:marLeft w:val="0"/>
          <w:marRight w:val="0"/>
          <w:marTop w:val="0"/>
          <w:marBottom w:val="0"/>
          <w:divBdr>
            <w:top w:val="none" w:sz="0" w:space="0" w:color="auto"/>
            <w:left w:val="none" w:sz="0" w:space="0" w:color="auto"/>
            <w:bottom w:val="none" w:sz="0" w:space="0" w:color="auto"/>
            <w:right w:val="none" w:sz="0" w:space="0" w:color="auto"/>
          </w:divBdr>
        </w:div>
        <w:div w:id="1810392473">
          <w:marLeft w:val="0"/>
          <w:marRight w:val="0"/>
          <w:marTop w:val="0"/>
          <w:marBottom w:val="0"/>
          <w:divBdr>
            <w:top w:val="none" w:sz="0" w:space="0" w:color="auto"/>
            <w:left w:val="none" w:sz="0" w:space="0" w:color="auto"/>
            <w:bottom w:val="none" w:sz="0" w:space="0" w:color="auto"/>
            <w:right w:val="none" w:sz="0" w:space="0" w:color="auto"/>
          </w:divBdr>
        </w:div>
        <w:div w:id="1313484156">
          <w:marLeft w:val="0"/>
          <w:marRight w:val="0"/>
          <w:marTop w:val="0"/>
          <w:marBottom w:val="0"/>
          <w:divBdr>
            <w:top w:val="none" w:sz="0" w:space="0" w:color="auto"/>
            <w:left w:val="none" w:sz="0" w:space="0" w:color="auto"/>
            <w:bottom w:val="none" w:sz="0" w:space="0" w:color="auto"/>
            <w:right w:val="none" w:sz="0" w:space="0" w:color="auto"/>
          </w:divBdr>
        </w:div>
        <w:div w:id="1888301877">
          <w:marLeft w:val="0"/>
          <w:marRight w:val="0"/>
          <w:marTop w:val="0"/>
          <w:marBottom w:val="0"/>
          <w:divBdr>
            <w:top w:val="none" w:sz="0" w:space="0" w:color="auto"/>
            <w:left w:val="none" w:sz="0" w:space="0" w:color="auto"/>
            <w:bottom w:val="none" w:sz="0" w:space="0" w:color="auto"/>
            <w:right w:val="none" w:sz="0" w:space="0" w:color="auto"/>
          </w:divBdr>
        </w:div>
        <w:div w:id="211963583">
          <w:marLeft w:val="0"/>
          <w:marRight w:val="0"/>
          <w:marTop w:val="0"/>
          <w:marBottom w:val="0"/>
          <w:divBdr>
            <w:top w:val="none" w:sz="0" w:space="0" w:color="auto"/>
            <w:left w:val="none" w:sz="0" w:space="0" w:color="auto"/>
            <w:bottom w:val="none" w:sz="0" w:space="0" w:color="auto"/>
            <w:right w:val="none" w:sz="0" w:space="0" w:color="auto"/>
          </w:divBdr>
        </w:div>
        <w:div w:id="182482084">
          <w:marLeft w:val="0"/>
          <w:marRight w:val="0"/>
          <w:marTop w:val="0"/>
          <w:marBottom w:val="0"/>
          <w:divBdr>
            <w:top w:val="none" w:sz="0" w:space="0" w:color="auto"/>
            <w:left w:val="none" w:sz="0" w:space="0" w:color="auto"/>
            <w:bottom w:val="none" w:sz="0" w:space="0" w:color="auto"/>
            <w:right w:val="none" w:sz="0" w:space="0" w:color="auto"/>
          </w:divBdr>
        </w:div>
        <w:div w:id="1682783571">
          <w:marLeft w:val="0"/>
          <w:marRight w:val="0"/>
          <w:marTop w:val="0"/>
          <w:marBottom w:val="0"/>
          <w:divBdr>
            <w:top w:val="none" w:sz="0" w:space="0" w:color="auto"/>
            <w:left w:val="none" w:sz="0" w:space="0" w:color="auto"/>
            <w:bottom w:val="none" w:sz="0" w:space="0" w:color="auto"/>
            <w:right w:val="none" w:sz="0" w:space="0" w:color="auto"/>
          </w:divBdr>
        </w:div>
        <w:div w:id="642471099">
          <w:marLeft w:val="0"/>
          <w:marRight w:val="0"/>
          <w:marTop w:val="0"/>
          <w:marBottom w:val="0"/>
          <w:divBdr>
            <w:top w:val="none" w:sz="0" w:space="0" w:color="auto"/>
            <w:left w:val="none" w:sz="0" w:space="0" w:color="auto"/>
            <w:bottom w:val="none" w:sz="0" w:space="0" w:color="auto"/>
            <w:right w:val="none" w:sz="0" w:space="0" w:color="auto"/>
          </w:divBdr>
        </w:div>
      </w:divsChild>
    </w:div>
    <w:div w:id="889612547">
      <w:bodyDiv w:val="1"/>
      <w:marLeft w:val="0"/>
      <w:marRight w:val="0"/>
      <w:marTop w:val="0"/>
      <w:marBottom w:val="0"/>
      <w:divBdr>
        <w:top w:val="none" w:sz="0" w:space="0" w:color="auto"/>
        <w:left w:val="none" w:sz="0" w:space="0" w:color="auto"/>
        <w:bottom w:val="none" w:sz="0" w:space="0" w:color="auto"/>
        <w:right w:val="none" w:sz="0" w:space="0" w:color="auto"/>
      </w:divBdr>
    </w:div>
    <w:div w:id="889615020">
      <w:bodyDiv w:val="1"/>
      <w:marLeft w:val="0"/>
      <w:marRight w:val="0"/>
      <w:marTop w:val="0"/>
      <w:marBottom w:val="0"/>
      <w:divBdr>
        <w:top w:val="none" w:sz="0" w:space="0" w:color="auto"/>
        <w:left w:val="none" w:sz="0" w:space="0" w:color="auto"/>
        <w:bottom w:val="none" w:sz="0" w:space="0" w:color="auto"/>
        <w:right w:val="none" w:sz="0" w:space="0" w:color="auto"/>
      </w:divBdr>
    </w:div>
    <w:div w:id="891310926">
      <w:bodyDiv w:val="1"/>
      <w:marLeft w:val="0"/>
      <w:marRight w:val="0"/>
      <w:marTop w:val="0"/>
      <w:marBottom w:val="0"/>
      <w:divBdr>
        <w:top w:val="none" w:sz="0" w:space="0" w:color="auto"/>
        <w:left w:val="none" w:sz="0" w:space="0" w:color="auto"/>
        <w:bottom w:val="none" w:sz="0" w:space="0" w:color="auto"/>
        <w:right w:val="none" w:sz="0" w:space="0" w:color="auto"/>
      </w:divBdr>
    </w:div>
    <w:div w:id="891355249">
      <w:bodyDiv w:val="1"/>
      <w:marLeft w:val="0"/>
      <w:marRight w:val="0"/>
      <w:marTop w:val="0"/>
      <w:marBottom w:val="0"/>
      <w:divBdr>
        <w:top w:val="none" w:sz="0" w:space="0" w:color="auto"/>
        <w:left w:val="none" w:sz="0" w:space="0" w:color="auto"/>
        <w:bottom w:val="none" w:sz="0" w:space="0" w:color="auto"/>
        <w:right w:val="none" w:sz="0" w:space="0" w:color="auto"/>
      </w:divBdr>
    </w:div>
    <w:div w:id="89142749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1770099">
      <w:bodyDiv w:val="1"/>
      <w:marLeft w:val="0"/>
      <w:marRight w:val="0"/>
      <w:marTop w:val="0"/>
      <w:marBottom w:val="0"/>
      <w:divBdr>
        <w:top w:val="none" w:sz="0" w:space="0" w:color="auto"/>
        <w:left w:val="none" w:sz="0" w:space="0" w:color="auto"/>
        <w:bottom w:val="none" w:sz="0" w:space="0" w:color="auto"/>
        <w:right w:val="none" w:sz="0" w:space="0" w:color="auto"/>
      </w:divBdr>
    </w:div>
    <w:div w:id="892036511">
      <w:bodyDiv w:val="1"/>
      <w:marLeft w:val="0"/>
      <w:marRight w:val="0"/>
      <w:marTop w:val="0"/>
      <w:marBottom w:val="0"/>
      <w:divBdr>
        <w:top w:val="none" w:sz="0" w:space="0" w:color="auto"/>
        <w:left w:val="none" w:sz="0" w:space="0" w:color="auto"/>
        <w:bottom w:val="none" w:sz="0" w:space="0" w:color="auto"/>
        <w:right w:val="none" w:sz="0" w:space="0" w:color="auto"/>
      </w:divBdr>
    </w:div>
    <w:div w:id="892077387">
      <w:bodyDiv w:val="1"/>
      <w:marLeft w:val="0"/>
      <w:marRight w:val="0"/>
      <w:marTop w:val="0"/>
      <w:marBottom w:val="0"/>
      <w:divBdr>
        <w:top w:val="none" w:sz="0" w:space="0" w:color="auto"/>
        <w:left w:val="none" w:sz="0" w:space="0" w:color="auto"/>
        <w:bottom w:val="none" w:sz="0" w:space="0" w:color="auto"/>
        <w:right w:val="none" w:sz="0" w:space="0" w:color="auto"/>
      </w:divBdr>
    </w:div>
    <w:div w:id="892233873">
      <w:bodyDiv w:val="1"/>
      <w:marLeft w:val="0"/>
      <w:marRight w:val="0"/>
      <w:marTop w:val="0"/>
      <w:marBottom w:val="0"/>
      <w:divBdr>
        <w:top w:val="none" w:sz="0" w:space="0" w:color="auto"/>
        <w:left w:val="none" w:sz="0" w:space="0" w:color="auto"/>
        <w:bottom w:val="none" w:sz="0" w:space="0" w:color="auto"/>
        <w:right w:val="none" w:sz="0" w:space="0" w:color="auto"/>
      </w:divBdr>
    </w:div>
    <w:div w:id="892694973">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3351822">
      <w:bodyDiv w:val="1"/>
      <w:marLeft w:val="0"/>
      <w:marRight w:val="0"/>
      <w:marTop w:val="0"/>
      <w:marBottom w:val="0"/>
      <w:divBdr>
        <w:top w:val="none" w:sz="0" w:space="0" w:color="auto"/>
        <w:left w:val="none" w:sz="0" w:space="0" w:color="auto"/>
        <w:bottom w:val="none" w:sz="0" w:space="0" w:color="auto"/>
        <w:right w:val="none" w:sz="0" w:space="0" w:color="auto"/>
      </w:divBdr>
    </w:div>
    <w:div w:id="893541065">
      <w:bodyDiv w:val="1"/>
      <w:marLeft w:val="0"/>
      <w:marRight w:val="0"/>
      <w:marTop w:val="0"/>
      <w:marBottom w:val="0"/>
      <w:divBdr>
        <w:top w:val="none" w:sz="0" w:space="0" w:color="auto"/>
        <w:left w:val="none" w:sz="0" w:space="0" w:color="auto"/>
        <w:bottom w:val="none" w:sz="0" w:space="0" w:color="auto"/>
        <w:right w:val="none" w:sz="0" w:space="0" w:color="auto"/>
      </w:divBdr>
    </w:div>
    <w:div w:id="893782116">
      <w:bodyDiv w:val="1"/>
      <w:marLeft w:val="0"/>
      <w:marRight w:val="0"/>
      <w:marTop w:val="0"/>
      <w:marBottom w:val="0"/>
      <w:divBdr>
        <w:top w:val="none" w:sz="0" w:space="0" w:color="auto"/>
        <w:left w:val="none" w:sz="0" w:space="0" w:color="auto"/>
        <w:bottom w:val="none" w:sz="0" w:space="0" w:color="auto"/>
        <w:right w:val="none" w:sz="0" w:space="0" w:color="auto"/>
      </w:divBdr>
    </w:div>
    <w:div w:id="894396695">
      <w:bodyDiv w:val="1"/>
      <w:marLeft w:val="0"/>
      <w:marRight w:val="0"/>
      <w:marTop w:val="0"/>
      <w:marBottom w:val="0"/>
      <w:divBdr>
        <w:top w:val="none" w:sz="0" w:space="0" w:color="auto"/>
        <w:left w:val="none" w:sz="0" w:space="0" w:color="auto"/>
        <w:bottom w:val="none" w:sz="0" w:space="0" w:color="auto"/>
        <w:right w:val="none" w:sz="0" w:space="0" w:color="auto"/>
      </w:divBdr>
    </w:div>
    <w:div w:id="894511569">
      <w:bodyDiv w:val="1"/>
      <w:marLeft w:val="0"/>
      <w:marRight w:val="0"/>
      <w:marTop w:val="0"/>
      <w:marBottom w:val="0"/>
      <w:divBdr>
        <w:top w:val="none" w:sz="0" w:space="0" w:color="auto"/>
        <w:left w:val="none" w:sz="0" w:space="0" w:color="auto"/>
        <w:bottom w:val="none" w:sz="0" w:space="0" w:color="auto"/>
        <w:right w:val="none" w:sz="0" w:space="0" w:color="auto"/>
      </w:divBdr>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6816126">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897209798">
      <w:bodyDiv w:val="1"/>
      <w:marLeft w:val="0"/>
      <w:marRight w:val="0"/>
      <w:marTop w:val="0"/>
      <w:marBottom w:val="0"/>
      <w:divBdr>
        <w:top w:val="none" w:sz="0" w:space="0" w:color="auto"/>
        <w:left w:val="none" w:sz="0" w:space="0" w:color="auto"/>
        <w:bottom w:val="none" w:sz="0" w:space="0" w:color="auto"/>
        <w:right w:val="none" w:sz="0" w:space="0" w:color="auto"/>
      </w:divBdr>
      <w:divsChild>
        <w:div w:id="1923639213">
          <w:marLeft w:val="0"/>
          <w:marRight w:val="0"/>
          <w:marTop w:val="0"/>
          <w:marBottom w:val="0"/>
          <w:divBdr>
            <w:top w:val="none" w:sz="0" w:space="0" w:color="auto"/>
            <w:left w:val="none" w:sz="0" w:space="0" w:color="auto"/>
            <w:bottom w:val="none" w:sz="0" w:space="0" w:color="auto"/>
            <w:right w:val="none" w:sz="0" w:space="0" w:color="auto"/>
          </w:divBdr>
        </w:div>
        <w:div w:id="239220147">
          <w:marLeft w:val="0"/>
          <w:marRight w:val="0"/>
          <w:marTop w:val="0"/>
          <w:marBottom w:val="0"/>
          <w:divBdr>
            <w:top w:val="none" w:sz="0" w:space="0" w:color="auto"/>
            <w:left w:val="none" w:sz="0" w:space="0" w:color="auto"/>
            <w:bottom w:val="none" w:sz="0" w:space="0" w:color="auto"/>
            <w:right w:val="none" w:sz="0" w:space="0" w:color="auto"/>
          </w:divBdr>
        </w:div>
        <w:div w:id="964694893">
          <w:marLeft w:val="0"/>
          <w:marRight w:val="0"/>
          <w:marTop w:val="0"/>
          <w:marBottom w:val="0"/>
          <w:divBdr>
            <w:top w:val="none" w:sz="0" w:space="0" w:color="auto"/>
            <w:left w:val="none" w:sz="0" w:space="0" w:color="auto"/>
            <w:bottom w:val="none" w:sz="0" w:space="0" w:color="auto"/>
            <w:right w:val="none" w:sz="0" w:space="0" w:color="auto"/>
          </w:divBdr>
        </w:div>
        <w:div w:id="1128206454">
          <w:marLeft w:val="0"/>
          <w:marRight w:val="0"/>
          <w:marTop w:val="0"/>
          <w:marBottom w:val="0"/>
          <w:divBdr>
            <w:top w:val="none" w:sz="0" w:space="0" w:color="auto"/>
            <w:left w:val="none" w:sz="0" w:space="0" w:color="auto"/>
            <w:bottom w:val="none" w:sz="0" w:space="0" w:color="auto"/>
            <w:right w:val="none" w:sz="0" w:space="0" w:color="auto"/>
          </w:divBdr>
        </w:div>
        <w:div w:id="395057899">
          <w:marLeft w:val="0"/>
          <w:marRight w:val="0"/>
          <w:marTop w:val="0"/>
          <w:marBottom w:val="0"/>
          <w:divBdr>
            <w:top w:val="none" w:sz="0" w:space="0" w:color="auto"/>
            <w:left w:val="none" w:sz="0" w:space="0" w:color="auto"/>
            <w:bottom w:val="none" w:sz="0" w:space="0" w:color="auto"/>
            <w:right w:val="none" w:sz="0" w:space="0" w:color="auto"/>
          </w:divBdr>
        </w:div>
        <w:div w:id="923994915">
          <w:marLeft w:val="0"/>
          <w:marRight w:val="0"/>
          <w:marTop w:val="0"/>
          <w:marBottom w:val="0"/>
          <w:divBdr>
            <w:top w:val="none" w:sz="0" w:space="0" w:color="auto"/>
            <w:left w:val="none" w:sz="0" w:space="0" w:color="auto"/>
            <w:bottom w:val="none" w:sz="0" w:space="0" w:color="auto"/>
            <w:right w:val="none" w:sz="0" w:space="0" w:color="auto"/>
          </w:divBdr>
        </w:div>
        <w:div w:id="1534804320">
          <w:marLeft w:val="0"/>
          <w:marRight w:val="0"/>
          <w:marTop w:val="0"/>
          <w:marBottom w:val="0"/>
          <w:divBdr>
            <w:top w:val="none" w:sz="0" w:space="0" w:color="auto"/>
            <w:left w:val="none" w:sz="0" w:space="0" w:color="auto"/>
            <w:bottom w:val="none" w:sz="0" w:space="0" w:color="auto"/>
            <w:right w:val="none" w:sz="0" w:space="0" w:color="auto"/>
          </w:divBdr>
        </w:div>
        <w:div w:id="430901215">
          <w:marLeft w:val="0"/>
          <w:marRight w:val="0"/>
          <w:marTop w:val="0"/>
          <w:marBottom w:val="0"/>
          <w:divBdr>
            <w:top w:val="none" w:sz="0" w:space="0" w:color="auto"/>
            <w:left w:val="none" w:sz="0" w:space="0" w:color="auto"/>
            <w:bottom w:val="none" w:sz="0" w:space="0" w:color="auto"/>
            <w:right w:val="none" w:sz="0" w:space="0" w:color="auto"/>
          </w:divBdr>
        </w:div>
        <w:div w:id="40794092">
          <w:marLeft w:val="0"/>
          <w:marRight w:val="0"/>
          <w:marTop w:val="0"/>
          <w:marBottom w:val="0"/>
          <w:divBdr>
            <w:top w:val="none" w:sz="0" w:space="0" w:color="auto"/>
            <w:left w:val="none" w:sz="0" w:space="0" w:color="auto"/>
            <w:bottom w:val="none" w:sz="0" w:space="0" w:color="auto"/>
            <w:right w:val="none" w:sz="0" w:space="0" w:color="auto"/>
          </w:divBdr>
        </w:div>
        <w:div w:id="1313287688">
          <w:marLeft w:val="0"/>
          <w:marRight w:val="0"/>
          <w:marTop w:val="0"/>
          <w:marBottom w:val="0"/>
          <w:divBdr>
            <w:top w:val="none" w:sz="0" w:space="0" w:color="auto"/>
            <w:left w:val="none" w:sz="0" w:space="0" w:color="auto"/>
            <w:bottom w:val="none" w:sz="0" w:space="0" w:color="auto"/>
            <w:right w:val="none" w:sz="0" w:space="0" w:color="auto"/>
          </w:divBdr>
        </w:div>
        <w:div w:id="2129666048">
          <w:marLeft w:val="0"/>
          <w:marRight w:val="0"/>
          <w:marTop w:val="0"/>
          <w:marBottom w:val="0"/>
          <w:divBdr>
            <w:top w:val="none" w:sz="0" w:space="0" w:color="auto"/>
            <w:left w:val="none" w:sz="0" w:space="0" w:color="auto"/>
            <w:bottom w:val="none" w:sz="0" w:space="0" w:color="auto"/>
            <w:right w:val="none" w:sz="0" w:space="0" w:color="auto"/>
          </w:divBdr>
        </w:div>
        <w:div w:id="1095710683">
          <w:marLeft w:val="0"/>
          <w:marRight w:val="0"/>
          <w:marTop w:val="0"/>
          <w:marBottom w:val="0"/>
          <w:divBdr>
            <w:top w:val="none" w:sz="0" w:space="0" w:color="auto"/>
            <w:left w:val="none" w:sz="0" w:space="0" w:color="auto"/>
            <w:bottom w:val="none" w:sz="0" w:space="0" w:color="auto"/>
            <w:right w:val="none" w:sz="0" w:space="0" w:color="auto"/>
          </w:divBdr>
        </w:div>
        <w:div w:id="1879126800">
          <w:marLeft w:val="0"/>
          <w:marRight w:val="0"/>
          <w:marTop w:val="0"/>
          <w:marBottom w:val="0"/>
          <w:divBdr>
            <w:top w:val="none" w:sz="0" w:space="0" w:color="auto"/>
            <w:left w:val="none" w:sz="0" w:space="0" w:color="auto"/>
            <w:bottom w:val="none" w:sz="0" w:space="0" w:color="auto"/>
            <w:right w:val="none" w:sz="0" w:space="0" w:color="auto"/>
          </w:divBdr>
        </w:div>
        <w:div w:id="2115443297">
          <w:marLeft w:val="0"/>
          <w:marRight w:val="0"/>
          <w:marTop w:val="0"/>
          <w:marBottom w:val="0"/>
          <w:divBdr>
            <w:top w:val="none" w:sz="0" w:space="0" w:color="auto"/>
            <w:left w:val="none" w:sz="0" w:space="0" w:color="auto"/>
            <w:bottom w:val="none" w:sz="0" w:space="0" w:color="auto"/>
            <w:right w:val="none" w:sz="0" w:space="0" w:color="auto"/>
          </w:divBdr>
        </w:div>
        <w:div w:id="283853783">
          <w:marLeft w:val="0"/>
          <w:marRight w:val="0"/>
          <w:marTop w:val="0"/>
          <w:marBottom w:val="0"/>
          <w:divBdr>
            <w:top w:val="none" w:sz="0" w:space="0" w:color="auto"/>
            <w:left w:val="none" w:sz="0" w:space="0" w:color="auto"/>
            <w:bottom w:val="none" w:sz="0" w:space="0" w:color="auto"/>
            <w:right w:val="none" w:sz="0" w:space="0" w:color="auto"/>
          </w:divBdr>
        </w:div>
        <w:div w:id="612596456">
          <w:marLeft w:val="0"/>
          <w:marRight w:val="0"/>
          <w:marTop w:val="0"/>
          <w:marBottom w:val="0"/>
          <w:divBdr>
            <w:top w:val="none" w:sz="0" w:space="0" w:color="auto"/>
            <w:left w:val="none" w:sz="0" w:space="0" w:color="auto"/>
            <w:bottom w:val="none" w:sz="0" w:space="0" w:color="auto"/>
            <w:right w:val="none" w:sz="0" w:space="0" w:color="auto"/>
          </w:divBdr>
        </w:div>
        <w:div w:id="843401533">
          <w:marLeft w:val="0"/>
          <w:marRight w:val="0"/>
          <w:marTop w:val="0"/>
          <w:marBottom w:val="0"/>
          <w:divBdr>
            <w:top w:val="none" w:sz="0" w:space="0" w:color="auto"/>
            <w:left w:val="none" w:sz="0" w:space="0" w:color="auto"/>
            <w:bottom w:val="none" w:sz="0" w:space="0" w:color="auto"/>
            <w:right w:val="none" w:sz="0" w:space="0" w:color="auto"/>
          </w:divBdr>
        </w:div>
        <w:div w:id="1365868425">
          <w:marLeft w:val="0"/>
          <w:marRight w:val="0"/>
          <w:marTop w:val="0"/>
          <w:marBottom w:val="0"/>
          <w:divBdr>
            <w:top w:val="none" w:sz="0" w:space="0" w:color="auto"/>
            <w:left w:val="none" w:sz="0" w:space="0" w:color="auto"/>
            <w:bottom w:val="none" w:sz="0" w:space="0" w:color="auto"/>
            <w:right w:val="none" w:sz="0" w:space="0" w:color="auto"/>
          </w:divBdr>
        </w:div>
        <w:div w:id="1769739496">
          <w:marLeft w:val="0"/>
          <w:marRight w:val="0"/>
          <w:marTop w:val="0"/>
          <w:marBottom w:val="0"/>
          <w:divBdr>
            <w:top w:val="none" w:sz="0" w:space="0" w:color="auto"/>
            <w:left w:val="none" w:sz="0" w:space="0" w:color="auto"/>
            <w:bottom w:val="none" w:sz="0" w:space="0" w:color="auto"/>
            <w:right w:val="none" w:sz="0" w:space="0" w:color="auto"/>
          </w:divBdr>
        </w:div>
        <w:div w:id="129327490">
          <w:marLeft w:val="0"/>
          <w:marRight w:val="0"/>
          <w:marTop w:val="0"/>
          <w:marBottom w:val="0"/>
          <w:divBdr>
            <w:top w:val="none" w:sz="0" w:space="0" w:color="auto"/>
            <w:left w:val="none" w:sz="0" w:space="0" w:color="auto"/>
            <w:bottom w:val="none" w:sz="0" w:space="0" w:color="auto"/>
            <w:right w:val="none" w:sz="0" w:space="0" w:color="auto"/>
          </w:divBdr>
        </w:div>
        <w:div w:id="1545365378">
          <w:marLeft w:val="0"/>
          <w:marRight w:val="0"/>
          <w:marTop w:val="0"/>
          <w:marBottom w:val="0"/>
          <w:divBdr>
            <w:top w:val="none" w:sz="0" w:space="0" w:color="auto"/>
            <w:left w:val="none" w:sz="0" w:space="0" w:color="auto"/>
            <w:bottom w:val="none" w:sz="0" w:space="0" w:color="auto"/>
            <w:right w:val="none" w:sz="0" w:space="0" w:color="auto"/>
          </w:divBdr>
        </w:div>
        <w:div w:id="298153467">
          <w:marLeft w:val="0"/>
          <w:marRight w:val="0"/>
          <w:marTop w:val="0"/>
          <w:marBottom w:val="0"/>
          <w:divBdr>
            <w:top w:val="none" w:sz="0" w:space="0" w:color="auto"/>
            <w:left w:val="none" w:sz="0" w:space="0" w:color="auto"/>
            <w:bottom w:val="none" w:sz="0" w:space="0" w:color="auto"/>
            <w:right w:val="none" w:sz="0" w:space="0" w:color="auto"/>
          </w:divBdr>
        </w:div>
        <w:div w:id="1455514832">
          <w:marLeft w:val="0"/>
          <w:marRight w:val="0"/>
          <w:marTop w:val="0"/>
          <w:marBottom w:val="0"/>
          <w:divBdr>
            <w:top w:val="none" w:sz="0" w:space="0" w:color="auto"/>
            <w:left w:val="none" w:sz="0" w:space="0" w:color="auto"/>
            <w:bottom w:val="none" w:sz="0" w:space="0" w:color="auto"/>
            <w:right w:val="none" w:sz="0" w:space="0" w:color="auto"/>
          </w:divBdr>
        </w:div>
        <w:div w:id="908081378">
          <w:marLeft w:val="0"/>
          <w:marRight w:val="0"/>
          <w:marTop w:val="0"/>
          <w:marBottom w:val="0"/>
          <w:divBdr>
            <w:top w:val="none" w:sz="0" w:space="0" w:color="auto"/>
            <w:left w:val="none" w:sz="0" w:space="0" w:color="auto"/>
            <w:bottom w:val="none" w:sz="0" w:space="0" w:color="auto"/>
            <w:right w:val="none" w:sz="0" w:space="0" w:color="auto"/>
          </w:divBdr>
        </w:div>
        <w:div w:id="1171022454">
          <w:marLeft w:val="0"/>
          <w:marRight w:val="0"/>
          <w:marTop w:val="0"/>
          <w:marBottom w:val="0"/>
          <w:divBdr>
            <w:top w:val="none" w:sz="0" w:space="0" w:color="auto"/>
            <w:left w:val="none" w:sz="0" w:space="0" w:color="auto"/>
            <w:bottom w:val="none" w:sz="0" w:space="0" w:color="auto"/>
            <w:right w:val="none" w:sz="0" w:space="0" w:color="auto"/>
          </w:divBdr>
        </w:div>
        <w:div w:id="1562473106">
          <w:marLeft w:val="0"/>
          <w:marRight w:val="0"/>
          <w:marTop w:val="0"/>
          <w:marBottom w:val="0"/>
          <w:divBdr>
            <w:top w:val="none" w:sz="0" w:space="0" w:color="auto"/>
            <w:left w:val="none" w:sz="0" w:space="0" w:color="auto"/>
            <w:bottom w:val="none" w:sz="0" w:space="0" w:color="auto"/>
            <w:right w:val="none" w:sz="0" w:space="0" w:color="auto"/>
          </w:divBdr>
        </w:div>
        <w:div w:id="1863325824">
          <w:marLeft w:val="0"/>
          <w:marRight w:val="0"/>
          <w:marTop w:val="0"/>
          <w:marBottom w:val="0"/>
          <w:divBdr>
            <w:top w:val="none" w:sz="0" w:space="0" w:color="auto"/>
            <w:left w:val="none" w:sz="0" w:space="0" w:color="auto"/>
            <w:bottom w:val="none" w:sz="0" w:space="0" w:color="auto"/>
            <w:right w:val="none" w:sz="0" w:space="0" w:color="auto"/>
          </w:divBdr>
        </w:div>
        <w:div w:id="2037387989">
          <w:marLeft w:val="0"/>
          <w:marRight w:val="0"/>
          <w:marTop w:val="0"/>
          <w:marBottom w:val="0"/>
          <w:divBdr>
            <w:top w:val="none" w:sz="0" w:space="0" w:color="auto"/>
            <w:left w:val="none" w:sz="0" w:space="0" w:color="auto"/>
            <w:bottom w:val="none" w:sz="0" w:space="0" w:color="auto"/>
            <w:right w:val="none" w:sz="0" w:space="0" w:color="auto"/>
          </w:divBdr>
        </w:div>
        <w:div w:id="2031450676">
          <w:marLeft w:val="0"/>
          <w:marRight w:val="0"/>
          <w:marTop w:val="0"/>
          <w:marBottom w:val="0"/>
          <w:divBdr>
            <w:top w:val="none" w:sz="0" w:space="0" w:color="auto"/>
            <w:left w:val="none" w:sz="0" w:space="0" w:color="auto"/>
            <w:bottom w:val="none" w:sz="0" w:space="0" w:color="auto"/>
            <w:right w:val="none" w:sz="0" w:space="0" w:color="auto"/>
          </w:divBdr>
        </w:div>
        <w:div w:id="1455832133">
          <w:marLeft w:val="0"/>
          <w:marRight w:val="0"/>
          <w:marTop w:val="0"/>
          <w:marBottom w:val="0"/>
          <w:divBdr>
            <w:top w:val="none" w:sz="0" w:space="0" w:color="auto"/>
            <w:left w:val="none" w:sz="0" w:space="0" w:color="auto"/>
            <w:bottom w:val="none" w:sz="0" w:space="0" w:color="auto"/>
            <w:right w:val="none" w:sz="0" w:space="0" w:color="auto"/>
          </w:divBdr>
        </w:div>
        <w:div w:id="1263880205">
          <w:marLeft w:val="0"/>
          <w:marRight w:val="0"/>
          <w:marTop w:val="0"/>
          <w:marBottom w:val="0"/>
          <w:divBdr>
            <w:top w:val="none" w:sz="0" w:space="0" w:color="auto"/>
            <w:left w:val="none" w:sz="0" w:space="0" w:color="auto"/>
            <w:bottom w:val="none" w:sz="0" w:space="0" w:color="auto"/>
            <w:right w:val="none" w:sz="0" w:space="0" w:color="auto"/>
          </w:divBdr>
        </w:div>
        <w:div w:id="892931324">
          <w:marLeft w:val="0"/>
          <w:marRight w:val="0"/>
          <w:marTop w:val="0"/>
          <w:marBottom w:val="0"/>
          <w:divBdr>
            <w:top w:val="none" w:sz="0" w:space="0" w:color="auto"/>
            <w:left w:val="none" w:sz="0" w:space="0" w:color="auto"/>
            <w:bottom w:val="none" w:sz="0" w:space="0" w:color="auto"/>
            <w:right w:val="none" w:sz="0" w:space="0" w:color="auto"/>
          </w:divBdr>
        </w:div>
        <w:div w:id="747119816">
          <w:marLeft w:val="0"/>
          <w:marRight w:val="0"/>
          <w:marTop w:val="0"/>
          <w:marBottom w:val="0"/>
          <w:divBdr>
            <w:top w:val="none" w:sz="0" w:space="0" w:color="auto"/>
            <w:left w:val="none" w:sz="0" w:space="0" w:color="auto"/>
            <w:bottom w:val="none" w:sz="0" w:space="0" w:color="auto"/>
            <w:right w:val="none" w:sz="0" w:space="0" w:color="auto"/>
          </w:divBdr>
        </w:div>
        <w:div w:id="700131487">
          <w:marLeft w:val="0"/>
          <w:marRight w:val="0"/>
          <w:marTop w:val="0"/>
          <w:marBottom w:val="0"/>
          <w:divBdr>
            <w:top w:val="none" w:sz="0" w:space="0" w:color="auto"/>
            <w:left w:val="none" w:sz="0" w:space="0" w:color="auto"/>
            <w:bottom w:val="none" w:sz="0" w:space="0" w:color="auto"/>
            <w:right w:val="none" w:sz="0" w:space="0" w:color="auto"/>
          </w:divBdr>
        </w:div>
        <w:div w:id="1905721453">
          <w:marLeft w:val="0"/>
          <w:marRight w:val="0"/>
          <w:marTop w:val="0"/>
          <w:marBottom w:val="0"/>
          <w:divBdr>
            <w:top w:val="none" w:sz="0" w:space="0" w:color="auto"/>
            <w:left w:val="none" w:sz="0" w:space="0" w:color="auto"/>
            <w:bottom w:val="none" w:sz="0" w:space="0" w:color="auto"/>
            <w:right w:val="none" w:sz="0" w:space="0" w:color="auto"/>
          </w:divBdr>
        </w:div>
        <w:div w:id="1501039529">
          <w:marLeft w:val="0"/>
          <w:marRight w:val="0"/>
          <w:marTop w:val="0"/>
          <w:marBottom w:val="0"/>
          <w:divBdr>
            <w:top w:val="none" w:sz="0" w:space="0" w:color="auto"/>
            <w:left w:val="none" w:sz="0" w:space="0" w:color="auto"/>
            <w:bottom w:val="none" w:sz="0" w:space="0" w:color="auto"/>
            <w:right w:val="none" w:sz="0" w:space="0" w:color="auto"/>
          </w:divBdr>
        </w:div>
        <w:div w:id="1500656264">
          <w:marLeft w:val="0"/>
          <w:marRight w:val="0"/>
          <w:marTop w:val="0"/>
          <w:marBottom w:val="0"/>
          <w:divBdr>
            <w:top w:val="none" w:sz="0" w:space="0" w:color="auto"/>
            <w:left w:val="none" w:sz="0" w:space="0" w:color="auto"/>
            <w:bottom w:val="none" w:sz="0" w:space="0" w:color="auto"/>
            <w:right w:val="none" w:sz="0" w:space="0" w:color="auto"/>
          </w:divBdr>
        </w:div>
        <w:div w:id="359668385">
          <w:marLeft w:val="0"/>
          <w:marRight w:val="0"/>
          <w:marTop w:val="0"/>
          <w:marBottom w:val="0"/>
          <w:divBdr>
            <w:top w:val="none" w:sz="0" w:space="0" w:color="auto"/>
            <w:left w:val="none" w:sz="0" w:space="0" w:color="auto"/>
            <w:bottom w:val="none" w:sz="0" w:space="0" w:color="auto"/>
            <w:right w:val="none" w:sz="0" w:space="0" w:color="auto"/>
          </w:divBdr>
        </w:div>
        <w:div w:id="387268103">
          <w:marLeft w:val="0"/>
          <w:marRight w:val="0"/>
          <w:marTop w:val="0"/>
          <w:marBottom w:val="0"/>
          <w:divBdr>
            <w:top w:val="none" w:sz="0" w:space="0" w:color="auto"/>
            <w:left w:val="none" w:sz="0" w:space="0" w:color="auto"/>
            <w:bottom w:val="none" w:sz="0" w:space="0" w:color="auto"/>
            <w:right w:val="none" w:sz="0" w:space="0" w:color="auto"/>
          </w:divBdr>
        </w:div>
        <w:div w:id="886917088">
          <w:marLeft w:val="0"/>
          <w:marRight w:val="0"/>
          <w:marTop w:val="0"/>
          <w:marBottom w:val="0"/>
          <w:divBdr>
            <w:top w:val="none" w:sz="0" w:space="0" w:color="auto"/>
            <w:left w:val="none" w:sz="0" w:space="0" w:color="auto"/>
            <w:bottom w:val="none" w:sz="0" w:space="0" w:color="auto"/>
            <w:right w:val="none" w:sz="0" w:space="0" w:color="auto"/>
          </w:divBdr>
        </w:div>
        <w:div w:id="1840579139">
          <w:marLeft w:val="0"/>
          <w:marRight w:val="0"/>
          <w:marTop w:val="0"/>
          <w:marBottom w:val="0"/>
          <w:divBdr>
            <w:top w:val="none" w:sz="0" w:space="0" w:color="auto"/>
            <w:left w:val="none" w:sz="0" w:space="0" w:color="auto"/>
            <w:bottom w:val="none" w:sz="0" w:space="0" w:color="auto"/>
            <w:right w:val="none" w:sz="0" w:space="0" w:color="auto"/>
          </w:divBdr>
        </w:div>
        <w:div w:id="1390611598">
          <w:marLeft w:val="0"/>
          <w:marRight w:val="0"/>
          <w:marTop w:val="0"/>
          <w:marBottom w:val="0"/>
          <w:divBdr>
            <w:top w:val="none" w:sz="0" w:space="0" w:color="auto"/>
            <w:left w:val="none" w:sz="0" w:space="0" w:color="auto"/>
            <w:bottom w:val="none" w:sz="0" w:space="0" w:color="auto"/>
            <w:right w:val="none" w:sz="0" w:space="0" w:color="auto"/>
          </w:divBdr>
        </w:div>
        <w:div w:id="695273023">
          <w:marLeft w:val="0"/>
          <w:marRight w:val="0"/>
          <w:marTop w:val="0"/>
          <w:marBottom w:val="0"/>
          <w:divBdr>
            <w:top w:val="none" w:sz="0" w:space="0" w:color="auto"/>
            <w:left w:val="none" w:sz="0" w:space="0" w:color="auto"/>
            <w:bottom w:val="none" w:sz="0" w:space="0" w:color="auto"/>
            <w:right w:val="none" w:sz="0" w:space="0" w:color="auto"/>
          </w:divBdr>
        </w:div>
        <w:div w:id="777138781">
          <w:marLeft w:val="0"/>
          <w:marRight w:val="0"/>
          <w:marTop w:val="0"/>
          <w:marBottom w:val="0"/>
          <w:divBdr>
            <w:top w:val="none" w:sz="0" w:space="0" w:color="auto"/>
            <w:left w:val="none" w:sz="0" w:space="0" w:color="auto"/>
            <w:bottom w:val="none" w:sz="0" w:space="0" w:color="auto"/>
            <w:right w:val="none" w:sz="0" w:space="0" w:color="auto"/>
          </w:divBdr>
        </w:div>
        <w:div w:id="1072774878">
          <w:marLeft w:val="0"/>
          <w:marRight w:val="0"/>
          <w:marTop w:val="0"/>
          <w:marBottom w:val="0"/>
          <w:divBdr>
            <w:top w:val="none" w:sz="0" w:space="0" w:color="auto"/>
            <w:left w:val="none" w:sz="0" w:space="0" w:color="auto"/>
            <w:bottom w:val="none" w:sz="0" w:space="0" w:color="auto"/>
            <w:right w:val="none" w:sz="0" w:space="0" w:color="auto"/>
          </w:divBdr>
        </w:div>
        <w:div w:id="1961373485">
          <w:marLeft w:val="0"/>
          <w:marRight w:val="0"/>
          <w:marTop w:val="0"/>
          <w:marBottom w:val="0"/>
          <w:divBdr>
            <w:top w:val="none" w:sz="0" w:space="0" w:color="auto"/>
            <w:left w:val="none" w:sz="0" w:space="0" w:color="auto"/>
            <w:bottom w:val="none" w:sz="0" w:space="0" w:color="auto"/>
            <w:right w:val="none" w:sz="0" w:space="0" w:color="auto"/>
          </w:divBdr>
        </w:div>
        <w:div w:id="1474639313">
          <w:marLeft w:val="0"/>
          <w:marRight w:val="0"/>
          <w:marTop w:val="0"/>
          <w:marBottom w:val="0"/>
          <w:divBdr>
            <w:top w:val="none" w:sz="0" w:space="0" w:color="auto"/>
            <w:left w:val="none" w:sz="0" w:space="0" w:color="auto"/>
            <w:bottom w:val="none" w:sz="0" w:space="0" w:color="auto"/>
            <w:right w:val="none" w:sz="0" w:space="0" w:color="auto"/>
          </w:divBdr>
        </w:div>
        <w:div w:id="782190586">
          <w:marLeft w:val="0"/>
          <w:marRight w:val="0"/>
          <w:marTop w:val="0"/>
          <w:marBottom w:val="0"/>
          <w:divBdr>
            <w:top w:val="none" w:sz="0" w:space="0" w:color="auto"/>
            <w:left w:val="none" w:sz="0" w:space="0" w:color="auto"/>
            <w:bottom w:val="none" w:sz="0" w:space="0" w:color="auto"/>
            <w:right w:val="none" w:sz="0" w:space="0" w:color="auto"/>
          </w:divBdr>
        </w:div>
        <w:div w:id="1391802815">
          <w:marLeft w:val="0"/>
          <w:marRight w:val="0"/>
          <w:marTop w:val="0"/>
          <w:marBottom w:val="0"/>
          <w:divBdr>
            <w:top w:val="none" w:sz="0" w:space="0" w:color="auto"/>
            <w:left w:val="none" w:sz="0" w:space="0" w:color="auto"/>
            <w:bottom w:val="none" w:sz="0" w:space="0" w:color="auto"/>
            <w:right w:val="none" w:sz="0" w:space="0" w:color="auto"/>
          </w:divBdr>
        </w:div>
        <w:div w:id="1935934846">
          <w:marLeft w:val="0"/>
          <w:marRight w:val="0"/>
          <w:marTop w:val="0"/>
          <w:marBottom w:val="0"/>
          <w:divBdr>
            <w:top w:val="none" w:sz="0" w:space="0" w:color="auto"/>
            <w:left w:val="none" w:sz="0" w:space="0" w:color="auto"/>
            <w:bottom w:val="none" w:sz="0" w:space="0" w:color="auto"/>
            <w:right w:val="none" w:sz="0" w:space="0" w:color="auto"/>
          </w:divBdr>
        </w:div>
        <w:div w:id="755983920">
          <w:marLeft w:val="0"/>
          <w:marRight w:val="0"/>
          <w:marTop w:val="0"/>
          <w:marBottom w:val="0"/>
          <w:divBdr>
            <w:top w:val="none" w:sz="0" w:space="0" w:color="auto"/>
            <w:left w:val="none" w:sz="0" w:space="0" w:color="auto"/>
            <w:bottom w:val="none" w:sz="0" w:space="0" w:color="auto"/>
            <w:right w:val="none" w:sz="0" w:space="0" w:color="auto"/>
          </w:divBdr>
        </w:div>
        <w:div w:id="1827668904">
          <w:marLeft w:val="0"/>
          <w:marRight w:val="0"/>
          <w:marTop w:val="0"/>
          <w:marBottom w:val="0"/>
          <w:divBdr>
            <w:top w:val="none" w:sz="0" w:space="0" w:color="auto"/>
            <w:left w:val="none" w:sz="0" w:space="0" w:color="auto"/>
            <w:bottom w:val="none" w:sz="0" w:space="0" w:color="auto"/>
            <w:right w:val="none" w:sz="0" w:space="0" w:color="auto"/>
          </w:divBdr>
        </w:div>
        <w:div w:id="1327247114">
          <w:marLeft w:val="0"/>
          <w:marRight w:val="0"/>
          <w:marTop w:val="0"/>
          <w:marBottom w:val="0"/>
          <w:divBdr>
            <w:top w:val="none" w:sz="0" w:space="0" w:color="auto"/>
            <w:left w:val="none" w:sz="0" w:space="0" w:color="auto"/>
            <w:bottom w:val="none" w:sz="0" w:space="0" w:color="auto"/>
            <w:right w:val="none" w:sz="0" w:space="0" w:color="auto"/>
          </w:divBdr>
        </w:div>
        <w:div w:id="831680460">
          <w:marLeft w:val="0"/>
          <w:marRight w:val="0"/>
          <w:marTop w:val="0"/>
          <w:marBottom w:val="0"/>
          <w:divBdr>
            <w:top w:val="none" w:sz="0" w:space="0" w:color="auto"/>
            <w:left w:val="none" w:sz="0" w:space="0" w:color="auto"/>
            <w:bottom w:val="none" w:sz="0" w:space="0" w:color="auto"/>
            <w:right w:val="none" w:sz="0" w:space="0" w:color="auto"/>
          </w:divBdr>
        </w:div>
        <w:div w:id="167450238">
          <w:marLeft w:val="0"/>
          <w:marRight w:val="0"/>
          <w:marTop w:val="0"/>
          <w:marBottom w:val="0"/>
          <w:divBdr>
            <w:top w:val="none" w:sz="0" w:space="0" w:color="auto"/>
            <w:left w:val="none" w:sz="0" w:space="0" w:color="auto"/>
            <w:bottom w:val="none" w:sz="0" w:space="0" w:color="auto"/>
            <w:right w:val="none" w:sz="0" w:space="0" w:color="auto"/>
          </w:divBdr>
        </w:div>
        <w:div w:id="1947693039">
          <w:marLeft w:val="0"/>
          <w:marRight w:val="0"/>
          <w:marTop w:val="0"/>
          <w:marBottom w:val="0"/>
          <w:divBdr>
            <w:top w:val="none" w:sz="0" w:space="0" w:color="auto"/>
            <w:left w:val="none" w:sz="0" w:space="0" w:color="auto"/>
            <w:bottom w:val="none" w:sz="0" w:space="0" w:color="auto"/>
            <w:right w:val="none" w:sz="0" w:space="0" w:color="auto"/>
          </w:divBdr>
        </w:div>
        <w:div w:id="1080952921">
          <w:marLeft w:val="0"/>
          <w:marRight w:val="0"/>
          <w:marTop w:val="0"/>
          <w:marBottom w:val="0"/>
          <w:divBdr>
            <w:top w:val="none" w:sz="0" w:space="0" w:color="auto"/>
            <w:left w:val="none" w:sz="0" w:space="0" w:color="auto"/>
            <w:bottom w:val="none" w:sz="0" w:space="0" w:color="auto"/>
            <w:right w:val="none" w:sz="0" w:space="0" w:color="auto"/>
          </w:divBdr>
        </w:div>
        <w:div w:id="1304778145">
          <w:marLeft w:val="0"/>
          <w:marRight w:val="0"/>
          <w:marTop w:val="0"/>
          <w:marBottom w:val="0"/>
          <w:divBdr>
            <w:top w:val="none" w:sz="0" w:space="0" w:color="auto"/>
            <w:left w:val="none" w:sz="0" w:space="0" w:color="auto"/>
            <w:bottom w:val="none" w:sz="0" w:space="0" w:color="auto"/>
            <w:right w:val="none" w:sz="0" w:space="0" w:color="auto"/>
          </w:divBdr>
        </w:div>
        <w:div w:id="267734329">
          <w:marLeft w:val="0"/>
          <w:marRight w:val="0"/>
          <w:marTop w:val="0"/>
          <w:marBottom w:val="0"/>
          <w:divBdr>
            <w:top w:val="none" w:sz="0" w:space="0" w:color="auto"/>
            <w:left w:val="none" w:sz="0" w:space="0" w:color="auto"/>
            <w:bottom w:val="none" w:sz="0" w:space="0" w:color="auto"/>
            <w:right w:val="none" w:sz="0" w:space="0" w:color="auto"/>
          </w:divBdr>
        </w:div>
        <w:div w:id="388119169">
          <w:marLeft w:val="0"/>
          <w:marRight w:val="0"/>
          <w:marTop w:val="0"/>
          <w:marBottom w:val="0"/>
          <w:divBdr>
            <w:top w:val="none" w:sz="0" w:space="0" w:color="auto"/>
            <w:left w:val="none" w:sz="0" w:space="0" w:color="auto"/>
            <w:bottom w:val="none" w:sz="0" w:space="0" w:color="auto"/>
            <w:right w:val="none" w:sz="0" w:space="0" w:color="auto"/>
          </w:divBdr>
        </w:div>
        <w:div w:id="1952087636">
          <w:marLeft w:val="0"/>
          <w:marRight w:val="0"/>
          <w:marTop w:val="0"/>
          <w:marBottom w:val="0"/>
          <w:divBdr>
            <w:top w:val="none" w:sz="0" w:space="0" w:color="auto"/>
            <w:left w:val="none" w:sz="0" w:space="0" w:color="auto"/>
            <w:bottom w:val="none" w:sz="0" w:space="0" w:color="auto"/>
            <w:right w:val="none" w:sz="0" w:space="0" w:color="auto"/>
          </w:divBdr>
        </w:div>
        <w:div w:id="436406453">
          <w:marLeft w:val="0"/>
          <w:marRight w:val="0"/>
          <w:marTop w:val="0"/>
          <w:marBottom w:val="0"/>
          <w:divBdr>
            <w:top w:val="none" w:sz="0" w:space="0" w:color="auto"/>
            <w:left w:val="none" w:sz="0" w:space="0" w:color="auto"/>
            <w:bottom w:val="none" w:sz="0" w:space="0" w:color="auto"/>
            <w:right w:val="none" w:sz="0" w:space="0" w:color="auto"/>
          </w:divBdr>
        </w:div>
        <w:div w:id="359359951">
          <w:marLeft w:val="0"/>
          <w:marRight w:val="0"/>
          <w:marTop w:val="0"/>
          <w:marBottom w:val="0"/>
          <w:divBdr>
            <w:top w:val="none" w:sz="0" w:space="0" w:color="auto"/>
            <w:left w:val="none" w:sz="0" w:space="0" w:color="auto"/>
            <w:bottom w:val="none" w:sz="0" w:space="0" w:color="auto"/>
            <w:right w:val="none" w:sz="0" w:space="0" w:color="auto"/>
          </w:divBdr>
        </w:div>
        <w:div w:id="1681155161">
          <w:marLeft w:val="0"/>
          <w:marRight w:val="0"/>
          <w:marTop w:val="0"/>
          <w:marBottom w:val="0"/>
          <w:divBdr>
            <w:top w:val="none" w:sz="0" w:space="0" w:color="auto"/>
            <w:left w:val="none" w:sz="0" w:space="0" w:color="auto"/>
            <w:bottom w:val="none" w:sz="0" w:space="0" w:color="auto"/>
            <w:right w:val="none" w:sz="0" w:space="0" w:color="auto"/>
          </w:divBdr>
        </w:div>
        <w:div w:id="1357537298">
          <w:marLeft w:val="0"/>
          <w:marRight w:val="0"/>
          <w:marTop w:val="0"/>
          <w:marBottom w:val="0"/>
          <w:divBdr>
            <w:top w:val="none" w:sz="0" w:space="0" w:color="auto"/>
            <w:left w:val="none" w:sz="0" w:space="0" w:color="auto"/>
            <w:bottom w:val="none" w:sz="0" w:space="0" w:color="auto"/>
            <w:right w:val="none" w:sz="0" w:space="0" w:color="auto"/>
          </w:divBdr>
        </w:div>
        <w:div w:id="1234243727">
          <w:marLeft w:val="0"/>
          <w:marRight w:val="0"/>
          <w:marTop w:val="0"/>
          <w:marBottom w:val="0"/>
          <w:divBdr>
            <w:top w:val="none" w:sz="0" w:space="0" w:color="auto"/>
            <w:left w:val="none" w:sz="0" w:space="0" w:color="auto"/>
            <w:bottom w:val="none" w:sz="0" w:space="0" w:color="auto"/>
            <w:right w:val="none" w:sz="0" w:space="0" w:color="auto"/>
          </w:divBdr>
        </w:div>
        <w:div w:id="1002466326">
          <w:marLeft w:val="0"/>
          <w:marRight w:val="0"/>
          <w:marTop w:val="0"/>
          <w:marBottom w:val="0"/>
          <w:divBdr>
            <w:top w:val="none" w:sz="0" w:space="0" w:color="auto"/>
            <w:left w:val="none" w:sz="0" w:space="0" w:color="auto"/>
            <w:bottom w:val="none" w:sz="0" w:space="0" w:color="auto"/>
            <w:right w:val="none" w:sz="0" w:space="0" w:color="auto"/>
          </w:divBdr>
        </w:div>
        <w:div w:id="567427006">
          <w:marLeft w:val="0"/>
          <w:marRight w:val="0"/>
          <w:marTop w:val="0"/>
          <w:marBottom w:val="0"/>
          <w:divBdr>
            <w:top w:val="none" w:sz="0" w:space="0" w:color="auto"/>
            <w:left w:val="none" w:sz="0" w:space="0" w:color="auto"/>
            <w:bottom w:val="none" w:sz="0" w:space="0" w:color="auto"/>
            <w:right w:val="none" w:sz="0" w:space="0" w:color="auto"/>
          </w:divBdr>
        </w:div>
        <w:div w:id="1896231418">
          <w:marLeft w:val="0"/>
          <w:marRight w:val="0"/>
          <w:marTop w:val="0"/>
          <w:marBottom w:val="0"/>
          <w:divBdr>
            <w:top w:val="none" w:sz="0" w:space="0" w:color="auto"/>
            <w:left w:val="none" w:sz="0" w:space="0" w:color="auto"/>
            <w:bottom w:val="none" w:sz="0" w:space="0" w:color="auto"/>
            <w:right w:val="none" w:sz="0" w:space="0" w:color="auto"/>
          </w:divBdr>
        </w:div>
        <w:div w:id="1717971301">
          <w:marLeft w:val="0"/>
          <w:marRight w:val="0"/>
          <w:marTop w:val="0"/>
          <w:marBottom w:val="0"/>
          <w:divBdr>
            <w:top w:val="none" w:sz="0" w:space="0" w:color="auto"/>
            <w:left w:val="none" w:sz="0" w:space="0" w:color="auto"/>
            <w:bottom w:val="none" w:sz="0" w:space="0" w:color="auto"/>
            <w:right w:val="none" w:sz="0" w:space="0" w:color="auto"/>
          </w:divBdr>
        </w:div>
        <w:div w:id="185412628">
          <w:marLeft w:val="0"/>
          <w:marRight w:val="0"/>
          <w:marTop w:val="0"/>
          <w:marBottom w:val="0"/>
          <w:divBdr>
            <w:top w:val="none" w:sz="0" w:space="0" w:color="auto"/>
            <w:left w:val="none" w:sz="0" w:space="0" w:color="auto"/>
            <w:bottom w:val="none" w:sz="0" w:space="0" w:color="auto"/>
            <w:right w:val="none" w:sz="0" w:space="0" w:color="auto"/>
          </w:divBdr>
        </w:div>
        <w:div w:id="2113890542">
          <w:marLeft w:val="0"/>
          <w:marRight w:val="0"/>
          <w:marTop w:val="0"/>
          <w:marBottom w:val="0"/>
          <w:divBdr>
            <w:top w:val="none" w:sz="0" w:space="0" w:color="auto"/>
            <w:left w:val="none" w:sz="0" w:space="0" w:color="auto"/>
            <w:bottom w:val="none" w:sz="0" w:space="0" w:color="auto"/>
            <w:right w:val="none" w:sz="0" w:space="0" w:color="auto"/>
          </w:divBdr>
        </w:div>
        <w:div w:id="438531448">
          <w:marLeft w:val="0"/>
          <w:marRight w:val="0"/>
          <w:marTop w:val="0"/>
          <w:marBottom w:val="0"/>
          <w:divBdr>
            <w:top w:val="none" w:sz="0" w:space="0" w:color="auto"/>
            <w:left w:val="none" w:sz="0" w:space="0" w:color="auto"/>
            <w:bottom w:val="none" w:sz="0" w:space="0" w:color="auto"/>
            <w:right w:val="none" w:sz="0" w:space="0" w:color="auto"/>
          </w:divBdr>
        </w:div>
        <w:div w:id="924219636">
          <w:marLeft w:val="0"/>
          <w:marRight w:val="0"/>
          <w:marTop w:val="0"/>
          <w:marBottom w:val="0"/>
          <w:divBdr>
            <w:top w:val="none" w:sz="0" w:space="0" w:color="auto"/>
            <w:left w:val="none" w:sz="0" w:space="0" w:color="auto"/>
            <w:bottom w:val="none" w:sz="0" w:space="0" w:color="auto"/>
            <w:right w:val="none" w:sz="0" w:space="0" w:color="auto"/>
          </w:divBdr>
        </w:div>
        <w:div w:id="1326201991">
          <w:marLeft w:val="0"/>
          <w:marRight w:val="0"/>
          <w:marTop w:val="0"/>
          <w:marBottom w:val="0"/>
          <w:divBdr>
            <w:top w:val="none" w:sz="0" w:space="0" w:color="auto"/>
            <w:left w:val="none" w:sz="0" w:space="0" w:color="auto"/>
            <w:bottom w:val="none" w:sz="0" w:space="0" w:color="auto"/>
            <w:right w:val="none" w:sz="0" w:space="0" w:color="auto"/>
          </w:divBdr>
        </w:div>
        <w:div w:id="562057708">
          <w:marLeft w:val="0"/>
          <w:marRight w:val="0"/>
          <w:marTop w:val="0"/>
          <w:marBottom w:val="0"/>
          <w:divBdr>
            <w:top w:val="none" w:sz="0" w:space="0" w:color="auto"/>
            <w:left w:val="none" w:sz="0" w:space="0" w:color="auto"/>
            <w:bottom w:val="none" w:sz="0" w:space="0" w:color="auto"/>
            <w:right w:val="none" w:sz="0" w:space="0" w:color="auto"/>
          </w:divBdr>
        </w:div>
        <w:div w:id="2079282222">
          <w:marLeft w:val="0"/>
          <w:marRight w:val="0"/>
          <w:marTop w:val="0"/>
          <w:marBottom w:val="0"/>
          <w:divBdr>
            <w:top w:val="none" w:sz="0" w:space="0" w:color="auto"/>
            <w:left w:val="none" w:sz="0" w:space="0" w:color="auto"/>
            <w:bottom w:val="none" w:sz="0" w:space="0" w:color="auto"/>
            <w:right w:val="none" w:sz="0" w:space="0" w:color="auto"/>
          </w:divBdr>
        </w:div>
        <w:div w:id="395319449">
          <w:marLeft w:val="0"/>
          <w:marRight w:val="0"/>
          <w:marTop w:val="0"/>
          <w:marBottom w:val="0"/>
          <w:divBdr>
            <w:top w:val="none" w:sz="0" w:space="0" w:color="auto"/>
            <w:left w:val="none" w:sz="0" w:space="0" w:color="auto"/>
            <w:bottom w:val="none" w:sz="0" w:space="0" w:color="auto"/>
            <w:right w:val="none" w:sz="0" w:space="0" w:color="auto"/>
          </w:divBdr>
        </w:div>
        <w:div w:id="699597504">
          <w:marLeft w:val="0"/>
          <w:marRight w:val="0"/>
          <w:marTop w:val="0"/>
          <w:marBottom w:val="0"/>
          <w:divBdr>
            <w:top w:val="none" w:sz="0" w:space="0" w:color="auto"/>
            <w:left w:val="none" w:sz="0" w:space="0" w:color="auto"/>
            <w:bottom w:val="none" w:sz="0" w:space="0" w:color="auto"/>
            <w:right w:val="none" w:sz="0" w:space="0" w:color="auto"/>
          </w:divBdr>
        </w:div>
        <w:div w:id="1977099484">
          <w:marLeft w:val="0"/>
          <w:marRight w:val="0"/>
          <w:marTop w:val="0"/>
          <w:marBottom w:val="0"/>
          <w:divBdr>
            <w:top w:val="none" w:sz="0" w:space="0" w:color="auto"/>
            <w:left w:val="none" w:sz="0" w:space="0" w:color="auto"/>
            <w:bottom w:val="none" w:sz="0" w:space="0" w:color="auto"/>
            <w:right w:val="none" w:sz="0" w:space="0" w:color="auto"/>
          </w:divBdr>
        </w:div>
        <w:div w:id="235359345">
          <w:marLeft w:val="0"/>
          <w:marRight w:val="0"/>
          <w:marTop w:val="0"/>
          <w:marBottom w:val="0"/>
          <w:divBdr>
            <w:top w:val="none" w:sz="0" w:space="0" w:color="auto"/>
            <w:left w:val="none" w:sz="0" w:space="0" w:color="auto"/>
            <w:bottom w:val="none" w:sz="0" w:space="0" w:color="auto"/>
            <w:right w:val="none" w:sz="0" w:space="0" w:color="auto"/>
          </w:divBdr>
        </w:div>
      </w:divsChild>
    </w:div>
    <w:div w:id="897397010">
      <w:bodyDiv w:val="1"/>
      <w:marLeft w:val="0"/>
      <w:marRight w:val="0"/>
      <w:marTop w:val="0"/>
      <w:marBottom w:val="0"/>
      <w:divBdr>
        <w:top w:val="none" w:sz="0" w:space="0" w:color="auto"/>
        <w:left w:val="none" w:sz="0" w:space="0" w:color="auto"/>
        <w:bottom w:val="none" w:sz="0" w:space="0" w:color="auto"/>
        <w:right w:val="none" w:sz="0" w:space="0" w:color="auto"/>
      </w:divBdr>
    </w:div>
    <w:div w:id="897473061">
      <w:bodyDiv w:val="1"/>
      <w:marLeft w:val="0"/>
      <w:marRight w:val="0"/>
      <w:marTop w:val="0"/>
      <w:marBottom w:val="0"/>
      <w:divBdr>
        <w:top w:val="none" w:sz="0" w:space="0" w:color="auto"/>
        <w:left w:val="none" w:sz="0" w:space="0" w:color="auto"/>
        <w:bottom w:val="none" w:sz="0" w:space="0" w:color="auto"/>
        <w:right w:val="none" w:sz="0" w:space="0" w:color="auto"/>
      </w:divBdr>
    </w:div>
    <w:div w:id="897592219">
      <w:bodyDiv w:val="1"/>
      <w:marLeft w:val="0"/>
      <w:marRight w:val="0"/>
      <w:marTop w:val="0"/>
      <w:marBottom w:val="0"/>
      <w:divBdr>
        <w:top w:val="none" w:sz="0" w:space="0" w:color="auto"/>
        <w:left w:val="none" w:sz="0" w:space="0" w:color="auto"/>
        <w:bottom w:val="none" w:sz="0" w:space="0" w:color="auto"/>
        <w:right w:val="none" w:sz="0" w:space="0" w:color="auto"/>
      </w:divBdr>
    </w:div>
    <w:div w:id="897739067">
      <w:bodyDiv w:val="1"/>
      <w:marLeft w:val="0"/>
      <w:marRight w:val="0"/>
      <w:marTop w:val="0"/>
      <w:marBottom w:val="0"/>
      <w:divBdr>
        <w:top w:val="none" w:sz="0" w:space="0" w:color="auto"/>
        <w:left w:val="none" w:sz="0" w:space="0" w:color="auto"/>
        <w:bottom w:val="none" w:sz="0" w:space="0" w:color="auto"/>
        <w:right w:val="none" w:sz="0" w:space="0" w:color="auto"/>
      </w:divBdr>
    </w:div>
    <w:div w:id="897787315">
      <w:bodyDiv w:val="1"/>
      <w:marLeft w:val="0"/>
      <w:marRight w:val="0"/>
      <w:marTop w:val="0"/>
      <w:marBottom w:val="0"/>
      <w:divBdr>
        <w:top w:val="none" w:sz="0" w:space="0" w:color="auto"/>
        <w:left w:val="none" w:sz="0" w:space="0" w:color="auto"/>
        <w:bottom w:val="none" w:sz="0" w:space="0" w:color="auto"/>
        <w:right w:val="none" w:sz="0" w:space="0" w:color="auto"/>
      </w:divBdr>
    </w:div>
    <w:div w:id="897863486">
      <w:bodyDiv w:val="1"/>
      <w:marLeft w:val="0"/>
      <w:marRight w:val="0"/>
      <w:marTop w:val="0"/>
      <w:marBottom w:val="0"/>
      <w:divBdr>
        <w:top w:val="none" w:sz="0" w:space="0" w:color="auto"/>
        <w:left w:val="none" w:sz="0" w:space="0" w:color="auto"/>
        <w:bottom w:val="none" w:sz="0" w:space="0" w:color="auto"/>
        <w:right w:val="none" w:sz="0" w:space="0" w:color="auto"/>
      </w:divBdr>
    </w:div>
    <w:div w:id="898175896">
      <w:bodyDiv w:val="1"/>
      <w:marLeft w:val="0"/>
      <w:marRight w:val="0"/>
      <w:marTop w:val="0"/>
      <w:marBottom w:val="0"/>
      <w:divBdr>
        <w:top w:val="none" w:sz="0" w:space="0" w:color="auto"/>
        <w:left w:val="none" w:sz="0" w:space="0" w:color="auto"/>
        <w:bottom w:val="none" w:sz="0" w:space="0" w:color="auto"/>
        <w:right w:val="none" w:sz="0" w:space="0" w:color="auto"/>
      </w:divBdr>
    </w:div>
    <w:div w:id="898246929">
      <w:bodyDiv w:val="1"/>
      <w:marLeft w:val="0"/>
      <w:marRight w:val="0"/>
      <w:marTop w:val="0"/>
      <w:marBottom w:val="0"/>
      <w:divBdr>
        <w:top w:val="none" w:sz="0" w:space="0" w:color="auto"/>
        <w:left w:val="none" w:sz="0" w:space="0" w:color="auto"/>
        <w:bottom w:val="none" w:sz="0" w:space="0" w:color="auto"/>
        <w:right w:val="none" w:sz="0" w:space="0" w:color="auto"/>
      </w:divBdr>
    </w:div>
    <w:div w:id="899680564">
      <w:bodyDiv w:val="1"/>
      <w:marLeft w:val="0"/>
      <w:marRight w:val="0"/>
      <w:marTop w:val="0"/>
      <w:marBottom w:val="0"/>
      <w:divBdr>
        <w:top w:val="none" w:sz="0" w:space="0" w:color="auto"/>
        <w:left w:val="none" w:sz="0" w:space="0" w:color="auto"/>
        <w:bottom w:val="none" w:sz="0" w:space="0" w:color="auto"/>
        <w:right w:val="none" w:sz="0" w:space="0" w:color="auto"/>
      </w:divBdr>
    </w:div>
    <w:div w:id="899948593">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0989763">
      <w:bodyDiv w:val="1"/>
      <w:marLeft w:val="0"/>
      <w:marRight w:val="0"/>
      <w:marTop w:val="0"/>
      <w:marBottom w:val="0"/>
      <w:divBdr>
        <w:top w:val="none" w:sz="0" w:space="0" w:color="auto"/>
        <w:left w:val="none" w:sz="0" w:space="0" w:color="auto"/>
        <w:bottom w:val="none" w:sz="0" w:space="0" w:color="auto"/>
        <w:right w:val="none" w:sz="0" w:space="0" w:color="auto"/>
      </w:divBdr>
    </w:div>
    <w:div w:id="901061761">
      <w:bodyDiv w:val="1"/>
      <w:marLeft w:val="0"/>
      <w:marRight w:val="0"/>
      <w:marTop w:val="0"/>
      <w:marBottom w:val="0"/>
      <w:divBdr>
        <w:top w:val="none" w:sz="0" w:space="0" w:color="auto"/>
        <w:left w:val="none" w:sz="0" w:space="0" w:color="auto"/>
        <w:bottom w:val="none" w:sz="0" w:space="0" w:color="auto"/>
        <w:right w:val="none" w:sz="0" w:space="0" w:color="auto"/>
      </w:divBdr>
    </w:div>
    <w:div w:id="901141422">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106383">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3837019">
      <w:bodyDiv w:val="1"/>
      <w:marLeft w:val="0"/>
      <w:marRight w:val="0"/>
      <w:marTop w:val="0"/>
      <w:marBottom w:val="0"/>
      <w:divBdr>
        <w:top w:val="none" w:sz="0" w:space="0" w:color="auto"/>
        <w:left w:val="none" w:sz="0" w:space="0" w:color="auto"/>
        <w:bottom w:val="none" w:sz="0" w:space="0" w:color="auto"/>
        <w:right w:val="none" w:sz="0" w:space="0" w:color="auto"/>
      </w:divBdr>
    </w:div>
    <w:div w:id="904679487">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342363">
      <w:bodyDiv w:val="1"/>
      <w:marLeft w:val="0"/>
      <w:marRight w:val="0"/>
      <w:marTop w:val="0"/>
      <w:marBottom w:val="0"/>
      <w:divBdr>
        <w:top w:val="none" w:sz="0" w:space="0" w:color="auto"/>
        <w:left w:val="none" w:sz="0" w:space="0" w:color="auto"/>
        <w:bottom w:val="none" w:sz="0" w:space="0" w:color="auto"/>
        <w:right w:val="none" w:sz="0" w:space="0" w:color="auto"/>
      </w:divBdr>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05795218">
      <w:bodyDiv w:val="1"/>
      <w:marLeft w:val="0"/>
      <w:marRight w:val="0"/>
      <w:marTop w:val="0"/>
      <w:marBottom w:val="0"/>
      <w:divBdr>
        <w:top w:val="none" w:sz="0" w:space="0" w:color="auto"/>
        <w:left w:val="none" w:sz="0" w:space="0" w:color="auto"/>
        <w:bottom w:val="none" w:sz="0" w:space="0" w:color="auto"/>
        <w:right w:val="none" w:sz="0" w:space="0" w:color="auto"/>
      </w:divBdr>
    </w:div>
    <w:div w:id="906501157">
      <w:bodyDiv w:val="1"/>
      <w:marLeft w:val="0"/>
      <w:marRight w:val="0"/>
      <w:marTop w:val="0"/>
      <w:marBottom w:val="0"/>
      <w:divBdr>
        <w:top w:val="none" w:sz="0" w:space="0" w:color="auto"/>
        <w:left w:val="none" w:sz="0" w:space="0" w:color="auto"/>
        <w:bottom w:val="none" w:sz="0" w:space="0" w:color="auto"/>
        <w:right w:val="none" w:sz="0" w:space="0" w:color="auto"/>
      </w:divBdr>
    </w:div>
    <w:div w:id="906846668">
      <w:bodyDiv w:val="1"/>
      <w:marLeft w:val="0"/>
      <w:marRight w:val="0"/>
      <w:marTop w:val="0"/>
      <w:marBottom w:val="0"/>
      <w:divBdr>
        <w:top w:val="none" w:sz="0" w:space="0" w:color="auto"/>
        <w:left w:val="none" w:sz="0" w:space="0" w:color="auto"/>
        <w:bottom w:val="none" w:sz="0" w:space="0" w:color="auto"/>
        <w:right w:val="none" w:sz="0" w:space="0" w:color="auto"/>
      </w:divBdr>
    </w:div>
    <w:div w:id="907033111">
      <w:bodyDiv w:val="1"/>
      <w:marLeft w:val="0"/>
      <w:marRight w:val="0"/>
      <w:marTop w:val="0"/>
      <w:marBottom w:val="0"/>
      <w:divBdr>
        <w:top w:val="none" w:sz="0" w:space="0" w:color="auto"/>
        <w:left w:val="none" w:sz="0" w:space="0" w:color="auto"/>
        <w:bottom w:val="none" w:sz="0" w:space="0" w:color="auto"/>
        <w:right w:val="none" w:sz="0" w:space="0" w:color="auto"/>
      </w:divBdr>
    </w:div>
    <w:div w:id="907149346">
      <w:bodyDiv w:val="1"/>
      <w:marLeft w:val="0"/>
      <w:marRight w:val="0"/>
      <w:marTop w:val="0"/>
      <w:marBottom w:val="0"/>
      <w:divBdr>
        <w:top w:val="none" w:sz="0" w:space="0" w:color="auto"/>
        <w:left w:val="none" w:sz="0" w:space="0" w:color="auto"/>
        <w:bottom w:val="none" w:sz="0" w:space="0" w:color="auto"/>
        <w:right w:val="none" w:sz="0" w:space="0" w:color="auto"/>
      </w:divBdr>
    </w:div>
    <w:div w:id="907224002">
      <w:bodyDiv w:val="1"/>
      <w:marLeft w:val="0"/>
      <w:marRight w:val="0"/>
      <w:marTop w:val="0"/>
      <w:marBottom w:val="0"/>
      <w:divBdr>
        <w:top w:val="none" w:sz="0" w:space="0" w:color="auto"/>
        <w:left w:val="none" w:sz="0" w:space="0" w:color="auto"/>
        <w:bottom w:val="none" w:sz="0" w:space="0" w:color="auto"/>
        <w:right w:val="none" w:sz="0" w:space="0" w:color="auto"/>
      </w:divBdr>
    </w:div>
    <w:div w:id="907419063">
      <w:bodyDiv w:val="1"/>
      <w:marLeft w:val="0"/>
      <w:marRight w:val="0"/>
      <w:marTop w:val="0"/>
      <w:marBottom w:val="0"/>
      <w:divBdr>
        <w:top w:val="none" w:sz="0" w:space="0" w:color="auto"/>
        <w:left w:val="none" w:sz="0" w:space="0" w:color="auto"/>
        <w:bottom w:val="none" w:sz="0" w:space="0" w:color="auto"/>
        <w:right w:val="none" w:sz="0" w:space="0" w:color="auto"/>
      </w:divBdr>
    </w:div>
    <w:div w:id="908347273">
      <w:bodyDiv w:val="1"/>
      <w:marLeft w:val="0"/>
      <w:marRight w:val="0"/>
      <w:marTop w:val="0"/>
      <w:marBottom w:val="0"/>
      <w:divBdr>
        <w:top w:val="none" w:sz="0" w:space="0" w:color="auto"/>
        <w:left w:val="none" w:sz="0" w:space="0" w:color="auto"/>
        <w:bottom w:val="none" w:sz="0" w:space="0" w:color="auto"/>
        <w:right w:val="none" w:sz="0" w:space="0" w:color="auto"/>
      </w:divBdr>
    </w:div>
    <w:div w:id="908884590">
      <w:bodyDiv w:val="1"/>
      <w:marLeft w:val="0"/>
      <w:marRight w:val="0"/>
      <w:marTop w:val="0"/>
      <w:marBottom w:val="0"/>
      <w:divBdr>
        <w:top w:val="none" w:sz="0" w:space="0" w:color="auto"/>
        <w:left w:val="none" w:sz="0" w:space="0" w:color="auto"/>
        <w:bottom w:val="none" w:sz="0" w:space="0" w:color="auto"/>
        <w:right w:val="none" w:sz="0" w:space="0" w:color="auto"/>
      </w:divBdr>
    </w:div>
    <w:div w:id="908925228">
      <w:bodyDiv w:val="1"/>
      <w:marLeft w:val="0"/>
      <w:marRight w:val="0"/>
      <w:marTop w:val="0"/>
      <w:marBottom w:val="0"/>
      <w:divBdr>
        <w:top w:val="none" w:sz="0" w:space="0" w:color="auto"/>
        <w:left w:val="none" w:sz="0" w:space="0" w:color="auto"/>
        <w:bottom w:val="none" w:sz="0" w:space="0" w:color="auto"/>
        <w:right w:val="none" w:sz="0" w:space="0" w:color="auto"/>
      </w:divBdr>
    </w:div>
    <w:div w:id="91039032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0695733">
      <w:bodyDiv w:val="1"/>
      <w:marLeft w:val="0"/>
      <w:marRight w:val="0"/>
      <w:marTop w:val="0"/>
      <w:marBottom w:val="0"/>
      <w:divBdr>
        <w:top w:val="none" w:sz="0" w:space="0" w:color="auto"/>
        <w:left w:val="none" w:sz="0" w:space="0" w:color="auto"/>
        <w:bottom w:val="none" w:sz="0" w:space="0" w:color="auto"/>
        <w:right w:val="none" w:sz="0" w:space="0" w:color="auto"/>
      </w:divBdr>
      <w:divsChild>
        <w:div w:id="1440490920">
          <w:marLeft w:val="0"/>
          <w:marRight w:val="0"/>
          <w:marTop w:val="0"/>
          <w:marBottom w:val="0"/>
          <w:divBdr>
            <w:top w:val="none" w:sz="0" w:space="0" w:color="auto"/>
            <w:left w:val="none" w:sz="0" w:space="0" w:color="auto"/>
            <w:bottom w:val="none" w:sz="0" w:space="0" w:color="auto"/>
            <w:right w:val="none" w:sz="0" w:space="0" w:color="auto"/>
          </w:divBdr>
        </w:div>
        <w:div w:id="913128356">
          <w:marLeft w:val="0"/>
          <w:marRight w:val="0"/>
          <w:marTop w:val="0"/>
          <w:marBottom w:val="0"/>
          <w:divBdr>
            <w:top w:val="none" w:sz="0" w:space="0" w:color="auto"/>
            <w:left w:val="none" w:sz="0" w:space="0" w:color="auto"/>
            <w:bottom w:val="none" w:sz="0" w:space="0" w:color="auto"/>
            <w:right w:val="none" w:sz="0" w:space="0" w:color="auto"/>
          </w:divBdr>
        </w:div>
        <w:div w:id="346106582">
          <w:marLeft w:val="0"/>
          <w:marRight w:val="0"/>
          <w:marTop w:val="0"/>
          <w:marBottom w:val="0"/>
          <w:divBdr>
            <w:top w:val="none" w:sz="0" w:space="0" w:color="auto"/>
            <w:left w:val="none" w:sz="0" w:space="0" w:color="auto"/>
            <w:bottom w:val="none" w:sz="0" w:space="0" w:color="auto"/>
            <w:right w:val="none" w:sz="0" w:space="0" w:color="auto"/>
          </w:divBdr>
        </w:div>
        <w:div w:id="1606574027">
          <w:marLeft w:val="0"/>
          <w:marRight w:val="0"/>
          <w:marTop w:val="0"/>
          <w:marBottom w:val="0"/>
          <w:divBdr>
            <w:top w:val="none" w:sz="0" w:space="0" w:color="auto"/>
            <w:left w:val="none" w:sz="0" w:space="0" w:color="auto"/>
            <w:bottom w:val="none" w:sz="0" w:space="0" w:color="auto"/>
            <w:right w:val="none" w:sz="0" w:space="0" w:color="auto"/>
          </w:divBdr>
        </w:div>
        <w:div w:id="62879365">
          <w:marLeft w:val="0"/>
          <w:marRight w:val="0"/>
          <w:marTop w:val="0"/>
          <w:marBottom w:val="0"/>
          <w:divBdr>
            <w:top w:val="none" w:sz="0" w:space="0" w:color="auto"/>
            <w:left w:val="none" w:sz="0" w:space="0" w:color="auto"/>
            <w:bottom w:val="none" w:sz="0" w:space="0" w:color="auto"/>
            <w:right w:val="none" w:sz="0" w:space="0" w:color="auto"/>
          </w:divBdr>
        </w:div>
        <w:div w:id="1902253944">
          <w:marLeft w:val="0"/>
          <w:marRight w:val="0"/>
          <w:marTop w:val="0"/>
          <w:marBottom w:val="0"/>
          <w:divBdr>
            <w:top w:val="none" w:sz="0" w:space="0" w:color="auto"/>
            <w:left w:val="none" w:sz="0" w:space="0" w:color="auto"/>
            <w:bottom w:val="none" w:sz="0" w:space="0" w:color="auto"/>
            <w:right w:val="none" w:sz="0" w:space="0" w:color="auto"/>
          </w:divBdr>
        </w:div>
        <w:div w:id="1771466718">
          <w:marLeft w:val="0"/>
          <w:marRight w:val="0"/>
          <w:marTop w:val="0"/>
          <w:marBottom w:val="0"/>
          <w:divBdr>
            <w:top w:val="none" w:sz="0" w:space="0" w:color="auto"/>
            <w:left w:val="none" w:sz="0" w:space="0" w:color="auto"/>
            <w:bottom w:val="none" w:sz="0" w:space="0" w:color="auto"/>
            <w:right w:val="none" w:sz="0" w:space="0" w:color="auto"/>
          </w:divBdr>
        </w:div>
        <w:div w:id="1135029996">
          <w:marLeft w:val="0"/>
          <w:marRight w:val="0"/>
          <w:marTop w:val="0"/>
          <w:marBottom w:val="0"/>
          <w:divBdr>
            <w:top w:val="none" w:sz="0" w:space="0" w:color="auto"/>
            <w:left w:val="none" w:sz="0" w:space="0" w:color="auto"/>
            <w:bottom w:val="none" w:sz="0" w:space="0" w:color="auto"/>
            <w:right w:val="none" w:sz="0" w:space="0" w:color="auto"/>
          </w:divBdr>
        </w:div>
        <w:div w:id="530580396">
          <w:marLeft w:val="0"/>
          <w:marRight w:val="0"/>
          <w:marTop w:val="0"/>
          <w:marBottom w:val="0"/>
          <w:divBdr>
            <w:top w:val="none" w:sz="0" w:space="0" w:color="auto"/>
            <w:left w:val="none" w:sz="0" w:space="0" w:color="auto"/>
            <w:bottom w:val="none" w:sz="0" w:space="0" w:color="auto"/>
            <w:right w:val="none" w:sz="0" w:space="0" w:color="auto"/>
          </w:divBdr>
        </w:div>
        <w:div w:id="1776830945">
          <w:marLeft w:val="0"/>
          <w:marRight w:val="0"/>
          <w:marTop w:val="0"/>
          <w:marBottom w:val="0"/>
          <w:divBdr>
            <w:top w:val="none" w:sz="0" w:space="0" w:color="auto"/>
            <w:left w:val="none" w:sz="0" w:space="0" w:color="auto"/>
            <w:bottom w:val="none" w:sz="0" w:space="0" w:color="auto"/>
            <w:right w:val="none" w:sz="0" w:space="0" w:color="auto"/>
          </w:divBdr>
        </w:div>
        <w:div w:id="1769694774">
          <w:marLeft w:val="0"/>
          <w:marRight w:val="0"/>
          <w:marTop w:val="0"/>
          <w:marBottom w:val="0"/>
          <w:divBdr>
            <w:top w:val="none" w:sz="0" w:space="0" w:color="auto"/>
            <w:left w:val="none" w:sz="0" w:space="0" w:color="auto"/>
            <w:bottom w:val="none" w:sz="0" w:space="0" w:color="auto"/>
            <w:right w:val="none" w:sz="0" w:space="0" w:color="auto"/>
          </w:divBdr>
        </w:div>
        <w:div w:id="1058629440">
          <w:marLeft w:val="0"/>
          <w:marRight w:val="0"/>
          <w:marTop w:val="0"/>
          <w:marBottom w:val="0"/>
          <w:divBdr>
            <w:top w:val="none" w:sz="0" w:space="0" w:color="auto"/>
            <w:left w:val="none" w:sz="0" w:space="0" w:color="auto"/>
            <w:bottom w:val="none" w:sz="0" w:space="0" w:color="auto"/>
            <w:right w:val="none" w:sz="0" w:space="0" w:color="auto"/>
          </w:divBdr>
        </w:div>
        <w:div w:id="615865385">
          <w:marLeft w:val="0"/>
          <w:marRight w:val="0"/>
          <w:marTop w:val="0"/>
          <w:marBottom w:val="0"/>
          <w:divBdr>
            <w:top w:val="none" w:sz="0" w:space="0" w:color="auto"/>
            <w:left w:val="none" w:sz="0" w:space="0" w:color="auto"/>
            <w:bottom w:val="none" w:sz="0" w:space="0" w:color="auto"/>
            <w:right w:val="none" w:sz="0" w:space="0" w:color="auto"/>
          </w:divBdr>
        </w:div>
        <w:div w:id="672805629">
          <w:marLeft w:val="0"/>
          <w:marRight w:val="0"/>
          <w:marTop w:val="0"/>
          <w:marBottom w:val="0"/>
          <w:divBdr>
            <w:top w:val="none" w:sz="0" w:space="0" w:color="auto"/>
            <w:left w:val="none" w:sz="0" w:space="0" w:color="auto"/>
            <w:bottom w:val="none" w:sz="0" w:space="0" w:color="auto"/>
            <w:right w:val="none" w:sz="0" w:space="0" w:color="auto"/>
          </w:divBdr>
        </w:div>
        <w:div w:id="920067213">
          <w:marLeft w:val="0"/>
          <w:marRight w:val="0"/>
          <w:marTop w:val="0"/>
          <w:marBottom w:val="0"/>
          <w:divBdr>
            <w:top w:val="none" w:sz="0" w:space="0" w:color="auto"/>
            <w:left w:val="none" w:sz="0" w:space="0" w:color="auto"/>
            <w:bottom w:val="none" w:sz="0" w:space="0" w:color="auto"/>
            <w:right w:val="none" w:sz="0" w:space="0" w:color="auto"/>
          </w:divBdr>
        </w:div>
        <w:div w:id="1879970158">
          <w:marLeft w:val="0"/>
          <w:marRight w:val="0"/>
          <w:marTop w:val="0"/>
          <w:marBottom w:val="0"/>
          <w:divBdr>
            <w:top w:val="none" w:sz="0" w:space="0" w:color="auto"/>
            <w:left w:val="none" w:sz="0" w:space="0" w:color="auto"/>
            <w:bottom w:val="none" w:sz="0" w:space="0" w:color="auto"/>
            <w:right w:val="none" w:sz="0" w:space="0" w:color="auto"/>
          </w:divBdr>
        </w:div>
        <w:div w:id="1152217670">
          <w:marLeft w:val="0"/>
          <w:marRight w:val="0"/>
          <w:marTop w:val="0"/>
          <w:marBottom w:val="0"/>
          <w:divBdr>
            <w:top w:val="none" w:sz="0" w:space="0" w:color="auto"/>
            <w:left w:val="none" w:sz="0" w:space="0" w:color="auto"/>
            <w:bottom w:val="none" w:sz="0" w:space="0" w:color="auto"/>
            <w:right w:val="none" w:sz="0" w:space="0" w:color="auto"/>
          </w:divBdr>
        </w:div>
        <w:div w:id="39866468">
          <w:marLeft w:val="0"/>
          <w:marRight w:val="0"/>
          <w:marTop w:val="0"/>
          <w:marBottom w:val="0"/>
          <w:divBdr>
            <w:top w:val="none" w:sz="0" w:space="0" w:color="auto"/>
            <w:left w:val="none" w:sz="0" w:space="0" w:color="auto"/>
            <w:bottom w:val="none" w:sz="0" w:space="0" w:color="auto"/>
            <w:right w:val="none" w:sz="0" w:space="0" w:color="auto"/>
          </w:divBdr>
        </w:div>
        <w:div w:id="734206341">
          <w:marLeft w:val="0"/>
          <w:marRight w:val="0"/>
          <w:marTop w:val="0"/>
          <w:marBottom w:val="0"/>
          <w:divBdr>
            <w:top w:val="none" w:sz="0" w:space="0" w:color="auto"/>
            <w:left w:val="none" w:sz="0" w:space="0" w:color="auto"/>
            <w:bottom w:val="none" w:sz="0" w:space="0" w:color="auto"/>
            <w:right w:val="none" w:sz="0" w:space="0" w:color="auto"/>
          </w:divBdr>
        </w:div>
        <w:div w:id="202526150">
          <w:marLeft w:val="0"/>
          <w:marRight w:val="0"/>
          <w:marTop w:val="0"/>
          <w:marBottom w:val="0"/>
          <w:divBdr>
            <w:top w:val="none" w:sz="0" w:space="0" w:color="auto"/>
            <w:left w:val="none" w:sz="0" w:space="0" w:color="auto"/>
            <w:bottom w:val="none" w:sz="0" w:space="0" w:color="auto"/>
            <w:right w:val="none" w:sz="0" w:space="0" w:color="auto"/>
          </w:divBdr>
        </w:div>
        <w:div w:id="1425345469">
          <w:marLeft w:val="0"/>
          <w:marRight w:val="0"/>
          <w:marTop w:val="0"/>
          <w:marBottom w:val="0"/>
          <w:divBdr>
            <w:top w:val="none" w:sz="0" w:space="0" w:color="auto"/>
            <w:left w:val="none" w:sz="0" w:space="0" w:color="auto"/>
            <w:bottom w:val="none" w:sz="0" w:space="0" w:color="auto"/>
            <w:right w:val="none" w:sz="0" w:space="0" w:color="auto"/>
          </w:divBdr>
        </w:div>
        <w:div w:id="1407335672">
          <w:marLeft w:val="0"/>
          <w:marRight w:val="0"/>
          <w:marTop w:val="0"/>
          <w:marBottom w:val="0"/>
          <w:divBdr>
            <w:top w:val="none" w:sz="0" w:space="0" w:color="auto"/>
            <w:left w:val="none" w:sz="0" w:space="0" w:color="auto"/>
            <w:bottom w:val="none" w:sz="0" w:space="0" w:color="auto"/>
            <w:right w:val="none" w:sz="0" w:space="0" w:color="auto"/>
          </w:divBdr>
        </w:div>
        <w:div w:id="443769300">
          <w:marLeft w:val="0"/>
          <w:marRight w:val="0"/>
          <w:marTop w:val="0"/>
          <w:marBottom w:val="0"/>
          <w:divBdr>
            <w:top w:val="none" w:sz="0" w:space="0" w:color="auto"/>
            <w:left w:val="none" w:sz="0" w:space="0" w:color="auto"/>
            <w:bottom w:val="none" w:sz="0" w:space="0" w:color="auto"/>
            <w:right w:val="none" w:sz="0" w:space="0" w:color="auto"/>
          </w:divBdr>
        </w:div>
        <w:div w:id="756168154">
          <w:marLeft w:val="0"/>
          <w:marRight w:val="0"/>
          <w:marTop w:val="0"/>
          <w:marBottom w:val="0"/>
          <w:divBdr>
            <w:top w:val="none" w:sz="0" w:space="0" w:color="auto"/>
            <w:left w:val="none" w:sz="0" w:space="0" w:color="auto"/>
            <w:bottom w:val="none" w:sz="0" w:space="0" w:color="auto"/>
            <w:right w:val="none" w:sz="0" w:space="0" w:color="auto"/>
          </w:divBdr>
        </w:div>
        <w:div w:id="1962301867">
          <w:marLeft w:val="0"/>
          <w:marRight w:val="0"/>
          <w:marTop w:val="0"/>
          <w:marBottom w:val="0"/>
          <w:divBdr>
            <w:top w:val="none" w:sz="0" w:space="0" w:color="auto"/>
            <w:left w:val="none" w:sz="0" w:space="0" w:color="auto"/>
            <w:bottom w:val="none" w:sz="0" w:space="0" w:color="auto"/>
            <w:right w:val="none" w:sz="0" w:space="0" w:color="auto"/>
          </w:divBdr>
        </w:div>
        <w:div w:id="265694976">
          <w:marLeft w:val="0"/>
          <w:marRight w:val="0"/>
          <w:marTop w:val="0"/>
          <w:marBottom w:val="0"/>
          <w:divBdr>
            <w:top w:val="none" w:sz="0" w:space="0" w:color="auto"/>
            <w:left w:val="none" w:sz="0" w:space="0" w:color="auto"/>
            <w:bottom w:val="none" w:sz="0" w:space="0" w:color="auto"/>
            <w:right w:val="none" w:sz="0" w:space="0" w:color="auto"/>
          </w:divBdr>
        </w:div>
        <w:div w:id="685251408">
          <w:marLeft w:val="0"/>
          <w:marRight w:val="0"/>
          <w:marTop w:val="0"/>
          <w:marBottom w:val="0"/>
          <w:divBdr>
            <w:top w:val="none" w:sz="0" w:space="0" w:color="auto"/>
            <w:left w:val="none" w:sz="0" w:space="0" w:color="auto"/>
            <w:bottom w:val="none" w:sz="0" w:space="0" w:color="auto"/>
            <w:right w:val="none" w:sz="0" w:space="0" w:color="auto"/>
          </w:divBdr>
        </w:div>
        <w:div w:id="1378696599">
          <w:marLeft w:val="0"/>
          <w:marRight w:val="0"/>
          <w:marTop w:val="0"/>
          <w:marBottom w:val="0"/>
          <w:divBdr>
            <w:top w:val="none" w:sz="0" w:space="0" w:color="auto"/>
            <w:left w:val="none" w:sz="0" w:space="0" w:color="auto"/>
            <w:bottom w:val="none" w:sz="0" w:space="0" w:color="auto"/>
            <w:right w:val="none" w:sz="0" w:space="0" w:color="auto"/>
          </w:divBdr>
        </w:div>
        <w:div w:id="1544513182">
          <w:marLeft w:val="0"/>
          <w:marRight w:val="0"/>
          <w:marTop w:val="0"/>
          <w:marBottom w:val="0"/>
          <w:divBdr>
            <w:top w:val="none" w:sz="0" w:space="0" w:color="auto"/>
            <w:left w:val="none" w:sz="0" w:space="0" w:color="auto"/>
            <w:bottom w:val="none" w:sz="0" w:space="0" w:color="auto"/>
            <w:right w:val="none" w:sz="0" w:space="0" w:color="auto"/>
          </w:divBdr>
        </w:div>
        <w:div w:id="1641615448">
          <w:marLeft w:val="0"/>
          <w:marRight w:val="0"/>
          <w:marTop w:val="0"/>
          <w:marBottom w:val="0"/>
          <w:divBdr>
            <w:top w:val="none" w:sz="0" w:space="0" w:color="auto"/>
            <w:left w:val="none" w:sz="0" w:space="0" w:color="auto"/>
            <w:bottom w:val="none" w:sz="0" w:space="0" w:color="auto"/>
            <w:right w:val="none" w:sz="0" w:space="0" w:color="auto"/>
          </w:divBdr>
        </w:div>
        <w:div w:id="30692461">
          <w:marLeft w:val="0"/>
          <w:marRight w:val="0"/>
          <w:marTop w:val="0"/>
          <w:marBottom w:val="0"/>
          <w:divBdr>
            <w:top w:val="none" w:sz="0" w:space="0" w:color="auto"/>
            <w:left w:val="none" w:sz="0" w:space="0" w:color="auto"/>
            <w:bottom w:val="none" w:sz="0" w:space="0" w:color="auto"/>
            <w:right w:val="none" w:sz="0" w:space="0" w:color="auto"/>
          </w:divBdr>
        </w:div>
        <w:div w:id="1799761765">
          <w:marLeft w:val="0"/>
          <w:marRight w:val="0"/>
          <w:marTop w:val="0"/>
          <w:marBottom w:val="0"/>
          <w:divBdr>
            <w:top w:val="none" w:sz="0" w:space="0" w:color="auto"/>
            <w:left w:val="none" w:sz="0" w:space="0" w:color="auto"/>
            <w:bottom w:val="none" w:sz="0" w:space="0" w:color="auto"/>
            <w:right w:val="none" w:sz="0" w:space="0" w:color="auto"/>
          </w:divBdr>
        </w:div>
        <w:div w:id="1081677770">
          <w:marLeft w:val="0"/>
          <w:marRight w:val="0"/>
          <w:marTop w:val="0"/>
          <w:marBottom w:val="0"/>
          <w:divBdr>
            <w:top w:val="none" w:sz="0" w:space="0" w:color="auto"/>
            <w:left w:val="none" w:sz="0" w:space="0" w:color="auto"/>
            <w:bottom w:val="none" w:sz="0" w:space="0" w:color="auto"/>
            <w:right w:val="none" w:sz="0" w:space="0" w:color="auto"/>
          </w:divBdr>
        </w:div>
        <w:div w:id="951086428">
          <w:marLeft w:val="0"/>
          <w:marRight w:val="0"/>
          <w:marTop w:val="0"/>
          <w:marBottom w:val="0"/>
          <w:divBdr>
            <w:top w:val="none" w:sz="0" w:space="0" w:color="auto"/>
            <w:left w:val="none" w:sz="0" w:space="0" w:color="auto"/>
            <w:bottom w:val="none" w:sz="0" w:space="0" w:color="auto"/>
            <w:right w:val="none" w:sz="0" w:space="0" w:color="auto"/>
          </w:divBdr>
        </w:div>
        <w:div w:id="151340837">
          <w:marLeft w:val="0"/>
          <w:marRight w:val="0"/>
          <w:marTop w:val="0"/>
          <w:marBottom w:val="0"/>
          <w:divBdr>
            <w:top w:val="none" w:sz="0" w:space="0" w:color="auto"/>
            <w:left w:val="none" w:sz="0" w:space="0" w:color="auto"/>
            <w:bottom w:val="none" w:sz="0" w:space="0" w:color="auto"/>
            <w:right w:val="none" w:sz="0" w:space="0" w:color="auto"/>
          </w:divBdr>
        </w:div>
        <w:div w:id="1938710232">
          <w:marLeft w:val="0"/>
          <w:marRight w:val="0"/>
          <w:marTop w:val="0"/>
          <w:marBottom w:val="0"/>
          <w:divBdr>
            <w:top w:val="none" w:sz="0" w:space="0" w:color="auto"/>
            <w:left w:val="none" w:sz="0" w:space="0" w:color="auto"/>
            <w:bottom w:val="none" w:sz="0" w:space="0" w:color="auto"/>
            <w:right w:val="none" w:sz="0" w:space="0" w:color="auto"/>
          </w:divBdr>
        </w:div>
        <w:div w:id="701592386">
          <w:marLeft w:val="0"/>
          <w:marRight w:val="0"/>
          <w:marTop w:val="0"/>
          <w:marBottom w:val="0"/>
          <w:divBdr>
            <w:top w:val="none" w:sz="0" w:space="0" w:color="auto"/>
            <w:left w:val="none" w:sz="0" w:space="0" w:color="auto"/>
            <w:bottom w:val="none" w:sz="0" w:space="0" w:color="auto"/>
            <w:right w:val="none" w:sz="0" w:space="0" w:color="auto"/>
          </w:divBdr>
        </w:div>
        <w:div w:id="1426996897">
          <w:marLeft w:val="0"/>
          <w:marRight w:val="0"/>
          <w:marTop w:val="0"/>
          <w:marBottom w:val="0"/>
          <w:divBdr>
            <w:top w:val="none" w:sz="0" w:space="0" w:color="auto"/>
            <w:left w:val="none" w:sz="0" w:space="0" w:color="auto"/>
            <w:bottom w:val="none" w:sz="0" w:space="0" w:color="auto"/>
            <w:right w:val="none" w:sz="0" w:space="0" w:color="auto"/>
          </w:divBdr>
        </w:div>
        <w:div w:id="837234181">
          <w:marLeft w:val="0"/>
          <w:marRight w:val="0"/>
          <w:marTop w:val="0"/>
          <w:marBottom w:val="0"/>
          <w:divBdr>
            <w:top w:val="none" w:sz="0" w:space="0" w:color="auto"/>
            <w:left w:val="none" w:sz="0" w:space="0" w:color="auto"/>
            <w:bottom w:val="none" w:sz="0" w:space="0" w:color="auto"/>
            <w:right w:val="none" w:sz="0" w:space="0" w:color="auto"/>
          </w:divBdr>
        </w:div>
        <w:div w:id="183398682">
          <w:marLeft w:val="0"/>
          <w:marRight w:val="0"/>
          <w:marTop w:val="0"/>
          <w:marBottom w:val="0"/>
          <w:divBdr>
            <w:top w:val="none" w:sz="0" w:space="0" w:color="auto"/>
            <w:left w:val="none" w:sz="0" w:space="0" w:color="auto"/>
            <w:bottom w:val="none" w:sz="0" w:space="0" w:color="auto"/>
            <w:right w:val="none" w:sz="0" w:space="0" w:color="auto"/>
          </w:divBdr>
        </w:div>
        <w:div w:id="431897600">
          <w:marLeft w:val="0"/>
          <w:marRight w:val="0"/>
          <w:marTop w:val="0"/>
          <w:marBottom w:val="0"/>
          <w:divBdr>
            <w:top w:val="none" w:sz="0" w:space="0" w:color="auto"/>
            <w:left w:val="none" w:sz="0" w:space="0" w:color="auto"/>
            <w:bottom w:val="none" w:sz="0" w:space="0" w:color="auto"/>
            <w:right w:val="none" w:sz="0" w:space="0" w:color="auto"/>
          </w:divBdr>
        </w:div>
        <w:div w:id="1819612701">
          <w:marLeft w:val="0"/>
          <w:marRight w:val="0"/>
          <w:marTop w:val="0"/>
          <w:marBottom w:val="0"/>
          <w:divBdr>
            <w:top w:val="none" w:sz="0" w:space="0" w:color="auto"/>
            <w:left w:val="none" w:sz="0" w:space="0" w:color="auto"/>
            <w:bottom w:val="none" w:sz="0" w:space="0" w:color="auto"/>
            <w:right w:val="none" w:sz="0" w:space="0" w:color="auto"/>
          </w:divBdr>
        </w:div>
        <w:div w:id="1587566476">
          <w:marLeft w:val="0"/>
          <w:marRight w:val="0"/>
          <w:marTop w:val="0"/>
          <w:marBottom w:val="0"/>
          <w:divBdr>
            <w:top w:val="none" w:sz="0" w:space="0" w:color="auto"/>
            <w:left w:val="none" w:sz="0" w:space="0" w:color="auto"/>
            <w:bottom w:val="none" w:sz="0" w:space="0" w:color="auto"/>
            <w:right w:val="none" w:sz="0" w:space="0" w:color="auto"/>
          </w:divBdr>
        </w:div>
        <w:div w:id="864099332">
          <w:marLeft w:val="0"/>
          <w:marRight w:val="0"/>
          <w:marTop w:val="0"/>
          <w:marBottom w:val="0"/>
          <w:divBdr>
            <w:top w:val="none" w:sz="0" w:space="0" w:color="auto"/>
            <w:left w:val="none" w:sz="0" w:space="0" w:color="auto"/>
            <w:bottom w:val="none" w:sz="0" w:space="0" w:color="auto"/>
            <w:right w:val="none" w:sz="0" w:space="0" w:color="auto"/>
          </w:divBdr>
        </w:div>
        <w:div w:id="1221792655">
          <w:marLeft w:val="0"/>
          <w:marRight w:val="0"/>
          <w:marTop w:val="0"/>
          <w:marBottom w:val="0"/>
          <w:divBdr>
            <w:top w:val="none" w:sz="0" w:space="0" w:color="auto"/>
            <w:left w:val="none" w:sz="0" w:space="0" w:color="auto"/>
            <w:bottom w:val="none" w:sz="0" w:space="0" w:color="auto"/>
            <w:right w:val="none" w:sz="0" w:space="0" w:color="auto"/>
          </w:divBdr>
        </w:div>
        <w:div w:id="1623804854">
          <w:marLeft w:val="0"/>
          <w:marRight w:val="0"/>
          <w:marTop w:val="0"/>
          <w:marBottom w:val="0"/>
          <w:divBdr>
            <w:top w:val="none" w:sz="0" w:space="0" w:color="auto"/>
            <w:left w:val="none" w:sz="0" w:space="0" w:color="auto"/>
            <w:bottom w:val="none" w:sz="0" w:space="0" w:color="auto"/>
            <w:right w:val="none" w:sz="0" w:space="0" w:color="auto"/>
          </w:divBdr>
        </w:div>
        <w:div w:id="624122202">
          <w:marLeft w:val="0"/>
          <w:marRight w:val="0"/>
          <w:marTop w:val="0"/>
          <w:marBottom w:val="0"/>
          <w:divBdr>
            <w:top w:val="none" w:sz="0" w:space="0" w:color="auto"/>
            <w:left w:val="none" w:sz="0" w:space="0" w:color="auto"/>
            <w:bottom w:val="none" w:sz="0" w:space="0" w:color="auto"/>
            <w:right w:val="none" w:sz="0" w:space="0" w:color="auto"/>
          </w:divBdr>
        </w:div>
        <w:div w:id="2111732156">
          <w:marLeft w:val="0"/>
          <w:marRight w:val="0"/>
          <w:marTop w:val="0"/>
          <w:marBottom w:val="0"/>
          <w:divBdr>
            <w:top w:val="none" w:sz="0" w:space="0" w:color="auto"/>
            <w:left w:val="none" w:sz="0" w:space="0" w:color="auto"/>
            <w:bottom w:val="none" w:sz="0" w:space="0" w:color="auto"/>
            <w:right w:val="none" w:sz="0" w:space="0" w:color="auto"/>
          </w:divBdr>
        </w:div>
        <w:div w:id="1571840874">
          <w:marLeft w:val="0"/>
          <w:marRight w:val="0"/>
          <w:marTop w:val="0"/>
          <w:marBottom w:val="0"/>
          <w:divBdr>
            <w:top w:val="none" w:sz="0" w:space="0" w:color="auto"/>
            <w:left w:val="none" w:sz="0" w:space="0" w:color="auto"/>
            <w:bottom w:val="none" w:sz="0" w:space="0" w:color="auto"/>
            <w:right w:val="none" w:sz="0" w:space="0" w:color="auto"/>
          </w:divBdr>
        </w:div>
        <w:div w:id="1845590915">
          <w:marLeft w:val="0"/>
          <w:marRight w:val="0"/>
          <w:marTop w:val="0"/>
          <w:marBottom w:val="0"/>
          <w:divBdr>
            <w:top w:val="none" w:sz="0" w:space="0" w:color="auto"/>
            <w:left w:val="none" w:sz="0" w:space="0" w:color="auto"/>
            <w:bottom w:val="none" w:sz="0" w:space="0" w:color="auto"/>
            <w:right w:val="none" w:sz="0" w:space="0" w:color="auto"/>
          </w:divBdr>
        </w:div>
        <w:div w:id="233861958">
          <w:marLeft w:val="0"/>
          <w:marRight w:val="0"/>
          <w:marTop w:val="0"/>
          <w:marBottom w:val="0"/>
          <w:divBdr>
            <w:top w:val="none" w:sz="0" w:space="0" w:color="auto"/>
            <w:left w:val="none" w:sz="0" w:space="0" w:color="auto"/>
            <w:bottom w:val="none" w:sz="0" w:space="0" w:color="auto"/>
            <w:right w:val="none" w:sz="0" w:space="0" w:color="auto"/>
          </w:divBdr>
        </w:div>
        <w:div w:id="1809742665">
          <w:marLeft w:val="0"/>
          <w:marRight w:val="0"/>
          <w:marTop w:val="0"/>
          <w:marBottom w:val="0"/>
          <w:divBdr>
            <w:top w:val="none" w:sz="0" w:space="0" w:color="auto"/>
            <w:left w:val="none" w:sz="0" w:space="0" w:color="auto"/>
            <w:bottom w:val="none" w:sz="0" w:space="0" w:color="auto"/>
            <w:right w:val="none" w:sz="0" w:space="0" w:color="auto"/>
          </w:divBdr>
        </w:div>
        <w:div w:id="1388607372">
          <w:marLeft w:val="0"/>
          <w:marRight w:val="0"/>
          <w:marTop w:val="0"/>
          <w:marBottom w:val="0"/>
          <w:divBdr>
            <w:top w:val="none" w:sz="0" w:space="0" w:color="auto"/>
            <w:left w:val="none" w:sz="0" w:space="0" w:color="auto"/>
            <w:bottom w:val="none" w:sz="0" w:space="0" w:color="auto"/>
            <w:right w:val="none" w:sz="0" w:space="0" w:color="auto"/>
          </w:divBdr>
        </w:div>
        <w:div w:id="1351226876">
          <w:marLeft w:val="0"/>
          <w:marRight w:val="0"/>
          <w:marTop w:val="0"/>
          <w:marBottom w:val="0"/>
          <w:divBdr>
            <w:top w:val="none" w:sz="0" w:space="0" w:color="auto"/>
            <w:left w:val="none" w:sz="0" w:space="0" w:color="auto"/>
            <w:bottom w:val="none" w:sz="0" w:space="0" w:color="auto"/>
            <w:right w:val="none" w:sz="0" w:space="0" w:color="auto"/>
          </w:divBdr>
        </w:div>
        <w:div w:id="1801260184">
          <w:marLeft w:val="0"/>
          <w:marRight w:val="0"/>
          <w:marTop w:val="0"/>
          <w:marBottom w:val="0"/>
          <w:divBdr>
            <w:top w:val="none" w:sz="0" w:space="0" w:color="auto"/>
            <w:left w:val="none" w:sz="0" w:space="0" w:color="auto"/>
            <w:bottom w:val="none" w:sz="0" w:space="0" w:color="auto"/>
            <w:right w:val="none" w:sz="0" w:space="0" w:color="auto"/>
          </w:divBdr>
        </w:div>
        <w:div w:id="935139503">
          <w:marLeft w:val="0"/>
          <w:marRight w:val="0"/>
          <w:marTop w:val="0"/>
          <w:marBottom w:val="0"/>
          <w:divBdr>
            <w:top w:val="none" w:sz="0" w:space="0" w:color="auto"/>
            <w:left w:val="none" w:sz="0" w:space="0" w:color="auto"/>
            <w:bottom w:val="none" w:sz="0" w:space="0" w:color="auto"/>
            <w:right w:val="none" w:sz="0" w:space="0" w:color="auto"/>
          </w:divBdr>
        </w:div>
        <w:div w:id="255989083">
          <w:marLeft w:val="0"/>
          <w:marRight w:val="0"/>
          <w:marTop w:val="0"/>
          <w:marBottom w:val="0"/>
          <w:divBdr>
            <w:top w:val="none" w:sz="0" w:space="0" w:color="auto"/>
            <w:left w:val="none" w:sz="0" w:space="0" w:color="auto"/>
            <w:bottom w:val="none" w:sz="0" w:space="0" w:color="auto"/>
            <w:right w:val="none" w:sz="0" w:space="0" w:color="auto"/>
          </w:divBdr>
        </w:div>
        <w:div w:id="1082488800">
          <w:marLeft w:val="0"/>
          <w:marRight w:val="0"/>
          <w:marTop w:val="0"/>
          <w:marBottom w:val="0"/>
          <w:divBdr>
            <w:top w:val="none" w:sz="0" w:space="0" w:color="auto"/>
            <w:left w:val="none" w:sz="0" w:space="0" w:color="auto"/>
            <w:bottom w:val="none" w:sz="0" w:space="0" w:color="auto"/>
            <w:right w:val="none" w:sz="0" w:space="0" w:color="auto"/>
          </w:divBdr>
        </w:div>
        <w:div w:id="1760717033">
          <w:marLeft w:val="0"/>
          <w:marRight w:val="0"/>
          <w:marTop w:val="0"/>
          <w:marBottom w:val="0"/>
          <w:divBdr>
            <w:top w:val="none" w:sz="0" w:space="0" w:color="auto"/>
            <w:left w:val="none" w:sz="0" w:space="0" w:color="auto"/>
            <w:bottom w:val="none" w:sz="0" w:space="0" w:color="auto"/>
            <w:right w:val="none" w:sz="0" w:space="0" w:color="auto"/>
          </w:divBdr>
        </w:div>
        <w:div w:id="1454059784">
          <w:marLeft w:val="0"/>
          <w:marRight w:val="0"/>
          <w:marTop w:val="0"/>
          <w:marBottom w:val="0"/>
          <w:divBdr>
            <w:top w:val="none" w:sz="0" w:space="0" w:color="auto"/>
            <w:left w:val="none" w:sz="0" w:space="0" w:color="auto"/>
            <w:bottom w:val="none" w:sz="0" w:space="0" w:color="auto"/>
            <w:right w:val="none" w:sz="0" w:space="0" w:color="auto"/>
          </w:divBdr>
        </w:div>
        <w:div w:id="203491228">
          <w:marLeft w:val="0"/>
          <w:marRight w:val="0"/>
          <w:marTop w:val="0"/>
          <w:marBottom w:val="0"/>
          <w:divBdr>
            <w:top w:val="none" w:sz="0" w:space="0" w:color="auto"/>
            <w:left w:val="none" w:sz="0" w:space="0" w:color="auto"/>
            <w:bottom w:val="none" w:sz="0" w:space="0" w:color="auto"/>
            <w:right w:val="none" w:sz="0" w:space="0" w:color="auto"/>
          </w:divBdr>
        </w:div>
        <w:div w:id="106782412">
          <w:marLeft w:val="0"/>
          <w:marRight w:val="0"/>
          <w:marTop w:val="0"/>
          <w:marBottom w:val="0"/>
          <w:divBdr>
            <w:top w:val="none" w:sz="0" w:space="0" w:color="auto"/>
            <w:left w:val="none" w:sz="0" w:space="0" w:color="auto"/>
            <w:bottom w:val="none" w:sz="0" w:space="0" w:color="auto"/>
            <w:right w:val="none" w:sz="0" w:space="0" w:color="auto"/>
          </w:divBdr>
        </w:div>
        <w:div w:id="1602033225">
          <w:marLeft w:val="0"/>
          <w:marRight w:val="0"/>
          <w:marTop w:val="0"/>
          <w:marBottom w:val="0"/>
          <w:divBdr>
            <w:top w:val="none" w:sz="0" w:space="0" w:color="auto"/>
            <w:left w:val="none" w:sz="0" w:space="0" w:color="auto"/>
            <w:bottom w:val="none" w:sz="0" w:space="0" w:color="auto"/>
            <w:right w:val="none" w:sz="0" w:space="0" w:color="auto"/>
          </w:divBdr>
        </w:div>
        <w:div w:id="167063278">
          <w:marLeft w:val="0"/>
          <w:marRight w:val="0"/>
          <w:marTop w:val="0"/>
          <w:marBottom w:val="0"/>
          <w:divBdr>
            <w:top w:val="none" w:sz="0" w:space="0" w:color="auto"/>
            <w:left w:val="none" w:sz="0" w:space="0" w:color="auto"/>
            <w:bottom w:val="none" w:sz="0" w:space="0" w:color="auto"/>
            <w:right w:val="none" w:sz="0" w:space="0" w:color="auto"/>
          </w:divBdr>
        </w:div>
        <w:div w:id="1937126666">
          <w:marLeft w:val="0"/>
          <w:marRight w:val="0"/>
          <w:marTop w:val="0"/>
          <w:marBottom w:val="0"/>
          <w:divBdr>
            <w:top w:val="none" w:sz="0" w:space="0" w:color="auto"/>
            <w:left w:val="none" w:sz="0" w:space="0" w:color="auto"/>
            <w:bottom w:val="none" w:sz="0" w:space="0" w:color="auto"/>
            <w:right w:val="none" w:sz="0" w:space="0" w:color="auto"/>
          </w:divBdr>
        </w:div>
        <w:div w:id="1627659134">
          <w:marLeft w:val="0"/>
          <w:marRight w:val="0"/>
          <w:marTop w:val="0"/>
          <w:marBottom w:val="0"/>
          <w:divBdr>
            <w:top w:val="none" w:sz="0" w:space="0" w:color="auto"/>
            <w:left w:val="none" w:sz="0" w:space="0" w:color="auto"/>
            <w:bottom w:val="none" w:sz="0" w:space="0" w:color="auto"/>
            <w:right w:val="none" w:sz="0" w:space="0" w:color="auto"/>
          </w:divBdr>
        </w:div>
        <w:div w:id="783118527">
          <w:marLeft w:val="0"/>
          <w:marRight w:val="0"/>
          <w:marTop w:val="0"/>
          <w:marBottom w:val="0"/>
          <w:divBdr>
            <w:top w:val="none" w:sz="0" w:space="0" w:color="auto"/>
            <w:left w:val="none" w:sz="0" w:space="0" w:color="auto"/>
            <w:bottom w:val="none" w:sz="0" w:space="0" w:color="auto"/>
            <w:right w:val="none" w:sz="0" w:space="0" w:color="auto"/>
          </w:divBdr>
        </w:div>
        <w:div w:id="1754933365">
          <w:marLeft w:val="0"/>
          <w:marRight w:val="0"/>
          <w:marTop w:val="0"/>
          <w:marBottom w:val="0"/>
          <w:divBdr>
            <w:top w:val="none" w:sz="0" w:space="0" w:color="auto"/>
            <w:left w:val="none" w:sz="0" w:space="0" w:color="auto"/>
            <w:bottom w:val="none" w:sz="0" w:space="0" w:color="auto"/>
            <w:right w:val="none" w:sz="0" w:space="0" w:color="auto"/>
          </w:divBdr>
        </w:div>
        <w:div w:id="476990526">
          <w:marLeft w:val="0"/>
          <w:marRight w:val="0"/>
          <w:marTop w:val="0"/>
          <w:marBottom w:val="0"/>
          <w:divBdr>
            <w:top w:val="none" w:sz="0" w:space="0" w:color="auto"/>
            <w:left w:val="none" w:sz="0" w:space="0" w:color="auto"/>
            <w:bottom w:val="none" w:sz="0" w:space="0" w:color="auto"/>
            <w:right w:val="none" w:sz="0" w:space="0" w:color="auto"/>
          </w:divBdr>
        </w:div>
        <w:div w:id="268662904">
          <w:marLeft w:val="0"/>
          <w:marRight w:val="0"/>
          <w:marTop w:val="0"/>
          <w:marBottom w:val="0"/>
          <w:divBdr>
            <w:top w:val="none" w:sz="0" w:space="0" w:color="auto"/>
            <w:left w:val="none" w:sz="0" w:space="0" w:color="auto"/>
            <w:bottom w:val="none" w:sz="0" w:space="0" w:color="auto"/>
            <w:right w:val="none" w:sz="0" w:space="0" w:color="auto"/>
          </w:divBdr>
        </w:div>
        <w:div w:id="798383306">
          <w:marLeft w:val="0"/>
          <w:marRight w:val="0"/>
          <w:marTop w:val="0"/>
          <w:marBottom w:val="0"/>
          <w:divBdr>
            <w:top w:val="none" w:sz="0" w:space="0" w:color="auto"/>
            <w:left w:val="none" w:sz="0" w:space="0" w:color="auto"/>
            <w:bottom w:val="none" w:sz="0" w:space="0" w:color="auto"/>
            <w:right w:val="none" w:sz="0" w:space="0" w:color="auto"/>
          </w:divBdr>
        </w:div>
        <w:div w:id="1232736506">
          <w:marLeft w:val="0"/>
          <w:marRight w:val="0"/>
          <w:marTop w:val="0"/>
          <w:marBottom w:val="0"/>
          <w:divBdr>
            <w:top w:val="none" w:sz="0" w:space="0" w:color="auto"/>
            <w:left w:val="none" w:sz="0" w:space="0" w:color="auto"/>
            <w:bottom w:val="none" w:sz="0" w:space="0" w:color="auto"/>
            <w:right w:val="none" w:sz="0" w:space="0" w:color="auto"/>
          </w:divBdr>
        </w:div>
        <w:div w:id="1313409229">
          <w:marLeft w:val="0"/>
          <w:marRight w:val="0"/>
          <w:marTop w:val="0"/>
          <w:marBottom w:val="0"/>
          <w:divBdr>
            <w:top w:val="none" w:sz="0" w:space="0" w:color="auto"/>
            <w:left w:val="none" w:sz="0" w:space="0" w:color="auto"/>
            <w:bottom w:val="none" w:sz="0" w:space="0" w:color="auto"/>
            <w:right w:val="none" w:sz="0" w:space="0" w:color="auto"/>
          </w:divBdr>
        </w:div>
      </w:divsChild>
    </w:div>
    <w:div w:id="911086709">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157850">
      <w:bodyDiv w:val="1"/>
      <w:marLeft w:val="0"/>
      <w:marRight w:val="0"/>
      <w:marTop w:val="0"/>
      <w:marBottom w:val="0"/>
      <w:divBdr>
        <w:top w:val="none" w:sz="0" w:space="0" w:color="auto"/>
        <w:left w:val="none" w:sz="0" w:space="0" w:color="auto"/>
        <w:bottom w:val="none" w:sz="0" w:space="0" w:color="auto"/>
        <w:right w:val="none" w:sz="0" w:space="0" w:color="auto"/>
      </w:divBdr>
    </w:div>
    <w:div w:id="91216056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2663391">
      <w:bodyDiv w:val="1"/>
      <w:marLeft w:val="0"/>
      <w:marRight w:val="0"/>
      <w:marTop w:val="0"/>
      <w:marBottom w:val="0"/>
      <w:divBdr>
        <w:top w:val="none" w:sz="0" w:space="0" w:color="auto"/>
        <w:left w:val="none" w:sz="0" w:space="0" w:color="auto"/>
        <w:bottom w:val="none" w:sz="0" w:space="0" w:color="auto"/>
        <w:right w:val="none" w:sz="0" w:space="0" w:color="auto"/>
      </w:divBdr>
    </w:div>
    <w:div w:id="913009345">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276472">
      <w:bodyDiv w:val="1"/>
      <w:marLeft w:val="0"/>
      <w:marRight w:val="0"/>
      <w:marTop w:val="0"/>
      <w:marBottom w:val="0"/>
      <w:divBdr>
        <w:top w:val="none" w:sz="0" w:space="0" w:color="auto"/>
        <w:left w:val="none" w:sz="0" w:space="0" w:color="auto"/>
        <w:bottom w:val="none" w:sz="0" w:space="0" w:color="auto"/>
        <w:right w:val="none" w:sz="0" w:space="0" w:color="auto"/>
      </w:divBdr>
      <w:divsChild>
        <w:div w:id="1492210638">
          <w:marLeft w:val="0"/>
          <w:marRight w:val="0"/>
          <w:marTop w:val="0"/>
          <w:marBottom w:val="0"/>
          <w:divBdr>
            <w:top w:val="none" w:sz="0" w:space="0" w:color="auto"/>
            <w:left w:val="none" w:sz="0" w:space="0" w:color="auto"/>
            <w:bottom w:val="none" w:sz="0" w:space="0" w:color="auto"/>
            <w:right w:val="none" w:sz="0" w:space="0" w:color="auto"/>
          </w:divBdr>
        </w:div>
        <w:div w:id="549533796">
          <w:marLeft w:val="0"/>
          <w:marRight w:val="0"/>
          <w:marTop w:val="0"/>
          <w:marBottom w:val="0"/>
          <w:divBdr>
            <w:top w:val="none" w:sz="0" w:space="0" w:color="auto"/>
            <w:left w:val="none" w:sz="0" w:space="0" w:color="auto"/>
            <w:bottom w:val="none" w:sz="0" w:space="0" w:color="auto"/>
            <w:right w:val="none" w:sz="0" w:space="0" w:color="auto"/>
          </w:divBdr>
        </w:div>
        <w:div w:id="1641223852">
          <w:marLeft w:val="0"/>
          <w:marRight w:val="0"/>
          <w:marTop w:val="0"/>
          <w:marBottom w:val="0"/>
          <w:divBdr>
            <w:top w:val="none" w:sz="0" w:space="0" w:color="auto"/>
            <w:left w:val="none" w:sz="0" w:space="0" w:color="auto"/>
            <w:bottom w:val="none" w:sz="0" w:space="0" w:color="auto"/>
            <w:right w:val="none" w:sz="0" w:space="0" w:color="auto"/>
          </w:divBdr>
        </w:div>
        <w:div w:id="1122268131">
          <w:marLeft w:val="0"/>
          <w:marRight w:val="0"/>
          <w:marTop w:val="0"/>
          <w:marBottom w:val="0"/>
          <w:divBdr>
            <w:top w:val="none" w:sz="0" w:space="0" w:color="auto"/>
            <w:left w:val="none" w:sz="0" w:space="0" w:color="auto"/>
            <w:bottom w:val="none" w:sz="0" w:space="0" w:color="auto"/>
            <w:right w:val="none" w:sz="0" w:space="0" w:color="auto"/>
          </w:divBdr>
        </w:div>
        <w:div w:id="2119907680">
          <w:marLeft w:val="0"/>
          <w:marRight w:val="0"/>
          <w:marTop w:val="0"/>
          <w:marBottom w:val="0"/>
          <w:divBdr>
            <w:top w:val="none" w:sz="0" w:space="0" w:color="auto"/>
            <w:left w:val="none" w:sz="0" w:space="0" w:color="auto"/>
            <w:bottom w:val="none" w:sz="0" w:space="0" w:color="auto"/>
            <w:right w:val="none" w:sz="0" w:space="0" w:color="auto"/>
          </w:divBdr>
        </w:div>
        <w:div w:id="752701623">
          <w:marLeft w:val="0"/>
          <w:marRight w:val="0"/>
          <w:marTop w:val="0"/>
          <w:marBottom w:val="0"/>
          <w:divBdr>
            <w:top w:val="none" w:sz="0" w:space="0" w:color="auto"/>
            <w:left w:val="none" w:sz="0" w:space="0" w:color="auto"/>
            <w:bottom w:val="none" w:sz="0" w:space="0" w:color="auto"/>
            <w:right w:val="none" w:sz="0" w:space="0" w:color="auto"/>
          </w:divBdr>
        </w:div>
        <w:div w:id="475758090">
          <w:marLeft w:val="0"/>
          <w:marRight w:val="0"/>
          <w:marTop w:val="0"/>
          <w:marBottom w:val="0"/>
          <w:divBdr>
            <w:top w:val="none" w:sz="0" w:space="0" w:color="auto"/>
            <w:left w:val="none" w:sz="0" w:space="0" w:color="auto"/>
            <w:bottom w:val="none" w:sz="0" w:space="0" w:color="auto"/>
            <w:right w:val="none" w:sz="0" w:space="0" w:color="auto"/>
          </w:divBdr>
        </w:div>
        <w:div w:id="29305230">
          <w:marLeft w:val="0"/>
          <w:marRight w:val="0"/>
          <w:marTop w:val="0"/>
          <w:marBottom w:val="0"/>
          <w:divBdr>
            <w:top w:val="none" w:sz="0" w:space="0" w:color="auto"/>
            <w:left w:val="none" w:sz="0" w:space="0" w:color="auto"/>
            <w:bottom w:val="none" w:sz="0" w:space="0" w:color="auto"/>
            <w:right w:val="none" w:sz="0" w:space="0" w:color="auto"/>
          </w:divBdr>
        </w:div>
        <w:div w:id="863136624">
          <w:marLeft w:val="0"/>
          <w:marRight w:val="0"/>
          <w:marTop w:val="0"/>
          <w:marBottom w:val="0"/>
          <w:divBdr>
            <w:top w:val="none" w:sz="0" w:space="0" w:color="auto"/>
            <w:left w:val="none" w:sz="0" w:space="0" w:color="auto"/>
            <w:bottom w:val="none" w:sz="0" w:space="0" w:color="auto"/>
            <w:right w:val="none" w:sz="0" w:space="0" w:color="auto"/>
          </w:divBdr>
        </w:div>
        <w:div w:id="1543864253">
          <w:marLeft w:val="0"/>
          <w:marRight w:val="0"/>
          <w:marTop w:val="0"/>
          <w:marBottom w:val="0"/>
          <w:divBdr>
            <w:top w:val="none" w:sz="0" w:space="0" w:color="auto"/>
            <w:left w:val="none" w:sz="0" w:space="0" w:color="auto"/>
            <w:bottom w:val="none" w:sz="0" w:space="0" w:color="auto"/>
            <w:right w:val="none" w:sz="0" w:space="0" w:color="auto"/>
          </w:divBdr>
        </w:div>
        <w:div w:id="867722671">
          <w:marLeft w:val="0"/>
          <w:marRight w:val="0"/>
          <w:marTop w:val="0"/>
          <w:marBottom w:val="0"/>
          <w:divBdr>
            <w:top w:val="none" w:sz="0" w:space="0" w:color="auto"/>
            <w:left w:val="none" w:sz="0" w:space="0" w:color="auto"/>
            <w:bottom w:val="none" w:sz="0" w:space="0" w:color="auto"/>
            <w:right w:val="none" w:sz="0" w:space="0" w:color="auto"/>
          </w:divBdr>
        </w:div>
        <w:div w:id="527714950">
          <w:marLeft w:val="0"/>
          <w:marRight w:val="0"/>
          <w:marTop w:val="0"/>
          <w:marBottom w:val="0"/>
          <w:divBdr>
            <w:top w:val="none" w:sz="0" w:space="0" w:color="auto"/>
            <w:left w:val="none" w:sz="0" w:space="0" w:color="auto"/>
            <w:bottom w:val="none" w:sz="0" w:space="0" w:color="auto"/>
            <w:right w:val="none" w:sz="0" w:space="0" w:color="auto"/>
          </w:divBdr>
        </w:div>
        <w:div w:id="292294409">
          <w:marLeft w:val="0"/>
          <w:marRight w:val="0"/>
          <w:marTop w:val="0"/>
          <w:marBottom w:val="0"/>
          <w:divBdr>
            <w:top w:val="none" w:sz="0" w:space="0" w:color="auto"/>
            <w:left w:val="none" w:sz="0" w:space="0" w:color="auto"/>
            <w:bottom w:val="none" w:sz="0" w:space="0" w:color="auto"/>
            <w:right w:val="none" w:sz="0" w:space="0" w:color="auto"/>
          </w:divBdr>
        </w:div>
        <w:div w:id="1587299914">
          <w:marLeft w:val="0"/>
          <w:marRight w:val="0"/>
          <w:marTop w:val="0"/>
          <w:marBottom w:val="0"/>
          <w:divBdr>
            <w:top w:val="none" w:sz="0" w:space="0" w:color="auto"/>
            <w:left w:val="none" w:sz="0" w:space="0" w:color="auto"/>
            <w:bottom w:val="none" w:sz="0" w:space="0" w:color="auto"/>
            <w:right w:val="none" w:sz="0" w:space="0" w:color="auto"/>
          </w:divBdr>
        </w:div>
        <w:div w:id="254024809">
          <w:marLeft w:val="0"/>
          <w:marRight w:val="0"/>
          <w:marTop w:val="0"/>
          <w:marBottom w:val="0"/>
          <w:divBdr>
            <w:top w:val="none" w:sz="0" w:space="0" w:color="auto"/>
            <w:left w:val="none" w:sz="0" w:space="0" w:color="auto"/>
            <w:bottom w:val="none" w:sz="0" w:space="0" w:color="auto"/>
            <w:right w:val="none" w:sz="0" w:space="0" w:color="auto"/>
          </w:divBdr>
        </w:div>
        <w:div w:id="172303969">
          <w:marLeft w:val="0"/>
          <w:marRight w:val="0"/>
          <w:marTop w:val="0"/>
          <w:marBottom w:val="0"/>
          <w:divBdr>
            <w:top w:val="none" w:sz="0" w:space="0" w:color="auto"/>
            <w:left w:val="none" w:sz="0" w:space="0" w:color="auto"/>
            <w:bottom w:val="none" w:sz="0" w:space="0" w:color="auto"/>
            <w:right w:val="none" w:sz="0" w:space="0" w:color="auto"/>
          </w:divBdr>
        </w:div>
        <w:div w:id="2006666640">
          <w:marLeft w:val="0"/>
          <w:marRight w:val="0"/>
          <w:marTop w:val="0"/>
          <w:marBottom w:val="0"/>
          <w:divBdr>
            <w:top w:val="none" w:sz="0" w:space="0" w:color="auto"/>
            <w:left w:val="none" w:sz="0" w:space="0" w:color="auto"/>
            <w:bottom w:val="none" w:sz="0" w:space="0" w:color="auto"/>
            <w:right w:val="none" w:sz="0" w:space="0" w:color="auto"/>
          </w:divBdr>
        </w:div>
        <w:div w:id="454980867">
          <w:marLeft w:val="0"/>
          <w:marRight w:val="0"/>
          <w:marTop w:val="0"/>
          <w:marBottom w:val="0"/>
          <w:divBdr>
            <w:top w:val="none" w:sz="0" w:space="0" w:color="auto"/>
            <w:left w:val="none" w:sz="0" w:space="0" w:color="auto"/>
            <w:bottom w:val="none" w:sz="0" w:space="0" w:color="auto"/>
            <w:right w:val="none" w:sz="0" w:space="0" w:color="auto"/>
          </w:divBdr>
        </w:div>
        <w:div w:id="524447161">
          <w:marLeft w:val="0"/>
          <w:marRight w:val="0"/>
          <w:marTop w:val="0"/>
          <w:marBottom w:val="0"/>
          <w:divBdr>
            <w:top w:val="none" w:sz="0" w:space="0" w:color="auto"/>
            <w:left w:val="none" w:sz="0" w:space="0" w:color="auto"/>
            <w:bottom w:val="none" w:sz="0" w:space="0" w:color="auto"/>
            <w:right w:val="none" w:sz="0" w:space="0" w:color="auto"/>
          </w:divBdr>
        </w:div>
        <w:div w:id="2116515667">
          <w:marLeft w:val="0"/>
          <w:marRight w:val="0"/>
          <w:marTop w:val="0"/>
          <w:marBottom w:val="0"/>
          <w:divBdr>
            <w:top w:val="none" w:sz="0" w:space="0" w:color="auto"/>
            <w:left w:val="none" w:sz="0" w:space="0" w:color="auto"/>
            <w:bottom w:val="none" w:sz="0" w:space="0" w:color="auto"/>
            <w:right w:val="none" w:sz="0" w:space="0" w:color="auto"/>
          </w:divBdr>
        </w:div>
        <w:div w:id="1347634124">
          <w:marLeft w:val="0"/>
          <w:marRight w:val="0"/>
          <w:marTop w:val="0"/>
          <w:marBottom w:val="0"/>
          <w:divBdr>
            <w:top w:val="none" w:sz="0" w:space="0" w:color="auto"/>
            <w:left w:val="none" w:sz="0" w:space="0" w:color="auto"/>
            <w:bottom w:val="none" w:sz="0" w:space="0" w:color="auto"/>
            <w:right w:val="none" w:sz="0" w:space="0" w:color="auto"/>
          </w:divBdr>
        </w:div>
        <w:div w:id="2045397142">
          <w:marLeft w:val="0"/>
          <w:marRight w:val="0"/>
          <w:marTop w:val="0"/>
          <w:marBottom w:val="0"/>
          <w:divBdr>
            <w:top w:val="none" w:sz="0" w:space="0" w:color="auto"/>
            <w:left w:val="none" w:sz="0" w:space="0" w:color="auto"/>
            <w:bottom w:val="none" w:sz="0" w:space="0" w:color="auto"/>
            <w:right w:val="none" w:sz="0" w:space="0" w:color="auto"/>
          </w:divBdr>
        </w:div>
        <w:div w:id="1190295273">
          <w:marLeft w:val="0"/>
          <w:marRight w:val="0"/>
          <w:marTop w:val="0"/>
          <w:marBottom w:val="0"/>
          <w:divBdr>
            <w:top w:val="none" w:sz="0" w:space="0" w:color="auto"/>
            <w:left w:val="none" w:sz="0" w:space="0" w:color="auto"/>
            <w:bottom w:val="none" w:sz="0" w:space="0" w:color="auto"/>
            <w:right w:val="none" w:sz="0" w:space="0" w:color="auto"/>
          </w:divBdr>
        </w:div>
        <w:div w:id="1675763656">
          <w:marLeft w:val="0"/>
          <w:marRight w:val="0"/>
          <w:marTop w:val="0"/>
          <w:marBottom w:val="0"/>
          <w:divBdr>
            <w:top w:val="none" w:sz="0" w:space="0" w:color="auto"/>
            <w:left w:val="none" w:sz="0" w:space="0" w:color="auto"/>
            <w:bottom w:val="none" w:sz="0" w:space="0" w:color="auto"/>
            <w:right w:val="none" w:sz="0" w:space="0" w:color="auto"/>
          </w:divBdr>
        </w:div>
        <w:div w:id="1533496549">
          <w:marLeft w:val="0"/>
          <w:marRight w:val="0"/>
          <w:marTop w:val="0"/>
          <w:marBottom w:val="0"/>
          <w:divBdr>
            <w:top w:val="none" w:sz="0" w:space="0" w:color="auto"/>
            <w:left w:val="none" w:sz="0" w:space="0" w:color="auto"/>
            <w:bottom w:val="none" w:sz="0" w:space="0" w:color="auto"/>
            <w:right w:val="none" w:sz="0" w:space="0" w:color="auto"/>
          </w:divBdr>
        </w:div>
        <w:div w:id="317072014">
          <w:marLeft w:val="0"/>
          <w:marRight w:val="0"/>
          <w:marTop w:val="0"/>
          <w:marBottom w:val="0"/>
          <w:divBdr>
            <w:top w:val="none" w:sz="0" w:space="0" w:color="auto"/>
            <w:left w:val="none" w:sz="0" w:space="0" w:color="auto"/>
            <w:bottom w:val="none" w:sz="0" w:space="0" w:color="auto"/>
            <w:right w:val="none" w:sz="0" w:space="0" w:color="auto"/>
          </w:divBdr>
        </w:div>
        <w:div w:id="1149173804">
          <w:marLeft w:val="0"/>
          <w:marRight w:val="0"/>
          <w:marTop w:val="0"/>
          <w:marBottom w:val="0"/>
          <w:divBdr>
            <w:top w:val="none" w:sz="0" w:space="0" w:color="auto"/>
            <w:left w:val="none" w:sz="0" w:space="0" w:color="auto"/>
            <w:bottom w:val="none" w:sz="0" w:space="0" w:color="auto"/>
            <w:right w:val="none" w:sz="0" w:space="0" w:color="auto"/>
          </w:divBdr>
        </w:div>
        <w:div w:id="335815500">
          <w:marLeft w:val="0"/>
          <w:marRight w:val="0"/>
          <w:marTop w:val="0"/>
          <w:marBottom w:val="0"/>
          <w:divBdr>
            <w:top w:val="none" w:sz="0" w:space="0" w:color="auto"/>
            <w:left w:val="none" w:sz="0" w:space="0" w:color="auto"/>
            <w:bottom w:val="none" w:sz="0" w:space="0" w:color="auto"/>
            <w:right w:val="none" w:sz="0" w:space="0" w:color="auto"/>
          </w:divBdr>
        </w:div>
        <w:div w:id="701635519">
          <w:marLeft w:val="0"/>
          <w:marRight w:val="0"/>
          <w:marTop w:val="0"/>
          <w:marBottom w:val="0"/>
          <w:divBdr>
            <w:top w:val="none" w:sz="0" w:space="0" w:color="auto"/>
            <w:left w:val="none" w:sz="0" w:space="0" w:color="auto"/>
            <w:bottom w:val="none" w:sz="0" w:space="0" w:color="auto"/>
            <w:right w:val="none" w:sz="0" w:space="0" w:color="auto"/>
          </w:divBdr>
        </w:div>
        <w:div w:id="1931237905">
          <w:marLeft w:val="0"/>
          <w:marRight w:val="0"/>
          <w:marTop w:val="0"/>
          <w:marBottom w:val="0"/>
          <w:divBdr>
            <w:top w:val="none" w:sz="0" w:space="0" w:color="auto"/>
            <w:left w:val="none" w:sz="0" w:space="0" w:color="auto"/>
            <w:bottom w:val="none" w:sz="0" w:space="0" w:color="auto"/>
            <w:right w:val="none" w:sz="0" w:space="0" w:color="auto"/>
          </w:divBdr>
        </w:div>
        <w:div w:id="1503201972">
          <w:marLeft w:val="0"/>
          <w:marRight w:val="0"/>
          <w:marTop w:val="0"/>
          <w:marBottom w:val="0"/>
          <w:divBdr>
            <w:top w:val="none" w:sz="0" w:space="0" w:color="auto"/>
            <w:left w:val="none" w:sz="0" w:space="0" w:color="auto"/>
            <w:bottom w:val="none" w:sz="0" w:space="0" w:color="auto"/>
            <w:right w:val="none" w:sz="0" w:space="0" w:color="auto"/>
          </w:divBdr>
        </w:div>
        <w:div w:id="344212228">
          <w:marLeft w:val="0"/>
          <w:marRight w:val="0"/>
          <w:marTop w:val="0"/>
          <w:marBottom w:val="0"/>
          <w:divBdr>
            <w:top w:val="none" w:sz="0" w:space="0" w:color="auto"/>
            <w:left w:val="none" w:sz="0" w:space="0" w:color="auto"/>
            <w:bottom w:val="none" w:sz="0" w:space="0" w:color="auto"/>
            <w:right w:val="none" w:sz="0" w:space="0" w:color="auto"/>
          </w:divBdr>
        </w:div>
        <w:div w:id="110559434">
          <w:marLeft w:val="0"/>
          <w:marRight w:val="0"/>
          <w:marTop w:val="0"/>
          <w:marBottom w:val="0"/>
          <w:divBdr>
            <w:top w:val="none" w:sz="0" w:space="0" w:color="auto"/>
            <w:left w:val="none" w:sz="0" w:space="0" w:color="auto"/>
            <w:bottom w:val="none" w:sz="0" w:space="0" w:color="auto"/>
            <w:right w:val="none" w:sz="0" w:space="0" w:color="auto"/>
          </w:divBdr>
        </w:div>
        <w:div w:id="1544100857">
          <w:marLeft w:val="0"/>
          <w:marRight w:val="0"/>
          <w:marTop w:val="0"/>
          <w:marBottom w:val="0"/>
          <w:divBdr>
            <w:top w:val="none" w:sz="0" w:space="0" w:color="auto"/>
            <w:left w:val="none" w:sz="0" w:space="0" w:color="auto"/>
            <w:bottom w:val="none" w:sz="0" w:space="0" w:color="auto"/>
            <w:right w:val="none" w:sz="0" w:space="0" w:color="auto"/>
          </w:divBdr>
        </w:div>
        <w:div w:id="1077943421">
          <w:marLeft w:val="0"/>
          <w:marRight w:val="0"/>
          <w:marTop w:val="0"/>
          <w:marBottom w:val="0"/>
          <w:divBdr>
            <w:top w:val="none" w:sz="0" w:space="0" w:color="auto"/>
            <w:left w:val="none" w:sz="0" w:space="0" w:color="auto"/>
            <w:bottom w:val="none" w:sz="0" w:space="0" w:color="auto"/>
            <w:right w:val="none" w:sz="0" w:space="0" w:color="auto"/>
          </w:divBdr>
        </w:div>
        <w:div w:id="2109349911">
          <w:marLeft w:val="0"/>
          <w:marRight w:val="0"/>
          <w:marTop w:val="0"/>
          <w:marBottom w:val="0"/>
          <w:divBdr>
            <w:top w:val="none" w:sz="0" w:space="0" w:color="auto"/>
            <w:left w:val="none" w:sz="0" w:space="0" w:color="auto"/>
            <w:bottom w:val="none" w:sz="0" w:space="0" w:color="auto"/>
            <w:right w:val="none" w:sz="0" w:space="0" w:color="auto"/>
          </w:divBdr>
        </w:div>
        <w:div w:id="712653800">
          <w:marLeft w:val="0"/>
          <w:marRight w:val="0"/>
          <w:marTop w:val="0"/>
          <w:marBottom w:val="0"/>
          <w:divBdr>
            <w:top w:val="none" w:sz="0" w:space="0" w:color="auto"/>
            <w:left w:val="none" w:sz="0" w:space="0" w:color="auto"/>
            <w:bottom w:val="none" w:sz="0" w:space="0" w:color="auto"/>
            <w:right w:val="none" w:sz="0" w:space="0" w:color="auto"/>
          </w:divBdr>
        </w:div>
        <w:div w:id="1214732378">
          <w:marLeft w:val="0"/>
          <w:marRight w:val="0"/>
          <w:marTop w:val="0"/>
          <w:marBottom w:val="0"/>
          <w:divBdr>
            <w:top w:val="none" w:sz="0" w:space="0" w:color="auto"/>
            <w:left w:val="none" w:sz="0" w:space="0" w:color="auto"/>
            <w:bottom w:val="none" w:sz="0" w:space="0" w:color="auto"/>
            <w:right w:val="none" w:sz="0" w:space="0" w:color="auto"/>
          </w:divBdr>
        </w:div>
        <w:div w:id="566191729">
          <w:marLeft w:val="0"/>
          <w:marRight w:val="0"/>
          <w:marTop w:val="0"/>
          <w:marBottom w:val="0"/>
          <w:divBdr>
            <w:top w:val="none" w:sz="0" w:space="0" w:color="auto"/>
            <w:left w:val="none" w:sz="0" w:space="0" w:color="auto"/>
            <w:bottom w:val="none" w:sz="0" w:space="0" w:color="auto"/>
            <w:right w:val="none" w:sz="0" w:space="0" w:color="auto"/>
          </w:divBdr>
        </w:div>
        <w:div w:id="637075818">
          <w:marLeft w:val="0"/>
          <w:marRight w:val="0"/>
          <w:marTop w:val="0"/>
          <w:marBottom w:val="0"/>
          <w:divBdr>
            <w:top w:val="none" w:sz="0" w:space="0" w:color="auto"/>
            <w:left w:val="none" w:sz="0" w:space="0" w:color="auto"/>
            <w:bottom w:val="none" w:sz="0" w:space="0" w:color="auto"/>
            <w:right w:val="none" w:sz="0" w:space="0" w:color="auto"/>
          </w:divBdr>
        </w:div>
        <w:div w:id="1482652417">
          <w:marLeft w:val="0"/>
          <w:marRight w:val="0"/>
          <w:marTop w:val="0"/>
          <w:marBottom w:val="0"/>
          <w:divBdr>
            <w:top w:val="none" w:sz="0" w:space="0" w:color="auto"/>
            <w:left w:val="none" w:sz="0" w:space="0" w:color="auto"/>
            <w:bottom w:val="none" w:sz="0" w:space="0" w:color="auto"/>
            <w:right w:val="none" w:sz="0" w:space="0" w:color="auto"/>
          </w:divBdr>
        </w:div>
        <w:div w:id="1863933675">
          <w:marLeft w:val="0"/>
          <w:marRight w:val="0"/>
          <w:marTop w:val="0"/>
          <w:marBottom w:val="0"/>
          <w:divBdr>
            <w:top w:val="none" w:sz="0" w:space="0" w:color="auto"/>
            <w:left w:val="none" w:sz="0" w:space="0" w:color="auto"/>
            <w:bottom w:val="none" w:sz="0" w:space="0" w:color="auto"/>
            <w:right w:val="none" w:sz="0" w:space="0" w:color="auto"/>
          </w:divBdr>
        </w:div>
        <w:div w:id="135685628">
          <w:marLeft w:val="0"/>
          <w:marRight w:val="0"/>
          <w:marTop w:val="0"/>
          <w:marBottom w:val="0"/>
          <w:divBdr>
            <w:top w:val="none" w:sz="0" w:space="0" w:color="auto"/>
            <w:left w:val="none" w:sz="0" w:space="0" w:color="auto"/>
            <w:bottom w:val="none" w:sz="0" w:space="0" w:color="auto"/>
            <w:right w:val="none" w:sz="0" w:space="0" w:color="auto"/>
          </w:divBdr>
        </w:div>
        <w:div w:id="480122436">
          <w:marLeft w:val="0"/>
          <w:marRight w:val="0"/>
          <w:marTop w:val="0"/>
          <w:marBottom w:val="0"/>
          <w:divBdr>
            <w:top w:val="none" w:sz="0" w:space="0" w:color="auto"/>
            <w:left w:val="none" w:sz="0" w:space="0" w:color="auto"/>
            <w:bottom w:val="none" w:sz="0" w:space="0" w:color="auto"/>
            <w:right w:val="none" w:sz="0" w:space="0" w:color="auto"/>
          </w:divBdr>
        </w:div>
        <w:div w:id="1301108444">
          <w:marLeft w:val="0"/>
          <w:marRight w:val="0"/>
          <w:marTop w:val="0"/>
          <w:marBottom w:val="0"/>
          <w:divBdr>
            <w:top w:val="none" w:sz="0" w:space="0" w:color="auto"/>
            <w:left w:val="none" w:sz="0" w:space="0" w:color="auto"/>
            <w:bottom w:val="none" w:sz="0" w:space="0" w:color="auto"/>
            <w:right w:val="none" w:sz="0" w:space="0" w:color="auto"/>
          </w:divBdr>
        </w:div>
        <w:div w:id="1316253621">
          <w:marLeft w:val="0"/>
          <w:marRight w:val="0"/>
          <w:marTop w:val="0"/>
          <w:marBottom w:val="0"/>
          <w:divBdr>
            <w:top w:val="none" w:sz="0" w:space="0" w:color="auto"/>
            <w:left w:val="none" w:sz="0" w:space="0" w:color="auto"/>
            <w:bottom w:val="none" w:sz="0" w:space="0" w:color="auto"/>
            <w:right w:val="none" w:sz="0" w:space="0" w:color="auto"/>
          </w:divBdr>
        </w:div>
        <w:div w:id="776565229">
          <w:marLeft w:val="0"/>
          <w:marRight w:val="0"/>
          <w:marTop w:val="0"/>
          <w:marBottom w:val="0"/>
          <w:divBdr>
            <w:top w:val="none" w:sz="0" w:space="0" w:color="auto"/>
            <w:left w:val="none" w:sz="0" w:space="0" w:color="auto"/>
            <w:bottom w:val="none" w:sz="0" w:space="0" w:color="auto"/>
            <w:right w:val="none" w:sz="0" w:space="0" w:color="auto"/>
          </w:divBdr>
        </w:div>
        <w:div w:id="1246837191">
          <w:marLeft w:val="0"/>
          <w:marRight w:val="0"/>
          <w:marTop w:val="0"/>
          <w:marBottom w:val="0"/>
          <w:divBdr>
            <w:top w:val="none" w:sz="0" w:space="0" w:color="auto"/>
            <w:left w:val="none" w:sz="0" w:space="0" w:color="auto"/>
            <w:bottom w:val="none" w:sz="0" w:space="0" w:color="auto"/>
            <w:right w:val="none" w:sz="0" w:space="0" w:color="auto"/>
          </w:divBdr>
        </w:div>
        <w:div w:id="407773645">
          <w:marLeft w:val="0"/>
          <w:marRight w:val="0"/>
          <w:marTop w:val="0"/>
          <w:marBottom w:val="0"/>
          <w:divBdr>
            <w:top w:val="none" w:sz="0" w:space="0" w:color="auto"/>
            <w:left w:val="none" w:sz="0" w:space="0" w:color="auto"/>
            <w:bottom w:val="none" w:sz="0" w:space="0" w:color="auto"/>
            <w:right w:val="none" w:sz="0" w:space="0" w:color="auto"/>
          </w:divBdr>
        </w:div>
        <w:div w:id="1143354238">
          <w:marLeft w:val="0"/>
          <w:marRight w:val="0"/>
          <w:marTop w:val="0"/>
          <w:marBottom w:val="0"/>
          <w:divBdr>
            <w:top w:val="none" w:sz="0" w:space="0" w:color="auto"/>
            <w:left w:val="none" w:sz="0" w:space="0" w:color="auto"/>
            <w:bottom w:val="none" w:sz="0" w:space="0" w:color="auto"/>
            <w:right w:val="none" w:sz="0" w:space="0" w:color="auto"/>
          </w:divBdr>
        </w:div>
        <w:div w:id="1994603408">
          <w:marLeft w:val="0"/>
          <w:marRight w:val="0"/>
          <w:marTop w:val="0"/>
          <w:marBottom w:val="0"/>
          <w:divBdr>
            <w:top w:val="none" w:sz="0" w:space="0" w:color="auto"/>
            <w:left w:val="none" w:sz="0" w:space="0" w:color="auto"/>
            <w:bottom w:val="none" w:sz="0" w:space="0" w:color="auto"/>
            <w:right w:val="none" w:sz="0" w:space="0" w:color="auto"/>
          </w:divBdr>
        </w:div>
        <w:div w:id="794366802">
          <w:marLeft w:val="0"/>
          <w:marRight w:val="0"/>
          <w:marTop w:val="0"/>
          <w:marBottom w:val="0"/>
          <w:divBdr>
            <w:top w:val="none" w:sz="0" w:space="0" w:color="auto"/>
            <w:left w:val="none" w:sz="0" w:space="0" w:color="auto"/>
            <w:bottom w:val="none" w:sz="0" w:space="0" w:color="auto"/>
            <w:right w:val="none" w:sz="0" w:space="0" w:color="auto"/>
          </w:divBdr>
        </w:div>
        <w:div w:id="1313019187">
          <w:marLeft w:val="0"/>
          <w:marRight w:val="0"/>
          <w:marTop w:val="0"/>
          <w:marBottom w:val="0"/>
          <w:divBdr>
            <w:top w:val="none" w:sz="0" w:space="0" w:color="auto"/>
            <w:left w:val="none" w:sz="0" w:space="0" w:color="auto"/>
            <w:bottom w:val="none" w:sz="0" w:space="0" w:color="auto"/>
            <w:right w:val="none" w:sz="0" w:space="0" w:color="auto"/>
          </w:divBdr>
        </w:div>
        <w:div w:id="1513838880">
          <w:marLeft w:val="0"/>
          <w:marRight w:val="0"/>
          <w:marTop w:val="0"/>
          <w:marBottom w:val="0"/>
          <w:divBdr>
            <w:top w:val="none" w:sz="0" w:space="0" w:color="auto"/>
            <w:left w:val="none" w:sz="0" w:space="0" w:color="auto"/>
            <w:bottom w:val="none" w:sz="0" w:space="0" w:color="auto"/>
            <w:right w:val="none" w:sz="0" w:space="0" w:color="auto"/>
          </w:divBdr>
        </w:div>
        <w:div w:id="1153637788">
          <w:marLeft w:val="0"/>
          <w:marRight w:val="0"/>
          <w:marTop w:val="0"/>
          <w:marBottom w:val="0"/>
          <w:divBdr>
            <w:top w:val="none" w:sz="0" w:space="0" w:color="auto"/>
            <w:left w:val="none" w:sz="0" w:space="0" w:color="auto"/>
            <w:bottom w:val="none" w:sz="0" w:space="0" w:color="auto"/>
            <w:right w:val="none" w:sz="0" w:space="0" w:color="auto"/>
          </w:divBdr>
        </w:div>
        <w:div w:id="60298808">
          <w:marLeft w:val="0"/>
          <w:marRight w:val="0"/>
          <w:marTop w:val="0"/>
          <w:marBottom w:val="0"/>
          <w:divBdr>
            <w:top w:val="none" w:sz="0" w:space="0" w:color="auto"/>
            <w:left w:val="none" w:sz="0" w:space="0" w:color="auto"/>
            <w:bottom w:val="none" w:sz="0" w:space="0" w:color="auto"/>
            <w:right w:val="none" w:sz="0" w:space="0" w:color="auto"/>
          </w:divBdr>
        </w:div>
        <w:div w:id="2022008974">
          <w:marLeft w:val="0"/>
          <w:marRight w:val="0"/>
          <w:marTop w:val="0"/>
          <w:marBottom w:val="0"/>
          <w:divBdr>
            <w:top w:val="none" w:sz="0" w:space="0" w:color="auto"/>
            <w:left w:val="none" w:sz="0" w:space="0" w:color="auto"/>
            <w:bottom w:val="none" w:sz="0" w:space="0" w:color="auto"/>
            <w:right w:val="none" w:sz="0" w:space="0" w:color="auto"/>
          </w:divBdr>
        </w:div>
        <w:div w:id="684526775">
          <w:marLeft w:val="0"/>
          <w:marRight w:val="0"/>
          <w:marTop w:val="0"/>
          <w:marBottom w:val="0"/>
          <w:divBdr>
            <w:top w:val="none" w:sz="0" w:space="0" w:color="auto"/>
            <w:left w:val="none" w:sz="0" w:space="0" w:color="auto"/>
            <w:bottom w:val="none" w:sz="0" w:space="0" w:color="auto"/>
            <w:right w:val="none" w:sz="0" w:space="0" w:color="auto"/>
          </w:divBdr>
        </w:div>
        <w:div w:id="1423648720">
          <w:marLeft w:val="0"/>
          <w:marRight w:val="0"/>
          <w:marTop w:val="0"/>
          <w:marBottom w:val="0"/>
          <w:divBdr>
            <w:top w:val="none" w:sz="0" w:space="0" w:color="auto"/>
            <w:left w:val="none" w:sz="0" w:space="0" w:color="auto"/>
            <w:bottom w:val="none" w:sz="0" w:space="0" w:color="auto"/>
            <w:right w:val="none" w:sz="0" w:space="0" w:color="auto"/>
          </w:divBdr>
        </w:div>
        <w:div w:id="1548028792">
          <w:marLeft w:val="0"/>
          <w:marRight w:val="0"/>
          <w:marTop w:val="0"/>
          <w:marBottom w:val="0"/>
          <w:divBdr>
            <w:top w:val="none" w:sz="0" w:space="0" w:color="auto"/>
            <w:left w:val="none" w:sz="0" w:space="0" w:color="auto"/>
            <w:bottom w:val="none" w:sz="0" w:space="0" w:color="auto"/>
            <w:right w:val="none" w:sz="0" w:space="0" w:color="auto"/>
          </w:divBdr>
        </w:div>
        <w:div w:id="305748332">
          <w:marLeft w:val="0"/>
          <w:marRight w:val="0"/>
          <w:marTop w:val="0"/>
          <w:marBottom w:val="0"/>
          <w:divBdr>
            <w:top w:val="none" w:sz="0" w:space="0" w:color="auto"/>
            <w:left w:val="none" w:sz="0" w:space="0" w:color="auto"/>
            <w:bottom w:val="none" w:sz="0" w:space="0" w:color="auto"/>
            <w:right w:val="none" w:sz="0" w:space="0" w:color="auto"/>
          </w:divBdr>
        </w:div>
        <w:div w:id="499277915">
          <w:marLeft w:val="0"/>
          <w:marRight w:val="0"/>
          <w:marTop w:val="0"/>
          <w:marBottom w:val="0"/>
          <w:divBdr>
            <w:top w:val="none" w:sz="0" w:space="0" w:color="auto"/>
            <w:left w:val="none" w:sz="0" w:space="0" w:color="auto"/>
            <w:bottom w:val="none" w:sz="0" w:space="0" w:color="auto"/>
            <w:right w:val="none" w:sz="0" w:space="0" w:color="auto"/>
          </w:divBdr>
        </w:div>
        <w:div w:id="888111089">
          <w:marLeft w:val="0"/>
          <w:marRight w:val="0"/>
          <w:marTop w:val="0"/>
          <w:marBottom w:val="0"/>
          <w:divBdr>
            <w:top w:val="none" w:sz="0" w:space="0" w:color="auto"/>
            <w:left w:val="none" w:sz="0" w:space="0" w:color="auto"/>
            <w:bottom w:val="none" w:sz="0" w:space="0" w:color="auto"/>
            <w:right w:val="none" w:sz="0" w:space="0" w:color="auto"/>
          </w:divBdr>
        </w:div>
        <w:div w:id="1671714233">
          <w:marLeft w:val="0"/>
          <w:marRight w:val="0"/>
          <w:marTop w:val="0"/>
          <w:marBottom w:val="0"/>
          <w:divBdr>
            <w:top w:val="none" w:sz="0" w:space="0" w:color="auto"/>
            <w:left w:val="none" w:sz="0" w:space="0" w:color="auto"/>
            <w:bottom w:val="none" w:sz="0" w:space="0" w:color="auto"/>
            <w:right w:val="none" w:sz="0" w:space="0" w:color="auto"/>
          </w:divBdr>
        </w:div>
        <w:div w:id="797643390">
          <w:marLeft w:val="0"/>
          <w:marRight w:val="0"/>
          <w:marTop w:val="0"/>
          <w:marBottom w:val="0"/>
          <w:divBdr>
            <w:top w:val="none" w:sz="0" w:space="0" w:color="auto"/>
            <w:left w:val="none" w:sz="0" w:space="0" w:color="auto"/>
            <w:bottom w:val="none" w:sz="0" w:space="0" w:color="auto"/>
            <w:right w:val="none" w:sz="0" w:space="0" w:color="auto"/>
          </w:divBdr>
        </w:div>
        <w:div w:id="2037731386">
          <w:marLeft w:val="0"/>
          <w:marRight w:val="0"/>
          <w:marTop w:val="0"/>
          <w:marBottom w:val="0"/>
          <w:divBdr>
            <w:top w:val="none" w:sz="0" w:space="0" w:color="auto"/>
            <w:left w:val="none" w:sz="0" w:space="0" w:color="auto"/>
            <w:bottom w:val="none" w:sz="0" w:space="0" w:color="auto"/>
            <w:right w:val="none" w:sz="0" w:space="0" w:color="auto"/>
          </w:divBdr>
        </w:div>
        <w:div w:id="1441954232">
          <w:marLeft w:val="0"/>
          <w:marRight w:val="0"/>
          <w:marTop w:val="0"/>
          <w:marBottom w:val="0"/>
          <w:divBdr>
            <w:top w:val="none" w:sz="0" w:space="0" w:color="auto"/>
            <w:left w:val="none" w:sz="0" w:space="0" w:color="auto"/>
            <w:bottom w:val="none" w:sz="0" w:space="0" w:color="auto"/>
            <w:right w:val="none" w:sz="0" w:space="0" w:color="auto"/>
          </w:divBdr>
        </w:div>
        <w:div w:id="1108621939">
          <w:marLeft w:val="0"/>
          <w:marRight w:val="0"/>
          <w:marTop w:val="0"/>
          <w:marBottom w:val="0"/>
          <w:divBdr>
            <w:top w:val="none" w:sz="0" w:space="0" w:color="auto"/>
            <w:left w:val="none" w:sz="0" w:space="0" w:color="auto"/>
            <w:bottom w:val="none" w:sz="0" w:space="0" w:color="auto"/>
            <w:right w:val="none" w:sz="0" w:space="0" w:color="auto"/>
          </w:divBdr>
        </w:div>
        <w:div w:id="1775980778">
          <w:marLeft w:val="0"/>
          <w:marRight w:val="0"/>
          <w:marTop w:val="0"/>
          <w:marBottom w:val="0"/>
          <w:divBdr>
            <w:top w:val="none" w:sz="0" w:space="0" w:color="auto"/>
            <w:left w:val="none" w:sz="0" w:space="0" w:color="auto"/>
            <w:bottom w:val="none" w:sz="0" w:space="0" w:color="auto"/>
            <w:right w:val="none" w:sz="0" w:space="0" w:color="auto"/>
          </w:divBdr>
        </w:div>
        <w:div w:id="816455057">
          <w:marLeft w:val="0"/>
          <w:marRight w:val="0"/>
          <w:marTop w:val="0"/>
          <w:marBottom w:val="0"/>
          <w:divBdr>
            <w:top w:val="none" w:sz="0" w:space="0" w:color="auto"/>
            <w:left w:val="none" w:sz="0" w:space="0" w:color="auto"/>
            <w:bottom w:val="none" w:sz="0" w:space="0" w:color="auto"/>
            <w:right w:val="none" w:sz="0" w:space="0" w:color="auto"/>
          </w:divBdr>
        </w:div>
        <w:div w:id="1494179792">
          <w:marLeft w:val="0"/>
          <w:marRight w:val="0"/>
          <w:marTop w:val="0"/>
          <w:marBottom w:val="0"/>
          <w:divBdr>
            <w:top w:val="none" w:sz="0" w:space="0" w:color="auto"/>
            <w:left w:val="none" w:sz="0" w:space="0" w:color="auto"/>
            <w:bottom w:val="none" w:sz="0" w:space="0" w:color="auto"/>
            <w:right w:val="none" w:sz="0" w:space="0" w:color="auto"/>
          </w:divBdr>
        </w:div>
        <w:div w:id="1385182910">
          <w:marLeft w:val="0"/>
          <w:marRight w:val="0"/>
          <w:marTop w:val="0"/>
          <w:marBottom w:val="0"/>
          <w:divBdr>
            <w:top w:val="none" w:sz="0" w:space="0" w:color="auto"/>
            <w:left w:val="none" w:sz="0" w:space="0" w:color="auto"/>
            <w:bottom w:val="none" w:sz="0" w:space="0" w:color="auto"/>
            <w:right w:val="none" w:sz="0" w:space="0" w:color="auto"/>
          </w:divBdr>
        </w:div>
        <w:div w:id="660621015">
          <w:marLeft w:val="0"/>
          <w:marRight w:val="0"/>
          <w:marTop w:val="0"/>
          <w:marBottom w:val="0"/>
          <w:divBdr>
            <w:top w:val="none" w:sz="0" w:space="0" w:color="auto"/>
            <w:left w:val="none" w:sz="0" w:space="0" w:color="auto"/>
            <w:bottom w:val="none" w:sz="0" w:space="0" w:color="auto"/>
            <w:right w:val="none" w:sz="0" w:space="0" w:color="auto"/>
          </w:divBdr>
        </w:div>
        <w:div w:id="863515390">
          <w:marLeft w:val="0"/>
          <w:marRight w:val="0"/>
          <w:marTop w:val="0"/>
          <w:marBottom w:val="0"/>
          <w:divBdr>
            <w:top w:val="none" w:sz="0" w:space="0" w:color="auto"/>
            <w:left w:val="none" w:sz="0" w:space="0" w:color="auto"/>
            <w:bottom w:val="none" w:sz="0" w:space="0" w:color="auto"/>
            <w:right w:val="none" w:sz="0" w:space="0" w:color="auto"/>
          </w:divBdr>
        </w:div>
        <w:div w:id="1537623149">
          <w:marLeft w:val="0"/>
          <w:marRight w:val="0"/>
          <w:marTop w:val="0"/>
          <w:marBottom w:val="0"/>
          <w:divBdr>
            <w:top w:val="none" w:sz="0" w:space="0" w:color="auto"/>
            <w:left w:val="none" w:sz="0" w:space="0" w:color="auto"/>
            <w:bottom w:val="none" w:sz="0" w:space="0" w:color="auto"/>
            <w:right w:val="none" w:sz="0" w:space="0" w:color="auto"/>
          </w:divBdr>
        </w:div>
        <w:div w:id="607659528">
          <w:marLeft w:val="0"/>
          <w:marRight w:val="0"/>
          <w:marTop w:val="0"/>
          <w:marBottom w:val="0"/>
          <w:divBdr>
            <w:top w:val="none" w:sz="0" w:space="0" w:color="auto"/>
            <w:left w:val="none" w:sz="0" w:space="0" w:color="auto"/>
            <w:bottom w:val="none" w:sz="0" w:space="0" w:color="auto"/>
            <w:right w:val="none" w:sz="0" w:space="0" w:color="auto"/>
          </w:divBdr>
        </w:div>
        <w:div w:id="313874971">
          <w:marLeft w:val="0"/>
          <w:marRight w:val="0"/>
          <w:marTop w:val="0"/>
          <w:marBottom w:val="0"/>
          <w:divBdr>
            <w:top w:val="none" w:sz="0" w:space="0" w:color="auto"/>
            <w:left w:val="none" w:sz="0" w:space="0" w:color="auto"/>
            <w:bottom w:val="none" w:sz="0" w:space="0" w:color="auto"/>
            <w:right w:val="none" w:sz="0" w:space="0" w:color="auto"/>
          </w:divBdr>
        </w:div>
        <w:div w:id="1932470676">
          <w:marLeft w:val="0"/>
          <w:marRight w:val="0"/>
          <w:marTop w:val="0"/>
          <w:marBottom w:val="0"/>
          <w:divBdr>
            <w:top w:val="none" w:sz="0" w:space="0" w:color="auto"/>
            <w:left w:val="none" w:sz="0" w:space="0" w:color="auto"/>
            <w:bottom w:val="none" w:sz="0" w:space="0" w:color="auto"/>
            <w:right w:val="none" w:sz="0" w:space="0" w:color="auto"/>
          </w:divBdr>
        </w:div>
        <w:div w:id="791556450">
          <w:marLeft w:val="0"/>
          <w:marRight w:val="0"/>
          <w:marTop w:val="0"/>
          <w:marBottom w:val="0"/>
          <w:divBdr>
            <w:top w:val="none" w:sz="0" w:space="0" w:color="auto"/>
            <w:left w:val="none" w:sz="0" w:space="0" w:color="auto"/>
            <w:bottom w:val="none" w:sz="0" w:space="0" w:color="auto"/>
            <w:right w:val="none" w:sz="0" w:space="0" w:color="auto"/>
          </w:divBdr>
        </w:div>
        <w:div w:id="469372804">
          <w:marLeft w:val="0"/>
          <w:marRight w:val="0"/>
          <w:marTop w:val="0"/>
          <w:marBottom w:val="0"/>
          <w:divBdr>
            <w:top w:val="none" w:sz="0" w:space="0" w:color="auto"/>
            <w:left w:val="none" w:sz="0" w:space="0" w:color="auto"/>
            <w:bottom w:val="none" w:sz="0" w:space="0" w:color="auto"/>
            <w:right w:val="none" w:sz="0" w:space="0" w:color="auto"/>
          </w:divBdr>
        </w:div>
        <w:div w:id="1338270535">
          <w:marLeft w:val="0"/>
          <w:marRight w:val="0"/>
          <w:marTop w:val="0"/>
          <w:marBottom w:val="0"/>
          <w:divBdr>
            <w:top w:val="none" w:sz="0" w:space="0" w:color="auto"/>
            <w:left w:val="none" w:sz="0" w:space="0" w:color="auto"/>
            <w:bottom w:val="none" w:sz="0" w:space="0" w:color="auto"/>
            <w:right w:val="none" w:sz="0" w:space="0" w:color="auto"/>
          </w:divBdr>
        </w:div>
        <w:div w:id="1126506247">
          <w:marLeft w:val="0"/>
          <w:marRight w:val="0"/>
          <w:marTop w:val="0"/>
          <w:marBottom w:val="0"/>
          <w:divBdr>
            <w:top w:val="none" w:sz="0" w:space="0" w:color="auto"/>
            <w:left w:val="none" w:sz="0" w:space="0" w:color="auto"/>
            <w:bottom w:val="none" w:sz="0" w:space="0" w:color="auto"/>
            <w:right w:val="none" w:sz="0" w:space="0" w:color="auto"/>
          </w:divBdr>
        </w:div>
        <w:div w:id="1524510580">
          <w:marLeft w:val="0"/>
          <w:marRight w:val="0"/>
          <w:marTop w:val="0"/>
          <w:marBottom w:val="0"/>
          <w:divBdr>
            <w:top w:val="none" w:sz="0" w:space="0" w:color="auto"/>
            <w:left w:val="none" w:sz="0" w:space="0" w:color="auto"/>
            <w:bottom w:val="none" w:sz="0" w:space="0" w:color="auto"/>
            <w:right w:val="none" w:sz="0" w:space="0" w:color="auto"/>
          </w:divBdr>
        </w:div>
        <w:div w:id="2020965073">
          <w:marLeft w:val="0"/>
          <w:marRight w:val="0"/>
          <w:marTop w:val="0"/>
          <w:marBottom w:val="0"/>
          <w:divBdr>
            <w:top w:val="none" w:sz="0" w:space="0" w:color="auto"/>
            <w:left w:val="none" w:sz="0" w:space="0" w:color="auto"/>
            <w:bottom w:val="none" w:sz="0" w:space="0" w:color="auto"/>
            <w:right w:val="none" w:sz="0" w:space="0" w:color="auto"/>
          </w:divBdr>
        </w:div>
        <w:div w:id="1644847472">
          <w:marLeft w:val="0"/>
          <w:marRight w:val="0"/>
          <w:marTop w:val="0"/>
          <w:marBottom w:val="0"/>
          <w:divBdr>
            <w:top w:val="none" w:sz="0" w:space="0" w:color="auto"/>
            <w:left w:val="none" w:sz="0" w:space="0" w:color="auto"/>
            <w:bottom w:val="none" w:sz="0" w:space="0" w:color="auto"/>
            <w:right w:val="none" w:sz="0" w:space="0" w:color="auto"/>
          </w:divBdr>
        </w:div>
      </w:divsChild>
    </w:div>
    <w:div w:id="913324098">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3467280">
      <w:bodyDiv w:val="1"/>
      <w:marLeft w:val="0"/>
      <w:marRight w:val="0"/>
      <w:marTop w:val="0"/>
      <w:marBottom w:val="0"/>
      <w:divBdr>
        <w:top w:val="none" w:sz="0" w:space="0" w:color="auto"/>
        <w:left w:val="none" w:sz="0" w:space="0" w:color="auto"/>
        <w:bottom w:val="none" w:sz="0" w:space="0" w:color="auto"/>
        <w:right w:val="none" w:sz="0" w:space="0" w:color="auto"/>
      </w:divBdr>
    </w:div>
    <w:div w:id="913860750">
      <w:bodyDiv w:val="1"/>
      <w:marLeft w:val="0"/>
      <w:marRight w:val="0"/>
      <w:marTop w:val="0"/>
      <w:marBottom w:val="0"/>
      <w:divBdr>
        <w:top w:val="none" w:sz="0" w:space="0" w:color="auto"/>
        <w:left w:val="none" w:sz="0" w:space="0" w:color="auto"/>
        <w:bottom w:val="none" w:sz="0" w:space="0" w:color="auto"/>
        <w:right w:val="none" w:sz="0" w:space="0" w:color="auto"/>
      </w:divBdr>
    </w:div>
    <w:div w:id="914046047">
      <w:bodyDiv w:val="1"/>
      <w:marLeft w:val="0"/>
      <w:marRight w:val="0"/>
      <w:marTop w:val="0"/>
      <w:marBottom w:val="0"/>
      <w:divBdr>
        <w:top w:val="none" w:sz="0" w:space="0" w:color="auto"/>
        <w:left w:val="none" w:sz="0" w:space="0" w:color="auto"/>
        <w:bottom w:val="none" w:sz="0" w:space="0" w:color="auto"/>
        <w:right w:val="none" w:sz="0" w:space="0" w:color="auto"/>
      </w:divBdr>
    </w:div>
    <w:div w:id="914239092">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5628202">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6788663">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7982889">
      <w:bodyDiv w:val="1"/>
      <w:marLeft w:val="0"/>
      <w:marRight w:val="0"/>
      <w:marTop w:val="0"/>
      <w:marBottom w:val="0"/>
      <w:divBdr>
        <w:top w:val="none" w:sz="0" w:space="0" w:color="auto"/>
        <w:left w:val="none" w:sz="0" w:space="0" w:color="auto"/>
        <w:bottom w:val="none" w:sz="0" w:space="0" w:color="auto"/>
        <w:right w:val="none" w:sz="0" w:space="0" w:color="auto"/>
      </w:divBdr>
    </w:div>
    <w:div w:id="918173548">
      <w:bodyDiv w:val="1"/>
      <w:marLeft w:val="0"/>
      <w:marRight w:val="0"/>
      <w:marTop w:val="0"/>
      <w:marBottom w:val="0"/>
      <w:divBdr>
        <w:top w:val="none" w:sz="0" w:space="0" w:color="auto"/>
        <w:left w:val="none" w:sz="0" w:space="0" w:color="auto"/>
        <w:bottom w:val="none" w:sz="0" w:space="0" w:color="auto"/>
        <w:right w:val="none" w:sz="0" w:space="0" w:color="auto"/>
      </w:divBdr>
    </w:div>
    <w:div w:id="918755360">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19561207">
      <w:bodyDiv w:val="1"/>
      <w:marLeft w:val="0"/>
      <w:marRight w:val="0"/>
      <w:marTop w:val="0"/>
      <w:marBottom w:val="0"/>
      <w:divBdr>
        <w:top w:val="none" w:sz="0" w:space="0" w:color="auto"/>
        <w:left w:val="none" w:sz="0" w:space="0" w:color="auto"/>
        <w:bottom w:val="none" w:sz="0" w:space="0" w:color="auto"/>
        <w:right w:val="none" w:sz="0" w:space="0" w:color="auto"/>
      </w:divBdr>
    </w:div>
    <w:div w:id="920796515">
      <w:bodyDiv w:val="1"/>
      <w:marLeft w:val="0"/>
      <w:marRight w:val="0"/>
      <w:marTop w:val="0"/>
      <w:marBottom w:val="0"/>
      <w:divBdr>
        <w:top w:val="none" w:sz="0" w:space="0" w:color="auto"/>
        <w:left w:val="none" w:sz="0" w:space="0" w:color="auto"/>
        <w:bottom w:val="none" w:sz="0" w:space="0" w:color="auto"/>
        <w:right w:val="none" w:sz="0" w:space="0" w:color="auto"/>
      </w:divBdr>
    </w:div>
    <w:div w:id="920798073">
      <w:bodyDiv w:val="1"/>
      <w:marLeft w:val="0"/>
      <w:marRight w:val="0"/>
      <w:marTop w:val="0"/>
      <w:marBottom w:val="0"/>
      <w:divBdr>
        <w:top w:val="none" w:sz="0" w:space="0" w:color="auto"/>
        <w:left w:val="none" w:sz="0" w:space="0" w:color="auto"/>
        <w:bottom w:val="none" w:sz="0" w:space="0" w:color="auto"/>
        <w:right w:val="none" w:sz="0" w:space="0" w:color="auto"/>
      </w:divBdr>
    </w:div>
    <w:div w:id="920987653">
      <w:bodyDiv w:val="1"/>
      <w:marLeft w:val="0"/>
      <w:marRight w:val="0"/>
      <w:marTop w:val="0"/>
      <w:marBottom w:val="0"/>
      <w:divBdr>
        <w:top w:val="none" w:sz="0" w:space="0" w:color="auto"/>
        <w:left w:val="none" w:sz="0" w:space="0" w:color="auto"/>
        <w:bottom w:val="none" w:sz="0" w:space="0" w:color="auto"/>
        <w:right w:val="none" w:sz="0" w:space="0" w:color="auto"/>
      </w:divBdr>
    </w:div>
    <w:div w:id="920991877">
      <w:bodyDiv w:val="1"/>
      <w:marLeft w:val="0"/>
      <w:marRight w:val="0"/>
      <w:marTop w:val="0"/>
      <w:marBottom w:val="0"/>
      <w:divBdr>
        <w:top w:val="none" w:sz="0" w:space="0" w:color="auto"/>
        <w:left w:val="none" w:sz="0" w:space="0" w:color="auto"/>
        <w:bottom w:val="none" w:sz="0" w:space="0" w:color="auto"/>
        <w:right w:val="none" w:sz="0" w:space="0" w:color="auto"/>
      </w:divBdr>
    </w:div>
    <w:div w:id="921253415">
      <w:bodyDiv w:val="1"/>
      <w:marLeft w:val="0"/>
      <w:marRight w:val="0"/>
      <w:marTop w:val="0"/>
      <w:marBottom w:val="0"/>
      <w:divBdr>
        <w:top w:val="none" w:sz="0" w:space="0" w:color="auto"/>
        <w:left w:val="none" w:sz="0" w:space="0" w:color="auto"/>
        <w:bottom w:val="none" w:sz="0" w:space="0" w:color="auto"/>
        <w:right w:val="none" w:sz="0" w:space="0" w:color="auto"/>
      </w:divBdr>
    </w:div>
    <w:div w:id="921333155">
      <w:bodyDiv w:val="1"/>
      <w:marLeft w:val="0"/>
      <w:marRight w:val="0"/>
      <w:marTop w:val="0"/>
      <w:marBottom w:val="0"/>
      <w:divBdr>
        <w:top w:val="none" w:sz="0" w:space="0" w:color="auto"/>
        <w:left w:val="none" w:sz="0" w:space="0" w:color="auto"/>
        <w:bottom w:val="none" w:sz="0" w:space="0" w:color="auto"/>
        <w:right w:val="none" w:sz="0" w:space="0" w:color="auto"/>
      </w:divBdr>
    </w:div>
    <w:div w:id="921379130">
      <w:bodyDiv w:val="1"/>
      <w:marLeft w:val="0"/>
      <w:marRight w:val="0"/>
      <w:marTop w:val="0"/>
      <w:marBottom w:val="0"/>
      <w:divBdr>
        <w:top w:val="none" w:sz="0" w:space="0" w:color="auto"/>
        <w:left w:val="none" w:sz="0" w:space="0" w:color="auto"/>
        <w:bottom w:val="none" w:sz="0" w:space="0" w:color="auto"/>
        <w:right w:val="none" w:sz="0" w:space="0" w:color="auto"/>
      </w:divBdr>
    </w:div>
    <w:div w:id="921379269">
      <w:bodyDiv w:val="1"/>
      <w:marLeft w:val="0"/>
      <w:marRight w:val="0"/>
      <w:marTop w:val="0"/>
      <w:marBottom w:val="0"/>
      <w:divBdr>
        <w:top w:val="none" w:sz="0" w:space="0" w:color="auto"/>
        <w:left w:val="none" w:sz="0" w:space="0" w:color="auto"/>
        <w:bottom w:val="none" w:sz="0" w:space="0" w:color="auto"/>
        <w:right w:val="none" w:sz="0" w:space="0" w:color="auto"/>
      </w:divBdr>
    </w:div>
    <w:div w:id="92191768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297638">
      <w:bodyDiv w:val="1"/>
      <w:marLeft w:val="0"/>
      <w:marRight w:val="0"/>
      <w:marTop w:val="0"/>
      <w:marBottom w:val="0"/>
      <w:divBdr>
        <w:top w:val="none" w:sz="0" w:space="0" w:color="auto"/>
        <w:left w:val="none" w:sz="0" w:space="0" w:color="auto"/>
        <w:bottom w:val="none" w:sz="0" w:space="0" w:color="auto"/>
        <w:right w:val="none" w:sz="0" w:space="0" w:color="auto"/>
      </w:divBdr>
    </w:div>
    <w:div w:id="922564973">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2690956">
      <w:bodyDiv w:val="1"/>
      <w:marLeft w:val="0"/>
      <w:marRight w:val="0"/>
      <w:marTop w:val="0"/>
      <w:marBottom w:val="0"/>
      <w:divBdr>
        <w:top w:val="none" w:sz="0" w:space="0" w:color="auto"/>
        <w:left w:val="none" w:sz="0" w:space="0" w:color="auto"/>
        <w:bottom w:val="none" w:sz="0" w:space="0" w:color="auto"/>
        <w:right w:val="none" w:sz="0" w:space="0" w:color="auto"/>
      </w:divBdr>
    </w:div>
    <w:div w:id="922908445">
      <w:bodyDiv w:val="1"/>
      <w:marLeft w:val="0"/>
      <w:marRight w:val="0"/>
      <w:marTop w:val="0"/>
      <w:marBottom w:val="0"/>
      <w:divBdr>
        <w:top w:val="none" w:sz="0" w:space="0" w:color="auto"/>
        <w:left w:val="none" w:sz="0" w:space="0" w:color="auto"/>
        <w:bottom w:val="none" w:sz="0" w:space="0" w:color="auto"/>
        <w:right w:val="none" w:sz="0" w:space="0" w:color="auto"/>
      </w:divBdr>
    </w:div>
    <w:div w:id="923104483">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3612286">
      <w:bodyDiv w:val="1"/>
      <w:marLeft w:val="0"/>
      <w:marRight w:val="0"/>
      <w:marTop w:val="0"/>
      <w:marBottom w:val="0"/>
      <w:divBdr>
        <w:top w:val="none" w:sz="0" w:space="0" w:color="auto"/>
        <w:left w:val="none" w:sz="0" w:space="0" w:color="auto"/>
        <w:bottom w:val="none" w:sz="0" w:space="0" w:color="auto"/>
        <w:right w:val="none" w:sz="0" w:space="0" w:color="auto"/>
      </w:divBdr>
    </w:div>
    <w:div w:id="923732664">
      <w:bodyDiv w:val="1"/>
      <w:marLeft w:val="0"/>
      <w:marRight w:val="0"/>
      <w:marTop w:val="0"/>
      <w:marBottom w:val="0"/>
      <w:divBdr>
        <w:top w:val="none" w:sz="0" w:space="0" w:color="auto"/>
        <w:left w:val="none" w:sz="0" w:space="0" w:color="auto"/>
        <w:bottom w:val="none" w:sz="0" w:space="0" w:color="auto"/>
        <w:right w:val="none" w:sz="0" w:space="0" w:color="auto"/>
      </w:divBdr>
    </w:div>
    <w:div w:id="92387988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4194038">
      <w:bodyDiv w:val="1"/>
      <w:marLeft w:val="0"/>
      <w:marRight w:val="0"/>
      <w:marTop w:val="0"/>
      <w:marBottom w:val="0"/>
      <w:divBdr>
        <w:top w:val="none" w:sz="0" w:space="0" w:color="auto"/>
        <w:left w:val="none" w:sz="0" w:space="0" w:color="auto"/>
        <w:bottom w:val="none" w:sz="0" w:space="0" w:color="auto"/>
        <w:right w:val="none" w:sz="0" w:space="0" w:color="auto"/>
      </w:divBdr>
    </w:div>
    <w:div w:id="924605980">
      <w:bodyDiv w:val="1"/>
      <w:marLeft w:val="0"/>
      <w:marRight w:val="0"/>
      <w:marTop w:val="0"/>
      <w:marBottom w:val="0"/>
      <w:divBdr>
        <w:top w:val="none" w:sz="0" w:space="0" w:color="auto"/>
        <w:left w:val="none" w:sz="0" w:space="0" w:color="auto"/>
        <w:bottom w:val="none" w:sz="0" w:space="0" w:color="auto"/>
        <w:right w:val="none" w:sz="0" w:space="0" w:color="auto"/>
      </w:divBdr>
    </w:div>
    <w:div w:id="924654410">
      <w:bodyDiv w:val="1"/>
      <w:marLeft w:val="0"/>
      <w:marRight w:val="0"/>
      <w:marTop w:val="0"/>
      <w:marBottom w:val="0"/>
      <w:divBdr>
        <w:top w:val="none" w:sz="0" w:space="0" w:color="auto"/>
        <w:left w:val="none" w:sz="0" w:space="0" w:color="auto"/>
        <w:bottom w:val="none" w:sz="0" w:space="0" w:color="auto"/>
        <w:right w:val="none" w:sz="0" w:space="0" w:color="auto"/>
      </w:divBdr>
    </w:div>
    <w:div w:id="924992896">
      <w:bodyDiv w:val="1"/>
      <w:marLeft w:val="0"/>
      <w:marRight w:val="0"/>
      <w:marTop w:val="0"/>
      <w:marBottom w:val="0"/>
      <w:divBdr>
        <w:top w:val="none" w:sz="0" w:space="0" w:color="auto"/>
        <w:left w:val="none" w:sz="0" w:space="0" w:color="auto"/>
        <w:bottom w:val="none" w:sz="0" w:space="0" w:color="auto"/>
        <w:right w:val="none" w:sz="0" w:space="0" w:color="auto"/>
      </w:divBdr>
    </w:div>
    <w:div w:id="925268771">
      <w:bodyDiv w:val="1"/>
      <w:marLeft w:val="0"/>
      <w:marRight w:val="0"/>
      <w:marTop w:val="0"/>
      <w:marBottom w:val="0"/>
      <w:divBdr>
        <w:top w:val="none" w:sz="0" w:space="0" w:color="auto"/>
        <w:left w:val="none" w:sz="0" w:space="0" w:color="auto"/>
        <w:bottom w:val="none" w:sz="0" w:space="0" w:color="auto"/>
        <w:right w:val="none" w:sz="0" w:space="0" w:color="auto"/>
      </w:divBdr>
    </w:div>
    <w:div w:id="925460404">
      <w:bodyDiv w:val="1"/>
      <w:marLeft w:val="0"/>
      <w:marRight w:val="0"/>
      <w:marTop w:val="0"/>
      <w:marBottom w:val="0"/>
      <w:divBdr>
        <w:top w:val="none" w:sz="0" w:space="0" w:color="auto"/>
        <w:left w:val="none" w:sz="0" w:space="0" w:color="auto"/>
        <w:bottom w:val="none" w:sz="0" w:space="0" w:color="auto"/>
        <w:right w:val="none" w:sz="0" w:space="0" w:color="auto"/>
      </w:divBdr>
    </w:div>
    <w:div w:id="925654214">
      <w:bodyDiv w:val="1"/>
      <w:marLeft w:val="0"/>
      <w:marRight w:val="0"/>
      <w:marTop w:val="0"/>
      <w:marBottom w:val="0"/>
      <w:divBdr>
        <w:top w:val="none" w:sz="0" w:space="0" w:color="auto"/>
        <w:left w:val="none" w:sz="0" w:space="0" w:color="auto"/>
        <w:bottom w:val="none" w:sz="0" w:space="0" w:color="auto"/>
        <w:right w:val="none" w:sz="0" w:space="0" w:color="auto"/>
      </w:divBdr>
    </w:div>
    <w:div w:id="926037484">
      <w:bodyDiv w:val="1"/>
      <w:marLeft w:val="0"/>
      <w:marRight w:val="0"/>
      <w:marTop w:val="0"/>
      <w:marBottom w:val="0"/>
      <w:divBdr>
        <w:top w:val="none" w:sz="0" w:space="0" w:color="auto"/>
        <w:left w:val="none" w:sz="0" w:space="0" w:color="auto"/>
        <w:bottom w:val="none" w:sz="0" w:space="0" w:color="auto"/>
        <w:right w:val="none" w:sz="0" w:space="0" w:color="auto"/>
      </w:divBdr>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008926">
      <w:bodyDiv w:val="1"/>
      <w:marLeft w:val="0"/>
      <w:marRight w:val="0"/>
      <w:marTop w:val="0"/>
      <w:marBottom w:val="0"/>
      <w:divBdr>
        <w:top w:val="none" w:sz="0" w:space="0" w:color="auto"/>
        <w:left w:val="none" w:sz="0" w:space="0" w:color="auto"/>
        <w:bottom w:val="none" w:sz="0" w:space="0" w:color="auto"/>
        <w:right w:val="none" w:sz="0" w:space="0" w:color="auto"/>
      </w:divBdr>
    </w:div>
    <w:div w:id="927039328">
      <w:bodyDiv w:val="1"/>
      <w:marLeft w:val="0"/>
      <w:marRight w:val="0"/>
      <w:marTop w:val="0"/>
      <w:marBottom w:val="0"/>
      <w:divBdr>
        <w:top w:val="none" w:sz="0" w:space="0" w:color="auto"/>
        <w:left w:val="none" w:sz="0" w:space="0" w:color="auto"/>
        <w:bottom w:val="none" w:sz="0" w:space="0" w:color="auto"/>
        <w:right w:val="none" w:sz="0" w:space="0" w:color="auto"/>
      </w:divBdr>
    </w:div>
    <w:div w:id="927352441">
      <w:bodyDiv w:val="1"/>
      <w:marLeft w:val="0"/>
      <w:marRight w:val="0"/>
      <w:marTop w:val="0"/>
      <w:marBottom w:val="0"/>
      <w:divBdr>
        <w:top w:val="none" w:sz="0" w:space="0" w:color="auto"/>
        <w:left w:val="none" w:sz="0" w:space="0" w:color="auto"/>
        <w:bottom w:val="none" w:sz="0" w:space="0" w:color="auto"/>
        <w:right w:val="none" w:sz="0" w:space="0" w:color="auto"/>
      </w:divBdr>
    </w:div>
    <w:div w:id="927421245">
      <w:bodyDiv w:val="1"/>
      <w:marLeft w:val="0"/>
      <w:marRight w:val="0"/>
      <w:marTop w:val="0"/>
      <w:marBottom w:val="0"/>
      <w:divBdr>
        <w:top w:val="none" w:sz="0" w:space="0" w:color="auto"/>
        <w:left w:val="none" w:sz="0" w:space="0" w:color="auto"/>
        <w:bottom w:val="none" w:sz="0" w:space="0" w:color="auto"/>
        <w:right w:val="none" w:sz="0" w:space="0" w:color="auto"/>
      </w:divBdr>
    </w:div>
    <w:div w:id="927465624">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29044874">
      <w:bodyDiv w:val="1"/>
      <w:marLeft w:val="0"/>
      <w:marRight w:val="0"/>
      <w:marTop w:val="0"/>
      <w:marBottom w:val="0"/>
      <w:divBdr>
        <w:top w:val="none" w:sz="0" w:space="0" w:color="auto"/>
        <w:left w:val="none" w:sz="0" w:space="0" w:color="auto"/>
        <w:bottom w:val="none" w:sz="0" w:space="0" w:color="auto"/>
        <w:right w:val="none" w:sz="0" w:space="0" w:color="auto"/>
      </w:divBdr>
    </w:div>
    <w:div w:id="931089298">
      <w:bodyDiv w:val="1"/>
      <w:marLeft w:val="0"/>
      <w:marRight w:val="0"/>
      <w:marTop w:val="0"/>
      <w:marBottom w:val="0"/>
      <w:divBdr>
        <w:top w:val="none" w:sz="0" w:space="0" w:color="auto"/>
        <w:left w:val="none" w:sz="0" w:space="0" w:color="auto"/>
        <w:bottom w:val="none" w:sz="0" w:space="0" w:color="auto"/>
        <w:right w:val="none" w:sz="0" w:space="0" w:color="auto"/>
      </w:divBdr>
    </w:div>
    <w:div w:id="932128566">
      <w:bodyDiv w:val="1"/>
      <w:marLeft w:val="0"/>
      <w:marRight w:val="0"/>
      <w:marTop w:val="0"/>
      <w:marBottom w:val="0"/>
      <w:divBdr>
        <w:top w:val="none" w:sz="0" w:space="0" w:color="auto"/>
        <w:left w:val="none" w:sz="0" w:space="0" w:color="auto"/>
        <w:bottom w:val="none" w:sz="0" w:space="0" w:color="auto"/>
        <w:right w:val="none" w:sz="0" w:space="0" w:color="auto"/>
      </w:divBdr>
    </w:div>
    <w:div w:id="932474557">
      <w:bodyDiv w:val="1"/>
      <w:marLeft w:val="0"/>
      <w:marRight w:val="0"/>
      <w:marTop w:val="0"/>
      <w:marBottom w:val="0"/>
      <w:divBdr>
        <w:top w:val="none" w:sz="0" w:space="0" w:color="auto"/>
        <w:left w:val="none" w:sz="0" w:space="0" w:color="auto"/>
        <w:bottom w:val="none" w:sz="0" w:space="0" w:color="auto"/>
        <w:right w:val="none" w:sz="0" w:space="0" w:color="auto"/>
      </w:divBdr>
    </w:div>
    <w:div w:id="933367363">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589800">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243769">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4360305">
      <w:bodyDiv w:val="1"/>
      <w:marLeft w:val="0"/>
      <w:marRight w:val="0"/>
      <w:marTop w:val="0"/>
      <w:marBottom w:val="0"/>
      <w:divBdr>
        <w:top w:val="none" w:sz="0" w:space="0" w:color="auto"/>
        <w:left w:val="none" w:sz="0" w:space="0" w:color="auto"/>
        <w:bottom w:val="none" w:sz="0" w:space="0" w:color="auto"/>
        <w:right w:val="none" w:sz="0" w:space="0" w:color="auto"/>
      </w:divBdr>
    </w:div>
    <w:div w:id="934676698">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5478485">
      <w:bodyDiv w:val="1"/>
      <w:marLeft w:val="0"/>
      <w:marRight w:val="0"/>
      <w:marTop w:val="0"/>
      <w:marBottom w:val="0"/>
      <w:divBdr>
        <w:top w:val="none" w:sz="0" w:space="0" w:color="auto"/>
        <w:left w:val="none" w:sz="0" w:space="0" w:color="auto"/>
        <w:bottom w:val="none" w:sz="0" w:space="0" w:color="auto"/>
        <w:right w:val="none" w:sz="0" w:space="0" w:color="auto"/>
      </w:divBdr>
    </w:div>
    <w:div w:id="935794079">
      <w:bodyDiv w:val="1"/>
      <w:marLeft w:val="0"/>
      <w:marRight w:val="0"/>
      <w:marTop w:val="0"/>
      <w:marBottom w:val="0"/>
      <w:divBdr>
        <w:top w:val="none" w:sz="0" w:space="0" w:color="auto"/>
        <w:left w:val="none" w:sz="0" w:space="0" w:color="auto"/>
        <w:bottom w:val="none" w:sz="0" w:space="0" w:color="auto"/>
        <w:right w:val="none" w:sz="0" w:space="0" w:color="auto"/>
      </w:divBdr>
    </w:div>
    <w:div w:id="935944410">
      <w:bodyDiv w:val="1"/>
      <w:marLeft w:val="0"/>
      <w:marRight w:val="0"/>
      <w:marTop w:val="0"/>
      <w:marBottom w:val="0"/>
      <w:divBdr>
        <w:top w:val="none" w:sz="0" w:space="0" w:color="auto"/>
        <w:left w:val="none" w:sz="0" w:space="0" w:color="auto"/>
        <w:bottom w:val="none" w:sz="0" w:space="0" w:color="auto"/>
        <w:right w:val="none" w:sz="0" w:space="0" w:color="auto"/>
      </w:divBdr>
    </w:div>
    <w:div w:id="936135687">
      <w:bodyDiv w:val="1"/>
      <w:marLeft w:val="0"/>
      <w:marRight w:val="0"/>
      <w:marTop w:val="0"/>
      <w:marBottom w:val="0"/>
      <w:divBdr>
        <w:top w:val="none" w:sz="0" w:space="0" w:color="auto"/>
        <w:left w:val="none" w:sz="0" w:space="0" w:color="auto"/>
        <w:bottom w:val="none" w:sz="0" w:space="0" w:color="auto"/>
        <w:right w:val="none" w:sz="0" w:space="0" w:color="auto"/>
      </w:divBdr>
    </w:div>
    <w:div w:id="936182108">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6987969">
      <w:bodyDiv w:val="1"/>
      <w:marLeft w:val="0"/>
      <w:marRight w:val="0"/>
      <w:marTop w:val="0"/>
      <w:marBottom w:val="0"/>
      <w:divBdr>
        <w:top w:val="none" w:sz="0" w:space="0" w:color="auto"/>
        <w:left w:val="none" w:sz="0" w:space="0" w:color="auto"/>
        <w:bottom w:val="none" w:sz="0" w:space="0" w:color="auto"/>
        <w:right w:val="none" w:sz="0" w:space="0" w:color="auto"/>
      </w:divBdr>
    </w:div>
    <w:div w:id="937101757">
      <w:bodyDiv w:val="1"/>
      <w:marLeft w:val="0"/>
      <w:marRight w:val="0"/>
      <w:marTop w:val="0"/>
      <w:marBottom w:val="0"/>
      <w:divBdr>
        <w:top w:val="none" w:sz="0" w:space="0" w:color="auto"/>
        <w:left w:val="none" w:sz="0" w:space="0" w:color="auto"/>
        <w:bottom w:val="none" w:sz="0" w:space="0" w:color="auto"/>
        <w:right w:val="none" w:sz="0" w:space="0" w:color="auto"/>
      </w:divBdr>
    </w:div>
    <w:div w:id="937178921">
      <w:bodyDiv w:val="1"/>
      <w:marLeft w:val="0"/>
      <w:marRight w:val="0"/>
      <w:marTop w:val="0"/>
      <w:marBottom w:val="0"/>
      <w:divBdr>
        <w:top w:val="none" w:sz="0" w:space="0" w:color="auto"/>
        <w:left w:val="none" w:sz="0" w:space="0" w:color="auto"/>
        <w:bottom w:val="none" w:sz="0" w:space="0" w:color="auto"/>
        <w:right w:val="none" w:sz="0" w:space="0" w:color="auto"/>
      </w:divBdr>
    </w:div>
    <w:div w:id="937906171">
      <w:bodyDiv w:val="1"/>
      <w:marLeft w:val="0"/>
      <w:marRight w:val="0"/>
      <w:marTop w:val="0"/>
      <w:marBottom w:val="0"/>
      <w:divBdr>
        <w:top w:val="none" w:sz="0" w:space="0" w:color="auto"/>
        <w:left w:val="none" w:sz="0" w:space="0" w:color="auto"/>
        <w:bottom w:val="none" w:sz="0" w:space="0" w:color="auto"/>
        <w:right w:val="none" w:sz="0" w:space="0" w:color="auto"/>
      </w:divBdr>
    </w:div>
    <w:div w:id="938173436">
      <w:bodyDiv w:val="1"/>
      <w:marLeft w:val="0"/>
      <w:marRight w:val="0"/>
      <w:marTop w:val="0"/>
      <w:marBottom w:val="0"/>
      <w:divBdr>
        <w:top w:val="none" w:sz="0" w:space="0" w:color="auto"/>
        <w:left w:val="none" w:sz="0" w:space="0" w:color="auto"/>
        <w:bottom w:val="none" w:sz="0" w:space="0" w:color="auto"/>
        <w:right w:val="none" w:sz="0" w:space="0" w:color="auto"/>
      </w:divBdr>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09627">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38829330">
      <w:bodyDiv w:val="1"/>
      <w:marLeft w:val="0"/>
      <w:marRight w:val="0"/>
      <w:marTop w:val="0"/>
      <w:marBottom w:val="0"/>
      <w:divBdr>
        <w:top w:val="none" w:sz="0" w:space="0" w:color="auto"/>
        <w:left w:val="none" w:sz="0" w:space="0" w:color="auto"/>
        <w:bottom w:val="none" w:sz="0" w:space="0" w:color="auto"/>
        <w:right w:val="none" w:sz="0" w:space="0" w:color="auto"/>
      </w:divBdr>
    </w:div>
    <w:div w:id="940339279">
      <w:bodyDiv w:val="1"/>
      <w:marLeft w:val="0"/>
      <w:marRight w:val="0"/>
      <w:marTop w:val="0"/>
      <w:marBottom w:val="0"/>
      <w:divBdr>
        <w:top w:val="none" w:sz="0" w:space="0" w:color="auto"/>
        <w:left w:val="none" w:sz="0" w:space="0" w:color="auto"/>
        <w:bottom w:val="none" w:sz="0" w:space="0" w:color="auto"/>
        <w:right w:val="none" w:sz="0" w:space="0" w:color="auto"/>
      </w:divBdr>
    </w:div>
    <w:div w:id="940339929">
      <w:bodyDiv w:val="1"/>
      <w:marLeft w:val="0"/>
      <w:marRight w:val="0"/>
      <w:marTop w:val="0"/>
      <w:marBottom w:val="0"/>
      <w:divBdr>
        <w:top w:val="none" w:sz="0" w:space="0" w:color="auto"/>
        <w:left w:val="none" w:sz="0" w:space="0" w:color="auto"/>
        <w:bottom w:val="none" w:sz="0" w:space="0" w:color="auto"/>
        <w:right w:val="none" w:sz="0" w:space="0" w:color="auto"/>
      </w:divBdr>
    </w:div>
    <w:div w:id="940993486">
      <w:bodyDiv w:val="1"/>
      <w:marLeft w:val="0"/>
      <w:marRight w:val="0"/>
      <w:marTop w:val="0"/>
      <w:marBottom w:val="0"/>
      <w:divBdr>
        <w:top w:val="none" w:sz="0" w:space="0" w:color="auto"/>
        <w:left w:val="none" w:sz="0" w:space="0" w:color="auto"/>
        <w:bottom w:val="none" w:sz="0" w:space="0" w:color="auto"/>
        <w:right w:val="none" w:sz="0" w:space="0" w:color="auto"/>
      </w:divBdr>
    </w:div>
    <w:div w:id="941573331">
      <w:bodyDiv w:val="1"/>
      <w:marLeft w:val="0"/>
      <w:marRight w:val="0"/>
      <w:marTop w:val="0"/>
      <w:marBottom w:val="0"/>
      <w:divBdr>
        <w:top w:val="none" w:sz="0" w:space="0" w:color="auto"/>
        <w:left w:val="none" w:sz="0" w:space="0" w:color="auto"/>
        <w:bottom w:val="none" w:sz="0" w:space="0" w:color="auto"/>
        <w:right w:val="none" w:sz="0" w:space="0" w:color="auto"/>
      </w:divBdr>
    </w:div>
    <w:div w:id="941959056">
      <w:bodyDiv w:val="1"/>
      <w:marLeft w:val="0"/>
      <w:marRight w:val="0"/>
      <w:marTop w:val="0"/>
      <w:marBottom w:val="0"/>
      <w:divBdr>
        <w:top w:val="none" w:sz="0" w:space="0" w:color="auto"/>
        <w:left w:val="none" w:sz="0" w:space="0" w:color="auto"/>
        <w:bottom w:val="none" w:sz="0" w:space="0" w:color="auto"/>
        <w:right w:val="none" w:sz="0" w:space="0" w:color="auto"/>
      </w:divBdr>
    </w:div>
    <w:div w:id="942037328">
      <w:bodyDiv w:val="1"/>
      <w:marLeft w:val="0"/>
      <w:marRight w:val="0"/>
      <w:marTop w:val="0"/>
      <w:marBottom w:val="0"/>
      <w:divBdr>
        <w:top w:val="none" w:sz="0" w:space="0" w:color="auto"/>
        <w:left w:val="none" w:sz="0" w:space="0" w:color="auto"/>
        <w:bottom w:val="none" w:sz="0" w:space="0" w:color="auto"/>
        <w:right w:val="none" w:sz="0" w:space="0" w:color="auto"/>
      </w:divBdr>
    </w:div>
    <w:div w:id="942107724">
      <w:bodyDiv w:val="1"/>
      <w:marLeft w:val="0"/>
      <w:marRight w:val="0"/>
      <w:marTop w:val="0"/>
      <w:marBottom w:val="0"/>
      <w:divBdr>
        <w:top w:val="none" w:sz="0" w:space="0" w:color="auto"/>
        <w:left w:val="none" w:sz="0" w:space="0" w:color="auto"/>
        <w:bottom w:val="none" w:sz="0" w:space="0" w:color="auto"/>
        <w:right w:val="none" w:sz="0" w:space="0" w:color="auto"/>
      </w:divBdr>
    </w:div>
    <w:div w:id="942155361">
      <w:bodyDiv w:val="1"/>
      <w:marLeft w:val="0"/>
      <w:marRight w:val="0"/>
      <w:marTop w:val="0"/>
      <w:marBottom w:val="0"/>
      <w:divBdr>
        <w:top w:val="none" w:sz="0" w:space="0" w:color="auto"/>
        <w:left w:val="none" w:sz="0" w:space="0" w:color="auto"/>
        <w:bottom w:val="none" w:sz="0" w:space="0" w:color="auto"/>
        <w:right w:val="none" w:sz="0" w:space="0" w:color="auto"/>
      </w:divBdr>
    </w:div>
    <w:div w:id="942304672">
      <w:bodyDiv w:val="1"/>
      <w:marLeft w:val="0"/>
      <w:marRight w:val="0"/>
      <w:marTop w:val="0"/>
      <w:marBottom w:val="0"/>
      <w:divBdr>
        <w:top w:val="none" w:sz="0" w:space="0" w:color="auto"/>
        <w:left w:val="none" w:sz="0" w:space="0" w:color="auto"/>
        <w:bottom w:val="none" w:sz="0" w:space="0" w:color="auto"/>
        <w:right w:val="none" w:sz="0" w:space="0" w:color="auto"/>
      </w:divBdr>
    </w:div>
    <w:div w:id="942490706">
      <w:bodyDiv w:val="1"/>
      <w:marLeft w:val="0"/>
      <w:marRight w:val="0"/>
      <w:marTop w:val="0"/>
      <w:marBottom w:val="0"/>
      <w:divBdr>
        <w:top w:val="none" w:sz="0" w:space="0" w:color="auto"/>
        <w:left w:val="none" w:sz="0" w:space="0" w:color="auto"/>
        <w:bottom w:val="none" w:sz="0" w:space="0" w:color="auto"/>
        <w:right w:val="none" w:sz="0" w:space="0" w:color="auto"/>
      </w:divBdr>
    </w:div>
    <w:div w:id="943003855">
      <w:bodyDiv w:val="1"/>
      <w:marLeft w:val="0"/>
      <w:marRight w:val="0"/>
      <w:marTop w:val="0"/>
      <w:marBottom w:val="0"/>
      <w:divBdr>
        <w:top w:val="none" w:sz="0" w:space="0" w:color="auto"/>
        <w:left w:val="none" w:sz="0" w:space="0" w:color="auto"/>
        <w:bottom w:val="none" w:sz="0" w:space="0" w:color="auto"/>
        <w:right w:val="none" w:sz="0" w:space="0" w:color="auto"/>
      </w:divBdr>
    </w:div>
    <w:div w:id="943196367">
      <w:bodyDiv w:val="1"/>
      <w:marLeft w:val="0"/>
      <w:marRight w:val="0"/>
      <w:marTop w:val="0"/>
      <w:marBottom w:val="0"/>
      <w:divBdr>
        <w:top w:val="none" w:sz="0" w:space="0" w:color="auto"/>
        <w:left w:val="none" w:sz="0" w:space="0" w:color="auto"/>
        <w:bottom w:val="none" w:sz="0" w:space="0" w:color="auto"/>
        <w:right w:val="none" w:sz="0" w:space="0" w:color="auto"/>
      </w:divBdr>
    </w:div>
    <w:div w:id="943608254">
      <w:bodyDiv w:val="1"/>
      <w:marLeft w:val="0"/>
      <w:marRight w:val="0"/>
      <w:marTop w:val="0"/>
      <w:marBottom w:val="0"/>
      <w:divBdr>
        <w:top w:val="none" w:sz="0" w:space="0" w:color="auto"/>
        <w:left w:val="none" w:sz="0" w:space="0" w:color="auto"/>
        <w:bottom w:val="none" w:sz="0" w:space="0" w:color="auto"/>
        <w:right w:val="none" w:sz="0" w:space="0" w:color="auto"/>
      </w:divBdr>
    </w:div>
    <w:div w:id="943613351">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4308411">
      <w:bodyDiv w:val="1"/>
      <w:marLeft w:val="0"/>
      <w:marRight w:val="0"/>
      <w:marTop w:val="0"/>
      <w:marBottom w:val="0"/>
      <w:divBdr>
        <w:top w:val="none" w:sz="0" w:space="0" w:color="auto"/>
        <w:left w:val="none" w:sz="0" w:space="0" w:color="auto"/>
        <w:bottom w:val="none" w:sz="0" w:space="0" w:color="auto"/>
        <w:right w:val="none" w:sz="0" w:space="0" w:color="auto"/>
      </w:divBdr>
    </w:div>
    <w:div w:id="944655360">
      <w:bodyDiv w:val="1"/>
      <w:marLeft w:val="0"/>
      <w:marRight w:val="0"/>
      <w:marTop w:val="0"/>
      <w:marBottom w:val="0"/>
      <w:divBdr>
        <w:top w:val="none" w:sz="0" w:space="0" w:color="auto"/>
        <w:left w:val="none" w:sz="0" w:space="0" w:color="auto"/>
        <w:bottom w:val="none" w:sz="0" w:space="0" w:color="auto"/>
        <w:right w:val="none" w:sz="0" w:space="0" w:color="auto"/>
      </w:divBdr>
    </w:div>
    <w:div w:id="944776913">
      <w:bodyDiv w:val="1"/>
      <w:marLeft w:val="0"/>
      <w:marRight w:val="0"/>
      <w:marTop w:val="0"/>
      <w:marBottom w:val="0"/>
      <w:divBdr>
        <w:top w:val="none" w:sz="0" w:space="0" w:color="auto"/>
        <w:left w:val="none" w:sz="0" w:space="0" w:color="auto"/>
        <w:bottom w:val="none" w:sz="0" w:space="0" w:color="auto"/>
        <w:right w:val="none" w:sz="0" w:space="0" w:color="auto"/>
      </w:divBdr>
      <w:divsChild>
        <w:div w:id="1713190838">
          <w:marLeft w:val="0"/>
          <w:marRight w:val="0"/>
          <w:marTop w:val="0"/>
          <w:marBottom w:val="0"/>
          <w:divBdr>
            <w:top w:val="none" w:sz="0" w:space="0" w:color="auto"/>
            <w:left w:val="none" w:sz="0" w:space="0" w:color="auto"/>
            <w:bottom w:val="none" w:sz="0" w:space="0" w:color="auto"/>
            <w:right w:val="none" w:sz="0" w:space="0" w:color="auto"/>
          </w:divBdr>
        </w:div>
        <w:div w:id="1468860752">
          <w:marLeft w:val="0"/>
          <w:marRight w:val="0"/>
          <w:marTop w:val="0"/>
          <w:marBottom w:val="0"/>
          <w:divBdr>
            <w:top w:val="none" w:sz="0" w:space="0" w:color="auto"/>
            <w:left w:val="none" w:sz="0" w:space="0" w:color="auto"/>
            <w:bottom w:val="none" w:sz="0" w:space="0" w:color="auto"/>
            <w:right w:val="none" w:sz="0" w:space="0" w:color="auto"/>
          </w:divBdr>
        </w:div>
        <w:div w:id="1232694534">
          <w:marLeft w:val="0"/>
          <w:marRight w:val="0"/>
          <w:marTop w:val="0"/>
          <w:marBottom w:val="0"/>
          <w:divBdr>
            <w:top w:val="none" w:sz="0" w:space="0" w:color="auto"/>
            <w:left w:val="none" w:sz="0" w:space="0" w:color="auto"/>
            <w:bottom w:val="none" w:sz="0" w:space="0" w:color="auto"/>
            <w:right w:val="none" w:sz="0" w:space="0" w:color="auto"/>
          </w:divBdr>
        </w:div>
        <w:div w:id="911086135">
          <w:marLeft w:val="0"/>
          <w:marRight w:val="0"/>
          <w:marTop w:val="0"/>
          <w:marBottom w:val="0"/>
          <w:divBdr>
            <w:top w:val="none" w:sz="0" w:space="0" w:color="auto"/>
            <w:left w:val="none" w:sz="0" w:space="0" w:color="auto"/>
            <w:bottom w:val="none" w:sz="0" w:space="0" w:color="auto"/>
            <w:right w:val="none" w:sz="0" w:space="0" w:color="auto"/>
          </w:divBdr>
        </w:div>
        <w:div w:id="1370495354">
          <w:marLeft w:val="0"/>
          <w:marRight w:val="0"/>
          <w:marTop w:val="0"/>
          <w:marBottom w:val="0"/>
          <w:divBdr>
            <w:top w:val="none" w:sz="0" w:space="0" w:color="auto"/>
            <w:left w:val="none" w:sz="0" w:space="0" w:color="auto"/>
            <w:bottom w:val="none" w:sz="0" w:space="0" w:color="auto"/>
            <w:right w:val="none" w:sz="0" w:space="0" w:color="auto"/>
          </w:divBdr>
        </w:div>
        <w:div w:id="1652951902">
          <w:marLeft w:val="0"/>
          <w:marRight w:val="0"/>
          <w:marTop w:val="0"/>
          <w:marBottom w:val="0"/>
          <w:divBdr>
            <w:top w:val="none" w:sz="0" w:space="0" w:color="auto"/>
            <w:left w:val="none" w:sz="0" w:space="0" w:color="auto"/>
            <w:bottom w:val="none" w:sz="0" w:space="0" w:color="auto"/>
            <w:right w:val="none" w:sz="0" w:space="0" w:color="auto"/>
          </w:divBdr>
        </w:div>
        <w:div w:id="503982135">
          <w:marLeft w:val="0"/>
          <w:marRight w:val="0"/>
          <w:marTop w:val="0"/>
          <w:marBottom w:val="0"/>
          <w:divBdr>
            <w:top w:val="none" w:sz="0" w:space="0" w:color="auto"/>
            <w:left w:val="none" w:sz="0" w:space="0" w:color="auto"/>
            <w:bottom w:val="none" w:sz="0" w:space="0" w:color="auto"/>
            <w:right w:val="none" w:sz="0" w:space="0" w:color="auto"/>
          </w:divBdr>
        </w:div>
        <w:div w:id="1699625391">
          <w:marLeft w:val="0"/>
          <w:marRight w:val="0"/>
          <w:marTop w:val="0"/>
          <w:marBottom w:val="0"/>
          <w:divBdr>
            <w:top w:val="none" w:sz="0" w:space="0" w:color="auto"/>
            <w:left w:val="none" w:sz="0" w:space="0" w:color="auto"/>
            <w:bottom w:val="none" w:sz="0" w:space="0" w:color="auto"/>
            <w:right w:val="none" w:sz="0" w:space="0" w:color="auto"/>
          </w:divBdr>
        </w:div>
        <w:div w:id="1981493718">
          <w:marLeft w:val="0"/>
          <w:marRight w:val="0"/>
          <w:marTop w:val="0"/>
          <w:marBottom w:val="0"/>
          <w:divBdr>
            <w:top w:val="none" w:sz="0" w:space="0" w:color="auto"/>
            <w:left w:val="none" w:sz="0" w:space="0" w:color="auto"/>
            <w:bottom w:val="none" w:sz="0" w:space="0" w:color="auto"/>
            <w:right w:val="none" w:sz="0" w:space="0" w:color="auto"/>
          </w:divBdr>
        </w:div>
        <w:div w:id="2051607754">
          <w:marLeft w:val="0"/>
          <w:marRight w:val="0"/>
          <w:marTop w:val="0"/>
          <w:marBottom w:val="0"/>
          <w:divBdr>
            <w:top w:val="none" w:sz="0" w:space="0" w:color="auto"/>
            <w:left w:val="none" w:sz="0" w:space="0" w:color="auto"/>
            <w:bottom w:val="none" w:sz="0" w:space="0" w:color="auto"/>
            <w:right w:val="none" w:sz="0" w:space="0" w:color="auto"/>
          </w:divBdr>
        </w:div>
        <w:div w:id="539634155">
          <w:marLeft w:val="0"/>
          <w:marRight w:val="0"/>
          <w:marTop w:val="0"/>
          <w:marBottom w:val="0"/>
          <w:divBdr>
            <w:top w:val="none" w:sz="0" w:space="0" w:color="auto"/>
            <w:left w:val="none" w:sz="0" w:space="0" w:color="auto"/>
            <w:bottom w:val="none" w:sz="0" w:space="0" w:color="auto"/>
            <w:right w:val="none" w:sz="0" w:space="0" w:color="auto"/>
          </w:divBdr>
        </w:div>
        <w:div w:id="954794999">
          <w:marLeft w:val="0"/>
          <w:marRight w:val="0"/>
          <w:marTop w:val="0"/>
          <w:marBottom w:val="0"/>
          <w:divBdr>
            <w:top w:val="none" w:sz="0" w:space="0" w:color="auto"/>
            <w:left w:val="none" w:sz="0" w:space="0" w:color="auto"/>
            <w:bottom w:val="none" w:sz="0" w:space="0" w:color="auto"/>
            <w:right w:val="none" w:sz="0" w:space="0" w:color="auto"/>
          </w:divBdr>
        </w:div>
        <w:div w:id="282469885">
          <w:marLeft w:val="0"/>
          <w:marRight w:val="0"/>
          <w:marTop w:val="0"/>
          <w:marBottom w:val="0"/>
          <w:divBdr>
            <w:top w:val="none" w:sz="0" w:space="0" w:color="auto"/>
            <w:left w:val="none" w:sz="0" w:space="0" w:color="auto"/>
            <w:bottom w:val="none" w:sz="0" w:space="0" w:color="auto"/>
            <w:right w:val="none" w:sz="0" w:space="0" w:color="auto"/>
          </w:divBdr>
        </w:div>
        <w:div w:id="1800873215">
          <w:marLeft w:val="0"/>
          <w:marRight w:val="0"/>
          <w:marTop w:val="0"/>
          <w:marBottom w:val="0"/>
          <w:divBdr>
            <w:top w:val="none" w:sz="0" w:space="0" w:color="auto"/>
            <w:left w:val="none" w:sz="0" w:space="0" w:color="auto"/>
            <w:bottom w:val="none" w:sz="0" w:space="0" w:color="auto"/>
            <w:right w:val="none" w:sz="0" w:space="0" w:color="auto"/>
          </w:divBdr>
        </w:div>
        <w:div w:id="1283924489">
          <w:marLeft w:val="0"/>
          <w:marRight w:val="0"/>
          <w:marTop w:val="0"/>
          <w:marBottom w:val="0"/>
          <w:divBdr>
            <w:top w:val="none" w:sz="0" w:space="0" w:color="auto"/>
            <w:left w:val="none" w:sz="0" w:space="0" w:color="auto"/>
            <w:bottom w:val="none" w:sz="0" w:space="0" w:color="auto"/>
            <w:right w:val="none" w:sz="0" w:space="0" w:color="auto"/>
          </w:divBdr>
        </w:div>
        <w:div w:id="1051267893">
          <w:marLeft w:val="0"/>
          <w:marRight w:val="0"/>
          <w:marTop w:val="0"/>
          <w:marBottom w:val="0"/>
          <w:divBdr>
            <w:top w:val="none" w:sz="0" w:space="0" w:color="auto"/>
            <w:left w:val="none" w:sz="0" w:space="0" w:color="auto"/>
            <w:bottom w:val="none" w:sz="0" w:space="0" w:color="auto"/>
            <w:right w:val="none" w:sz="0" w:space="0" w:color="auto"/>
          </w:divBdr>
        </w:div>
        <w:div w:id="1608855157">
          <w:marLeft w:val="0"/>
          <w:marRight w:val="0"/>
          <w:marTop w:val="0"/>
          <w:marBottom w:val="0"/>
          <w:divBdr>
            <w:top w:val="none" w:sz="0" w:space="0" w:color="auto"/>
            <w:left w:val="none" w:sz="0" w:space="0" w:color="auto"/>
            <w:bottom w:val="none" w:sz="0" w:space="0" w:color="auto"/>
            <w:right w:val="none" w:sz="0" w:space="0" w:color="auto"/>
          </w:divBdr>
        </w:div>
        <w:div w:id="1334800872">
          <w:marLeft w:val="0"/>
          <w:marRight w:val="0"/>
          <w:marTop w:val="0"/>
          <w:marBottom w:val="0"/>
          <w:divBdr>
            <w:top w:val="none" w:sz="0" w:space="0" w:color="auto"/>
            <w:left w:val="none" w:sz="0" w:space="0" w:color="auto"/>
            <w:bottom w:val="none" w:sz="0" w:space="0" w:color="auto"/>
            <w:right w:val="none" w:sz="0" w:space="0" w:color="auto"/>
          </w:divBdr>
        </w:div>
        <w:div w:id="1984502686">
          <w:marLeft w:val="0"/>
          <w:marRight w:val="0"/>
          <w:marTop w:val="0"/>
          <w:marBottom w:val="0"/>
          <w:divBdr>
            <w:top w:val="none" w:sz="0" w:space="0" w:color="auto"/>
            <w:left w:val="none" w:sz="0" w:space="0" w:color="auto"/>
            <w:bottom w:val="none" w:sz="0" w:space="0" w:color="auto"/>
            <w:right w:val="none" w:sz="0" w:space="0" w:color="auto"/>
          </w:divBdr>
        </w:div>
        <w:div w:id="88043355">
          <w:marLeft w:val="0"/>
          <w:marRight w:val="0"/>
          <w:marTop w:val="0"/>
          <w:marBottom w:val="0"/>
          <w:divBdr>
            <w:top w:val="none" w:sz="0" w:space="0" w:color="auto"/>
            <w:left w:val="none" w:sz="0" w:space="0" w:color="auto"/>
            <w:bottom w:val="none" w:sz="0" w:space="0" w:color="auto"/>
            <w:right w:val="none" w:sz="0" w:space="0" w:color="auto"/>
          </w:divBdr>
        </w:div>
        <w:div w:id="237131023">
          <w:marLeft w:val="0"/>
          <w:marRight w:val="0"/>
          <w:marTop w:val="0"/>
          <w:marBottom w:val="0"/>
          <w:divBdr>
            <w:top w:val="none" w:sz="0" w:space="0" w:color="auto"/>
            <w:left w:val="none" w:sz="0" w:space="0" w:color="auto"/>
            <w:bottom w:val="none" w:sz="0" w:space="0" w:color="auto"/>
            <w:right w:val="none" w:sz="0" w:space="0" w:color="auto"/>
          </w:divBdr>
        </w:div>
        <w:div w:id="1028532873">
          <w:marLeft w:val="0"/>
          <w:marRight w:val="0"/>
          <w:marTop w:val="0"/>
          <w:marBottom w:val="0"/>
          <w:divBdr>
            <w:top w:val="none" w:sz="0" w:space="0" w:color="auto"/>
            <w:left w:val="none" w:sz="0" w:space="0" w:color="auto"/>
            <w:bottom w:val="none" w:sz="0" w:space="0" w:color="auto"/>
            <w:right w:val="none" w:sz="0" w:space="0" w:color="auto"/>
          </w:divBdr>
        </w:div>
        <w:div w:id="1460956733">
          <w:marLeft w:val="0"/>
          <w:marRight w:val="0"/>
          <w:marTop w:val="0"/>
          <w:marBottom w:val="0"/>
          <w:divBdr>
            <w:top w:val="none" w:sz="0" w:space="0" w:color="auto"/>
            <w:left w:val="none" w:sz="0" w:space="0" w:color="auto"/>
            <w:bottom w:val="none" w:sz="0" w:space="0" w:color="auto"/>
            <w:right w:val="none" w:sz="0" w:space="0" w:color="auto"/>
          </w:divBdr>
        </w:div>
        <w:div w:id="1361468534">
          <w:marLeft w:val="0"/>
          <w:marRight w:val="0"/>
          <w:marTop w:val="0"/>
          <w:marBottom w:val="0"/>
          <w:divBdr>
            <w:top w:val="none" w:sz="0" w:space="0" w:color="auto"/>
            <w:left w:val="none" w:sz="0" w:space="0" w:color="auto"/>
            <w:bottom w:val="none" w:sz="0" w:space="0" w:color="auto"/>
            <w:right w:val="none" w:sz="0" w:space="0" w:color="auto"/>
          </w:divBdr>
        </w:div>
        <w:div w:id="976883969">
          <w:marLeft w:val="0"/>
          <w:marRight w:val="0"/>
          <w:marTop w:val="0"/>
          <w:marBottom w:val="0"/>
          <w:divBdr>
            <w:top w:val="none" w:sz="0" w:space="0" w:color="auto"/>
            <w:left w:val="none" w:sz="0" w:space="0" w:color="auto"/>
            <w:bottom w:val="none" w:sz="0" w:space="0" w:color="auto"/>
            <w:right w:val="none" w:sz="0" w:space="0" w:color="auto"/>
          </w:divBdr>
        </w:div>
        <w:div w:id="1643734572">
          <w:marLeft w:val="0"/>
          <w:marRight w:val="0"/>
          <w:marTop w:val="0"/>
          <w:marBottom w:val="0"/>
          <w:divBdr>
            <w:top w:val="none" w:sz="0" w:space="0" w:color="auto"/>
            <w:left w:val="none" w:sz="0" w:space="0" w:color="auto"/>
            <w:bottom w:val="none" w:sz="0" w:space="0" w:color="auto"/>
            <w:right w:val="none" w:sz="0" w:space="0" w:color="auto"/>
          </w:divBdr>
        </w:div>
        <w:div w:id="1096634259">
          <w:marLeft w:val="0"/>
          <w:marRight w:val="0"/>
          <w:marTop w:val="0"/>
          <w:marBottom w:val="0"/>
          <w:divBdr>
            <w:top w:val="none" w:sz="0" w:space="0" w:color="auto"/>
            <w:left w:val="none" w:sz="0" w:space="0" w:color="auto"/>
            <w:bottom w:val="none" w:sz="0" w:space="0" w:color="auto"/>
            <w:right w:val="none" w:sz="0" w:space="0" w:color="auto"/>
          </w:divBdr>
        </w:div>
        <w:div w:id="1733768784">
          <w:marLeft w:val="0"/>
          <w:marRight w:val="0"/>
          <w:marTop w:val="0"/>
          <w:marBottom w:val="0"/>
          <w:divBdr>
            <w:top w:val="none" w:sz="0" w:space="0" w:color="auto"/>
            <w:left w:val="none" w:sz="0" w:space="0" w:color="auto"/>
            <w:bottom w:val="none" w:sz="0" w:space="0" w:color="auto"/>
            <w:right w:val="none" w:sz="0" w:space="0" w:color="auto"/>
          </w:divBdr>
        </w:div>
        <w:div w:id="853882173">
          <w:marLeft w:val="0"/>
          <w:marRight w:val="0"/>
          <w:marTop w:val="0"/>
          <w:marBottom w:val="0"/>
          <w:divBdr>
            <w:top w:val="none" w:sz="0" w:space="0" w:color="auto"/>
            <w:left w:val="none" w:sz="0" w:space="0" w:color="auto"/>
            <w:bottom w:val="none" w:sz="0" w:space="0" w:color="auto"/>
            <w:right w:val="none" w:sz="0" w:space="0" w:color="auto"/>
          </w:divBdr>
        </w:div>
        <w:div w:id="1870029730">
          <w:marLeft w:val="0"/>
          <w:marRight w:val="0"/>
          <w:marTop w:val="0"/>
          <w:marBottom w:val="0"/>
          <w:divBdr>
            <w:top w:val="none" w:sz="0" w:space="0" w:color="auto"/>
            <w:left w:val="none" w:sz="0" w:space="0" w:color="auto"/>
            <w:bottom w:val="none" w:sz="0" w:space="0" w:color="auto"/>
            <w:right w:val="none" w:sz="0" w:space="0" w:color="auto"/>
          </w:divBdr>
        </w:div>
        <w:div w:id="1732342922">
          <w:marLeft w:val="0"/>
          <w:marRight w:val="0"/>
          <w:marTop w:val="0"/>
          <w:marBottom w:val="0"/>
          <w:divBdr>
            <w:top w:val="none" w:sz="0" w:space="0" w:color="auto"/>
            <w:left w:val="none" w:sz="0" w:space="0" w:color="auto"/>
            <w:bottom w:val="none" w:sz="0" w:space="0" w:color="auto"/>
            <w:right w:val="none" w:sz="0" w:space="0" w:color="auto"/>
          </w:divBdr>
        </w:div>
        <w:div w:id="75051627">
          <w:marLeft w:val="0"/>
          <w:marRight w:val="0"/>
          <w:marTop w:val="0"/>
          <w:marBottom w:val="0"/>
          <w:divBdr>
            <w:top w:val="none" w:sz="0" w:space="0" w:color="auto"/>
            <w:left w:val="none" w:sz="0" w:space="0" w:color="auto"/>
            <w:bottom w:val="none" w:sz="0" w:space="0" w:color="auto"/>
            <w:right w:val="none" w:sz="0" w:space="0" w:color="auto"/>
          </w:divBdr>
        </w:div>
        <w:div w:id="931208266">
          <w:marLeft w:val="0"/>
          <w:marRight w:val="0"/>
          <w:marTop w:val="0"/>
          <w:marBottom w:val="0"/>
          <w:divBdr>
            <w:top w:val="none" w:sz="0" w:space="0" w:color="auto"/>
            <w:left w:val="none" w:sz="0" w:space="0" w:color="auto"/>
            <w:bottom w:val="none" w:sz="0" w:space="0" w:color="auto"/>
            <w:right w:val="none" w:sz="0" w:space="0" w:color="auto"/>
          </w:divBdr>
        </w:div>
        <w:div w:id="1095590269">
          <w:marLeft w:val="0"/>
          <w:marRight w:val="0"/>
          <w:marTop w:val="0"/>
          <w:marBottom w:val="0"/>
          <w:divBdr>
            <w:top w:val="none" w:sz="0" w:space="0" w:color="auto"/>
            <w:left w:val="none" w:sz="0" w:space="0" w:color="auto"/>
            <w:bottom w:val="none" w:sz="0" w:space="0" w:color="auto"/>
            <w:right w:val="none" w:sz="0" w:space="0" w:color="auto"/>
          </w:divBdr>
        </w:div>
        <w:div w:id="241523548">
          <w:marLeft w:val="0"/>
          <w:marRight w:val="0"/>
          <w:marTop w:val="0"/>
          <w:marBottom w:val="0"/>
          <w:divBdr>
            <w:top w:val="none" w:sz="0" w:space="0" w:color="auto"/>
            <w:left w:val="none" w:sz="0" w:space="0" w:color="auto"/>
            <w:bottom w:val="none" w:sz="0" w:space="0" w:color="auto"/>
            <w:right w:val="none" w:sz="0" w:space="0" w:color="auto"/>
          </w:divBdr>
        </w:div>
        <w:div w:id="1783496851">
          <w:marLeft w:val="0"/>
          <w:marRight w:val="0"/>
          <w:marTop w:val="0"/>
          <w:marBottom w:val="0"/>
          <w:divBdr>
            <w:top w:val="none" w:sz="0" w:space="0" w:color="auto"/>
            <w:left w:val="none" w:sz="0" w:space="0" w:color="auto"/>
            <w:bottom w:val="none" w:sz="0" w:space="0" w:color="auto"/>
            <w:right w:val="none" w:sz="0" w:space="0" w:color="auto"/>
          </w:divBdr>
        </w:div>
        <w:div w:id="478814896">
          <w:marLeft w:val="0"/>
          <w:marRight w:val="0"/>
          <w:marTop w:val="0"/>
          <w:marBottom w:val="0"/>
          <w:divBdr>
            <w:top w:val="none" w:sz="0" w:space="0" w:color="auto"/>
            <w:left w:val="none" w:sz="0" w:space="0" w:color="auto"/>
            <w:bottom w:val="none" w:sz="0" w:space="0" w:color="auto"/>
            <w:right w:val="none" w:sz="0" w:space="0" w:color="auto"/>
          </w:divBdr>
        </w:div>
        <w:div w:id="1488589824">
          <w:marLeft w:val="0"/>
          <w:marRight w:val="0"/>
          <w:marTop w:val="0"/>
          <w:marBottom w:val="0"/>
          <w:divBdr>
            <w:top w:val="none" w:sz="0" w:space="0" w:color="auto"/>
            <w:left w:val="none" w:sz="0" w:space="0" w:color="auto"/>
            <w:bottom w:val="none" w:sz="0" w:space="0" w:color="auto"/>
            <w:right w:val="none" w:sz="0" w:space="0" w:color="auto"/>
          </w:divBdr>
        </w:div>
        <w:div w:id="1447381660">
          <w:marLeft w:val="0"/>
          <w:marRight w:val="0"/>
          <w:marTop w:val="0"/>
          <w:marBottom w:val="0"/>
          <w:divBdr>
            <w:top w:val="none" w:sz="0" w:space="0" w:color="auto"/>
            <w:left w:val="none" w:sz="0" w:space="0" w:color="auto"/>
            <w:bottom w:val="none" w:sz="0" w:space="0" w:color="auto"/>
            <w:right w:val="none" w:sz="0" w:space="0" w:color="auto"/>
          </w:divBdr>
        </w:div>
        <w:div w:id="1304309476">
          <w:marLeft w:val="0"/>
          <w:marRight w:val="0"/>
          <w:marTop w:val="0"/>
          <w:marBottom w:val="0"/>
          <w:divBdr>
            <w:top w:val="none" w:sz="0" w:space="0" w:color="auto"/>
            <w:left w:val="none" w:sz="0" w:space="0" w:color="auto"/>
            <w:bottom w:val="none" w:sz="0" w:space="0" w:color="auto"/>
            <w:right w:val="none" w:sz="0" w:space="0" w:color="auto"/>
          </w:divBdr>
        </w:div>
        <w:div w:id="2086802917">
          <w:marLeft w:val="0"/>
          <w:marRight w:val="0"/>
          <w:marTop w:val="0"/>
          <w:marBottom w:val="0"/>
          <w:divBdr>
            <w:top w:val="none" w:sz="0" w:space="0" w:color="auto"/>
            <w:left w:val="none" w:sz="0" w:space="0" w:color="auto"/>
            <w:bottom w:val="none" w:sz="0" w:space="0" w:color="auto"/>
            <w:right w:val="none" w:sz="0" w:space="0" w:color="auto"/>
          </w:divBdr>
        </w:div>
        <w:div w:id="54285378">
          <w:marLeft w:val="0"/>
          <w:marRight w:val="0"/>
          <w:marTop w:val="0"/>
          <w:marBottom w:val="0"/>
          <w:divBdr>
            <w:top w:val="none" w:sz="0" w:space="0" w:color="auto"/>
            <w:left w:val="none" w:sz="0" w:space="0" w:color="auto"/>
            <w:bottom w:val="none" w:sz="0" w:space="0" w:color="auto"/>
            <w:right w:val="none" w:sz="0" w:space="0" w:color="auto"/>
          </w:divBdr>
        </w:div>
        <w:div w:id="195460634">
          <w:marLeft w:val="0"/>
          <w:marRight w:val="0"/>
          <w:marTop w:val="0"/>
          <w:marBottom w:val="0"/>
          <w:divBdr>
            <w:top w:val="none" w:sz="0" w:space="0" w:color="auto"/>
            <w:left w:val="none" w:sz="0" w:space="0" w:color="auto"/>
            <w:bottom w:val="none" w:sz="0" w:space="0" w:color="auto"/>
            <w:right w:val="none" w:sz="0" w:space="0" w:color="auto"/>
          </w:divBdr>
        </w:div>
        <w:div w:id="1351642276">
          <w:marLeft w:val="0"/>
          <w:marRight w:val="0"/>
          <w:marTop w:val="0"/>
          <w:marBottom w:val="0"/>
          <w:divBdr>
            <w:top w:val="none" w:sz="0" w:space="0" w:color="auto"/>
            <w:left w:val="none" w:sz="0" w:space="0" w:color="auto"/>
            <w:bottom w:val="none" w:sz="0" w:space="0" w:color="auto"/>
            <w:right w:val="none" w:sz="0" w:space="0" w:color="auto"/>
          </w:divBdr>
        </w:div>
        <w:div w:id="2365548">
          <w:marLeft w:val="0"/>
          <w:marRight w:val="0"/>
          <w:marTop w:val="0"/>
          <w:marBottom w:val="0"/>
          <w:divBdr>
            <w:top w:val="none" w:sz="0" w:space="0" w:color="auto"/>
            <w:left w:val="none" w:sz="0" w:space="0" w:color="auto"/>
            <w:bottom w:val="none" w:sz="0" w:space="0" w:color="auto"/>
            <w:right w:val="none" w:sz="0" w:space="0" w:color="auto"/>
          </w:divBdr>
        </w:div>
        <w:div w:id="95760879">
          <w:marLeft w:val="0"/>
          <w:marRight w:val="0"/>
          <w:marTop w:val="0"/>
          <w:marBottom w:val="0"/>
          <w:divBdr>
            <w:top w:val="none" w:sz="0" w:space="0" w:color="auto"/>
            <w:left w:val="none" w:sz="0" w:space="0" w:color="auto"/>
            <w:bottom w:val="none" w:sz="0" w:space="0" w:color="auto"/>
            <w:right w:val="none" w:sz="0" w:space="0" w:color="auto"/>
          </w:divBdr>
        </w:div>
        <w:div w:id="1022852792">
          <w:marLeft w:val="0"/>
          <w:marRight w:val="0"/>
          <w:marTop w:val="0"/>
          <w:marBottom w:val="0"/>
          <w:divBdr>
            <w:top w:val="none" w:sz="0" w:space="0" w:color="auto"/>
            <w:left w:val="none" w:sz="0" w:space="0" w:color="auto"/>
            <w:bottom w:val="none" w:sz="0" w:space="0" w:color="auto"/>
            <w:right w:val="none" w:sz="0" w:space="0" w:color="auto"/>
          </w:divBdr>
        </w:div>
        <w:div w:id="202401842">
          <w:marLeft w:val="0"/>
          <w:marRight w:val="0"/>
          <w:marTop w:val="0"/>
          <w:marBottom w:val="0"/>
          <w:divBdr>
            <w:top w:val="none" w:sz="0" w:space="0" w:color="auto"/>
            <w:left w:val="none" w:sz="0" w:space="0" w:color="auto"/>
            <w:bottom w:val="none" w:sz="0" w:space="0" w:color="auto"/>
            <w:right w:val="none" w:sz="0" w:space="0" w:color="auto"/>
          </w:divBdr>
        </w:div>
        <w:div w:id="1788618513">
          <w:marLeft w:val="0"/>
          <w:marRight w:val="0"/>
          <w:marTop w:val="0"/>
          <w:marBottom w:val="0"/>
          <w:divBdr>
            <w:top w:val="none" w:sz="0" w:space="0" w:color="auto"/>
            <w:left w:val="none" w:sz="0" w:space="0" w:color="auto"/>
            <w:bottom w:val="none" w:sz="0" w:space="0" w:color="auto"/>
            <w:right w:val="none" w:sz="0" w:space="0" w:color="auto"/>
          </w:divBdr>
        </w:div>
        <w:div w:id="967079970">
          <w:marLeft w:val="0"/>
          <w:marRight w:val="0"/>
          <w:marTop w:val="0"/>
          <w:marBottom w:val="0"/>
          <w:divBdr>
            <w:top w:val="none" w:sz="0" w:space="0" w:color="auto"/>
            <w:left w:val="none" w:sz="0" w:space="0" w:color="auto"/>
            <w:bottom w:val="none" w:sz="0" w:space="0" w:color="auto"/>
            <w:right w:val="none" w:sz="0" w:space="0" w:color="auto"/>
          </w:divBdr>
        </w:div>
        <w:div w:id="1573813704">
          <w:marLeft w:val="0"/>
          <w:marRight w:val="0"/>
          <w:marTop w:val="0"/>
          <w:marBottom w:val="0"/>
          <w:divBdr>
            <w:top w:val="none" w:sz="0" w:space="0" w:color="auto"/>
            <w:left w:val="none" w:sz="0" w:space="0" w:color="auto"/>
            <w:bottom w:val="none" w:sz="0" w:space="0" w:color="auto"/>
            <w:right w:val="none" w:sz="0" w:space="0" w:color="auto"/>
          </w:divBdr>
        </w:div>
        <w:div w:id="539829985">
          <w:marLeft w:val="0"/>
          <w:marRight w:val="0"/>
          <w:marTop w:val="0"/>
          <w:marBottom w:val="0"/>
          <w:divBdr>
            <w:top w:val="none" w:sz="0" w:space="0" w:color="auto"/>
            <w:left w:val="none" w:sz="0" w:space="0" w:color="auto"/>
            <w:bottom w:val="none" w:sz="0" w:space="0" w:color="auto"/>
            <w:right w:val="none" w:sz="0" w:space="0" w:color="auto"/>
          </w:divBdr>
        </w:div>
        <w:div w:id="649677767">
          <w:marLeft w:val="0"/>
          <w:marRight w:val="0"/>
          <w:marTop w:val="0"/>
          <w:marBottom w:val="0"/>
          <w:divBdr>
            <w:top w:val="none" w:sz="0" w:space="0" w:color="auto"/>
            <w:left w:val="none" w:sz="0" w:space="0" w:color="auto"/>
            <w:bottom w:val="none" w:sz="0" w:space="0" w:color="auto"/>
            <w:right w:val="none" w:sz="0" w:space="0" w:color="auto"/>
          </w:divBdr>
        </w:div>
        <w:div w:id="797339013">
          <w:marLeft w:val="0"/>
          <w:marRight w:val="0"/>
          <w:marTop w:val="0"/>
          <w:marBottom w:val="0"/>
          <w:divBdr>
            <w:top w:val="none" w:sz="0" w:space="0" w:color="auto"/>
            <w:left w:val="none" w:sz="0" w:space="0" w:color="auto"/>
            <w:bottom w:val="none" w:sz="0" w:space="0" w:color="auto"/>
            <w:right w:val="none" w:sz="0" w:space="0" w:color="auto"/>
          </w:divBdr>
        </w:div>
        <w:div w:id="964312963">
          <w:marLeft w:val="0"/>
          <w:marRight w:val="0"/>
          <w:marTop w:val="0"/>
          <w:marBottom w:val="0"/>
          <w:divBdr>
            <w:top w:val="none" w:sz="0" w:space="0" w:color="auto"/>
            <w:left w:val="none" w:sz="0" w:space="0" w:color="auto"/>
            <w:bottom w:val="none" w:sz="0" w:space="0" w:color="auto"/>
            <w:right w:val="none" w:sz="0" w:space="0" w:color="auto"/>
          </w:divBdr>
        </w:div>
        <w:div w:id="845632253">
          <w:marLeft w:val="0"/>
          <w:marRight w:val="0"/>
          <w:marTop w:val="0"/>
          <w:marBottom w:val="0"/>
          <w:divBdr>
            <w:top w:val="none" w:sz="0" w:space="0" w:color="auto"/>
            <w:left w:val="none" w:sz="0" w:space="0" w:color="auto"/>
            <w:bottom w:val="none" w:sz="0" w:space="0" w:color="auto"/>
            <w:right w:val="none" w:sz="0" w:space="0" w:color="auto"/>
          </w:divBdr>
        </w:div>
        <w:div w:id="1588073146">
          <w:marLeft w:val="0"/>
          <w:marRight w:val="0"/>
          <w:marTop w:val="0"/>
          <w:marBottom w:val="0"/>
          <w:divBdr>
            <w:top w:val="none" w:sz="0" w:space="0" w:color="auto"/>
            <w:left w:val="none" w:sz="0" w:space="0" w:color="auto"/>
            <w:bottom w:val="none" w:sz="0" w:space="0" w:color="auto"/>
            <w:right w:val="none" w:sz="0" w:space="0" w:color="auto"/>
          </w:divBdr>
        </w:div>
        <w:div w:id="2089841043">
          <w:marLeft w:val="0"/>
          <w:marRight w:val="0"/>
          <w:marTop w:val="0"/>
          <w:marBottom w:val="0"/>
          <w:divBdr>
            <w:top w:val="none" w:sz="0" w:space="0" w:color="auto"/>
            <w:left w:val="none" w:sz="0" w:space="0" w:color="auto"/>
            <w:bottom w:val="none" w:sz="0" w:space="0" w:color="auto"/>
            <w:right w:val="none" w:sz="0" w:space="0" w:color="auto"/>
          </w:divBdr>
        </w:div>
        <w:div w:id="1135370845">
          <w:marLeft w:val="0"/>
          <w:marRight w:val="0"/>
          <w:marTop w:val="0"/>
          <w:marBottom w:val="0"/>
          <w:divBdr>
            <w:top w:val="none" w:sz="0" w:space="0" w:color="auto"/>
            <w:left w:val="none" w:sz="0" w:space="0" w:color="auto"/>
            <w:bottom w:val="none" w:sz="0" w:space="0" w:color="auto"/>
            <w:right w:val="none" w:sz="0" w:space="0" w:color="auto"/>
          </w:divBdr>
        </w:div>
        <w:div w:id="765659129">
          <w:marLeft w:val="0"/>
          <w:marRight w:val="0"/>
          <w:marTop w:val="0"/>
          <w:marBottom w:val="0"/>
          <w:divBdr>
            <w:top w:val="none" w:sz="0" w:space="0" w:color="auto"/>
            <w:left w:val="none" w:sz="0" w:space="0" w:color="auto"/>
            <w:bottom w:val="none" w:sz="0" w:space="0" w:color="auto"/>
            <w:right w:val="none" w:sz="0" w:space="0" w:color="auto"/>
          </w:divBdr>
        </w:div>
        <w:div w:id="1717268640">
          <w:marLeft w:val="0"/>
          <w:marRight w:val="0"/>
          <w:marTop w:val="0"/>
          <w:marBottom w:val="0"/>
          <w:divBdr>
            <w:top w:val="none" w:sz="0" w:space="0" w:color="auto"/>
            <w:left w:val="none" w:sz="0" w:space="0" w:color="auto"/>
            <w:bottom w:val="none" w:sz="0" w:space="0" w:color="auto"/>
            <w:right w:val="none" w:sz="0" w:space="0" w:color="auto"/>
          </w:divBdr>
        </w:div>
        <w:div w:id="1215657515">
          <w:marLeft w:val="0"/>
          <w:marRight w:val="0"/>
          <w:marTop w:val="0"/>
          <w:marBottom w:val="0"/>
          <w:divBdr>
            <w:top w:val="none" w:sz="0" w:space="0" w:color="auto"/>
            <w:left w:val="none" w:sz="0" w:space="0" w:color="auto"/>
            <w:bottom w:val="none" w:sz="0" w:space="0" w:color="auto"/>
            <w:right w:val="none" w:sz="0" w:space="0" w:color="auto"/>
          </w:divBdr>
        </w:div>
        <w:div w:id="114909086">
          <w:marLeft w:val="0"/>
          <w:marRight w:val="0"/>
          <w:marTop w:val="0"/>
          <w:marBottom w:val="0"/>
          <w:divBdr>
            <w:top w:val="none" w:sz="0" w:space="0" w:color="auto"/>
            <w:left w:val="none" w:sz="0" w:space="0" w:color="auto"/>
            <w:bottom w:val="none" w:sz="0" w:space="0" w:color="auto"/>
            <w:right w:val="none" w:sz="0" w:space="0" w:color="auto"/>
          </w:divBdr>
        </w:div>
        <w:div w:id="1160467067">
          <w:marLeft w:val="0"/>
          <w:marRight w:val="0"/>
          <w:marTop w:val="0"/>
          <w:marBottom w:val="0"/>
          <w:divBdr>
            <w:top w:val="none" w:sz="0" w:space="0" w:color="auto"/>
            <w:left w:val="none" w:sz="0" w:space="0" w:color="auto"/>
            <w:bottom w:val="none" w:sz="0" w:space="0" w:color="auto"/>
            <w:right w:val="none" w:sz="0" w:space="0" w:color="auto"/>
          </w:divBdr>
        </w:div>
        <w:div w:id="1251894684">
          <w:marLeft w:val="0"/>
          <w:marRight w:val="0"/>
          <w:marTop w:val="0"/>
          <w:marBottom w:val="0"/>
          <w:divBdr>
            <w:top w:val="none" w:sz="0" w:space="0" w:color="auto"/>
            <w:left w:val="none" w:sz="0" w:space="0" w:color="auto"/>
            <w:bottom w:val="none" w:sz="0" w:space="0" w:color="auto"/>
            <w:right w:val="none" w:sz="0" w:space="0" w:color="auto"/>
          </w:divBdr>
        </w:div>
        <w:div w:id="942881281">
          <w:marLeft w:val="0"/>
          <w:marRight w:val="0"/>
          <w:marTop w:val="0"/>
          <w:marBottom w:val="0"/>
          <w:divBdr>
            <w:top w:val="none" w:sz="0" w:space="0" w:color="auto"/>
            <w:left w:val="none" w:sz="0" w:space="0" w:color="auto"/>
            <w:bottom w:val="none" w:sz="0" w:space="0" w:color="auto"/>
            <w:right w:val="none" w:sz="0" w:space="0" w:color="auto"/>
          </w:divBdr>
        </w:div>
        <w:div w:id="1215921731">
          <w:marLeft w:val="0"/>
          <w:marRight w:val="0"/>
          <w:marTop w:val="0"/>
          <w:marBottom w:val="0"/>
          <w:divBdr>
            <w:top w:val="none" w:sz="0" w:space="0" w:color="auto"/>
            <w:left w:val="none" w:sz="0" w:space="0" w:color="auto"/>
            <w:bottom w:val="none" w:sz="0" w:space="0" w:color="auto"/>
            <w:right w:val="none" w:sz="0" w:space="0" w:color="auto"/>
          </w:divBdr>
        </w:div>
        <w:div w:id="2036232194">
          <w:marLeft w:val="0"/>
          <w:marRight w:val="0"/>
          <w:marTop w:val="0"/>
          <w:marBottom w:val="0"/>
          <w:divBdr>
            <w:top w:val="none" w:sz="0" w:space="0" w:color="auto"/>
            <w:left w:val="none" w:sz="0" w:space="0" w:color="auto"/>
            <w:bottom w:val="none" w:sz="0" w:space="0" w:color="auto"/>
            <w:right w:val="none" w:sz="0" w:space="0" w:color="auto"/>
          </w:divBdr>
        </w:div>
        <w:div w:id="917902305">
          <w:marLeft w:val="0"/>
          <w:marRight w:val="0"/>
          <w:marTop w:val="0"/>
          <w:marBottom w:val="0"/>
          <w:divBdr>
            <w:top w:val="none" w:sz="0" w:space="0" w:color="auto"/>
            <w:left w:val="none" w:sz="0" w:space="0" w:color="auto"/>
            <w:bottom w:val="none" w:sz="0" w:space="0" w:color="auto"/>
            <w:right w:val="none" w:sz="0" w:space="0" w:color="auto"/>
          </w:divBdr>
        </w:div>
        <w:div w:id="985209293">
          <w:marLeft w:val="0"/>
          <w:marRight w:val="0"/>
          <w:marTop w:val="0"/>
          <w:marBottom w:val="0"/>
          <w:divBdr>
            <w:top w:val="none" w:sz="0" w:space="0" w:color="auto"/>
            <w:left w:val="none" w:sz="0" w:space="0" w:color="auto"/>
            <w:bottom w:val="none" w:sz="0" w:space="0" w:color="auto"/>
            <w:right w:val="none" w:sz="0" w:space="0" w:color="auto"/>
          </w:divBdr>
        </w:div>
        <w:div w:id="1371372661">
          <w:marLeft w:val="0"/>
          <w:marRight w:val="0"/>
          <w:marTop w:val="0"/>
          <w:marBottom w:val="0"/>
          <w:divBdr>
            <w:top w:val="none" w:sz="0" w:space="0" w:color="auto"/>
            <w:left w:val="none" w:sz="0" w:space="0" w:color="auto"/>
            <w:bottom w:val="none" w:sz="0" w:space="0" w:color="auto"/>
            <w:right w:val="none" w:sz="0" w:space="0" w:color="auto"/>
          </w:divBdr>
        </w:div>
        <w:div w:id="926692898">
          <w:marLeft w:val="0"/>
          <w:marRight w:val="0"/>
          <w:marTop w:val="0"/>
          <w:marBottom w:val="0"/>
          <w:divBdr>
            <w:top w:val="none" w:sz="0" w:space="0" w:color="auto"/>
            <w:left w:val="none" w:sz="0" w:space="0" w:color="auto"/>
            <w:bottom w:val="none" w:sz="0" w:space="0" w:color="auto"/>
            <w:right w:val="none" w:sz="0" w:space="0" w:color="auto"/>
          </w:divBdr>
        </w:div>
        <w:div w:id="1294361182">
          <w:marLeft w:val="0"/>
          <w:marRight w:val="0"/>
          <w:marTop w:val="0"/>
          <w:marBottom w:val="0"/>
          <w:divBdr>
            <w:top w:val="none" w:sz="0" w:space="0" w:color="auto"/>
            <w:left w:val="none" w:sz="0" w:space="0" w:color="auto"/>
            <w:bottom w:val="none" w:sz="0" w:space="0" w:color="auto"/>
            <w:right w:val="none" w:sz="0" w:space="0" w:color="auto"/>
          </w:divBdr>
        </w:div>
        <w:div w:id="1624536024">
          <w:marLeft w:val="0"/>
          <w:marRight w:val="0"/>
          <w:marTop w:val="0"/>
          <w:marBottom w:val="0"/>
          <w:divBdr>
            <w:top w:val="none" w:sz="0" w:space="0" w:color="auto"/>
            <w:left w:val="none" w:sz="0" w:space="0" w:color="auto"/>
            <w:bottom w:val="none" w:sz="0" w:space="0" w:color="auto"/>
            <w:right w:val="none" w:sz="0" w:space="0" w:color="auto"/>
          </w:divBdr>
        </w:div>
        <w:div w:id="1611551363">
          <w:marLeft w:val="0"/>
          <w:marRight w:val="0"/>
          <w:marTop w:val="0"/>
          <w:marBottom w:val="0"/>
          <w:divBdr>
            <w:top w:val="none" w:sz="0" w:space="0" w:color="auto"/>
            <w:left w:val="none" w:sz="0" w:space="0" w:color="auto"/>
            <w:bottom w:val="none" w:sz="0" w:space="0" w:color="auto"/>
            <w:right w:val="none" w:sz="0" w:space="0" w:color="auto"/>
          </w:divBdr>
        </w:div>
        <w:div w:id="93332864">
          <w:marLeft w:val="0"/>
          <w:marRight w:val="0"/>
          <w:marTop w:val="0"/>
          <w:marBottom w:val="0"/>
          <w:divBdr>
            <w:top w:val="none" w:sz="0" w:space="0" w:color="auto"/>
            <w:left w:val="none" w:sz="0" w:space="0" w:color="auto"/>
            <w:bottom w:val="none" w:sz="0" w:space="0" w:color="auto"/>
            <w:right w:val="none" w:sz="0" w:space="0" w:color="auto"/>
          </w:divBdr>
        </w:div>
      </w:divsChild>
    </w:div>
    <w:div w:id="946237322">
      <w:bodyDiv w:val="1"/>
      <w:marLeft w:val="0"/>
      <w:marRight w:val="0"/>
      <w:marTop w:val="0"/>
      <w:marBottom w:val="0"/>
      <w:divBdr>
        <w:top w:val="none" w:sz="0" w:space="0" w:color="auto"/>
        <w:left w:val="none" w:sz="0" w:space="0" w:color="auto"/>
        <w:bottom w:val="none" w:sz="0" w:space="0" w:color="auto"/>
        <w:right w:val="none" w:sz="0" w:space="0" w:color="auto"/>
      </w:divBdr>
    </w:div>
    <w:div w:id="9464280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6737275">
      <w:bodyDiv w:val="1"/>
      <w:marLeft w:val="0"/>
      <w:marRight w:val="0"/>
      <w:marTop w:val="0"/>
      <w:marBottom w:val="0"/>
      <w:divBdr>
        <w:top w:val="none" w:sz="0" w:space="0" w:color="auto"/>
        <w:left w:val="none" w:sz="0" w:space="0" w:color="auto"/>
        <w:bottom w:val="none" w:sz="0" w:space="0" w:color="auto"/>
        <w:right w:val="none" w:sz="0" w:space="0" w:color="auto"/>
      </w:divBdr>
    </w:div>
    <w:div w:id="947081550">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7663835">
      <w:bodyDiv w:val="1"/>
      <w:marLeft w:val="0"/>
      <w:marRight w:val="0"/>
      <w:marTop w:val="0"/>
      <w:marBottom w:val="0"/>
      <w:divBdr>
        <w:top w:val="none" w:sz="0" w:space="0" w:color="auto"/>
        <w:left w:val="none" w:sz="0" w:space="0" w:color="auto"/>
        <w:bottom w:val="none" w:sz="0" w:space="0" w:color="auto"/>
        <w:right w:val="none" w:sz="0" w:space="0" w:color="auto"/>
      </w:divBdr>
    </w:div>
    <w:div w:id="948049714">
      <w:bodyDiv w:val="1"/>
      <w:marLeft w:val="0"/>
      <w:marRight w:val="0"/>
      <w:marTop w:val="0"/>
      <w:marBottom w:val="0"/>
      <w:divBdr>
        <w:top w:val="none" w:sz="0" w:space="0" w:color="auto"/>
        <w:left w:val="none" w:sz="0" w:space="0" w:color="auto"/>
        <w:bottom w:val="none" w:sz="0" w:space="0" w:color="auto"/>
        <w:right w:val="none" w:sz="0" w:space="0" w:color="auto"/>
      </w:divBdr>
    </w:div>
    <w:div w:id="948120308">
      <w:bodyDiv w:val="1"/>
      <w:marLeft w:val="0"/>
      <w:marRight w:val="0"/>
      <w:marTop w:val="0"/>
      <w:marBottom w:val="0"/>
      <w:divBdr>
        <w:top w:val="none" w:sz="0" w:space="0" w:color="auto"/>
        <w:left w:val="none" w:sz="0" w:space="0" w:color="auto"/>
        <w:bottom w:val="none" w:sz="0" w:space="0" w:color="auto"/>
        <w:right w:val="none" w:sz="0" w:space="0" w:color="auto"/>
      </w:divBdr>
    </w:div>
    <w:div w:id="948659675">
      <w:bodyDiv w:val="1"/>
      <w:marLeft w:val="0"/>
      <w:marRight w:val="0"/>
      <w:marTop w:val="0"/>
      <w:marBottom w:val="0"/>
      <w:divBdr>
        <w:top w:val="none" w:sz="0" w:space="0" w:color="auto"/>
        <w:left w:val="none" w:sz="0" w:space="0" w:color="auto"/>
        <w:bottom w:val="none" w:sz="0" w:space="0" w:color="auto"/>
        <w:right w:val="none" w:sz="0" w:space="0" w:color="auto"/>
      </w:divBdr>
    </w:div>
    <w:div w:id="948706128">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164252">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49820621">
      <w:bodyDiv w:val="1"/>
      <w:marLeft w:val="0"/>
      <w:marRight w:val="0"/>
      <w:marTop w:val="0"/>
      <w:marBottom w:val="0"/>
      <w:divBdr>
        <w:top w:val="none" w:sz="0" w:space="0" w:color="auto"/>
        <w:left w:val="none" w:sz="0" w:space="0" w:color="auto"/>
        <w:bottom w:val="none" w:sz="0" w:space="0" w:color="auto"/>
        <w:right w:val="none" w:sz="0" w:space="0" w:color="auto"/>
      </w:divBdr>
    </w:div>
    <w:div w:id="950211764">
      <w:bodyDiv w:val="1"/>
      <w:marLeft w:val="0"/>
      <w:marRight w:val="0"/>
      <w:marTop w:val="0"/>
      <w:marBottom w:val="0"/>
      <w:divBdr>
        <w:top w:val="none" w:sz="0" w:space="0" w:color="auto"/>
        <w:left w:val="none" w:sz="0" w:space="0" w:color="auto"/>
        <w:bottom w:val="none" w:sz="0" w:space="0" w:color="auto"/>
        <w:right w:val="none" w:sz="0" w:space="0" w:color="auto"/>
      </w:divBdr>
    </w:div>
    <w:div w:id="950355823">
      <w:bodyDiv w:val="1"/>
      <w:marLeft w:val="0"/>
      <w:marRight w:val="0"/>
      <w:marTop w:val="0"/>
      <w:marBottom w:val="0"/>
      <w:divBdr>
        <w:top w:val="none" w:sz="0" w:space="0" w:color="auto"/>
        <w:left w:val="none" w:sz="0" w:space="0" w:color="auto"/>
        <w:bottom w:val="none" w:sz="0" w:space="0" w:color="auto"/>
        <w:right w:val="none" w:sz="0" w:space="0" w:color="auto"/>
      </w:divBdr>
    </w:div>
    <w:div w:id="950749070">
      <w:bodyDiv w:val="1"/>
      <w:marLeft w:val="0"/>
      <w:marRight w:val="0"/>
      <w:marTop w:val="0"/>
      <w:marBottom w:val="0"/>
      <w:divBdr>
        <w:top w:val="none" w:sz="0" w:space="0" w:color="auto"/>
        <w:left w:val="none" w:sz="0" w:space="0" w:color="auto"/>
        <w:bottom w:val="none" w:sz="0" w:space="0" w:color="auto"/>
        <w:right w:val="none" w:sz="0" w:space="0" w:color="auto"/>
      </w:divBdr>
    </w:div>
    <w:div w:id="95101403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1519322">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2369882">
      <w:bodyDiv w:val="1"/>
      <w:marLeft w:val="0"/>
      <w:marRight w:val="0"/>
      <w:marTop w:val="0"/>
      <w:marBottom w:val="0"/>
      <w:divBdr>
        <w:top w:val="none" w:sz="0" w:space="0" w:color="auto"/>
        <w:left w:val="none" w:sz="0" w:space="0" w:color="auto"/>
        <w:bottom w:val="none" w:sz="0" w:space="0" w:color="auto"/>
        <w:right w:val="none" w:sz="0" w:space="0" w:color="auto"/>
      </w:divBdr>
    </w:div>
    <w:div w:id="952514854">
      <w:bodyDiv w:val="1"/>
      <w:marLeft w:val="0"/>
      <w:marRight w:val="0"/>
      <w:marTop w:val="0"/>
      <w:marBottom w:val="0"/>
      <w:divBdr>
        <w:top w:val="none" w:sz="0" w:space="0" w:color="auto"/>
        <w:left w:val="none" w:sz="0" w:space="0" w:color="auto"/>
        <w:bottom w:val="none" w:sz="0" w:space="0" w:color="auto"/>
        <w:right w:val="none" w:sz="0" w:space="0" w:color="auto"/>
      </w:divBdr>
    </w:div>
    <w:div w:id="952982704">
      <w:bodyDiv w:val="1"/>
      <w:marLeft w:val="0"/>
      <w:marRight w:val="0"/>
      <w:marTop w:val="0"/>
      <w:marBottom w:val="0"/>
      <w:divBdr>
        <w:top w:val="none" w:sz="0" w:space="0" w:color="auto"/>
        <w:left w:val="none" w:sz="0" w:space="0" w:color="auto"/>
        <w:bottom w:val="none" w:sz="0" w:space="0" w:color="auto"/>
        <w:right w:val="none" w:sz="0" w:space="0" w:color="auto"/>
      </w:divBdr>
    </w:div>
    <w:div w:id="953052827">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3947821">
      <w:bodyDiv w:val="1"/>
      <w:marLeft w:val="0"/>
      <w:marRight w:val="0"/>
      <w:marTop w:val="0"/>
      <w:marBottom w:val="0"/>
      <w:divBdr>
        <w:top w:val="none" w:sz="0" w:space="0" w:color="auto"/>
        <w:left w:val="none" w:sz="0" w:space="0" w:color="auto"/>
        <w:bottom w:val="none" w:sz="0" w:space="0" w:color="auto"/>
        <w:right w:val="none" w:sz="0" w:space="0" w:color="auto"/>
      </w:divBdr>
    </w:div>
    <w:div w:id="954211345">
      <w:bodyDiv w:val="1"/>
      <w:marLeft w:val="0"/>
      <w:marRight w:val="0"/>
      <w:marTop w:val="0"/>
      <w:marBottom w:val="0"/>
      <w:divBdr>
        <w:top w:val="none" w:sz="0" w:space="0" w:color="auto"/>
        <w:left w:val="none" w:sz="0" w:space="0" w:color="auto"/>
        <w:bottom w:val="none" w:sz="0" w:space="0" w:color="auto"/>
        <w:right w:val="none" w:sz="0" w:space="0" w:color="auto"/>
      </w:divBdr>
    </w:div>
    <w:div w:id="954337288">
      <w:bodyDiv w:val="1"/>
      <w:marLeft w:val="0"/>
      <w:marRight w:val="0"/>
      <w:marTop w:val="0"/>
      <w:marBottom w:val="0"/>
      <w:divBdr>
        <w:top w:val="none" w:sz="0" w:space="0" w:color="auto"/>
        <w:left w:val="none" w:sz="0" w:space="0" w:color="auto"/>
        <w:bottom w:val="none" w:sz="0" w:space="0" w:color="auto"/>
        <w:right w:val="none" w:sz="0" w:space="0" w:color="auto"/>
      </w:divBdr>
    </w:div>
    <w:div w:id="954754154">
      <w:bodyDiv w:val="1"/>
      <w:marLeft w:val="0"/>
      <w:marRight w:val="0"/>
      <w:marTop w:val="0"/>
      <w:marBottom w:val="0"/>
      <w:divBdr>
        <w:top w:val="none" w:sz="0" w:space="0" w:color="auto"/>
        <w:left w:val="none" w:sz="0" w:space="0" w:color="auto"/>
        <w:bottom w:val="none" w:sz="0" w:space="0" w:color="auto"/>
        <w:right w:val="none" w:sz="0" w:space="0" w:color="auto"/>
      </w:divBdr>
    </w:div>
    <w:div w:id="955529345">
      <w:bodyDiv w:val="1"/>
      <w:marLeft w:val="0"/>
      <w:marRight w:val="0"/>
      <w:marTop w:val="0"/>
      <w:marBottom w:val="0"/>
      <w:divBdr>
        <w:top w:val="none" w:sz="0" w:space="0" w:color="auto"/>
        <w:left w:val="none" w:sz="0" w:space="0" w:color="auto"/>
        <w:bottom w:val="none" w:sz="0" w:space="0" w:color="auto"/>
        <w:right w:val="none" w:sz="0" w:space="0" w:color="auto"/>
      </w:divBdr>
    </w:div>
    <w:div w:id="955598542">
      <w:bodyDiv w:val="1"/>
      <w:marLeft w:val="0"/>
      <w:marRight w:val="0"/>
      <w:marTop w:val="0"/>
      <w:marBottom w:val="0"/>
      <w:divBdr>
        <w:top w:val="none" w:sz="0" w:space="0" w:color="auto"/>
        <w:left w:val="none" w:sz="0" w:space="0" w:color="auto"/>
        <w:bottom w:val="none" w:sz="0" w:space="0" w:color="auto"/>
        <w:right w:val="none" w:sz="0" w:space="0" w:color="auto"/>
      </w:divBdr>
    </w:div>
    <w:div w:id="956109001">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6914496">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031234">
      <w:bodyDiv w:val="1"/>
      <w:marLeft w:val="0"/>
      <w:marRight w:val="0"/>
      <w:marTop w:val="0"/>
      <w:marBottom w:val="0"/>
      <w:divBdr>
        <w:top w:val="none" w:sz="0" w:space="0" w:color="auto"/>
        <w:left w:val="none" w:sz="0" w:space="0" w:color="auto"/>
        <w:bottom w:val="none" w:sz="0" w:space="0" w:color="auto"/>
        <w:right w:val="none" w:sz="0" w:space="0" w:color="auto"/>
      </w:divBdr>
    </w:div>
    <w:div w:id="958612289">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59460769">
      <w:bodyDiv w:val="1"/>
      <w:marLeft w:val="0"/>
      <w:marRight w:val="0"/>
      <w:marTop w:val="0"/>
      <w:marBottom w:val="0"/>
      <w:divBdr>
        <w:top w:val="none" w:sz="0" w:space="0" w:color="auto"/>
        <w:left w:val="none" w:sz="0" w:space="0" w:color="auto"/>
        <w:bottom w:val="none" w:sz="0" w:space="0" w:color="auto"/>
        <w:right w:val="none" w:sz="0" w:space="0" w:color="auto"/>
      </w:divBdr>
    </w:div>
    <w:div w:id="959534578">
      <w:bodyDiv w:val="1"/>
      <w:marLeft w:val="0"/>
      <w:marRight w:val="0"/>
      <w:marTop w:val="0"/>
      <w:marBottom w:val="0"/>
      <w:divBdr>
        <w:top w:val="none" w:sz="0" w:space="0" w:color="auto"/>
        <w:left w:val="none" w:sz="0" w:space="0" w:color="auto"/>
        <w:bottom w:val="none" w:sz="0" w:space="0" w:color="auto"/>
        <w:right w:val="none" w:sz="0" w:space="0" w:color="auto"/>
      </w:divBdr>
    </w:div>
    <w:div w:id="959801904">
      <w:bodyDiv w:val="1"/>
      <w:marLeft w:val="0"/>
      <w:marRight w:val="0"/>
      <w:marTop w:val="0"/>
      <w:marBottom w:val="0"/>
      <w:divBdr>
        <w:top w:val="none" w:sz="0" w:space="0" w:color="auto"/>
        <w:left w:val="none" w:sz="0" w:space="0" w:color="auto"/>
        <w:bottom w:val="none" w:sz="0" w:space="0" w:color="auto"/>
        <w:right w:val="none" w:sz="0" w:space="0" w:color="auto"/>
      </w:divBdr>
    </w:div>
    <w:div w:id="960377264">
      <w:bodyDiv w:val="1"/>
      <w:marLeft w:val="0"/>
      <w:marRight w:val="0"/>
      <w:marTop w:val="0"/>
      <w:marBottom w:val="0"/>
      <w:divBdr>
        <w:top w:val="none" w:sz="0" w:space="0" w:color="auto"/>
        <w:left w:val="none" w:sz="0" w:space="0" w:color="auto"/>
        <w:bottom w:val="none" w:sz="0" w:space="0" w:color="auto"/>
        <w:right w:val="none" w:sz="0" w:space="0" w:color="auto"/>
      </w:divBdr>
    </w:div>
    <w:div w:id="961031419">
      <w:bodyDiv w:val="1"/>
      <w:marLeft w:val="0"/>
      <w:marRight w:val="0"/>
      <w:marTop w:val="0"/>
      <w:marBottom w:val="0"/>
      <w:divBdr>
        <w:top w:val="none" w:sz="0" w:space="0" w:color="auto"/>
        <w:left w:val="none" w:sz="0" w:space="0" w:color="auto"/>
        <w:bottom w:val="none" w:sz="0" w:space="0" w:color="auto"/>
        <w:right w:val="none" w:sz="0" w:space="0" w:color="auto"/>
      </w:divBdr>
    </w:div>
    <w:div w:id="961040238">
      <w:bodyDiv w:val="1"/>
      <w:marLeft w:val="0"/>
      <w:marRight w:val="0"/>
      <w:marTop w:val="0"/>
      <w:marBottom w:val="0"/>
      <w:divBdr>
        <w:top w:val="none" w:sz="0" w:space="0" w:color="auto"/>
        <w:left w:val="none" w:sz="0" w:space="0" w:color="auto"/>
        <w:bottom w:val="none" w:sz="0" w:space="0" w:color="auto"/>
        <w:right w:val="none" w:sz="0" w:space="0" w:color="auto"/>
      </w:divBdr>
    </w:div>
    <w:div w:id="961114589">
      <w:bodyDiv w:val="1"/>
      <w:marLeft w:val="0"/>
      <w:marRight w:val="0"/>
      <w:marTop w:val="0"/>
      <w:marBottom w:val="0"/>
      <w:divBdr>
        <w:top w:val="none" w:sz="0" w:space="0" w:color="auto"/>
        <w:left w:val="none" w:sz="0" w:space="0" w:color="auto"/>
        <w:bottom w:val="none" w:sz="0" w:space="0" w:color="auto"/>
        <w:right w:val="none" w:sz="0" w:space="0" w:color="auto"/>
      </w:divBdr>
    </w:div>
    <w:div w:id="961763107">
      <w:bodyDiv w:val="1"/>
      <w:marLeft w:val="0"/>
      <w:marRight w:val="0"/>
      <w:marTop w:val="0"/>
      <w:marBottom w:val="0"/>
      <w:divBdr>
        <w:top w:val="none" w:sz="0" w:space="0" w:color="auto"/>
        <w:left w:val="none" w:sz="0" w:space="0" w:color="auto"/>
        <w:bottom w:val="none" w:sz="0" w:space="0" w:color="auto"/>
        <w:right w:val="none" w:sz="0" w:space="0" w:color="auto"/>
      </w:divBdr>
    </w:div>
    <w:div w:id="961767627">
      <w:bodyDiv w:val="1"/>
      <w:marLeft w:val="0"/>
      <w:marRight w:val="0"/>
      <w:marTop w:val="0"/>
      <w:marBottom w:val="0"/>
      <w:divBdr>
        <w:top w:val="none" w:sz="0" w:space="0" w:color="auto"/>
        <w:left w:val="none" w:sz="0" w:space="0" w:color="auto"/>
        <w:bottom w:val="none" w:sz="0" w:space="0" w:color="auto"/>
        <w:right w:val="none" w:sz="0" w:space="0" w:color="auto"/>
      </w:divBdr>
    </w:div>
    <w:div w:id="962030625">
      <w:bodyDiv w:val="1"/>
      <w:marLeft w:val="0"/>
      <w:marRight w:val="0"/>
      <w:marTop w:val="0"/>
      <w:marBottom w:val="0"/>
      <w:divBdr>
        <w:top w:val="none" w:sz="0" w:space="0" w:color="auto"/>
        <w:left w:val="none" w:sz="0" w:space="0" w:color="auto"/>
        <w:bottom w:val="none" w:sz="0" w:space="0" w:color="auto"/>
        <w:right w:val="none" w:sz="0" w:space="0" w:color="auto"/>
      </w:divBdr>
    </w:div>
    <w:div w:id="962226577">
      <w:bodyDiv w:val="1"/>
      <w:marLeft w:val="0"/>
      <w:marRight w:val="0"/>
      <w:marTop w:val="0"/>
      <w:marBottom w:val="0"/>
      <w:divBdr>
        <w:top w:val="none" w:sz="0" w:space="0" w:color="auto"/>
        <w:left w:val="none" w:sz="0" w:space="0" w:color="auto"/>
        <w:bottom w:val="none" w:sz="0" w:space="0" w:color="auto"/>
        <w:right w:val="none" w:sz="0" w:space="0" w:color="auto"/>
      </w:divBdr>
    </w:div>
    <w:div w:id="963268086">
      <w:bodyDiv w:val="1"/>
      <w:marLeft w:val="0"/>
      <w:marRight w:val="0"/>
      <w:marTop w:val="0"/>
      <w:marBottom w:val="0"/>
      <w:divBdr>
        <w:top w:val="none" w:sz="0" w:space="0" w:color="auto"/>
        <w:left w:val="none" w:sz="0" w:space="0" w:color="auto"/>
        <w:bottom w:val="none" w:sz="0" w:space="0" w:color="auto"/>
        <w:right w:val="none" w:sz="0" w:space="0" w:color="auto"/>
      </w:divBdr>
    </w:div>
    <w:div w:id="963341604">
      <w:bodyDiv w:val="1"/>
      <w:marLeft w:val="0"/>
      <w:marRight w:val="0"/>
      <w:marTop w:val="0"/>
      <w:marBottom w:val="0"/>
      <w:divBdr>
        <w:top w:val="none" w:sz="0" w:space="0" w:color="auto"/>
        <w:left w:val="none" w:sz="0" w:space="0" w:color="auto"/>
        <w:bottom w:val="none" w:sz="0" w:space="0" w:color="auto"/>
        <w:right w:val="none" w:sz="0" w:space="0" w:color="auto"/>
      </w:divBdr>
    </w:div>
    <w:div w:id="963387337">
      <w:bodyDiv w:val="1"/>
      <w:marLeft w:val="0"/>
      <w:marRight w:val="0"/>
      <w:marTop w:val="0"/>
      <w:marBottom w:val="0"/>
      <w:divBdr>
        <w:top w:val="none" w:sz="0" w:space="0" w:color="auto"/>
        <w:left w:val="none" w:sz="0" w:space="0" w:color="auto"/>
        <w:bottom w:val="none" w:sz="0" w:space="0" w:color="auto"/>
        <w:right w:val="none" w:sz="0" w:space="0" w:color="auto"/>
      </w:divBdr>
    </w:div>
    <w:div w:id="963971065">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510216">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5936851">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21698">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169962">
      <w:bodyDiv w:val="1"/>
      <w:marLeft w:val="0"/>
      <w:marRight w:val="0"/>
      <w:marTop w:val="0"/>
      <w:marBottom w:val="0"/>
      <w:divBdr>
        <w:top w:val="none" w:sz="0" w:space="0" w:color="auto"/>
        <w:left w:val="none" w:sz="0" w:space="0" w:color="auto"/>
        <w:bottom w:val="none" w:sz="0" w:space="0" w:color="auto"/>
        <w:right w:val="none" w:sz="0" w:space="0" w:color="auto"/>
      </w:divBdr>
    </w:div>
    <w:div w:id="968245980">
      <w:bodyDiv w:val="1"/>
      <w:marLeft w:val="0"/>
      <w:marRight w:val="0"/>
      <w:marTop w:val="0"/>
      <w:marBottom w:val="0"/>
      <w:divBdr>
        <w:top w:val="none" w:sz="0" w:space="0" w:color="auto"/>
        <w:left w:val="none" w:sz="0" w:space="0" w:color="auto"/>
        <w:bottom w:val="none" w:sz="0" w:space="0" w:color="auto"/>
        <w:right w:val="none" w:sz="0" w:space="0" w:color="auto"/>
      </w:divBdr>
    </w:div>
    <w:div w:id="968247503">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10634">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69167718">
      <w:bodyDiv w:val="1"/>
      <w:marLeft w:val="0"/>
      <w:marRight w:val="0"/>
      <w:marTop w:val="0"/>
      <w:marBottom w:val="0"/>
      <w:divBdr>
        <w:top w:val="none" w:sz="0" w:space="0" w:color="auto"/>
        <w:left w:val="none" w:sz="0" w:space="0" w:color="auto"/>
        <w:bottom w:val="none" w:sz="0" w:space="0" w:color="auto"/>
        <w:right w:val="none" w:sz="0" w:space="0" w:color="auto"/>
      </w:divBdr>
    </w:div>
    <w:div w:id="969365969">
      <w:bodyDiv w:val="1"/>
      <w:marLeft w:val="0"/>
      <w:marRight w:val="0"/>
      <w:marTop w:val="0"/>
      <w:marBottom w:val="0"/>
      <w:divBdr>
        <w:top w:val="none" w:sz="0" w:space="0" w:color="auto"/>
        <w:left w:val="none" w:sz="0" w:space="0" w:color="auto"/>
        <w:bottom w:val="none" w:sz="0" w:space="0" w:color="auto"/>
        <w:right w:val="none" w:sz="0" w:space="0" w:color="auto"/>
      </w:divBdr>
    </w:div>
    <w:div w:id="969436502">
      <w:bodyDiv w:val="1"/>
      <w:marLeft w:val="0"/>
      <w:marRight w:val="0"/>
      <w:marTop w:val="0"/>
      <w:marBottom w:val="0"/>
      <w:divBdr>
        <w:top w:val="none" w:sz="0" w:space="0" w:color="auto"/>
        <w:left w:val="none" w:sz="0" w:space="0" w:color="auto"/>
        <w:bottom w:val="none" w:sz="0" w:space="0" w:color="auto"/>
        <w:right w:val="none" w:sz="0" w:space="0" w:color="auto"/>
      </w:divBdr>
    </w:div>
    <w:div w:id="969827176">
      <w:bodyDiv w:val="1"/>
      <w:marLeft w:val="0"/>
      <w:marRight w:val="0"/>
      <w:marTop w:val="0"/>
      <w:marBottom w:val="0"/>
      <w:divBdr>
        <w:top w:val="none" w:sz="0" w:space="0" w:color="auto"/>
        <w:left w:val="none" w:sz="0" w:space="0" w:color="auto"/>
        <w:bottom w:val="none" w:sz="0" w:space="0" w:color="auto"/>
        <w:right w:val="none" w:sz="0" w:space="0" w:color="auto"/>
      </w:divBdr>
    </w:div>
    <w:div w:id="970592126">
      <w:bodyDiv w:val="1"/>
      <w:marLeft w:val="0"/>
      <w:marRight w:val="0"/>
      <w:marTop w:val="0"/>
      <w:marBottom w:val="0"/>
      <w:divBdr>
        <w:top w:val="none" w:sz="0" w:space="0" w:color="auto"/>
        <w:left w:val="none" w:sz="0" w:space="0" w:color="auto"/>
        <w:bottom w:val="none" w:sz="0" w:space="0" w:color="auto"/>
        <w:right w:val="none" w:sz="0" w:space="0" w:color="auto"/>
      </w:divBdr>
    </w:div>
    <w:div w:id="970593973">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402619">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1642482">
      <w:bodyDiv w:val="1"/>
      <w:marLeft w:val="0"/>
      <w:marRight w:val="0"/>
      <w:marTop w:val="0"/>
      <w:marBottom w:val="0"/>
      <w:divBdr>
        <w:top w:val="none" w:sz="0" w:space="0" w:color="auto"/>
        <w:left w:val="none" w:sz="0" w:space="0" w:color="auto"/>
        <w:bottom w:val="none" w:sz="0" w:space="0" w:color="auto"/>
        <w:right w:val="none" w:sz="0" w:space="0" w:color="auto"/>
      </w:divBdr>
    </w:div>
    <w:div w:id="971642844">
      <w:bodyDiv w:val="1"/>
      <w:marLeft w:val="0"/>
      <w:marRight w:val="0"/>
      <w:marTop w:val="0"/>
      <w:marBottom w:val="0"/>
      <w:divBdr>
        <w:top w:val="none" w:sz="0" w:space="0" w:color="auto"/>
        <w:left w:val="none" w:sz="0" w:space="0" w:color="auto"/>
        <w:bottom w:val="none" w:sz="0" w:space="0" w:color="auto"/>
        <w:right w:val="none" w:sz="0" w:space="0" w:color="auto"/>
      </w:divBdr>
    </w:div>
    <w:div w:id="971788902">
      <w:bodyDiv w:val="1"/>
      <w:marLeft w:val="0"/>
      <w:marRight w:val="0"/>
      <w:marTop w:val="0"/>
      <w:marBottom w:val="0"/>
      <w:divBdr>
        <w:top w:val="none" w:sz="0" w:space="0" w:color="auto"/>
        <w:left w:val="none" w:sz="0" w:space="0" w:color="auto"/>
        <w:bottom w:val="none" w:sz="0" w:space="0" w:color="auto"/>
        <w:right w:val="none" w:sz="0" w:space="0" w:color="auto"/>
      </w:divBdr>
    </w:div>
    <w:div w:id="971905516">
      <w:bodyDiv w:val="1"/>
      <w:marLeft w:val="0"/>
      <w:marRight w:val="0"/>
      <w:marTop w:val="0"/>
      <w:marBottom w:val="0"/>
      <w:divBdr>
        <w:top w:val="none" w:sz="0" w:space="0" w:color="auto"/>
        <w:left w:val="none" w:sz="0" w:space="0" w:color="auto"/>
        <w:bottom w:val="none" w:sz="0" w:space="0" w:color="auto"/>
        <w:right w:val="none" w:sz="0" w:space="0" w:color="auto"/>
      </w:divBdr>
    </w:div>
    <w:div w:id="971911723">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2321789">
      <w:bodyDiv w:val="1"/>
      <w:marLeft w:val="0"/>
      <w:marRight w:val="0"/>
      <w:marTop w:val="0"/>
      <w:marBottom w:val="0"/>
      <w:divBdr>
        <w:top w:val="none" w:sz="0" w:space="0" w:color="auto"/>
        <w:left w:val="none" w:sz="0" w:space="0" w:color="auto"/>
        <w:bottom w:val="none" w:sz="0" w:space="0" w:color="auto"/>
        <w:right w:val="none" w:sz="0" w:space="0" w:color="auto"/>
      </w:divBdr>
    </w:div>
    <w:div w:id="973364644">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254687">
      <w:bodyDiv w:val="1"/>
      <w:marLeft w:val="0"/>
      <w:marRight w:val="0"/>
      <w:marTop w:val="0"/>
      <w:marBottom w:val="0"/>
      <w:divBdr>
        <w:top w:val="none" w:sz="0" w:space="0" w:color="auto"/>
        <w:left w:val="none" w:sz="0" w:space="0" w:color="auto"/>
        <w:bottom w:val="none" w:sz="0" w:space="0" w:color="auto"/>
        <w:right w:val="none" w:sz="0" w:space="0" w:color="auto"/>
      </w:divBdr>
    </w:div>
    <w:div w:id="975259144">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5717429">
      <w:bodyDiv w:val="1"/>
      <w:marLeft w:val="0"/>
      <w:marRight w:val="0"/>
      <w:marTop w:val="0"/>
      <w:marBottom w:val="0"/>
      <w:divBdr>
        <w:top w:val="none" w:sz="0" w:space="0" w:color="auto"/>
        <w:left w:val="none" w:sz="0" w:space="0" w:color="auto"/>
        <w:bottom w:val="none" w:sz="0" w:space="0" w:color="auto"/>
        <w:right w:val="none" w:sz="0" w:space="0" w:color="auto"/>
      </w:divBdr>
    </w:div>
    <w:div w:id="976370953">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7227158">
      <w:bodyDiv w:val="1"/>
      <w:marLeft w:val="0"/>
      <w:marRight w:val="0"/>
      <w:marTop w:val="0"/>
      <w:marBottom w:val="0"/>
      <w:divBdr>
        <w:top w:val="none" w:sz="0" w:space="0" w:color="auto"/>
        <w:left w:val="none" w:sz="0" w:space="0" w:color="auto"/>
        <w:bottom w:val="none" w:sz="0" w:space="0" w:color="auto"/>
        <w:right w:val="none" w:sz="0" w:space="0" w:color="auto"/>
      </w:divBdr>
    </w:div>
    <w:div w:id="977762573">
      <w:bodyDiv w:val="1"/>
      <w:marLeft w:val="0"/>
      <w:marRight w:val="0"/>
      <w:marTop w:val="0"/>
      <w:marBottom w:val="0"/>
      <w:divBdr>
        <w:top w:val="none" w:sz="0" w:space="0" w:color="auto"/>
        <w:left w:val="none" w:sz="0" w:space="0" w:color="auto"/>
        <w:bottom w:val="none" w:sz="0" w:space="0" w:color="auto"/>
        <w:right w:val="none" w:sz="0" w:space="0" w:color="auto"/>
      </w:divBdr>
    </w:div>
    <w:div w:id="978269185">
      <w:bodyDiv w:val="1"/>
      <w:marLeft w:val="0"/>
      <w:marRight w:val="0"/>
      <w:marTop w:val="0"/>
      <w:marBottom w:val="0"/>
      <w:divBdr>
        <w:top w:val="none" w:sz="0" w:space="0" w:color="auto"/>
        <w:left w:val="none" w:sz="0" w:space="0" w:color="auto"/>
        <w:bottom w:val="none" w:sz="0" w:space="0" w:color="auto"/>
        <w:right w:val="none" w:sz="0" w:space="0" w:color="auto"/>
      </w:divBdr>
    </w:div>
    <w:div w:id="978413550">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194107">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79269639">
      <w:bodyDiv w:val="1"/>
      <w:marLeft w:val="0"/>
      <w:marRight w:val="0"/>
      <w:marTop w:val="0"/>
      <w:marBottom w:val="0"/>
      <w:divBdr>
        <w:top w:val="none" w:sz="0" w:space="0" w:color="auto"/>
        <w:left w:val="none" w:sz="0" w:space="0" w:color="auto"/>
        <w:bottom w:val="none" w:sz="0" w:space="0" w:color="auto"/>
        <w:right w:val="none" w:sz="0" w:space="0" w:color="auto"/>
      </w:divBdr>
    </w:div>
    <w:div w:id="979459177">
      <w:bodyDiv w:val="1"/>
      <w:marLeft w:val="0"/>
      <w:marRight w:val="0"/>
      <w:marTop w:val="0"/>
      <w:marBottom w:val="0"/>
      <w:divBdr>
        <w:top w:val="none" w:sz="0" w:space="0" w:color="auto"/>
        <w:left w:val="none" w:sz="0" w:space="0" w:color="auto"/>
        <w:bottom w:val="none" w:sz="0" w:space="0" w:color="auto"/>
        <w:right w:val="none" w:sz="0" w:space="0" w:color="auto"/>
      </w:divBdr>
    </w:div>
    <w:div w:id="979529533">
      <w:bodyDiv w:val="1"/>
      <w:marLeft w:val="0"/>
      <w:marRight w:val="0"/>
      <w:marTop w:val="0"/>
      <w:marBottom w:val="0"/>
      <w:divBdr>
        <w:top w:val="none" w:sz="0" w:space="0" w:color="auto"/>
        <w:left w:val="none" w:sz="0" w:space="0" w:color="auto"/>
        <w:bottom w:val="none" w:sz="0" w:space="0" w:color="auto"/>
        <w:right w:val="none" w:sz="0" w:space="0" w:color="auto"/>
      </w:divBdr>
    </w:div>
    <w:div w:id="979531346">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236600">
      <w:bodyDiv w:val="1"/>
      <w:marLeft w:val="0"/>
      <w:marRight w:val="0"/>
      <w:marTop w:val="0"/>
      <w:marBottom w:val="0"/>
      <w:divBdr>
        <w:top w:val="none" w:sz="0" w:space="0" w:color="auto"/>
        <w:left w:val="none" w:sz="0" w:space="0" w:color="auto"/>
        <w:bottom w:val="none" w:sz="0" w:space="0" w:color="auto"/>
        <w:right w:val="none" w:sz="0" w:space="0" w:color="auto"/>
      </w:divBdr>
    </w:div>
    <w:div w:id="980385066">
      <w:bodyDiv w:val="1"/>
      <w:marLeft w:val="0"/>
      <w:marRight w:val="0"/>
      <w:marTop w:val="0"/>
      <w:marBottom w:val="0"/>
      <w:divBdr>
        <w:top w:val="none" w:sz="0" w:space="0" w:color="auto"/>
        <w:left w:val="none" w:sz="0" w:space="0" w:color="auto"/>
        <w:bottom w:val="none" w:sz="0" w:space="0" w:color="auto"/>
        <w:right w:val="none" w:sz="0" w:space="0" w:color="auto"/>
      </w:divBdr>
    </w:div>
    <w:div w:id="980430026">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0892171">
      <w:bodyDiv w:val="1"/>
      <w:marLeft w:val="0"/>
      <w:marRight w:val="0"/>
      <w:marTop w:val="0"/>
      <w:marBottom w:val="0"/>
      <w:divBdr>
        <w:top w:val="none" w:sz="0" w:space="0" w:color="auto"/>
        <w:left w:val="none" w:sz="0" w:space="0" w:color="auto"/>
        <w:bottom w:val="none" w:sz="0" w:space="0" w:color="auto"/>
        <w:right w:val="none" w:sz="0" w:space="0" w:color="auto"/>
      </w:divBdr>
    </w:div>
    <w:div w:id="980959483">
      <w:bodyDiv w:val="1"/>
      <w:marLeft w:val="0"/>
      <w:marRight w:val="0"/>
      <w:marTop w:val="0"/>
      <w:marBottom w:val="0"/>
      <w:divBdr>
        <w:top w:val="none" w:sz="0" w:space="0" w:color="auto"/>
        <w:left w:val="none" w:sz="0" w:space="0" w:color="auto"/>
        <w:bottom w:val="none" w:sz="0" w:space="0" w:color="auto"/>
        <w:right w:val="none" w:sz="0" w:space="0" w:color="auto"/>
      </w:divBdr>
    </w:div>
    <w:div w:id="980962159">
      <w:bodyDiv w:val="1"/>
      <w:marLeft w:val="0"/>
      <w:marRight w:val="0"/>
      <w:marTop w:val="0"/>
      <w:marBottom w:val="0"/>
      <w:divBdr>
        <w:top w:val="none" w:sz="0" w:space="0" w:color="auto"/>
        <w:left w:val="none" w:sz="0" w:space="0" w:color="auto"/>
        <w:bottom w:val="none" w:sz="0" w:space="0" w:color="auto"/>
        <w:right w:val="none" w:sz="0" w:space="0" w:color="auto"/>
      </w:divBdr>
    </w:div>
    <w:div w:id="981076165">
      <w:bodyDiv w:val="1"/>
      <w:marLeft w:val="0"/>
      <w:marRight w:val="0"/>
      <w:marTop w:val="0"/>
      <w:marBottom w:val="0"/>
      <w:divBdr>
        <w:top w:val="none" w:sz="0" w:space="0" w:color="auto"/>
        <w:left w:val="none" w:sz="0" w:space="0" w:color="auto"/>
        <w:bottom w:val="none" w:sz="0" w:space="0" w:color="auto"/>
        <w:right w:val="none" w:sz="0" w:space="0" w:color="auto"/>
      </w:divBdr>
    </w:div>
    <w:div w:id="981080928">
      <w:bodyDiv w:val="1"/>
      <w:marLeft w:val="0"/>
      <w:marRight w:val="0"/>
      <w:marTop w:val="0"/>
      <w:marBottom w:val="0"/>
      <w:divBdr>
        <w:top w:val="none" w:sz="0" w:space="0" w:color="auto"/>
        <w:left w:val="none" w:sz="0" w:space="0" w:color="auto"/>
        <w:bottom w:val="none" w:sz="0" w:space="0" w:color="auto"/>
        <w:right w:val="none" w:sz="0" w:space="0" w:color="auto"/>
      </w:divBdr>
    </w:div>
    <w:div w:id="981271481">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1884933">
      <w:bodyDiv w:val="1"/>
      <w:marLeft w:val="0"/>
      <w:marRight w:val="0"/>
      <w:marTop w:val="0"/>
      <w:marBottom w:val="0"/>
      <w:divBdr>
        <w:top w:val="none" w:sz="0" w:space="0" w:color="auto"/>
        <w:left w:val="none" w:sz="0" w:space="0" w:color="auto"/>
        <w:bottom w:val="none" w:sz="0" w:space="0" w:color="auto"/>
        <w:right w:val="none" w:sz="0" w:space="0" w:color="auto"/>
      </w:divBdr>
    </w:div>
    <w:div w:id="982201363">
      <w:bodyDiv w:val="1"/>
      <w:marLeft w:val="0"/>
      <w:marRight w:val="0"/>
      <w:marTop w:val="0"/>
      <w:marBottom w:val="0"/>
      <w:divBdr>
        <w:top w:val="none" w:sz="0" w:space="0" w:color="auto"/>
        <w:left w:val="none" w:sz="0" w:space="0" w:color="auto"/>
        <w:bottom w:val="none" w:sz="0" w:space="0" w:color="auto"/>
        <w:right w:val="none" w:sz="0" w:space="0" w:color="auto"/>
      </w:divBdr>
      <w:divsChild>
        <w:div w:id="730268931">
          <w:marLeft w:val="0"/>
          <w:marRight w:val="0"/>
          <w:marTop w:val="0"/>
          <w:marBottom w:val="0"/>
          <w:divBdr>
            <w:top w:val="none" w:sz="0" w:space="0" w:color="auto"/>
            <w:left w:val="none" w:sz="0" w:space="0" w:color="auto"/>
            <w:bottom w:val="none" w:sz="0" w:space="0" w:color="auto"/>
            <w:right w:val="none" w:sz="0" w:space="0" w:color="auto"/>
          </w:divBdr>
        </w:div>
        <w:div w:id="1338847633">
          <w:marLeft w:val="0"/>
          <w:marRight w:val="0"/>
          <w:marTop w:val="0"/>
          <w:marBottom w:val="0"/>
          <w:divBdr>
            <w:top w:val="none" w:sz="0" w:space="0" w:color="auto"/>
            <w:left w:val="none" w:sz="0" w:space="0" w:color="auto"/>
            <w:bottom w:val="none" w:sz="0" w:space="0" w:color="auto"/>
            <w:right w:val="none" w:sz="0" w:space="0" w:color="auto"/>
          </w:divBdr>
        </w:div>
        <w:div w:id="283314518">
          <w:marLeft w:val="0"/>
          <w:marRight w:val="0"/>
          <w:marTop w:val="0"/>
          <w:marBottom w:val="0"/>
          <w:divBdr>
            <w:top w:val="none" w:sz="0" w:space="0" w:color="auto"/>
            <w:left w:val="none" w:sz="0" w:space="0" w:color="auto"/>
            <w:bottom w:val="none" w:sz="0" w:space="0" w:color="auto"/>
            <w:right w:val="none" w:sz="0" w:space="0" w:color="auto"/>
          </w:divBdr>
        </w:div>
        <w:div w:id="933827072">
          <w:marLeft w:val="0"/>
          <w:marRight w:val="0"/>
          <w:marTop w:val="0"/>
          <w:marBottom w:val="0"/>
          <w:divBdr>
            <w:top w:val="none" w:sz="0" w:space="0" w:color="auto"/>
            <w:left w:val="none" w:sz="0" w:space="0" w:color="auto"/>
            <w:bottom w:val="none" w:sz="0" w:space="0" w:color="auto"/>
            <w:right w:val="none" w:sz="0" w:space="0" w:color="auto"/>
          </w:divBdr>
        </w:div>
        <w:div w:id="92241342">
          <w:marLeft w:val="0"/>
          <w:marRight w:val="0"/>
          <w:marTop w:val="0"/>
          <w:marBottom w:val="0"/>
          <w:divBdr>
            <w:top w:val="none" w:sz="0" w:space="0" w:color="auto"/>
            <w:left w:val="none" w:sz="0" w:space="0" w:color="auto"/>
            <w:bottom w:val="none" w:sz="0" w:space="0" w:color="auto"/>
            <w:right w:val="none" w:sz="0" w:space="0" w:color="auto"/>
          </w:divBdr>
        </w:div>
        <w:div w:id="528877312">
          <w:marLeft w:val="0"/>
          <w:marRight w:val="0"/>
          <w:marTop w:val="0"/>
          <w:marBottom w:val="0"/>
          <w:divBdr>
            <w:top w:val="none" w:sz="0" w:space="0" w:color="auto"/>
            <w:left w:val="none" w:sz="0" w:space="0" w:color="auto"/>
            <w:bottom w:val="none" w:sz="0" w:space="0" w:color="auto"/>
            <w:right w:val="none" w:sz="0" w:space="0" w:color="auto"/>
          </w:divBdr>
        </w:div>
        <w:div w:id="653333836">
          <w:marLeft w:val="0"/>
          <w:marRight w:val="0"/>
          <w:marTop w:val="0"/>
          <w:marBottom w:val="0"/>
          <w:divBdr>
            <w:top w:val="none" w:sz="0" w:space="0" w:color="auto"/>
            <w:left w:val="none" w:sz="0" w:space="0" w:color="auto"/>
            <w:bottom w:val="none" w:sz="0" w:space="0" w:color="auto"/>
            <w:right w:val="none" w:sz="0" w:space="0" w:color="auto"/>
          </w:divBdr>
        </w:div>
        <w:div w:id="563182657">
          <w:marLeft w:val="0"/>
          <w:marRight w:val="0"/>
          <w:marTop w:val="0"/>
          <w:marBottom w:val="0"/>
          <w:divBdr>
            <w:top w:val="none" w:sz="0" w:space="0" w:color="auto"/>
            <w:left w:val="none" w:sz="0" w:space="0" w:color="auto"/>
            <w:bottom w:val="none" w:sz="0" w:space="0" w:color="auto"/>
            <w:right w:val="none" w:sz="0" w:space="0" w:color="auto"/>
          </w:divBdr>
        </w:div>
        <w:div w:id="77947057">
          <w:marLeft w:val="0"/>
          <w:marRight w:val="0"/>
          <w:marTop w:val="0"/>
          <w:marBottom w:val="0"/>
          <w:divBdr>
            <w:top w:val="none" w:sz="0" w:space="0" w:color="auto"/>
            <w:left w:val="none" w:sz="0" w:space="0" w:color="auto"/>
            <w:bottom w:val="none" w:sz="0" w:space="0" w:color="auto"/>
            <w:right w:val="none" w:sz="0" w:space="0" w:color="auto"/>
          </w:divBdr>
        </w:div>
        <w:div w:id="2137017003">
          <w:marLeft w:val="0"/>
          <w:marRight w:val="0"/>
          <w:marTop w:val="0"/>
          <w:marBottom w:val="0"/>
          <w:divBdr>
            <w:top w:val="none" w:sz="0" w:space="0" w:color="auto"/>
            <w:left w:val="none" w:sz="0" w:space="0" w:color="auto"/>
            <w:bottom w:val="none" w:sz="0" w:space="0" w:color="auto"/>
            <w:right w:val="none" w:sz="0" w:space="0" w:color="auto"/>
          </w:divBdr>
        </w:div>
        <w:div w:id="305015603">
          <w:marLeft w:val="0"/>
          <w:marRight w:val="0"/>
          <w:marTop w:val="0"/>
          <w:marBottom w:val="0"/>
          <w:divBdr>
            <w:top w:val="none" w:sz="0" w:space="0" w:color="auto"/>
            <w:left w:val="none" w:sz="0" w:space="0" w:color="auto"/>
            <w:bottom w:val="none" w:sz="0" w:space="0" w:color="auto"/>
            <w:right w:val="none" w:sz="0" w:space="0" w:color="auto"/>
          </w:divBdr>
        </w:div>
        <w:div w:id="1785732290">
          <w:marLeft w:val="0"/>
          <w:marRight w:val="0"/>
          <w:marTop w:val="0"/>
          <w:marBottom w:val="0"/>
          <w:divBdr>
            <w:top w:val="none" w:sz="0" w:space="0" w:color="auto"/>
            <w:left w:val="none" w:sz="0" w:space="0" w:color="auto"/>
            <w:bottom w:val="none" w:sz="0" w:space="0" w:color="auto"/>
            <w:right w:val="none" w:sz="0" w:space="0" w:color="auto"/>
          </w:divBdr>
        </w:div>
        <w:div w:id="1512068295">
          <w:marLeft w:val="0"/>
          <w:marRight w:val="0"/>
          <w:marTop w:val="0"/>
          <w:marBottom w:val="0"/>
          <w:divBdr>
            <w:top w:val="none" w:sz="0" w:space="0" w:color="auto"/>
            <w:left w:val="none" w:sz="0" w:space="0" w:color="auto"/>
            <w:bottom w:val="none" w:sz="0" w:space="0" w:color="auto"/>
            <w:right w:val="none" w:sz="0" w:space="0" w:color="auto"/>
          </w:divBdr>
        </w:div>
        <w:div w:id="128329171">
          <w:marLeft w:val="0"/>
          <w:marRight w:val="0"/>
          <w:marTop w:val="0"/>
          <w:marBottom w:val="0"/>
          <w:divBdr>
            <w:top w:val="none" w:sz="0" w:space="0" w:color="auto"/>
            <w:left w:val="none" w:sz="0" w:space="0" w:color="auto"/>
            <w:bottom w:val="none" w:sz="0" w:space="0" w:color="auto"/>
            <w:right w:val="none" w:sz="0" w:space="0" w:color="auto"/>
          </w:divBdr>
        </w:div>
        <w:div w:id="886182100">
          <w:marLeft w:val="0"/>
          <w:marRight w:val="0"/>
          <w:marTop w:val="0"/>
          <w:marBottom w:val="0"/>
          <w:divBdr>
            <w:top w:val="none" w:sz="0" w:space="0" w:color="auto"/>
            <w:left w:val="none" w:sz="0" w:space="0" w:color="auto"/>
            <w:bottom w:val="none" w:sz="0" w:space="0" w:color="auto"/>
            <w:right w:val="none" w:sz="0" w:space="0" w:color="auto"/>
          </w:divBdr>
        </w:div>
        <w:div w:id="412776260">
          <w:marLeft w:val="0"/>
          <w:marRight w:val="0"/>
          <w:marTop w:val="0"/>
          <w:marBottom w:val="0"/>
          <w:divBdr>
            <w:top w:val="none" w:sz="0" w:space="0" w:color="auto"/>
            <w:left w:val="none" w:sz="0" w:space="0" w:color="auto"/>
            <w:bottom w:val="none" w:sz="0" w:space="0" w:color="auto"/>
            <w:right w:val="none" w:sz="0" w:space="0" w:color="auto"/>
          </w:divBdr>
        </w:div>
        <w:div w:id="71318669">
          <w:marLeft w:val="0"/>
          <w:marRight w:val="0"/>
          <w:marTop w:val="0"/>
          <w:marBottom w:val="0"/>
          <w:divBdr>
            <w:top w:val="none" w:sz="0" w:space="0" w:color="auto"/>
            <w:left w:val="none" w:sz="0" w:space="0" w:color="auto"/>
            <w:bottom w:val="none" w:sz="0" w:space="0" w:color="auto"/>
            <w:right w:val="none" w:sz="0" w:space="0" w:color="auto"/>
          </w:divBdr>
        </w:div>
        <w:div w:id="2109344919">
          <w:marLeft w:val="0"/>
          <w:marRight w:val="0"/>
          <w:marTop w:val="0"/>
          <w:marBottom w:val="0"/>
          <w:divBdr>
            <w:top w:val="none" w:sz="0" w:space="0" w:color="auto"/>
            <w:left w:val="none" w:sz="0" w:space="0" w:color="auto"/>
            <w:bottom w:val="none" w:sz="0" w:space="0" w:color="auto"/>
            <w:right w:val="none" w:sz="0" w:space="0" w:color="auto"/>
          </w:divBdr>
        </w:div>
        <w:div w:id="292950118">
          <w:marLeft w:val="0"/>
          <w:marRight w:val="0"/>
          <w:marTop w:val="0"/>
          <w:marBottom w:val="0"/>
          <w:divBdr>
            <w:top w:val="none" w:sz="0" w:space="0" w:color="auto"/>
            <w:left w:val="none" w:sz="0" w:space="0" w:color="auto"/>
            <w:bottom w:val="none" w:sz="0" w:space="0" w:color="auto"/>
            <w:right w:val="none" w:sz="0" w:space="0" w:color="auto"/>
          </w:divBdr>
        </w:div>
        <w:div w:id="783236362">
          <w:marLeft w:val="0"/>
          <w:marRight w:val="0"/>
          <w:marTop w:val="0"/>
          <w:marBottom w:val="0"/>
          <w:divBdr>
            <w:top w:val="none" w:sz="0" w:space="0" w:color="auto"/>
            <w:left w:val="none" w:sz="0" w:space="0" w:color="auto"/>
            <w:bottom w:val="none" w:sz="0" w:space="0" w:color="auto"/>
            <w:right w:val="none" w:sz="0" w:space="0" w:color="auto"/>
          </w:divBdr>
        </w:div>
        <w:div w:id="1313218804">
          <w:marLeft w:val="0"/>
          <w:marRight w:val="0"/>
          <w:marTop w:val="0"/>
          <w:marBottom w:val="0"/>
          <w:divBdr>
            <w:top w:val="none" w:sz="0" w:space="0" w:color="auto"/>
            <w:left w:val="none" w:sz="0" w:space="0" w:color="auto"/>
            <w:bottom w:val="none" w:sz="0" w:space="0" w:color="auto"/>
            <w:right w:val="none" w:sz="0" w:space="0" w:color="auto"/>
          </w:divBdr>
        </w:div>
        <w:div w:id="1378434602">
          <w:marLeft w:val="0"/>
          <w:marRight w:val="0"/>
          <w:marTop w:val="0"/>
          <w:marBottom w:val="0"/>
          <w:divBdr>
            <w:top w:val="none" w:sz="0" w:space="0" w:color="auto"/>
            <w:left w:val="none" w:sz="0" w:space="0" w:color="auto"/>
            <w:bottom w:val="none" w:sz="0" w:space="0" w:color="auto"/>
            <w:right w:val="none" w:sz="0" w:space="0" w:color="auto"/>
          </w:divBdr>
        </w:div>
        <w:div w:id="1666010475">
          <w:marLeft w:val="0"/>
          <w:marRight w:val="0"/>
          <w:marTop w:val="0"/>
          <w:marBottom w:val="0"/>
          <w:divBdr>
            <w:top w:val="none" w:sz="0" w:space="0" w:color="auto"/>
            <w:left w:val="none" w:sz="0" w:space="0" w:color="auto"/>
            <w:bottom w:val="none" w:sz="0" w:space="0" w:color="auto"/>
            <w:right w:val="none" w:sz="0" w:space="0" w:color="auto"/>
          </w:divBdr>
        </w:div>
        <w:div w:id="508252198">
          <w:marLeft w:val="0"/>
          <w:marRight w:val="0"/>
          <w:marTop w:val="0"/>
          <w:marBottom w:val="0"/>
          <w:divBdr>
            <w:top w:val="none" w:sz="0" w:space="0" w:color="auto"/>
            <w:left w:val="none" w:sz="0" w:space="0" w:color="auto"/>
            <w:bottom w:val="none" w:sz="0" w:space="0" w:color="auto"/>
            <w:right w:val="none" w:sz="0" w:space="0" w:color="auto"/>
          </w:divBdr>
        </w:div>
        <w:div w:id="1709257987">
          <w:marLeft w:val="0"/>
          <w:marRight w:val="0"/>
          <w:marTop w:val="0"/>
          <w:marBottom w:val="0"/>
          <w:divBdr>
            <w:top w:val="none" w:sz="0" w:space="0" w:color="auto"/>
            <w:left w:val="none" w:sz="0" w:space="0" w:color="auto"/>
            <w:bottom w:val="none" w:sz="0" w:space="0" w:color="auto"/>
            <w:right w:val="none" w:sz="0" w:space="0" w:color="auto"/>
          </w:divBdr>
        </w:div>
        <w:div w:id="1552381591">
          <w:marLeft w:val="0"/>
          <w:marRight w:val="0"/>
          <w:marTop w:val="0"/>
          <w:marBottom w:val="0"/>
          <w:divBdr>
            <w:top w:val="none" w:sz="0" w:space="0" w:color="auto"/>
            <w:left w:val="none" w:sz="0" w:space="0" w:color="auto"/>
            <w:bottom w:val="none" w:sz="0" w:space="0" w:color="auto"/>
            <w:right w:val="none" w:sz="0" w:space="0" w:color="auto"/>
          </w:divBdr>
        </w:div>
        <w:div w:id="444345861">
          <w:marLeft w:val="0"/>
          <w:marRight w:val="0"/>
          <w:marTop w:val="0"/>
          <w:marBottom w:val="0"/>
          <w:divBdr>
            <w:top w:val="none" w:sz="0" w:space="0" w:color="auto"/>
            <w:left w:val="none" w:sz="0" w:space="0" w:color="auto"/>
            <w:bottom w:val="none" w:sz="0" w:space="0" w:color="auto"/>
            <w:right w:val="none" w:sz="0" w:space="0" w:color="auto"/>
          </w:divBdr>
        </w:div>
        <w:div w:id="366297198">
          <w:marLeft w:val="0"/>
          <w:marRight w:val="0"/>
          <w:marTop w:val="0"/>
          <w:marBottom w:val="0"/>
          <w:divBdr>
            <w:top w:val="none" w:sz="0" w:space="0" w:color="auto"/>
            <w:left w:val="none" w:sz="0" w:space="0" w:color="auto"/>
            <w:bottom w:val="none" w:sz="0" w:space="0" w:color="auto"/>
            <w:right w:val="none" w:sz="0" w:space="0" w:color="auto"/>
          </w:divBdr>
        </w:div>
        <w:div w:id="1699816251">
          <w:marLeft w:val="0"/>
          <w:marRight w:val="0"/>
          <w:marTop w:val="0"/>
          <w:marBottom w:val="0"/>
          <w:divBdr>
            <w:top w:val="none" w:sz="0" w:space="0" w:color="auto"/>
            <w:left w:val="none" w:sz="0" w:space="0" w:color="auto"/>
            <w:bottom w:val="none" w:sz="0" w:space="0" w:color="auto"/>
            <w:right w:val="none" w:sz="0" w:space="0" w:color="auto"/>
          </w:divBdr>
        </w:div>
        <w:div w:id="737485446">
          <w:marLeft w:val="0"/>
          <w:marRight w:val="0"/>
          <w:marTop w:val="0"/>
          <w:marBottom w:val="0"/>
          <w:divBdr>
            <w:top w:val="none" w:sz="0" w:space="0" w:color="auto"/>
            <w:left w:val="none" w:sz="0" w:space="0" w:color="auto"/>
            <w:bottom w:val="none" w:sz="0" w:space="0" w:color="auto"/>
            <w:right w:val="none" w:sz="0" w:space="0" w:color="auto"/>
          </w:divBdr>
        </w:div>
        <w:div w:id="135688908">
          <w:marLeft w:val="0"/>
          <w:marRight w:val="0"/>
          <w:marTop w:val="0"/>
          <w:marBottom w:val="0"/>
          <w:divBdr>
            <w:top w:val="none" w:sz="0" w:space="0" w:color="auto"/>
            <w:left w:val="none" w:sz="0" w:space="0" w:color="auto"/>
            <w:bottom w:val="none" w:sz="0" w:space="0" w:color="auto"/>
            <w:right w:val="none" w:sz="0" w:space="0" w:color="auto"/>
          </w:divBdr>
        </w:div>
        <w:div w:id="725298014">
          <w:marLeft w:val="0"/>
          <w:marRight w:val="0"/>
          <w:marTop w:val="0"/>
          <w:marBottom w:val="0"/>
          <w:divBdr>
            <w:top w:val="none" w:sz="0" w:space="0" w:color="auto"/>
            <w:left w:val="none" w:sz="0" w:space="0" w:color="auto"/>
            <w:bottom w:val="none" w:sz="0" w:space="0" w:color="auto"/>
            <w:right w:val="none" w:sz="0" w:space="0" w:color="auto"/>
          </w:divBdr>
        </w:div>
        <w:div w:id="1287616004">
          <w:marLeft w:val="0"/>
          <w:marRight w:val="0"/>
          <w:marTop w:val="0"/>
          <w:marBottom w:val="0"/>
          <w:divBdr>
            <w:top w:val="none" w:sz="0" w:space="0" w:color="auto"/>
            <w:left w:val="none" w:sz="0" w:space="0" w:color="auto"/>
            <w:bottom w:val="none" w:sz="0" w:space="0" w:color="auto"/>
            <w:right w:val="none" w:sz="0" w:space="0" w:color="auto"/>
          </w:divBdr>
        </w:div>
        <w:div w:id="372850817">
          <w:marLeft w:val="0"/>
          <w:marRight w:val="0"/>
          <w:marTop w:val="0"/>
          <w:marBottom w:val="0"/>
          <w:divBdr>
            <w:top w:val="none" w:sz="0" w:space="0" w:color="auto"/>
            <w:left w:val="none" w:sz="0" w:space="0" w:color="auto"/>
            <w:bottom w:val="none" w:sz="0" w:space="0" w:color="auto"/>
            <w:right w:val="none" w:sz="0" w:space="0" w:color="auto"/>
          </w:divBdr>
        </w:div>
        <w:div w:id="834107467">
          <w:marLeft w:val="0"/>
          <w:marRight w:val="0"/>
          <w:marTop w:val="0"/>
          <w:marBottom w:val="0"/>
          <w:divBdr>
            <w:top w:val="none" w:sz="0" w:space="0" w:color="auto"/>
            <w:left w:val="none" w:sz="0" w:space="0" w:color="auto"/>
            <w:bottom w:val="none" w:sz="0" w:space="0" w:color="auto"/>
            <w:right w:val="none" w:sz="0" w:space="0" w:color="auto"/>
          </w:divBdr>
        </w:div>
        <w:div w:id="1848666040">
          <w:marLeft w:val="0"/>
          <w:marRight w:val="0"/>
          <w:marTop w:val="0"/>
          <w:marBottom w:val="0"/>
          <w:divBdr>
            <w:top w:val="none" w:sz="0" w:space="0" w:color="auto"/>
            <w:left w:val="none" w:sz="0" w:space="0" w:color="auto"/>
            <w:bottom w:val="none" w:sz="0" w:space="0" w:color="auto"/>
            <w:right w:val="none" w:sz="0" w:space="0" w:color="auto"/>
          </w:divBdr>
        </w:div>
        <w:div w:id="643049406">
          <w:marLeft w:val="0"/>
          <w:marRight w:val="0"/>
          <w:marTop w:val="0"/>
          <w:marBottom w:val="0"/>
          <w:divBdr>
            <w:top w:val="none" w:sz="0" w:space="0" w:color="auto"/>
            <w:left w:val="none" w:sz="0" w:space="0" w:color="auto"/>
            <w:bottom w:val="none" w:sz="0" w:space="0" w:color="auto"/>
            <w:right w:val="none" w:sz="0" w:space="0" w:color="auto"/>
          </w:divBdr>
        </w:div>
        <w:div w:id="1127315335">
          <w:marLeft w:val="0"/>
          <w:marRight w:val="0"/>
          <w:marTop w:val="0"/>
          <w:marBottom w:val="0"/>
          <w:divBdr>
            <w:top w:val="none" w:sz="0" w:space="0" w:color="auto"/>
            <w:left w:val="none" w:sz="0" w:space="0" w:color="auto"/>
            <w:bottom w:val="none" w:sz="0" w:space="0" w:color="auto"/>
            <w:right w:val="none" w:sz="0" w:space="0" w:color="auto"/>
          </w:divBdr>
        </w:div>
        <w:div w:id="356780294">
          <w:marLeft w:val="0"/>
          <w:marRight w:val="0"/>
          <w:marTop w:val="0"/>
          <w:marBottom w:val="0"/>
          <w:divBdr>
            <w:top w:val="none" w:sz="0" w:space="0" w:color="auto"/>
            <w:left w:val="none" w:sz="0" w:space="0" w:color="auto"/>
            <w:bottom w:val="none" w:sz="0" w:space="0" w:color="auto"/>
            <w:right w:val="none" w:sz="0" w:space="0" w:color="auto"/>
          </w:divBdr>
        </w:div>
        <w:div w:id="842546177">
          <w:marLeft w:val="0"/>
          <w:marRight w:val="0"/>
          <w:marTop w:val="0"/>
          <w:marBottom w:val="0"/>
          <w:divBdr>
            <w:top w:val="none" w:sz="0" w:space="0" w:color="auto"/>
            <w:left w:val="none" w:sz="0" w:space="0" w:color="auto"/>
            <w:bottom w:val="none" w:sz="0" w:space="0" w:color="auto"/>
            <w:right w:val="none" w:sz="0" w:space="0" w:color="auto"/>
          </w:divBdr>
        </w:div>
        <w:div w:id="15693496">
          <w:marLeft w:val="0"/>
          <w:marRight w:val="0"/>
          <w:marTop w:val="0"/>
          <w:marBottom w:val="0"/>
          <w:divBdr>
            <w:top w:val="none" w:sz="0" w:space="0" w:color="auto"/>
            <w:left w:val="none" w:sz="0" w:space="0" w:color="auto"/>
            <w:bottom w:val="none" w:sz="0" w:space="0" w:color="auto"/>
            <w:right w:val="none" w:sz="0" w:space="0" w:color="auto"/>
          </w:divBdr>
        </w:div>
        <w:div w:id="234975369">
          <w:marLeft w:val="0"/>
          <w:marRight w:val="0"/>
          <w:marTop w:val="0"/>
          <w:marBottom w:val="0"/>
          <w:divBdr>
            <w:top w:val="none" w:sz="0" w:space="0" w:color="auto"/>
            <w:left w:val="none" w:sz="0" w:space="0" w:color="auto"/>
            <w:bottom w:val="none" w:sz="0" w:space="0" w:color="auto"/>
            <w:right w:val="none" w:sz="0" w:space="0" w:color="auto"/>
          </w:divBdr>
        </w:div>
        <w:div w:id="1785348051">
          <w:marLeft w:val="0"/>
          <w:marRight w:val="0"/>
          <w:marTop w:val="0"/>
          <w:marBottom w:val="0"/>
          <w:divBdr>
            <w:top w:val="none" w:sz="0" w:space="0" w:color="auto"/>
            <w:left w:val="none" w:sz="0" w:space="0" w:color="auto"/>
            <w:bottom w:val="none" w:sz="0" w:space="0" w:color="auto"/>
            <w:right w:val="none" w:sz="0" w:space="0" w:color="auto"/>
          </w:divBdr>
        </w:div>
        <w:div w:id="697388119">
          <w:marLeft w:val="0"/>
          <w:marRight w:val="0"/>
          <w:marTop w:val="0"/>
          <w:marBottom w:val="0"/>
          <w:divBdr>
            <w:top w:val="none" w:sz="0" w:space="0" w:color="auto"/>
            <w:left w:val="none" w:sz="0" w:space="0" w:color="auto"/>
            <w:bottom w:val="none" w:sz="0" w:space="0" w:color="auto"/>
            <w:right w:val="none" w:sz="0" w:space="0" w:color="auto"/>
          </w:divBdr>
        </w:div>
        <w:div w:id="1241017819">
          <w:marLeft w:val="0"/>
          <w:marRight w:val="0"/>
          <w:marTop w:val="0"/>
          <w:marBottom w:val="0"/>
          <w:divBdr>
            <w:top w:val="none" w:sz="0" w:space="0" w:color="auto"/>
            <w:left w:val="none" w:sz="0" w:space="0" w:color="auto"/>
            <w:bottom w:val="none" w:sz="0" w:space="0" w:color="auto"/>
            <w:right w:val="none" w:sz="0" w:space="0" w:color="auto"/>
          </w:divBdr>
        </w:div>
        <w:div w:id="163859892">
          <w:marLeft w:val="0"/>
          <w:marRight w:val="0"/>
          <w:marTop w:val="0"/>
          <w:marBottom w:val="0"/>
          <w:divBdr>
            <w:top w:val="none" w:sz="0" w:space="0" w:color="auto"/>
            <w:left w:val="none" w:sz="0" w:space="0" w:color="auto"/>
            <w:bottom w:val="none" w:sz="0" w:space="0" w:color="auto"/>
            <w:right w:val="none" w:sz="0" w:space="0" w:color="auto"/>
          </w:divBdr>
        </w:div>
        <w:div w:id="308749588">
          <w:marLeft w:val="0"/>
          <w:marRight w:val="0"/>
          <w:marTop w:val="0"/>
          <w:marBottom w:val="0"/>
          <w:divBdr>
            <w:top w:val="none" w:sz="0" w:space="0" w:color="auto"/>
            <w:left w:val="none" w:sz="0" w:space="0" w:color="auto"/>
            <w:bottom w:val="none" w:sz="0" w:space="0" w:color="auto"/>
            <w:right w:val="none" w:sz="0" w:space="0" w:color="auto"/>
          </w:divBdr>
        </w:div>
        <w:div w:id="174736593">
          <w:marLeft w:val="0"/>
          <w:marRight w:val="0"/>
          <w:marTop w:val="0"/>
          <w:marBottom w:val="0"/>
          <w:divBdr>
            <w:top w:val="none" w:sz="0" w:space="0" w:color="auto"/>
            <w:left w:val="none" w:sz="0" w:space="0" w:color="auto"/>
            <w:bottom w:val="none" w:sz="0" w:space="0" w:color="auto"/>
            <w:right w:val="none" w:sz="0" w:space="0" w:color="auto"/>
          </w:divBdr>
        </w:div>
        <w:div w:id="885607237">
          <w:marLeft w:val="0"/>
          <w:marRight w:val="0"/>
          <w:marTop w:val="0"/>
          <w:marBottom w:val="0"/>
          <w:divBdr>
            <w:top w:val="none" w:sz="0" w:space="0" w:color="auto"/>
            <w:left w:val="none" w:sz="0" w:space="0" w:color="auto"/>
            <w:bottom w:val="none" w:sz="0" w:space="0" w:color="auto"/>
            <w:right w:val="none" w:sz="0" w:space="0" w:color="auto"/>
          </w:divBdr>
        </w:div>
        <w:div w:id="619453667">
          <w:marLeft w:val="0"/>
          <w:marRight w:val="0"/>
          <w:marTop w:val="0"/>
          <w:marBottom w:val="0"/>
          <w:divBdr>
            <w:top w:val="none" w:sz="0" w:space="0" w:color="auto"/>
            <w:left w:val="none" w:sz="0" w:space="0" w:color="auto"/>
            <w:bottom w:val="none" w:sz="0" w:space="0" w:color="auto"/>
            <w:right w:val="none" w:sz="0" w:space="0" w:color="auto"/>
          </w:divBdr>
        </w:div>
        <w:div w:id="1151599611">
          <w:marLeft w:val="0"/>
          <w:marRight w:val="0"/>
          <w:marTop w:val="0"/>
          <w:marBottom w:val="0"/>
          <w:divBdr>
            <w:top w:val="none" w:sz="0" w:space="0" w:color="auto"/>
            <w:left w:val="none" w:sz="0" w:space="0" w:color="auto"/>
            <w:bottom w:val="none" w:sz="0" w:space="0" w:color="auto"/>
            <w:right w:val="none" w:sz="0" w:space="0" w:color="auto"/>
          </w:divBdr>
        </w:div>
        <w:div w:id="1322274758">
          <w:marLeft w:val="0"/>
          <w:marRight w:val="0"/>
          <w:marTop w:val="0"/>
          <w:marBottom w:val="0"/>
          <w:divBdr>
            <w:top w:val="none" w:sz="0" w:space="0" w:color="auto"/>
            <w:left w:val="none" w:sz="0" w:space="0" w:color="auto"/>
            <w:bottom w:val="none" w:sz="0" w:space="0" w:color="auto"/>
            <w:right w:val="none" w:sz="0" w:space="0" w:color="auto"/>
          </w:divBdr>
        </w:div>
        <w:div w:id="281033098">
          <w:marLeft w:val="0"/>
          <w:marRight w:val="0"/>
          <w:marTop w:val="0"/>
          <w:marBottom w:val="0"/>
          <w:divBdr>
            <w:top w:val="none" w:sz="0" w:space="0" w:color="auto"/>
            <w:left w:val="none" w:sz="0" w:space="0" w:color="auto"/>
            <w:bottom w:val="none" w:sz="0" w:space="0" w:color="auto"/>
            <w:right w:val="none" w:sz="0" w:space="0" w:color="auto"/>
          </w:divBdr>
        </w:div>
        <w:div w:id="2128575789">
          <w:marLeft w:val="0"/>
          <w:marRight w:val="0"/>
          <w:marTop w:val="0"/>
          <w:marBottom w:val="0"/>
          <w:divBdr>
            <w:top w:val="none" w:sz="0" w:space="0" w:color="auto"/>
            <w:left w:val="none" w:sz="0" w:space="0" w:color="auto"/>
            <w:bottom w:val="none" w:sz="0" w:space="0" w:color="auto"/>
            <w:right w:val="none" w:sz="0" w:space="0" w:color="auto"/>
          </w:divBdr>
        </w:div>
        <w:div w:id="1115906938">
          <w:marLeft w:val="0"/>
          <w:marRight w:val="0"/>
          <w:marTop w:val="0"/>
          <w:marBottom w:val="0"/>
          <w:divBdr>
            <w:top w:val="none" w:sz="0" w:space="0" w:color="auto"/>
            <w:left w:val="none" w:sz="0" w:space="0" w:color="auto"/>
            <w:bottom w:val="none" w:sz="0" w:space="0" w:color="auto"/>
            <w:right w:val="none" w:sz="0" w:space="0" w:color="auto"/>
          </w:divBdr>
        </w:div>
        <w:div w:id="1864974618">
          <w:marLeft w:val="0"/>
          <w:marRight w:val="0"/>
          <w:marTop w:val="0"/>
          <w:marBottom w:val="0"/>
          <w:divBdr>
            <w:top w:val="none" w:sz="0" w:space="0" w:color="auto"/>
            <w:left w:val="none" w:sz="0" w:space="0" w:color="auto"/>
            <w:bottom w:val="none" w:sz="0" w:space="0" w:color="auto"/>
            <w:right w:val="none" w:sz="0" w:space="0" w:color="auto"/>
          </w:divBdr>
        </w:div>
        <w:div w:id="439644390">
          <w:marLeft w:val="0"/>
          <w:marRight w:val="0"/>
          <w:marTop w:val="0"/>
          <w:marBottom w:val="0"/>
          <w:divBdr>
            <w:top w:val="none" w:sz="0" w:space="0" w:color="auto"/>
            <w:left w:val="none" w:sz="0" w:space="0" w:color="auto"/>
            <w:bottom w:val="none" w:sz="0" w:space="0" w:color="auto"/>
            <w:right w:val="none" w:sz="0" w:space="0" w:color="auto"/>
          </w:divBdr>
        </w:div>
        <w:div w:id="1280915991">
          <w:marLeft w:val="0"/>
          <w:marRight w:val="0"/>
          <w:marTop w:val="0"/>
          <w:marBottom w:val="0"/>
          <w:divBdr>
            <w:top w:val="none" w:sz="0" w:space="0" w:color="auto"/>
            <w:left w:val="none" w:sz="0" w:space="0" w:color="auto"/>
            <w:bottom w:val="none" w:sz="0" w:space="0" w:color="auto"/>
            <w:right w:val="none" w:sz="0" w:space="0" w:color="auto"/>
          </w:divBdr>
        </w:div>
        <w:div w:id="185485000">
          <w:marLeft w:val="0"/>
          <w:marRight w:val="0"/>
          <w:marTop w:val="0"/>
          <w:marBottom w:val="0"/>
          <w:divBdr>
            <w:top w:val="none" w:sz="0" w:space="0" w:color="auto"/>
            <w:left w:val="none" w:sz="0" w:space="0" w:color="auto"/>
            <w:bottom w:val="none" w:sz="0" w:space="0" w:color="auto"/>
            <w:right w:val="none" w:sz="0" w:space="0" w:color="auto"/>
          </w:divBdr>
        </w:div>
        <w:div w:id="2040666098">
          <w:marLeft w:val="0"/>
          <w:marRight w:val="0"/>
          <w:marTop w:val="0"/>
          <w:marBottom w:val="0"/>
          <w:divBdr>
            <w:top w:val="none" w:sz="0" w:space="0" w:color="auto"/>
            <w:left w:val="none" w:sz="0" w:space="0" w:color="auto"/>
            <w:bottom w:val="none" w:sz="0" w:space="0" w:color="auto"/>
            <w:right w:val="none" w:sz="0" w:space="0" w:color="auto"/>
          </w:divBdr>
        </w:div>
        <w:div w:id="775446360">
          <w:marLeft w:val="0"/>
          <w:marRight w:val="0"/>
          <w:marTop w:val="0"/>
          <w:marBottom w:val="0"/>
          <w:divBdr>
            <w:top w:val="none" w:sz="0" w:space="0" w:color="auto"/>
            <w:left w:val="none" w:sz="0" w:space="0" w:color="auto"/>
            <w:bottom w:val="none" w:sz="0" w:space="0" w:color="auto"/>
            <w:right w:val="none" w:sz="0" w:space="0" w:color="auto"/>
          </w:divBdr>
        </w:div>
        <w:div w:id="1175997732">
          <w:marLeft w:val="0"/>
          <w:marRight w:val="0"/>
          <w:marTop w:val="0"/>
          <w:marBottom w:val="0"/>
          <w:divBdr>
            <w:top w:val="none" w:sz="0" w:space="0" w:color="auto"/>
            <w:left w:val="none" w:sz="0" w:space="0" w:color="auto"/>
            <w:bottom w:val="none" w:sz="0" w:space="0" w:color="auto"/>
            <w:right w:val="none" w:sz="0" w:space="0" w:color="auto"/>
          </w:divBdr>
        </w:div>
        <w:div w:id="178201352">
          <w:marLeft w:val="0"/>
          <w:marRight w:val="0"/>
          <w:marTop w:val="0"/>
          <w:marBottom w:val="0"/>
          <w:divBdr>
            <w:top w:val="none" w:sz="0" w:space="0" w:color="auto"/>
            <w:left w:val="none" w:sz="0" w:space="0" w:color="auto"/>
            <w:bottom w:val="none" w:sz="0" w:space="0" w:color="auto"/>
            <w:right w:val="none" w:sz="0" w:space="0" w:color="auto"/>
          </w:divBdr>
        </w:div>
        <w:div w:id="1771268873">
          <w:marLeft w:val="0"/>
          <w:marRight w:val="0"/>
          <w:marTop w:val="0"/>
          <w:marBottom w:val="0"/>
          <w:divBdr>
            <w:top w:val="none" w:sz="0" w:space="0" w:color="auto"/>
            <w:left w:val="none" w:sz="0" w:space="0" w:color="auto"/>
            <w:bottom w:val="none" w:sz="0" w:space="0" w:color="auto"/>
            <w:right w:val="none" w:sz="0" w:space="0" w:color="auto"/>
          </w:divBdr>
        </w:div>
        <w:div w:id="1712612318">
          <w:marLeft w:val="0"/>
          <w:marRight w:val="0"/>
          <w:marTop w:val="0"/>
          <w:marBottom w:val="0"/>
          <w:divBdr>
            <w:top w:val="none" w:sz="0" w:space="0" w:color="auto"/>
            <w:left w:val="none" w:sz="0" w:space="0" w:color="auto"/>
            <w:bottom w:val="none" w:sz="0" w:space="0" w:color="auto"/>
            <w:right w:val="none" w:sz="0" w:space="0" w:color="auto"/>
          </w:divBdr>
        </w:div>
        <w:div w:id="1907834542">
          <w:marLeft w:val="0"/>
          <w:marRight w:val="0"/>
          <w:marTop w:val="0"/>
          <w:marBottom w:val="0"/>
          <w:divBdr>
            <w:top w:val="none" w:sz="0" w:space="0" w:color="auto"/>
            <w:left w:val="none" w:sz="0" w:space="0" w:color="auto"/>
            <w:bottom w:val="none" w:sz="0" w:space="0" w:color="auto"/>
            <w:right w:val="none" w:sz="0" w:space="0" w:color="auto"/>
          </w:divBdr>
        </w:div>
        <w:div w:id="785388634">
          <w:marLeft w:val="0"/>
          <w:marRight w:val="0"/>
          <w:marTop w:val="0"/>
          <w:marBottom w:val="0"/>
          <w:divBdr>
            <w:top w:val="none" w:sz="0" w:space="0" w:color="auto"/>
            <w:left w:val="none" w:sz="0" w:space="0" w:color="auto"/>
            <w:bottom w:val="none" w:sz="0" w:space="0" w:color="auto"/>
            <w:right w:val="none" w:sz="0" w:space="0" w:color="auto"/>
          </w:divBdr>
        </w:div>
        <w:div w:id="1576740895">
          <w:marLeft w:val="0"/>
          <w:marRight w:val="0"/>
          <w:marTop w:val="0"/>
          <w:marBottom w:val="0"/>
          <w:divBdr>
            <w:top w:val="none" w:sz="0" w:space="0" w:color="auto"/>
            <w:left w:val="none" w:sz="0" w:space="0" w:color="auto"/>
            <w:bottom w:val="none" w:sz="0" w:space="0" w:color="auto"/>
            <w:right w:val="none" w:sz="0" w:space="0" w:color="auto"/>
          </w:divBdr>
        </w:div>
        <w:div w:id="1273633955">
          <w:marLeft w:val="0"/>
          <w:marRight w:val="0"/>
          <w:marTop w:val="0"/>
          <w:marBottom w:val="0"/>
          <w:divBdr>
            <w:top w:val="none" w:sz="0" w:space="0" w:color="auto"/>
            <w:left w:val="none" w:sz="0" w:space="0" w:color="auto"/>
            <w:bottom w:val="none" w:sz="0" w:space="0" w:color="auto"/>
            <w:right w:val="none" w:sz="0" w:space="0" w:color="auto"/>
          </w:divBdr>
        </w:div>
        <w:div w:id="403645128">
          <w:marLeft w:val="0"/>
          <w:marRight w:val="0"/>
          <w:marTop w:val="0"/>
          <w:marBottom w:val="0"/>
          <w:divBdr>
            <w:top w:val="none" w:sz="0" w:space="0" w:color="auto"/>
            <w:left w:val="none" w:sz="0" w:space="0" w:color="auto"/>
            <w:bottom w:val="none" w:sz="0" w:space="0" w:color="auto"/>
            <w:right w:val="none" w:sz="0" w:space="0" w:color="auto"/>
          </w:divBdr>
        </w:div>
        <w:div w:id="1385257386">
          <w:marLeft w:val="0"/>
          <w:marRight w:val="0"/>
          <w:marTop w:val="0"/>
          <w:marBottom w:val="0"/>
          <w:divBdr>
            <w:top w:val="none" w:sz="0" w:space="0" w:color="auto"/>
            <w:left w:val="none" w:sz="0" w:space="0" w:color="auto"/>
            <w:bottom w:val="none" w:sz="0" w:space="0" w:color="auto"/>
            <w:right w:val="none" w:sz="0" w:space="0" w:color="auto"/>
          </w:divBdr>
        </w:div>
        <w:div w:id="1756897051">
          <w:marLeft w:val="0"/>
          <w:marRight w:val="0"/>
          <w:marTop w:val="0"/>
          <w:marBottom w:val="0"/>
          <w:divBdr>
            <w:top w:val="none" w:sz="0" w:space="0" w:color="auto"/>
            <w:left w:val="none" w:sz="0" w:space="0" w:color="auto"/>
            <w:bottom w:val="none" w:sz="0" w:space="0" w:color="auto"/>
            <w:right w:val="none" w:sz="0" w:space="0" w:color="auto"/>
          </w:divBdr>
        </w:div>
        <w:div w:id="1654672986">
          <w:marLeft w:val="0"/>
          <w:marRight w:val="0"/>
          <w:marTop w:val="0"/>
          <w:marBottom w:val="0"/>
          <w:divBdr>
            <w:top w:val="none" w:sz="0" w:space="0" w:color="auto"/>
            <w:left w:val="none" w:sz="0" w:space="0" w:color="auto"/>
            <w:bottom w:val="none" w:sz="0" w:space="0" w:color="auto"/>
            <w:right w:val="none" w:sz="0" w:space="0" w:color="auto"/>
          </w:divBdr>
        </w:div>
        <w:div w:id="1843469866">
          <w:marLeft w:val="0"/>
          <w:marRight w:val="0"/>
          <w:marTop w:val="0"/>
          <w:marBottom w:val="0"/>
          <w:divBdr>
            <w:top w:val="none" w:sz="0" w:space="0" w:color="auto"/>
            <w:left w:val="none" w:sz="0" w:space="0" w:color="auto"/>
            <w:bottom w:val="none" w:sz="0" w:space="0" w:color="auto"/>
            <w:right w:val="none" w:sz="0" w:space="0" w:color="auto"/>
          </w:divBdr>
        </w:div>
        <w:div w:id="1063068409">
          <w:marLeft w:val="0"/>
          <w:marRight w:val="0"/>
          <w:marTop w:val="0"/>
          <w:marBottom w:val="0"/>
          <w:divBdr>
            <w:top w:val="none" w:sz="0" w:space="0" w:color="auto"/>
            <w:left w:val="none" w:sz="0" w:space="0" w:color="auto"/>
            <w:bottom w:val="none" w:sz="0" w:space="0" w:color="auto"/>
            <w:right w:val="none" w:sz="0" w:space="0" w:color="auto"/>
          </w:divBdr>
        </w:div>
        <w:div w:id="954211106">
          <w:marLeft w:val="0"/>
          <w:marRight w:val="0"/>
          <w:marTop w:val="0"/>
          <w:marBottom w:val="0"/>
          <w:divBdr>
            <w:top w:val="none" w:sz="0" w:space="0" w:color="auto"/>
            <w:left w:val="none" w:sz="0" w:space="0" w:color="auto"/>
            <w:bottom w:val="none" w:sz="0" w:space="0" w:color="auto"/>
            <w:right w:val="none" w:sz="0" w:space="0" w:color="auto"/>
          </w:divBdr>
        </w:div>
        <w:div w:id="2001157639">
          <w:marLeft w:val="0"/>
          <w:marRight w:val="0"/>
          <w:marTop w:val="0"/>
          <w:marBottom w:val="0"/>
          <w:divBdr>
            <w:top w:val="none" w:sz="0" w:space="0" w:color="auto"/>
            <w:left w:val="none" w:sz="0" w:space="0" w:color="auto"/>
            <w:bottom w:val="none" w:sz="0" w:space="0" w:color="auto"/>
            <w:right w:val="none" w:sz="0" w:space="0" w:color="auto"/>
          </w:divBdr>
        </w:div>
        <w:div w:id="880704230">
          <w:marLeft w:val="0"/>
          <w:marRight w:val="0"/>
          <w:marTop w:val="0"/>
          <w:marBottom w:val="0"/>
          <w:divBdr>
            <w:top w:val="none" w:sz="0" w:space="0" w:color="auto"/>
            <w:left w:val="none" w:sz="0" w:space="0" w:color="auto"/>
            <w:bottom w:val="none" w:sz="0" w:space="0" w:color="auto"/>
            <w:right w:val="none" w:sz="0" w:space="0" w:color="auto"/>
          </w:divBdr>
        </w:div>
        <w:div w:id="75827260">
          <w:marLeft w:val="0"/>
          <w:marRight w:val="0"/>
          <w:marTop w:val="0"/>
          <w:marBottom w:val="0"/>
          <w:divBdr>
            <w:top w:val="none" w:sz="0" w:space="0" w:color="auto"/>
            <w:left w:val="none" w:sz="0" w:space="0" w:color="auto"/>
            <w:bottom w:val="none" w:sz="0" w:space="0" w:color="auto"/>
            <w:right w:val="none" w:sz="0" w:space="0" w:color="auto"/>
          </w:divBdr>
        </w:div>
        <w:div w:id="9380403">
          <w:marLeft w:val="0"/>
          <w:marRight w:val="0"/>
          <w:marTop w:val="0"/>
          <w:marBottom w:val="0"/>
          <w:divBdr>
            <w:top w:val="none" w:sz="0" w:space="0" w:color="auto"/>
            <w:left w:val="none" w:sz="0" w:space="0" w:color="auto"/>
            <w:bottom w:val="none" w:sz="0" w:space="0" w:color="auto"/>
            <w:right w:val="none" w:sz="0" w:space="0" w:color="auto"/>
          </w:divBdr>
        </w:div>
        <w:div w:id="157425856">
          <w:marLeft w:val="0"/>
          <w:marRight w:val="0"/>
          <w:marTop w:val="0"/>
          <w:marBottom w:val="0"/>
          <w:divBdr>
            <w:top w:val="none" w:sz="0" w:space="0" w:color="auto"/>
            <w:left w:val="none" w:sz="0" w:space="0" w:color="auto"/>
            <w:bottom w:val="none" w:sz="0" w:space="0" w:color="auto"/>
            <w:right w:val="none" w:sz="0" w:space="0" w:color="auto"/>
          </w:divBdr>
        </w:div>
        <w:div w:id="7101922">
          <w:marLeft w:val="0"/>
          <w:marRight w:val="0"/>
          <w:marTop w:val="0"/>
          <w:marBottom w:val="0"/>
          <w:divBdr>
            <w:top w:val="none" w:sz="0" w:space="0" w:color="auto"/>
            <w:left w:val="none" w:sz="0" w:space="0" w:color="auto"/>
            <w:bottom w:val="none" w:sz="0" w:space="0" w:color="auto"/>
            <w:right w:val="none" w:sz="0" w:space="0" w:color="auto"/>
          </w:divBdr>
        </w:div>
        <w:div w:id="1167864119">
          <w:marLeft w:val="0"/>
          <w:marRight w:val="0"/>
          <w:marTop w:val="0"/>
          <w:marBottom w:val="0"/>
          <w:divBdr>
            <w:top w:val="none" w:sz="0" w:space="0" w:color="auto"/>
            <w:left w:val="none" w:sz="0" w:space="0" w:color="auto"/>
            <w:bottom w:val="none" w:sz="0" w:space="0" w:color="auto"/>
            <w:right w:val="none" w:sz="0" w:space="0" w:color="auto"/>
          </w:divBdr>
        </w:div>
        <w:div w:id="443496807">
          <w:marLeft w:val="0"/>
          <w:marRight w:val="0"/>
          <w:marTop w:val="0"/>
          <w:marBottom w:val="0"/>
          <w:divBdr>
            <w:top w:val="none" w:sz="0" w:space="0" w:color="auto"/>
            <w:left w:val="none" w:sz="0" w:space="0" w:color="auto"/>
            <w:bottom w:val="none" w:sz="0" w:space="0" w:color="auto"/>
            <w:right w:val="none" w:sz="0" w:space="0" w:color="auto"/>
          </w:divBdr>
        </w:div>
        <w:div w:id="1156068466">
          <w:marLeft w:val="0"/>
          <w:marRight w:val="0"/>
          <w:marTop w:val="0"/>
          <w:marBottom w:val="0"/>
          <w:divBdr>
            <w:top w:val="none" w:sz="0" w:space="0" w:color="auto"/>
            <w:left w:val="none" w:sz="0" w:space="0" w:color="auto"/>
            <w:bottom w:val="none" w:sz="0" w:space="0" w:color="auto"/>
            <w:right w:val="none" w:sz="0" w:space="0" w:color="auto"/>
          </w:divBdr>
        </w:div>
        <w:div w:id="206647601">
          <w:marLeft w:val="0"/>
          <w:marRight w:val="0"/>
          <w:marTop w:val="0"/>
          <w:marBottom w:val="0"/>
          <w:divBdr>
            <w:top w:val="none" w:sz="0" w:space="0" w:color="auto"/>
            <w:left w:val="none" w:sz="0" w:space="0" w:color="auto"/>
            <w:bottom w:val="none" w:sz="0" w:space="0" w:color="auto"/>
            <w:right w:val="none" w:sz="0" w:space="0" w:color="auto"/>
          </w:divBdr>
        </w:div>
        <w:div w:id="1082288948">
          <w:marLeft w:val="0"/>
          <w:marRight w:val="0"/>
          <w:marTop w:val="0"/>
          <w:marBottom w:val="0"/>
          <w:divBdr>
            <w:top w:val="none" w:sz="0" w:space="0" w:color="auto"/>
            <w:left w:val="none" w:sz="0" w:space="0" w:color="auto"/>
            <w:bottom w:val="none" w:sz="0" w:space="0" w:color="auto"/>
            <w:right w:val="none" w:sz="0" w:space="0" w:color="auto"/>
          </w:divBdr>
        </w:div>
        <w:div w:id="1448888997">
          <w:marLeft w:val="0"/>
          <w:marRight w:val="0"/>
          <w:marTop w:val="0"/>
          <w:marBottom w:val="0"/>
          <w:divBdr>
            <w:top w:val="none" w:sz="0" w:space="0" w:color="auto"/>
            <w:left w:val="none" w:sz="0" w:space="0" w:color="auto"/>
            <w:bottom w:val="none" w:sz="0" w:space="0" w:color="auto"/>
            <w:right w:val="none" w:sz="0" w:space="0" w:color="auto"/>
          </w:divBdr>
        </w:div>
      </w:divsChild>
    </w:div>
    <w:div w:id="982587292">
      <w:bodyDiv w:val="1"/>
      <w:marLeft w:val="0"/>
      <w:marRight w:val="0"/>
      <w:marTop w:val="0"/>
      <w:marBottom w:val="0"/>
      <w:divBdr>
        <w:top w:val="none" w:sz="0" w:space="0" w:color="auto"/>
        <w:left w:val="none" w:sz="0" w:space="0" w:color="auto"/>
        <w:bottom w:val="none" w:sz="0" w:space="0" w:color="auto"/>
        <w:right w:val="none" w:sz="0" w:space="0" w:color="auto"/>
      </w:divBdr>
    </w:div>
    <w:div w:id="982738262">
      <w:bodyDiv w:val="1"/>
      <w:marLeft w:val="0"/>
      <w:marRight w:val="0"/>
      <w:marTop w:val="0"/>
      <w:marBottom w:val="0"/>
      <w:divBdr>
        <w:top w:val="none" w:sz="0" w:space="0" w:color="auto"/>
        <w:left w:val="none" w:sz="0" w:space="0" w:color="auto"/>
        <w:bottom w:val="none" w:sz="0" w:space="0" w:color="auto"/>
        <w:right w:val="none" w:sz="0" w:space="0" w:color="auto"/>
      </w:divBdr>
    </w:div>
    <w:div w:id="983002996">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3893894">
      <w:bodyDiv w:val="1"/>
      <w:marLeft w:val="0"/>
      <w:marRight w:val="0"/>
      <w:marTop w:val="0"/>
      <w:marBottom w:val="0"/>
      <w:divBdr>
        <w:top w:val="none" w:sz="0" w:space="0" w:color="auto"/>
        <w:left w:val="none" w:sz="0" w:space="0" w:color="auto"/>
        <w:bottom w:val="none" w:sz="0" w:space="0" w:color="auto"/>
        <w:right w:val="none" w:sz="0" w:space="0" w:color="auto"/>
      </w:divBdr>
    </w:div>
    <w:div w:id="983923066">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4508617">
      <w:bodyDiv w:val="1"/>
      <w:marLeft w:val="0"/>
      <w:marRight w:val="0"/>
      <w:marTop w:val="0"/>
      <w:marBottom w:val="0"/>
      <w:divBdr>
        <w:top w:val="none" w:sz="0" w:space="0" w:color="auto"/>
        <w:left w:val="none" w:sz="0" w:space="0" w:color="auto"/>
        <w:bottom w:val="none" w:sz="0" w:space="0" w:color="auto"/>
        <w:right w:val="none" w:sz="0" w:space="0" w:color="auto"/>
      </w:divBdr>
    </w:div>
    <w:div w:id="984553343">
      <w:bodyDiv w:val="1"/>
      <w:marLeft w:val="0"/>
      <w:marRight w:val="0"/>
      <w:marTop w:val="0"/>
      <w:marBottom w:val="0"/>
      <w:divBdr>
        <w:top w:val="none" w:sz="0" w:space="0" w:color="auto"/>
        <w:left w:val="none" w:sz="0" w:space="0" w:color="auto"/>
        <w:bottom w:val="none" w:sz="0" w:space="0" w:color="auto"/>
        <w:right w:val="none" w:sz="0" w:space="0" w:color="auto"/>
      </w:divBdr>
    </w:div>
    <w:div w:id="984553900">
      <w:bodyDiv w:val="1"/>
      <w:marLeft w:val="0"/>
      <w:marRight w:val="0"/>
      <w:marTop w:val="0"/>
      <w:marBottom w:val="0"/>
      <w:divBdr>
        <w:top w:val="none" w:sz="0" w:space="0" w:color="auto"/>
        <w:left w:val="none" w:sz="0" w:space="0" w:color="auto"/>
        <w:bottom w:val="none" w:sz="0" w:space="0" w:color="auto"/>
        <w:right w:val="none" w:sz="0" w:space="0" w:color="auto"/>
      </w:divBdr>
    </w:div>
    <w:div w:id="984578935">
      <w:bodyDiv w:val="1"/>
      <w:marLeft w:val="0"/>
      <w:marRight w:val="0"/>
      <w:marTop w:val="0"/>
      <w:marBottom w:val="0"/>
      <w:divBdr>
        <w:top w:val="none" w:sz="0" w:space="0" w:color="auto"/>
        <w:left w:val="none" w:sz="0" w:space="0" w:color="auto"/>
        <w:bottom w:val="none" w:sz="0" w:space="0" w:color="auto"/>
        <w:right w:val="none" w:sz="0" w:space="0" w:color="auto"/>
      </w:divBdr>
    </w:div>
    <w:div w:id="984819621">
      <w:bodyDiv w:val="1"/>
      <w:marLeft w:val="0"/>
      <w:marRight w:val="0"/>
      <w:marTop w:val="0"/>
      <w:marBottom w:val="0"/>
      <w:divBdr>
        <w:top w:val="none" w:sz="0" w:space="0" w:color="auto"/>
        <w:left w:val="none" w:sz="0" w:space="0" w:color="auto"/>
        <w:bottom w:val="none" w:sz="0" w:space="0" w:color="auto"/>
        <w:right w:val="none" w:sz="0" w:space="0" w:color="auto"/>
      </w:divBdr>
    </w:div>
    <w:div w:id="985206900">
      <w:bodyDiv w:val="1"/>
      <w:marLeft w:val="0"/>
      <w:marRight w:val="0"/>
      <w:marTop w:val="0"/>
      <w:marBottom w:val="0"/>
      <w:divBdr>
        <w:top w:val="none" w:sz="0" w:space="0" w:color="auto"/>
        <w:left w:val="none" w:sz="0" w:space="0" w:color="auto"/>
        <w:bottom w:val="none" w:sz="0" w:space="0" w:color="auto"/>
        <w:right w:val="none" w:sz="0" w:space="0" w:color="auto"/>
      </w:divBdr>
    </w:div>
    <w:div w:id="985356523">
      <w:bodyDiv w:val="1"/>
      <w:marLeft w:val="0"/>
      <w:marRight w:val="0"/>
      <w:marTop w:val="0"/>
      <w:marBottom w:val="0"/>
      <w:divBdr>
        <w:top w:val="none" w:sz="0" w:space="0" w:color="auto"/>
        <w:left w:val="none" w:sz="0" w:space="0" w:color="auto"/>
        <w:bottom w:val="none" w:sz="0" w:space="0" w:color="auto"/>
        <w:right w:val="none" w:sz="0" w:space="0" w:color="auto"/>
      </w:divBdr>
    </w:div>
    <w:div w:id="985400958">
      <w:bodyDiv w:val="1"/>
      <w:marLeft w:val="0"/>
      <w:marRight w:val="0"/>
      <w:marTop w:val="0"/>
      <w:marBottom w:val="0"/>
      <w:divBdr>
        <w:top w:val="none" w:sz="0" w:space="0" w:color="auto"/>
        <w:left w:val="none" w:sz="0" w:space="0" w:color="auto"/>
        <w:bottom w:val="none" w:sz="0" w:space="0" w:color="auto"/>
        <w:right w:val="none" w:sz="0" w:space="0" w:color="auto"/>
      </w:divBdr>
    </w:div>
    <w:div w:id="985817837">
      <w:bodyDiv w:val="1"/>
      <w:marLeft w:val="0"/>
      <w:marRight w:val="0"/>
      <w:marTop w:val="0"/>
      <w:marBottom w:val="0"/>
      <w:divBdr>
        <w:top w:val="none" w:sz="0" w:space="0" w:color="auto"/>
        <w:left w:val="none" w:sz="0" w:space="0" w:color="auto"/>
        <w:bottom w:val="none" w:sz="0" w:space="0" w:color="auto"/>
        <w:right w:val="none" w:sz="0" w:space="0" w:color="auto"/>
      </w:divBdr>
      <w:divsChild>
        <w:div w:id="854617393">
          <w:marLeft w:val="0"/>
          <w:marRight w:val="0"/>
          <w:marTop w:val="0"/>
          <w:marBottom w:val="0"/>
          <w:divBdr>
            <w:top w:val="none" w:sz="0" w:space="0" w:color="auto"/>
            <w:left w:val="none" w:sz="0" w:space="0" w:color="auto"/>
            <w:bottom w:val="none" w:sz="0" w:space="0" w:color="auto"/>
            <w:right w:val="none" w:sz="0" w:space="0" w:color="auto"/>
          </w:divBdr>
        </w:div>
        <w:div w:id="113328240">
          <w:marLeft w:val="0"/>
          <w:marRight w:val="0"/>
          <w:marTop w:val="0"/>
          <w:marBottom w:val="0"/>
          <w:divBdr>
            <w:top w:val="none" w:sz="0" w:space="0" w:color="auto"/>
            <w:left w:val="none" w:sz="0" w:space="0" w:color="auto"/>
            <w:bottom w:val="none" w:sz="0" w:space="0" w:color="auto"/>
            <w:right w:val="none" w:sz="0" w:space="0" w:color="auto"/>
          </w:divBdr>
        </w:div>
        <w:div w:id="779647244">
          <w:marLeft w:val="0"/>
          <w:marRight w:val="0"/>
          <w:marTop w:val="0"/>
          <w:marBottom w:val="0"/>
          <w:divBdr>
            <w:top w:val="none" w:sz="0" w:space="0" w:color="auto"/>
            <w:left w:val="none" w:sz="0" w:space="0" w:color="auto"/>
            <w:bottom w:val="none" w:sz="0" w:space="0" w:color="auto"/>
            <w:right w:val="none" w:sz="0" w:space="0" w:color="auto"/>
          </w:divBdr>
        </w:div>
        <w:div w:id="1666855353">
          <w:marLeft w:val="0"/>
          <w:marRight w:val="0"/>
          <w:marTop w:val="0"/>
          <w:marBottom w:val="0"/>
          <w:divBdr>
            <w:top w:val="none" w:sz="0" w:space="0" w:color="auto"/>
            <w:left w:val="none" w:sz="0" w:space="0" w:color="auto"/>
            <w:bottom w:val="none" w:sz="0" w:space="0" w:color="auto"/>
            <w:right w:val="none" w:sz="0" w:space="0" w:color="auto"/>
          </w:divBdr>
        </w:div>
        <w:div w:id="282033000">
          <w:marLeft w:val="0"/>
          <w:marRight w:val="0"/>
          <w:marTop w:val="0"/>
          <w:marBottom w:val="0"/>
          <w:divBdr>
            <w:top w:val="none" w:sz="0" w:space="0" w:color="auto"/>
            <w:left w:val="none" w:sz="0" w:space="0" w:color="auto"/>
            <w:bottom w:val="none" w:sz="0" w:space="0" w:color="auto"/>
            <w:right w:val="none" w:sz="0" w:space="0" w:color="auto"/>
          </w:divBdr>
        </w:div>
        <w:div w:id="1866558946">
          <w:marLeft w:val="0"/>
          <w:marRight w:val="0"/>
          <w:marTop w:val="0"/>
          <w:marBottom w:val="0"/>
          <w:divBdr>
            <w:top w:val="none" w:sz="0" w:space="0" w:color="auto"/>
            <w:left w:val="none" w:sz="0" w:space="0" w:color="auto"/>
            <w:bottom w:val="none" w:sz="0" w:space="0" w:color="auto"/>
            <w:right w:val="none" w:sz="0" w:space="0" w:color="auto"/>
          </w:divBdr>
        </w:div>
        <w:div w:id="484131131">
          <w:marLeft w:val="0"/>
          <w:marRight w:val="0"/>
          <w:marTop w:val="0"/>
          <w:marBottom w:val="0"/>
          <w:divBdr>
            <w:top w:val="none" w:sz="0" w:space="0" w:color="auto"/>
            <w:left w:val="none" w:sz="0" w:space="0" w:color="auto"/>
            <w:bottom w:val="none" w:sz="0" w:space="0" w:color="auto"/>
            <w:right w:val="none" w:sz="0" w:space="0" w:color="auto"/>
          </w:divBdr>
        </w:div>
        <w:div w:id="297345863">
          <w:marLeft w:val="0"/>
          <w:marRight w:val="0"/>
          <w:marTop w:val="0"/>
          <w:marBottom w:val="0"/>
          <w:divBdr>
            <w:top w:val="none" w:sz="0" w:space="0" w:color="auto"/>
            <w:left w:val="none" w:sz="0" w:space="0" w:color="auto"/>
            <w:bottom w:val="none" w:sz="0" w:space="0" w:color="auto"/>
            <w:right w:val="none" w:sz="0" w:space="0" w:color="auto"/>
          </w:divBdr>
        </w:div>
        <w:div w:id="1791702414">
          <w:marLeft w:val="0"/>
          <w:marRight w:val="0"/>
          <w:marTop w:val="0"/>
          <w:marBottom w:val="0"/>
          <w:divBdr>
            <w:top w:val="none" w:sz="0" w:space="0" w:color="auto"/>
            <w:left w:val="none" w:sz="0" w:space="0" w:color="auto"/>
            <w:bottom w:val="none" w:sz="0" w:space="0" w:color="auto"/>
            <w:right w:val="none" w:sz="0" w:space="0" w:color="auto"/>
          </w:divBdr>
        </w:div>
        <w:div w:id="478770264">
          <w:marLeft w:val="0"/>
          <w:marRight w:val="0"/>
          <w:marTop w:val="0"/>
          <w:marBottom w:val="0"/>
          <w:divBdr>
            <w:top w:val="none" w:sz="0" w:space="0" w:color="auto"/>
            <w:left w:val="none" w:sz="0" w:space="0" w:color="auto"/>
            <w:bottom w:val="none" w:sz="0" w:space="0" w:color="auto"/>
            <w:right w:val="none" w:sz="0" w:space="0" w:color="auto"/>
          </w:divBdr>
        </w:div>
        <w:div w:id="219681312">
          <w:marLeft w:val="0"/>
          <w:marRight w:val="0"/>
          <w:marTop w:val="0"/>
          <w:marBottom w:val="0"/>
          <w:divBdr>
            <w:top w:val="none" w:sz="0" w:space="0" w:color="auto"/>
            <w:left w:val="none" w:sz="0" w:space="0" w:color="auto"/>
            <w:bottom w:val="none" w:sz="0" w:space="0" w:color="auto"/>
            <w:right w:val="none" w:sz="0" w:space="0" w:color="auto"/>
          </w:divBdr>
        </w:div>
        <w:div w:id="1404184380">
          <w:marLeft w:val="0"/>
          <w:marRight w:val="0"/>
          <w:marTop w:val="0"/>
          <w:marBottom w:val="0"/>
          <w:divBdr>
            <w:top w:val="none" w:sz="0" w:space="0" w:color="auto"/>
            <w:left w:val="none" w:sz="0" w:space="0" w:color="auto"/>
            <w:bottom w:val="none" w:sz="0" w:space="0" w:color="auto"/>
            <w:right w:val="none" w:sz="0" w:space="0" w:color="auto"/>
          </w:divBdr>
        </w:div>
        <w:div w:id="1205365539">
          <w:marLeft w:val="0"/>
          <w:marRight w:val="0"/>
          <w:marTop w:val="0"/>
          <w:marBottom w:val="0"/>
          <w:divBdr>
            <w:top w:val="none" w:sz="0" w:space="0" w:color="auto"/>
            <w:left w:val="none" w:sz="0" w:space="0" w:color="auto"/>
            <w:bottom w:val="none" w:sz="0" w:space="0" w:color="auto"/>
            <w:right w:val="none" w:sz="0" w:space="0" w:color="auto"/>
          </w:divBdr>
        </w:div>
        <w:div w:id="1471820684">
          <w:marLeft w:val="0"/>
          <w:marRight w:val="0"/>
          <w:marTop w:val="0"/>
          <w:marBottom w:val="0"/>
          <w:divBdr>
            <w:top w:val="none" w:sz="0" w:space="0" w:color="auto"/>
            <w:left w:val="none" w:sz="0" w:space="0" w:color="auto"/>
            <w:bottom w:val="none" w:sz="0" w:space="0" w:color="auto"/>
            <w:right w:val="none" w:sz="0" w:space="0" w:color="auto"/>
          </w:divBdr>
        </w:div>
        <w:div w:id="744106377">
          <w:marLeft w:val="0"/>
          <w:marRight w:val="0"/>
          <w:marTop w:val="0"/>
          <w:marBottom w:val="0"/>
          <w:divBdr>
            <w:top w:val="none" w:sz="0" w:space="0" w:color="auto"/>
            <w:left w:val="none" w:sz="0" w:space="0" w:color="auto"/>
            <w:bottom w:val="none" w:sz="0" w:space="0" w:color="auto"/>
            <w:right w:val="none" w:sz="0" w:space="0" w:color="auto"/>
          </w:divBdr>
        </w:div>
        <w:div w:id="65613173">
          <w:marLeft w:val="0"/>
          <w:marRight w:val="0"/>
          <w:marTop w:val="0"/>
          <w:marBottom w:val="0"/>
          <w:divBdr>
            <w:top w:val="none" w:sz="0" w:space="0" w:color="auto"/>
            <w:left w:val="none" w:sz="0" w:space="0" w:color="auto"/>
            <w:bottom w:val="none" w:sz="0" w:space="0" w:color="auto"/>
            <w:right w:val="none" w:sz="0" w:space="0" w:color="auto"/>
          </w:divBdr>
        </w:div>
        <w:div w:id="1738938499">
          <w:marLeft w:val="0"/>
          <w:marRight w:val="0"/>
          <w:marTop w:val="0"/>
          <w:marBottom w:val="0"/>
          <w:divBdr>
            <w:top w:val="none" w:sz="0" w:space="0" w:color="auto"/>
            <w:left w:val="none" w:sz="0" w:space="0" w:color="auto"/>
            <w:bottom w:val="none" w:sz="0" w:space="0" w:color="auto"/>
            <w:right w:val="none" w:sz="0" w:space="0" w:color="auto"/>
          </w:divBdr>
        </w:div>
        <w:div w:id="1640381159">
          <w:marLeft w:val="0"/>
          <w:marRight w:val="0"/>
          <w:marTop w:val="0"/>
          <w:marBottom w:val="0"/>
          <w:divBdr>
            <w:top w:val="none" w:sz="0" w:space="0" w:color="auto"/>
            <w:left w:val="none" w:sz="0" w:space="0" w:color="auto"/>
            <w:bottom w:val="none" w:sz="0" w:space="0" w:color="auto"/>
            <w:right w:val="none" w:sz="0" w:space="0" w:color="auto"/>
          </w:divBdr>
        </w:div>
        <w:div w:id="1305508043">
          <w:marLeft w:val="0"/>
          <w:marRight w:val="0"/>
          <w:marTop w:val="0"/>
          <w:marBottom w:val="0"/>
          <w:divBdr>
            <w:top w:val="none" w:sz="0" w:space="0" w:color="auto"/>
            <w:left w:val="none" w:sz="0" w:space="0" w:color="auto"/>
            <w:bottom w:val="none" w:sz="0" w:space="0" w:color="auto"/>
            <w:right w:val="none" w:sz="0" w:space="0" w:color="auto"/>
          </w:divBdr>
        </w:div>
        <w:div w:id="929000199">
          <w:marLeft w:val="0"/>
          <w:marRight w:val="0"/>
          <w:marTop w:val="0"/>
          <w:marBottom w:val="0"/>
          <w:divBdr>
            <w:top w:val="none" w:sz="0" w:space="0" w:color="auto"/>
            <w:left w:val="none" w:sz="0" w:space="0" w:color="auto"/>
            <w:bottom w:val="none" w:sz="0" w:space="0" w:color="auto"/>
            <w:right w:val="none" w:sz="0" w:space="0" w:color="auto"/>
          </w:divBdr>
        </w:div>
        <w:div w:id="207570075">
          <w:marLeft w:val="0"/>
          <w:marRight w:val="0"/>
          <w:marTop w:val="0"/>
          <w:marBottom w:val="0"/>
          <w:divBdr>
            <w:top w:val="none" w:sz="0" w:space="0" w:color="auto"/>
            <w:left w:val="none" w:sz="0" w:space="0" w:color="auto"/>
            <w:bottom w:val="none" w:sz="0" w:space="0" w:color="auto"/>
            <w:right w:val="none" w:sz="0" w:space="0" w:color="auto"/>
          </w:divBdr>
        </w:div>
        <w:div w:id="2127263197">
          <w:marLeft w:val="0"/>
          <w:marRight w:val="0"/>
          <w:marTop w:val="0"/>
          <w:marBottom w:val="0"/>
          <w:divBdr>
            <w:top w:val="none" w:sz="0" w:space="0" w:color="auto"/>
            <w:left w:val="none" w:sz="0" w:space="0" w:color="auto"/>
            <w:bottom w:val="none" w:sz="0" w:space="0" w:color="auto"/>
            <w:right w:val="none" w:sz="0" w:space="0" w:color="auto"/>
          </w:divBdr>
        </w:div>
        <w:div w:id="1434013207">
          <w:marLeft w:val="0"/>
          <w:marRight w:val="0"/>
          <w:marTop w:val="0"/>
          <w:marBottom w:val="0"/>
          <w:divBdr>
            <w:top w:val="none" w:sz="0" w:space="0" w:color="auto"/>
            <w:left w:val="none" w:sz="0" w:space="0" w:color="auto"/>
            <w:bottom w:val="none" w:sz="0" w:space="0" w:color="auto"/>
            <w:right w:val="none" w:sz="0" w:space="0" w:color="auto"/>
          </w:divBdr>
        </w:div>
        <w:div w:id="1481384021">
          <w:marLeft w:val="0"/>
          <w:marRight w:val="0"/>
          <w:marTop w:val="0"/>
          <w:marBottom w:val="0"/>
          <w:divBdr>
            <w:top w:val="none" w:sz="0" w:space="0" w:color="auto"/>
            <w:left w:val="none" w:sz="0" w:space="0" w:color="auto"/>
            <w:bottom w:val="none" w:sz="0" w:space="0" w:color="auto"/>
            <w:right w:val="none" w:sz="0" w:space="0" w:color="auto"/>
          </w:divBdr>
        </w:div>
        <w:div w:id="1589726440">
          <w:marLeft w:val="0"/>
          <w:marRight w:val="0"/>
          <w:marTop w:val="0"/>
          <w:marBottom w:val="0"/>
          <w:divBdr>
            <w:top w:val="none" w:sz="0" w:space="0" w:color="auto"/>
            <w:left w:val="none" w:sz="0" w:space="0" w:color="auto"/>
            <w:bottom w:val="none" w:sz="0" w:space="0" w:color="auto"/>
            <w:right w:val="none" w:sz="0" w:space="0" w:color="auto"/>
          </w:divBdr>
        </w:div>
        <w:div w:id="1972320113">
          <w:marLeft w:val="0"/>
          <w:marRight w:val="0"/>
          <w:marTop w:val="0"/>
          <w:marBottom w:val="0"/>
          <w:divBdr>
            <w:top w:val="none" w:sz="0" w:space="0" w:color="auto"/>
            <w:left w:val="none" w:sz="0" w:space="0" w:color="auto"/>
            <w:bottom w:val="none" w:sz="0" w:space="0" w:color="auto"/>
            <w:right w:val="none" w:sz="0" w:space="0" w:color="auto"/>
          </w:divBdr>
        </w:div>
        <w:div w:id="62725747">
          <w:marLeft w:val="0"/>
          <w:marRight w:val="0"/>
          <w:marTop w:val="0"/>
          <w:marBottom w:val="0"/>
          <w:divBdr>
            <w:top w:val="none" w:sz="0" w:space="0" w:color="auto"/>
            <w:left w:val="none" w:sz="0" w:space="0" w:color="auto"/>
            <w:bottom w:val="none" w:sz="0" w:space="0" w:color="auto"/>
            <w:right w:val="none" w:sz="0" w:space="0" w:color="auto"/>
          </w:divBdr>
        </w:div>
        <w:div w:id="909312546">
          <w:marLeft w:val="0"/>
          <w:marRight w:val="0"/>
          <w:marTop w:val="0"/>
          <w:marBottom w:val="0"/>
          <w:divBdr>
            <w:top w:val="none" w:sz="0" w:space="0" w:color="auto"/>
            <w:left w:val="none" w:sz="0" w:space="0" w:color="auto"/>
            <w:bottom w:val="none" w:sz="0" w:space="0" w:color="auto"/>
            <w:right w:val="none" w:sz="0" w:space="0" w:color="auto"/>
          </w:divBdr>
        </w:div>
        <w:div w:id="1663123679">
          <w:marLeft w:val="0"/>
          <w:marRight w:val="0"/>
          <w:marTop w:val="0"/>
          <w:marBottom w:val="0"/>
          <w:divBdr>
            <w:top w:val="none" w:sz="0" w:space="0" w:color="auto"/>
            <w:left w:val="none" w:sz="0" w:space="0" w:color="auto"/>
            <w:bottom w:val="none" w:sz="0" w:space="0" w:color="auto"/>
            <w:right w:val="none" w:sz="0" w:space="0" w:color="auto"/>
          </w:divBdr>
        </w:div>
        <w:div w:id="1010453432">
          <w:marLeft w:val="0"/>
          <w:marRight w:val="0"/>
          <w:marTop w:val="0"/>
          <w:marBottom w:val="0"/>
          <w:divBdr>
            <w:top w:val="none" w:sz="0" w:space="0" w:color="auto"/>
            <w:left w:val="none" w:sz="0" w:space="0" w:color="auto"/>
            <w:bottom w:val="none" w:sz="0" w:space="0" w:color="auto"/>
            <w:right w:val="none" w:sz="0" w:space="0" w:color="auto"/>
          </w:divBdr>
        </w:div>
        <w:div w:id="1970164665">
          <w:marLeft w:val="0"/>
          <w:marRight w:val="0"/>
          <w:marTop w:val="0"/>
          <w:marBottom w:val="0"/>
          <w:divBdr>
            <w:top w:val="none" w:sz="0" w:space="0" w:color="auto"/>
            <w:left w:val="none" w:sz="0" w:space="0" w:color="auto"/>
            <w:bottom w:val="none" w:sz="0" w:space="0" w:color="auto"/>
            <w:right w:val="none" w:sz="0" w:space="0" w:color="auto"/>
          </w:divBdr>
        </w:div>
        <w:div w:id="82380718">
          <w:marLeft w:val="0"/>
          <w:marRight w:val="0"/>
          <w:marTop w:val="0"/>
          <w:marBottom w:val="0"/>
          <w:divBdr>
            <w:top w:val="none" w:sz="0" w:space="0" w:color="auto"/>
            <w:left w:val="none" w:sz="0" w:space="0" w:color="auto"/>
            <w:bottom w:val="none" w:sz="0" w:space="0" w:color="auto"/>
            <w:right w:val="none" w:sz="0" w:space="0" w:color="auto"/>
          </w:divBdr>
        </w:div>
        <w:div w:id="509757688">
          <w:marLeft w:val="0"/>
          <w:marRight w:val="0"/>
          <w:marTop w:val="0"/>
          <w:marBottom w:val="0"/>
          <w:divBdr>
            <w:top w:val="none" w:sz="0" w:space="0" w:color="auto"/>
            <w:left w:val="none" w:sz="0" w:space="0" w:color="auto"/>
            <w:bottom w:val="none" w:sz="0" w:space="0" w:color="auto"/>
            <w:right w:val="none" w:sz="0" w:space="0" w:color="auto"/>
          </w:divBdr>
        </w:div>
        <w:div w:id="1890653379">
          <w:marLeft w:val="0"/>
          <w:marRight w:val="0"/>
          <w:marTop w:val="0"/>
          <w:marBottom w:val="0"/>
          <w:divBdr>
            <w:top w:val="none" w:sz="0" w:space="0" w:color="auto"/>
            <w:left w:val="none" w:sz="0" w:space="0" w:color="auto"/>
            <w:bottom w:val="none" w:sz="0" w:space="0" w:color="auto"/>
            <w:right w:val="none" w:sz="0" w:space="0" w:color="auto"/>
          </w:divBdr>
        </w:div>
        <w:div w:id="482114984">
          <w:marLeft w:val="0"/>
          <w:marRight w:val="0"/>
          <w:marTop w:val="0"/>
          <w:marBottom w:val="0"/>
          <w:divBdr>
            <w:top w:val="none" w:sz="0" w:space="0" w:color="auto"/>
            <w:left w:val="none" w:sz="0" w:space="0" w:color="auto"/>
            <w:bottom w:val="none" w:sz="0" w:space="0" w:color="auto"/>
            <w:right w:val="none" w:sz="0" w:space="0" w:color="auto"/>
          </w:divBdr>
        </w:div>
        <w:div w:id="1090393677">
          <w:marLeft w:val="0"/>
          <w:marRight w:val="0"/>
          <w:marTop w:val="0"/>
          <w:marBottom w:val="0"/>
          <w:divBdr>
            <w:top w:val="none" w:sz="0" w:space="0" w:color="auto"/>
            <w:left w:val="none" w:sz="0" w:space="0" w:color="auto"/>
            <w:bottom w:val="none" w:sz="0" w:space="0" w:color="auto"/>
            <w:right w:val="none" w:sz="0" w:space="0" w:color="auto"/>
          </w:divBdr>
        </w:div>
        <w:div w:id="555823673">
          <w:marLeft w:val="0"/>
          <w:marRight w:val="0"/>
          <w:marTop w:val="0"/>
          <w:marBottom w:val="0"/>
          <w:divBdr>
            <w:top w:val="none" w:sz="0" w:space="0" w:color="auto"/>
            <w:left w:val="none" w:sz="0" w:space="0" w:color="auto"/>
            <w:bottom w:val="none" w:sz="0" w:space="0" w:color="auto"/>
            <w:right w:val="none" w:sz="0" w:space="0" w:color="auto"/>
          </w:divBdr>
        </w:div>
        <w:div w:id="1523205223">
          <w:marLeft w:val="0"/>
          <w:marRight w:val="0"/>
          <w:marTop w:val="0"/>
          <w:marBottom w:val="0"/>
          <w:divBdr>
            <w:top w:val="none" w:sz="0" w:space="0" w:color="auto"/>
            <w:left w:val="none" w:sz="0" w:space="0" w:color="auto"/>
            <w:bottom w:val="none" w:sz="0" w:space="0" w:color="auto"/>
            <w:right w:val="none" w:sz="0" w:space="0" w:color="auto"/>
          </w:divBdr>
        </w:div>
        <w:div w:id="1227498217">
          <w:marLeft w:val="0"/>
          <w:marRight w:val="0"/>
          <w:marTop w:val="0"/>
          <w:marBottom w:val="0"/>
          <w:divBdr>
            <w:top w:val="none" w:sz="0" w:space="0" w:color="auto"/>
            <w:left w:val="none" w:sz="0" w:space="0" w:color="auto"/>
            <w:bottom w:val="none" w:sz="0" w:space="0" w:color="auto"/>
            <w:right w:val="none" w:sz="0" w:space="0" w:color="auto"/>
          </w:divBdr>
        </w:div>
        <w:div w:id="1741292119">
          <w:marLeft w:val="0"/>
          <w:marRight w:val="0"/>
          <w:marTop w:val="0"/>
          <w:marBottom w:val="0"/>
          <w:divBdr>
            <w:top w:val="none" w:sz="0" w:space="0" w:color="auto"/>
            <w:left w:val="none" w:sz="0" w:space="0" w:color="auto"/>
            <w:bottom w:val="none" w:sz="0" w:space="0" w:color="auto"/>
            <w:right w:val="none" w:sz="0" w:space="0" w:color="auto"/>
          </w:divBdr>
        </w:div>
        <w:div w:id="1269695819">
          <w:marLeft w:val="0"/>
          <w:marRight w:val="0"/>
          <w:marTop w:val="0"/>
          <w:marBottom w:val="0"/>
          <w:divBdr>
            <w:top w:val="none" w:sz="0" w:space="0" w:color="auto"/>
            <w:left w:val="none" w:sz="0" w:space="0" w:color="auto"/>
            <w:bottom w:val="none" w:sz="0" w:space="0" w:color="auto"/>
            <w:right w:val="none" w:sz="0" w:space="0" w:color="auto"/>
          </w:divBdr>
        </w:div>
        <w:div w:id="558908577">
          <w:marLeft w:val="0"/>
          <w:marRight w:val="0"/>
          <w:marTop w:val="0"/>
          <w:marBottom w:val="0"/>
          <w:divBdr>
            <w:top w:val="none" w:sz="0" w:space="0" w:color="auto"/>
            <w:left w:val="none" w:sz="0" w:space="0" w:color="auto"/>
            <w:bottom w:val="none" w:sz="0" w:space="0" w:color="auto"/>
            <w:right w:val="none" w:sz="0" w:space="0" w:color="auto"/>
          </w:divBdr>
        </w:div>
        <w:div w:id="1973904422">
          <w:marLeft w:val="0"/>
          <w:marRight w:val="0"/>
          <w:marTop w:val="0"/>
          <w:marBottom w:val="0"/>
          <w:divBdr>
            <w:top w:val="none" w:sz="0" w:space="0" w:color="auto"/>
            <w:left w:val="none" w:sz="0" w:space="0" w:color="auto"/>
            <w:bottom w:val="none" w:sz="0" w:space="0" w:color="auto"/>
            <w:right w:val="none" w:sz="0" w:space="0" w:color="auto"/>
          </w:divBdr>
        </w:div>
        <w:div w:id="542518105">
          <w:marLeft w:val="0"/>
          <w:marRight w:val="0"/>
          <w:marTop w:val="0"/>
          <w:marBottom w:val="0"/>
          <w:divBdr>
            <w:top w:val="none" w:sz="0" w:space="0" w:color="auto"/>
            <w:left w:val="none" w:sz="0" w:space="0" w:color="auto"/>
            <w:bottom w:val="none" w:sz="0" w:space="0" w:color="auto"/>
            <w:right w:val="none" w:sz="0" w:space="0" w:color="auto"/>
          </w:divBdr>
        </w:div>
        <w:div w:id="6448330">
          <w:marLeft w:val="0"/>
          <w:marRight w:val="0"/>
          <w:marTop w:val="0"/>
          <w:marBottom w:val="0"/>
          <w:divBdr>
            <w:top w:val="none" w:sz="0" w:space="0" w:color="auto"/>
            <w:left w:val="none" w:sz="0" w:space="0" w:color="auto"/>
            <w:bottom w:val="none" w:sz="0" w:space="0" w:color="auto"/>
            <w:right w:val="none" w:sz="0" w:space="0" w:color="auto"/>
          </w:divBdr>
        </w:div>
        <w:div w:id="792016352">
          <w:marLeft w:val="0"/>
          <w:marRight w:val="0"/>
          <w:marTop w:val="0"/>
          <w:marBottom w:val="0"/>
          <w:divBdr>
            <w:top w:val="none" w:sz="0" w:space="0" w:color="auto"/>
            <w:left w:val="none" w:sz="0" w:space="0" w:color="auto"/>
            <w:bottom w:val="none" w:sz="0" w:space="0" w:color="auto"/>
            <w:right w:val="none" w:sz="0" w:space="0" w:color="auto"/>
          </w:divBdr>
        </w:div>
        <w:div w:id="1536842326">
          <w:marLeft w:val="0"/>
          <w:marRight w:val="0"/>
          <w:marTop w:val="0"/>
          <w:marBottom w:val="0"/>
          <w:divBdr>
            <w:top w:val="none" w:sz="0" w:space="0" w:color="auto"/>
            <w:left w:val="none" w:sz="0" w:space="0" w:color="auto"/>
            <w:bottom w:val="none" w:sz="0" w:space="0" w:color="auto"/>
            <w:right w:val="none" w:sz="0" w:space="0" w:color="auto"/>
          </w:divBdr>
        </w:div>
        <w:div w:id="1006130530">
          <w:marLeft w:val="0"/>
          <w:marRight w:val="0"/>
          <w:marTop w:val="0"/>
          <w:marBottom w:val="0"/>
          <w:divBdr>
            <w:top w:val="none" w:sz="0" w:space="0" w:color="auto"/>
            <w:left w:val="none" w:sz="0" w:space="0" w:color="auto"/>
            <w:bottom w:val="none" w:sz="0" w:space="0" w:color="auto"/>
            <w:right w:val="none" w:sz="0" w:space="0" w:color="auto"/>
          </w:divBdr>
        </w:div>
        <w:div w:id="807935575">
          <w:marLeft w:val="0"/>
          <w:marRight w:val="0"/>
          <w:marTop w:val="0"/>
          <w:marBottom w:val="0"/>
          <w:divBdr>
            <w:top w:val="none" w:sz="0" w:space="0" w:color="auto"/>
            <w:left w:val="none" w:sz="0" w:space="0" w:color="auto"/>
            <w:bottom w:val="none" w:sz="0" w:space="0" w:color="auto"/>
            <w:right w:val="none" w:sz="0" w:space="0" w:color="auto"/>
          </w:divBdr>
        </w:div>
        <w:div w:id="1912035395">
          <w:marLeft w:val="0"/>
          <w:marRight w:val="0"/>
          <w:marTop w:val="0"/>
          <w:marBottom w:val="0"/>
          <w:divBdr>
            <w:top w:val="none" w:sz="0" w:space="0" w:color="auto"/>
            <w:left w:val="none" w:sz="0" w:space="0" w:color="auto"/>
            <w:bottom w:val="none" w:sz="0" w:space="0" w:color="auto"/>
            <w:right w:val="none" w:sz="0" w:space="0" w:color="auto"/>
          </w:divBdr>
        </w:div>
        <w:div w:id="575477345">
          <w:marLeft w:val="0"/>
          <w:marRight w:val="0"/>
          <w:marTop w:val="0"/>
          <w:marBottom w:val="0"/>
          <w:divBdr>
            <w:top w:val="none" w:sz="0" w:space="0" w:color="auto"/>
            <w:left w:val="none" w:sz="0" w:space="0" w:color="auto"/>
            <w:bottom w:val="none" w:sz="0" w:space="0" w:color="auto"/>
            <w:right w:val="none" w:sz="0" w:space="0" w:color="auto"/>
          </w:divBdr>
        </w:div>
        <w:div w:id="566260317">
          <w:marLeft w:val="0"/>
          <w:marRight w:val="0"/>
          <w:marTop w:val="0"/>
          <w:marBottom w:val="0"/>
          <w:divBdr>
            <w:top w:val="none" w:sz="0" w:space="0" w:color="auto"/>
            <w:left w:val="none" w:sz="0" w:space="0" w:color="auto"/>
            <w:bottom w:val="none" w:sz="0" w:space="0" w:color="auto"/>
            <w:right w:val="none" w:sz="0" w:space="0" w:color="auto"/>
          </w:divBdr>
        </w:div>
        <w:div w:id="214969591">
          <w:marLeft w:val="0"/>
          <w:marRight w:val="0"/>
          <w:marTop w:val="0"/>
          <w:marBottom w:val="0"/>
          <w:divBdr>
            <w:top w:val="none" w:sz="0" w:space="0" w:color="auto"/>
            <w:left w:val="none" w:sz="0" w:space="0" w:color="auto"/>
            <w:bottom w:val="none" w:sz="0" w:space="0" w:color="auto"/>
            <w:right w:val="none" w:sz="0" w:space="0" w:color="auto"/>
          </w:divBdr>
        </w:div>
        <w:div w:id="119959347">
          <w:marLeft w:val="0"/>
          <w:marRight w:val="0"/>
          <w:marTop w:val="0"/>
          <w:marBottom w:val="0"/>
          <w:divBdr>
            <w:top w:val="none" w:sz="0" w:space="0" w:color="auto"/>
            <w:left w:val="none" w:sz="0" w:space="0" w:color="auto"/>
            <w:bottom w:val="none" w:sz="0" w:space="0" w:color="auto"/>
            <w:right w:val="none" w:sz="0" w:space="0" w:color="auto"/>
          </w:divBdr>
        </w:div>
        <w:div w:id="337466417">
          <w:marLeft w:val="0"/>
          <w:marRight w:val="0"/>
          <w:marTop w:val="0"/>
          <w:marBottom w:val="0"/>
          <w:divBdr>
            <w:top w:val="none" w:sz="0" w:space="0" w:color="auto"/>
            <w:left w:val="none" w:sz="0" w:space="0" w:color="auto"/>
            <w:bottom w:val="none" w:sz="0" w:space="0" w:color="auto"/>
            <w:right w:val="none" w:sz="0" w:space="0" w:color="auto"/>
          </w:divBdr>
        </w:div>
        <w:div w:id="94063656">
          <w:marLeft w:val="0"/>
          <w:marRight w:val="0"/>
          <w:marTop w:val="0"/>
          <w:marBottom w:val="0"/>
          <w:divBdr>
            <w:top w:val="none" w:sz="0" w:space="0" w:color="auto"/>
            <w:left w:val="none" w:sz="0" w:space="0" w:color="auto"/>
            <w:bottom w:val="none" w:sz="0" w:space="0" w:color="auto"/>
            <w:right w:val="none" w:sz="0" w:space="0" w:color="auto"/>
          </w:divBdr>
        </w:div>
        <w:div w:id="868688611">
          <w:marLeft w:val="0"/>
          <w:marRight w:val="0"/>
          <w:marTop w:val="0"/>
          <w:marBottom w:val="0"/>
          <w:divBdr>
            <w:top w:val="none" w:sz="0" w:space="0" w:color="auto"/>
            <w:left w:val="none" w:sz="0" w:space="0" w:color="auto"/>
            <w:bottom w:val="none" w:sz="0" w:space="0" w:color="auto"/>
            <w:right w:val="none" w:sz="0" w:space="0" w:color="auto"/>
          </w:divBdr>
        </w:div>
        <w:div w:id="1912276767">
          <w:marLeft w:val="0"/>
          <w:marRight w:val="0"/>
          <w:marTop w:val="0"/>
          <w:marBottom w:val="0"/>
          <w:divBdr>
            <w:top w:val="none" w:sz="0" w:space="0" w:color="auto"/>
            <w:left w:val="none" w:sz="0" w:space="0" w:color="auto"/>
            <w:bottom w:val="none" w:sz="0" w:space="0" w:color="auto"/>
            <w:right w:val="none" w:sz="0" w:space="0" w:color="auto"/>
          </w:divBdr>
        </w:div>
        <w:div w:id="1082340773">
          <w:marLeft w:val="0"/>
          <w:marRight w:val="0"/>
          <w:marTop w:val="0"/>
          <w:marBottom w:val="0"/>
          <w:divBdr>
            <w:top w:val="none" w:sz="0" w:space="0" w:color="auto"/>
            <w:left w:val="none" w:sz="0" w:space="0" w:color="auto"/>
            <w:bottom w:val="none" w:sz="0" w:space="0" w:color="auto"/>
            <w:right w:val="none" w:sz="0" w:space="0" w:color="auto"/>
          </w:divBdr>
        </w:div>
        <w:div w:id="160005832">
          <w:marLeft w:val="0"/>
          <w:marRight w:val="0"/>
          <w:marTop w:val="0"/>
          <w:marBottom w:val="0"/>
          <w:divBdr>
            <w:top w:val="none" w:sz="0" w:space="0" w:color="auto"/>
            <w:left w:val="none" w:sz="0" w:space="0" w:color="auto"/>
            <w:bottom w:val="none" w:sz="0" w:space="0" w:color="auto"/>
            <w:right w:val="none" w:sz="0" w:space="0" w:color="auto"/>
          </w:divBdr>
        </w:div>
        <w:div w:id="2006203674">
          <w:marLeft w:val="0"/>
          <w:marRight w:val="0"/>
          <w:marTop w:val="0"/>
          <w:marBottom w:val="0"/>
          <w:divBdr>
            <w:top w:val="none" w:sz="0" w:space="0" w:color="auto"/>
            <w:left w:val="none" w:sz="0" w:space="0" w:color="auto"/>
            <w:bottom w:val="none" w:sz="0" w:space="0" w:color="auto"/>
            <w:right w:val="none" w:sz="0" w:space="0" w:color="auto"/>
          </w:divBdr>
        </w:div>
        <w:div w:id="760298671">
          <w:marLeft w:val="0"/>
          <w:marRight w:val="0"/>
          <w:marTop w:val="0"/>
          <w:marBottom w:val="0"/>
          <w:divBdr>
            <w:top w:val="none" w:sz="0" w:space="0" w:color="auto"/>
            <w:left w:val="none" w:sz="0" w:space="0" w:color="auto"/>
            <w:bottom w:val="none" w:sz="0" w:space="0" w:color="auto"/>
            <w:right w:val="none" w:sz="0" w:space="0" w:color="auto"/>
          </w:divBdr>
        </w:div>
        <w:div w:id="332103535">
          <w:marLeft w:val="0"/>
          <w:marRight w:val="0"/>
          <w:marTop w:val="0"/>
          <w:marBottom w:val="0"/>
          <w:divBdr>
            <w:top w:val="none" w:sz="0" w:space="0" w:color="auto"/>
            <w:left w:val="none" w:sz="0" w:space="0" w:color="auto"/>
            <w:bottom w:val="none" w:sz="0" w:space="0" w:color="auto"/>
            <w:right w:val="none" w:sz="0" w:space="0" w:color="auto"/>
          </w:divBdr>
        </w:div>
        <w:div w:id="1754548826">
          <w:marLeft w:val="0"/>
          <w:marRight w:val="0"/>
          <w:marTop w:val="0"/>
          <w:marBottom w:val="0"/>
          <w:divBdr>
            <w:top w:val="none" w:sz="0" w:space="0" w:color="auto"/>
            <w:left w:val="none" w:sz="0" w:space="0" w:color="auto"/>
            <w:bottom w:val="none" w:sz="0" w:space="0" w:color="auto"/>
            <w:right w:val="none" w:sz="0" w:space="0" w:color="auto"/>
          </w:divBdr>
        </w:div>
        <w:div w:id="1839424343">
          <w:marLeft w:val="0"/>
          <w:marRight w:val="0"/>
          <w:marTop w:val="0"/>
          <w:marBottom w:val="0"/>
          <w:divBdr>
            <w:top w:val="none" w:sz="0" w:space="0" w:color="auto"/>
            <w:left w:val="none" w:sz="0" w:space="0" w:color="auto"/>
            <w:bottom w:val="none" w:sz="0" w:space="0" w:color="auto"/>
            <w:right w:val="none" w:sz="0" w:space="0" w:color="auto"/>
          </w:divBdr>
        </w:div>
        <w:div w:id="850488466">
          <w:marLeft w:val="0"/>
          <w:marRight w:val="0"/>
          <w:marTop w:val="0"/>
          <w:marBottom w:val="0"/>
          <w:divBdr>
            <w:top w:val="none" w:sz="0" w:space="0" w:color="auto"/>
            <w:left w:val="none" w:sz="0" w:space="0" w:color="auto"/>
            <w:bottom w:val="none" w:sz="0" w:space="0" w:color="auto"/>
            <w:right w:val="none" w:sz="0" w:space="0" w:color="auto"/>
          </w:divBdr>
        </w:div>
        <w:div w:id="892077928">
          <w:marLeft w:val="0"/>
          <w:marRight w:val="0"/>
          <w:marTop w:val="0"/>
          <w:marBottom w:val="0"/>
          <w:divBdr>
            <w:top w:val="none" w:sz="0" w:space="0" w:color="auto"/>
            <w:left w:val="none" w:sz="0" w:space="0" w:color="auto"/>
            <w:bottom w:val="none" w:sz="0" w:space="0" w:color="auto"/>
            <w:right w:val="none" w:sz="0" w:space="0" w:color="auto"/>
          </w:divBdr>
        </w:div>
        <w:div w:id="881598335">
          <w:marLeft w:val="0"/>
          <w:marRight w:val="0"/>
          <w:marTop w:val="0"/>
          <w:marBottom w:val="0"/>
          <w:divBdr>
            <w:top w:val="none" w:sz="0" w:space="0" w:color="auto"/>
            <w:left w:val="none" w:sz="0" w:space="0" w:color="auto"/>
            <w:bottom w:val="none" w:sz="0" w:space="0" w:color="auto"/>
            <w:right w:val="none" w:sz="0" w:space="0" w:color="auto"/>
          </w:divBdr>
        </w:div>
        <w:div w:id="1571578594">
          <w:marLeft w:val="0"/>
          <w:marRight w:val="0"/>
          <w:marTop w:val="0"/>
          <w:marBottom w:val="0"/>
          <w:divBdr>
            <w:top w:val="none" w:sz="0" w:space="0" w:color="auto"/>
            <w:left w:val="none" w:sz="0" w:space="0" w:color="auto"/>
            <w:bottom w:val="none" w:sz="0" w:space="0" w:color="auto"/>
            <w:right w:val="none" w:sz="0" w:space="0" w:color="auto"/>
          </w:divBdr>
        </w:div>
        <w:div w:id="560992311">
          <w:marLeft w:val="0"/>
          <w:marRight w:val="0"/>
          <w:marTop w:val="0"/>
          <w:marBottom w:val="0"/>
          <w:divBdr>
            <w:top w:val="none" w:sz="0" w:space="0" w:color="auto"/>
            <w:left w:val="none" w:sz="0" w:space="0" w:color="auto"/>
            <w:bottom w:val="none" w:sz="0" w:space="0" w:color="auto"/>
            <w:right w:val="none" w:sz="0" w:space="0" w:color="auto"/>
          </w:divBdr>
        </w:div>
        <w:div w:id="615674170">
          <w:marLeft w:val="0"/>
          <w:marRight w:val="0"/>
          <w:marTop w:val="0"/>
          <w:marBottom w:val="0"/>
          <w:divBdr>
            <w:top w:val="none" w:sz="0" w:space="0" w:color="auto"/>
            <w:left w:val="none" w:sz="0" w:space="0" w:color="auto"/>
            <w:bottom w:val="none" w:sz="0" w:space="0" w:color="auto"/>
            <w:right w:val="none" w:sz="0" w:space="0" w:color="auto"/>
          </w:divBdr>
        </w:div>
        <w:div w:id="1897205757">
          <w:marLeft w:val="0"/>
          <w:marRight w:val="0"/>
          <w:marTop w:val="0"/>
          <w:marBottom w:val="0"/>
          <w:divBdr>
            <w:top w:val="none" w:sz="0" w:space="0" w:color="auto"/>
            <w:left w:val="none" w:sz="0" w:space="0" w:color="auto"/>
            <w:bottom w:val="none" w:sz="0" w:space="0" w:color="auto"/>
            <w:right w:val="none" w:sz="0" w:space="0" w:color="auto"/>
          </w:divBdr>
        </w:div>
        <w:div w:id="1529487608">
          <w:marLeft w:val="0"/>
          <w:marRight w:val="0"/>
          <w:marTop w:val="0"/>
          <w:marBottom w:val="0"/>
          <w:divBdr>
            <w:top w:val="none" w:sz="0" w:space="0" w:color="auto"/>
            <w:left w:val="none" w:sz="0" w:space="0" w:color="auto"/>
            <w:bottom w:val="none" w:sz="0" w:space="0" w:color="auto"/>
            <w:right w:val="none" w:sz="0" w:space="0" w:color="auto"/>
          </w:divBdr>
        </w:div>
        <w:div w:id="1816600563">
          <w:marLeft w:val="0"/>
          <w:marRight w:val="0"/>
          <w:marTop w:val="0"/>
          <w:marBottom w:val="0"/>
          <w:divBdr>
            <w:top w:val="none" w:sz="0" w:space="0" w:color="auto"/>
            <w:left w:val="none" w:sz="0" w:space="0" w:color="auto"/>
            <w:bottom w:val="none" w:sz="0" w:space="0" w:color="auto"/>
            <w:right w:val="none" w:sz="0" w:space="0" w:color="auto"/>
          </w:divBdr>
        </w:div>
        <w:div w:id="908422600">
          <w:marLeft w:val="0"/>
          <w:marRight w:val="0"/>
          <w:marTop w:val="0"/>
          <w:marBottom w:val="0"/>
          <w:divBdr>
            <w:top w:val="none" w:sz="0" w:space="0" w:color="auto"/>
            <w:left w:val="none" w:sz="0" w:space="0" w:color="auto"/>
            <w:bottom w:val="none" w:sz="0" w:space="0" w:color="auto"/>
            <w:right w:val="none" w:sz="0" w:space="0" w:color="auto"/>
          </w:divBdr>
        </w:div>
        <w:div w:id="919561498">
          <w:marLeft w:val="0"/>
          <w:marRight w:val="0"/>
          <w:marTop w:val="0"/>
          <w:marBottom w:val="0"/>
          <w:divBdr>
            <w:top w:val="none" w:sz="0" w:space="0" w:color="auto"/>
            <w:left w:val="none" w:sz="0" w:space="0" w:color="auto"/>
            <w:bottom w:val="none" w:sz="0" w:space="0" w:color="auto"/>
            <w:right w:val="none" w:sz="0" w:space="0" w:color="auto"/>
          </w:divBdr>
        </w:div>
        <w:div w:id="953515130">
          <w:marLeft w:val="0"/>
          <w:marRight w:val="0"/>
          <w:marTop w:val="0"/>
          <w:marBottom w:val="0"/>
          <w:divBdr>
            <w:top w:val="none" w:sz="0" w:space="0" w:color="auto"/>
            <w:left w:val="none" w:sz="0" w:space="0" w:color="auto"/>
            <w:bottom w:val="none" w:sz="0" w:space="0" w:color="auto"/>
            <w:right w:val="none" w:sz="0" w:space="0" w:color="auto"/>
          </w:divBdr>
        </w:div>
        <w:div w:id="182256246">
          <w:marLeft w:val="0"/>
          <w:marRight w:val="0"/>
          <w:marTop w:val="0"/>
          <w:marBottom w:val="0"/>
          <w:divBdr>
            <w:top w:val="none" w:sz="0" w:space="0" w:color="auto"/>
            <w:left w:val="none" w:sz="0" w:space="0" w:color="auto"/>
            <w:bottom w:val="none" w:sz="0" w:space="0" w:color="auto"/>
            <w:right w:val="none" w:sz="0" w:space="0" w:color="auto"/>
          </w:divBdr>
        </w:div>
        <w:div w:id="16277271">
          <w:marLeft w:val="0"/>
          <w:marRight w:val="0"/>
          <w:marTop w:val="0"/>
          <w:marBottom w:val="0"/>
          <w:divBdr>
            <w:top w:val="none" w:sz="0" w:space="0" w:color="auto"/>
            <w:left w:val="none" w:sz="0" w:space="0" w:color="auto"/>
            <w:bottom w:val="none" w:sz="0" w:space="0" w:color="auto"/>
            <w:right w:val="none" w:sz="0" w:space="0" w:color="auto"/>
          </w:divBdr>
        </w:div>
        <w:div w:id="723794319">
          <w:marLeft w:val="0"/>
          <w:marRight w:val="0"/>
          <w:marTop w:val="0"/>
          <w:marBottom w:val="0"/>
          <w:divBdr>
            <w:top w:val="none" w:sz="0" w:space="0" w:color="auto"/>
            <w:left w:val="none" w:sz="0" w:space="0" w:color="auto"/>
            <w:bottom w:val="none" w:sz="0" w:space="0" w:color="auto"/>
            <w:right w:val="none" w:sz="0" w:space="0" w:color="auto"/>
          </w:divBdr>
        </w:div>
        <w:div w:id="1032026818">
          <w:marLeft w:val="0"/>
          <w:marRight w:val="0"/>
          <w:marTop w:val="0"/>
          <w:marBottom w:val="0"/>
          <w:divBdr>
            <w:top w:val="none" w:sz="0" w:space="0" w:color="auto"/>
            <w:left w:val="none" w:sz="0" w:space="0" w:color="auto"/>
            <w:bottom w:val="none" w:sz="0" w:space="0" w:color="auto"/>
            <w:right w:val="none" w:sz="0" w:space="0" w:color="auto"/>
          </w:divBdr>
        </w:div>
        <w:div w:id="16007547">
          <w:marLeft w:val="0"/>
          <w:marRight w:val="0"/>
          <w:marTop w:val="0"/>
          <w:marBottom w:val="0"/>
          <w:divBdr>
            <w:top w:val="none" w:sz="0" w:space="0" w:color="auto"/>
            <w:left w:val="none" w:sz="0" w:space="0" w:color="auto"/>
            <w:bottom w:val="none" w:sz="0" w:space="0" w:color="auto"/>
            <w:right w:val="none" w:sz="0" w:space="0" w:color="auto"/>
          </w:divBdr>
        </w:div>
        <w:div w:id="662272597">
          <w:marLeft w:val="0"/>
          <w:marRight w:val="0"/>
          <w:marTop w:val="0"/>
          <w:marBottom w:val="0"/>
          <w:divBdr>
            <w:top w:val="none" w:sz="0" w:space="0" w:color="auto"/>
            <w:left w:val="none" w:sz="0" w:space="0" w:color="auto"/>
            <w:bottom w:val="none" w:sz="0" w:space="0" w:color="auto"/>
            <w:right w:val="none" w:sz="0" w:space="0" w:color="auto"/>
          </w:divBdr>
        </w:div>
        <w:div w:id="1182933830">
          <w:marLeft w:val="0"/>
          <w:marRight w:val="0"/>
          <w:marTop w:val="0"/>
          <w:marBottom w:val="0"/>
          <w:divBdr>
            <w:top w:val="none" w:sz="0" w:space="0" w:color="auto"/>
            <w:left w:val="none" w:sz="0" w:space="0" w:color="auto"/>
            <w:bottom w:val="none" w:sz="0" w:space="0" w:color="auto"/>
            <w:right w:val="none" w:sz="0" w:space="0" w:color="auto"/>
          </w:divBdr>
        </w:div>
        <w:div w:id="1389306239">
          <w:marLeft w:val="0"/>
          <w:marRight w:val="0"/>
          <w:marTop w:val="0"/>
          <w:marBottom w:val="0"/>
          <w:divBdr>
            <w:top w:val="none" w:sz="0" w:space="0" w:color="auto"/>
            <w:left w:val="none" w:sz="0" w:space="0" w:color="auto"/>
            <w:bottom w:val="none" w:sz="0" w:space="0" w:color="auto"/>
            <w:right w:val="none" w:sz="0" w:space="0" w:color="auto"/>
          </w:divBdr>
        </w:div>
        <w:div w:id="510604353">
          <w:marLeft w:val="0"/>
          <w:marRight w:val="0"/>
          <w:marTop w:val="0"/>
          <w:marBottom w:val="0"/>
          <w:divBdr>
            <w:top w:val="none" w:sz="0" w:space="0" w:color="auto"/>
            <w:left w:val="none" w:sz="0" w:space="0" w:color="auto"/>
            <w:bottom w:val="none" w:sz="0" w:space="0" w:color="auto"/>
            <w:right w:val="none" w:sz="0" w:space="0" w:color="auto"/>
          </w:divBdr>
        </w:div>
      </w:divsChild>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6204463">
      <w:bodyDiv w:val="1"/>
      <w:marLeft w:val="0"/>
      <w:marRight w:val="0"/>
      <w:marTop w:val="0"/>
      <w:marBottom w:val="0"/>
      <w:divBdr>
        <w:top w:val="none" w:sz="0" w:space="0" w:color="auto"/>
        <w:left w:val="none" w:sz="0" w:space="0" w:color="auto"/>
        <w:bottom w:val="none" w:sz="0" w:space="0" w:color="auto"/>
        <w:right w:val="none" w:sz="0" w:space="0" w:color="auto"/>
      </w:divBdr>
    </w:div>
    <w:div w:id="986664177">
      <w:bodyDiv w:val="1"/>
      <w:marLeft w:val="0"/>
      <w:marRight w:val="0"/>
      <w:marTop w:val="0"/>
      <w:marBottom w:val="0"/>
      <w:divBdr>
        <w:top w:val="none" w:sz="0" w:space="0" w:color="auto"/>
        <w:left w:val="none" w:sz="0" w:space="0" w:color="auto"/>
        <w:bottom w:val="none" w:sz="0" w:space="0" w:color="auto"/>
        <w:right w:val="none" w:sz="0" w:space="0" w:color="auto"/>
      </w:divBdr>
    </w:div>
    <w:div w:id="986935614">
      <w:bodyDiv w:val="1"/>
      <w:marLeft w:val="0"/>
      <w:marRight w:val="0"/>
      <w:marTop w:val="0"/>
      <w:marBottom w:val="0"/>
      <w:divBdr>
        <w:top w:val="none" w:sz="0" w:space="0" w:color="auto"/>
        <w:left w:val="none" w:sz="0" w:space="0" w:color="auto"/>
        <w:bottom w:val="none" w:sz="0" w:space="0" w:color="auto"/>
        <w:right w:val="none" w:sz="0" w:space="0" w:color="auto"/>
      </w:divBdr>
    </w:div>
    <w:div w:id="986974621">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245887">
      <w:bodyDiv w:val="1"/>
      <w:marLeft w:val="0"/>
      <w:marRight w:val="0"/>
      <w:marTop w:val="0"/>
      <w:marBottom w:val="0"/>
      <w:divBdr>
        <w:top w:val="none" w:sz="0" w:space="0" w:color="auto"/>
        <w:left w:val="none" w:sz="0" w:space="0" w:color="auto"/>
        <w:bottom w:val="none" w:sz="0" w:space="0" w:color="auto"/>
        <w:right w:val="none" w:sz="0" w:space="0" w:color="auto"/>
      </w:divBdr>
    </w:div>
    <w:div w:id="987318063">
      <w:bodyDiv w:val="1"/>
      <w:marLeft w:val="0"/>
      <w:marRight w:val="0"/>
      <w:marTop w:val="0"/>
      <w:marBottom w:val="0"/>
      <w:divBdr>
        <w:top w:val="none" w:sz="0" w:space="0" w:color="auto"/>
        <w:left w:val="none" w:sz="0" w:space="0" w:color="auto"/>
        <w:bottom w:val="none" w:sz="0" w:space="0" w:color="auto"/>
        <w:right w:val="none" w:sz="0" w:space="0" w:color="auto"/>
      </w:divBdr>
    </w:div>
    <w:div w:id="987441751">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88289906">
      <w:bodyDiv w:val="1"/>
      <w:marLeft w:val="0"/>
      <w:marRight w:val="0"/>
      <w:marTop w:val="0"/>
      <w:marBottom w:val="0"/>
      <w:divBdr>
        <w:top w:val="none" w:sz="0" w:space="0" w:color="auto"/>
        <w:left w:val="none" w:sz="0" w:space="0" w:color="auto"/>
        <w:bottom w:val="none" w:sz="0" w:space="0" w:color="auto"/>
        <w:right w:val="none" w:sz="0" w:space="0" w:color="auto"/>
      </w:divBdr>
    </w:div>
    <w:div w:id="988485098">
      <w:bodyDiv w:val="1"/>
      <w:marLeft w:val="0"/>
      <w:marRight w:val="0"/>
      <w:marTop w:val="0"/>
      <w:marBottom w:val="0"/>
      <w:divBdr>
        <w:top w:val="none" w:sz="0" w:space="0" w:color="auto"/>
        <w:left w:val="none" w:sz="0" w:space="0" w:color="auto"/>
        <w:bottom w:val="none" w:sz="0" w:space="0" w:color="auto"/>
        <w:right w:val="none" w:sz="0" w:space="0" w:color="auto"/>
      </w:divBdr>
    </w:div>
    <w:div w:id="988903767">
      <w:bodyDiv w:val="1"/>
      <w:marLeft w:val="0"/>
      <w:marRight w:val="0"/>
      <w:marTop w:val="0"/>
      <w:marBottom w:val="0"/>
      <w:divBdr>
        <w:top w:val="none" w:sz="0" w:space="0" w:color="auto"/>
        <w:left w:val="none" w:sz="0" w:space="0" w:color="auto"/>
        <w:bottom w:val="none" w:sz="0" w:space="0" w:color="auto"/>
        <w:right w:val="none" w:sz="0" w:space="0" w:color="auto"/>
      </w:divBdr>
    </w:div>
    <w:div w:id="988939848">
      <w:bodyDiv w:val="1"/>
      <w:marLeft w:val="0"/>
      <w:marRight w:val="0"/>
      <w:marTop w:val="0"/>
      <w:marBottom w:val="0"/>
      <w:divBdr>
        <w:top w:val="none" w:sz="0" w:space="0" w:color="auto"/>
        <w:left w:val="none" w:sz="0" w:space="0" w:color="auto"/>
        <w:bottom w:val="none" w:sz="0" w:space="0" w:color="auto"/>
        <w:right w:val="none" w:sz="0" w:space="0" w:color="auto"/>
      </w:divBdr>
    </w:div>
    <w:div w:id="989099393">
      <w:bodyDiv w:val="1"/>
      <w:marLeft w:val="0"/>
      <w:marRight w:val="0"/>
      <w:marTop w:val="0"/>
      <w:marBottom w:val="0"/>
      <w:divBdr>
        <w:top w:val="none" w:sz="0" w:space="0" w:color="auto"/>
        <w:left w:val="none" w:sz="0" w:space="0" w:color="auto"/>
        <w:bottom w:val="none" w:sz="0" w:space="0" w:color="auto"/>
        <w:right w:val="none" w:sz="0" w:space="0" w:color="auto"/>
      </w:divBdr>
    </w:div>
    <w:div w:id="989211670">
      <w:bodyDiv w:val="1"/>
      <w:marLeft w:val="0"/>
      <w:marRight w:val="0"/>
      <w:marTop w:val="0"/>
      <w:marBottom w:val="0"/>
      <w:divBdr>
        <w:top w:val="none" w:sz="0" w:space="0" w:color="auto"/>
        <w:left w:val="none" w:sz="0" w:space="0" w:color="auto"/>
        <w:bottom w:val="none" w:sz="0" w:space="0" w:color="auto"/>
        <w:right w:val="none" w:sz="0" w:space="0" w:color="auto"/>
      </w:divBdr>
    </w:div>
    <w:div w:id="989406661">
      <w:bodyDiv w:val="1"/>
      <w:marLeft w:val="0"/>
      <w:marRight w:val="0"/>
      <w:marTop w:val="0"/>
      <w:marBottom w:val="0"/>
      <w:divBdr>
        <w:top w:val="none" w:sz="0" w:space="0" w:color="auto"/>
        <w:left w:val="none" w:sz="0" w:space="0" w:color="auto"/>
        <w:bottom w:val="none" w:sz="0" w:space="0" w:color="auto"/>
        <w:right w:val="none" w:sz="0" w:space="0" w:color="auto"/>
      </w:divBdr>
    </w:div>
    <w:div w:id="989482775">
      <w:bodyDiv w:val="1"/>
      <w:marLeft w:val="0"/>
      <w:marRight w:val="0"/>
      <w:marTop w:val="0"/>
      <w:marBottom w:val="0"/>
      <w:divBdr>
        <w:top w:val="none" w:sz="0" w:space="0" w:color="auto"/>
        <w:left w:val="none" w:sz="0" w:space="0" w:color="auto"/>
        <w:bottom w:val="none" w:sz="0" w:space="0" w:color="auto"/>
        <w:right w:val="none" w:sz="0" w:space="0" w:color="auto"/>
      </w:divBdr>
    </w:div>
    <w:div w:id="989754510">
      <w:bodyDiv w:val="1"/>
      <w:marLeft w:val="0"/>
      <w:marRight w:val="0"/>
      <w:marTop w:val="0"/>
      <w:marBottom w:val="0"/>
      <w:divBdr>
        <w:top w:val="none" w:sz="0" w:space="0" w:color="auto"/>
        <w:left w:val="none" w:sz="0" w:space="0" w:color="auto"/>
        <w:bottom w:val="none" w:sz="0" w:space="0" w:color="auto"/>
        <w:right w:val="none" w:sz="0" w:space="0" w:color="auto"/>
      </w:divBdr>
    </w:div>
    <w:div w:id="989945586">
      <w:bodyDiv w:val="1"/>
      <w:marLeft w:val="0"/>
      <w:marRight w:val="0"/>
      <w:marTop w:val="0"/>
      <w:marBottom w:val="0"/>
      <w:divBdr>
        <w:top w:val="none" w:sz="0" w:space="0" w:color="auto"/>
        <w:left w:val="none" w:sz="0" w:space="0" w:color="auto"/>
        <w:bottom w:val="none" w:sz="0" w:space="0" w:color="auto"/>
        <w:right w:val="none" w:sz="0" w:space="0" w:color="auto"/>
      </w:divBdr>
    </w:div>
    <w:div w:id="990018330">
      <w:bodyDiv w:val="1"/>
      <w:marLeft w:val="0"/>
      <w:marRight w:val="0"/>
      <w:marTop w:val="0"/>
      <w:marBottom w:val="0"/>
      <w:divBdr>
        <w:top w:val="none" w:sz="0" w:space="0" w:color="auto"/>
        <w:left w:val="none" w:sz="0" w:space="0" w:color="auto"/>
        <w:bottom w:val="none" w:sz="0" w:space="0" w:color="auto"/>
        <w:right w:val="none" w:sz="0" w:space="0" w:color="auto"/>
      </w:divBdr>
    </w:div>
    <w:div w:id="990208695">
      <w:bodyDiv w:val="1"/>
      <w:marLeft w:val="0"/>
      <w:marRight w:val="0"/>
      <w:marTop w:val="0"/>
      <w:marBottom w:val="0"/>
      <w:divBdr>
        <w:top w:val="none" w:sz="0" w:space="0" w:color="auto"/>
        <w:left w:val="none" w:sz="0" w:space="0" w:color="auto"/>
        <w:bottom w:val="none" w:sz="0" w:space="0" w:color="auto"/>
        <w:right w:val="none" w:sz="0" w:space="0" w:color="auto"/>
      </w:divBdr>
    </w:div>
    <w:div w:id="990211486">
      <w:bodyDiv w:val="1"/>
      <w:marLeft w:val="0"/>
      <w:marRight w:val="0"/>
      <w:marTop w:val="0"/>
      <w:marBottom w:val="0"/>
      <w:divBdr>
        <w:top w:val="none" w:sz="0" w:space="0" w:color="auto"/>
        <w:left w:val="none" w:sz="0" w:space="0" w:color="auto"/>
        <w:bottom w:val="none" w:sz="0" w:space="0" w:color="auto"/>
        <w:right w:val="none" w:sz="0" w:space="0" w:color="auto"/>
      </w:divBdr>
    </w:div>
    <w:div w:id="990449049">
      <w:bodyDiv w:val="1"/>
      <w:marLeft w:val="0"/>
      <w:marRight w:val="0"/>
      <w:marTop w:val="0"/>
      <w:marBottom w:val="0"/>
      <w:divBdr>
        <w:top w:val="none" w:sz="0" w:space="0" w:color="auto"/>
        <w:left w:val="none" w:sz="0" w:space="0" w:color="auto"/>
        <w:bottom w:val="none" w:sz="0" w:space="0" w:color="auto"/>
        <w:right w:val="none" w:sz="0" w:space="0" w:color="auto"/>
      </w:divBdr>
    </w:div>
    <w:div w:id="990603142">
      <w:bodyDiv w:val="1"/>
      <w:marLeft w:val="0"/>
      <w:marRight w:val="0"/>
      <w:marTop w:val="0"/>
      <w:marBottom w:val="0"/>
      <w:divBdr>
        <w:top w:val="none" w:sz="0" w:space="0" w:color="auto"/>
        <w:left w:val="none" w:sz="0" w:space="0" w:color="auto"/>
        <w:bottom w:val="none" w:sz="0" w:space="0" w:color="auto"/>
        <w:right w:val="none" w:sz="0" w:space="0" w:color="auto"/>
      </w:divBdr>
    </w:div>
    <w:div w:id="990673106">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1561079">
      <w:bodyDiv w:val="1"/>
      <w:marLeft w:val="0"/>
      <w:marRight w:val="0"/>
      <w:marTop w:val="0"/>
      <w:marBottom w:val="0"/>
      <w:divBdr>
        <w:top w:val="none" w:sz="0" w:space="0" w:color="auto"/>
        <w:left w:val="none" w:sz="0" w:space="0" w:color="auto"/>
        <w:bottom w:val="none" w:sz="0" w:space="0" w:color="auto"/>
        <w:right w:val="none" w:sz="0" w:space="0" w:color="auto"/>
      </w:divBdr>
    </w:div>
    <w:div w:id="992030580">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2753376">
      <w:bodyDiv w:val="1"/>
      <w:marLeft w:val="0"/>
      <w:marRight w:val="0"/>
      <w:marTop w:val="0"/>
      <w:marBottom w:val="0"/>
      <w:divBdr>
        <w:top w:val="none" w:sz="0" w:space="0" w:color="auto"/>
        <w:left w:val="none" w:sz="0" w:space="0" w:color="auto"/>
        <w:bottom w:val="none" w:sz="0" w:space="0" w:color="auto"/>
        <w:right w:val="none" w:sz="0" w:space="0" w:color="auto"/>
      </w:divBdr>
    </w:div>
    <w:div w:id="993030578">
      <w:bodyDiv w:val="1"/>
      <w:marLeft w:val="0"/>
      <w:marRight w:val="0"/>
      <w:marTop w:val="0"/>
      <w:marBottom w:val="0"/>
      <w:divBdr>
        <w:top w:val="none" w:sz="0" w:space="0" w:color="auto"/>
        <w:left w:val="none" w:sz="0" w:space="0" w:color="auto"/>
        <w:bottom w:val="none" w:sz="0" w:space="0" w:color="auto"/>
        <w:right w:val="none" w:sz="0" w:space="0" w:color="auto"/>
      </w:divBdr>
    </w:div>
    <w:div w:id="99314180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3876318">
      <w:bodyDiv w:val="1"/>
      <w:marLeft w:val="0"/>
      <w:marRight w:val="0"/>
      <w:marTop w:val="0"/>
      <w:marBottom w:val="0"/>
      <w:divBdr>
        <w:top w:val="none" w:sz="0" w:space="0" w:color="auto"/>
        <w:left w:val="none" w:sz="0" w:space="0" w:color="auto"/>
        <w:bottom w:val="none" w:sz="0" w:space="0" w:color="auto"/>
        <w:right w:val="none" w:sz="0" w:space="0" w:color="auto"/>
      </w:divBdr>
    </w:div>
    <w:div w:id="994147852">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4379184">
      <w:bodyDiv w:val="1"/>
      <w:marLeft w:val="0"/>
      <w:marRight w:val="0"/>
      <w:marTop w:val="0"/>
      <w:marBottom w:val="0"/>
      <w:divBdr>
        <w:top w:val="none" w:sz="0" w:space="0" w:color="auto"/>
        <w:left w:val="none" w:sz="0" w:space="0" w:color="auto"/>
        <w:bottom w:val="none" w:sz="0" w:space="0" w:color="auto"/>
        <w:right w:val="none" w:sz="0" w:space="0" w:color="auto"/>
      </w:divBdr>
    </w:div>
    <w:div w:id="994527601">
      <w:bodyDiv w:val="1"/>
      <w:marLeft w:val="0"/>
      <w:marRight w:val="0"/>
      <w:marTop w:val="0"/>
      <w:marBottom w:val="0"/>
      <w:divBdr>
        <w:top w:val="none" w:sz="0" w:space="0" w:color="auto"/>
        <w:left w:val="none" w:sz="0" w:space="0" w:color="auto"/>
        <w:bottom w:val="none" w:sz="0" w:space="0" w:color="auto"/>
        <w:right w:val="none" w:sz="0" w:space="0" w:color="auto"/>
      </w:divBdr>
    </w:div>
    <w:div w:id="994918299">
      <w:bodyDiv w:val="1"/>
      <w:marLeft w:val="0"/>
      <w:marRight w:val="0"/>
      <w:marTop w:val="0"/>
      <w:marBottom w:val="0"/>
      <w:divBdr>
        <w:top w:val="none" w:sz="0" w:space="0" w:color="auto"/>
        <w:left w:val="none" w:sz="0" w:space="0" w:color="auto"/>
        <w:bottom w:val="none" w:sz="0" w:space="0" w:color="auto"/>
        <w:right w:val="none" w:sz="0" w:space="0" w:color="auto"/>
      </w:divBdr>
    </w:div>
    <w:div w:id="995257407">
      <w:bodyDiv w:val="1"/>
      <w:marLeft w:val="0"/>
      <w:marRight w:val="0"/>
      <w:marTop w:val="0"/>
      <w:marBottom w:val="0"/>
      <w:divBdr>
        <w:top w:val="none" w:sz="0" w:space="0" w:color="auto"/>
        <w:left w:val="none" w:sz="0" w:space="0" w:color="auto"/>
        <w:bottom w:val="none" w:sz="0" w:space="0" w:color="auto"/>
        <w:right w:val="none" w:sz="0" w:space="0" w:color="auto"/>
      </w:divBdr>
    </w:div>
    <w:div w:id="995300060">
      <w:bodyDiv w:val="1"/>
      <w:marLeft w:val="0"/>
      <w:marRight w:val="0"/>
      <w:marTop w:val="0"/>
      <w:marBottom w:val="0"/>
      <w:divBdr>
        <w:top w:val="none" w:sz="0" w:space="0" w:color="auto"/>
        <w:left w:val="none" w:sz="0" w:space="0" w:color="auto"/>
        <w:bottom w:val="none" w:sz="0" w:space="0" w:color="auto"/>
        <w:right w:val="none" w:sz="0" w:space="0" w:color="auto"/>
      </w:divBdr>
    </w:div>
    <w:div w:id="995307415">
      <w:bodyDiv w:val="1"/>
      <w:marLeft w:val="0"/>
      <w:marRight w:val="0"/>
      <w:marTop w:val="0"/>
      <w:marBottom w:val="0"/>
      <w:divBdr>
        <w:top w:val="none" w:sz="0" w:space="0" w:color="auto"/>
        <w:left w:val="none" w:sz="0" w:space="0" w:color="auto"/>
        <w:bottom w:val="none" w:sz="0" w:space="0" w:color="auto"/>
        <w:right w:val="none" w:sz="0" w:space="0" w:color="auto"/>
      </w:divBdr>
    </w:div>
    <w:div w:id="995844106">
      <w:bodyDiv w:val="1"/>
      <w:marLeft w:val="0"/>
      <w:marRight w:val="0"/>
      <w:marTop w:val="0"/>
      <w:marBottom w:val="0"/>
      <w:divBdr>
        <w:top w:val="none" w:sz="0" w:space="0" w:color="auto"/>
        <w:left w:val="none" w:sz="0" w:space="0" w:color="auto"/>
        <w:bottom w:val="none" w:sz="0" w:space="0" w:color="auto"/>
        <w:right w:val="none" w:sz="0" w:space="0" w:color="auto"/>
      </w:divBdr>
    </w:div>
    <w:div w:id="997072043">
      <w:bodyDiv w:val="1"/>
      <w:marLeft w:val="0"/>
      <w:marRight w:val="0"/>
      <w:marTop w:val="0"/>
      <w:marBottom w:val="0"/>
      <w:divBdr>
        <w:top w:val="none" w:sz="0" w:space="0" w:color="auto"/>
        <w:left w:val="none" w:sz="0" w:space="0" w:color="auto"/>
        <w:bottom w:val="none" w:sz="0" w:space="0" w:color="auto"/>
        <w:right w:val="none" w:sz="0" w:space="0" w:color="auto"/>
      </w:divBdr>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997270255">
      <w:bodyDiv w:val="1"/>
      <w:marLeft w:val="0"/>
      <w:marRight w:val="0"/>
      <w:marTop w:val="0"/>
      <w:marBottom w:val="0"/>
      <w:divBdr>
        <w:top w:val="none" w:sz="0" w:space="0" w:color="auto"/>
        <w:left w:val="none" w:sz="0" w:space="0" w:color="auto"/>
        <w:bottom w:val="none" w:sz="0" w:space="0" w:color="auto"/>
        <w:right w:val="none" w:sz="0" w:space="0" w:color="auto"/>
      </w:divBdr>
    </w:div>
    <w:div w:id="997998544">
      <w:bodyDiv w:val="1"/>
      <w:marLeft w:val="0"/>
      <w:marRight w:val="0"/>
      <w:marTop w:val="0"/>
      <w:marBottom w:val="0"/>
      <w:divBdr>
        <w:top w:val="none" w:sz="0" w:space="0" w:color="auto"/>
        <w:left w:val="none" w:sz="0" w:space="0" w:color="auto"/>
        <w:bottom w:val="none" w:sz="0" w:space="0" w:color="auto"/>
        <w:right w:val="none" w:sz="0" w:space="0" w:color="auto"/>
      </w:divBdr>
    </w:div>
    <w:div w:id="998465117">
      <w:bodyDiv w:val="1"/>
      <w:marLeft w:val="0"/>
      <w:marRight w:val="0"/>
      <w:marTop w:val="0"/>
      <w:marBottom w:val="0"/>
      <w:divBdr>
        <w:top w:val="none" w:sz="0" w:space="0" w:color="auto"/>
        <w:left w:val="none" w:sz="0" w:space="0" w:color="auto"/>
        <w:bottom w:val="none" w:sz="0" w:space="0" w:color="auto"/>
        <w:right w:val="none" w:sz="0" w:space="0" w:color="auto"/>
      </w:divBdr>
    </w:div>
    <w:div w:id="998728962">
      <w:bodyDiv w:val="1"/>
      <w:marLeft w:val="0"/>
      <w:marRight w:val="0"/>
      <w:marTop w:val="0"/>
      <w:marBottom w:val="0"/>
      <w:divBdr>
        <w:top w:val="none" w:sz="0" w:space="0" w:color="auto"/>
        <w:left w:val="none" w:sz="0" w:space="0" w:color="auto"/>
        <w:bottom w:val="none" w:sz="0" w:space="0" w:color="auto"/>
        <w:right w:val="none" w:sz="0" w:space="0" w:color="auto"/>
      </w:divBdr>
    </w:div>
    <w:div w:id="999305886">
      <w:bodyDiv w:val="1"/>
      <w:marLeft w:val="0"/>
      <w:marRight w:val="0"/>
      <w:marTop w:val="0"/>
      <w:marBottom w:val="0"/>
      <w:divBdr>
        <w:top w:val="none" w:sz="0" w:space="0" w:color="auto"/>
        <w:left w:val="none" w:sz="0" w:space="0" w:color="auto"/>
        <w:bottom w:val="none" w:sz="0" w:space="0" w:color="auto"/>
        <w:right w:val="none" w:sz="0" w:space="0" w:color="auto"/>
      </w:divBdr>
    </w:div>
    <w:div w:id="999576275">
      <w:bodyDiv w:val="1"/>
      <w:marLeft w:val="0"/>
      <w:marRight w:val="0"/>
      <w:marTop w:val="0"/>
      <w:marBottom w:val="0"/>
      <w:divBdr>
        <w:top w:val="none" w:sz="0" w:space="0" w:color="auto"/>
        <w:left w:val="none" w:sz="0" w:space="0" w:color="auto"/>
        <w:bottom w:val="none" w:sz="0" w:space="0" w:color="auto"/>
        <w:right w:val="none" w:sz="0" w:space="0" w:color="auto"/>
      </w:divBdr>
    </w:div>
    <w:div w:id="99957735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1355248">
      <w:bodyDiv w:val="1"/>
      <w:marLeft w:val="0"/>
      <w:marRight w:val="0"/>
      <w:marTop w:val="0"/>
      <w:marBottom w:val="0"/>
      <w:divBdr>
        <w:top w:val="none" w:sz="0" w:space="0" w:color="auto"/>
        <w:left w:val="none" w:sz="0" w:space="0" w:color="auto"/>
        <w:bottom w:val="none" w:sz="0" w:space="0" w:color="auto"/>
        <w:right w:val="none" w:sz="0" w:space="0" w:color="auto"/>
      </w:divBdr>
    </w:div>
    <w:div w:id="1001547154">
      <w:bodyDiv w:val="1"/>
      <w:marLeft w:val="0"/>
      <w:marRight w:val="0"/>
      <w:marTop w:val="0"/>
      <w:marBottom w:val="0"/>
      <w:divBdr>
        <w:top w:val="none" w:sz="0" w:space="0" w:color="auto"/>
        <w:left w:val="none" w:sz="0" w:space="0" w:color="auto"/>
        <w:bottom w:val="none" w:sz="0" w:space="0" w:color="auto"/>
        <w:right w:val="none" w:sz="0" w:space="0" w:color="auto"/>
      </w:divBdr>
    </w:div>
    <w:div w:id="1002242808">
      <w:bodyDiv w:val="1"/>
      <w:marLeft w:val="0"/>
      <w:marRight w:val="0"/>
      <w:marTop w:val="0"/>
      <w:marBottom w:val="0"/>
      <w:divBdr>
        <w:top w:val="none" w:sz="0" w:space="0" w:color="auto"/>
        <w:left w:val="none" w:sz="0" w:space="0" w:color="auto"/>
        <w:bottom w:val="none" w:sz="0" w:space="0" w:color="auto"/>
        <w:right w:val="none" w:sz="0" w:space="0" w:color="auto"/>
      </w:divBdr>
    </w:div>
    <w:div w:id="1002320018">
      <w:bodyDiv w:val="1"/>
      <w:marLeft w:val="0"/>
      <w:marRight w:val="0"/>
      <w:marTop w:val="0"/>
      <w:marBottom w:val="0"/>
      <w:divBdr>
        <w:top w:val="none" w:sz="0" w:space="0" w:color="auto"/>
        <w:left w:val="none" w:sz="0" w:space="0" w:color="auto"/>
        <w:bottom w:val="none" w:sz="0" w:space="0" w:color="auto"/>
        <w:right w:val="none" w:sz="0" w:space="0" w:color="auto"/>
      </w:divBdr>
    </w:div>
    <w:div w:id="1002320839">
      <w:bodyDiv w:val="1"/>
      <w:marLeft w:val="0"/>
      <w:marRight w:val="0"/>
      <w:marTop w:val="0"/>
      <w:marBottom w:val="0"/>
      <w:divBdr>
        <w:top w:val="none" w:sz="0" w:space="0" w:color="auto"/>
        <w:left w:val="none" w:sz="0" w:space="0" w:color="auto"/>
        <w:bottom w:val="none" w:sz="0" w:space="0" w:color="auto"/>
        <w:right w:val="none" w:sz="0" w:space="0" w:color="auto"/>
      </w:divBdr>
    </w:div>
    <w:div w:id="1002855745">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3314845">
      <w:bodyDiv w:val="1"/>
      <w:marLeft w:val="0"/>
      <w:marRight w:val="0"/>
      <w:marTop w:val="0"/>
      <w:marBottom w:val="0"/>
      <w:divBdr>
        <w:top w:val="none" w:sz="0" w:space="0" w:color="auto"/>
        <w:left w:val="none" w:sz="0" w:space="0" w:color="auto"/>
        <w:bottom w:val="none" w:sz="0" w:space="0" w:color="auto"/>
        <w:right w:val="none" w:sz="0" w:space="0" w:color="auto"/>
      </w:divBdr>
    </w:div>
    <w:div w:id="1003356746">
      <w:bodyDiv w:val="1"/>
      <w:marLeft w:val="0"/>
      <w:marRight w:val="0"/>
      <w:marTop w:val="0"/>
      <w:marBottom w:val="0"/>
      <w:divBdr>
        <w:top w:val="none" w:sz="0" w:space="0" w:color="auto"/>
        <w:left w:val="none" w:sz="0" w:space="0" w:color="auto"/>
        <w:bottom w:val="none" w:sz="0" w:space="0" w:color="auto"/>
        <w:right w:val="none" w:sz="0" w:space="0" w:color="auto"/>
      </w:divBdr>
    </w:div>
    <w:div w:id="1003629900">
      <w:bodyDiv w:val="1"/>
      <w:marLeft w:val="0"/>
      <w:marRight w:val="0"/>
      <w:marTop w:val="0"/>
      <w:marBottom w:val="0"/>
      <w:divBdr>
        <w:top w:val="none" w:sz="0" w:space="0" w:color="auto"/>
        <w:left w:val="none" w:sz="0" w:space="0" w:color="auto"/>
        <w:bottom w:val="none" w:sz="0" w:space="0" w:color="auto"/>
        <w:right w:val="none" w:sz="0" w:space="0" w:color="auto"/>
      </w:divBdr>
    </w:div>
    <w:div w:id="1004355258">
      <w:bodyDiv w:val="1"/>
      <w:marLeft w:val="0"/>
      <w:marRight w:val="0"/>
      <w:marTop w:val="0"/>
      <w:marBottom w:val="0"/>
      <w:divBdr>
        <w:top w:val="none" w:sz="0" w:space="0" w:color="auto"/>
        <w:left w:val="none" w:sz="0" w:space="0" w:color="auto"/>
        <w:bottom w:val="none" w:sz="0" w:space="0" w:color="auto"/>
        <w:right w:val="none" w:sz="0" w:space="0" w:color="auto"/>
      </w:divBdr>
    </w:div>
    <w:div w:id="1004359215">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5129455">
      <w:bodyDiv w:val="1"/>
      <w:marLeft w:val="0"/>
      <w:marRight w:val="0"/>
      <w:marTop w:val="0"/>
      <w:marBottom w:val="0"/>
      <w:divBdr>
        <w:top w:val="none" w:sz="0" w:space="0" w:color="auto"/>
        <w:left w:val="none" w:sz="0" w:space="0" w:color="auto"/>
        <w:bottom w:val="none" w:sz="0" w:space="0" w:color="auto"/>
        <w:right w:val="none" w:sz="0" w:space="0" w:color="auto"/>
      </w:divBdr>
    </w:div>
    <w:div w:id="1005865913">
      <w:bodyDiv w:val="1"/>
      <w:marLeft w:val="0"/>
      <w:marRight w:val="0"/>
      <w:marTop w:val="0"/>
      <w:marBottom w:val="0"/>
      <w:divBdr>
        <w:top w:val="none" w:sz="0" w:space="0" w:color="auto"/>
        <w:left w:val="none" w:sz="0" w:space="0" w:color="auto"/>
        <w:bottom w:val="none" w:sz="0" w:space="0" w:color="auto"/>
        <w:right w:val="none" w:sz="0" w:space="0" w:color="auto"/>
      </w:divBdr>
    </w:div>
    <w:div w:id="1006178625">
      <w:bodyDiv w:val="1"/>
      <w:marLeft w:val="0"/>
      <w:marRight w:val="0"/>
      <w:marTop w:val="0"/>
      <w:marBottom w:val="0"/>
      <w:divBdr>
        <w:top w:val="none" w:sz="0" w:space="0" w:color="auto"/>
        <w:left w:val="none" w:sz="0" w:space="0" w:color="auto"/>
        <w:bottom w:val="none" w:sz="0" w:space="0" w:color="auto"/>
        <w:right w:val="none" w:sz="0" w:space="0" w:color="auto"/>
      </w:divBdr>
    </w:div>
    <w:div w:id="1006596128">
      <w:bodyDiv w:val="1"/>
      <w:marLeft w:val="0"/>
      <w:marRight w:val="0"/>
      <w:marTop w:val="0"/>
      <w:marBottom w:val="0"/>
      <w:divBdr>
        <w:top w:val="none" w:sz="0" w:space="0" w:color="auto"/>
        <w:left w:val="none" w:sz="0" w:space="0" w:color="auto"/>
        <w:bottom w:val="none" w:sz="0" w:space="0" w:color="auto"/>
        <w:right w:val="none" w:sz="0" w:space="0" w:color="auto"/>
      </w:divBdr>
    </w:div>
    <w:div w:id="1006902941">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7943852">
      <w:bodyDiv w:val="1"/>
      <w:marLeft w:val="0"/>
      <w:marRight w:val="0"/>
      <w:marTop w:val="0"/>
      <w:marBottom w:val="0"/>
      <w:divBdr>
        <w:top w:val="none" w:sz="0" w:space="0" w:color="auto"/>
        <w:left w:val="none" w:sz="0" w:space="0" w:color="auto"/>
        <w:bottom w:val="none" w:sz="0" w:space="0" w:color="auto"/>
        <w:right w:val="none" w:sz="0" w:space="0" w:color="auto"/>
      </w:divBdr>
    </w:div>
    <w:div w:id="1008411749">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0067092">
      <w:bodyDiv w:val="1"/>
      <w:marLeft w:val="0"/>
      <w:marRight w:val="0"/>
      <w:marTop w:val="0"/>
      <w:marBottom w:val="0"/>
      <w:divBdr>
        <w:top w:val="none" w:sz="0" w:space="0" w:color="auto"/>
        <w:left w:val="none" w:sz="0" w:space="0" w:color="auto"/>
        <w:bottom w:val="none" w:sz="0" w:space="0" w:color="auto"/>
        <w:right w:val="none" w:sz="0" w:space="0" w:color="auto"/>
      </w:divBdr>
    </w:div>
    <w:div w:id="1010331441">
      <w:bodyDiv w:val="1"/>
      <w:marLeft w:val="0"/>
      <w:marRight w:val="0"/>
      <w:marTop w:val="0"/>
      <w:marBottom w:val="0"/>
      <w:divBdr>
        <w:top w:val="none" w:sz="0" w:space="0" w:color="auto"/>
        <w:left w:val="none" w:sz="0" w:space="0" w:color="auto"/>
        <w:bottom w:val="none" w:sz="0" w:space="0" w:color="auto"/>
        <w:right w:val="none" w:sz="0" w:space="0" w:color="auto"/>
      </w:divBdr>
    </w:div>
    <w:div w:id="1010528020">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687802">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299653">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14004">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2757222">
      <w:bodyDiv w:val="1"/>
      <w:marLeft w:val="0"/>
      <w:marRight w:val="0"/>
      <w:marTop w:val="0"/>
      <w:marBottom w:val="0"/>
      <w:divBdr>
        <w:top w:val="none" w:sz="0" w:space="0" w:color="auto"/>
        <w:left w:val="none" w:sz="0" w:space="0" w:color="auto"/>
        <w:bottom w:val="none" w:sz="0" w:space="0" w:color="auto"/>
        <w:right w:val="none" w:sz="0" w:space="0" w:color="auto"/>
      </w:divBdr>
    </w:div>
    <w:div w:id="1014187862">
      <w:bodyDiv w:val="1"/>
      <w:marLeft w:val="0"/>
      <w:marRight w:val="0"/>
      <w:marTop w:val="0"/>
      <w:marBottom w:val="0"/>
      <w:divBdr>
        <w:top w:val="none" w:sz="0" w:space="0" w:color="auto"/>
        <w:left w:val="none" w:sz="0" w:space="0" w:color="auto"/>
        <w:bottom w:val="none" w:sz="0" w:space="0" w:color="auto"/>
        <w:right w:val="none" w:sz="0" w:space="0" w:color="auto"/>
      </w:divBdr>
    </w:div>
    <w:div w:id="1014456543">
      <w:bodyDiv w:val="1"/>
      <w:marLeft w:val="0"/>
      <w:marRight w:val="0"/>
      <w:marTop w:val="0"/>
      <w:marBottom w:val="0"/>
      <w:divBdr>
        <w:top w:val="none" w:sz="0" w:space="0" w:color="auto"/>
        <w:left w:val="none" w:sz="0" w:space="0" w:color="auto"/>
        <w:bottom w:val="none" w:sz="0" w:space="0" w:color="auto"/>
        <w:right w:val="none" w:sz="0" w:space="0" w:color="auto"/>
      </w:divBdr>
    </w:div>
    <w:div w:id="1015036595">
      <w:bodyDiv w:val="1"/>
      <w:marLeft w:val="0"/>
      <w:marRight w:val="0"/>
      <w:marTop w:val="0"/>
      <w:marBottom w:val="0"/>
      <w:divBdr>
        <w:top w:val="none" w:sz="0" w:space="0" w:color="auto"/>
        <w:left w:val="none" w:sz="0" w:space="0" w:color="auto"/>
        <w:bottom w:val="none" w:sz="0" w:space="0" w:color="auto"/>
        <w:right w:val="none" w:sz="0" w:space="0" w:color="auto"/>
      </w:divBdr>
    </w:div>
    <w:div w:id="1015040682">
      <w:bodyDiv w:val="1"/>
      <w:marLeft w:val="0"/>
      <w:marRight w:val="0"/>
      <w:marTop w:val="0"/>
      <w:marBottom w:val="0"/>
      <w:divBdr>
        <w:top w:val="none" w:sz="0" w:space="0" w:color="auto"/>
        <w:left w:val="none" w:sz="0" w:space="0" w:color="auto"/>
        <w:bottom w:val="none" w:sz="0" w:space="0" w:color="auto"/>
        <w:right w:val="none" w:sz="0" w:space="0" w:color="auto"/>
      </w:divBdr>
    </w:div>
    <w:div w:id="1015501625">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6886196">
      <w:bodyDiv w:val="1"/>
      <w:marLeft w:val="0"/>
      <w:marRight w:val="0"/>
      <w:marTop w:val="0"/>
      <w:marBottom w:val="0"/>
      <w:divBdr>
        <w:top w:val="none" w:sz="0" w:space="0" w:color="auto"/>
        <w:left w:val="none" w:sz="0" w:space="0" w:color="auto"/>
        <w:bottom w:val="none" w:sz="0" w:space="0" w:color="auto"/>
        <w:right w:val="none" w:sz="0" w:space="0" w:color="auto"/>
      </w:divBdr>
    </w:div>
    <w:div w:id="1017194090">
      <w:bodyDiv w:val="1"/>
      <w:marLeft w:val="0"/>
      <w:marRight w:val="0"/>
      <w:marTop w:val="0"/>
      <w:marBottom w:val="0"/>
      <w:divBdr>
        <w:top w:val="none" w:sz="0" w:space="0" w:color="auto"/>
        <w:left w:val="none" w:sz="0" w:space="0" w:color="auto"/>
        <w:bottom w:val="none" w:sz="0" w:space="0" w:color="auto"/>
        <w:right w:val="none" w:sz="0" w:space="0" w:color="auto"/>
      </w:divBdr>
    </w:div>
    <w:div w:id="1017582904">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17996961">
      <w:bodyDiv w:val="1"/>
      <w:marLeft w:val="0"/>
      <w:marRight w:val="0"/>
      <w:marTop w:val="0"/>
      <w:marBottom w:val="0"/>
      <w:divBdr>
        <w:top w:val="none" w:sz="0" w:space="0" w:color="auto"/>
        <w:left w:val="none" w:sz="0" w:space="0" w:color="auto"/>
        <w:bottom w:val="none" w:sz="0" w:space="0" w:color="auto"/>
        <w:right w:val="none" w:sz="0" w:space="0" w:color="auto"/>
      </w:divBdr>
    </w:div>
    <w:div w:id="1018895609">
      <w:bodyDiv w:val="1"/>
      <w:marLeft w:val="0"/>
      <w:marRight w:val="0"/>
      <w:marTop w:val="0"/>
      <w:marBottom w:val="0"/>
      <w:divBdr>
        <w:top w:val="none" w:sz="0" w:space="0" w:color="auto"/>
        <w:left w:val="none" w:sz="0" w:space="0" w:color="auto"/>
        <w:bottom w:val="none" w:sz="0" w:space="0" w:color="auto"/>
        <w:right w:val="none" w:sz="0" w:space="0" w:color="auto"/>
      </w:divBdr>
    </w:div>
    <w:div w:id="1019307403">
      <w:bodyDiv w:val="1"/>
      <w:marLeft w:val="0"/>
      <w:marRight w:val="0"/>
      <w:marTop w:val="0"/>
      <w:marBottom w:val="0"/>
      <w:divBdr>
        <w:top w:val="none" w:sz="0" w:space="0" w:color="auto"/>
        <w:left w:val="none" w:sz="0" w:space="0" w:color="auto"/>
        <w:bottom w:val="none" w:sz="0" w:space="0" w:color="auto"/>
        <w:right w:val="none" w:sz="0" w:space="0" w:color="auto"/>
      </w:divBdr>
    </w:div>
    <w:div w:id="1019695767">
      <w:bodyDiv w:val="1"/>
      <w:marLeft w:val="0"/>
      <w:marRight w:val="0"/>
      <w:marTop w:val="0"/>
      <w:marBottom w:val="0"/>
      <w:divBdr>
        <w:top w:val="none" w:sz="0" w:space="0" w:color="auto"/>
        <w:left w:val="none" w:sz="0" w:space="0" w:color="auto"/>
        <w:bottom w:val="none" w:sz="0" w:space="0" w:color="auto"/>
        <w:right w:val="none" w:sz="0" w:space="0" w:color="auto"/>
      </w:divBdr>
    </w:div>
    <w:div w:id="1019696777">
      <w:bodyDiv w:val="1"/>
      <w:marLeft w:val="0"/>
      <w:marRight w:val="0"/>
      <w:marTop w:val="0"/>
      <w:marBottom w:val="0"/>
      <w:divBdr>
        <w:top w:val="none" w:sz="0" w:space="0" w:color="auto"/>
        <w:left w:val="none" w:sz="0" w:space="0" w:color="auto"/>
        <w:bottom w:val="none" w:sz="0" w:space="0" w:color="auto"/>
        <w:right w:val="none" w:sz="0" w:space="0" w:color="auto"/>
      </w:divBdr>
    </w:div>
    <w:div w:id="1020201007">
      <w:bodyDiv w:val="1"/>
      <w:marLeft w:val="0"/>
      <w:marRight w:val="0"/>
      <w:marTop w:val="0"/>
      <w:marBottom w:val="0"/>
      <w:divBdr>
        <w:top w:val="none" w:sz="0" w:space="0" w:color="auto"/>
        <w:left w:val="none" w:sz="0" w:space="0" w:color="auto"/>
        <w:bottom w:val="none" w:sz="0" w:space="0" w:color="auto"/>
        <w:right w:val="none" w:sz="0" w:space="0" w:color="auto"/>
      </w:divBdr>
    </w:div>
    <w:div w:id="1020398528">
      <w:bodyDiv w:val="1"/>
      <w:marLeft w:val="0"/>
      <w:marRight w:val="0"/>
      <w:marTop w:val="0"/>
      <w:marBottom w:val="0"/>
      <w:divBdr>
        <w:top w:val="none" w:sz="0" w:space="0" w:color="auto"/>
        <w:left w:val="none" w:sz="0" w:space="0" w:color="auto"/>
        <w:bottom w:val="none" w:sz="0" w:space="0" w:color="auto"/>
        <w:right w:val="none" w:sz="0" w:space="0" w:color="auto"/>
      </w:divBdr>
    </w:div>
    <w:div w:id="1020814504">
      <w:bodyDiv w:val="1"/>
      <w:marLeft w:val="0"/>
      <w:marRight w:val="0"/>
      <w:marTop w:val="0"/>
      <w:marBottom w:val="0"/>
      <w:divBdr>
        <w:top w:val="none" w:sz="0" w:space="0" w:color="auto"/>
        <w:left w:val="none" w:sz="0" w:space="0" w:color="auto"/>
        <w:bottom w:val="none" w:sz="0" w:space="0" w:color="auto"/>
        <w:right w:val="none" w:sz="0" w:space="0" w:color="auto"/>
      </w:divBdr>
    </w:div>
    <w:div w:id="1020934671">
      <w:bodyDiv w:val="1"/>
      <w:marLeft w:val="0"/>
      <w:marRight w:val="0"/>
      <w:marTop w:val="0"/>
      <w:marBottom w:val="0"/>
      <w:divBdr>
        <w:top w:val="none" w:sz="0" w:space="0" w:color="auto"/>
        <w:left w:val="none" w:sz="0" w:space="0" w:color="auto"/>
        <w:bottom w:val="none" w:sz="0" w:space="0" w:color="auto"/>
        <w:right w:val="none" w:sz="0" w:space="0" w:color="auto"/>
      </w:divBdr>
    </w:div>
    <w:div w:id="1021277625">
      <w:bodyDiv w:val="1"/>
      <w:marLeft w:val="0"/>
      <w:marRight w:val="0"/>
      <w:marTop w:val="0"/>
      <w:marBottom w:val="0"/>
      <w:divBdr>
        <w:top w:val="none" w:sz="0" w:space="0" w:color="auto"/>
        <w:left w:val="none" w:sz="0" w:space="0" w:color="auto"/>
        <w:bottom w:val="none" w:sz="0" w:space="0" w:color="auto"/>
        <w:right w:val="none" w:sz="0" w:space="0" w:color="auto"/>
      </w:divBdr>
    </w:div>
    <w:div w:id="1021467488">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2898862">
      <w:bodyDiv w:val="1"/>
      <w:marLeft w:val="0"/>
      <w:marRight w:val="0"/>
      <w:marTop w:val="0"/>
      <w:marBottom w:val="0"/>
      <w:divBdr>
        <w:top w:val="none" w:sz="0" w:space="0" w:color="auto"/>
        <w:left w:val="none" w:sz="0" w:space="0" w:color="auto"/>
        <w:bottom w:val="none" w:sz="0" w:space="0" w:color="auto"/>
        <w:right w:val="none" w:sz="0" w:space="0" w:color="auto"/>
      </w:divBdr>
    </w:div>
    <w:div w:id="1022977934">
      <w:bodyDiv w:val="1"/>
      <w:marLeft w:val="0"/>
      <w:marRight w:val="0"/>
      <w:marTop w:val="0"/>
      <w:marBottom w:val="0"/>
      <w:divBdr>
        <w:top w:val="none" w:sz="0" w:space="0" w:color="auto"/>
        <w:left w:val="none" w:sz="0" w:space="0" w:color="auto"/>
        <w:bottom w:val="none" w:sz="0" w:space="0" w:color="auto"/>
        <w:right w:val="none" w:sz="0" w:space="0" w:color="auto"/>
      </w:divBdr>
    </w:div>
    <w:div w:id="1023022188">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3747690">
      <w:bodyDiv w:val="1"/>
      <w:marLeft w:val="0"/>
      <w:marRight w:val="0"/>
      <w:marTop w:val="0"/>
      <w:marBottom w:val="0"/>
      <w:divBdr>
        <w:top w:val="none" w:sz="0" w:space="0" w:color="auto"/>
        <w:left w:val="none" w:sz="0" w:space="0" w:color="auto"/>
        <w:bottom w:val="none" w:sz="0" w:space="0" w:color="auto"/>
        <w:right w:val="none" w:sz="0" w:space="0" w:color="auto"/>
      </w:divBdr>
    </w:div>
    <w:div w:id="1025181475">
      <w:bodyDiv w:val="1"/>
      <w:marLeft w:val="0"/>
      <w:marRight w:val="0"/>
      <w:marTop w:val="0"/>
      <w:marBottom w:val="0"/>
      <w:divBdr>
        <w:top w:val="none" w:sz="0" w:space="0" w:color="auto"/>
        <w:left w:val="none" w:sz="0" w:space="0" w:color="auto"/>
        <w:bottom w:val="none" w:sz="0" w:space="0" w:color="auto"/>
        <w:right w:val="none" w:sz="0" w:space="0" w:color="auto"/>
      </w:divBdr>
    </w:div>
    <w:div w:id="1025443355">
      <w:bodyDiv w:val="1"/>
      <w:marLeft w:val="0"/>
      <w:marRight w:val="0"/>
      <w:marTop w:val="0"/>
      <w:marBottom w:val="0"/>
      <w:divBdr>
        <w:top w:val="none" w:sz="0" w:space="0" w:color="auto"/>
        <w:left w:val="none" w:sz="0" w:space="0" w:color="auto"/>
        <w:bottom w:val="none" w:sz="0" w:space="0" w:color="auto"/>
        <w:right w:val="none" w:sz="0" w:space="0" w:color="auto"/>
      </w:divBdr>
    </w:div>
    <w:div w:id="1025713215">
      <w:bodyDiv w:val="1"/>
      <w:marLeft w:val="0"/>
      <w:marRight w:val="0"/>
      <w:marTop w:val="0"/>
      <w:marBottom w:val="0"/>
      <w:divBdr>
        <w:top w:val="none" w:sz="0" w:space="0" w:color="auto"/>
        <w:left w:val="none" w:sz="0" w:space="0" w:color="auto"/>
        <w:bottom w:val="none" w:sz="0" w:space="0" w:color="auto"/>
        <w:right w:val="none" w:sz="0" w:space="0" w:color="auto"/>
      </w:divBdr>
    </w:div>
    <w:div w:id="1025905431">
      <w:bodyDiv w:val="1"/>
      <w:marLeft w:val="0"/>
      <w:marRight w:val="0"/>
      <w:marTop w:val="0"/>
      <w:marBottom w:val="0"/>
      <w:divBdr>
        <w:top w:val="none" w:sz="0" w:space="0" w:color="auto"/>
        <w:left w:val="none" w:sz="0" w:space="0" w:color="auto"/>
        <w:bottom w:val="none" w:sz="0" w:space="0" w:color="auto"/>
        <w:right w:val="none" w:sz="0" w:space="0" w:color="auto"/>
      </w:divBdr>
    </w:div>
    <w:div w:id="1025911872">
      <w:bodyDiv w:val="1"/>
      <w:marLeft w:val="0"/>
      <w:marRight w:val="0"/>
      <w:marTop w:val="0"/>
      <w:marBottom w:val="0"/>
      <w:divBdr>
        <w:top w:val="none" w:sz="0" w:space="0" w:color="auto"/>
        <w:left w:val="none" w:sz="0" w:space="0" w:color="auto"/>
        <w:bottom w:val="none" w:sz="0" w:space="0" w:color="auto"/>
        <w:right w:val="none" w:sz="0" w:space="0" w:color="auto"/>
      </w:divBdr>
    </w:div>
    <w:div w:id="1026060212">
      <w:bodyDiv w:val="1"/>
      <w:marLeft w:val="0"/>
      <w:marRight w:val="0"/>
      <w:marTop w:val="0"/>
      <w:marBottom w:val="0"/>
      <w:divBdr>
        <w:top w:val="none" w:sz="0" w:space="0" w:color="auto"/>
        <w:left w:val="none" w:sz="0" w:space="0" w:color="auto"/>
        <w:bottom w:val="none" w:sz="0" w:space="0" w:color="auto"/>
        <w:right w:val="none" w:sz="0" w:space="0" w:color="auto"/>
      </w:divBdr>
    </w:div>
    <w:div w:id="1026250605">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58562">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27944417">
      <w:bodyDiv w:val="1"/>
      <w:marLeft w:val="0"/>
      <w:marRight w:val="0"/>
      <w:marTop w:val="0"/>
      <w:marBottom w:val="0"/>
      <w:divBdr>
        <w:top w:val="none" w:sz="0" w:space="0" w:color="auto"/>
        <w:left w:val="none" w:sz="0" w:space="0" w:color="auto"/>
        <w:bottom w:val="none" w:sz="0" w:space="0" w:color="auto"/>
        <w:right w:val="none" w:sz="0" w:space="0" w:color="auto"/>
      </w:divBdr>
    </w:div>
    <w:div w:id="1028288138">
      <w:bodyDiv w:val="1"/>
      <w:marLeft w:val="0"/>
      <w:marRight w:val="0"/>
      <w:marTop w:val="0"/>
      <w:marBottom w:val="0"/>
      <w:divBdr>
        <w:top w:val="none" w:sz="0" w:space="0" w:color="auto"/>
        <w:left w:val="none" w:sz="0" w:space="0" w:color="auto"/>
        <w:bottom w:val="none" w:sz="0" w:space="0" w:color="auto"/>
        <w:right w:val="none" w:sz="0" w:space="0" w:color="auto"/>
      </w:divBdr>
    </w:div>
    <w:div w:id="1028413046">
      <w:bodyDiv w:val="1"/>
      <w:marLeft w:val="0"/>
      <w:marRight w:val="0"/>
      <w:marTop w:val="0"/>
      <w:marBottom w:val="0"/>
      <w:divBdr>
        <w:top w:val="none" w:sz="0" w:space="0" w:color="auto"/>
        <w:left w:val="none" w:sz="0" w:space="0" w:color="auto"/>
        <w:bottom w:val="none" w:sz="0" w:space="0" w:color="auto"/>
        <w:right w:val="none" w:sz="0" w:space="0" w:color="auto"/>
      </w:divBdr>
    </w:div>
    <w:div w:id="1029990824">
      <w:bodyDiv w:val="1"/>
      <w:marLeft w:val="0"/>
      <w:marRight w:val="0"/>
      <w:marTop w:val="0"/>
      <w:marBottom w:val="0"/>
      <w:divBdr>
        <w:top w:val="none" w:sz="0" w:space="0" w:color="auto"/>
        <w:left w:val="none" w:sz="0" w:space="0" w:color="auto"/>
        <w:bottom w:val="none" w:sz="0" w:space="0" w:color="auto"/>
        <w:right w:val="none" w:sz="0" w:space="0" w:color="auto"/>
      </w:divBdr>
    </w:div>
    <w:div w:id="1030185823">
      <w:bodyDiv w:val="1"/>
      <w:marLeft w:val="0"/>
      <w:marRight w:val="0"/>
      <w:marTop w:val="0"/>
      <w:marBottom w:val="0"/>
      <w:divBdr>
        <w:top w:val="none" w:sz="0" w:space="0" w:color="auto"/>
        <w:left w:val="none" w:sz="0" w:space="0" w:color="auto"/>
        <w:bottom w:val="none" w:sz="0" w:space="0" w:color="auto"/>
        <w:right w:val="none" w:sz="0" w:space="0" w:color="auto"/>
      </w:divBdr>
    </w:div>
    <w:div w:id="1030375943">
      <w:bodyDiv w:val="1"/>
      <w:marLeft w:val="0"/>
      <w:marRight w:val="0"/>
      <w:marTop w:val="0"/>
      <w:marBottom w:val="0"/>
      <w:divBdr>
        <w:top w:val="none" w:sz="0" w:space="0" w:color="auto"/>
        <w:left w:val="none" w:sz="0" w:space="0" w:color="auto"/>
        <w:bottom w:val="none" w:sz="0" w:space="0" w:color="auto"/>
        <w:right w:val="none" w:sz="0" w:space="0" w:color="auto"/>
      </w:divBdr>
    </w:div>
    <w:div w:id="1031492564">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2416272">
      <w:bodyDiv w:val="1"/>
      <w:marLeft w:val="0"/>
      <w:marRight w:val="0"/>
      <w:marTop w:val="0"/>
      <w:marBottom w:val="0"/>
      <w:divBdr>
        <w:top w:val="none" w:sz="0" w:space="0" w:color="auto"/>
        <w:left w:val="none" w:sz="0" w:space="0" w:color="auto"/>
        <w:bottom w:val="none" w:sz="0" w:space="0" w:color="auto"/>
        <w:right w:val="none" w:sz="0" w:space="0" w:color="auto"/>
      </w:divBdr>
    </w:div>
    <w:div w:id="1032532848">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388888">
      <w:bodyDiv w:val="1"/>
      <w:marLeft w:val="0"/>
      <w:marRight w:val="0"/>
      <w:marTop w:val="0"/>
      <w:marBottom w:val="0"/>
      <w:divBdr>
        <w:top w:val="none" w:sz="0" w:space="0" w:color="auto"/>
        <w:left w:val="none" w:sz="0" w:space="0" w:color="auto"/>
        <w:bottom w:val="none" w:sz="0" w:space="0" w:color="auto"/>
        <w:right w:val="none" w:sz="0" w:space="0" w:color="auto"/>
      </w:divBdr>
    </w:div>
    <w:div w:id="1033535100">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33918603">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4190143">
      <w:bodyDiv w:val="1"/>
      <w:marLeft w:val="0"/>
      <w:marRight w:val="0"/>
      <w:marTop w:val="0"/>
      <w:marBottom w:val="0"/>
      <w:divBdr>
        <w:top w:val="none" w:sz="0" w:space="0" w:color="auto"/>
        <w:left w:val="none" w:sz="0" w:space="0" w:color="auto"/>
        <w:bottom w:val="none" w:sz="0" w:space="0" w:color="auto"/>
        <w:right w:val="none" w:sz="0" w:space="0" w:color="auto"/>
      </w:divBdr>
    </w:div>
    <w:div w:id="1034618621">
      <w:bodyDiv w:val="1"/>
      <w:marLeft w:val="0"/>
      <w:marRight w:val="0"/>
      <w:marTop w:val="0"/>
      <w:marBottom w:val="0"/>
      <w:divBdr>
        <w:top w:val="none" w:sz="0" w:space="0" w:color="auto"/>
        <w:left w:val="none" w:sz="0" w:space="0" w:color="auto"/>
        <w:bottom w:val="none" w:sz="0" w:space="0" w:color="auto"/>
        <w:right w:val="none" w:sz="0" w:space="0" w:color="auto"/>
      </w:divBdr>
    </w:div>
    <w:div w:id="1035076924">
      <w:bodyDiv w:val="1"/>
      <w:marLeft w:val="0"/>
      <w:marRight w:val="0"/>
      <w:marTop w:val="0"/>
      <w:marBottom w:val="0"/>
      <w:divBdr>
        <w:top w:val="none" w:sz="0" w:space="0" w:color="auto"/>
        <w:left w:val="none" w:sz="0" w:space="0" w:color="auto"/>
        <w:bottom w:val="none" w:sz="0" w:space="0" w:color="auto"/>
        <w:right w:val="none" w:sz="0" w:space="0" w:color="auto"/>
      </w:divBdr>
    </w:div>
    <w:div w:id="1035614047">
      <w:bodyDiv w:val="1"/>
      <w:marLeft w:val="0"/>
      <w:marRight w:val="0"/>
      <w:marTop w:val="0"/>
      <w:marBottom w:val="0"/>
      <w:divBdr>
        <w:top w:val="none" w:sz="0" w:space="0" w:color="auto"/>
        <w:left w:val="none" w:sz="0" w:space="0" w:color="auto"/>
        <w:bottom w:val="none" w:sz="0" w:space="0" w:color="auto"/>
        <w:right w:val="none" w:sz="0" w:space="0" w:color="auto"/>
      </w:divBdr>
    </w:div>
    <w:div w:id="1035617119">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36126097">
      <w:bodyDiv w:val="1"/>
      <w:marLeft w:val="0"/>
      <w:marRight w:val="0"/>
      <w:marTop w:val="0"/>
      <w:marBottom w:val="0"/>
      <w:divBdr>
        <w:top w:val="none" w:sz="0" w:space="0" w:color="auto"/>
        <w:left w:val="none" w:sz="0" w:space="0" w:color="auto"/>
        <w:bottom w:val="none" w:sz="0" w:space="0" w:color="auto"/>
        <w:right w:val="none" w:sz="0" w:space="0" w:color="auto"/>
      </w:divBdr>
    </w:div>
    <w:div w:id="1037047582">
      <w:bodyDiv w:val="1"/>
      <w:marLeft w:val="0"/>
      <w:marRight w:val="0"/>
      <w:marTop w:val="0"/>
      <w:marBottom w:val="0"/>
      <w:divBdr>
        <w:top w:val="none" w:sz="0" w:space="0" w:color="auto"/>
        <w:left w:val="none" w:sz="0" w:space="0" w:color="auto"/>
        <w:bottom w:val="none" w:sz="0" w:space="0" w:color="auto"/>
        <w:right w:val="none" w:sz="0" w:space="0" w:color="auto"/>
      </w:divBdr>
    </w:div>
    <w:div w:id="1037389782">
      <w:bodyDiv w:val="1"/>
      <w:marLeft w:val="0"/>
      <w:marRight w:val="0"/>
      <w:marTop w:val="0"/>
      <w:marBottom w:val="0"/>
      <w:divBdr>
        <w:top w:val="none" w:sz="0" w:space="0" w:color="auto"/>
        <w:left w:val="none" w:sz="0" w:space="0" w:color="auto"/>
        <w:bottom w:val="none" w:sz="0" w:space="0" w:color="auto"/>
        <w:right w:val="none" w:sz="0" w:space="0" w:color="auto"/>
      </w:divBdr>
    </w:div>
    <w:div w:id="1037464810">
      <w:bodyDiv w:val="1"/>
      <w:marLeft w:val="0"/>
      <w:marRight w:val="0"/>
      <w:marTop w:val="0"/>
      <w:marBottom w:val="0"/>
      <w:divBdr>
        <w:top w:val="none" w:sz="0" w:space="0" w:color="auto"/>
        <w:left w:val="none" w:sz="0" w:space="0" w:color="auto"/>
        <w:bottom w:val="none" w:sz="0" w:space="0" w:color="auto"/>
        <w:right w:val="none" w:sz="0" w:space="0" w:color="auto"/>
      </w:divBdr>
    </w:div>
    <w:div w:id="1037580311">
      <w:bodyDiv w:val="1"/>
      <w:marLeft w:val="0"/>
      <w:marRight w:val="0"/>
      <w:marTop w:val="0"/>
      <w:marBottom w:val="0"/>
      <w:divBdr>
        <w:top w:val="none" w:sz="0" w:space="0" w:color="auto"/>
        <w:left w:val="none" w:sz="0" w:space="0" w:color="auto"/>
        <w:bottom w:val="none" w:sz="0" w:space="0" w:color="auto"/>
        <w:right w:val="none" w:sz="0" w:space="0" w:color="auto"/>
      </w:divBdr>
    </w:div>
    <w:div w:id="1037925734">
      <w:bodyDiv w:val="1"/>
      <w:marLeft w:val="0"/>
      <w:marRight w:val="0"/>
      <w:marTop w:val="0"/>
      <w:marBottom w:val="0"/>
      <w:divBdr>
        <w:top w:val="none" w:sz="0" w:space="0" w:color="auto"/>
        <w:left w:val="none" w:sz="0" w:space="0" w:color="auto"/>
        <w:bottom w:val="none" w:sz="0" w:space="0" w:color="auto"/>
        <w:right w:val="none" w:sz="0" w:space="0" w:color="auto"/>
      </w:divBdr>
    </w:div>
    <w:div w:id="1040125697">
      <w:bodyDiv w:val="1"/>
      <w:marLeft w:val="0"/>
      <w:marRight w:val="0"/>
      <w:marTop w:val="0"/>
      <w:marBottom w:val="0"/>
      <w:divBdr>
        <w:top w:val="none" w:sz="0" w:space="0" w:color="auto"/>
        <w:left w:val="none" w:sz="0" w:space="0" w:color="auto"/>
        <w:bottom w:val="none" w:sz="0" w:space="0" w:color="auto"/>
        <w:right w:val="none" w:sz="0" w:space="0" w:color="auto"/>
      </w:divBdr>
    </w:div>
    <w:div w:id="1040395941">
      <w:bodyDiv w:val="1"/>
      <w:marLeft w:val="0"/>
      <w:marRight w:val="0"/>
      <w:marTop w:val="0"/>
      <w:marBottom w:val="0"/>
      <w:divBdr>
        <w:top w:val="none" w:sz="0" w:space="0" w:color="auto"/>
        <w:left w:val="none" w:sz="0" w:space="0" w:color="auto"/>
        <w:bottom w:val="none" w:sz="0" w:space="0" w:color="auto"/>
        <w:right w:val="none" w:sz="0" w:space="0" w:color="auto"/>
      </w:divBdr>
    </w:div>
    <w:div w:id="1040473716">
      <w:bodyDiv w:val="1"/>
      <w:marLeft w:val="0"/>
      <w:marRight w:val="0"/>
      <w:marTop w:val="0"/>
      <w:marBottom w:val="0"/>
      <w:divBdr>
        <w:top w:val="none" w:sz="0" w:space="0" w:color="auto"/>
        <w:left w:val="none" w:sz="0" w:space="0" w:color="auto"/>
        <w:bottom w:val="none" w:sz="0" w:space="0" w:color="auto"/>
        <w:right w:val="none" w:sz="0" w:space="0" w:color="auto"/>
      </w:divBdr>
    </w:div>
    <w:div w:id="1040518069">
      <w:bodyDiv w:val="1"/>
      <w:marLeft w:val="0"/>
      <w:marRight w:val="0"/>
      <w:marTop w:val="0"/>
      <w:marBottom w:val="0"/>
      <w:divBdr>
        <w:top w:val="none" w:sz="0" w:space="0" w:color="auto"/>
        <w:left w:val="none" w:sz="0" w:space="0" w:color="auto"/>
        <w:bottom w:val="none" w:sz="0" w:space="0" w:color="auto"/>
        <w:right w:val="none" w:sz="0" w:space="0" w:color="auto"/>
      </w:divBdr>
    </w:div>
    <w:div w:id="1041320928">
      <w:bodyDiv w:val="1"/>
      <w:marLeft w:val="0"/>
      <w:marRight w:val="0"/>
      <w:marTop w:val="0"/>
      <w:marBottom w:val="0"/>
      <w:divBdr>
        <w:top w:val="none" w:sz="0" w:space="0" w:color="auto"/>
        <w:left w:val="none" w:sz="0" w:space="0" w:color="auto"/>
        <w:bottom w:val="none" w:sz="0" w:space="0" w:color="auto"/>
        <w:right w:val="none" w:sz="0" w:space="0" w:color="auto"/>
      </w:divBdr>
    </w:div>
    <w:div w:id="1041325152">
      <w:bodyDiv w:val="1"/>
      <w:marLeft w:val="0"/>
      <w:marRight w:val="0"/>
      <w:marTop w:val="0"/>
      <w:marBottom w:val="0"/>
      <w:divBdr>
        <w:top w:val="none" w:sz="0" w:space="0" w:color="auto"/>
        <w:left w:val="none" w:sz="0" w:space="0" w:color="auto"/>
        <w:bottom w:val="none" w:sz="0" w:space="0" w:color="auto"/>
        <w:right w:val="none" w:sz="0" w:space="0" w:color="auto"/>
      </w:divBdr>
    </w:div>
    <w:div w:id="1041513230">
      <w:bodyDiv w:val="1"/>
      <w:marLeft w:val="0"/>
      <w:marRight w:val="0"/>
      <w:marTop w:val="0"/>
      <w:marBottom w:val="0"/>
      <w:divBdr>
        <w:top w:val="none" w:sz="0" w:space="0" w:color="auto"/>
        <w:left w:val="none" w:sz="0" w:space="0" w:color="auto"/>
        <w:bottom w:val="none" w:sz="0" w:space="0" w:color="auto"/>
        <w:right w:val="none" w:sz="0" w:space="0" w:color="auto"/>
      </w:divBdr>
    </w:div>
    <w:div w:id="1041591765">
      <w:bodyDiv w:val="1"/>
      <w:marLeft w:val="0"/>
      <w:marRight w:val="0"/>
      <w:marTop w:val="0"/>
      <w:marBottom w:val="0"/>
      <w:divBdr>
        <w:top w:val="none" w:sz="0" w:space="0" w:color="auto"/>
        <w:left w:val="none" w:sz="0" w:space="0" w:color="auto"/>
        <w:bottom w:val="none" w:sz="0" w:space="0" w:color="auto"/>
        <w:right w:val="none" w:sz="0" w:space="0" w:color="auto"/>
      </w:divBdr>
    </w:div>
    <w:div w:id="1041712490">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167597">
      <w:bodyDiv w:val="1"/>
      <w:marLeft w:val="0"/>
      <w:marRight w:val="0"/>
      <w:marTop w:val="0"/>
      <w:marBottom w:val="0"/>
      <w:divBdr>
        <w:top w:val="none" w:sz="0" w:space="0" w:color="auto"/>
        <w:left w:val="none" w:sz="0" w:space="0" w:color="auto"/>
        <w:bottom w:val="none" w:sz="0" w:space="0" w:color="auto"/>
        <w:right w:val="none" w:sz="0" w:space="0" w:color="auto"/>
      </w:divBdr>
    </w:div>
    <w:div w:id="1042442512">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3210414">
      <w:bodyDiv w:val="1"/>
      <w:marLeft w:val="0"/>
      <w:marRight w:val="0"/>
      <w:marTop w:val="0"/>
      <w:marBottom w:val="0"/>
      <w:divBdr>
        <w:top w:val="none" w:sz="0" w:space="0" w:color="auto"/>
        <w:left w:val="none" w:sz="0" w:space="0" w:color="auto"/>
        <w:bottom w:val="none" w:sz="0" w:space="0" w:color="auto"/>
        <w:right w:val="none" w:sz="0" w:space="0" w:color="auto"/>
      </w:divBdr>
    </w:div>
    <w:div w:id="1043480844">
      <w:bodyDiv w:val="1"/>
      <w:marLeft w:val="0"/>
      <w:marRight w:val="0"/>
      <w:marTop w:val="0"/>
      <w:marBottom w:val="0"/>
      <w:divBdr>
        <w:top w:val="none" w:sz="0" w:space="0" w:color="auto"/>
        <w:left w:val="none" w:sz="0" w:space="0" w:color="auto"/>
        <w:bottom w:val="none" w:sz="0" w:space="0" w:color="auto"/>
        <w:right w:val="none" w:sz="0" w:space="0" w:color="auto"/>
      </w:divBdr>
    </w:div>
    <w:div w:id="1043676928">
      <w:bodyDiv w:val="1"/>
      <w:marLeft w:val="0"/>
      <w:marRight w:val="0"/>
      <w:marTop w:val="0"/>
      <w:marBottom w:val="0"/>
      <w:divBdr>
        <w:top w:val="none" w:sz="0" w:space="0" w:color="auto"/>
        <w:left w:val="none" w:sz="0" w:space="0" w:color="auto"/>
        <w:bottom w:val="none" w:sz="0" w:space="0" w:color="auto"/>
        <w:right w:val="none" w:sz="0" w:space="0" w:color="auto"/>
      </w:divBdr>
    </w:div>
    <w:div w:id="1043679265">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4794433">
      <w:bodyDiv w:val="1"/>
      <w:marLeft w:val="0"/>
      <w:marRight w:val="0"/>
      <w:marTop w:val="0"/>
      <w:marBottom w:val="0"/>
      <w:divBdr>
        <w:top w:val="none" w:sz="0" w:space="0" w:color="auto"/>
        <w:left w:val="none" w:sz="0" w:space="0" w:color="auto"/>
        <w:bottom w:val="none" w:sz="0" w:space="0" w:color="auto"/>
        <w:right w:val="none" w:sz="0" w:space="0" w:color="auto"/>
      </w:divBdr>
    </w:div>
    <w:div w:id="1044907509">
      <w:bodyDiv w:val="1"/>
      <w:marLeft w:val="0"/>
      <w:marRight w:val="0"/>
      <w:marTop w:val="0"/>
      <w:marBottom w:val="0"/>
      <w:divBdr>
        <w:top w:val="none" w:sz="0" w:space="0" w:color="auto"/>
        <w:left w:val="none" w:sz="0" w:space="0" w:color="auto"/>
        <w:bottom w:val="none" w:sz="0" w:space="0" w:color="auto"/>
        <w:right w:val="none" w:sz="0" w:space="0" w:color="auto"/>
      </w:divBdr>
    </w:div>
    <w:div w:id="1045062136">
      <w:bodyDiv w:val="1"/>
      <w:marLeft w:val="0"/>
      <w:marRight w:val="0"/>
      <w:marTop w:val="0"/>
      <w:marBottom w:val="0"/>
      <w:divBdr>
        <w:top w:val="none" w:sz="0" w:space="0" w:color="auto"/>
        <w:left w:val="none" w:sz="0" w:space="0" w:color="auto"/>
        <w:bottom w:val="none" w:sz="0" w:space="0" w:color="auto"/>
        <w:right w:val="none" w:sz="0" w:space="0" w:color="auto"/>
      </w:divBdr>
    </w:div>
    <w:div w:id="1045329576">
      <w:bodyDiv w:val="1"/>
      <w:marLeft w:val="0"/>
      <w:marRight w:val="0"/>
      <w:marTop w:val="0"/>
      <w:marBottom w:val="0"/>
      <w:divBdr>
        <w:top w:val="none" w:sz="0" w:space="0" w:color="auto"/>
        <w:left w:val="none" w:sz="0" w:space="0" w:color="auto"/>
        <w:bottom w:val="none" w:sz="0" w:space="0" w:color="auto"/>
        <w:right w:val="none" w:sz="0" w:space="0" w:color="auto"/>
      </w:divBdr>
    </w:div>
    <w:div w:id="1045956013">
      <w:bodyDiv w:val="1"/>
      <w:marLeft w:val="0"/>
      <w:marRight w:val="0"/>
      <w:marTop w:val="0"/>
      <w:marBottom w:val="0"/>
      <w:divBdr>
        <w:top w:val="none" w:sz="0" w:space="0" w:color="auto"/>
        <w:left w:val="none" w:sz="0" w:space="0" w:color="auto"/>
        <w:bottom w:val="none" w:sz="0" w:space="0" w:color="auto"/>
        <w:right w:val="none" w:sz="0" w:space="0" w:color="auto"/>
      </w:divBdr>
    </w:div>
    <w:div w:id="1045983598">
      <w:bodyDiv w:val="1"/>
      <w:marLeft w:val="0"/>
      <w:marRight w:val="0"/>
      <w:marTop w:val="0"/>
      <w:marBottom w:val="0"/>
      <w:divBdr>
        <w:top w:val="none" w:sz="0" w:space="0" w:color="auto"/>
        <w:left w:val="none" w:sz="0" w:space="0" w:color="auto"/>
        <w:bottom w:val="none" w:sz="0" w:space="0" w:color="auto"/>
        <w:right w:val="none" w:sz="0" w:space="0" w:color="auto"/>
      </w:divBdr>
    </w:div>
    <w:div w:id="1045986665">
      <w:bodyDiv w:val="1"/>
      <w:marLeft w:val="0"/>
      <w:marRight w:val="0"/>
      <w:marTop w:val="0"/>
      <w:marBottom w:val="0"/>
      <w:divBdr>
        <w:top w:val="none" w:sz="0" w:space="0" w:color="auto"/>
        <w:left w:val="none" w:sz="0" w:space="0" w:color="auto"/>
        <w:bottom w:val="none" w:sz="0" w:space="0" w:color="auto"/>
        <w:right w:val="none" w:sz="0" w:space="0" w:color="auto"/>
      </w:divBdr>
    </w:div>
    <w:div w:id="1046249461">
      <w:bodyDiv w:val="1"/>
      <w:marLeft w:val="0"/>
      <w:marRight w:val="0"/>
      <w:marTop w:val="0"/>
      <w:marBottom w:val="0"/>
      <w:divBdr>
        <w:top w:val="none" w:sz="0" w:space="0" w:color="auto"/>
        <w:left w:val="none" w:sz="0" w:space="0" w:color="auto"/>
        <w:bottom w:val="none" w:sz="0" w:space="0" w:color="auto"/>
        <w:right w:val="none" w:sz="0" w:space="0" w:color="auto"/>
      </w:divBdr>
    </w:div>
    <w:div w:id="1046486444">
      <w:bodyDiv w:val="1"/>
      <w:marLeft w:val="0"/>
      <w:marRight w:val="0"/>
      <w:marTop w:val="0"/>
      <w:marBottom w:val="0"/>
      <w:divBdr>
        <w:top w:val="none" w:sz="0" w:space="0" w:color="auto"/>
        <w:left w:val="none" w:sz="0" w:space="0" w:color="auto"/>
        <w:bottom w:val="none" w:sz="0" w:space="0" w:color="auto"/>
        <w:right w:val="none" w:sz="0" w:space="0" w:color="auto"/>
      </w:divBdr>
    </w:div>
    <w:div w:id="1046491621">
      <w:bodyDiv w:val="1"/>
      <w:marLeft w:val="0"/>
      <w:marRight w:val="0"/>
      <w:marTop w:val="0"/>
      <w:marBottom w:val="0"/>
      <w:divBdr>
        <w:top w:val="none" w:sz="0" w:space="0" w:color="auto"/>
        <w:left w:val="none" w:sz="0" w:space="0" w:color="auto"/>
        <w:bottom w:val="none" w:sz="0" w:space="0" w:color="auto"/>
        <w:right w:val="none" w:sz="0" w:space="0" w:color="auto"/>
      </w:divBdr>
    </w:div>
    <w:div w:id="1047296054">
      <w:bodyDiv w:val="1"/>
      <w:marLeft w:val="0"/>
      <w:marRight w:val="0"/>
      <w:marTop w:val="0"/>
      <w:marBottom w:val="0"/>
      <w:divBdr>
        <w:top w:val="none" w:sz="0" w:space="0" w:color="auto"/>
        <w:left w:val="none" w:sz="0" w:space="0" w:color="auto"/>
        <w:bottom w:val="none" w:sz="0" w:space="0" w:color="auto"/>
        <w:right w:val="none" w:sz="0" w:space="0" w:color="auto"/>
      </w:divBdr>
    </w:div>
    <w:div w:id="1048646878">
      <w:bodyDiv w:val="1"/>
      <w:marLeft w:val="0"/>
      <w:marRight w:val="0"/>
      <w:marTop w:val="0"/>
      <w:marBottom w:val="0"/>
      <w:divBdr>
        <w:top w:val="none" w:sz="0" w:space="0" w:color="auto"/>
        <w:left w:val="none" w:sz="0" w:space="0" w:color="auto"/>
        <w:bottom w:val="none" w:sz="0" w:space="0" w:color="auto"/>
        <w:right w:val="none" w:sz="0" w:space="0" w:color="auto"/>
      </w:divBdr>
    </w:div>
    <w:div w:id="1048651506">
      <w:bodyDiv w:val="1"/>
      <w:marLeft w:val="0"/>
      <w:marRight w:val="0"/>
      <w:marTop w:val="0"/>
      <w:marBottom w:val="0"/>
      <w:divBdr>
        <w:top w:val="none" w:sz="0" w:space="0" w:color="auto"/>
        <w:left w:val="none" w:sz="0" w:space="0" w:color="auto"/>
        <w:bottom w:val="none" w:sz="0" w:space="0" w:color="auto"/>
        <w:right w:val="none" w:sz="0" w:space="0" w:color="auto"/>
      </w:divBdr>
    </w:div>
    <w:div w:id="1048724295">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4051">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49499166">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0690957">
      <w:bodyDiv w:val="1"/>
      <w:marLeft w:val="0"/>
      <w:marRight w:val="0"/>
      <w:marTop w:val="0"/>
      <w:marBottom w:val="0"/>
      <w:divBdr>
        <w:top w:val="none" w:sz="0" w:space="0" w:color="auto"/>
        <w:left w:val="none" w:sz="0" w:space="0" w:color="auto"/>
        <w:bottom w:val="none" w:sz="0" w:space="0" w:color="auto"/>
        <w:right w:val="none" w:sz="0" w:space="0" w:color="auto"/>
      </w:divBdr>
    </w:div>
    <w:div w:id="1051032891">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1736135">
      <w:bodyDiv w:val="1"/>
      <w:marLeft w:val="0"/>
      <w:marRight w:val="0"/>
      <w:marTop w:val="0"/>
      <w:marBottom w:val="0"/>
      <w:divBdr>
        <w:top w:val="none" w:sz="0" w:space="0" w:color="auto"/>
        <w:left w:val="none" w:sz="0" w:space="0" w:color="auto"/>
        <w:bottom w:val="none" w:sz="0" w:space="0" w:color="auto"/>
        <w:right w:val="none" w:sz="0" w:space="0" w:color="auto"/>
      </w:divBdr>
    </w:div>
    <w:div w:id="1052383871">
      <w:bodyDiv w:val="1"/>
      <w:marLeft w:val="0"/>
      <w:marRight w:val="0"/>
      <w:marTop w:val="0"/>
      <w:marBottom w:val="0"/>
      <w:divBdr>
        <w:top w:val="none" w:sz="0" w:space="0" w:color="auto"/>
        <w:left w:val="none" w:sz="0" w:space="0" w:color="auto"/>
        <w:bottom w:val="none" w:sz="0" w:space="0" w:color="auto"/>
        <w:right w:val="none" w:sz="0" w:space="0" w:color="auto"/>
      </w:divBdr>
    </w:div>
    <w:div w:id="1052584816">
      <w:bodyDiv w:val="1"/>
      <w:marLeft w:val="0"/>
      <w:marRight w:val="0"/>
      <w:marTop w:val="0"/>
      <w:marBottom w:val="0"/>
      <w:divBdr>
        <w:top w:val="none" w:sz="0" w:space="0" w:color="auto"/>
        <w:left w:val="none" w:sz="0" w:space="0" w:color="auto"/>
        <w:bottom w:val="none" w:sz="0" w:space="0" w:color="auto"/>
        <w:right w:val="none" w:sz="0" w:space="0" w:color="auto"/>
      </w:divBdr>
    </w:div>
    <w:div w:id="1052845769">
      <w:bodyDiv w:val="1"/>
      <w:marLeft w:val="0"/>
      <w:marRight w:val="0"/>
      <w:marTop w:val="0"/>
      <w:marBottom w:val="0"/>
      <w:divBdr>
        <w:top w:val="none" w:sz="0" w:space="0" w:color="auto"/>
        <w:left w:val="none" w:sz="0" w:space="0" w:color="auto"/>
        <w:bottom w:val="none" w:sz="0" w:space="0" w:color="auto"/>
        <w:right w:val="none" w:sz="0" w:space="0" w:color="auto"/>
      </w:divBdr>
    </w:div>
    <w:div w:id="1052846937">
      <w:bodyDiv w:val="1"/>
      <w:marLeft w:val="0"/>
      <w:marRight w:val="0"/>
      <w:marTop w:val="0"/>
      <w:marBottom w:val="0"/>
      <w:divBdr>
        <w:top w:val="none" w:sz="0" w:space="0" w:color="auto"/>
        <w:left w:val="none" w:sz="0" w:space="0" w:color="auto"/>
        <w:bottom w:val="none" w:sz="0" w:space="0" w:color="auto"/>
        <w:right w:val="none" w:sz="0" w:space="0" w:color="auto"/>
      </w:divBdr>
    </w:div>
    <w:div w:id="1053041167">
      <w:bodyDiv w:val="1"/>
      <w:marLeft w:val="0"/>
      <w:marRight w:val="0"/>
      <w:marTop w:val="0"/>
      <w:marBottom w:val="0"/>
      <w:divBdr>
        <w:top w:val="none" w:sz="0" w:space="0" w:color="auto"/>
        <w:left w:val="none" w:sz="0" w:space="0" w:color="auto"/>
        <w:bottom w:val="none" w:sz="0" w:space="0" w:color="auto"/>
        <w:right w:val="none" w:sz="0" w:space="0" w:color="auto"/>
      </w:divBdr>
    </w:div>
    <w:div w:id="1053165041">
      <w:bodyDiv w:val="1"/>
      <w:marLeft w:val="0"/>
      <w:marRight w:val="0"/>
      <w:marTop w:val="0"/>
      <w:marBottom w:val="0"/>
      <w:divBdr>
        <w:top w:val="none" w:sz="0" w:space="0" w:color="auto"/>
        <w:left w:val="none" w:sz="0" w:space="0" w:color="auto"/>
        <w:bottom w:val="none" w:sz="0" w:space="0" w:color="auto"/>
        <w:right w:val="none" w:sz="0" w:space="0" w:color="auto"/>
      </w:divBdr>
    </w:div>
    <w:div w:id="1053384461">
      <w:bodyDiv w:val="1"/>
      <w:marLeft w:val="0"/>
      <w:marRight w:val="0"/>
      <w:marTop w:val="0"/>
      <w:marBottom w:val="0"/>
      <w:divBdr>
        <w:top w:val="none" w:sz="0" w:space="0" w:color="auto"/>
        <w:left w:val="none" w:sz="0" w:space="0" w:color="auto"/>
        <w:bottom w:val="none" w:sz="0" w:space="0" w:color="auto"/>
        <w:right w:val="none" w:sz="0" w:space="0" w:color="auto"/>
      </w:divBdr>
    </w:div>
    <w:div w:id="1053500669">
      <w:bodyDiv w:val="1"/>
      <w:marLeft w:val="0"/>
      <w:marRight w:val="0"/>
      <w:marTop w:val="0"/>
      <w:marBottom w:val="0"/>
      <w:divBdr>
        <w:top w:val="none" w:sz="0" w:space="0" w:color="auto"/>
        <w:left w:val="none" w:sz="0" w:space="0" w:color="auto"/>
        <w:bottom w:val="none" w:sz="0" w:space="0" w:color="auto"/>
        <w:right w:val="none" w:sz="0" w:space="0" w:color="auto"/>
      </w:divBdr>
    </w:div>
    <w:div w:id="1053849741">
      <w:bodyDiv w:val="1"/>
      <w:marLeft w:val="0"/>
      <w:marRight w:val="0"/>
      <w:marTop w:val="0"/>
      <w:marBottom w:val="0"/>
      <w:divBdr>
        <w:top w:val="none" w:sz="0" w:space="0" w:color="auto"/>
        <w:left w:val="none" w:sz="0" w:space="0" w:color="auto"/>
        <w:bottom w:val="none" w:sz="0" w:space="0" w:color="auto"/>
        <w:right w:val="none" w:sz="0" w:space="0" w:color="auto"/>
      </w:divBdr>
    </w:div>
    <w:div w:id="1053893910">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503810">
      <w:bodyDiv w:val="1"/>
      <w:marLeft w:val="0"/>
      <w:marRight w:val="0"/>
      <w:marTop w:val="0"/>
      <w:marBottom w:val="0"/>
      <w:divBdr>
        <w:top w:val="none" w:sz="0" w:space="0" w:color="auto"/>
        <w:left w:val="none" w:sz="0" w:space="0" w:color="auto"/>
        <w:bottom w:val="none" w:sz="0" w:space="0" w:color="auto"/>
        <w:right w:val="none" w:sz="0" w:space="0" w:color="auto"/>
      </w:divBdr>
    </w:div>
    <w:div w:id="1054541780">
      <w:bodyDiv w:val="1"/>
      <w:marLeft w:val="0"/>
      <w:marRight w:val="0"/>
      <w:marTop w:val="0"/>
      <w:marBottom w:val="0"/>
      <w:divBdr>
        <w:top w:val="none" w:sz="0" w:space="0" w:color="auto"/>
        <w:left w:val="none" w:sz="0" w:space="0" w:color="auto"/>
        <w:bottom w:val="none" w:sz="0" w:space="0" w:color="auto"/>
        <w:right w:val="none" w:sz="0" w:space="0" w:color="auto"/>
      </w:divBdr>
    </w:div>
    <w:div w:id="1054811462">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5465649">
      <w:bodyDiv w:val="1"/>
      <w:marLeft w:val="0"/>
      <w:marRight w:val="0"/>
      <w:marTop w:val="0"/>
      <w:marBottom w:val="0"/>
      <w:divBdr>
        <w:top w:val="none" w:sz="0" w:space="0" w:color="auto"/>
        <w:left w:val="none" w:sz="0" w:space="0" w:color="auto"/>
        <w:bottom w:val="none" w:sz="0" w:space="0" w:color="auto"/>
        <w:right w:val="none" w:sz="0" w:space="0" w:color="auto"/>
      </w:divBdr>
    </w:div>
    <w:div w:id="1055589633">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053431">
      <w:bodyDiv w:val="1"/>
      <w:marLeft w:val="0"/>
      <w:marRight w:val="0"/>
      <w:marTop w:val="0"/>
      <w:marBottom w:val="0"/>
      <w:divBdr>
        <w:top w:val="none" w:sz="0" w:space="0" w:color="auto"/>
        <w:left w:val="none" w:sz="0" w:space="0" w:color="auto"/>
        <w:bottom w:val="none" w:sz="0" w:space="0" w:color="auto"/>
        <w:right w:val="none" w:sz="0" w:space="0" w:color="auto"/>
      </w:divBdr>
    </w:div>
    <w:div w:id="1056314869">
      <w:bodyDiv w:val="1"/>
      <w:marLeft w:val="0"/>
      <w:marRight w:val="0"/>
      <w:marTop w:val="0"/>
      <w:marBottom w:val="0"/>
      <w:divBdr>
        <w:top w:val="none" w:sz="0" w:space="0" w:color="auto"/>
        <w:left w:val="none" w:sz="0" w:space="0" w:color="auto"/>
        <w:bottom w:val="none" w:sz="0" w:space="0" w:color="auto"/>
        <w:right w:val="none" w:sz="0" w:space="0" w:color="auto"/>
      </w:divBdr>
    </w:div>
    <w:div w:id="1056391141">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8089422">
      <w:bodyDiv w:val="1"/>
      <w:marLeft w:val="0"/>
      <w:marRight w:val="0"/>
      <w:marTop w:val="0"/>
      <w:marBottom w:val="0"/>
      <w:divBdr>
        <w:top w:val="none" w:sz="0" w:space="0" w:color="auto"/>
        <w:left w:val="none" w:sz="0" w:space="0" w:color="auto"/>
        <w:bottom w:val="none" w:sz="0" w:space="0" w:color="auto"/>
        <w:right w:val="none" w:sz="0" w:space="0" w:color="auto"/>
      </w:divBdr>
    </w:div>
    <w:div w:id="1058241783">
      <w:bodyDiv w:val="1"/>
      <w:marLeft w:val="0"/>
      <w:marRight w:val="0"/>
      <w:marTop w:val="0"/>
      <w:marBottom w:val="0"/>
      <w:divBdr>
        <w:top w:val="none" w:sz="0" w:space="0" w:color="auto"/>
        <w:left w:val="none" w:sz="0" w:space="0" w:color="auto"/>
        <w:bottom w:val="none" w:sz="0" w:space="0" w:color="auto"/>
        <w:right w:val="none" w:sz="0" w:space="0" w:color="auto"/>
      </w:divBdr>
    </w:div>
    <w:div w:id="1058284102">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010461">
      <w:bodyDiv w:val="1"/>
      <w:marLeft w:val="0"/>
      <w:marRight w:val="0"/>
      <w:marTop w:val="0"/>
      <w:marBottom w:val="0"/>
      <w:divBdr>
        <w:top w:val="none" w:sz="0" w:space="0" w:color="auto"/>
        <w:left w:val="none" w:sz="0" w:space="0" w:color="auto"/>
        <w:bottom w:val="none" w:sz="0" w:space="0" w:color="auto"/>
        <w:right w:val="none" w:sz="0" w:space="0" w:color="auto"/>
      </w:divBdr>
    </w:div>
    <w:div w:id="1060176298">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0446059">
      <w:bodyDiv w:val="1"/>
      <w:marLeft w:val="0"/>
      <w:marRight w:val="0"/>
      <w:marTop w:val="0"/>
      <w:marBottom w:val="0"/>
      <w:divBdr>
        <w:top w:val="none" w:sz="0" w:space="0" w:color="auto"/>
        <w:left w:val="none" w:sz="0" w:space="0" w:color="auto"/>
        <w:bottom w:val="none" w:sz="0" w:space="0" w:color="auto"/>
        <w:right w:val="none" w:sz="0" w:space="0" w:color="auto"/>
      </w:divBdr>
    </w:div>
    <w:div w:id="1060784616">
      <w:bodyDiv w:val="1"/>
      <w:marLeft w:val="0"/>
      <w:marRight w:val="0"/>
      <w:marTop w:val="0"/>
      <w:marBottom w:val="0"/>
      <w:divBdr>
        <w:top w:val="none" w:sz="0" w:space="0" w:color="auto"/>
        <w:left w:val="none" w:sz="0" w:space="0" w:color="auto"/>
        <w:bottom w:val="none" w:sz="0" w:space="0" w:color="auto"/>
        <w:right w:val="none" w:sz="0" w:space="0" w:color="auto"/>
      </w:divBdr>
    </w:div>
    <w:div w:id="1060862826">
      <w:bodyDiv w:val="1"/>
      <w:marLeft w:val="0"/>
      <w:marRight w:val="0"/>
      <w:marTop w:val="0"/>
      <w:marBottom w:val="0"/>
      <w:divBdr>
        <w:top w:val="none" w:sz="0" w:space="0" w:color="auto"/>
        <w:left w:val="none" w:sz="0" w:space="0" w:color="auto"/>
        <w:bottom w:val="none" w:sz="0" w:space="0" w:color="auto"/>
        <w:right w:val="none" w:sz="0" w:space="0" w:color="auto"/>
      </w:divBdr>
    </w:div>
    <w:div w:id="1061320020">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59010">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1708077">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2757992">
      <w:bodyDiv w:val="1"/>
      <w:marLeft w:val="0"/>
      <w:marRight w:val="0"/>
      <w:marTop w:val="0"/>
      <w:marBottom w:val="0"/>
      <w:divBdr>
        <w:top w:val="none" w:sz="0" w:space="0" w:color="auto"/>
        <w:left w:val="none" w:sz="0" w:space="0" w:color="auto"/>
        <w:bottom w:val="none" w:sz="0" w:space="0" w:color="auto"/>
        <w:right w:val="none" w:sz="0" w:space="0" w:color="auto"/>
      </w:divBdr>
    </w:div>
    <w:div w:id="1063025378">
      <w:bodyDiv w:val="1"/>
      <w:marLeft w:val="0"/>
      <w:marRight w:val="0"/>
      <w:marTop w:val="0"/>
      <w:marBottom w:val="0"/>
      <w:divBdr>
        <w:top w:val="none" w:sz="0" w:space="0" w:color="auto"/>
        <w:left w:val="none" w:sz="0" w:space="0" w:color="auto"/>
        <w:bottom w:val="none" w:sz="0" w:space="0" w:color="auto"/>
        <w:right w:val="none" w:sz="0" w:space="0" w:color="auto"/>
      </w:divBdr>
    </w:div>
    <w:div w:id="1063983870">
      <w:bodyDiv w:val="1"/>
      <w:marLeft w:val="0"/>
      <w:marRight w:val="0"/>
      <w:marTop w:val="0"/>
      <w:marBottom w:val="0"/>
      <w:divBdr>
        <w:top w:val="none" w:sz="0" w:space="0" w:color="auto"/>
        <w:left w:val="none" w:sz="0" w:space="0" w:color="auto"/>
        <w:bottom w:val="none" w:sz="0" w:space="0" w:color="auto"/>
        <w:right w:val="none" w:sz="0" w:space="0" w:color="auto"/>
      </w:divBdr>
    </w:div>
    <w:div w:id="1064255885">
      <w:bodyDiv w:val="1"/>
      <w:marLeft w:val="0"/>
      <w:marRight w:val="0"/>
      <w:marTop w:val="0"/>
      <w:marBottom w:val="0"/>
      <w:divBdr>
        <w:top w:val="none" w:sz="0" w:space="0" w:color="auto"/>
        <w:left w:val="none" w:sz="0" w:space="0" w:color="auto"/>
        <w:bottom w:val="none" w:sz="0" w:space="0" w:color="auto"/>
        <w:right w:val="none" w:sz="0" w:space="0" w:color="auto"/>
      </w:divBdr>
    </w:div>
    <w:div w:id="1064257449">
      <w:bodyDiv w:val="1"/>
      <w:marLeft w:val="0"/>
      <w:marRight w:val="0"/>
      <w:marTop w:val="0"/>
      <w:marBottom w:val="0"/>
      <w:divBdr>
        <w:top w:val="none" w:sz="0" w:space="0" w:color="auto"/>
        <w:left w:val="none" w:sz="0" w:space="0" w:color="auto"/>
        <w:bottom w:val="none" w:sz="0" w:space="0" w:color="auto"/>
        <w:right w:val="none" w:sz="0" w:space="0" w:color="auto"/>
      </w:divBdr>
    </w:div>
    <w:div w:id="1065102626">
      <w:bodyDiv w:val="1"/>
      <w:marLeft w:val="0"/>
      <w:marRight w:val="0"/>
      <w:marTop w:val="0"/>
      <w:marBottom w:val="0"/>
      <w:divBdr>
        <w:top w:val="none" w:sz="0" w:space="0" w:color="auto"/>
        <w:left w:val="none" w:sz="0" w:space="0" w:color="auto"/>
        <w:bottom w:val="none" w:sz="0" w:space="0" w:color="auto"/>
        <w:right w:val="none" w:sz="0" w:space="0" w:color="auto"/>
      </w:divBdr>
      <w:divsChild>
        <w:div w:id="1341469509">
          <w:marLeft w:val="0"/>
          <w:marRight w:val="0"/>
          <w:marTop w:val="0"/>
          <w:marBottom w:val="0"/>
          <w:divBdr>
            <w:top w:val="none" w:sz="0" w:space="0" w:color="auto"/>
            <w:left w:val="none" w:sz="0" w:space="0" w:color="auto"/>
            <w:bottom w:val="none" w:sz="0" w:space="0" w:color="auto"/>
            <w:right w:val="none" w:sz="0" w:space="0" w:color="auto"/>
          </w:divBdr>
        </w:div>
        <w:div w:id="1994604341">
          <w:marLeft w:val="0"/>
          <w:marRight w:val="0"/>
          <w:marTop w:val="0"/>
          <w:marBottom w:val="0"/>
          <w:divBdr>
            <w:top w:val="none" w:sz="0" w:space="0" w:color="auto"/>
            <w:left w:val="none" w:sz="0" w:space="0" w:color="auto"/>
            <w:bottom w:val="none" w:sz="0" w:space="0" w:color="auto"/>
            <w:right w:val="none" w:sz="0" w:space="0" w:color="auto"/>
          </w:divBdr>
        </w:div>
        <w:div w:id="1916012132">
          <w:marLeft w:val="0"/>
          <w:marRight w:val="0"/>
          <w:marTop w:val="0"/>
          <w:marBottom w:val="0"/>
          <w:divBdr>
            <w:top w:val="none" w:sz="0" w:space="0" w:color="auto"/>
            <w:left w:val="none" w:sz="0" w:space="0" w:color="auto"/>
            <w:bottom w:val="none" w:sz="0" w:space="0" w:color="auto"/>
            <w:right w:val="none" w:sz="0" w:space="0" w:color="auto"/>
          </w:divBdr>
        </w:div>
        <w:div w:id="1147628020">
          <w:marLeft w:val="0"/>
          <w:marRight w:val="0"/>
          <w:marTop w:val="0"/>
          <w:marBottom w:val="0"/>
          <w:divBdr>
            <w:top w:val="none" w:sz="0" w:space="0" w:color="auto"/>
            <w:left w:val="none" w:sz="0" w:space="0" w:color="auto"/>
            <w:bottom w:val="none" w:sz="0" w:space="0" w:color="auto"/>
            <w:right w:val="none" w:sz="0" w:space="0" w:color="auto"/>
          </w:divBdr>
        </w:div>
        <w:div w:id="1453670565">
          <w:marLeft w:val="0"/>
          <w:marRight w:val="0"/>
          <w:marTop w:val="0"/>
          <w:marBottom w:val="0"/>
          <w:divBdr>
            <w:top w:val="none" w:sz="0" w:space="0" w:color="auto"/>
            <w:left w:val="none" w:sz="0" w:space="0" w:color="auto"/>
            <w:bottom w:val="none" w:sz="0" w:space="0" w:color="auto"/>
            <w:right w:val="none" w:sz="0" w:space="0" w:color="auto"/>
          </w:divBdr>
        </w:div>
        <w:div w:id="282732584">
          <w:marLeft w:val="0"/>
          <w:marRight w:val="0"/>
          <w:marTop w:val="0"/>
          <w:marBottom w:val="0"/>
          <w:divBdr>
            <w:top w:val="none" w:sz="0" w:space="0" w:color="auto"/>
            <w:left w:val="none" w:sz="0" w:space="0" w:color="auto"/>
            <w:bottom w:val="none" w:sz="0" w:space="0" w:color="auto"/>
            <w:right w:val="none" w:sz="0" w:space="0" w:color="auto"/>
          </w:divBdr>
        </w:div>
        <w:div w:id="474681170">
          <w:marLeft w:val="0"/>
          <w:marRight w:val="0"/>
          <w:marTop w:val="0"/>
          <w:marBottom w:val="0"/>
          <w:divBdr>
            <w:top w:val="none" w:sz="0" w:space="0" w:color="auto"/>
            <w:left w:val="none" w:sz="0" w:space="0" w:color="auto"/>
            <w:bottom w:val="none" w:sz="0" w:space="0" w:color="auto"/>
            <w:right w:val="none" w:sz="0" w:space="0" w:color="auto"/>
          </w:divBdr>
        </w:div>
        <w:div w:id="1064792820">
          <w:marLeft w:val="0"/>
          <w:marRight w:val="0"/>
          <w:marTop w:val="0"/>
          <w:marBottom w:val="0"/>
          <w:divBdr>
            <w:top w:val="none" w:sz="0" w:space="0" w:color="auto"/>
            <w:left w:val="none" w:sz="0" w:space="0" w:color="auto"/>
            <w:bottom w:val="none" w:sz="0" w:space="0" w:color="auto"/>
            <w:right w:val="none" w:sz="0" w:space="0" w:color="auto"/>
          </w:divBdr>
        </w:div>
        <w:div w:id="620460414">
          <w:marLeft w:val="0"/>
          <w:marRight w:val="0"/>
          <w:marTop w:val="0"/>
          <w:marBottom w:val="0"/>
          <w:divBdr>
            <w:top w:val="none" w:sz="0" w:space="0" w:color="auto"/>
            <w:left w:val="none" w:sz="0" w:space="0" w:color="auto"/>
            <w:bottom w:val="none" w:sz="0" w:space="0" w:color="auto"/>
            <w:right w:val="none" w:sz="0" w:space="0" w:color="auto"/>
          </w:divBdr>
        </w:div>
        <w:div w:id="264994532">
          <w:marLeft w:val="0"/>
          <w:marRight w:val="0"/>
          <w:marTop w:val="0"/>
          <w:marBottom w:val="0"/>
          <w:divBdr>
            <w:top w:val="none" w:sz="0" w:space="0" w:color="auto"/>
            <w:left w:val="none" w:sz="0" w:space="0" w:color="auto"/>
            <w:bottom w:val="none" w:sz="0" w:space="0" w:color="auto"/>
            <w:right w:val="none" w:sz="0" w:space="0" w:color="auto"/>
          </w:divBdr>
        </w:div>
        <w:div w:id="471220359">
          <w:marLeft w:val="0"/>
          <w:marRight w:val="0"/>
          <w:marTop w:val="0"/>
          <w:marBottom w:val="0"/>
          <w:divBdr>
            <w:top w:val="none" w:sz="0" w:space="0" w:color="auto"/>
            <w:left w:val="none" w:sz="0" w:space="0" w:color="auto"/>
            <w:bottom w:val="none" w:sz="0" w:space="0" w:color="auto"/>
            <w:right w:val="none" w:sz="0" w:space="0" w:color="auto"/>
          </w:divBdr>
        </w:div>
        <w:div w:id="394816739">
          <w:marLeft w:val="0"/>
          <w:marRight w:val="0"/>
          <w:marTop w:val="0"/>
          <w:marBottom w:val="0"/>
          <w:divBdr>
            <w:top w:val="none" w:sz="0" w:space="0" w:color="auto"/>
            <w:left w:val="none" w:sz="0" w:space="0" w:color="auto"/>
            <w:bottom w:val="none" w:sz="0" w:space="0" w:color="auto"/>
            <w:right w:val="none" w:sz="0" w:space="0" w:color="auto"/>
          </w:divBdr>
        </w:div>
        <w:div w:id="1926256420">
          <w:marLeft w:val="0"/>
          <w:marRight w:val="0"/>
          <w:marTop w:val="0"/>
          <w:marBottom w:val="0"/>
          <w:divBdr>
            <w:top w:val="none" w:sz="0" w:space="0" w:color="auto"/>
            <w:left w:val="none" w:sz="0" w:space="0" w:color="auto"/>
            <w:bottom w:val="none" w:sz="0" w:space="0" w:color="auto"/>
            <w:right w:val="none" w:sz="0" w:space="0" w:color="auto"/>
          </w:divBdr>
        </w:div>
        <w:div w:id="402677019">
          <w:marLeft w:val="0"/>
          <w:marRight w:val="0"/>
          <w:marTop w:val="0"/>
          <w:marBottom w:val="0"/>
          <w:divBdr>
            <w:top w:val="none" w:sz="0" w:space="0" w:color="auto"/>
            <w:left w:val="none" w:sz="0" w:space="0" w:color="auto"/>
            <w:bottom w:val="none" w:sz="0" w:space="0" w:color="auto"/>
            <w:right w:val="none" w:sz="0" w:space="0" w:color="auto"/>
          </w:divBdr>
        </w:div>
        <w:div w:id="1994217717">
          <w:marLeft w:val="0"/>
          <w:marRight w:val="0"/>
          <w:marTop w:val="0"/>
          <w:marBottom w:val="0"/>
          <w:divBdr>
            <w:top w:val="none" w:sz="0" w:space="0" w:color="auto"/>
            <w:left w:val="none" w:sz="0" w:space="0" w:color="auto"/>
            <w:bottom w:val="none" w:sz="0" w:space="0" w:color="auto"/>
            <w:right w:val="none" w:sz="0" w:space="0" w:color="auto"/>
          </w:divBdr>
        </w:div>
        <w:div w:id="1371686524">
          <w:marLeft w:val="0"/>
          <w:marRight w:val="0"/>
          <w:marTop w:val="0"/>
          <w:marBottom w:val="0"/>
          <w:divBdr>
            <w:top w:val="none" w:sz="0" w:space="0" w:color="auto"/>
            <w:left w:val="none" w:sz="0" w:space="0" w:color="auto"/>
            <w:bottom w:val="none" w:sz="0" w:space="0" w:color="auto"/>
            <w:right w:val="none" w:sz="0" w:space="0" w:color="auto"/>
          </w:divBdr>
        </w:div>
        <w:div w:id="487210242">
          <w:marLeft w:val="0"/>
          <w:marRight w:val="0"/>
          <w:marTop w:val="0"/>
          <w:marBottom w:val="0"/>
          <w:divBdr>
            <w:top w:val="none" w:sz="0" w:space="0" w:color="auto"/>
            <w:left w:val="none" w:sz="0" w:space="0" w:color="auto"/>
            <w:bottom w:val="none" w:sz="0" w:space="0" w:color="auto"/>
            <w:right w:val="none" w:sz="0" w:space="0" w:color="auto"/>
          </w:divBdr>
        </w:div>
        <w:div w:id="261032940">
          <w:marLeft w:val="0"/>
          <w:marRight w:val="0"/>
          <w:marTop w:val="0"/>
          <w:marBottom w:val="0"/>
          <w:divBdr>
            <w:top w:val="none" w:sz="0" w:space="0" w:color="auto"/>
            <w:left w:val="none" w:sz="0" w:space="0" w:color="auto"/>
            <w:bottom w:val="none" w:sz="0" w:space="0" w:color="auto"/>
            <w:right w:val="none" w:sz="0" w:space="0" w:color="auto"/>
          </w:divBdr>
        </w:div>
        <w:div w:id="1949777877">
          <w:marLeft w:val="0"/>
          <w:marRight w:val="0"/>
          <w:marTop w:val="0"/>
          <w:marBottom w:val="0"/>
          <w:divBdr>
            <w:top w:val="none" w:sz="0" w:space="0" w:color="auto"/>
            <w:left w:val="none" w:sz="0" w:space="0" w:color="auto"/>
            <w:bottom w:val="none" w:sz="0" w:space="0" w:color="auto"/>
            <w:right w:val="none" w:sz="0" w:space="0" w:color="auto"/>
          </w:divBdr>
        </w:div>
        <w:div w:id="2037194762">
          <w:marLeft w:val="0"/>
          <w:marRight w:val="0"/>
          <w:marTop w:val="0"/>
          <w:marBottom w:val="0"/>
          <w:divBdr>
            <w:top w:val="none" w:sz="0" w:space="0" w:color="auto"/>
            <w:left w:val="none" w:sz="0" w:space="0" w:color="auto"/>
            <w:bottom w:val="none" w:sz="0" w:space="0" w:color="auto"/>
            <w:right w:val="none" w:sz="0" w:space="0" w:color="auto"/>
          </w:divBdr>
        </w:div>
        <w:div w:id="1007055768">
          <w:marLeft w:val="0"/>
          <w:marRight w:val="0"/>
          <w:marTop w:val="0"/>
          <w:marBottom w:val="0"/>
          <w:divBdr>
            <w:top w:val="none" w:sz="0" w:space="0" w:color="auto"/>
            <w:left w:val="none" w:sz="0" w:space="0" w:color="auto"/>
            <w:bottom w:val="none" w:sz="0" w:space="0" w:color="auto"/>
            <w:right w:val="none" w:sz="0" w:space="0" w:color="auto"/>
          </w:divBdr>
        </w:div>
        <w:div w:id="930744452">
          <w:marLeft w:val="0"/>
          <w:marRight w:val="0"/>
          <w:marTop w:val="0"/>
          <w:marBottom w:val="0"/>
          <w:divBdr>
            <w:top w:val="none" w:sz="0" w:space="0" w:color="auto"/>
            <w:left w:val="none" w:sz="0" w:space="0" w:color="auto"/>
            <w:bottom w:val="none" w:sz="0" w:space="0" w:color="auto"/>
            <w:right w:val="none" w:sz="0" w:space="0" w:color="auto"/>
          </w:divBdr>
        </w:div>
        <w:div w:id="950749646">
          <w:marLeft w:val="0"/>
          <w:marRight w:val="0"/>
          <w:marTop w:val="0"/>
          <w:marBottom w:val="0"/>
          <w:divBdr>
            <w:top w:val="none" w:sz="0" w:space="0" w:color="auto"/>
            <w:left w:val="none" w:sz="0" w:space="0" w:color="auto"/>
            <w:bottom w:val="none" w:sz="0" w:space="0" w:color="auto"/>
            <w:right w:val="none" w:sz="0" w:space="0" w:color="auto"/>
          </w:divBdr>
        </w:div>
        <w:div w:id="207766234">
          <w:marLeft w:val="0"/>
          <w:marRight w:val="0"/>
          <w:marTop w:val="0"/>
          <w:marBottom w:val="0"/>
          <w:divBdr>
            <w:top w:val="none" w:sz="0" w:space="0" w:color="auto"/>
            <w:left w:val="none" w:sz="0" w:space="0" w:color="auto"/>
            <w:bottom w:val="none" w:sz="0" w:space="0" w:color="auto"/>
            <w:right w:val="none" w:sz="0" w:space="0" w:color="auto"/>
          </w:divBdr>
        </w:div>
        <w:div w:id="1177840713">
          <w:marLeft w:val="0"/>
          <w:marRight w:val="0"/>
          <w:marTop w:val="0"/>
          <w:marBottom w:val="0"/>
          <w:divBdr>
            <w:top w:val="none" w:sz="0" w:space="0" w:color="auto"/>
            <w:left w:val="none" w:sz="0" w:space="0" w:color="auto"/>
            <w:bottom w:val="none" w:sz="0" w:space="0" w:color="auto"/>
            <w:right w:val="none" w:sz="0" w:space="0" w:color="auto"/>
          </w:divBdr>
        </w:div>
        <w:div w:id="1361467326">
          <w:marLeft w:val="0"/>
          <w:marRight w:val="0"/>
          <w:marTop w:val="0"/>
          <w:marBottom w:val="0"/>
          <w:divBdr>
            <w:top w:val="none" w:sz="0" w:space="0" w:color="auto"/>
            <w:left w:val="none" w:sz="0" w:space="0" w:color="auto"/>
            <w:bottom w:val="none" w:sz="0" w:space="0" w:color="auto"/>
            <w:right w:val="none" w:sz="0" w:space="0" w:color="auto"/>
          </w:divBdr>
        </w:div>
        <w:div w:id="630984988">
          <w:marLeft w:val="0"/>
          <w:marRight w:val="0"/>
          <w:marTop w:val="0"/>
          <w:marBottom w:val="0"/>
          <w:divBdr>
            <w:top w:val="none" w:sz="0" w:space="0" w:color="auto"/>
            <w:left w:val="none" w:sz="0" w:space="0" w:color="auto"/>
            <w:bottom w:val="none" w:sz="0" w:space="0" w:color="auto"/>
            <w:right w:val="none" w:sz="0" w:space="0" w:color="auto"/>
          </w:divBdr>
        </w:div>
        <w:div w:id="1527601887">
          <w:marLeft w:val="0"/>
          <w:marRight w:val="0"/>
          <w:marTop w:val="0"/>
          <w:marBottom w:val="0"/>
          <w:divBdr>
            <w:top w:val="none" w:sz="0" w:space="0" w:color="auto"/>
            <w:left w:val="none" w:sz="0" w:space="0" w:color="auto"/>
            <w:bottom w:val="none" w:sz="0" w:space="0" w:color="auto"/>
            <w:right w:val="none" w:sz="0" w:space="0" w:color="auto"/>
          </w:divBdr>
        </w:div>
        <w:div w:id="1028488496">
          <w:marLeft w:val="0"/>
          <w:marRight w:val="0"/>
          <w:marTop w:val="0"/>
          <w:marBottom w:val="0"/>
          <w:divBdr>
            <w:top w:val="none" w:sz="0" w:space="0" w:color="auto"/>
            <w:left w:val="none" w:sz="0" w:space="0" w:color="auto"/>
            <w:bottom w:val="none" w:sz="0" w:space="0" w:color="auto"/>
            <w:right w:val="none" w:sz="0" w:space="0" w:color="auto"/>
          </w:divBdr>
        </w:div>
        <w:div w:id="1255281039">
          <w:marLeft w:val="0"/>
          <w:marRight w:val="0"/>
          <w:marTop w:val="0"/>
          <w:marBottom w:val="0"/>
          <w:divBdr>
            <w:top w:val="none" w:sz="0" w:space="0" w:color="auto"/>
            <w:left w:val="none" w:sz="0" w:space="0" w:color="auto"/>
            <w:bottom w:val="none" w:sz="0" w:space="0" w:color="auto"/>
            <w:right w:val="none" w:sz="0" w:space="0" w:color="auto"/>
          </w:divBdr>
        </w:div>
        <w:div w:id="943155101">
          <w:marLeft w:val="0"/>
          <w:marRight w:val="0"/>
          <w:marTop w:val="0"/>
          <w:marBottom w:val="0"/>
          <w:divBdr>
            <w:top w:val="none" w:sz="0" w:space="0" w:color="auto"/>
            <w:left w:val="none" w:sz="0" w:space="0" w:color="auto"/>
            <w:bottom w:val="none" w:sz="0" w:space="0" w:color="auto"/>
            <w:right w:val="none" w:sz="0" w:space="0" w:color="auto"/>
          </w:divBdr>
        </w:div>
        <w:div w:id="633214266">
          <w:marLeft w:val="0"/>
          <w:marRight w:val="0"/>
          <w:marTop w:val="0"/>
          <w:marBottom w:val="0"/>
          <w:divBdr>
            <w:top w:val="none" w:sz="0" w:space="0" w:color="auto"/>
            <w:left w:val="none" w:sz="0" w:space="0" w:color="auto"/>
            <w:bottom w:val="none" w:sz="0" w:space="0" w:color="auto"/>
            <w:right w:val="none" w:sz="0" w:space="0" w:color="auto"/>
          </w:divBdr>
        </w:div>
        <w:div w:id="1366559603">
          <w:marLeft w:val="0"/>
          <w:marRight w:val="0"/>
          <w:marTop w:val="0"/>
          <w:marBottom w:val="0"/>
          <w:divBdr>
            <w:top w:val="none" w:sz="0" w:space="0" w:color="auto"/>
            <w:left w:val="none" w:sz="0" w:space="0" w:color="auto"/>
            <w:bottom w:val="none" w:sz="0" w:space="0" w:color="auto"/>
            <w:right w:val="none" w:sz="0" w:space="0" w:color="auto"/>
          </w:divBdr>
        </w:div>
        <w:div w:id="1418287249">
          <w:marLeft w:val="0"/>
          <w:marRight w:val="0"/>
          <w:marTop w:val="0"/>
          <w:marBottom w:val="0"/>
          <w:divBdr>
            <w:top w:val="none" w:sz="0" w:space="0" w:color="auto"/>
            <w:left w:val="none" w:sz="0" w:space="0" w:color="auto"/>
            <w:bottom w:val="none" w:sz="0" w:space="0" w:color="auto"/>
            <w:right w:val="none" w:sz="0" w:space="0" w:color="auto"/>
          </w:divBdr>
        </w:div>
        <w:div w:id="1338851041">
          <w:marLeft w:val="0"/>
          <w:marRight w:val="0"/>
          <w:marTop w:val="0"/>
          <w:marBottom w:val="0"/>
          <w:divBdr>
            <w:top w:val="none" w:sz="0" w:space="0" w:color="auto"/>
            <w:left w:val="none" w:sz="0" w:space="0" w:color="auto"/>
            <w:bottom w:val="none" w:sz="0" w:space="0" w:color="auto"/>
            <w:right w:val="none" w:sz="0" w:space="0" w:color="auto"/>
          </w:divBdr>
        </w:div>
        <w:div w:id="1295796582">
          <w:marLeft w:val="0"/>
          <w:marRight w:val="0"/>
          <w:marTop w:val="0"/>
          <w:marBottom w:val="0"/>
          <w:divBdr>
            <w:top w:val="none" w:sz="0" w:space="0" w:color="auto"/>
            <w:left w:val="none" w:sz="0" w:space="0" w:color="auto"/>
            <w:bottom w:val="none" w:sz="0" w:space="0" w:color="auto"/>
            <w:right w:val="none" w:sz="0" w:space="0" w:color="auto"/>
          </w:divBdr>
        </w:div>
        <w:div w:id="2073963820">
          <w:marLeft w:val="0"/>
          <w:marRight w:val="0"/>
          <w:marTop w:val="0"/>
          <w:marBottom w:val="0"/>
          <w:divBdr>
            <w:top w:val="none" w:sz="0" w:space="0" w:color="auto"/>
            <w:left w:val="none" w:sz="0" w:space="0" w:color="auto"/>
            <w:bottom w:val="none" w:sz="0" w:space="0" w:color="auto"/>
            <w:right w:val="none" w:sz="0" w:space="0" w:color="auto"/>
          </w:divBdr>
        </w:div>
        <w:div w:id="413599502">
          <w:marLeft w:val="0"/>
          <w:marRight w:val="0"/>
          <w:marTop w:val="0"/>
          <w:marBottom w:val="0"/>
          <w:divBdr>
            <w:top w:val="none" w:sz="0" w:space="0" w:color="auto"/>
            <w:left w:val="none" w:sz="0" w:space="0" w:color="auto"/>
            <w:bottom w:val="none" w:sz="0" w:space="0" w:color="auto"/>
            <w:right w:val="none" w:sz="0" w:space="0" w:color="auto"/>
          </w:divBdr>
        </w:div>
        <w:div w:id="968049395">
          <w:marLeft w:val="0"/>
          <w:marRight w:val="0"/>
          <w:marTop w:val="0"/>
          <w:marBottom w:val="0"/>
          <w:divBdr>
            <w:top w:val="none" w:sz="0" w:space="0" w:color="auto"/>
            <w:left w:val="none" w:sz="0" w:space="0" w:color="auto"/>
            <w:bottom w:val="none" w:sz="0" w:space="0" w:color="auto"/>
            <w:right w:val="none" w:sz="0" w:space="0" w:color="auto"/>
          </w:divBdr>
        </w:div>
        <w:div w:id="1984577493">
          <w:marLeft w:val="0"/>
          <w:marRight w:val="0"/>
          <w:marTop w:val="0"/>
          <w:marBottom w:val="0"/>
          <w:divBdr>
            <w:top w:val="none" w:sz="0" w:space="0" w:color="auto"/>
            <w:left w:val="none" w:sz="0" w:space="0" w:color="auto"/>
            <w:bottom w:val="none" w:sz="0" w:space="0" w:color="auto"/>
            <w:right w:val="none" w:sz="0" w:space="0" w:color="auto"/>
          </w:divBdr>
        </w:div>
        <w:div w:id="1872379306">
          <w:marLeft w:val="0"/>
          <w:marRight w:val="0"/>
          <w:marTop w:val="0"/>
          <w:marBottom w:val="0"/>
          <w:divBdr>
            <w:top w:val="none" w:sz="0" w:space="0" w:color="auto"/>
            <w:left w:val="none" w:sz="0" w:space="0" w:color="auto"/>
            <w:bottom w:val="none" w:sz="0" w:space="0" w:color="auto"/>
            <w:right w:val="none" w:sz="0" w:space="0" w:color="auto"/>
          </w:divBdr>
        </w:div>
        <w:div w:id="1265848612">
          <w:marLeft w:val="0"/>
          <w:marRight w:val="0"/>
          <w:marTop w:val="0"/>
          <w:marBottom w:val="0"/>
          <w:divBdr>
            <w:top w:val="none" w:sz="0" w:space="0" w:color="auto"/>
            <w:left w:val="none" w:sz="0" w:space="0" w:color="auto"/>
            <w:bottom w:val="none" w:sz="0" w:space="0" w:color="auto"/>
            <w:right w:val="none" w:sz="0" w:space="0" w:color="auto"/>
          </w:divBdr>
        </w:div>
        <w:div w:id="1682003914">
          <w:marLeft w:val="0"/>
          <w:marRight w:val="0"/>
          <w:marTop w:val="0"/>
          <w:marBottom w:val="0"/>
          <w:divBdr>
            <w:top w:val="none" w:sz="0" w:space="0" w:color="auto"/>
            <w:left w:val="none" w:sz="0" w:space="0" w:color="auto"/>
            <w:bottom w:val="none" w:sz="0" w:space="0" w:color="auto"/>
            <w:right w:val="none" w:sz="0" w:space="0" w:color="auto"/>
          </w:divBdr>
        </w:div>
        <w:div w:id="1996178499">
          <w:marLeft w:val="0"/>
          <w:marRight w:val="0"/>
          <w:marTop w:val="0"/>
          <w:marBottom w:val="0"/>
          <w:divBdr>
            <w:top w:val="none" w:sz="0" w:space="0" w:color="auto"/>
            <w:left w:val="none" w:sz="0" w:space="0" w:color="auto"/>
            <w:bottom w:val="none" w:sz="0" w:space="0" w:color="auto"/>
            <w:right w:val="none" w:sz="0" w:space="0" w:color="auto"/>
          </w:divBdr>
        </w:div>
        <w:div w:id="1291666237">
          <w:marLeft w:val="0"/>
          <w:marRight w:val="0"/>
          <w:marTop w:val="0"/>
          <w:marBottom w:val="0"/>
          <w:divBdr>
            <w:top w:val="none" w:sz="0" w:space="0" w:color="auto"/>
            <w:left w:val="none" w:sz="0" w:space="0" w:color="auto"/>
            <w:bottom w:val="none" w:sz="0" w:space="0" w:color="auto"/>
            <w:right w:val="none" w:sz="0" w:space="0" w:color="auto"/>
          </w:divBdr>
        </w:div>
        <w:div w:id="440759613">
          <w:marLeft w:val="0"/>
          <w:marRight w:val="0"/>
          <w:marTop w:val="0"/>
          <w:marBottom w:val="0"/>
          <w:divBdr>
            <w:top w:val="none" w:sz="0" w:space="0" w:color="auto"/>
            <w:left w:val="none" w:sz="0" w:space="0" w:color="auto"/>
            <w:bottom w:val="none" w:sz="0" w:space="0" w:color="auto"/>
            <w:right w:val="none" w:sz="0" w:space="0" w:color="auto"/>
          </w:divBdr>
        </w:div>
        <w:div w:id="1259606368">
          <w:marLeft w:val="0"/>
          <w:marRight w:val="0"/>
          <w:marTop w:val="0"/>
          <w:marBottom w:val="0"/>
          <w:divBdr>
            <w:top w:val="none" w:sz="0" w:space="0" w:color="auto"/>
            <w:left w:val="none" w:sz="0" w:space="0" w:color="auto"/>
            <w:bottom w:val="none" w:sz="0" w:space="0" w:color="auto"/>
            <w:right w:val="none" w:sz="0" w:space="0" w:color="auto"/>
          </w:divBdr>
        </w:div>
        <w:div w:id="637807549">
          <w:marLeft w:val="0"/>
          <w:marRight w:val="0"/>
          <w:marTop w:val="0"/>
          <w:marBottom w:val="0"/>
          <w:divBdr>
            <w:top w:val="none" w:sz="0" w:space="0" w:color="auto"/>
            <w:left w:val="none" w:sz="0" w:space="0" w:color="auto"/>
            <w:bottom w:val="none" w:sz="0" w:space="0" w:color="auto"/>
            <w:right w:val="none" w:sz="0" w:space="0" w:color="auto"/>
          </w:divBdr>
        </w:div>
        <w:div w:id="186723272">
          <w:marLeft w:val="0"/>
          <w:marRight w:val="0"/>
          <w:marTop w:val="0"/>
          <w:marBottom w:val="0"/>
          <w:divBdr>
            <w:top w:val="none" w:sz="0" w:space="0" w:color="auto"/>
            <w:left w:val="none" w:sz="0" w:space="0" w:color="auto"/>
            <w:bottom w:val="none" w:sz="0" w:space="0" w:color="auto"/>
            <w:right w:val="none" w:sz="0" w:space="0" w:color="auto"/>
          </w:divBdr>
        </w:div>
        <w:div w:id="585530219">
          <w:marLeft w:val="0"/>
          <w:marRight w:val="0"/>
          <w:marTop w:val="0"/>
          <w:marBottom w:val="0"/>
          <w:divBdr>
            <w:top w:val="none" w:sz="0" w:space="0" w:color="auto"/>
            <w:left w:val="none" w:sz="0" w:space="0" w:color="auto"/>
            <w:bottom w:val="none" w:sz="0" w:space="0" w:color="auto"/>
            <w:right w:val="none" w:sz="0" w:space="0" w:color="auto"/>
          </w:divBdr>
        </w:div>
        <w:div w:id="1503399328">
          <w:marLeft w:val="0"/>
          <w:marRight w:val="0"/>
          <w:marTop w:val="0"/>
          <w:marBottom w:val="0"/>
          <w:divBdr>
            <w:top w:val="none" w:sz="0" w:space="0" w:color="auto"/>
            <w:left w:val="none" w:sz="0" w:space="0" w:color="auto"/>
            <w:bottom w:val="none" w:sz="0" w:space="0" w:color="auto"/>
            <w:right w:val="none" w:sz="0" w:space="0" w:color="auto"/>
          </w:divBdr>
        </w:div>
        <w:div w:id="1211068478">
          <w:marLeft w:val="0"/>
          <w:marRight w:val="0"/>
          <w:marTop w:val="0"/>
          <w:marBottom w:val="0"/>
          <w:divBdr>
            <w:top w:val="none" w:sz="0" w:space="0" w:color="auto"/>
            <w:left w:val="none" w:sz="0" w:space="0" w:color="auto"/>
            <w:bottom w:val="none" w:sz="0" w:space="0" w:color="auto"/>
            <w:right w:val="none" w:sz="0" w:space="0" w:color="auto"/>
          </w:divBdr>
        </w:div>
        <w:div w:id="606277358">
          <w:marLeft w:val="0"/>
          <w:marRight w:val="0"/>
          <w:marTop w:val="0"/>
          <w:marBottom w:val="0"/>
          <w:divBdr>
            <w:top w:val="none" w:sz="0" w:space="0" w:color="auto"/>
            <w:left w:val="none" w:sz="0" w:space="0" w:color="auto"/>
            <w:bottom w:val="none" w:sz="0" w:space="0" w:color="auto"/>
            <w:right w:val="none" w:sz="0" w:space="0" w:color="auto"/>
          </w:divBdr>
        </w:div>
        <w:div w:id="1525752261">
          <w:marLeft w:val="0"/>
          <w:marRight w:val="0"/>
          <w:marTop w:val="0"/>
          <w:marBottom w:val="0"/>
          <w:divBdr>
            <w:top w:val="none" w:sz="0" w:space="0" w:color="auto"/>
            <w:left w:val="none" w:sz="0" w:space="0" w:color="auto"/>
            <w:bottom w:val="none" w:sz="0" w:space="0" w:color="auto"/>
            <w:right w:val="none" w:sz="0" w:space="0" w:color="auto"/>
          </w:divBdr>
        </w:div>
        <w:div w:id="658466018">
          <w:marLeft w:val="0"/>
          <w:marRight w:val="0"/>
          <w:marTop w:val="0"/>
          <w:marBottom w:val="0"/>
          <w:divBdr>
            <w:top w:val="none" w:sz="0" w:space="0" w:color="auto"/>
            <w:left w:val="none" w:sz="0" w:space="0" w:color="auto"/>
            <w:bottom w:val="none" w:sz="0" w:space="0" w:color="auto"/>
            <w:right w:val="none" w:sz="0" w:space="0" w:color="auto"/>
          </w:divBdr>
        </w:div>
        <w:div w:id="1192912749">
          <w:marLeft w:val="0"/>
          <w:marRight w:val="0"/>
          <w:marTop w:val="0"/>
          <w:marBottom w:val="0"/>
          <w:divBdr>
            <w:top w:val="none" w:sz="0" w:space="0" w:color="auto"/>
            <w:left w:val="none" w:sz="0" w:space="0" w:color="auto"/>
            <w:bottom w:val="none" w:sz="0" w:space="0" w:color="auto"/>
            <w:right w:val="none" w:sz="0" w:space="0" w:color="auto"/>
          </w:divBdr>
        </w:div>
        <w:div w:id="1890189388">
          <w:marLeft w:val="0"/>
          <w:marRight w:val="0"/>
          <w:marTop w:val="0"/>
          <w:marBottom w:val="0"/>
          <w:divBdr>
            <w:top w:val="none" w:sz="0" w:space="0" w:color="auto"/>
            <w:left w:val="none" w:sz="0" w:space="0" w:color="auto"/>
            <w:bottom w:val="none" w:sz="0" w:space="0" w:color="auto"/>
            <w:right w:val="none" w:sz="0" w:space="0" w:color="auto"/>
          </w:divBdr>
        </w:div>
        <w:div w:id="1775317832">
          <w:marLeft w:val="0"/>
          <w:marRight w:val="0"/>
          <w:marTop w:val="0"/>
          <w:marBottom w:val="0"/>
          <w:divBdr>
            <w:top w:val="none" w:sz="0" w:space="0" w:color="auto"/>
            <w:left w:val="none" w:sz="0" w:space="0" w:color="auto"/>
            <w:bottom w:val="none" w:sz="0" w:space="0" w:color="auto"/>
            <w:right w:val="none" w:sz="0" w:space="0" w:color="auto"/>
          </w:divBdr>
        </w:div>
        <w:div w:id="1831751426">
          <w:marLeft w:val="0"/>
          <w:marRight w:val="0"/>
          <w:marTop w:val="0"/>
          <w:marBottom w:val="0"/>
          <w:divBdr>
            <w:top w:val="none" w:sz="0" w:space="0" w:color="auto"/>
            <w:left w:val="none" w:sz="0" w:space="0" w:color="auto"/>
            <w:bottom w:val="none" w:sz="0" w:space="0" w:color="auto"/>
            <w:right w:val="none" w:sz="0" w:space="0" w:color="auto"/>
          </w:divBdr>
        </w:div>
        <w:div w:id="545412667">
          <w:marLeft w:val="0"/>
          <w:marRight w:val="0"/>
          <w:marTop w:val="0"/>
          <w:marBottom w:val="0"/>
          <w:divBdr>
            <w:top w:val="none" w:sz="0" w:space="0" w:color="auto"/>
            <w:left w:val="none" w:sz="0" w:space="0" w:color="auto"/>
            <w:bottom w:val="none" w:sz="0" w:space="0" w:color="auto"/>
            <w:right w:val="none" w:sz="0" w:space="0" w:color="auto"/>
          </w:divBdr>
        </w:div>
        <w:div w:id="1225334620">
          <w:marLeft w:val="0"/>
          <w:marRight w:val="0"/>
          <w:marTop w:val="0"/>
          <w:marBottom w:val="0"/>
          <w:divBdr>
            <w:top w:val="none" w:sz="0" w:space="0" w:color="auto"/>
            <w:left w:val="none" w:sz="0" w:space="0" w:color="auto"/>
            <w:bottom w:val="none" w:sz="0" w:space="0" w:color="auto"/>
            <w:right w:val="none" w:sz="0" w:space="0" w:color="auto"/>
          </w:divBdr>
        </w:div>
        <w:div w:id="193009003">
          <w:marLeft w:val="0"/>
          <w:marRight w:val="0"/>
          <w:marTop w:val="0"/>
          <w:marBottom w:val="0"/>
          <w:divBdr>
            <w:top w:val="none" w:sz="0" w:space="0" w:color="auto"/>
            <w:left w:val="none" w:sz="0" w:space="0" w:color="auto"/>
            <w:bottom w:val="none" w:sz="0" w:space="0" w:color="auto"/>
            <w:right w:val="none" w:sz="0" w:space="0" w:color="auto"/>
          </w:divBdr>
        </w:div>
        <w:div w:id="1160775502">
          <w:marLeft w:val="0"/>
          <w:marRight w:val="0"/>
          <w:marTop w:val="0"/>
          <w:marBottom w:val="0"/>
          <w:divBdr>
            <w:top w:val="none" w:sz="0" w:space="0" w:color="auto"/>
            <w:left w:val="none" w:sz="0" w:space="0" w:color="auto"/>
            <w:bottom w:val="none" w:sz="0" w:space="0" w:color="auto"/>
            <w:right w:val="none" w:sz="0" w:space="0" w:color="auto"/>
          </w:divBdr>
        </w:div>
        <w:div w:id="879050246">
          <w:marLeft w:val="0"/>
          <w:marRight w:val="0"/>
          <w:marTop w:val="0"/>
          <w:marBottom w:val="0"/>
          <w:divBdr>
            <w:top w:val="none" w:sz="0" w:space="0" w:color="auto"/>
            <w:left w:val="none" w:sz="0" w:space="0" w:color="auto"/>
            <w:bottom w:val="none" w:sz="0" w:space="0" w:color="auto"/>
            <w:right w:val="none" w:sz="0" w:space="0" w:color="auto"/>
          </w:divBdr>
        </w:div>
        <w:div w:id="411973503">
          <w:marLeft w:val="0"/>
          <w:marRight w:val="0"/>
          <w:marTop w:val="0"/>
          <w:marBottom w:val="0"/>
          <w:divBdr>
            <w:top w:val="none" w:sz="0" w:space="0" w:color="auto"/>
            <w:left w:val="none" w:sz="0" w:space="0" w:color="auto"/>
            <w:bottom w:val="none" w:sz="0" w:space="0" w:color="auto"/>
            <w:right w:val="none" w:sz="0" w:space="0" w:color="auto"/>
          </w:divBdr>
        </w:div>
        <w:div w:id="361856833">
          <w:marLeft w:val="0"/>
          <w:marRight w:val="0"/>
          <w:marTop w:val="0"/>
          <w:marBottom w:val="0"/>
          <w:divBdr>
            <w:top w:val="none" w:sz="0" w:space="0" w:color="auto"/>
            <w:left w:val="none" w:sz="0" w:space="0" w:color="auto"/>
            <w:bottom w:val="none" w:sz="0" w:space="0" w:color="auto"/>
            <w:right w:val="none" w:sz="0" w:space="0" w:color="auto"/>
          </w:divBdr>
        </w:div>
        <w:div w:id="249583256">
          <w:marLeft w:val="0"/>
          <w:marRight w:val="0"/>
          <w:marTop w:val="0"/>
          <w:marBottom w:val="0"/>
          <w:divBdr>
            <w:top w:val="none" w:sz="0" w:space="0" w:color="auto"/>
            <w:left w:val="none" w:sz="0" w:space="0" w:color="auto"/>
            <w:bottom w:val="none" w:sz="0" w:space="0" w:color="auto"/>
            <w:right w:val="none" w:sz="0" w:space="0" w:color="auto"/>
          </w:divBdr>
        </w:div>
        <w:div w:id="548342009">
          <w:marLeft w:val="0"/>
          <w:marRight w:val="0"/>
          <w:marTop w:val="0"/>
          <w:marBottom w:val="0"/>
          <w:divBdr>
            <w:top w:val="none" w:sz="0" w:space="0" w:color="auto"/>
            <w:left w:val="none" w:sz="0" w:space="0" w:color="auto"/>
            <w:bottom w:val="none" w:sz="0" w:space="0" w:color="auto"/>
            <w:right w:val="none" w:sz="0" w:space="0" w:color="auto"/>
          </w:divBdr>
        </w:div>
        <w:div w:id="1154486340">
          <w:marLeft w:val="0"/>
          <w:marRight w:val="0"/>
          <w:marTop w:val="0"/>
          <w:marBottom w:val="0"/>
          <w:divBdr>
            <w:top w:val="none" w:sz="0" w:space="0" w:color="auto"/>
            <w:left w:val="none" w:sz="0" w:space="0" w:color="auto"/>
            <w:bottom w:val="none" w:sz="0" w:space="0" w:color="auto"/>
            <w:right w:val="none" w:sz="0" w:space="0" w:color="auto"/>
          </w:divBdr>
        </w:div>
        <w:div w:id="116946741">
          <w:marLeft w:val="0"/>
          <w:marRight w:val="0"/>
          <w:marTop w:val="0"/>
          <w:marBottom w:val="0"/>
          <w:divBdr>
            <w:top w:val="none" w:sz="0" w:space="0" w:color="auto"/>
            <w:left w:val="none" w:sz="0" w:space="0" w:color="auto"/>
            <w:bottom w:val="none" w:sz="0" w:space="0" w:color="auto"/>
            <w:right w:val="none" w:sz="0" w:space="0" w:color="auto"/>
          </w:divBdr>
        </w:div>
        <w:div w:id="1727877718">
          <w:marLeft w:val="0"/>
          <w:marRight w:val="0"/>
          <w:marTop w:val="0"/>
          <w:marBottom w:val="0"/>
          <w:divBdr>
            <w:top w:val="none" w:sz="0" w:space="0" w:color="auto"/>
            <w:left w:val="none" w:sz="0" w:space="0" w:color="auto"/>
            <w:bottom w:val="none" w:sz="0" w:space="0" w:color="auto"/>
            <w:right w:val="none" w:sz="0" w:space="0" w:color="auto"/>
          </w:divBdr>
        </w:div>
        <w:div w:id="1431050348">
          <w:marLeft w:val="0"/>
          <w:marRight w:val="0"/>
          <w:marTop w:val="0"/>
          <w:marBottom w:val="0"/>
          <w:divBdr>
            <w:top w:val="none" w:sz="0" w:space="0" w:color="auto"/>
            <w:left w:val="none" w:sz="0" w:space="0" w:color="auto"/>
            <w:bottom w:val="none" w:sz="0" w:space="0" w:color="auto"/>
            <w:right w:val="none" w:sz="0" w:space="0" w:color="auto"/>
          </w:divBdr>
        </w:div>
        <w:div w:id="2086487177">
          <w:marLeft w:val="0"/>
          <w:marRight w:val="0"/>
          <w:marTop w:val="0"/>
          <w:marBottom w:val="0"/>
          <w:divBdr>
            <w:top w:val="none" w:sz="0" w:space="0" w:color="auto"/>
            <w:left w:val="none" w:sz="0" w:space="0" w:color="auto"/>
            <w:bottom w:val="none" w:sz="0" w:space="0" w:color="auto"/>
            <w:right w:val="none" w:sz="0" w:space="0" w:color="auto"/>
          </w:divBdr>
        </w:div>
        <w:div w:id="1160972699">
          <w:marLeft w:val="0"/>
          <w:marRight w:val="0"/>
          <w:marTop w:val="0"/>
          <w:marBottom w:val="0"/>
          <w:divBdr>
            <w:top w:val="none" w:sz="0" w:space="0" w:color="auto"/>
            <w:left w:val="none" w:sz="0" w:space="0" w:color="auto"/>
            <w:bottom w:val="none" w:sz="0" w:space="0" w:color="auto"/>
            <w:right w:val="none" w:sz="0" w:space="0" w:color="auto"/>
          </w:divBdr>
        </w:div>
        <w:div w:id="449975584">
          <w:marLeft w:val="0"/>
          <w:marRight w:val="0"/>
          <w:marTop w:val="0"/>
          <w:marBottom w:val="0"/>
          <w:divBdr>
            <w:top w:val="none" w:sz="0" w:space="0" w:color="auto"/>
            <w:left w:val="none" w:sz="0" w:space="0" w:color="auto"/>
            <w:bottom w:val="none" w:sz="0" w:space="0" w:color="auto"/>
            <w:right w:val="none" w:sz="0" w:space="0" w:color="auto"/>
          </w:divBdr>
        </w:div>
        <w:div w:id="119300720">
          <w:marLeft w:val="0"/>
          <w:marRight w:val="0"/>
          <w:marTop w:val="0"/>
          <w:marBottom w:val="0"/>
          <w:divBdr>
            <w:top w:val="none" w:sz="0" w:space="0" w:color="auto"/>
            <w:left w:val="none" w:sz="0" w:space="0" w:color="auto"/>
            <w:bottom w:val="none" w:sz="0" w:space="0" w:color="auto"/>
            <w:right w:val="none" w:sz="0" w:space="0" w:color="auto"/>
          </w:divBdr>
        </w:div>
        <w:div w:id="2059665848">
          <w:marLeft w:val="0"/>
          <w:marRight w:val="0"/>
          <w:marTop w:val="0"/>
          <w:marBottom w:val="0"/>
          <w:divBdr>
            <w:top w:val="none" w:sz="0" w:space="0" w:color="auto"/>
            <w:left w:val="none" w:sz="0" w:space="0" w:color="auto"/>
            <w:bottom w:val="none" w:sz="0" w:space="0" w:color="auto"/>
            <w:right w:val="none" w:sz="0" w:space="0" w:color="auto"/>
          </w:divBdr>
        </w:div>
        <w:div w:id="144056276">
          <w:marLeft w:val="0"/>
          <w:marRight w:val="0"/>
          <w:marTop w:val="0"/>
          <w:marBottom w:val="0"/>
          <w:divBdr>
            <w:top w:val="none" w:sz="0" w:space="0" w:color="auto"/>
            <w:left w:val="none" w:sz="0" w:space="0" w:color="auto"/>
            <w:bottom w:val="none" w:sz="0" w:space="0" w:color="auto"/>
            <w:right w:val="none" w:sz="0" w:space="0" w:color="auto"/>
          </w:divBdr>
        </w:div>
        <w:div w:id="674266174">
          <w:marLeft w:val="0"/>
          <w:marRight w:val="0"/>
          <w:marTop w:val="0"/>
          <w:marBottom w:val="0"/>
          <w:divBdr>
            <w:top w:val="none" w:sz="0" w:space="0" w:color="auto"/>
            <w:left w:val="none" w:sz="0" w:space="0" w:color="auto"/>
            <w:bottom w:val="none" w:sz="0" w:space="0" w:color="auto"/>
            <w:right w:val="none" w:sz="0" w:space="0" w:color="auto"/>
          </w:divBdr>
        </w:div>
        <w:div w:id="1944071341">
          <w:marLeft w:val="0"/>
          <w:marRight w:val="0"/>
          <w:marTop w:val="0"/>
          <w:marBottom w:val="0"/>
          <w:divBdr>
            <w:top w:val="none" w:sz="0" w:space="0" w:color="auto"/>
            <w:left w:val="none" w:sz="0" w:space="0" w:color="auto"/>
            <w:bottom w:val="none" w:sz="0" w:space="0" w:color="auto"/>
            <w:right w:val="none" w:sz="0" w:space="0" w:color="auto"/>
          </w:divBdr>
        </w:div>
        <w:div w:id="2044750185">
          <w:marLeft w:val="0"/>
          <w:marRight w:val="0"/>
          <w:marTop w:val="0"/>
          <w:marBottom w:val="0"/>
          <w:divBdr>
            <w:top w:val="none" w:sz="0" w:space="0" w:color="auto"/>
            <w:left w:val="none" w:sz="0" w:space="0" w:color="auto"/>
            <w:bottom w:val="none" w:sz="0" w:space="0" w:color="auto"/>
            <w:right w:val="none" w:sz="0" w:space="0" w:color="auto"/>
          </w:divBdr>
        </w:div>
        <w:div w:id="436948983">
          <w:marLeft w:val="0"/>
          <w:marRight w:val="0"/>
          <w:marTop w:val="0"/>
          <w:marBottom w:val="0"/>
          <w:divBdr>
            <w:top w:val="none" w:sz="0" w:space="0" w:color="auto"/>
            <w:left w:val="none" w:sz="0" w:space="0" w:color="auto"/>
            <w:bottom w:val="none" w:sz="0" w:space="0" w:color="auto"/>
            <w:right w:val="none" w:sz="0" w:space="0" w:color="auto"/>
          </w:divBdr>
        </w:div>
        <w:div w:id="1360231632">
          <w:marLeft w:val="0"/>
          <w:marRight w:val="0"/>
          <w:marTop w:val="0"/>
          <w:marBottom w:val="0"/>
          <w:divBdr>
            <w:top w:val="none" w:sz="0" w:space="0" w:color="auto"/>
            <w:left w:val="none" w:sz="0" w:space="0" w:color="auto"/>
            <w:bottom w:val="none" w:sz="0" w:space="0" w:color="auto"/>
            <w:right w:val="none" w:sz="0" w:space="0" w:color="auto"/>
          </w:divBdr>
        </w:div>
        <w:div w:id="1717121357">
          <w:marLeft w:val="0"/>
          <w:marRight w:val="0"/>
          <w:marTop w:val="0"/>
          <w:marBottom w:val="0"/>
          <w:divBdr>
            <w:top w:val="none" w:sz="0" w:space="0" w:color="auto"/>
            <w:left w:val="none" w:sz="0" w:space="0" w:color="auto"/>
            <w:bottom w:val="none" w:sz="0" w:space="0" w:color="auto"/>
            <w:right w:val="none" w:sz="0" w:space="0" w:color="auto"/>
          </w:divBdr>
        </w:div>
        <w:div w:id="2002351222">
          <w:marLeft w:val="0"/>
          <w:marRight w:val="0"/>
          <w:marTop w:val="0"/>
          <w:marBottom w:val="0"/>
          <w:divBdr>
            <w:top w:val="none" w:sz="0" w:space="0" w:color="auto"/>
            <w:left w:val="none" w:sz="0" w:space="0" w:color="auto"/>
            <w:bottom w:val="none" w:sz="0" w:space="0" w:color="auto"/>
            <w:right w:val="none" w:sz="0" w:space="0" w:color="auto"/>
          </w:divBdr>
        </w:div>
        <w:div w:id="2142263156">
          <w:marLeft w:val="0"/>
          <w:marRight w:val="0"/>
          <w:marTop w:val="0"/>
          <w:marBottom w:val="0"/>
          <w:divBdr>
            <w:top w:val="none" w:sz="0" w:space="0" w:color="auto"/>
            <w:left w:val="none" w:sz="0" w:space="0" w:color="auto"/>
            <w:bottom w:val="none" w:sz="0" w:space="0" w:color="auto"/>
            <w:right w:val="none" w:sz="0" w:space="0" w:color="auto"/>
          </w:divBdr>
        </w:div>
        <w:div w:id="228927906">
          <w:marLeft w:val="0"/>
          <w:marRight w:val="0"/>
          <w:marTop w:val="0"/>
          <w:marBottom w:val="0"/>
          <w:divBdr>
            <w:top w:val="none" w:sz="0" w:space="0" w:color="auto"/>
            <w:left w:val="none" w:sz="0" w:space="0" w:color="auto"/>
            <w:bottom w:val="none" w:sz="0" w:space="0" w:color="auto"/>
            <w:right w:val="none" w:sz="0" w:space="0" w:color="auto"/>
          </w:divBdr>
        </w:div>
      </w:divsChild>
    </w:div>
    <w:div w:id="1065490597">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5950147">
      <w:bodyDiv w:val="1"/>
      <w:marLeft w:val="0"/>
      <w:marRight w:val="0"/>
      <w:marTop w:val="0"/>
      <w:marBottom w:val="0"/>
      <w:divBdr>
        <w:top w:val="none" w:sz="0" w:space="0" w:color="auto"/>
        <w:left w:val="none" w:sz="0" w:space="0" w:color="auto"/>
        <w:bottom w:val="none" w:sz="0" w:space="0" w:color="auto"/>
        <w:right w:val="none" w:sz="0" w:space="0" w:color="auto"/>
      </w:divBdr>
    </w:div>
    <w:div w:id="1066219698">
      <w:bodyDiv w:val="1"/>
      <w:marLeft w:val="0"/>
      <w:marRight w:val="0"/>
      <w:marTop w:val="0"/>
      <w:marBottom w:val="0"/>
      <w:divBdr>
        <w:top w:val="none" w:sz="0" w:space="0" w:color="auto"/>
        <w:left w:val="none" w:sz="0" w:space="0" w:color="auto"/>
        <w:bottom w:val="none" w:sz="0" w:space="0" w:color="auto"/>
        <w:right w:val="none" w:sz="0" w:space="0" w:color="auto"/>
      </w:divBdr>
    </w:div>
    <w:div w:id="1066227725">
      <w:bodyDiv w:val="1"/>
      <w:marLeft w:val="0"/>
      <w:marRight w:val="0"/>
      <w:marTop w:val="0"/>
      <w:marBottom w:val="0"/>
      <w:divBdr>
        <w:top w:val="none" w:sz="0" w:space="0" w:color="auto"/>
        <w:left w:val="none" w:sz="0" w:space="0" w:color="auto"/>
        <w:bottom w:val="none" w:sz="0" w:space="0" w:color="auto"/>
        <w:right w:val="none" w:sz="0" w:space="0" w:color="auto"/>
      </w:divBdr>
    </w:div>
    <w:div w:id="1066608805">
      <w:bodyDiv w:val="1"/>
      <w:marLeft w:val="0"/>
      <w:marRight w:val="0"/>
      <w:marTop w:val="0"/>
      <w:marBottom w:val="0"/>
      <w:divBdr>
        <w:top w:val="none" w:sz="0" w:space="0" w:color="auto"/>
        <w:left w:val="none" w:sz="0" w:space="0" w:color="auto"/>
        <w:bottom w:val="none" w:sz="0" w:space="0" w:color="auto"/>
        <w:right w:val="none" w:sz="0" w:space="0" w:color="auto"/>
      </w:divBdr>
    </w:div>
    <w:div w:id="1066997505">
      <w:bodyDiv w:val="1"/>
      <w:marLeft w:val="0"/>
      <w:marRight w:val="0"/>
      <w:marTop w:val="0"/>
      <w:marBottom w:val="0"/>
      <w:divBdr>
        <w:top w:val="none" w:sz="0" w:space="0" w:color="auto"/>
        <w:left w:val="none" w:sz="0" w:space="0" w:color="auto"/>
        <w:bottom w:val="none" w:sz="0" w:space="0" w:color="auto"/>
        <w:right w:val="none" w:sz="0" w:space="0" w:color="auto"/>
      </w:divBdr>
    </w:div>
    <w:div w:id="1067070477">
      <w:bodyDiv w:val="1"/>
      <w:marLeft w:val="0"/>
      <w:marRight w:val="0"/>
      <w:marTop w:val="0"/>
      <w:marBottom w:val="0"/>
      <w:divBdr>
        <w:top w:val="none" w:sz="0" w:space="0" w:color="auto"/>
        <w:left w:val="none" w:sz="0" w:space="0" w:color="auto"/>
        <w:bottom w:val="none" w:sz="0" w:space="0" w:color="auto"/>
        <w:right w:val="none" w:sz="0" w:space="0" w:color="auto"/>
      </w:divBdr>
    </w:div>
    <w:div w:id="1067992545">
      <w:bodyDiv w:val="1"/>
      <w:marLeft w:val="0"/>
      <w:marRight w:val="0"/>
      <w:marTop w:val="0"/>
      <w:marBottom w:val="0"/>
      <w:divBdr>
        <w:top w:val="none" w:sz="0" w:space="0" w:color="auto"/>
        <w:left w:val="none" w:sz="0" w:space="0" w:color="auto"/>
        <w:bottom w:val="none" w:sz="0" w:space="0" w:color="auto"/>
        <w:right w:val="none" w:sz="0" w:space="0" w:color="auto"/>
      </w:divBdr>
    </w:div>
    <w:div w:id="1068040727">
      <w:bodyDiv w:val="1"/>
      <w:marLeft w:val="0"/>
      <w:marRight w:val="0"/>
      <w:marTop w:val="0"/>
      <w:marBottom w:val="0"/>
      <w:divBdr>
        <w:top w:val="none" w:sz="0" w:space="0" w:color="auto"/>
        <w:left w:val="none" w:sz="0" w:space="0" w:color="auto"/>
        <w:bottom w:val="none" w:sz="0" w:space="0" w:color="auto"/>
        <w:right w:val="none" w:sz="0" w:space="0" w:color="auto"/>
      </w:divBdr>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8845608">
      <w:bodyDiv w:val="1"/>
      <w:marLeft w:val="0"/>
      <w:marRight w:val="0"/>
      <w:marTop w:val="0"/>
      <w:marBottom w:val="0"/>
      <w:divBdr>
        <w:top w:val="none" w:sz="0" w:space="0" w:color="auto"/>
        <w:left w:val="none" w:sz="0" w:space="0" w:color="auto"/>
        <w:bottom w:val="none" w:sz="0" w:space="0" w:color="auto"/>
        <w:right w:val="none" w:sz="0" w:space="0" w:color="auto"/>
      </w:divBdr>
    </w:div>
    <w:div w:id="1068917030">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496623">
      <w:bodyDiv w:val="1"/>
      <w:marLeft w:val="0"/>
      <w:marRight w:val="0"/>
      <w:marTop w:val="0"/>
      <w:marBottom w:val="0"/>
      <w:divBdr>
        <w:top w:val="none" w:sz="0" w:space="0" w:color="auto"/>
        <w:left w:val="none" w:sz="0" w:space="0" w:color="auto"/>
        <w:bottom w:val="none" w:sz="0" w:space="0" w:color="auto"/>
        <w:right w:val="none" w:sz="0" w:space="0" w:color="auto"/>
      </w:divBdr>
    </w:div>
    <w:div w:id="1069573214">
      <w:bodyDiv w:val="1"/>
      <w:marLeft w:val="0"/>
      <w:marRight w:val="0"/>
      <w:marTop w:val="0"/>
      <w:marBottom w:val="0"/>
      <w:divBdr>
        <w:top w:val="none" w:sz="0" w:space="0" w:color="auto"/>
        <w:left w:val="none" w:sz="0" w:space="0" w:color="auto"/>
        <w:bottom w:val="none" w:sz="0" w:space="0" w:color="auto"/>
        <w:right w:val="none" w:sz="0" w:space="0" w:color="auto"/>
      </w:divBdr>
    </w:div>
    <w:div w:id="1069575315">
      <w:bodyDiv w:val="1"/>
      <w:marLeft w:val="0"/>
      <w:marRight w:val="0"/>
      <w:marTop w:val="0"/>
      <w:marBottom w:val="0"/>
      <w:divBdr>
        <w:top w:val="none" w:sz="0" w:space="0" w:color="auto"/>
        <w:left w:val="none" w:sz="0" w:space="0" w:color="auto"/>
        <w:bottom w:val="none" w:sz="0" w:space="0" w:color="auto"/>
        <w:right w:val="none" w:sz="0" w:space="0" w:color="auto"/>
      </w:divBdr>
    </w:div>
    <w:div w:id="1069765993">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0615336">
      <w:bodyDiv w:val="1"/>
      <w:marLeft w:val="0"/>
      <w:marRight w:val="0"/>
      <w:marTop w:val="0"/>
      <w:marBottom w:val="0"/>
      <w:divBdr>
        <w:top w:val="none" w:sz="0" w:space="0" w:color="auto"/>
        <w:left w:val="none" w:sz="0" w:space="0" w:color="auto"/>
        <w:bottom w:val="none" w:sz="0" w:space="0" w:color="auto"/>
        <w:right w:val="none" w:sz="0" w:space="0" w:color="auto"/>
      </w:divBdr>
    </w:div>
    <w:div w:id="1070889452">
      <w:bodyDiv w:val="1"/>
      <w:marLeft w:val="0"/>
      <w:marRight w:val="0"/>
      <w:marTop w:val="0"/>
      <w:marBottom w:val="0"/>
      <w:divBdr>
        <w:top w:val="none" w:sz="0" w:space="0" w:color="auto"/>
        <w:left w:val="none" w:sz="0" w:space="0" w:color="auto"/>
        <w:bottom w:val="none" w:sz="0" w:space="0" w:color="auto"/>
        <w:right w:val="none" w:sz="0" w:space="0" w:color="auto"/>
      </w:divBdr>
    </w:div>
    <w:div w:id="1072001522">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2235951">
      <w:bodyDiv w:val="1"/>
      <w:marLeft w:val="0"/>
      <w:marRight w:val="0"/>
      <w:marTop w:val="0"/>
      <w:marBottom w:val="0"/>
      <w:divBdr>
        <w:top w:val="none" w:sz="0" w:space="0" w:color="auto"/>
        <w:left w:val="none" w:sz="0" w:space="0" w:color="auto"/>
        <w:bottom w:val="none" w:sz="0" w:space="0" w:color="auto"/>
        <w:right w:val="none" w:sz="0" w:space="0" w:color="auto"/>
      </w:divBdr>
    </w:div>
    <w:div w:id="1072505683">
      <w:bodyDiv w:val="1"/>
      <w:marLeft w:val="0"/>
      <w:marRight w:val="0"/>
      <w:marTop w:val="0"/>
      <w:marBottom w:val="0"/>
      <w:divBdr>
        <w:top w:val="none" w:sz="0" w:space="0" w:color="auto"/>
        <w:left w:val="none" w:sz="0" w:space="0" w:color="auto"/>
        <w:bottom w:val="none" w:sz="0" w:space="0" w:color="auto"/>
        <w:right w:val="none" w:sz="0" w:space="0" w:color="auto"/>
      </w:divBdr>
    </w:div>
    <w:div w:id="1072654598">
      <w:bodyDiv w:val="1"/>
      <w:marLeft w:val="0"/>
      <w:marRight w:val="0"/>
      <w:marTop w:val="0"/>
      <w:marBottom w:val="0"/>
      <w:divBdr>
        <w:top w:val="none" w:sz="0" w:space="0" w:color="auto"/>
        <w:left w:val="none" w:sz="0" w:space="0" w:color="auto"/>
        <w:bottom w:val="none" w:sz="0" w:space="0" w:color="auto"/>
        <w:right w:val="none" w:sz="0" w:space="0" w:color="auto"/>
      </w:divBdr>
    </w:div>
    <w:div w:id="1073042448">
      <w:bodyDiv w:val="1"/>
      <w:marLeft w:val="0"/>
      <w:marRight w:val="0"/>
      <w:marTop w:val="0"/>
      <w:marBottom w:val="0"/>
      <w:divBdr>
        <w:top w:val="none" w:sz="0" w:space="0" w:color="auto"/>
        <w:left w:val="none" w:sz="0" w:space="0" w:color="auto"/>
        <w:bottom w:val="none" w:sz="0" w:space="0" w:color="auto"/>
        <w:right w:val="none" w:sz="0" w:space="0" w:color="auto"/>
      </w:divBdr>
    </w:div>
    <w:div w:id="1073044366">
      <w:bodyDiv w:val="1"/>
      <w:marLeft w:val="0"/>
      <w:marRight w:val="0"/>
      <w:marTop w:val="0"/>
      <w:marBottom w:val="0"/>
      <w:divBdr>
        <w:top w:val="none" w:sz="0" w:space="0" w:color="auto"/>
        <w:left w:val="none" w:sz="0" w:space="0" w:color="auto"/>
        <w:bottom w:val="none" w:sz="0" w:space="0" w:color="auto"/>
        <w:right w:val="none" w:sz="0" w:space="0" w:color="auto"/>
      </w:divBdr>
    </w:div>
    <w:div w:id="1073048554">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4814960">
      <w:bodyDiv w:val="1"/>
      <w:marLeft w:val="0"/>
      <w:marRight w:val="0"/>
      <w:marTop w:val="0"/>
      <w:marBottom w:val="0"/>
      <w:divBdr>
        <w:top w:val="none" w:sz="0" w:space="0" w:color="auto"/>
        <w:left w:val="none" w:sz="0" w:space="0" w:color="auto"/>
        <w:bottom w:val="none" w:sz="0" w:space="0" w:color="auto"/>
        <w:right w:val="none" w:sz="0" w:space="0" w:color="auto"/>
      </w:divBdr>
    </w:div>
    <w:div w:id="1075010136">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5472457">
      <w:bodyDiv w:val="1"/>
      <w:marLeft w:val="0"/>
      <w:marRight w:val="0"/>
      <w:marTop w:val="0"/>
      <w:marBottom w:val="0"/>
      <w:divBdr>
        <w:top w:val="none" w:sz="0" w:space="0" w:color="auto"/>
        <w:left w:val="none" w:sz="0" w:space="0" w:color="auto"/>
        <w:bottom w:val="none" w:sz="0" w:space="0" w:color="auto"/>
        <w:right w:val="none" w:sz="0" w:space="0" w:color="auto"/>
      </w:divBdr>
    </w:div>
    <w:div w:id="1075859846">
      <w:bodyDiv w:val="1"/>
      <w:marLeft w:val="0"/>
      <w:marRight w:val="0"/>
      <w:marTop w:val="0"/>
      <w:marBottom w:val="0"/>
      <w:divBdr>
        <w:top w:val="none" w:sz="0" w:space="0" w:color="auto"/>
        <w:left w:val="none" w:sz="0" w:space="0" w:color="auto"/>
        <w:bottom w:val="none" w:sz="0" w:space="0" w:color="auto"/>
        <w:right w:val="none" w:sz="0" w:space="0" w:color="auto"/>
      </w:divBdr>
    </w:div>
    <w:div w:id="1075980555">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6586205">
      <w:bodyDiv w:val="1"/>
      <w:marLeft w:val="0"/>
      <w:marRight w:val="0"/>
      <w:marTop w:val="0"/>
      <w:marBottom w:val="0"/>
      <w:divBdr>
        <w:top w:val="none" w:sz="0" w:space="0" w:color="auto"/>
        <w:left w:val="none" w:sz="0" w:space="0" w:color="auto"/>
        <w:bottom w:val="none" w:sz="0" w:space="0" w:color="auto"/>
        <w:right w:val="none" w:sz="0" w:space="0" w:color="auto"/>
      </w:divBdr>
    </w:div>
    <w:div w:id="1077021926">
      <w:bodyDiv w:val="1"/>
      <w:marLeft w:val="0"/>
      <w:marRight w:val="0"/>
      <w:marTop w:val="0"/>
      <w:marBottom w:val="0"/>
      <w:divBdr>
        <w:top w:val="none" w:sz="0" w:space="0" w:color="auto"/>
        <w:left w:val="none" w:sz="0" w:space="0" w:color="auto"/>
        <w:bottom w:val="none" w:sz="0" w:space="0" w:color="auto"/>
        <w:right w:val="none" w:sz="0" w:space="0" w:color="auto"/>
      </w:divBdr>
    </w:div>
    <w:div w:id="1077089351">
      <w:bodyDiv w:val="1"/>
      <w:marLeft w:val="0"/>
      <w:marRight w:val="0"/>
      <w:marTop w:val="0"/>
      <w:marBottom w:val="0"/>
      <w:divBdr>
        <w:top w:val="none" w:sz="0" w:space="0" w:color="auto"/>
        <w:left w:val="none" w:sz="0" w:space="0" w:color="auto"/>
        <w:bottom w:val="none" w:sz="0" w:space="0" w:color="auto"/>
        <w:right w:val="none" w:sz="0" w:space="0" w:color="auto"/>
      </w:divBdr>
      <w:divsChild>
        <w:div w:id="1471173284">
          <w:marLeft w:val="0"/>
          <w:marRight w:val="0"/>
          <w:marTop w:val="0"/>
          <w:marBottom w:val="0"/>
          <w:divBdr>
            <w:top w:val="none" w:sz="0" w:space="0" w:color="auto"/>
            <w:left w:val="none" w:sz="0" w:space="0" w:color="auto"/>
            <w:bottom w:val="none" w:sz="0" w:space="0" w:color="auto"/>
            <w:right w:val="none" w:sz="0" w:space="0" w:color="auto"/>
          </w:divBdr>
        </w:div>
        <w:div w:id="1832943337">
          <w:marLeft w:val="0"/>
          <w:marRight w:val="0"/>
          <w:marTop w:val="0"/>
          <w:marBottom w:val="0"/>
          <w:divBdr>
            <w:top w:val="none" w:sz="0" w:space="0" w:color="auto"/>
            <w:left w:val="none" w:sz="0" w:space="0" w:color="auto"/>
            <w:bottom w:val="none" w:sz="0" w:space="0" w:color="auto"/>
            <w:right w:val="none" w:sz="0" w:space="0" w:color="auto"/>
          </w:divBdr>
        </w:div>
        <w:div w:id="1585414027">
          <w:marLeft w:val="0"/>
          <w:marRight w:val="0"/>
          <w:marTop w:val="0"/>
          <w:marBottom w:val="0"/>
          <w:divBdr>
            <w:top w:val="none" w:sz="0" w:space="0" w:color="auto"/>
            <w:left w:val="none" w:sz="0" w:space="0" w:color="auto"/>
            <w:bottom w:val="none" w:sz="0" w:space="0" w:color="auto"/>
            <w:right w:val="none" w:sz="0" w:space="0" w:color="auto"/>
          </w:divBdr>
        </w:div>
        <w:div w:id="923881979">
          <w:marLeft w:val="0"/>
          <w:marRight w:val="0"/>
          <w:marTop w:val="0"/>
          <w:marBottom w:val="0"/>
          <w:divBdr>
            <w:top w:val="none" w:sz="0" w:space="0" w:color="auto"/>
            <w:left w:val="none" w:sz="0" w:space="0" w:color="auto"/>
            <w:bottom w:val="none" w:sz="0" w:space="0" w:color="auto"/>
            <w:right w:val="none" w:sz="0" w:space="0" w:color="auto"/>
          </w:divBdr>
        </w:div>
        <w:div w:id="791825833">
          <w:marLeft w:val="0"/>
          <w:marRight w:val="0"/>
          <w:marTop w:val="0"/>
          <w:marBottom w:val="0"/>
          <w:divBdr>
            <w:top w:val="none" w:sz="0" w:space="0" w:color="auto"/>
            <w:left w:val="none" w:sz="0" w:space="0" w:color="auto"/>
            <w:bottom w:val="none" w:sz="0" w:space="0" w:color="auto"/>
            <w:right w:val="none" w:sz="0" w:space="0" w:color="auto"/>
          </w:divBdr>
        </w:div>
        <w:div w:id="2021855975">
          <w:marLeft w:val="0"/>
          <w:marRight w:val="0"/>
          <w:marTop w:val="0"/>
          <w:marBottom w:val="0"/>
          <w:divBdr>
            <w:top w:val="none" w:sz="0" w:space="0" w:color="auto"/>
            <w:left w:val="none" w:sz="0" w:space="0" w:color="auto"/>
            <w:bottom w:val="none" w:sz="0" w:space="0" w:color="auto"/>
            <w:right w:val="none" w:sz="0" w:space="0" w:color="auto"/>
          </w:divBdr>
        </w:div>
        <w:div w:id="681512986">
          <w:marLeft w:val="0"/>
          <w:marRight w:val="0"/>
          <w:marTop w:val="0"/>
          <w:marBottom w:val="0"/>
          <w:divBdr>
            <w:top w:val="none" w:sz="0" w:space="0" w:color="auto"/>
            <w:left w:val="none" w:sz="0" w:space="0" w:color="auto"/>
            <w:bottom w:val="none" w:sz="0" w:space="0" w:color="auto"/>
            <w:right w:val="none" w:sz="0" w:space="0" w:color="auto"/>
          </w:divBdr>
        </w:div>
        <w:div w:id="908660973">
          <w:marLeft w:val="0"/>
          <w:marRight w:val="0"/>
          <w:marTop w:val="0"/>
          <w:marBottom w:val="0"/>
          <w:divBdr>
            <w:top w:val="none" w:sz="0" w:space="0" w:color="auto"/>
            <w:left w:val="none" w:sz="0" w:space="0" w:color="auto"/>
            <w:bottom w:val="none" w:sz="0" w:space="0" w:color="auto"/>
            <w:right w:val="none" w:sz="0" w:space="0" w:color="auto"/>
          </w:divBdr>
        </w:div>
        <w:div w:id="1690719264">
          <w:marLeft w:val="0"/>
          <w:marRight w:val="0"/>
          <w:marTop w:val="0"/>
          <w:marBottom w:val="0"/>
          <w:divBdr>
            <w:top w:val="none" w:sz="0" w:space="0" w:color="auto"/>
            <w:left w:val="none" w:sz="0" w:space="0" w:color="auto"/>
            <w:bottom w:val="none" w:sz="0" w:space="0" w:color="auto"/>
            <w:right w:val="none" w:sz="0" w:space="0" w:color="auto"/>
          </w:divBdr>
        </w:div>
        <w:div w:id="1651596931">
          <w:marLeft w:val="0"/>
          <w:marRight w:val="0"/>
          <w:marTop w:val="0"/>
          <w:marBottom w:val="0"/>
          <w:divBdr>
            <w:top w:val="none" w:sz="0" w:space="0" w:color="auto"/>
            <w:left w:val="none" w:sz="0" w:space="0" w:color="auto"/>
            <w:bottom w:val="none" w:sz="0" w:space="0" w:color="auto"/>
            <w:right w:val="none" w:sz="0" w:space="0" w:color="auto"/>
          </w:divBdr>
        </w:div>
        <w:div w:id="2062246226">
          <w:marLeft w:val="0"/>
          <w:marRight w:val="0"/>
          <w:marTop w:val="0"/>
          <w:marBottom w:val="0"/>
          <w:divBdr>
            <w:top w:val="none" w:sz="0" w:space="0" w:color="auto"/>
            <w:left w:val="none" w:sz="0" w:space="0" w:color="auto"/>
            <w:bottom w:val="none" w:sz="0" w:space="0" w:color="auto"/>
            <w:right w:val="none" w:sz="0" w:space="0" w:color="auto"/>
          </w:divBdr>
        </w:div>
        <w:div w:id="446848831">
          <w:marLeft w:val="0"/>
          <w:marRight w:val="0"/>
          <w:marTop w:val="0"/>
          <w:marBottom w:val="0"/>
          <w:divBdr>
            <w:top w:val="none" w:sz="0" w:space="0" w:color="auto"/>
            <w:left w:val="none" w:sz="0" w:space="0" w:color="auto"/>
            <w:bottom w:val="none" w:sz="0" w:space="0" w:color="auto"/>
            <w:right w:val="none" w:sz="0" w:space="0" w:color="auto"/>
          </w:divBdr>
        </w:div>
        <w:div w:id="291711732">
          <w:marLeft w:val="0"/>
          <w:marRight w:val="0"/>
          <w:marTop w:val="0"/>
          <w:marBottom w:val="0"/>
          <w:divBdr>
            <w:top w:val="none" w:sz="0" w:space="0" w:color="auto"/>
            <w:left w:val="none" w:sz="0" w:space="0" w:color="auto"/>
            <w:bottom w:val="none" w:sz="0" w:space="0" w:color="auto"/>
            <w:right w:val="none" w:sz="0" w:space="0" w:color="auto"/>
          </w:divBdr>
        </w:div>
        <w:div w:id="1892813395">
          <w:marLeft w:val="0"/>
          <w:marRight w:val="0"/>
          <w:marTop w:val="0"/>
          <w:marBottom w:val="0"/>
          <w:divBdr>
            <w:top w:val="none" w:sz="0" w:space="0" w:color="auto"/>
            <w:left w:val="none" w:sz="0" w:space="0" w:color="auto"/>
            <w:bottom w:val="none" w:sz="0" w:space="0" w:color="auto"/>
            <w:right w:val="none" w:sz="0" w:space="0" w:color="auto"/>
          </w:divBdr>
        </w:div>
        <w:div w:id="692072306">
          <w:marLeft w:val="0"/>
          <w:marRight w:val="0"/>
          <w:marTop w:val="0"/>
          <w:marBottom w:val="0"/>
          <w:divBdr>
            <w:top w:val="none" w:sz="0" w:space="0" w:color="auto"/>
            <w:left w:val="none" w:sz="0" w:space="0" w:color="auto"/>
            <w:bottom w:val="none" w:sz="0" w:space="0" w:color="auto"/>
            <w:right w:val="none" w:sz="0" w:space="0" w:color="auto"/>
          </w:divBdr>
        </w:div>
        <w:div w:id="960572704">
          <w:marLeft w:val="0"/>
          <w:marRight w:val="0"/>
          <w:marTop w:val="0"/>
          <w:marBottom w:val="0"/>
          <w:divBdr>
            <w:top w:val="none" w:sz="0" w:space="0" w:color="auto"/>
            <w:left w:val="none" w:sz="0" w:space="0" w:color="auto"/>
            <w:bottom w:val="none" w:sz="0" w:space="0" w:color="auto"/>
            <w:right w:val="none" w:sz="0" w:space="0" w:color="auto"/>
          </w:divBdr>
        </w:div>
        <w:div w:id="1196427425">
          <w:marLeft w:val="0"/>
          <w:marRight w:val="0"/>
          <w:marTop w:val="0"/>
          <w:marBottom w:val="0"/>
          <w:divBdr>
            <w:top w:val="none" w:sz="0" w:space="0" w:color="auto"/>
            <w:left w:val="none" w:sz="0" w:space="0" w:color="auto"/>
            <w:bottom w:val="none" w:sz="0" w:space="0" w:color="auto"/>
            <w:right w:val="none" w:sz="0" w:space="0" w:color="auto"/>
          </w:divBdr>
        </w:div>
        <w:div w:id="341513173">
          <w:marLeft w:val="0"/>
          <w:marRight w:val="0"/>
          <w:marTop w:val="0"/>
          <w:marBottom w:val="0"/>
          <w:divBdr>
            <w:top w:val="none" w:sz="0" w:space="0" w:color="auto"/>
            <w:left w:val="none" w:sz="0" w:space="0" w:color="auto"/>
            <w:bottom w:val="none" w:sz="0" w:space="0" w:color="auto"/>
            <w:right w:val="none" w:sz="0" w:space="0" w:color="auto"/>
          </w:divBdr>
        </w:div>
        <w:div w:id="1520119165">
          <w:marLeft w:val="0"/>
          <w:marRight w:val="0"/>
          <w:marTop w:val="0"/>
          <w:marBottom w:val="0"/>
          <w:divBdr>
            <w:top w:val="none" w:sz="0" w:space="0" w:color="auto"/>
            <w:left w:val="none" w:sz="0" w:space="0" w:color="auto"/>
            <w:bottom w:val="none" w:sz="0" w:space="0" w:color="auto"/>
            <w:right w:val="none" w:sz="0" w:space="0" w:color="auto"/>
          </w:divBdr>
        </w:div>
        <w:div w:id="776146748">
          <w:marLeft w:val="0"/>
          <w:marRight w:val="0"/>
          <w:marTop w:val="0"/>
          <w:marBottom w:val="0"/>
          <w:divBdr>
            <w:top w:val="none" w:sz="0" w:space="0" w:color="auto"/>
            <w:left w:val="none" w:sz="0" w:space="0" w:color="auto"/>
            <w:bottom w:val="none" w:sz="0" w:space="0" w:color="auto"/>
            <w:right w:val="none" w:sz="0" w:space="0" w:color="auto"/>
          </w:divBdr>
        </w:div>
        <w:div w:id="1967152458">
          <w:marLeft w:val="0"/>
          <w:marRight w:val="0"/>
          <w:marTop w:val="0"/>
          <w:marBottom w:val="0"/>
          <w:divBdr>
            <w:top w:val="none" w:sz="0" w:space="0" w:color="auto"/>
            <w:left w:val="none" w:sz="0" w:space="0" w:color="auto"/>
            <w:bottom w:val="none" w:sz="0" w:space="0" w:color="auto"/>
            <w:right w:val="none" w:sz="0" w:space="0" w:color="auto"/>
          </w:divBdr>
        </w:div>
        <w:div w:id="305398244">
          <w:marLeft w:val="0"/>
          <w:marRight w:val="0"/>
          <w:marTop w:val="0"/>
          <w:marBottom w:val="0"/>
          <w:divBdr>
            <w:top w:val="none" w:sz="0" w:space="0" w:color="auto"/>
            <w:left w:val="none" w:sz="0" w:space="0" w:color="auto"/>
            <w:bottom w:val="none" w:sz="0" w:space="0" w:color="auto"/>
            <w:right w:val="none" w:sz="0" w:space="0" w:color="auto"/>
          </w:divBdr>
        </w:div>
        <w:div w:id="296376176">
          <w:marLeft w:val="0"/>
          <w:marRight w:val="0"/>
          <w:marTop w:val="0"/>
          <w:marBottom w:val="0"/>
          <w:divBdr>
            <w:top w:val="none" w:sz="0" w:space="0" w:color="auto"/>
            <w:left w:val="none" w:sz="0" w:space="0" w:color="auto"/>
            <w:bottom w:val="none" w:sz="0" w:space="0" w:color="auto"/>
            <w:right w:val="none" w:sz="0" w:space="0" w:color="auto"/>
          </w:divBdr>
        </w:div>
        <w:div w:id="204828034">
          <w:marLeft w:val="0"/>
          <w:marRight w:val="0"/>
          <w:marTop w:val="0"/>
          <w:marBottom w:val="0"/>
          <w:divBdr>
            <w:top w:val="none" w:sz="0" w:space="0" w:color="auto"/>
            <w:left w:val="none" w:sz="0" w:space="0" w:color="auto"/>
            <w:bottom w:val="none" w:sz="0" w:space="0" w:color="auto"/>
            <w:right w:val="none" w:sz="0" w:space="0" w:color="auto"/>
          </w:divBdr>
        </w:div>
        <w:div w:id="1289894837">
          <w:marLeft w:val="0"/>
          <w:marRight w:val="0"/>
          <w:marTop w:val="0"/>
          <w:marBottom w:val="0"/>
          <w:divBdr>
            <w:top w:val="none" w:sz="0" w:space="0" w:color="auto"/>
            <w:left w:val="none" w:sz="0" w:space="0" w:color="auto"/>
            <w:bottom w:val="none" w:sz="0" w:space="0" w:color="auto"/>
            <w:right w:val="none" w:sz="0" w:space="0" w:color="auto"/>
          </w:divBdr>
        </w:div>
        <w:div w:id="659384582">
          <w:marLeft w:val="0"/>
          <w:marRight w:val="0"/>
          <w:marTop w:val="0"/>
          <w:marBottom w:val="0"/>
          <w:divBdr>
            <w:top w:val="none" w:sz="0" w:space="0" w:color="auto"/>
            <w:left w:val="none" w:sz="0" w:space="0" w:color="auto"/>
            <w:bottom w:val="none" w:sz="0" w:space="0" w:color="auto"/>
            <w:right w:val="none" w:sz="0" w:space="0" w:color="auto"/>
          </w:divBdr>
        </w:div>
        <w:div w:id="626007450">
          <w:marLeft w:val="0"/>
          <w:marRight w:val="0"/>
          <w:marTop w:val="0"/>
          <w:marBottom w:val="0"/>
          <w:divBdr>
            <w:top w:val="none" w:sz="0" w:space="0" w:color="auto"/>
            <w:left w:val="none" w:sz="0" w:space="0" w:color="auto"/>
            <w:bottom w:val="none" w:sz="0" w:space="0" w:color="auto"/>
            <w:right w:val="none" w:sz="0" w:space="0" w:color="auto"/>
          </w:divBdr>
        </w:div>
        <w:div w:id="1052005033">
          <w:marLeft w:val="0"/>
          <w:marRight w:val="0"/>
          <w:marTop w:val="0"/>
          <w:marBottom w:val="0"/>
          <w:divBdr>
            <w:top w:val="none" w:sz="0" w:space="0" w:color="auto"/>
            <w:left w:val="none" w:sz="0" w:space="0" w:color="auto"/>
            <w:bottom w:val="none" w:sz="0" w:space="0" w:color="auto"/>
            <w:right w:val="none" w:sz="0" w:space="0" w:color="auto"/>
          </w:divBdr>
        </w:div>
        <w:div w:id="1059354554">
          <w:marLeft w:val="0"/>
          <w:marRight w:val="0"/>
          <w:marTop w:val="0"/>
          <w:marBottom w:val="0"/>
          <w:divBdr>
            <w:top w:val="none" w:sz="0" w:space="0" w:color="auto"/>
            <w:left w:val="none" w:sz="0" w:space="0" w:color="auto"/>
            <w:bottom w:val="none" w:sz="0" w:space="0" w:color="auto"/>
            <w:right w:val="none" w:sz="0" w:space="0" w:color="auto"/>
          </w:divBdr>
        </w:div>
        <w:div w:id="1353410276">
          <w:marLeft w:val="0"/>
          <w:marRight w:val="0"/>
          <w:marTop w:val="0"/>
          <w:marBottom w:val="0"/>
          <w:divBdr>
            <w:top w:val="none" w:sz="0" w:space="0" w:color="auto"/>
            <w:left w:val="none" w:sz="0" w:space="0" w:color="auto"/>
            <w:bottom w:val="none" w:sz="0" w:space="0" w:color="auto"/>
            <w:right w:val="none" w:sz="0" w:space="0" w:color="auto"/>
          </w:divBdr>
        </w:div>
        <w:div w:id="1857503329">
          <w:marLeft w:val="0"/>
          <w:marRight w:val="0"/>
          <w:marTop w:val="0"/>
          <w:marBottom w:val="0"/>
          <w:divBdr>
            <w:top w:val="none" w:sz="0" w:space="0" w:color="auto"/>
            <w:left w:val="none" w:sz="0" w:space="0" w:color="auto"/>
            <w:bottom w:val="none" w:sz="0" w:space="0" w:color="auto"/>
            <w:right w:val="none" w:sz="0" w:space="0" w:color="auto"/>
          </w:divBdr>
        </w:div>
        <w:div w:id="1452476332">
          <w:marLeft w:val="0"/>
          <w:marRight w:val="0"/>
          <w:marTop w:val="0"/>
          <w:marBottom w:val="0"/>
          <w:divBdr>
            <w:top w:val="none" w:sz="0" w:space="0" w:color="auto"/>
            <w:left w:val="none" w:sz="0" w:space="0" w:color="auto"/>
            <w:bottom w:val="none" w:sz="0" w:space="0" w:color="auto"/>
            <w:right w:val="none" w:sz="0" w:space="0" w:color="auto"/>
          </w:divBdr>
        </w:div>
        <w:div w:id="1221092872">
          <w:marLeft w:val="0"/>
          <w:marRight w:val="0"/>
          <w:marTop w:val="0"/>
          <w:marBottom w:val="0"/>
          <w:divBdr>
            <w:top w:val="none" w:sz="0" w:space="0" w:color="auto"/>
            <w:left w:val="none" w:sz="0" w:space="0" w:color="auto"/>
            <w:bottom w:val="none" w:sz="0" w:space="0" w:color="auto"/>
            <w:right w:val="none" w:sz="0" w:space="0" w:color="auto"/>
          </w:divBdr>
        </w:div>
        <w:div w:id="2021353113">
          <w:marLeft w:val="0"/>
          <w:marRight w:val="0"/>
          <w:marTop w:val="0"/>
          <w:marBottom w:val="0"/>
          <w:divBdr>
            <w:top w:val="none" w:sz="0" w:space="0" w:color="auto"/>
            <w:left w:val="none" w:sz="0" w:space="0" w:color="auto"/>
            <w:bottom w:val="none" w:sz="0" w:space="0" w:color="auto"/>
            <w:right w:val="none" w:sz="0" w:space="0" w:color="auto"/>
          </w:divBdr>
        </w:div>
        <w:div w:id="409885666">
          <w:marLeft w:val="0"/>
          <w:marRight w:val="0"/>
          <w:marTop w:val="0"/>
          <w:marBottom w:val="0"/>
          <w:divBdr>
            <w:top w:val="none" w:sz="0" w:space="0" w:color="auto"/>
            <w:left w:val="none" w:sz="0" w:space="0" w:color="auto"/>
            <w:bottom w:val="none" w:sz="0" w:space="0" w:color="auto"/>
            <w:right w:val="none" w:sz="0" w:space="0" w:color="auto"/>
          </w:divBdr>
        </w:div>
        <w:div w:id="507404847">
          <w:marLeft w:val="0"/>
          <w:marRight w:val="0"/>
          <w:marTop w:val="0"/>
          <w:marBottom w:val="0"/>
          <w:divBdr>
            <w:top w:val="none" w:sz="0" w:space="0" w:color="auto"/>
            <w:left w:val="none" w:sz="0" w:space="0" w:color="auto"/>
            <w:bottom w:val="none" w:sz="0" w:space="0" w:color="auto"/>
            <w:right w:val="none" w:sz="0" w:space="0" w:color="auto"/>
          </w:divBdr>
        </w:div>
        <w:div w:id="1295983880">
          <w:marLeft w:val="0"/>
          <w:marRight w:val="0"/>
          <w:marTop w:val="0"/>
          <w:marBottom w:val="0"/>
          <w:divBdr>
            <w:top w:val="none" w:sz="0" w:space="0" w:color="auto"/>
            <w:left w:val="none" w:sz="0" w:space="0" w:color="auto"/>
            <w:bottom w:val="none" w:sz="0" w:space="0" w:color="auto"/>
            <w:right w:val="none" w:sz="0" w:space="0" w:color="auto"/>
          </w:divBdr>
        </w:div>
        <w:div w:id="767047245">
          <w:marLeft w:val="0"/>
          <w:marRight w:val="0"/>
          <w:marTop w:val="0"/>
          <w:marBottom w:val="0"/>
          <w:divBdr>
            <w:top w:val="none" w:sz="0" w:space="0" w:color="auto"/>
            <w:left w:val="none" w:sz="0" w:space="0" w:color="auto"/>
            <w:bottom w:val="none" w:sz="0" w:space="0" w:color="auto"/>
            <w:right w:val="none" w:sz="0" w:space="0" w:color="auto"/>
          </w:divBdr>
        </w:div>
        <w:div w:id="1154879454">
          <w:marLeft w:val="0"/>
          <w:marRight w:val="0"/>
          <w:marTop w:val="0"/>
          <w:marBottom w:val="0"/>
          <w:divBdr>
            <w:top w:val="none" w:sz="0" w:space="0" w:color="auto"/>
            <w:left w:val="none" w:sz="0" w:space="0" w:color="auto"/>
            <w:bottom w:val="none" w:sz="0" w:space="0" w:color="auto"/>
            <w:right w:val="none" w:sz="0" w:space="0" w:color="auto"/>
          </w:divBdr>
        </w:div>
        <w:div w:id="829566455">
          <w:marLeft w:val="0"/>
          <w:marRight w:val="0"/>
          <w:marTop w:val="0"/>
          <w:marBottom w:val="0"/>
          <w:divBdr>
            <w:top w:val="none" w:sz="0" w:space="0" w:color="auto"/>
            <w:left w:val="none" w:sz="0" w:space="0" w:color="auto"/>
            <w:bottom w:val="none" w:sz="0" w:space="0" w:color="auto"/>
            <w:right w:val="none" w:sz="0" w:space="0" w:color="auto"/>
          </w:divBdr>
        </w:div>
        <w:div w:id="2060321116">
          <w:marLeft w:val="0"/>
          <w:marRight w:val="0"/>
          <w:marTop w:val="0"/>
          <w:marBottom w:val="0"/>
          <w:divBdr>
            <w:top w:val="none" w:sz="0" w:space="0" w:color="auto"/>
            <w:left w:val="none" w:sz="0" w:space="0" w:color="auto"/>
            <w:bottom w:val="none" w:sz="0" w:space="0" w:color="auto"/>
            <w:right w:val="none" w:sz="0" w:space="0" w:color="auto"/>
          </w:divBdr>
        </w:div>
        <w:div w:id="639454679">
          <w:marLeft w:val="0"/>
          <w:marRight w:val="0"/>
          <w:marTop w:val="0"/>
          <w:marBottom w:val="0"/>
          <w:divBdr>
            <w:top w:val="none" w:sz="0" w:space="0" w:color="auto"/>
            <w:left w:val="none" w:sz="0" w:space="0" w:color="auto"/>
            <w:bottom w:val="none" w:sz="0" w:space="0" w:color="auto"/>
            <w:right w:val="none" w:sz="0" w:space="0" w:color="auto"/>
          </w:divBdr>
        </w:div>
        <w:div w:id="1556089280">
          <w:marLeft w:val="0"/>
          <w:marRight w:val="0"/>
          <w:marTop w:val="0"/>
          <w:marBottom w:val="0"/>
          <w:divBdr>
            <w:top w:val="none" w:sz="0" w:space="0" w:color="auto"/>
            <w:left w:val="none" w:sz="0" w:space="0" w:color="auto"/>
            <w:bottom w:val="none" w:sz="0" w:space="0" w:color="auto"/>
            <w:right w:val="none" w:sz="0" w:space="0" w:color="auto"/>
          </w:divBdr>
        </w:div>
        <w:div w:id="251471572">
          <w:marLeft w:val="0"/>
          <w:marRight w:val="0"/>
          <w:marTop w:val="0"/>
          <w:marBottom w:val="0"/>
          <w:divBdr>
            <w:top w:val="none" w:sz="0" w:space="0" w:color="auto"/>
            <w:left w:val="none" w:sz="0" w:space="0" w:color="auto"/>
            <w:bottom w:val="none" w:sz="0" w:space="0" w:color="auto"/>
            <w:right w:val="none" w:sz="0" w:space="0" w:color="auto"/>
          </w:divBdr>
        </w:div>
        <w:div w:id="381364018">
          <w:marLeft w:val="0"/>
          <w:marRight w:val="0"/>
          <w:marTop w:val="0"/>
          <w:marBottom w:val="0"/>
          <w:divBdr>
            <w:top w:val="none" w:sz="0" w:space="0" w:color="auto"/>
            <w:left w:val="none" w:sz="0" w:space="0" w:color="auto"/>
            <w:bottom w:val="none" w:sz="0" w:space="0" w:color="auto"/>
            <w:right w:val="none" w:sz="0" w:space="0" w:color="auto"/>
          </w:divBdr>
        </w:div>
        <w:div w:id="880214159">
          <w:marLeft w:val="0"/>
          <w:marRight w:val="0"/>
          <w:marTop w:val="0"/>
          <w:marBottom w:val="0"/>
          <w:divBdr>
            <w:top w:val="none" w:sz="0" w:space="0" w:color="auto"/>
            <w:left w:val="none" w:sz="0" w:space="0" w:color="auto"/>
            <w:bottom w:val="none" w:sz="0" w:space="0" w:color="auto"/>
            <w:right w:val="none" w:sz="0" w:space="0" w:color="auto"/>
          </w:divBdr>
        </w:div>
        <w:div w:id="44106660">
          <w:marLeft w:val="0"/>
          <w:marRight w:val="0"/>
          <w:marTop w:val="0"/>
          <w:marBottom w:val="0"/>
          <w:divBdr>
            <w:top w:val="none" w:sz="0" w:space="0" w:color="auto"/>
            <w:left w:val="none" w:sz="0" w:space="0" w:color="auto"/>
            <w:bottom w:val="none" w:sz="0" w:space="0" w:color="auto"/>
            <w:right w:val="none" w:sz="0" w:space="0" w:color="auto"/>
          </w:divBdr>
        </w:div>
        <w:div w:id="1056667479">
          <w:marLeft w:val="0"/>
          <w:marRight w:val="0"/>
          <w:marTop w:val="0"/>
          <w:marBottom w:val="0"/>
          <w:divBdr>
            <w:top w:val="none" w:sz="0" w:space="0" w:color="auto"/>
            <w:left w:val="none" w:sz="0" w:space="0" w:color="auto"/>
            <w:bottom w:val="none" w:sz="0" w:space="0" w:color="auto"/>
            <w:right w:val="none" w:sz="0" w:space="0" w:color="auto"/>
          </w:divBdr>
        </w:div>
        <w:div w:id="1868833783">
          <w:marLeft w:val="0"/>
          <w:marRight w:val="0"/>
          <w:marTop w:val="0"/>
          <w:marBottom w:val="0"/>
          <w:divBdr>
            <w:top w:val="none" w:sz="0" w:space="0" w:color="auto"/>
            <w:left w:val="none" w:sz="0" w:space="0" w:color="auto"/>
            <w:bottom w:val="none" w:sz="0" w:space="0" w:color="auto"/>
            <w:right w:val="none" w:sz="0" w:space="0" w:color="auto"/>
          </w:divBdr>
        </w:div>
        <w:div w:id="1254585635">
          <w:marLeft w:val="0"/>
          <w:marRight w:val="0"/>
          <w:marTop w:val="0"/>
          <w:marBottom w:val="0"/>
          <w:divBdr>
            <w:top w:val="none" w:sz="0" w:space="0" w:color="auto"/>
            <w:left w:val="none" w:sz="0" w:space="0" w:color="auto"/>
            <w:bottom w:val="none" w:sz="0" w:space="0" w:color="auto"/>
            <w:right w:val="none" w:sz="0" w:space="0" w:color="auto"/>
          </w:divBdr>
        </w:div>
        <w:div w:id="1549339125">
          <w:marLeft w:val="0"/>
          <w:marRight w:val="0"/>
          <w:marTop w:val="0"/>
          <w:marBottom w:val="0"/>
          <w:divBdr>
            <w:top w:val="none" w:sz="0" w:space="0" w:color="auto"/>
            <w:left w:val="none" w:sz="0" w:space="0" w:color="auto"/>
            <w:bottom w:val="none" w:sz="0" w:space="0" w:color="auto"/>
            <w:right w:val="none" w:sz="0" w:space="0" w:color="auto"/>
          </w:divBdr>
        </w:div>
        <w:div w:id="2102798341">
          <w:marLeft w:val="0"/>
          <w:marRight w:val="0"/>
          <w:marTop w:val="0"/>
          <w:marBottom w:val="0"/>
          <w:divBdr>
            <w:top w:val="none" w:sz="0" w:space="0" w:color="auto"/>
            <w:left w:val="none" w:sz="0" w:space="0" w:color="auto"/>
            <w:bottom w:val="none" w:sz="0" w:space="0" w:color="auto"/>
            <w:right w:val="none" w:sz="0" w:space="0" w:color="auto"/>
          </w:divBdr>
        </w:div>
        <w:div w:id="1355568995">
          <w:marLeft w:val="0"/>
          <w:marRight w:val="0"/>
          <w:marTop w:val="0"/>
          <w:marBottom w:val="0"/>
          <w:divBdr>
            <w:top w:val="none" w:sz="0" w:space="0" w:color="auto"/>
            <w:left w:val="none" w:sz="0" w:space="0" w:color="auto"/>
            <w:bottom w:val="none" w:sz="0" w:space="0" w:color="auto"/>
            <w:right w:val="none" w:sz="0" w:space="0" w:color="auto"/>
          </w:divBdr>
        </w:div>
        <w:div w:id="450784761">
          <w:marLeft w:val="0"/>
          <w:marRight w:val="0"/>
          <w:marTop w:val="0"/>
          <w:marBottom w:val="0"/>
          <w:divBdr>
            <w:top w:val="none" w:sz="0" w:space="0" w:color="auto"/>
            <w:left w:val="none" w:sz="0" w:space="0" w:color="auto"/>
            <w:bottom w:val="none" w:sz="0" w:space="0" w:color="auto"/>
            <w:right w:val="none" w:sz="0" w:space="0" w:color="auto"/>
          </w:divBdr>
        </w:div>
        <w:div w:id="305093383">
          <w:marLeft w:val="0"/>
          <w:marRight w:val="0"/>
          <w:marTop w:val="0"/>
          <w:marBottom w:val="0"/>
          <w:divBdr>
            <w:top w:val="none" w:sz="0" w:space="0" w:color="auto"/>
            <w:left w:val="none" w:sz="0" w:space="0" w:color="auto"/>
            <w:bottom w:val="none" w:sz="0" w:space="0" w:color="auto"/>
            <w:right w:val="none" w:sz="0" w:space="0" w:color="auto"/>
          </w:divBdr>
        </w:div>
        <w:div w:id="898781767">
          <w:marLeft w:val="0"/>
          <w:marRight w:val="0"/>
          <w:marTop w:val="0"/>
          <w:marBottom w:val="0"/>
          <w:divBdr>
            <w:top w:val="none" w:sz="0" w:space="0" w:color="auto"/>
            <w:left w:val="none" w:sz="0" w:space="0" w:color="auto"/>
            <w:bottom w:val="none" w:sz="0" w:space="0" w:color="auto"/>
            <w:right w:val="none" w:sz="0" w:space="0" w:color="auto"/>
          </w:divBdr>
        </w:div>
        <w:div w:id="145434097">
          <w:marLeft w:val="0"/>
          <w:marRight w:val="0"/>
          <w:marTop w:val="0"/>
          <w:marBottom w:val="0"/>
          <w:divBdr>
            <w:top w:val="none" w:sz="0" w:space="0" w:color="auto"/>
            <w:left w:val="none" w:sz="0" w:space="0" w:color="auto"/>
            <w:bottom w:val="none" w:sz="0" w:space="0" w:color="auto"/>
            <w:right w:val="none" w:sz="0" w:space="0" w:color="auto"/>
          </w:divBdr>
        </w:div>
        <w:div w:id="719208795">
          <w:marLeft w:val="0"/>
          <w:marRight w:val="0"/>
          <w:marTop w:val="0"/>
          <w:marBottom w:val="0"/>
          <w:divBdr>
            <w:top w:val="none" w:sz="0" w:space="0" w:color="auto"/>
            <w:left w:val="none" w:sz="0" w:space="0" w:color="auto"/>
            <w:bottom w:val="none" w:sz="0" w:space="0" w:color="auto"/>
            <w:right w:val="none" w:sz="0" w:space="0" w:color="auto"/>
          </w:divBdr>
        </w:div>
        <w:div w:id="1265452738">
          <w:marLeft w:val="0"/>
          <w:marRight w:val="0"/>
          <w:marTop w:val="0"/>
          <w:marBottom w:val="0"/>
          <w:divBdr>
            <w:top w:val="none" w:sz="0" w:space="0" w:color="auto"/>
            <w:left w:val="none" w:sz="0" w:space="0" w:color="auto"/>
            <w:bottom w:val="none" w:sz="0" w:space="0" w:color="auto"/>
            <w:right w:val="none" w:sz="0" w:space="0" w:color="auto"/>
          </w:divBdr>
        </w:div>
        <w:div w:id="345595231">
          <w:marLeft w:val="0"/>
          <w:marRight w:val="0"/>
          <w:marTop w:val="0"/>
          <w:marBottom w:val="0"/>
          <w:divBdr>
            <w:top w:val="none" w:sz="0" w:space="0" w:color="auto"/>
            <w:left w:val="none" w:sz="0" w:space="0" w:color="auto"/>
            <w:bottom w:val="none" w:sz="0" w:space="0" w:color="auto"/>
            <w:right w:val="none" w:sz="0" w:space="0" w:color="auto"/>
          </w:divBdr>
        </w:div>
        <w:div w:id="482241532">
          <w:marLeft w:val="0"/>
          <w:marRight w:val="0"/>
          <w:marTop w:val="0"/>
          <w:marBottom w:val="0"/>
          <w:divBdr>
            <w:top w:val="none" w:sz="0" w:space="0" w:color="auto"/>
            <w:left w:val="none" w:sz="0" w:space="0" w:color="auto"/>
            <w:bottom w:val="none" w:sz="0" w:space="0" w:color="auto"/>
            <w:right w:val="none" w:sz="0" w:space="0" w:color="auto"/>
          </w:divBdr>
        </w:div>
        <w:div w:id="1378160186">
          <w:marLeft w:val="0"/>
          <w:marRight w:val="0"/>
          <w:marTop w:val="0"/>
          <w:marBottom w:val="0"/>
          <w:divBdr>
            <w:top w:val="none" w:sz="0" w:space="0" w:color="auto"/>
            <w:left w:val="none" w:sz="0" w:space="0" w:color="auto"/>
            <w:bottom w:val="none" w:sz="0" w:space="0" w:color="auto"/>
            <w:right w:val="none" w:sz="0" w:space="0" w:color="auto"/>
          </w:divBdr>
        </w:div>
        <w:div w:id="1109011324">
          <w:marLeft w:val="0"/>
          <w:marRight w:val="0"/>
          <w:marTop w:val="0"/>
          <w:marBottom w:val="0"/>
          <w:divBdr>
            <w:top w:val="none" w:sz="0" w:space="0" w:color="auto"/>
            <w:left w:val="none" w:sz="0" w:space="0" w:color="auto"/>
            <w:bottom w:val="none" w:sz="0" w:space="0" w:color="auto"/>
            <w:right w:val="none" w:sz="0" w:space="0" w:color="auto"/>
          </w:divBdr>
        </w:div>
        <w:div w:id="1016465270">
          <w:marLeft w:val="0"/>
          <w:marRight w:val="0"/>
          <w:marTop w:val="0"/>
          <w:marBottom w:val="0"/>
          <w:divBdr>
            <w:top w:val="none" w:sz="0" w:space="0" w:color="auto"/>
            <w:left w:val="none" w:sz="0" w:space="0" w:color="auto"/>
            <w:bottom w:val="none" w:sz="0" w:space="0" w:color="auto"/>
            <w:right w:val="none" w:sz="0" w:space="0" w:color="auto"/>
          </w:divBdr>
        </w:div>
        <w:div w:id="957294504">
          <w:marLeft w:val="0"/>
          <w:marRight w:val="0"/>
          <w:marTop w:val="0"/>
          <w:marBottom w:val="0"/>
          <w:divBdr>
            <w:top w:val="none" w:sz="0" w:space="0" w:color="auto"/>
            <w:left w:val="none" w:sz="0" w:space="0" w:color="auto"/>
            <w:bottom w:val="none" w:sz="0" w:space="0" w:color="auto"/>
            <w:right w:val="none" w:sz="0" w:space="0" w:color="auto"/>
          </w:divBdr>
        </w:div>
        <w:div w:id="1898347565">
          <w:marLeft w:val="0"/>
          <w:marRight w:val="0"/>
          <w:marTop w:val="0"/>
          <w:marBottom w:val="0"/>
          <w:divBdr>
            <w:top w:val="none" w:sz="0" w:space="0" w:color="auto"/>
            <w:left w:val="none" w:sz="0" w:space="0" w:color="auto"/>
            <w:bottom w:val="none" w:sz="0" w:space="0" w:color="auto"/>
            <w:right w:val="none" w:sz="0" w:space="0" w:color="auto"/>
          </w:divBdr>
        </w:div>
        <w:div w:id="75900994">
          <w:marLeft w:val="0"/>
          <w:marRight w:val="0"/>
          <w:marTop w:val="0"/>
          <w:marBottom w:val="0"/>
          <w:divBdr>
            <w:top w:val="none" w:sz="0" w:space="0" w:color="auto"/>
            <w:left w:val="none" w:sz="0" w:space="0" w:color="auto"/>
            <w:bottom w:val="none" w:sz="0" w:space="0" w:color="auto"/>
            <w:right w:val="none" w:sz="0" w:space="0" w:color="auto"/>
          </w:divBdr>
        </w:div>
        <w:div w:id="2058622453">
          <w:marLeft w:val="0"/>
          <w:marRight w:val="0"/>
          <w:marTop w:val="0"/>
          <w:marBottom w:val="0"/>
          <w:divBdr>
            <w:top w:val="none" w:sz="0" w:space="0" w:color="auto"/>
            <w:left w:val="none" w:sz="0" w:space="0" w:color="auto"/>
            <w:bottom w:val="none" w:sz="0" w:space="0" w:color="auto"/>
            <w:right w:val="none" w:sz="0" w:space="0" w:color="auto"/>
          </w:divBdr>
        </w:div>
        <w:div w:id="2004432788">
          <w:marLeft w:val="0"/>
          <w:marRight w:val="0"/>
          <w:marTop w:val="0"/>
          <w:marBottom w:val="0"/>
          <w:divBdr>
            <w:top w:val="none" w:sz="0" w:space="0" w:color="auto"/>
            <w:left w:val="none" w:sz="0" w:space="0" w:color="auto"/>
            <w:bottom w:val="none" w:sz="0" w:space="0" w:color="auto"/>
            <w:right w:val="none" w:sz="0" w:space="0" w:color="auto"/>
          </w:divBdr>
        </w:div>
        <w:div w:id="1396471636">
          <w:marLeft w:val="0"/>
          <w:marRight w:val="0"/>
          <w:marTop w:val="0"/>
          <w:marBottom w:val="0"/>
          <w:divBdr>
            <w:top w:val="none" w:sz="0" w:space="0" w:color="auto"/>
            <w:left w:val="none" w:sz="0" w:space="0" w:color="auto"/>
            <w:bottom w:val="none" w:sz="0" w:space="0" w:color="auto"/>
            <w:right w:val="none" w:sz="0" w:space="0" w:color="auto"/>
          </w:divBdr>
        </w:div>
        <w:div w:id="1894268558">
          <w:marLeft w:val="0"/>
          <w:marRight w:val="0"/>
          <w:marTop w:val="0"/>
          <w:marBottom w:val="0"/>
          <w:divBdr>
            <w:top w:val="none" w:sz="0" w:space="0" w:color="auto"/>
            <w:left w:val="none" w:sz="0" w:space="0" w:color="auto"/>
            <w:bottom w:val="none" w:sz="0" w:space="0" w:color="auto"/>
            <w:right w:val="none" w:sz="0" w:space="0" w:color="auto"/>
          </w:divBdr>
        </w:div>
        <w:div w:id="1856963957">
          <w:marLeft w:val="0"/>
          <w:marRight w:val="0"/>
          <w:marTop w:val="0"/>
          <w:marBottom w:val="0"/>
          <w:divBdr>
            <w:top w:val="none" w:sz="0" w:space="0" w:color="auto"/>
            <w:left w:val="none" w:sz="0" w:space="0" w:color="auto"/>
            <w:bottom w:val="none" w:sz="0" w:space="0" w:color="auto"/>
            <w:right w:val="none" w:sz="0" w:space="0" w:color="auto"/>
          </w:divBdr>
        </w:div>
        <w:div w:id="1553347931">
          <w:marLeft w:val="0"/>
          <w:marRight w:val="0"/>
          <w:marTop w:val="0"/>
          <w:marBottom w:val="0"/>
          <w:divBdr>
            <w:top w:val="none" w:sz="0" w:space="0" w:color="auto"/>
            <w:left w:val="none" w:sz="0" w:space="0" w:color="auto"/>
            <w:bottom w:val="none" w:sz="0" w:space="0" w:color="auto"/>
            <w:right w:val="none" w:sz="0" w:space="0" w:color="auto"/>
          </w:divBdr>
        </w:div>
        <w:div w:id="2125421084">
          <w:marLeft w:val="0"/>
          <w:marRight w:val="0"/>
          <w:marTop w:val="0"/>
          <w:marBottom w:val="0"/>
          <w:divBdr>
            <w:top w:val="none" w:sz="0" w:space="0" w:color="auto"/>
            <w:left w:val="none" w:sz="0" w:space="0" w:color="auto"/>
            <w:bottom w:val="none" w:sz="0" w:space="0" w:color="auto"/>
            <w:right w:val="none" w:sz="0" w:space="0" w:color="auto"/>
          </w:divBdr>
        </w:div>
        <w:div w:id="398870687">
          <w:marLeft w:val="0"/>
          <w:marRight w:val="0"/>
          <w:marTop w:val="0"/>
          <w:marBottom w:val="0"/>
          <w:divBdr>
            <w:top w:val="none" w:sz="0" w:space="0" w:color="auto"/>
            <w:left w:val="none" w:sz="0" w:space="0" w:color="auto"/>
            <w:bottom w:val="none" w:sz="0" w:space="0" w:color="auto"/>
            <w:right w:val="none" w:sz="0" w:space="0" w:color="auto"/>
          </w:divBdr>
        </w:div>
        <w:div w:id="700545332">
          <w:marLeft w:val="0"/>
          <w:marRight w:val="0"/>
          <w:marTop w:val="0"/>
          <w:marBottom w:val="0"/>
          <w:divBdr>
            <w:top w:val="none" w:sz="0" w:space="0" w:color="auto"/>
            <w:left w:val="none" w:sz="0" w:space="0" w:color="auto"/>
            <w:bottom w:val="none" w:sz="0" w:space="0" w:color="auto"/>
            <w:right w:val="none" w:sz="0" w:space="0" w:color="auto"/>
          </w:divBdr>
        </w:div>
        <w:div w:id="2120908248">
          <w:marLeft w:val="0"/>
          <w:marRight w:val="0"/>
          <w:marTop w:val="0"/>
          <w:marBottom w:val="0"/>
          <w:divBdr>
            <w:top w:val="none" w:sz="0" w:space="0" w:color="auto"/>
            <w:left w:val="none" w:sz="0" w:space="0" w:color="auto"/>
            <w:bottom w:val="none" w:sz="0" w:space="0" w:color="auto"/>
            <w:right w:val="none" w:sz="0" w:space="0" w:color="auto"/>
          </w:divBdr>
        </w:div>
        <w:div w:id="1799178783">
          <w:marLeft w:val="0"/>
          <w:marRight w:val="0"/>
          <w:marTop w:val="0"/>
          <w:marBottom w:val="0"/>
          <w:divBdr>
            <w:top w:val="none" w:sz="0" w:space="0" w:color="auto"/>
            <w:left w:val="none" w:sz="0" w:space="0" w:color="auto"/>
            <w:bottom w:val="none" w:sz="0" w:space="0" w:color="auto"/>
            <w:right w:val="none" w:sz="0" w:space="0" w:color="auto"/>
          </w:divBdr>
        </w:div>
        <w:div w:id="714697307">
          <w:marLeft w:val="0"/>
          <w:marRight w:val="0"/>
          <w:marTop w:val="0"/>
          <w:marBottom w:val="0"/>
          <w:divBdr>
            <w:top w:val="none" w:sz="0" w:space="0" w:color="auto"/>
            <w:left w:val="none" w:sz="0" w:space="0" w:color="auto"/>
            <w:bottom w:val="none" w:sz="0" w:space="0" w:color="auto"/>
            <w:right w:val="none" w:sz="0" w:space="0" w:color="auto"/>
          </w:divBdr>
        </w:div>
        <w:div w:id="1300528055">
          <w:marLeft w:val="0"/>
          <w:marRight w:val="0"/>
          <w:marTop w:val="0"/>
          <w:marBottom w:val="0"/>
          <w:divBdr>
            <w:top w:val="none" w:sz="0" w:space="0" w:color="auto"/>
            <w:left w:val="none" w:sz="0" w:space="0" w:color="auto"/>
            <w:bottom w:val="none" w:sz="0" w:space="0" w:color="auto"/>
            <w:right w:val="none" w:sz="0" w:space="0" w:color="auto"/>
          </w:divBdr>
        </w:div>
        <w:div w:id="1120952193">
          <w:marLeft w:val="0"/>
          <w:marRight w:val="0"/>
          <w:marTop w:val="0"/>
          <w:marBottom w:val="0"/>
          <w:divBdr>
            <w:top w:val="none" w:sz="0" w:space="0" w:color="auto"/>
            <w:left w:val="none" w:sz="0" w:space="0" w:color="auto"/>
            <w:bottom w:val="none" w:sz="0" w:space="0" w:color="auto"/>
            <w:right w:val="none" w:sz="0" w:space="0" w:color="auto"/>
          </w:divBdr>
        </w:div>
        <w:div w:id="2052799123">
          <w:marLeft w:val="0"/>
          <w:marRight w:val="0"/>
          <w:marTop w:val="0"/>
          <w:marBottom w:val="0"/>
          <w:divBdr>
            <w:top w:val="none" w:sz="0" w:space="0" w:color="auto"/>
            <w:left w:val="none" w:sz="0" w:space="0" w:color="auto"/>
            <w:bottom w:val="none" w:sz="0" w:space="0" w:color="auto"/>
            <w:right w:val="none" w:sz="0" w:space="0" w:color="auto"/>
          </w:divBdr>
        </w:div>
      </w:divsChild>
    </w:div>
    <w:div w:id="1077287891">
      <w:bodyDiv w:val="1"/>
      <w:marLeft w:val="0"/>
      <w:marRight w:val="0"/>
      <w:marTop w:val="0"/>
      <w:marBottom w:val="0"/>
      <w:divBdr>
        <w:top w:val="none" w:sz="0" w:space="0" w:color="auto"/>
        <w:left w:val="none" w:sz="0" w:space="0" w:color="auto"/>
        <w:bottom w:val="none" w:sz="0" w:space="0" w:color="auto"/>
        <w:right w:val="none" w:sz="0" w:space="0" w:color="auto"/>
      </w:divBdr>
    </w:div>
    <w:div w:id="1077291278">
      <w:bodyDiv w:val="1"/>
      <w:marLeft w:val="0"/>
      <w:marRight w:val="0"/>
      <w:marTop w:val="0"/>
      <w:marBottom w:val="0"/>
      <w:divBdr>
        <w:top w:val="none" w:sz="0" w:space="0" w:color="auto"/>
        <w:left w:val="none" w:sz="0" w:space="0" w:color="auto"/>
        <w:bottom w:val="none" w:sz="0" w:space="0" w:color="auto"/>
        <w:right w:val="none" w:sz="0" w:space="0" w:color="auto"/>
      </w:divBdr>
    </w:div>
    <w:div w:id="107767458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8750721">
      <w:bodyDiv w:val="1"/>
      <w:marLeft w:val="0"/>
      <w:marRight w:val="0"/>
      <w:marTop w:val="0"/>
      <w:marBottom w:val="0"/>
      <w:divBdr>
        <w:top w:val="none" w:sz="0" w:space="0" w:color="auto"/>
        <w:left w:val="none" w:sz="0" w:space="0" w:color="auto"/>
        <w:bottom w:val="none" w:sz="0" w:space="0" w:color="auto"/>
        <w:right w:val="none" w:sz="0" w:space="0" w:color="auto"/>
      </w:divBdr>
    </w:div>
    <w:div w:id="1078862528">
      <w:bodyDiv w:val="1"/>
      <w:marLeft w:val="0"/>
      <w:marRight w:val="0"/>
      <w:marTop w:val="0"/>
      <w:marBottom w:val="0"/>
      <w:divBdr>
        <w:top w:val="none" w:sz="0" w:space="0" w:color="auto"/>
        <w:left w:val="none" w:sz="0" w:space="0" w:color="auto"/>
        <w:bottom w:val="none" w:sz="0" w:space="0" w:color="auto"/>
        <w:right w:val="none" w:sz="0" w:space="0" w:color="auto"/>
      </w:divBdr>
    </w:div>
    <w:div w:id="1079250789">
      <w:bodyDiv w:val="1"/>
      <w:marLeft w:val="0"/>
      <w:marRight w:val="0"/>
      <w:marTop w:val="0"/>
      <w:marBottom w:val="0"/>
      <w:divBdr>
        <w:top w:val="none" w:sz="0" w:space="0" w:color="auto"/>
        <w:left w:val="none" w:sz="0" w:space="0" w:color="auto"/>
        <w:bottom w:val="none" w:sz="0" w:space="0" w:color="auto"/>
        <w:right w:val="none" w:sz="0" w:space="0" w:color="auto"/>
      </w:divBdr>
    </w:div>
    <w:div w:id="1079331743">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372007">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1483108">
      <w:bodyDiv w:val="1"/>
      <w:marLeft w:val="0"/>
      <w:marRight w:val="0"/>
      <w:marTop w:val="0"/>
      <w:marBottom w:val="0"/>
      <w:divBdr>
        <w:top w:val="none" w:sz="0" w:space="0" w:color="auto"/>
        <w:left w:val="none" w:sz="0" w:space="0" w:color="auto"/>
        <w:bottom w:val="none" w:sz="0" w:space="0" w:color="auto"/>
        <w:right w:val="none" w:sz="0" w:space="0" w:color="auto"/>
      </w:divBdr>
    </w:div>
    <w:div w:id="1081565962">
      <w:bodyDiv w:val="1"/>
      <w:marLeft w:val="0"/>
      <w:marRight w:val="0"/>
      <w:marTop w:val="0"/>
      <w:marBottom w:val="0"/>
      <w:divBdr>
        <w:top w:val="none" w:sz="0" w:space="0" w:color="auto"/>
        <w:left w:val="none" w:sz="0" w:space="0" w:color="auto"/>
        <w:bottom w:val="none" w:sz="0" w:space="0" w:color="auto"/>
        <w:right w:val="none" w:sz="0" w:space="0" w:color="auto"/>
      </w:divBdr>
    </w:div>
    <w:div w:id="1081953666">
      <w:bodyDiv w:val="1"/>
      <w:marLeft w:val="0"/>
      <w:marRight w:val="0"/>
      <w:marTop w:val="0"/>
      <w:marBottom w:val="0"/>
      <w:divBdr>
        <w:top w:val="none" w:sz="0" w:space="0" w:color="auto"/>
        <w:left w:val="none" w:sz="0" w:space="0" w:color="auto"/>
        <w:bottom w:val="none" w:sz="0" w:space="0" w:color="auto"/>
        <w:right w:val="none" w:sz="0" w:space="0" w:color="auto"/>
      </w:divBdr>
    </w:div>
    <w:div w:id="1082216880">
      <w:bodyDiv w:val="1"/>
      <w:marLeft w:val="0"/>
      <w:marRight w:val="0"/>
      <w:marTop w:val="0"/>
      <w:marBottom w:val="0"/>
      <w:divBdr>
        <w:top w:val="none" w:sz="0" w:space="0" w:color="auto"/>
        <w:left w:val="none" w:sz="0" w:space="0" w:color="auto"/>
        <w:bottom w:val="none" w:sz="0" w:space="0" w:color="auto"/>
        <w:right w:val="none" w:sz="0" w:space="0" w:color="auto"/>
      </w:divBdr>
    </w:div>
    <w:div w:id="1082414294">
      <w:bodyDiv w:val="1"/>
      <w:marLeft w:val="0"/>
      <w:marRight w:val="0"/>
      <w:marTop w:val="0"/>
      <w:marBottom w:val="0"/>
      <w:divBdr>
        <w:top w:val="none" w:sz="0" w:space="0" w:color="auto"/>
        <w:left w:val="none" w:sz="0" w:space="0" w:color="auto"/>
        <w:bottom w:val="none" w:sz="0" w:space="0" w:color="auto"/>
        <w:right w:val="none" w:sz="0" w:space="0" w:color="auto"/>
      </w:divBdr>
    </w:div>
    <w:div w:id="1082487458">
      <w:bodyDiv w:val="1"/>
      <w:marLeft w:val="0"/>
      <w:marRight w:val="0"/>
      <w:marTop w:val="0"/>
      <w:marBottom w:val="0"/>
      <w:divBdr>
        <w:top w:val="none" w:sz="0" w:space="0" w:color="auto"/>
        <w:left w:val="none" w:sz="0" w:space="0" w:color="auto"/>
        <w:bottom w:val="none" w:sz="0" w:space="0" w:color="auto"/>
        <w:right w:val="none" w:sz="0" w:space="0" w:color="auto"/>
      </w:divBdr>
    </w:div>
    <w:div w:id="1083182912">
      <w:bodyDiv w:val="1"/>
      <w:marLeft w:val="0"/>
      <w:marRight w:val="0"/>
      <w:marTop w:val="0"/>
      <w:marBottom w:val="0"/>
      <w:divBdr>
        <w:top w:val="none" w:sz="0" w:space="0" w:color="auto"/>
        <w:left w:val="none" w:sz="0" w:space="0" w:color="auto"/>
        <w:bottom w:val="none" w:sz="0" w:space="0" w:color="auto"/>
        <w:right w:val="none" w:sz="0" w:space="0" w:color="auto"/>
      </w:divBdr>
    </w:div>
    <w:div w:id="1083184454">
      <w:bodyDiv w:val="1"/>
      <w:marLeft w:val="0"/>
      <w:marRight w:val="0"/>
      <w:marTop w:val="0"/>
      <w:marBottom w:val="0"/>
      <w:divBdr>
        <w:top w:val="none" w:sz="0" w:space="0" w:color="auto"/>
        <w:left w:val="none" w:sz="0" w:space="0" w:color="auto"/>
        <w:bottom w:val="none" w:sz="0" w:space="0" w:color="auto"/>
        <w:right w:val="none" w:sz="0" w:space="0" w:color="auto"/>
      </w:divBdr>
    </w:div>
    <w:div w:id="1083256838">
      <w:bodyDiv w:val="1"/>
      <w:marLeft w:val="0"/>
      <w:marRight w:val="0"/>
      <w:marTop w:val="0"/>
      <w:marBottom w:val="0"/>
      <w:divBdr>
        <w:top w:val="none" w:sz="0" w:space="0" w:color="auto"/>
        <w:left w:val="none" w:sz="0" w:space="0" w:color="auto"/>
        <w:bottom w:val="none" w:sz="0" w:space="0" w:color="auto"/>
        <w:right w:val="none" w:sz="0" w:space="0" w:color="auto"/>
      </w:divBdr>
    </w:div>
    <w:div w:id="1083381736">
      <w:bodyDiv w:val="1"/>
      <w:marLeft w:val="0"/>
      <w:marRight w:val="0"/>
      <w:marTop w:val="0"/>
      <w:marBottom w:val="0"/>
      <w:divBdr>
        <w:top w:val="none" w:sz="0" w:space="0" w:color="auto"/>
        <w:left w:val="none" w:sz="0" w:space="0" w:color="auto"/>
        <w:bottom w:val="none" w:sz="0" w:space="0" w:color="auto"/>
        <w:right w:val="none" w:sz="0" w:space="0" w:color="auto"/>
      </w:divBdr>
      <w:divsChild>
        <w:div w:id="1717699263">
          <w:marLeft w:val="0"/>
          <w:marRight w:val="0"/>
          <w:marTop w:val="0"/>
          <w:marBottom w:val="0"/>
          <w:divBdr>
            <w:top w:val="none" w:sz="0" w:space="0" w:color="auto"/>
            <w:left w:val="none" w:sz="0" w:space="0" w:color="auto"/>
            <w:bottom w:val="none" w:sz="0" w:space="0" w:color="auto"/>
            <w:right w:val="none" w:sz="0" w:space="0" w:color="auto"/>
          </w:divBdr>
        </w:div>
        <w:div w:id="1787697328">
          <w:marLeft w:val="0"/>
          <w:marRight w:val="0"/>
          <w:marTop w:val="0"/>
          <w:marBottom w:val="0"/>
          <w:divBdr>
            <w:top w:val="none" w:sz="0" w:space="0" w:color="auto"/>
            <w:left w:val="none" w:sz="0" w:space="0" w:color="auto"/>
            <w:bottom w:val="none" w:sz="0" w:space="0" w:color="auto"/>
            <w:right w:val="none" w:sz="0" w:space="0" w:color="auto"/>
          </w:divBdr>
        </w:div>
        <w:div w:id="719786040">
          <w:marLeft w:val="0"/>
          <w:marRight w:val="0"/>
          <w:marTop w:val="0"/>
          <w:marBottom w:val="0"/>
          <w:divBdr>
            <w:top w:val="none" w:sz="0" w:space="0" w:color="auto"/>
            <w:left w:val="none" w:sz="0" w:space="0" w:color="auto"/>
            <w:bottom w:val="none" w:sz="0" w:space="0" w:color="auto"/>
            <w:right w:val="none" w:sz="0" w:space="0" w:color="auto"/>
          </w:divBdr>
        </w:div>
        <w:div w:id="1069500836">
          <w:marLeft w:val="0"/>
          <w:marRight w:val="0"/>
          <w:marTop w:val="0"/>
          <w:marBottom w:val="0"/>
          <w:divBdr>
            <w:top w:val="none" w:sz="0" w:space="0" w:color="auto"/>
            <w:left w:val="none" w:sz="0" w:space="0" w:color="auto"/>
            <w:bottom w:val="none" w:sz="0" w:space="0" w:color="auto"/>
            <w:right w:val="none" w:sz="0" w:space="0" w:color="auto"/>
          </w:divBdr>
        </w:div>
        <w:div w:id="760874282">
          <w:marLeft w:val="0"/>
          <w:marRight w:val="0"/>
          <w:marTop w:val="0"/>
          <w:marBottom w:val="0"/>
          <w:divBdr>
            <w:top w:val="none" w:sz="0" w:space="0" w:color="auto"/>
            <w:left w:val="none" w:sz="0" w:space="0" w:color="auto"/>
            <w:bottom w:val="none" w:sz="0" w:space="0" w:color="auto"/>
            <w:right w:val="none" w:sz="0" w:space="0" w:color="auto"/>
          </w:divBdr>
        </w:div>
        <w:div w:id="923875609">
          <w:marLeft w:val="0"/>
          <w:marRight w:val="0"/>
          <w:marTop w:val="0"/>
          <w:marBottom w:val="0"/>
          <w:divBdr>
            <w:top w:val="none" w:sz="0" w:space="0" w:color="auto"/>
            <w:left w:val="none" w:sz="0" w:space="0" w:color="auto"/>
            <w:bottom w:val="none" w:sz="0" w:space="0" w:color="auto"/>
            <w:right w:val="none" w:sz="0" w:space="0" w:color="auto"/>
          </w:divBdr>
        </w:div>
        <w:div w:id="234973465">
          <w:marLeft w:val="0"/>
          <w:marRight w:val="0"/>
          <w:marTop w:val="0"/>
          <w:marBottom w:val="0"/>
          <w:divBdr>
            <w:top w:val="none" w:sz="0" w:space="0" w:color="auto"/>
            <w:left w:val="none" w:sz="0" w:space="0" w:color="auto"/>
            <w:bottom w:val="none" w:sz="0" w:space="0" w:color="auto"/>
            <w:right w:val="none" w:sz="0" w:space="0" w:color="auto"/>
          </w:divBdr>
        </w:div>
        <w:div w:id="471218333">
          <w:marLeft w:val="0"/>
          <w:marRight w:val="0"/>
          <w:marTop w:val="0"/>
          <w:marBottom w:val="0"/>
          <w:divBdr>
            <w:top w:val="none" w:sz="0" w:space="0" w:color="auto"/>
            <w:left w:val="none" w:sz="0" w:space="0" w:color="auto"/>
            <w:bottom w:val="none" w:sz="0" w:space="0" w:color="auto"/>
            <w:right w:val="none" w:sz="0" w:space="0" w:color="auto"/>
          </w:divBdr>
        </w:div>
        <w:div w:id="1868178238">
          <w:marLeft w:val="0"/>
          <w:marRight w:val="0"/>
          <w:marTop w:val="0"/>
          <w:marBottom w:val="0"/>
          <w:divBdr>
            <w:top w:val="none" w:sz="0" w:space="0" w:color="auto"/>
            <w:left w:val="none" w:sz="0" w:space="0" w:color="auto"/>
            <w:bottom w:val="none" w:sz="0" w:space="0" w:color="auto"/>
            <w:right w:val="none" w:sz="0" w:space="0" w:color="auto"/>
          </w:divBdr>
        </w:div>
        <w:div w:id="306400364">
          <w:marLeft w:val="0"/>
          <w:marRight w:val="0"/>
          <w:marTop w:val="0"/>
          <w:marBottom w:val="0"/>
          <w:divBdr>
            <w:top w:val="none" w:sz="0" w:space="0" w:color="auto"/>
            <w:left w:val="none" w:sz="0" w:space="0" w:color="auto"/>
            <w:bottom w:val="none" w:sz="0" w:space="0" w:color="auto"/>
            <w:right w:val="none" w:sz="0" w:space="0" w:color="auto"/>
          </w:divBdr>
        </w:div>
        <w:div w:id="1834642706">
          <w:marLeft w:val="0"/>
          <w:marRight w:val="0"/>
          <w:marTop w:val="0"/>
          <w:marBottom w:val="0"/>
          <w:divBdr>
            <w:top w:val="none" w:sz="0" w:space="0" w:color="auto"/>
            <w:left w:val="none" w:sz="0" w:space="0" w:color="auto"/>
            <w:bottom w:val="none" w:sz="0" w:space="0" w:color="auto"/>
            <w:right w:val="none" w:sz="0" w:space="0" w:color="auto"/>
          </w:divBdr>
        </w:div>
        <w:div w:id="2090037197">
          <w:marLeft w:val="0"/>
          <w:marRight w:val="0"/>
          <w:marTop w:val="0"/>
          <w:marBottom w:val="0"/>
          <w:divBdr>
            <w:top w:val="none" w:sz="0" w:space="0" w:color="auto"/>
            <w:left w:val="none" w:sz="0" w:space="0" w:color="auto"/>
            <w:bottom w:val="none" w:sz="0" w:space="0" w:color="auto"/>
            <w:right w:val="none" w:sz="0" w:space="0" w:color="auto"/>
          </w:divBdr>
        </w:div>
        <w:div w:id="820969741">
          <w:marLeft w:val="0"/>
          <w:marRight w:val="0"/>
          <w:marTop w:val="0"/>
          <w:marBottom w:val="0"/>
          <w:divBdr>
            <w:top w:val="none" w:sz="0" w:space="0" w:color="auto"/>
            <w:left w:val="none" w:sz="0" w:space="0" w:color="auto"/>
            <w:bottom w:val="none" w:sz="0" w:space="0" w:color="auto"/>
            <w:right w:val="none" w:sz="0" w:space="0" w:color="auto"/>
          </w:divBdr>
        </w:div>
        <w:div w:id="1574505290">
          <w:marLeft w:val="0"/>
          <w:marRight w:val="0"/>
          <w:marTop w:val="0"/>
          <w:marBottom w:val="0"/>
          <w:divBdr>
            <w:top w:val="none" w:sz="0" w:space="0" w:color="auto"/>
            <w:left w:val="none" w:sz="0" w:space="0" w:color="auto"/>
            <w:bottom w:val="none" w:sz="0" w:space="0" w:color="auto"/>
            <w:right w:val="none" w:sz="0" w:space="0" w:color="auto"/>
          </w:divBdr>
        </w:div>
        <w:div w:id="826361182">
          <w:marLeft w:val="0"/>
          <w:marRight w:val="0"/>
          <w:marTop w:val="0"/>
          <w:marBottom w:val="0"/>
          <w:divBdr>
            <w:top w:val="none" w:sz="0" w:space="0" w:color="auto"/>
            <w:left w:val="none" w:sz="0" w:space="0" w:color="auto"/>
            <w:bottom w:val="none" w:sz="0" w:space="0" w:color="auto"/>
            <w:right w:val="none" w:sz="0" w:space="0" w:color="auto"/>
          </w:divBdr>
        </w:div>
        <w:div w:id="1049384053">
          <w:marLeft w:val="0"/>
          <w:marRight w:val="0"/>
          <w:marTop w:val="0"/>
          <w:marBottom w:val="0"/>
          <w:divBdr>
            <w:top w:val="none" w:sz="0" w:space="0" w:color="auto"/>
            <w:left w:val="none" w:sz="0" w:space="0" w:color="auto"/>
            <w:bottom w:val="none" w:sz="0" w:space="0" w:color="auto"/>
            <w:right w:val="none" w:sz="0" w:space="0" w:color="auto"/>
          </w:divBdr>
        </w:div>
        <w:div w:id="582763944">
          <w:marLeft w:val="0"/>
          <w:marRight w:val="0"/>
          <w:marTop w:val="0"/>
          <w:marBottom w:val="0"/>
          <w:divBdr>
            <w:top w:val="none" w:sz="0" w:space="0" w:color="auto"/>
            <w:left w:val="none" w:sz="0" w:space="0" w:color="auto"/>
            <w:bottom w:val="none" w:sz="0" w:space="0" w:color="auto"/>
            <w:right w:val="none" w:sz="0" w:space="0" w:color="auto"/>
          </w:divBdr>
        </w:div>
        <w:div w:id="1241914946">
          <w:marLeft w:val="0"/>
          <w:marRight w:val="0"/>
          <w:marTop w:val="0"/>
          <w:marBottom w:val="0"/>
          <w:divBdr>
            <w:top w:val="none" w:sz="0" w:space="0" w:color="auto"/>
            <w:left w:val="none" w:sz="0" w:space="0" w:color="auto"/>
            <w:bottom w:val="none" w:sz="0" w:space="0" w:color="auto"/>
            <w:right w:val="none" w:sz="0" w:space="0" w:color="auto"/>
          </w:divBdr>
        </w:div>
        <w:div w:id="1803763545">
          <w:marLeft w:val="0"/>
          <w:marRight w:val="0"/>
          <w:marTop w:val="0"/>
          <w:marBottom w:val="0"/>
          <w:divBdr>
            <w:top w:val="none" w:sz="0" w:space="0" w:color="auto"/>
            <w:left w:val="none" w:sz="0" w:space="0" w:color="auto"/>
            <w:bottom w:val="none" w:sz="0" w:space="0" w:color="auto"/>
            <w:right w:val="none" w:sz="0" w:space="0" w:color="auto"/>
          </w:divBdr>
        </w:div>
        <w:div w:id="1482693558">
          <w:marLeft w:val="0"/>
          <w:marRight w:val="0"/>
          <w:marTop w:val="0"/>
          <w:marBottom w:val="0"/>
          <w:divBdr>
            <w:top w:val="none" w:sz="0" w:space="0" w:color="auto"/>
            <w:left w:val="none" w:sz="0" w:space="0" w:color="auto"/>
            <w:bottom w:val="none" w:sz="0" w:space="0" w:color="auto"/>
            <w:right w:val="none" w:sz="0" w:space="0" w:color="auto"/>
          </w:divBdr>
        </w:div>
        <w:div w:id="773133456">
          <w:marLeft w:val="0"/>
          <w:marRight w:val="0"/>
          <w:marTop w:val="0"/>
          <w:marBottom w:val="0"/>
          <w:divBdr>
            <w:top w:val="none" w:sz="0" w:space="0" w:color="auto"/>
            <w:left w:val="none" w:sz="0" w:space="0" w:color="auto"/>
            <w:bottom w:val="none" w:sz="0" w:space="0" w:color="auto"/>
            <w:right w:val="none" w:sz="0" w:space="0" w:color="auto"/>
          </w:divBdr>
        </w:div>
        <w:div w:id="1742293467">
          <w:marLeft w:val="0"/>
          <w:marRight w:val="0"/>
          <w:marTop w:val="0"/>
          <w:marBottom w:val="0"/>
          <w:divBdr>
            <w:top w:val="none" w:sz="0" w:space="0" w:color="auto"/>
            <w:left w:val="none" w:sz="0" w:space="0" w:color="auto"/>
            <w:bottom w:val="none" w:sz="0" w:space="0" w:color="auto"/>
            <w:right w:val="none" w:sz="0" w:space="0" w:color="auto"/>
          </w:divBdr>
        </w:div>
        <w:div w:id="89274606">
          <w:marLeft w:val="0"/>
          <w:marRight w:val="0"/>
          <w:marTop w:val="0"/>
          <w:marBottom w:val="0"/>
          <w:divBdr>
            <w:top w:val="none" w:sz="0" w:space="0" w:color="auto"/>
            <w:left w:val="none" w:sz="0" w:space="0" w:color="auto"/>
            <w:bottom w:val="none" w:sz="0" w:space="0" w:color="auto"/>
            <w:right w:val="none" w:sz="0" w:space="0" w:color="auto"/>
          </w:divBdr>
        </w:div>
        <w:div w:id="721290515">
          <w:marLeft w:val="0"/>
          <w:marRight w:val="0"/>
          <w:marTop w:val="0"/>
          <w:marBottom w:val="0"/>
          <w:divBdr>
            <w:top w:val="none" w:sz="0" w:space="0" w:color="auto"/>
            <w:left w:val="none" w:sz="0" w:space="0" w:color="auto"/>
            <w:bottom w:val="none" w:sz="0" w:space="0" w:color="auto"/>
            <w:right w:val="none" w:sz="0" w:space="0" w:color="auto"/>
          </w:divBdr>
        </w:div>
        <w:div w:id="599873599">
          <w:marLeft w:val="0"/>
          <w:marRight w:val="0"/>
          <w:marTop w:val="0"/>
          <w:marBottom w:val="0"/>
          <w:divBdr>
            <w:top w:val="none" w:sz="0" w:space="0" w:color="auto"/>
            <w:left w:val="none" w:sz="0" w:space="0" w:color="auto"/>
            <w:bottom w:val="none" w:sz="0" w:space="0" w:color="auto"/>
            <w:right w:val="none" w:sz="0" w:space="0" w:color="auto"/>
          </w:divBdr>
        </w:div>
        <w:div w:id="338626633">
          <w:marLeft w:val="0"/>
          <w:marRight w:val="0"/>
          <w:marTop w:val="0"/>
          <w:marBottom w:val="0"/>
          <w:divBdr>
            <w:top w:val="none" w:sz="0" w:space="0" w:color="auto"/>
            <w:left w:val="none" w:sz="0" w:space="0" w:color="auto"/>
            <w:bottom w:val="none" w:sz="0" w:space="0" w:color="auto"/>
            <w:right w:val="none" w:sz="0" w:space="0" w:color="auto"/>
          </w:divBdr>
        </w:div>
        <w:div w:id="1515074962">
          <w:marLeft w:val="0"/>
          <w:marRight w:val="0"/>
          <w:marTop w:val="0"/>
          <w:marBottom w:val="0"/>
          <w:divBdr>
            <w:top w:val="none" w:sz="0" w:space="0" w:color="auto"/>
            <w:left w:val="none" w:sz="0" w:space="0" w:color="auto"/>
            <w:bottom w:val="none" w:sz="0" w:space="0" w:color="auto"/>
            <w:right w:val="none" w:sz="0" w:space="0" w:color="auto"/>
          </w:divBdr>
        </w:div>
        <w:div w:id="1071737448">
          <w:marLeft w:val="0"/>
          <w:marRight w:val="0"/>
          <w:marTop w:val="0"/>
          <w:marBottom w:val="0"/>
          <w:divBdr>
            <w:top w:val="none" w:sz="0" w:space="0" w:color="auto"/>
            <w:left w:val="none" w:sz="0" w:space="0" w:color="auto"/>
            <w:bottom w:val="none" w:sz="0" w:space="0" w:color="auto"/>
            <w:right w:val="none" w:sz="0" w:space="0" w:color="auto"/>
          </w:divBdr>
        </w:div>
        <w:div w:id="778724517">
          <w:marLeft w:val="0"/>
          <w:marRight w:val="0"/>
          <w:marTop w:val="0"/>
          <w:marBottom w:val="0"/>
          <w:divBdr>
            <w:top w:val="none" w:sz="0" w:space="0" w:color="auto"/>
            <w:left w:val="none" w:sz="0" w:space="0" w:color="auto"/>
            <w:bottom w:val="none" w:sz="0" w:space="0" w:color="auto"/>
            <w:right w:val="none" w:sz="0" w:space="0" w:color="auto"/>
          </w:divBdr>
        </w:div>
        <w:div w:id="851915220">
          <w:marLeft w:val="0"/>
          <w:marRight w:val="0"/>
          <w:marTop w:val="0"/>
          <w:marBottom w:val="0"/>
          <w:divBdr>
            <w:top w:val="none" w:sz="0" w:space="0" w:color="auto"/>
            <w:left w:val="none" w:sz="0" w:space="0" w:color="auto"/>
            <w:bottom w:val="none" w:sz="0" w:space="0" w:color="auto"/>
            <w:right w:val="none" w:sz="0" w:space="0" w:color="auto"/>
          </w:divBdr>
        </w:div>
        <w:div w:id="951089170">
          <w:marLeft w:val="0"/>
          <w:marRight w:val="0"/>
          <w:marTop w:val="0"/>
          <w:marBottom w:val="0"/>
          <w:divBdr>
            <w:top w:val="none" w:sz="0" w:space="0" w:color="auto"/>
            <w:left w:val="none" w:sz="0" w:space="0" w:color="auto"/>
            <w:bottom w:val="none" w:sz="0" w:space="0" w:color="auto"/>
            <w:right w:val="none" w:sz="0" w:space="0" w:color="auto"/>
          </w:divBdr>
        </w:div>
        <w:div w:id="1935043454">
          <w:marLeft w:val="0"/>
          <w:marRight w:val="0"/>
          <w:marTop w:val="0"/>
          <w:marBottom w:val="0"/>
          <w:divBdr>
            <w:top w:val="none" w:sz="0" w:space="0" w:color="auto"/>
            <w:left w:val="none" w:sz="0" w:space="0" w:color="auto"/>
            <w:bottom w:val="none" w:sz="0" w:space="0" w:color="auto"/>
            <w:right w:val="none" w:sz="0" w:space="0" w:color="auto"/>
          </w:divBdr>
        </w:div>
        <w:div w:id="1615792019">
          <w:marLeft w:val="0"/>
          <w:marRight w:val="0"/>
          <w:marTop w:val="0"/>
          <w:marBottom w:val="0"/>
          <w:divBdr>
            <w:top w:val="none" w:sz="0" w:space="0" w:color="auto"/>
            <w:left w:val="none" w:sz="0" w:space="0" w:color="auto"/>
            <w:bottom w:val="none" w:sz="0" w:space="0" w:color="auto"/>
            <w:right w:val="none" w:sz="0" w:space="0" w:color="auto"/>
          </w:divBdr>
        </w:div>
        <w:div w:id="600994528">
          <w:marLeft w:val="0"/>
          <w:marRight w:val="0"/>
          <w:marTop w:val="0"/>
          <w:marBottom w:val="0"/>
          <w:divBdr>
            <w:top w:val="none" w:sz="0" w:space="0" w:color="auto"/>
            <w:left w:val="none" w:sz="0" w:space="0" w:color="auto"/>
            <w:bottom w:val="none" w:sz="0" w:space="0" w:color="auto"/>
            <w:right w:val="none" w:sz="0" w:space="0" w:color="auto"/>
          </w:divBdr>
        </w:div>
        <w:div w:id="516892205">
          <w:marLeft w:val="0"/>
          <w:marRight w:val="0"/>
          <w:marTop w:val="0"/>
          <w:marBottom w:val="0"/>
          <w:divBdr>
            <w:top w:val="none" w:sz="0" w:space="0" w:color="auto"/>
            <w:left w:val="none" w:sz="0" w:space="0" w:color="auto"/>
            <w:bottom w:val="none" w:sz="0" w:space="0" w:color="auto"/>
            <w:right w:val="none" w:sz="0" w:space="0" w:color="auto"/>
          </w:divBdr>
        </w:div>
        <w:div w:id="703139522">
          <w:marLeft w:val="0"/>
          <w:marRight w:val="0"/>
          <w:marTop w:val="0"/>
          <w:marBottom w:val="0"/>
          <w:divBdr>
            <w:top w:val="none" w:sz="0" w:space="0" w:color="auto"/>
            <w:left w:val="none" w:sz="0" w:space="0" w:color="auto"/>
            <w:bottom w:val="none" w:sz="0" w:space="0" w:color="auto"/>
            <w:right w:val="none" w:sz="0" w:space="0" w:color="auto"/>
          </w:divBdr>
        </w:div>
        <w:div w:id="1004405065">
          <w:marLeft w:val="0"/>
          <w:marRight w:val="0"/>
          <w:marTop w:val="0"/>
          <w:marBottom w:val="0"/>
          <w:divBdr>
            <w:top w:val="none" w:sz="0" w:space="0" w:color="auto"/>
            <w:left w:val="none" w:sz="0" w:space="0" w:color="auto"/>
            <w:bottom w:val="none" w:sz="0" w:space="0" w:color="auto"/>
            <w:right w:val="none" w:sz="0" w:space="0" w:color="auto"/>
          </w:divBdr>
        </w:div>
        <w:div w:id="1361012721">
          <w:marLeft w:val="0"/>
          <w:marRight w:val="0"/>
          <w:marTop w:val="0"/>
          <w:marBottom w:val="0"/>
          <w:divBdr>
            <w:top w:val="none" w:sz="0" w:space="0" w:color="auto"/>
            <w:left w:val="none" w:sz="0" w:space="0" w:color="auto"/>
            <w:bottom w:val="none" w:sz="0" w:space="0" w:color="auto"/>
            <w:right w:val="none" w:sz="0" w:space="0" w:color="auto"/>
          </w:divBdr>
        </w:div>
        <w:div w:id="758139989">
          <w:marLeft w:val="0"/>
          <w:marRight w:val="0"/>
          <w:marTop w:val="0"/>
          <w:marBottom w:val="0"/>
          <w:divBdr>
            <w:top w:val="none" w:sz="0" w:space="0" w:color="auto"/>
            <w:left w:val="none" w:sz="0" w:space="0" w:color="auto"/>
            <w:bottom w:val="none" w:sz="0" w:space="0" w:color="auto"/>
            <w:right w:val="none" w:sz="0" w:space="0" w:color="auto"/>
          </w:divBdr>
        </w:div>
        <w:div w:id="1959530625">
          <w:marLeft w:val="0"/>
          <w:marRight w:val="0"/>
          <w:marTop w:val="0"/>
          <w:marBottom w:val="0"/>
          <w:divBdr>
            <w:top w:val="none" w:sz="0" w:space="0" w:color="auto"/>
            <w:left w:val="none" w:sz="0" w:space="0" w:color="auto"/>
            <w:bottom w:val="none" w:sz="0" w:space="0" w:color="auto"/>
            <w:right w:val="none" w:sz="0" w:space="0" w:color="auto"/>
          </w:divBdr>
        </w:div>
        <w:div w:id="1131479376">
          <w:marLeft w:val="0"/>
          <w:marRight w:val="0"/>
          <w:marTop w:val="0"/>
          <w:marBottom w:val="0"/>
          <w:divBdr>
            <w:top w:val="none" w:sz="0" w:space="0" w:color="auto"/>
            <w:left w:val="none" w:sz="0" w:space="0" w:color="auto"/>
            <w:bottom w:val="none" w:sz="0" w:space="0" w:color="auto"/>
            <w:right w:val="none" w:sz="0" w:space="0" w:color="auto"/>
          </w:divBdr>
        </w:div>
        <w:div w:id="1700858508">
          <w:marLeft w:val="0"/>
          <w:marRight w:val="0"/>
          <w:marTop w:val="0"/>
          <w:marBottom w:val="0"/>
          <w:divBdr>
            <w:top w:val="none" w:sz="0" w:space="0" w:color="auto"/>
            <w:left w:val="none" w:sz="0" w:space="0" w:color="auto"/>
            <w:bottom w:val="none" w:sz="0" w:space="0" w:color="auto"/>
            <w:right w:val="none" w:sz="0" w:space="0" w:color="auto"/>
          </w:divBdr>
        </w:div>
        <w:div w:id="471992358">
          <w:marLeft w:val="0"/>
          <w:marRight w:val="0"/>
          <w:marTop w:val="0"/>
          <w:marBottom w:val="0"/>
          <w:divBdr>
            <w:top w:val="none" w:sz="0" w:space="0" w:color="auto"/>
            <w:left w:val="none" w:sz="0" w:space="0" w:color="auto"/>
            <w:bottom w:val="none" w:sz="0" w:space="0" w:color="auto"/>
            <w:right w:val="none" w:sz="0" w:space="0" w:color="auto"/>
          </w:divBdr>
        </w:div>
        <w:div w:id="698432953">
          <w:marLeft w:val="0"/>
          <w:marRight w:val="0"/>
          <w:marTop w:val="0"/>
          <w:marBottom w:val="0"/>
          <w:divBdr>
            <w:top w:val="none" w:sz="0" w:space="0" w:color="auto"/>
            <w:left w:val="none" w:sz="0" w:space="0" w:color="auto"/>
            <w:bottom w:val="none" w:sz="0" w:space="0" w:color="auto"/>
            <w:right w:val="none" w:sz="0" w:space="0" w:color="auto"/>
          </w:divBdr>
        </w:div>
        <w:div w:id="2059888674">
          <w:marLeft w:val="0"/>
          <w:marRight w:val="0"/>
          <w:marTop w:val="0"/>
          <w:marBottom w:val="0"/>
          <w:divBdr>
            <w:top w:val="none" w:sz="0" w:space="0" w:color="auto"/>
            <w:left w:val="none" w:sz="0" w:space="0" w:color="auto"/>
            <w:bottom w:val="none" w:sz="0" w:space="0" w:color="auto"/>
            <w:right w:val="none" w:sz="0" w:space="0" w:color="auto"/>
          </w:divBdr>
        </w:div>
        <w:div w:id="347412232">
          <w:marLeft w:val="0"/>
          <w:marRight w:val="0"/>
          <w:marTop w:val="0"/>
          <w:marBottom w:val="0"/>
          <w:divBdr>
            <w:top w:val="none" w:sz="0" w:space="0" w:color="auto"/>
            <w:left w:val="none" w:sz="0" w:space="0" w:color="auto"/>
            <w:bottom w:val="none" w:sz="0" w:space="0" w:color="auto"/>
            <w:right w:val="none" w:sz="0" w:space="0" w:color="auto"/>
          </w:divBdr>
        </w:div>
        <w:div w:id="703334115">
          <w:marLeft w:val="0"/>
          <w:marRight w:val="0"/>
          <w:marTop w:val="0"/>
          <w:marBottom w:val="0"/>
          <w:divBdr>
            <w:top w:val="none" w:sz="0" w:space="0" w:color="auto"/>
            <w:left w:val="none" w:sz="0" w:space="0" w:color="auto"/>
            <w:bottom w:val="none" w:sz="0" w:space="0" w:color="auto"/>
            <w:right w:val="none" w:sz="0" w:space="0" w:color="auto"/>
          </w:divBdr>
        </w:div>
        <w:div w:id="1102800896">
          <w:marLeft w:val="0"/>
          <w:marRight w:val="0"/>
          <w:marTop w:val="0"/>
          <w:marBottom w:val="0"/>
          <w:divBdr>
            <w:top w:val="none" w:sz="0" w:space="0" w:color="auto"/>
            <w:left w:val="none" w:sz="0" w:space="0" w:color="auto"/>
            <w:bottom w:val="none" w:sz="0" w:space="0" w:color="auto"/>
            <w:right w:val="none" w:sz="0" w:space="0" w:color="auto"/>
          </w:divBdr>
        </w:div>
        <w:div w:id="1694187479">
          <w:marLeft w:val="0"/>
          <w:marRight w:val="0"/>
          <w:marTop w:val="0"/>
          <w:marBottom w:val="0"/>
          <w:divBdr>
            <w:top w:val="none" w:sz="0" w:space="0" w:color="auto"/>
            <w:left w:val="none" w:sz="0" w:space="0" w:color="auto"/>
            <w:bottom w:val="none" w:sz="0" w:space="0" w:color="auto"/>
            <w:right w:val="none" w:sz="0" w:space="0" w:color="auto"/>
          </w:divBdr>
        </w:div>
        <w:div w:id="1165589264">
          <w:marLeft w:val="0"/>
          <w:marRight w:val="0"/>
          <w:marTop w:val="0"/>
          <w:marBottom w:val="0"/>
          <w:divBdr>
            <w:top w:val="none" w:sz="0" w:space="0" w:color="auto"/>
            <w:left w:val="none" w:sz="0" w:space="0" w:color="auto"/>
            <w:bottom w:val="none" w:sz="0" w:space="0" w:color="auto"/>
            <w:right w:val="none" w:sz="0" w:space="0" w:color="auto"/>
          </w:divBdr>
        </w:div>
        <w:div w:id="1097796840">
          <w:marLeft w:val="0"/>
          <w:marRight w:val="0"/>
          <w:marTop w:val="0"/>
          <w:marBottom w:val="0"/>
          <w:divBdr>
            <w:top w:val="none" w:sz="0" w:space="0" w:color="auto"/>
            <w:left w:val="none" w:sz="0" w:space="0" w:color="auto"/>
            <w:bottom w:val="none" w:sz="0" w:space="0" w:color="auto"/>
            <w:right w:val="none" w:sz="0" w:space="0" w:color="auto"/>
          </w:divBdr>
        </w:div>
        <w:div w:id="1035809946">
          <w:marLeft w:val="0"/>
          <w:marRight w:val="0"/>
          <w:marTop w:val="0"/>
          <w:marBottom w:val="0"/>
          <w:divBdr>
            <w:top w:val="none" w:sz="0" w:space="0" w:color="auto"/>
            <w:left w:val="none" w:sz="0" w:space="0" w:color="auto"/>
            <w:bottom w:val="none" w:sz="0" w:space="0" w:color="auto"/>
            <w:right w:val="none" w:sz="0" w:space="0" w:color="auto"/>
          </w:divBdr>
        </w:div>
        <w:div w:id="2099254267">
          <w:marLeft w:val="0"/>
          <w:marRight w:val="0"/>
          <w:marTop w:val="0"/>
          <w:marBottom w:val="0"/>
          <w:divBdr>
            <w:top w:val="none" w:sz="0" w:space="0" w:color="auto"/>
            <w:left w:val="none" w:sz="0" w:space="0" w:color="auto"/>
            <w:bottom w:val="none" w:sz="0" w:space="0" w:color="auto"/>
            <w:right w:val="none" w:sz="0" w:space="0" w:color="auto"/>
          </w:divBdr>
        </w:div>
        <w:div w:id="210314054">
          <w:marLeft w:val="0"/>
          <w:marRight w:val="0"/>
          <w:marTop w:val="0"/>
          <w:marBottom w:val="0"/>
          <w:divBdr>
            <w:top w:val="none" w:sz="0" w:space="0" w:color="auto"/>
            <w:left w:val="none" w:sz="0" w:space="0" w:color="auto"/>
            <w:bottom w:val="none" w:sz="0" w:space="0" w:color="auto"/>
            <w:right w:val="none" w:sz="0" w:space="0" w:color="auto"/>
          </w:divBdr>
        </w:div>
        <w:div w:id="1373574472">
          <w:marLeft w:val="0"/>
          <w:marRight w:val="0"/>
          <w:marTop w:val="0"/>
          <w:marBottom w:val="0"/>
          <w:divBdr>
            <w:top w:val="none" w:sz="0" w:space="0" w:color="auto"/>
            <w:left w:val="none" w:sz="0" w:space="0" w:color="auto"/>
            <w:bottom w:val="none" w:sz="0" w:space="0" w:color="auto"/>
            <w:right w:val="none" w:sz="0" w:space="0" w:color="auto"/>
          </w:divBdr>
        </w:div>
        <w:div w:id="1778060972">
          <w:marLeft w:val="0"/>
          <w:marRight w:val="0"/>
          <w:marTop w:val="0"/>
          <w:marBottom w:val="0"/>
          <w:divBdr>
            <w:top w:val="none" w:sz="0" w:space="0" w:color="auto"/>
            <w:left w:val="none" w:sz="0" w:space="0" w:color="auto"/>
            <w:bottom w:val="none" w:sz="0" w:space="0" w:color="auto"/>
            <w:right w:val="none" w:sz="0" w:space="0" w:color="auto"/>
          </w:divBdr>
        </w:div>
        <w:div w:id="1800024380">
          <w:marLeft w:val="0"/>
          <w:marRight w:val="0"/>
          <w:marTop w:val="0"/>
          <w:marBottom w:val="0"/>
          <w:divBdr>
            <w:top w:val="none" w:sz="0" w:space="0" w:color="auto"/>
            <w:left w:val="none" w:sz="0" w:space="0" w:color="auto"/>
            <w:bottom w:val="none" w:sz="0" w:space="0" w:color="auto"/>
            <w:right w:val="none" w:sz="0" w:space="0" w:color="auto"/>
          </w:divBdr>
        </w:div>
        <w:div w:id="1808358116">
          <w:marLeft w:val="0"/>
          <w:marRight w:val="0"/>
          <w:marTop w:val="0"/>
          <w:marBottom w:val="0"/>
          <w:divBdr>
            <w:top w:val="none" w:sz="0" w:space="0" w:color="auto"/>
            <w:left w:val="none" w:sz="0" w:space="0" w:color="auto"/>
            <w:bottom w:val="none" w:sz="0" w:space="0" w:color="auto"/>
            <w:right w:val="none" w:sz="0" w:space="0" w:color="auto"/>
          </w:divBdr>
        </w:div>
        <w:div w:id="274752903">
          <w:marLeft w:val="0"/>
          <w:marRight w:val="0"/>
          <w:marTop w:val="0"/>
          <w:marBottom w:val="0"/>
          <w:divBdr>
            <w:top w:val="none" w:sz="0" w:space="0" w:color="auto"/>
            <w:left w:val="none" w:sz="0" w:space="0" w:color="auto"/>
            <w:bottom w:val="none" w:sz="0" w:space="0" w:color="auto"/>
            <w:right w:val="none" w:sz="0" w:space="0" w:color="auto"/>
          </w:divBdr>
        </w:div>
        <w:div w:id="12457568">
          <w:marLeft w:val="0"/>
          <w:marRight w:val="0"/>
          <w:marTop w:val="0"/>
          <w:marBottom w:val="0"/>
          <w:divBdr>
            <w:top w:val="none" w:sz="0" w:space="0" w:color="auto"/>
            <w:left w:val="none" w:sz="0" w:space="0" w:color="auto"/>
            <w:bottom w:val="none" w:sz="0" w:space="0" w:color="auto"/>
            <w:right w:val="none" w:sz="0" w:space="0" w:color="auto"/>
          </w:divBdr>
        </w:div>
        <w:div w:id="1903834933">
          <w:marLeft w:val="0"/>
          <w:marRight w:val="0"/>
          <w:marTop w:val="0"/>
          <w:marBottom w:val="0"/>
          <w:divBdr>
            <w:top w:val="none" w:sz="0" w:space="0" w:color="auto"/>
            <w:left w:val="none" w:sz="0" w:space="0" w:color="auto"/>
            <w:bottom w:val="none" w:sz="0" w:space="0" w:color="auto"/>
            <w:right w:val="none" w:sz="0" w:space="0" w:color="auto"/>
          </w:divBdr>
        </w:div>
        <w:div w:id="127867373">
          <w:marLeft w:val="0"/>
          <w:marRight w:val="0"/>
          <w:marTop w:val="0"/>
          <w:marBottom w:val="0"/>
          <w:divBdr>
            <w:top w:val="none" w:sz="0" w:space="0" w:color="auto"/>
            <w:left w:val="none" w:sz="0" w:space="0" w:color="auto"/>
            <w:bottom w:val="none" w:sz="0" w:space="0" w:color="auto"/>
            <w:right w:val="none" w:sz="0" w:space="0" w:color="auto"/>
          </w:divBdr>
        </w:div>
        <w:div w:id="947204285">
          <w:marLeft w:val="0"/>
          <w:marRight w:val="0"/>
          <w:marTop w:val="0"/>
          <w:marBottom w:val="0"/>
          <w:divBdr>
            <w:top w:val="none" w:sz="0" w:space="0" w:color="auto"/>
            <w:left w:val="none" w:sz="0" w:space="0" w:color="auto"/>
            <w:bottom w:val="none" w:sz="0" w:space="0" w:color="auto"/>
            <w:right w:val="none" w:sz="0" w:space="0" w:color="auto"/>
          </w:divBdr>
        </w:div>
        <w:div w:id="1538201968">
          <w:marLeft w:val="0"/>
          <w:marRight w:val="0"/>
          <w:marTop w:val="0"/>
          <w:marBottom w:val="0"/>
          <w:divBdr>
            <w:top w:val="none" w:sz="0" w:space="0" w:color="auto"/>
            <w:left w:val="none" w:sz="0" w:space="0" w:color="auto"/>
            <w:bottom w:val="none" w:sz="0" w:space="0" w:color="auto"/>
            <w:right w:val="none" w:sz="0" w:space="0" w:color="auto"/>
          </w:divBdr>
        </w:div>
        <w:div w:id="1532262934">
          <w:marLeft w:val="0"/>
          <w:marRight w:val="0"/>
          <w:marTop w:val="0"/>
          <w:marBottom w:val="0"/>
          <w:divBdr>
            <w:top w:val="none" w:sz="0" w:space="0" w:color="auto"/>
            <w:left w:val="none" w:sz="0" w:space="0" w:color="auto"/>
            <w:bottom w:val="none" w:sz="0" w:space="0" w:color="auto"/>
            <w:right w:val="none" w:sz="0" w:space="0" w:color="auto"/>
          </w:divBdr>
        </w:div>
        <w:div w:id="985162164">
          <w:marLeft w:val="0"/>
          <w:marRight w:val="0"/>
          <w:marTop w:val="0"/>
          <w:marBottom w:val="0"/>
          <w:divBdr>
            <w:top w:val="none" w:sz="0" w:space="0" w:color="auto"/>
            <w:left w:val="none" w:sz="0" w:space="0" w:color="auto"/>
            <w:bottom w:val="none" w:sz="0" w:space="0" w:color="auto"/>
            <w:right w:val="none" w:sz="0" w:space="0" w:color="auto"/>
          </w:divBdr>
        </w:div>
        <w:div w:id="1617298773">
          <w:marLeft w:val="0"/>
          <w:marRight w:val="0"/>
          <w:marTop w:val="0"/>
          <w:marBottom w:val="0"/>
          <w:divBdr>
            <w:top w:val="none" w:sz="0" w:space="0" w:color="auto"/>
            <w:left w:val="none" w:sz="0" w:space="0" w:color="auto"/>
            <w:bottom w:val="none" w:sz="0" w:space="0" w:color="auto"/>
            <w:right w:val="none" w:sz="0" w:space="0" w:color="auto"/>
          </w:divBdr>
        </w:div>
        <w:div w:id="504706872">
          <w:marLeft w:val="0"/>
          <w:marRight w:val="0"/>
          <w:marTop w:val="0"/>
          <w:marBottom w:val="0"/>
          <w:divBdr>
            <w:top w:val="none" w:sz="0" w:space="0" w:color="auto"/>
            <w:left w:val="none" w:sz="0" w:space="0" w:color="auto"/>
            <w:bottom w:val="none" w:sz="0" w:space="0" w:color="auto"/>
            <w:right w:val="none" w:sz="0" w:space="0" w:color="auto"/>
          </w:divBdr>
        </w:div>
        <w:div w:id="1784881605">
          <w:marLeft w:val="0"/>
          <w:marRight w:val="0"/>
          <w:marTop w:val="0"/>
          <w:marBottom w:val="0"/>
          <w:divBdr>
            <w:top w:val="none" w:sz="0" w:space="0" w:color="auto"/>
            <w:left w:val="none" w:sz="0" w:space="0" w:color="auto"/>
            <w:bottom w:val="none" w:sz="0" w:space="0" w:color="auto"/>
            <w:right w:val="none" w:sz="0" w:space="0" w:color="auto"/>
          </w:divBdr>
        </w:div>
        <w:div w:id="505364309">
          <w:marLeft w:val="0"/>
          <w:marRight w:val="0"/>
          <w:marTop w:val="0"/>
          <w:marBottom w:val="0"/>
          <w:divBdr>
            <w:top w:val="none" w:sz="0" w:space="0" w:color="auto"/>
            <w:left w:val="none" w:sz="0" w:space="0" w:color="auto"/>
            <w:bottom w:val="none" w:sz="0" w:space="0" w:color="auto"/>
            <w:right w:val="none" w:sz="0" w:space="0" w:color="auto"/>
          </w:divBdr>
        </w:div>
        <w:div w:id="962153014">
          <w:marLeft w:val="0"/>
          <w:marRight w:val="0"/>
          <w:marTop w:val="0"/>
          <w:marBottom w:val="0"/>
          <w:divBdr>
            <w:top w:val="none" w:sz="0" w:space="0" w:color="auto"/>
            <w:left w:val="none" w:sz="0" w:space="0" w:color="auto"/>
            <w:bottom w:val="none" w:sz="0" w:space="0" w:color="auto"/>
            <w:right w:val="none" w:sz="0" w:space="0" w:color="auto"/>
          </w:divBdr>
        </w:div>
        <w:div w:id="284971781">
          <w:marLeft w:val="0"/>
          <w:marRight w:val="0"/>
          <w:marTop w:val="0"/>
          <w:marBottom w:val="0"/>
          <w:divBdr>
            <w:top w:val="none" w:sz="0" w:space="0" w:color="auto"/>
            <w:left w:val="none" w:sz="0" w:space="0" w:color="auto"/>
            <w:bottom w:val="none" w:sz="0" w:space="0" w:color="auto"/>
            <w:right w:val="none" w:sz="0" w:space="0" w:color="auto"/>
          </w:divBdr>
        </w:div>
        <w:div w:id="168257759">
          <w:marLeft w:val="0"/>
          <w:marRight w:val="0"/>
          <w:marTop w:val="0"/>
          <w:marBottom w:val="0"/>
          <w:divBdr>
            <w:top w:val="none" w:sz="0" w:space="0" w:color="auto"/>
            <w:left w:val="none" w:sz="0" w:space="0" w:color="auto"/>
            <w:bottom w:val="none" w:sz="0" w:space="0" w:color="auto"/>
            <w:right w:val="none" w:sz="0" w:space="0" w:color="auto"/>
          </w:divBdr>
        </w:div>
        <w:div w:id="1294482720">
          <w:marLeft w:val="0"/>
          <w:marRight w:val="0"/>
          <w:marTop w:val="0"/>
          <w:marBottom w:val="0"/>
          <w:divBdr>
            <w:top w:val="none" w:sz="0" w:space="0" w:color="auto"/>
            <w:left w:val="none" w:sz="0" w:space="0" w:color="auto"/>
            <w:bottom w:val="none" w:sz="0" w:space="0" w:color="auto"/>
            <w:right w:val="none" w:sz="0" w:space="0" w:color="auto"/>
          </w:divBdr>
        </w:div>
        <w:div w:id="426925260">
          <w:marLeft w:val="0"/>
          <w:marRight w:val="0"/>
          <w:marTop w:val="0"/>
          <w:marBottom w:val="0"/>
          <w:divBdr>
            <w:top w:val="none" w:sz="0" w:space="0" w:color="auto"/>
            <w:left w:val="none" w:sz="0" w:space="0" w:color="auto"/>
            <w:bottom w:val="none" w:sz="0" w:space="0" w:color="auto"/>
            <w:right w:val="none" w:sz="0" w:space="0" w:color="auto"/>
          </w:divBdr>
        </w:div>
        <w:div w:id="887882472">
          <w:marLeft w:val="0"/>
          <w:marRight w:val="0"/>
          <w:marTop w:val="0"/>
          <w:marBottom w:val="0"/>
          <w:divBdr>
            <w:top w:val="none" w:sz="0" w:space="0" w:color="auto"/>
            <w:left w:val="none" w:sz="0" w:space="0" w:color="auto"/>
            <w:bottom w:val="none" w:sz="0" w:space="0" w:color="auto"/>
            <w:right w:val="none" w:sz="0" w:space="0" w:color="auto"/>
          </w:divBdr>
        </w:div>
        <w:div w:id="343942210">
          <w:marLeft w:val="0"/>
          <w:marRight w:val="0"/>
          <w:marTop w:val="0"/>
          <w:marBottom w:val="0"/>
          <w:divBdr>
            <w:top w:val="none" w:sz="0" w:space="0" w:color="auto"/>
            <w:left w:val="none" w:sz="0" w:space="0" w:color="auto"/>
            <w:bottom w:val="none" w:sz="0" w:space="0" w:color="auto"/>
            <w:right w:val="none" w:sz="0" w:space="0" w:color="auto"/>
          </w:divBdr>
        </w:div>
        <w:div w:id="333654805">
          <w:marLeft w:val="0"/>
          <w:marRight w:val="0"/>
          <w:marTop w:val="0"/>
          <w:marBottom w:val="0"/>
          <w:divBdr>
            <w:top w:val="none" w:sz="0" w:space="0" w:color="auto"/>
            <w:left w:val="none" w:sz="0" w:space="0" w:color="auto"/>
            <w:bottom w:val="none" w:sz="0" w:space="0" w:color="auto"/>
            <w:right w:val="none" w:sz="0" w:space="0" w:color="auto"/>
          </w:divBdr>
        </w:div>
        <w:div w:id="1604412135">
          <w:marLeft w:val="0"/>
          <w:marRight w:val="0"/>
          <w:marTop w:val="0"/>
          <w:marBottom w:val="0"/>
          <w:divBdr>
            <w:top w:val="none" w:sz="0" w:space="0" w:color="auto"/>
            <w:left w:val="none" w:sz="0" w:space="0" w:color="auto"/>
            <w:bottom w:val="none" w:sz="0" w:space="0" w:color="auto"/>
            <w:right w:val="none" w:sz="0" w:space="0" w:color="auto"/>
          </w:divBdr>
        </w:div>
        <w:div w:id="1337079779">
          <w:marLeft w:val="0"/>
          <w:marRight w:val="0"/>
          <w:marTop w:val="0"/>
          <w:marBottom w:val="0"/>
          <w:divBdr>
            <w:top w:val="none" w:sz="0" w:space="0" w:color="auto"/>
            <w:left w:val="none" w:sz="0" w:space="0" w:color="auto"/>
            <w:bottom w:val="none" w:sz="0" w:space="0" w:color="auto"/>
            <w:right w:val="none" w:sz="0" w:space="0" w:color="auto"/>
          </w:divBdr>
        </w:div>
        <w:div w:id="119762749">
          <w:marLeft w:val="0"/>
          <w:marRight w:val="0"/>
          <w:marTop w:val="0"/>
          <w:marBottom w:val="0"/>
          <w:divBdr>
            <w:top w:val="none" w:sz="0" w:space="0" w:color="auto"/>
            <w:left w:val="none" w:sz="0" w:space="0" w:color="auto"/>
            <w:bottom w:val="none" w:sz="0" w:space="0" w:color="auto"/>
            <w:right w:val="none" w:sz="0" w:space="0" w:color="auto"/>
          </w:divBdr>
        </w:div>
        <w:div w:id="823199162">
          <w:marLeft w:val="0"/>
          <w:marRight w:val="0"/>
          <w:marTop w:val="0"/>
          <w:marBottom w:val="0"/>
          <w:divBdr>
            <w:top w:val="none" w:sz="0" w:space="0" w:color="auto"/>
            <w:left w:val="none" w:sz="0" w:space="0" w:color="auto"/>
            <w:bottom w:val="none" w:sz="0" w:space="0" w:color="auto"/>
            <w:right w:val="none" w:sz="0" w:space="0" w:color="auto"/>
          </w:divBdr>
        </w:div>
        <w:div w:id="1229271302">
          <w:marLeft w:val="0"/>
          <w:marRight w:val="0"/>
          <w:marTop w:val="0"/>
          <w:marBottom w:val="0"/>
          <w:divBdr>
            <w:top w:val="none" w:sz="0" w:space="0" w:color="auto"/>
            <w:left w:val="none" w:sz="0" w:space="0" w:color="auto"/>
            <w:bottom w:val="none" w:sz="0" w:space="0" w:color="auto"/>
            <w:right w:val="none" w:sz="0" w:space="0" w:color="auto"/>
          </w:divBdr>
        </w:div>
        <w:div w:id="1268545326">
          <w:marLeft w:val="0"/>
          <w:marRight w:val="0"/>
          <w:marTop w:val="0"/>
          <w:marBottom w:val="0"/>
          <w:divBdr>
            <w:top w:val="none" w:sz="0" w:space="0" w:color="auto"/>
            <w:left w:val="none" w:sz="0" w:space="0" w:color="auto"/>
            <w:bottom w:val="none" w:sz="0" w:space="0" w:color="auto"/>
            <w:right w:val="none" w:sz="0" w:space="0" w:color="auto"/>
          </w:divBdr>
        </w:div>
        <w:div w:id="1411000985">
          <w:marLeft w:val="0"/>
          <w:marRight w:val="0"/>
          <w:marTop w:val="0"/>
          <w:marBottom w:val="0"/>
          <w:divBdr>
            <w:top w:val="none" w:sz="0" w:space="0" w:color="auto"/>
            <w:left w:val="none" w:sz="0" w:space="0" w:color="auto"/>
            <w:bottom w:val="none" w:sz="0" w:space="0" w:color="auto"/>
            <w:right w:val="none" w:sz="0" w:space="0" w:color="auto"/>
          </w:divBdr>
        </w:div>
        <w:div w:id="1086076255">
          <w:marLeft w:val="0"/>
          <w:marRight w:val="0"/>
          <w:marTop w:val="0"/>
          <w:marBottom w:val="0"/>
          <w:divBdr>
            <w:top w:val="none" w:sz="0" w:space="0" w:color="auto"/>
            <w:left w:val="none" w:sz="0" w:space="0" w:color="auto"/>
            <w:bottom w:val="none" w:sz="0" w:space="0" w:color="auto"/>
            <w:right w:val="none" w:sz="0" w:space="0" w:color="auto"/>
          </w:divBdr>
        </w:div>
        <w:div w:id="630477017">
          <w:marLeft w:val="0"/>
          <w:marRight w:val="0"/>
          <w:marTop w:val="0"/>
          <w:marBottom w:val="0"/>
          <w:divBdr>
            <w:top w:val="none" w:sz="0" w:space="0" w:color="auto"/>
            <w:left w:val="none" w:sz="0" w:space="0" w:color="auto"/>
            <w:bottom w:val="none" w:sz="0" w:space="0" w:color="auto"/>
            <w:right w:val="none" w:sz="0" w:space="0" w:color="auto"/>
          </w:divBdr>
        </w:div>
      </w:divsChild>
    </w:div>
    <w:div w:id="1083919522">
      <w:bodyDiv w:val="1"/>
      <w:marLeft w:val="0"/>
      <w:marRight w:val="0"/>
      <w:marTop w:val="0"/>
      <w:marBottom w:val="0"/>
      <w:divBdr>
        <w:top w:val="none" w:sz="0" w:space="0" w:color="auto"/>
        <w:left w:val="none" w:sz="0" w:space="0" w:color="auto"/>
        <w:bottom w:val="none" w:sz="0" w:space="0" w:color="auto"/>
        <w:right w:val="none" w:sz="0" w:space="0" w:color="auto"/>
      </w:divBdr>
    </w:div>
    <w:div w:id="1084496874">
      <w:bodyDiv w:val="1"/>
      <w:marLeft w:val="0"/>
      <w:marRight w:val="0"/>
      <w:marTop w:val="0"/>
      <w:marBottom w:val="0"/>
      <w:divBdr>
        <w:top w:val="none" w:sz="0" w:space="0" w:color="auto"/>
        <w:left w:val="none" w:sz="0" w:space="0" w:color="auto"/>
        <w:bottom w:val="none" w:sz="0" w:space="0" w:color="auto"/>
        <w:right w:val="none" w:sz="0" w:space="0" w:color="auto"/>
      </w:divBdr>
    </w:div>
    <w:div w:id="1084571330">
      <w:bodyDiv w:val="1"/>
      <w:marLeft w:val="0"/>
      <w:marRight w:val="0"/>
      <w:marTop w:val="0"/>
      <w:marBottom w:val="0"/>
      <w:divBdr>
        <w:top w:val="none" w:sz="0" w:space="0" w:color="auto"/>
        <w:left w:val="none" w:sz="0" w:space="0" w:color="auto"/>
        <w:bottom w:val="none" w:sz="0" w:space="0" w:color="auto"/>
        <w:right w:val="none" w:sz="0" w:space="0" w:color="auto"/>
      </w:divBdr>
    </w:div>
    <w:div w:id="108457178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876162">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193765">
      <w:bodyDiv w:val="1"/>
      <w:marLeft w:val="0"/>
      <w:marRight w:val="0"/>
      <w:marTop w:val="0"/>
      <w:marBottom w:val="0"/>
      <w:divBdr>
        <w:top w:val="none" w:sz="0" w:space="0" w:color="auto"/>
        <w:left w:val="none" w:sz="0" w:space="0" w:color="auto"/>
        <w:bottom w:val="none" w:sz="0" w:space="0" w:color="auto"/>
        <w:right w:val="none" w:sz="0" w:space="0" w:color="auto"/>
      </w:divBdr>
    </w:div>
    <w:div w:id="1086539943">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87386019">
      <w:bodyDiv w:val="1"/>
      <w:marLeft w:val="0"/>
      <w:marRight w:val="0"/>
      <w:marTop w:val="0"/>
      <w:marBottom w:val="0"/>
      <w:divBdr>
        <w:top w:val="none" w:sz="0" w:space="0" w:color="auto"/>
        <w:left w:val="none" w:sz="0" w:space="0" w:color="auto"/>
        <w:bottom w:val="none" w:sz="0" w:space="0" w:color="auto"/>
        <w:right w:val="none" w:sz="0" w:space="0" w:color="auto"/>
      </w:divBdr>
    </w:div>
    <w:div w:id="1087926834">
      <w:bodyDiv w:val="1"/>
      <w:marLeft w:val="0"/>
      <w:marRight w:val="0"/>
      <w:marTop w:val="0"/>
      <w:marBottom w:val="0"/>
      <w:divBdr>
        <w:top w:val="none" w:sz="0" w:space="0" w:color="auto"/>
        <w:left w:val="none" w:sz="0" w:space="0" w:color="auto"/>
        <w:bottom w:val="none" w:sz="0" w:space="0" w:color="auto"/>
        <w:right w:val="none" w:sz="0" w:space="0" w:color="auto"/>
      </w:divBdr>
      <w:divsChild>
        <w:div w:id="238252670">
          <w:marLeft w:val="0"/>
          <w:marRight w:val="0"/>
          <w:marTop w:val="0"/>
          <w:marBottom w:val="0"/>
          <w:divBdr>
            <w:top w:val="none" w:sz="0" w:space="0" w:color="auto"/>
            <w:left w:val="none" w:sz="0" w:space="0" w:color="auto"/>
            <w:bottom w:val="none" w:sz="0" w:space="0" w:color="auto"/>
            <w:right w:val="none" w:sz="0" w:space="0" w:color="auto"/>
          </w:divBdr>
        </w:div>
        <w:div w:id="2104379654">
          <w:marLeft w:val="0"/>
          <w:marRight w:val="0"/>
          <w:marTop w:val="0"/>
          <w:marBottom w:val="0"/>
          <w:divBdr>
            <w:top w:val="none" w:sz="0" w:space="0" w:color="auto"/>
            <w:left w:val="none" w:sz="0" w:space="0" w:color="auto"/>
            <w:bottom w:val="none" w:sz="0" w:space="0" w:color="auto"/>
            <w:right w:val="none" w:sz="0" w:space="0" w:color="auto"/>
          </w:divBdr>
        </w:div>
        <w:div w:id="261183159">
          <w:marLeft w:val="0"/>
          <w:marRight w:val="0"/>
          <w:marTop w:val="0"/>
          <w:marBottom w:val="0"/>
          <w:divBdr>
            <w:top w:val="none" w:sz="0" w:space="0" w:color="auto"/>
            <w:left w:val="none" w:sz="0" w:space="0" w:color="auto"/>
            <w:bottom w:val="none" w:sz="0" w:space="0" w:color="auto"/>
            <w:right w:val="none" w:sz="0" w:space="0" w:color="auto"/>
          </w:divBdr>
        </w:div>
        <w:div w:id="1233858248">
          <w:marLeft w:val="0"/>
          <w:marRight w:val="0"/>
          <w:marTop w:val="0"/>
          <w:marBottom w:val="0"/>
          <w:divBdr>
            <w:top w:val="none" w:sz="0" w:space="0" w:color="auto"/>
            <w:left w:val="none" w:sz="0" w:space="0" w:color="auto"/>
            <w:bottom w:val="none" w:sz="0" w:space="0" w:color="auto"/>
            <w:right w:val="none" w:sz="0" w:space="0" w:color="auto"/>
          </w:divBdr>
        </w:div>
        <w:div w:id="847644049">
          <w:marLeft w:val="0"/>
          <w:marRight w:val="0"/>
          <w:marTop w:val="0"/>
          <w:marBottom w:val="0"/>
          <w:divBdr>
            <w:top w:val="none" w:sz="0" w:space="0" w:color="auto"/>
            <w:left w:val="none" w:sz="0" w:space="0" w:color="auto"/>
            <w:bottom w:val="none" w:sz="0" w:space="0" w:color="auto"/>
            <w:right w:val="none" w:sz="0" w:space="0" w:color="auto"/>
          </w:divBdr>
        </w:div>
        <w:div w:id="117453158">
          <w:marLeft w:val="0"/>
          <w:marRight w:val="0"/>
          <w:marTop w:val="0"/>
          <w:marBottom w:val="0"/>
          <w:divBdr>
            <w:top w:val="none" w:sz="0" w:space="0" w:color="auto"/>
            <w:left w:val="none" w:sz="0" w:space="0" w:color="auto"/>
            <w:bottom w:val="none" w:sz="0" w:space="0" w:color="auto"/>
            <w:right w:val="none" w:sz="0" w:space="0" w:color="auto"/>
          </w:divBdr>
        </w:div>
        <w:div w:id="911542422">
          <w:marLeft w:val="0"/>
          <w:marRight w:val="0"/>
          <w:marTop w:val="0"/>
          <w:marBottom w:val="0"/>
          <w:divBdr>
            <w:top w:val="none" w:sz="0" w:space="0" w:color="auto"/>
            <w:left w:val="none" w:sz="0" w:space="0" w:color="auto"/>
            <w:bottom w:val="none" w:sz="0" w:space="0" w:color="auto"/>
            <w:right w:val="none" w:sz="0" w:space="0" w:color="auto"/>
          </w:divBdr>
        </w:div>
        <w:div w:id="1875657571">
          <w:marLeft w:val="0"/>
          <w:marRight w:val="0"/>
          <w:marTop w:val="0"/>
          <w:marBottom w:val="0"/>
          <w:divBdr>
            <w:top w:val="none" w:sz="0" w:space="0" w:color="auto"/>
            <w:left w:val="none" w:sz="0" w:space="0" w:color="auto"/>
            <w:bottom w:val="none" w:sz="0" w:space="0" w:color="auto"/>
            <w:right w:val="none" w:sz="0" w:space="0" w:color="auto"/>
          </w:divBdr>
        </w:div>
        <w:div w:id="1443573286">
          <w:marLeft w:val="0"/>
          <w:marRight w:val="0"/>
          <w:marTop w:val="0"/>
          <w:marBottom w:val="0"/>
          <w:divBdr>
            <w:top w:val="none" w:sz="0" w:space="0" w:color="auto"/>
            <w:left w:val="none" w:sz="0" w:space="0" w:color="auto"/>
            <w:bottom w:val="none" w:sz="0" w:space="0" w:color="auto"/>
            <w:right w:val="none" w:sz="0" w:space="0" w:color="auto"/>
          </w:divBdr>
        </w:div>
        <w:div w:id="12195999">
          <w:marLeft w:val="0"/>
          <w:marRight w:val="0"/>
          <w:marTop w:val="0"/>
          <w:marBottom w:val="0"/>
          <w:divBdr>
            <w:top w:val="none" w:sz="0" w:space="0" w:color="auto"/>
            <w:left w:val="none" w:sz="0" w:space="0" w:color="auto"/>
            <w:bottom w:val="none" w:sz="0" w:space="0" w:color="auto"/>
            <w:right w:val="none" w:sz="0" w:space="0" w:color="auto"/>
          </w:divBdr>
        </w:div>
        <w:div w:id="767384352">
          <w:marLeft w:val="0"/>
          <w:marRight w:val="0"/>
          <w:marTop w:val="0"/>
          <w:marBottom w:val="0"/>
          <w:divBdr>
            <w:top w:val="none" w:sz="0" w:space="0" w:color="auto"/>
            <w:left w:val="none" w:sz="0" w:space="0" w:color="auto"/>
            <w:bottom w:val="none" w:sz="0" w:space="0" w:color="auto"/>
            <w:right w:val="none" w:sz="0" w:space="0" w:color="auto"/>
          </w:divBdr>
        </w:div>
        <w:div w:id="180511907">
          <w:marLeft w:val="0"/>
          <w:marRight w:val="0"/>
          <w:marTop w:val="0"/>
          <w:marBottom w:val="0"/>
          <w:divBdr>
            <w:top w:val="none" w:sz="0" w:space="0" w:color="auto"/>
            <w:left w:val="none" w:sz="0" w:space="0" w:color="auto"/>
            <w:bottom w:val="none" w:sz="0" w:space="0" w:color="auto"/>
            <w:right w:val="none" w:sz="0" w:space="0" w:color="auto"/>
          </w:divBdr>
        </w:div>
        <w:div w:id="1727489399">
          <w:marLeft w:val="0"/>
          <w:marRight w:val="0"/>
          <w:marTop w:val="0"/>
          <w:marBottom w:val="0"/>
          <w:divBdr>
            <w:top w:val="none" w:sz="0" w:space="0" w:color="auto"/>
            <w:left w:val="none" w:sz="0" w:space="0" w:color="auto"/>
            <w:bottom w:val="none" w:sz="0" w:space="0" w:color="auto"/>
            <w:right w:val="none" w:sz="0" w:space="0" w:color="auto"/>
          </w:divBdr>
        </w:div>
        <w:div w:id="758790539">
          <w:marLeft w:val="0"/>
          <w:marRight w:val="0"/>
          <w:marTop w:val="0"/>
          <w:marBottom w:val="0"/>
          <w:divBdr>
            <w:top w:val="none" w:sz="0" w:space="0" w:color="auto"/>
            <w:left w:val="none" w:sz="0" w:space="0" w:color="auto"/>
            <w:bottom w:val="none" w:sz="0" w:space="0" w:color="auto"/>
            <w:right w:val="none" w:sz="0" w:space="0" w:color="auto"/>
          </w:divBdr>
        </w:div>
        <w:div w:id="677736051">
          <w:marLeft w:val="0"/>
          <w:marRight w:val="0"/>
          <w:marTop w:val="0"/>
          <w:marBottom w:val="0"/>
          <w:divBdr>
            <w:top w:val="none" w:sz="0" w:space="0" w:color="auto"/>
            <w:left w:val="none" w:sz="0" w:space="0" w:color="auto"/>
            <w:bottom w:val="none" w:sz="0" w:space="0" w:color="auto"/>
            <w:right w:val="none" w:sz="0" w:space="0" w:color="auto"/>
          </w:divBdr>
        </w:div>
        <w:div w:id="1241329927">
          <w:marLeft w:val="0"/>
          <w:marRight w:val="0"/>
          <w:marTop w:val="0"/>
          <w:marBottom w:val="0"/>
          <w:divBdr>
            <w:top w:val="none" w:sz="0" w:space="0" w:color="auto"/>
            <w:left w:val="none" w:sz="0" w:space="0" w:color="auto"/>
            <w:bottom w:val="none" w:sz="0" w:space="0" w:color="auto"/>
            <w:right w:val="none" w:sz="0" w:space="0" w:color="auto"/>
          </w:divBdr>
        </w:div>
        <w:div w:id="1733500349">
          <w:marLeft w:val="0"/>
          <w:marRight w:val="0"/>
          <w:marTop w:val="0"/>
          <w:marBottom w:val="0"/>
          <w:divBdr>
            <w:top w:val="none" w:sz="0" w:space="0" w:color="auto"/>
            <w:left w:val="none" w:sz="0" w:space="0" w:color="auto"/>
            <w:bottom w:val="none" w:sz="0" w:space="0" w:color="auto"/>
            <w:right w:val="none" w:sz="0" w:space="0" w:color="auto"/>
          </w:divBdr>
        </w:div>
        <w:div w:id="2097901132">
          <w:marLeft w:val="0"/>
          <w:marRight w:val="0"/>
          <w:marTop w:val="0"/>
          <w:marBottom w:val="0"/>
          <w:divBdr>
            <w:top w:val="none" w:sz="0" w:space="0" w:color="auto"/>
            <w:left w:val="none" w:sz="0" w:space="0" w:color="auto"/>
            <w:bottom w:val="none" w:sz="0" w:space="0" w:color="auto"/>
            <w:right w:val="none" w:sz="0" w:space="0" w:color="auto"/>
          </w:divBdr>
        </w:div>
        <w:div w:id="182213698">
          <w:marLeft w:val="0"/>
          <w:marRight w:val="0"/>
          <w:marTop w:val="0"/>
          <w:marBottom w:val="0"/>
          <w:divBdr>
            <w:top w:val="none" w:sz="0" w:space="0" w:color="auto"/>
            <w:left w:val="none" w:sz="0" w:space="0" w:color="auto"/>
            <w:bottom w:val="none" w:sz="0" w:space="0" w:color="auto"/>
            <w:right w:val="none" w:sz="0" w:space="0" w:color="auto"/>
          </w:divBdr>
        </w:div>
        <w:div w:id="2126535716">
          <w:marLeft w:val="0"/>
          <w:marRight w:val="0"/>
          <w:marTop w:val="0"/>
          <w:marBottom w:val="0"/>
          <w:divBdr>
            <w:top w:val="none" w:sz="0" w:space="0" w:color="auto"/>
            <w:left w:val="none" w:sz="0" w:space="0" w:color="auto"/>
            <w:bottom w:val="none" w:sz="0" w:space="0" w:color="auto"/>
            <w:right w:val="none" w:sz="0" w:space="0" w:color="auto"/>
          </w:divBdr>
        </w:div>
        <w:div w:id="1999188141">
          <w:marLeft w:val="0"/>
          <w:marRight w:val="0"/>
          <w:marTop w:val="0"/>
          <w:marBottom w:val="0"/>
          <w:divBdr>
            <w:top w:val="none" w:sz="0" w:space="0" w:color="auto"/>
            <w:left w:val="none" w:sz="0" w:space="0" w:color="auto"/>
            <w:bottom w:val="none" w:sz="0" w:space="0" w:color="auto"/>
            <w:right w:val="none" w:sz="0" w:space="0" w:color="auto"/>
          </w:divBdr>
        </w:div>
        <w:div w:id="15153569">
          <w:marLeft w:val="0"/>
          <w:marRight w:val="0"/>
          <w:marTop w:val="0"/>
          <w:marBottom w:val="0"/>
          <w:divBdr>
            <w:top w:val="none" w:sz="0" w:space="0" w:color="auto"/>
            <w:left w:val="none" w:sz="0" w:space="0" w:color="auto"/>
            <w:bottom w:val="none" w:sz="0" w:space="0" w:color="auto"/>
            <w:right w:val="none" w:sz="0" w:space="0" w:color="auto"/>
          </w:divBdr>
        </w:div>
        <w:div w:id="1993558043">
          <w:marLeft w:val="0"/>
          <w:marRight w:val="0"/>
          <w:marTop w:val="0"/>
          <w:marBottom w:val="0"/>
          <w:divBdr>
            <w:top w:val="none" w:sz="0" w:space="0" w:color="auto"/>
            <w:left w:val="none" w:sz="0" w:space="0" w:color="auto"/>
            <w:bottom w:val="none" w:sz="0" w:space="0" w:color="auto"/>
            <w:right w:val="none" w:sz="0" w:space="0" w:color="auto"/>
          </w:divBdr>
        </w:div>
        <w:div w:id="1389644721">
          <w:marLeft w:val="0"/>
          <w:marRight w:val="0"/>
          <w:marTop w:val="0"/>
          <w:marBottom w:val="0"/>
          <w:divBdr>
            <w:top w:val="none" w:sz="0" w:space="0" w:color="auto"/>
            <w:left w:val="none" w:sz="0" w:space="0" w:color="auto"/>
            <w:bottom w:val="none" w:sz="0" w:space="0" w:color="auto"/>
            <w:right w:val="none" w:sz="0" w:space="0" w:color="auto"/>
          </w:divBdr>
        </w:div>
        <w:div w:id="1770154399">
          <w:marLeft w:val="0"/>
          <w:marRight w:val="0"/>
          <w:marTop w:val="0"/>
          <w:marBottom w:val="0"/>
          <w:divBdr>
            <w:top w:val="none" w:sz="0" w:space="0" w:color="auto"/>
            <w:left w:val="none" w:sz="0" w:space="0" w:color="auto"/>
            <w:bottom w:val="none" w:sz="0" w:space="0" w:color="auto"/>
            <w:right w:val="none" w:sz="0" w:space="0" w:color="auto"/>
          </w:divBdr>
        </w:div>
        <w:div w:id="522060828">
          <w:marLeft w:val="0"/>
          <w:marRight w:val="0"/>
          <w:marTop w:val="0"/>
          <w:marBottom w:val="0"/>
          <w:divBdr>
            <w:top w:val="none" w:sz="0" w:space="0" w:color="auto"/>
            <w:left w:val="none" w:sz="0" w:space="0" w:color="auto"/>
            <w:bottom w:val="none" w:sz="0" w:space="0" w:color="auto"/>
            <w:right w:val="none" w:sz="0" w:space="0" w:color="auto"/>
          </w:divBdr>
        </w:div>
        <w:div w:id="496118533">
          <w:marLeft w:val="0"/>
          <w:marRight w:val="0"/>
          <w:marTop w:val="0"/>
          <w:marBottom w:val="0"/>
          <w:divBdr>
            <w:top w:val="none" w:sz="0" w:space="0" w:color="auto"/>
            <w:left w:val="none" w:sz="0" w:space="0" w:color="auto"/>
            <w:bottom w:val="none" w:sz="0" w:space="0" w:color="auto"/>
            <w:right w:val="none" w:sz="0" w:space="0" w:color="auto"/>
          </w:divBdr>
        </w:div>
        <w:div w:id="2086760932">
          <w:marLeft w:val="0"/>
          <w:marRight w:val="0"/>
          <w:marTop w:val="0"/>
          <w:marBottom w:val="0"/>
          <w:divBdr>
            <w:top w:val="none" w:sz="0" w:space="0" w:color="auto"/>
            <w:left w:val="none" w:sz="0" w:space="0" w:color="auto"/>
            <w:bottom w:val="none" w:sz="0" w:space="0" w:color="auto"/>
            <w:right w:val="none" w:sz="0" w:space="0" w:color="auto"/>
          </w:divBdr>
        </w:div>
        <w:div w:id="1774207725">
          <w:marLeft w:val="0"/>
          <w:marRight w:val="0"/>
          <w:marTop w:val="0"/>
          <w:marBottom w:val="0"/>
          <w:divBdr>
            <w:top w:val="none" w:sz="0" w:space="0" w:color="auto"/>
            <w:left w:val="none" w:sz="0" w:space="0" w:color="auto"/>
            <w:bottom w:val="none" w:sz="0" w:space="0" w:color="auto"/>
            <w:right w:val="none" w:sz="0" w:space="0" w:color="auto"/>
          </w:divBdr>
        </w:div>
        <w:div w:id="203448905">
          <w:marLeft w:val="0"/>
          <w:marRight w:val="0"/>
          <w:marTop w:val="0"/>
          <w:marBottom w:val="0"/>
          <w:divBdr>
            <w:top w:val="none" w:sz="0" w:space="0" w:color="auto"/>
            <w:left w:val="none" w:sz="0" w:space="0" w:color="auto"/>
            <w:bottom w:val="none" w:sz="0" w:space="0" w:color="auto"/>
            <w:right w:val="none" w:sz="0" w:space="0" w:color="auto"/>
          </w:divBdr>
        </w:div>
        <w:div w:id="813108017">
          <w:marLeft w:val="0"/>
          <w:marRight w:val="0"/>
          <w:marTop w:val="0"/>
          <w:marBottom w:val="0"/>
          <w:divBdr>
            <w:top w:val="none" w:sz="0" w:space="0" w:color="auto"/>
            <w:left w:val="none" w:sz="0" w:space="0" w:color="auto"/>
            <w:bottom w:val="none" w:sz="0" w:space="0" w:color="auto"/>
            <w:right w:val="none" w:sz="0" w:space="0" w:color="auto"/>
          </w:divBdr>
        </w:div>
        <w:div w:id="1431510917">
          <w:marLeft w:val="0"/>
          <w:marRight w:val="0"/>
          <w:marTop w:val="0"/>
          <w:marBottom w:val="0"/>
          <w:divBdr>
            <w:top w:val="none" w:sz="0" w:space="0" w:color="auto"/>
            <w:left w:val="none" w:sz="0" w:space="0" w:color="auto"/>
            <w:bottom w:val="none" w:sz="0" w:space="0" w:color="auto"/>
            <w:right w:val="none" w:sz="0" w:space="0" w:color="auto"/>
          </w:divBdr>
        </w:div>
        <w:div w:id="877662466">
          <w:marLeft w:val="0"/>
          <w:marRight w:val="0"/>
          <w:marTop w:val="0"/>
          <w:marBottom w:val="0"/>
          <w:divBdr>
            <w:top w:val="none" w:sz="0" w:space="0" w:color="auto"/>
            <w:left w:val="none" w:sz="0" w:space="0" w:color="auto"/>
            <w:bottom w:val="none" w:sz="0" w:space="0" w:color="auto"/>
            <w:right w:val="none" w:sz="0" w:space="0" w:color="auto"/>
          </w:divBdr>
        </w:div>
        <w:div w:id="1998534813">
          <w:marLeft w:val="0"/>
          <w:marRight w:val="0"/>
          <w:marTop w:val="0"/>
          <w:marBottom w:val="0"/>
          <w:divBdr>
            <w:top w:val="none" w:sz="0" w:space="0" w:color="auto"/>
            <w:left w:val="none" w:sz="0" w:space="0" w:color="auto"/>
            <w:bottom w:val="none" w:sz="0" w:space="0" w:color="auto"/>
            <w:right w:val="none" w:sz="0" w:space="0" w:color="auto"/>
          </w:divBdr>
        </w:div>
        <w:div w:id="52823756">
          <w:marLeft w:val="0"/>
          <w:marRight w:val="0"/>
          <w:marTop w:val="0"/>
          <w:marBottom w:val="0"/>
          <w:divBdr>
            <w:top w:val="none" w:sz="0" w:space="0" w:color="auto"/>
            <w:left w:val="none" w:sz="0" w:space="0" w:color="auto"/>
            <w:bottom w:val="none" w:sz="0" w:space="0" w:color="auto"/>
            <w:right w:val="none" w:sz="0" w:space="0" w:color="auto"/>
          </w:divBdr>
        </w:div>
        <w:div w:id="1517578343">
          <w:marLeft w:val="0"/>
          <w:marRight w:val="0"/>
          <w:marTop w:val="0"/>
          <w:marBottom w:val="0"/>
          <w:divBdr>
            <w:top w:val="none" w:sz="0" w:space="0" w:color="auto"/>
            <w:left w:val="none" w:sz="0" w:space="0" w:color="auto"/>
            <w:bottom w:val="none" w:sz="0" w:space="0" w:color="auto"/>
            <w:right w:val="none" w:sz="0" w:space="0" w:color="auto"/>
          </w:divBdr>
        </w:div>
        <w:div w:id="1727071765">
          <w:marLeft w:val="0"/>
          <w:marRight w:val="0"/>
          <w:marTop w:val="0"/>
          <w:marBottom w:val="0"/>
          <w:divBdr>
            <w:top w:val="none" w:sz="0" w:space="0" w:color="auto"/>
            <w:left w:val="none" w:sz="0" w:space="0" w:color="auto"/>
            <w:bottom w:val="none" w:sz="0" w:space="0" w:color="auto"/>
            <w:right w:val="none" w:sz="0" w:space="0" w:color="auto"/>
          </w:divBdr>
        </w:div>
        <w:div w:id="1335842302">
          <w:marLeft w:val="0"/>
          <w:marRight w:val="0"/>
          <w:marTop w:val="0"/>
          <w:marBottom w:val="0"/>
          <w:divBdr>
            <w:top w:val="none" w:sz="0" w:space="0" w:color="auto"/>
            <w:left w:val="none" w:sz="0" w:space="0" w:color="auto"/>
            <w:bottom w:val="none" w:sz="0" w:space="0" w:color="auto"/>
            <w:right w:val="none" w:sz="0" w:space="0" w:color="auto"/>
          </w:divBdr>
        </w:div>
        <w:div w:id="64570926">
          <w:marLeft w:val="0"/>
          <w:marRight w:val="0"/>
          <w:marTop w:val="0"/>
          <w:marBottom w:val="0"/>
          <w:divBdr>
            <w:top w:val="none" w:sz="0" w:space="0" w:color="auto"/>
            <w:left w:val="none" w:sz="0" w:space="0" w:color="auto"/>
            <w:bottom w:val="none" w:sz="0" w:space="0" w:color="auto"/>
            <w:right w:val="none" w:sz="0" w:space="0" w:color="auto"/>
          </w:divBdr>
        </w:div>
        <w:div w:id="1976252388">
          <w:marLeft w:val="0"/>
          <w:marRight w:val="0"/>
          <w:marTop w:val="0"/>
          <w:marBottom w:val="0"/>
          <w:divBdr>
            <w:top w:val="none" w:sz="0" w:space="0" w:color="auto"/>
            <w:left w:val="none" w:sz="0" w:space="0" w:color="auto"/>
            <w:bottom w:val="none" w:sz="0" w:space="0" w:color="auto"/>
            <w:right w:val="none" w:sz="0" w:space="0" w:color="auto"/>
          </w:divBdr>
        </w:div>
        <w:div w:id="1363705630">
          <w:marLeft w:val="0"/>
          <w:marRight w:val="0"/>
          <w:marTop w:val="0"/>
          <w:marBottom w:val="0"/>
          <w:divBdr>
            <w:top w:val="none" w:sz="0" w:space="0" w:color="auto"/>
            <w:left w:val="none" w:sz="0" w:space="0" w:color="auto"/>
            <w:bottom w:val="none" w:sz="0" w:space="0" w:color="auto"/>
            <w:right w:val="none" w:sz="0" w:space="0" w:color="auto"/>
          </w:divBdr>
        </w:div>
        <w:div w:id="1272203098">
          <w:marLeft w:val="0"/>
          <w:marRight w:val="0"/>
          <w:marTop w:val="0"/>
          <w:marBottom w:val="0"/>
          <w:divBdr>
            <w:top w:val="none" w:sz="0" w:space="0" w:color="auto"/>
            <w:left w:val="none" w:sz="0" w:space="0" w:color="auto"/>
            <w:bottom w:val="none" w:sz="0" w:space="0" w:color="auto"/>
            <w:right w:val="none" w:sz="0" w:space="0" w:color="auto"/>
          </w:divBdr>
        </w:div>
        <w:div w:id="1968462916">
          <w:marLeft w:val="0"/>
          <w:marRight w:val="0"/>
          <w:marTop w:val="0"/>
          <w:marBottom w:val="0"/>
          <w:divBdr>
            <w:top w:val="none" w:sz="0" w:space="0" w:color="auto"/>
            <w:left w:val="none" w:sz="0" w:space="0" w:color="auto"/>
            <w:bottom w:val="none" w:sz="0" w:space="0" w:color="auto"/>
            <w:right w:val="none" w:sz="0" w:space="0" w:color="auto"/>
          </w:divBdr>
        </w:div>
        <w:div w:id="1129711814">
          <w:marLeft w:val="0"/>
          <w:marRight w:val="0"/>
          <w:marTop w:val="0"/>
          <w:marBottom w:val="0"/>
          <w:divBdr>
            <w:top w:val="none" w:sz="0" w:space="0" w:color="auto"/>
            <w:left w:val="none" w:sz="0" w:space="0" w:color="auto"/>
            <w:bottom w:val="none" w:sz="0" w:space="0" w:color="auto"/>
            <w:right w:val="none" w:sz="0" w:space="0" w:color="auto"/>
          </w:divBdr>
        </w:div>
        <w:div w:id="447511103">
          <w:marLeft w:val="0"/>
          <w:marRight w:val="0"/>
          <w:marTop w:val="0"/>
          <w:marBottom w:val="0"/>
          <w:divBdr>
            <w:top w:val="none" w:sz="0" w:space="0" w:color="auto"/>
            <w:left w:val="none" w:sz="0" w:space="0" w:color="auto"/>
            <w:bottom w:val="none" w:sz="0" w:space="0" w:color="auto"/>
            <w:right w:val="none" w:sz="0" w:space="0" w:color="auto"/>
          </w:divBdr>
        </w:div>
        <w:div w:id="2104184431">
          <w:marLeft w:val="0"/>
          <w:marRight w:val="0"/>
          <w:marTop w:val="0"/>
          <w:marBottom w:val="0"/>
          <w:divBdr>
            <w:top w:val="none" w:sz="0" w:space="0" w:color="auto"/>
            <w:left w:val="none" w:sz="0" w:space="0" w:color="auto"/>
            <w:bottom w:val="none" w:sz="0" w:space="0" w:color="auto"/>
            <w:right w:val="none" w:sz="0" w:space="0" w:color="auto"/>
          </w:divBdr>
        </w:div>
        <w:div w:id="401948629">
          <w:marLeft w:val="0"/>
          <w:marRight w:val="0"/>
          <w:marTop w:val="0"/>
          <w:marBottom w:val="0"/>
          <w:divBdr>
            <w:top w:val="none" w:sz="0" w:space="0" w:color="auto"/>
            <w:left w:val="none" w:sz="0" w:space="0" w:color="auto"/>
            <w:bottom w:val="none" w:sz="0" w:space="0" w:color="auto"/>
            <w:right w:val="none" w:sz="0" w:space="0" w:color="auto"/>
          </w:divBdr>
        </w:div>
        <w:div w:id="2042591256">
          <w:marLeft w:val="0"/>
          <w:marRight w:val="0"/>
          <w:marTop w:val="0"/>
          <w:marBottom w:val="0"/>
          <w:divBdr>
            <w:top w:val="none" w:sz="0" w:space="0" w:color="auto"/>
            <w:left w:val="none" w:sz="0" w:space="0" w:color="auto"/>
            <w:bottom w:val="none" w:sz="0" w:space="0" w:color="auto"/>
            <w:right w:val="none" w:sz="0" w:space="0" w:color="auto"/>
          </w:divBdr>
        </w:div>
        <w:div w:id="1825583651">
          <w:marLeft w:val="0"/>
          <w:marRight w:val="0"/>
          <w:marTop w:val="0"/>
          <w:marBottom w:val="0"/>
          <w:divBdr>
            <w:top w:val="none" w:sz="0" w:space="0" w:color="auto"/>
            <w:left w:val="none" w:sz="0" w:space="0" w:color="auto"/>
            <w:bottom w:val="none" w:sz="0" w:space="0" w:color="auto"/>
            <w:right w:val="none" w:sz="0" w:space="0" w:color="auto"/>
          </w:divBdr>
        </w:div>
        <w:div w:id="2069453614">
          <w:marLeft w:val="0"/>
          <w:marRight w:val="0"/>
          <w:marTop w:val="0"/>
          <w:marBottom w:val="0"/>
          <w:divBdr>
            <w:top w:val="none" w:sz="0" w:space="0" w:color="auto"/>
            <w:left w:val="none" w:sz="0" w:space="0" w:color="auto"/>
            <w:bottom w:val="none" w:sz="0" w:space="0" w:color="auto"/>
            <w:right w:val="none" w:sz="0" w:space="0" w:color="auto"/>
          </w:divBdr>
        </w:div>
        <w:div w:id="239566392">
          <w:marLeft w:val="0"/>
          <w:marRight w:val="0"/>
          <w:marTop w:val="0"/>
          <w:marBottom w:val="0"/>
          <w:divBdr>
            <w:top w:val="none" w:sz="0" w:space="0" w:color="auto"/>
            <w:left w:val="none" w:sz="0" w:space="0" w:color="auto"/>
            <w:bottom w:val="none" w:sz="0" w:space="0" w:color="auto"/>
            <w:right w:val="none" w:sz="0" w:space="0" w:color="auto"/>
          </w:divBdr>
        </w:div>
        <w:div w:id="1662808233">
          <w:marLeft w:val="0"/>
          <w:marRight w:val="0"/>
          <w:marTop w:val="0"/>
          <w:marBottom w:val="0"/>
          <w:divBdr>
            <w:top w:val="none" w:sz="0" w:space="0" w:color="auto"/>
            <w:left w:val="none" w:sz="0" w:space="0" w:color="auto"/>
            <w:bottom w:val="none" w:sz="0" w:space="0" w:color="auto"/>
            <w:right w:val="none" w:sz="0" w:space="0" w:color="auto"/>
          </w:divBdr>
        </w:div>
        <w:div w:id="972517045">
          <w:marLeft w:val="0"/>
          <w:marRight w:val="0"/>
          <w:marTop w:val="0"/>
          <w:marBottom w:val="0"/>
          <w:divBdr>
            <w:top w:val="none" w:sz="0" w:space="0" w:color="auto"/>
            <w:left w:val="none" w:sz="0" w:space="0" w:color="auto"/>
            <w:bottom w:val="none" w:sz="0" w:space="0" w:color="auto"/>
            <w:right w:val="none" w:sz="0" w:space="0" w:color="auto"/>
          </w:divBdr>
        </w:div>
        <w:div w:id="1230267778">
          <w:marLeft w:val="0"/>
          <w:marRight w:val="0"/>
          <w:marTop w:val="0"/>
          <w:marBottom w:val="0"/>
          <w:divBdr>
            <w:top w:val="none" w:sz="0" w:space="0" w:color="auto"/>
            <w:left w:val="none" w:sz="0" w:space="0" w:color="auto"/>
            <w:bottom w:val="none" w:sz="0" w:space="0" w:color="auto"/>
            <w:right w:val="none" w:sz="0" w:space="0" w:color="auto"/>
          </w:divBdr>
        </w:div>
        <w:div w:id="1406803362">
          <w:marLeft w:val="0"/>
          <w:marRight w:val="0"/>
          <w:marTop w:val="0"/>
          <w:marBottom w:val="0"/>
          <w:divBdr>
            <w:top w:val="none" w:sz="0" w:space="0" w:color="auto"/>
            <w:left w:val="none" w:sz="0" w:space="0" w:color="auto"/>
            <w:bottom w:val="none" w:sz="0" w:space="0" w:color="auto"/>
            <w:right w:val="none" w:sz="0" w:space="0" w:color="auto"/>
          </w:divBdr>
        </w:div>
        <w:div w:id="1524444108">
          <w:marLeft w:val="0"/>
          <w:marRight w:val="0"/>
          <w:marTop w:val="0"/>
          <w:marBottom w:val="0"/>
          <w:divBdr>
            <w:top w:val="none" w:sz="0" w:space="0" w:color="auto"/>
            <w:left w:val="none" w:sz="0" w:space="0" w:color="auto"/>
            <w:bottom w:val="none" w:sz="0" w:space="0" w:color="auto"/>
            <w:right w:val="none" w:sz="0" w:space="0" w:color="auto"/>
          </w:divBdr>
        </w:div>
        <w:div w:id="971714570">
          <w:marLeft w:val="0"/>
          <w:marRight w:val="0"/>
          <w:marTop w:val="0"/>
          <w:marBottom w:val="0"/>
          <w:divBdr>
            <w:top w:val="none" w:sz="0" w:space="0" w:color="auto"/>
            <w:left w:val="none" w:sz="0" w:space="0" w:color="auto"/>
            <w:bottom w:val="none" w:sz="0" w:space="0" w:color="auto"/>
            <w:right w:val="none" w:sz="0" w:space="0" w:color="auto"/>
          </w:divBdr>
        </w:div>
        <w:div w:id="56056348">
          <w:marLeft w:val="0"/>
          <w:marRight w:val="0"/>
          <w:marTop w:val="0"/>
          <w:marBottom w:val="0"/>
          <w:divBdr>
            <w:top w:val="none" w:sz="0" w:space="0" w:color="auto"/>
            <w:left w:val="none" w:sz="0" w:space="0" w:color="auto"/>
            <w:bottom w:val="none" w:sz="0" w:space="0" w:color="auto"/>
            <w:right w:val="none" w:sz="0" w:space="0" w:color="auto"/>
          </w:divBdr>
        </w:div>
        <w:div w:id="301616789">
          <w:marLeft w:val="0"/>
          <w:marRight w:val="0"/>
          <w:marTop w:val="0"/>
          <w:marBottom w:val="0"/>
          <w:divBdr>
            <w:top w:val="none" w:sz="0" w:space="0" w:color="auto"/>
            <w:left w:val="none" w:sz="0" w:space="0" w:color="auto"/>
            <w:bottom w:val="none" w:sz="0" w:space="0" w:color="auto"/>
            <w:right w:val="none" w:sz="0" w:space="0" w:color="auto"/>
          </w:divBdr>
        </w:div>
        <w:div w:id="1500074633">
          <w:marLeft w:val="0"/>
          <w:marRight w:val="0"/>
          <w:marTop w:val="0"/>
          <w:marBottom w:val="0"/>
          <w:divBdr>
            <w:top w:val="none" w:sz="0" w:space="0" w:color="auto"/>
            <w:left w:val="none" w:sz="0" w:space="0" w:color="auto"/>
            <w:bottom w:val="none" w:sz="0" w:space="0" w:color="auto"/>
            <w:right w:val="none" w:sz="0" w:space="0" w:color="auto"/>
          </w:divBdr>
        </w:div>
        <w:div w:id="1718313506">
          <w:marLeft w:val="0"/>
          <w:marRight w:val="0"/>
          <w:marTop w:val="0"/>
          <w:marBottom w:val="0"/>
          <w:divBdr>
            <w:top w:val="none" w:sz="0" w:space="0" w:color="auto"/>
            <w:left w:val="none" w:sz="0" w:space="0" w:color="auto"/>
            <w:bottom w:val="none" w:sz="0" w:space="0" w:color="auto"/>
            <w:right w:val="none" w:sz="0" w:space="0" w:color="auto"/>
          </w:divBdr>
        </w:div>
        <w:div w:id="1282570600">
          <w:marLeft w:val="0"/>
          <w:marRight w:val="0"/>
          <w:marTop w:val="0"/>
          <w:marBottom w:val="0"/>
          <w:divBdr>
            <w:top w:val="none" w:sz="0" w:space="0" w:color="auto"/>
            <w:left w:val="none" w:sz="0" w:space="0" w:color="auto"/>
            <w:bottom w:val="none" w:sz="0" w:space="0" w:color="auto"/>
            <w:right w:val="none" w:sz="0" w:space="0" w:color="auto"/>
          </w:divBdr>
        </w:div>
        <w:div w:id="1171872495">
          <w:marLeft w:val="0"/>
          <w:marRight w:val="0"/>
          <w:marTop w:val="0"/>
          <w:marBottom w:val="0"/>
          <w:divBdr>
            <w:top w:val="none" w:sz="0" w:space="0" w:color="auto"/>
            <w:left w:val="none" w:sz="0" w:space="0" w:color="auto"/>
            <w:bottom w:val="none" w:sz="0" w:space="0" w:color="auto"/>
            <w:right w:val="none" w:sz="0" w:space="0" w:color="auto"/>
          </w:divBdr>
        </w:div>
        <w:div w:id="880172579">
          <w:marLeft w:val="0"/>
          <w:marRight w:val="0"/>
          <w:marTop w:val="0"/>
          <w:marBottom w:val="0"/>
          <w:divBdr>
            <w:top w:val="none" w:sz="0" w:space="0" w:color="auto"/>
            <w:left w:val="none" w:sz="0" w:space="0" w:color="auto"/>
            <w:bottom w:val="none" w:sz="0" w:space="0" w:color="auto"/>
            <w:right w:val="none" w:sz="0" w:space="0" w:color="auto"/>
          </w:divBdr>
        </w:div>
        <w:div w:id="229973007">
          <w:marLeft w:val="0"/>
          <w:marRight w:val="0"/>
          <w:marTop w:val="0"/>
          <w:marBottom w:val="0"/>
          <w:divBdr>
            <w:top w:val="none" w:sz="0" w:space="0" w:color="auto"/>
            <w:left w:val="none" w:sz="0" w:space="0" w:color="auto"/>
            <w:bottom w:val="none" w:sz="0" w:space="0" w:color="auto"/>
            <w:right w:val="none" w:sz="0" w:space="0" w:color="auto"/>
          </w:divBdr>
        </w:div>
        <w:div w:id="173110767">
          <w:marLeft w:val="0"/>
          <w:marRight w:val="0"/>
          <w:marTop w:val="0"/>
          <w:marBottom w:val="0"/>
          <w:divBdr>
            <w:top w:val="none" w:sz="0" w:space="0" w:color="auto"/>
            <w:left w:val="none" w:sz="0" w:space="0" w:color="auto"/>
            <w:bottom w:val="none" w:sz="0" w:space="0" w:color="auto"/>
            <w:right w:val="none" w:sz="0" w:space="0" w:color="auto"/>
          </w:divBdr>
        </w:div>
        <w:div w:id="2132280043">
          <w:marLeft w:val="0"/>
          <w:marRight w:val="0"/>
          <w:marTop w:val="0"/>
          <w:marBottom w:val="0"/>
          <w:divBdr>
            <w:top w:val="none" w:sz="0" w:space="0" w:color="auto"/>
            <w:left w:val="none" w:sz="0" w:space="0" w:color="auto"/>
            <w:bottom w:val="none" w:sz="0" w:space="0" w:color="auto"/>
            <w:right w:val="none" w:sz="0" w:space="0" w:color="auto"/>
          </w:divBdr>
        </w:div>
        <w:div w:id="2007974732">
          <w:marLeft w:val="0"/>
          <w:marRight w:val="0"/>
          <w:marTop w:val="0"/>
          <w:marBottom w:val="0"/>
          <w:divBdr>
            <w:top w:val="none" w:sz="0" w:space="0" w:color="auto"/>
            <w:left w:val="none" w:sz="0" w:space="0" w:color="auto"/>
            <w:bottom w:val="none" w:sz="0" w:space="0" w:color="auto"/>
            <w:right w:val="none" w:sz="0" w:space="0" w:color="auto"/>
          </w:divBdr>
        </w:div>
        <w:div w:id="1499689939">
          <w:marLeft w:val="0"/>
          <w:marRight w:val="0"/>
          <w:marTop w:val="0"/>
          <w:marBottom w:val="0"/>
          <w:divBdr>
            <w:top w:val="none" w:sz="0" w:space="0" w:color="auto"/>
            <w:left w:val="none" w:sz="0" w:space="0" w:color="auto"/>
            <w:bottom w:val="none" w:sz="0" w:space="0" w:color="auto"/>
            <w:right w:val="none" w:sz="0" w:space="0" w:color="auto"/>
          </w:divBdr>
        </w:div>
        <w:div w:id="463742232">
          <w:marLeft w:val="0"/>
          <w:marRight w:val="0"/>
          <w:marTop w:val="0"/>
          <w:marBottom w:val="0"/>
          <w:divBdr>
            <w:top w:val="none" w:sz="0" w:space="0" w:color="auto"/>
            <w:left w:val="none" w:sz="0" w:space="0" w:color="auto"/>
            <w:bottom w:val="none" w:sz="0" w:space="0" w:color="auto"/>
            <w:right w:val="none" w:sz="0" w:space="0" w:color="auto"/>
          </w:divBdr>
        </w:div>
        <w:div w:id="535704244">
          <w:marLeft w:val="0"/>
          <w:marRight w:val="0"/>
          <w:marTop w:val="0"/>
          <w:marBottom w:val="0"/>
          <w:divBdr>
            <w:top w:val="none" w:sz="0" w:space="0" w:color="auto"/>
            <w:left w:val="none" w:sz="0" w:space="0" w:color="auto"/>
            <w:bottom w:val="none" w:sz="0" w:space="0" w:color="auto"/>
            <w:right w:val="none" w:sz="0" w:space="0" w:color="auto"/>
          </w:divBdr>
        </w:div>
        <w:div w:id="949629725">
          <w:marLeft w:val="0"/>
          <w:marRight w:val="0"/>
          <w:marTop w:val="0"/>
          <w:marBottom w:val="0"/>
          <w:divBdr>
            <w:top w:val="none" w:sz="0" w:space="0" w:color="auto"/>
            <w:left w:val="none" w:sz="0" w:space="0" w:color="auto"/>
            <w:bottom w:val="none" w:sz="0" w:space="0" w:color="auto"/>
            <w:right w:val="none" w:sz="0" w:space="0" w:color="auto"/>
          </w:divBdr>
        </w:div>
        <w:div w:id="144703651">
          <w:marLeft w:val="0"/>
          <w:marRight w:val="0"/>
          <w:marTop w:val="0"/>
          <w:marBottom w:val="0"/>
          <w:divBdr>
            <w:top w:val="none" w:sz="0" w:space="0" w:color="auto"/>
            <w:left w:val="none" w:sz="0" w:space="0" w:color="auto"/>
            <w:bottom w:val="none" w:sz="0" w:space="0" w:color="auto"/>
            <w:right w:val="none" w:sz="0" w:space="0" w:color="auto"/>
          </w:divBdr>
        </w:div>
        <w:div w:id="1870995271">
          <w:marLeft w:val="0"/>
          <w:marRight w:val="0"/>
          <w:marTop w:val="0"/>
          <w:marBottom w:val="0"/>
          <w:divBdr>
            <w:top w:val="none" w:sz="0" w:space="0" w:color="auto"/>
            <w:left w:val="none" w:sz="0" w:space="0" w:color="auto"/>
            <w:bottom w:val="none" w:sz="0" w:space="0" w:color="auto"/>
            <w:right w:val="none" w:sz="0" w:space="0" w:color="auto"/>
          </w:divBdr>
        </w:div>
        <w:div w:id="1958177737">
          <w:marLeft w:val="0"/>
          <w:marRight w:val="0"/>
          <w:marTop w:val="0"/>
          <w:marBottom w:val="0"/>
          <w:divBdr>
            <w:top w:val="none" w:sz="0" w:space="0" w:color="auto"/>
            <w:left w:val="none" w:sz="0" w:space="0" w:color="auto"/>
            <w:bottom w:val="none" w:sz="0" w:space="0" w:color="auto"/>
            <w:right w:val="none" w:sz="0" w:space="0" w:color="auto"/>
          </w:divBdr>
        </w:div>
        <w:div w:id="447817529">
          <w:marLeft w:val="0"/>
          <w:marRight w:val="0"/>
          <w:marTop w:val="0"/>
          <w:marBottom w:val="0"/>
          <w:divBdr>
            <w:top w:val="none" w:sz="0" w:space="0" w:color="auto"/>
            <w:left w:val="none" w:sz="0" w:space="0" w:color="auto"/>
            <w:bottom w:val="none" w:sz="0" w:space="0" w:color="auto"/>
            <w:right w:val="none" w:sz="0" w:space="0" w:color="auto"/>
          </w:divBdr>
        </w:div>
        <w:div w:id="988750481">
          <w:marLeft w:val="0"/>
          <w:marRight w:val="0"/>
          <w:marTop w:val="0"/>
          <w:marBottom w:val="0"/>
          <w:divBdr>
            <w:top w:val="none" w:sz="0" w:space="0" w:color="auto"/>
            <w:left w:val="none" w:sz="0" w:space="0" w:color="auto"/>
            <w:bottom w:val="none" w:sz="0" w:space="0" w:color="auto"/>
            <w:right w:val="none" w:sz="0" w:space="0" w:color="auto"/>
          </w:divBdr>
        </w:div>
        <w:div w:id="944119469">
          <w:marLeft w:val="0"/>
          <w:marRight w:val="0"/>
          <w:marTop w:val="0"/>
          <w:marBottom w:val="0"/>
          <w:divBdr>
            <w:top w:val="none" w:sz="0" w:space="0" w:color="auto"/>
            <w:left w:val="none" w:sz="0" w:space="0" w:color="auto"/>
            <w:bottom w:val="none" w:sz="0" w:space="0" w:color="auto"/>
            <w:right w:val="none" w:sz="0" w:space="0" w:color="auto"/>
          </w:divBdr>
        </w:div>
        <w:div w:id="1799833709">
          <w:marLeft w:val="0"/>
          <w:marRight w:val="0"/>
          <w:marTop w:val="0"/>
          <w:marBottom w:val="0"/>
          <w:divBdr>
            <w:top w:val="none" w:sz="0" w:space="0" w:color="auto"/>
            <w:left w:val="none" w:sz="0" w:space="0" w:color="auto"/>
            <w:bottom w:val="none" w:sz="0" w:space="0" w:color="auto"/>
            <w:right w:val="none" w:sz="0" w:space="0" w:color="auto"/>
          </w:divBdr>
        </w:div>
        <w:div w:id="712728160">
          <w:marLeft w:val="0"/>
          <w:marRight w:val="0"/>
          <w:marTop w:val="0"/>
          <w:marBottom w:val="0"/>
          <w:divBdr>
            <w:top w:val="none" w:sz="0" w:space="0" w:color="auto"/>
            <w:left w:val="none" w:sz="0" w:space="0" w:color="auto"/>
            <w:bottom w:val="none" w:sz="0" w:space="0" w:color="auto"/>
            <w:right w:val="none" w:sz="0" w:space="0" w:color="auto"/>
          </w:divBdr>
        </w:div>
        <w:div w:id="509829642">
          <w:marLeft w:val="0"/>
          <w:marRight w:val="0"/>
          <w:marTop w:val="0"/>
          <w:marBottom w:val="0"/>
          <w:divBdr>
            <w:top w:val="none" w:sz="0" w:space="0" w:color="auto"/>
            <w:left w:val="none" w:sz="0" w:space="0" w:color="auto"/>
            <w:bottom w:val="none" w:sz="0" w:space="0" w:color="auto"/>
            <w:right w:val="none" w:sz="0" w:space="0" w:color="auto"/>
          </w:divBdr>
        </w:div>
        <w:div w:id="1255943627">
          <w:marLeft w:val="0"/>
          <w:marRight w:val="0"/>
          <w:marTop w:val="0"/>
          <w:marBottom w:val="0"/>
          <w:divBdr>
            <w:top w:val="none" w:sz="0" w:space="0" w:color="auto"/>
            <w:left w:val="none" w:sz="0" w:space="0" w:color="auto"/>
            <w:bottom w:val="none" w:sz="0" w:space="0" w:color="auto"/>
            <w:right w:val="none" w:sz="0" w:space="0" w:color="auto"/>
          </w:divBdr>
        </w:div>
        <w:div w:id="1820222102">
          <w:marLeft w:val="0"/>
          <w:marRight w:val="0"/>
          <w:marTop w:val="0"/>
          <w:marBottom w:val="0"/>
          <w:divBdr>
            <w:top w:val="none" w:sz="0" w:space="0" w:color="auto"/>
            <w:left w:val="none" w:sz="0" w:space="0" w:color="auto"/>
            <w:bottom w:val="none" w:sz="0" w:space="0" w:color="auto"/>
            <w:right w:val="none" w:sz="0" w:space="0" w:color="auto"/>
          </w:divBdr>
        </w:div>
        <w:div w:id="1279752875">
          <w:marLeft w:val="0"/>
          <w:marRight w:val="0"/>
          <w:marTop w:val="0"/>
          <w:marBottom w:val="0"/>
          <w:divBdr>
            <w:top w:val="none" w:sz="0" w:space="0" w:color="auto"/>
            <w:left w:val="none" w:sz="0" w:space="0" w:color="auto"/>
            <w:bottom w:val="none" w:sz="0" w:space="0" w:color="auto"/>
            <w:right w:val="none" w:sz="0" w:space="0" w:color="auto"/>
          </w:divBdr>
        </w:div>
        <w:div w:id="709695161">
          <w:marLeft w:val="0"/>
          <w:marRight w:val="0"/>
          <w:marTop w:val="0"/>
          <w:marBottom w:val="0"/>
          <w:divBdr>
            <w:top w:val="none" w:sz="0" w:space="0" w:color="auto"/>
            <w:left w:val="none" w:sz="0" w:space="0" w:color="auto"/>
            <w:bottom w:val="none" w:sz="0" w:space="0" w:color="auto"/>
            <w:right w:val="none" w:sz="0" w:space="0" w:color="auto"/>
          </w:divBdr>
        </w:div>
        <w:div w:id="1039009637">
          <w:marLeft w:val="0"/>
          <w:marRight w:val="0"/>
          <w:marTop w:val="0"/>
          <w:marBottom w:val="0"/>
          <w:divBdr>
            <w:top w:val="none" w:sz="0" w:space="0" w:color="auto"/>
            <w:left w:val="none" w:sz="0" w:space="0" w:color="auto"/>
            <w:bottom w:val="none" w:sz="0" w:space="0" w:color="auto"/>
            <w:right w:val="none" w:sz="0" w:space="0" w:color="auto"/>
          </w:divBdr>
        </w:div>
        <w:div w:id="865141285">
          <w:marLeft w:val="0"/>
          <w:marRight w:val="0"/>
          <w:marTop w:val="0"/>
          <w:marBottom w:val="0"/>
          <w:divBdr>
            <w:top w:val="none" w:sz="0" w:space="0" w:color="auto"/>
            <w:left w:val="none" w:sz="0" w:space="0" w:color="auto"/>
            <w:bottom w:val="none" w:sz="0" w:space="0" w:color="auto"/>
            <w:right w:val="none" w:sz="0" w:space="0" w:color="auto"/>
          </w:divBdr>
        </w:div>
      </w:divsChild>
    </w:div>
    <w:div w:id="1087967748">
      <w:bodyDiv w:val="1"/>
      <w:marLeft w:val="0"/>
      <w:marRight w:val="0"/>
      <w:marTop w:val="0"/>
      <w:marBottom w:val="0"/>
      <w:divBdr>
        <w:top w:val="none" w:sz="0" w:space="0" w:color="auto"/>
        <w:left w:val="none" w:sz="0" w:space="0" w:color="auto"/>
        <w:bottom w:val="none" w:sz="0" w:space="0" w:color="auto"/>
        <w:right w:val="none" w:sz="0" w:space="0" w:color="auto"/>
      </w:divBdr>
    </w:div>
    <w:div w:id="1088422252">
      <w:bodyDiv w:val="1"/>
      <w:marLeft w:val="0"/>
      <w:marRight w:val="0"/>
      <w:marTop w:val="0"/>
      <w:marBottom w:val="0"/>
      <w:divBdr>
        <w:top w:val="none" w:sz="0" w:space="0" w:color="auto"/>
        <w:left w:val="none" w:sz="0" w:space="0" w:color="auto"/>
        <w:bottom w:val="none" w:sz="0" w:space="0" w:color="auto"/>
        <w:right w:val="none" w:sz="0" w:space="0" w:color="auto"/>
      </w:divBdr>
    </w:div>
    <w:div w:id="1089738992">
      <w:bodyDiv w:val="1"/>
      <w:marLeft w:val="0"/>
      <w:marRight w:val="0"/>
      <w:marTop w:val="0"/>
      <w:marBottom w:val="0"/>
      <w:divBdr>
        <w:top w:val="none" w:sz="0" w:space="0" w:color="auto"/>
        <w:left w:val="none" w:sz="0" w:space="0" w:color="auto"/>
        <w:bottom w:val="none" w:sz="0" w:space="0" w:color="auto"/>
        <w:right w:val="none" w:sz="0" w:space="0" w:color="auto"/>
      </w:divBdr>
    </w:div>
    <w:div w:id="1090547800">
      <w:bodyDiv w:val="1"/>
      <w:marLeft w:val="0"/>
      <w:marRight w:val="0"/>
      <w:marTop w:val="0"/>
      <w:marBottom w:val="0"/>
      <w:divBdr>
        <w:top w:val="none" w:sz="0" w:space="0" w:color="auto"/>
        <w:left w:val="none" w:sz="0" w:space="0" w:color="auto"/>
        <w:bottom w:val="none" w:sz="0" w:space="0" w:color="auto"/>
        <w:right w:val="none" w:sz="0" w:space="0" w:color="auto"/>
      </w:divBdr>
    </w:div>
    <w:div w:id="1091008067">
      <w:bodyDiv w:val="1"/>
      <w:marLeft w:val="0"/>
      <w:marRight w:val="0"/>
      <w:marTop w:val="0"/>
      <w:marBottom w:val="0"/>
      <w:divBdr>
        <w:top w:val="none" w:sz="0" w:space="0" w:color="auto"/>
        <w:left w:val="none" w:sz="0" w:space="0" w:color="auto"/>
        <w:bottom w:val="none" w:sz="0" w:space="0" w:color="auto"/>
        <w:right w:val="none" w:sz="0" w:space="0" w:color="auto"/>
      </w:divBdr>
    </w:div>
    <w:div w:id="1091125025">
      <w:bodyDiv w:val="1"/>
      <w:marLeft w:val="0"/>
      <w:marRight w:val="0"/>
      <w:marTop w:val="0"/>
      <w:marBottom w:val="0"/>
      <w:divBdr>
        <w:top w:val="none" w:sz="0" w:space="0" w:color="auto"/>
        <w:left w:val="none" w:sz="0" w:space="0" w:color="auto"/>
        <w:bottom w:val="none" w:sz="0" w:space="0" w:color="auto"/>
        <w:right w:val="none" w:sz="0" w:space="0" w:color="auto"/>
      </w:divBdr>
    </w:div>
    <w:div w:id="1091195839">
      <w:bodyDiv w:val="1"/>
      <w:marLeft w:val="0"/>
      <w:marRight w:val="0"/>
      <w:marTop w:val="0"/>
      <w:marBottom w:val="0"/>
      <w:divBdr>
        <w:top w:val="none" w:sz="0" w:space="0" w:color="auto"/>
        <w:left w:val="none" w:sz="0" w:space="0" w:color="auto"/>
        <w:bottom w:val="none" w:sz="0" w:space="0" w:color="auto"/>
        <w:right w:val="none" w:sz="0" w:space="0" w:color="auto"/>
      </w:divBdr>
    </w:div>
    <w:div w:id="1091241281">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2892161">
      <w:bodyDiv w:val="1"/>
      <w:marLeft w:val="0"/>
      <w:marRight w:val="0"/>
      <w:marTop w:val="0"/>
      <w:marBottom w:val="0"/>
      <w:divBdr>
        <w:top w:val="none" w:sz="0" w:space="0" w:color="auto"/>
        <w:left w:val="none" w:sz="0" w:space="0" w:color="auto"/>
        <w:bottom w:val="none" w:sz="0" w:space="0" w:color="auto"/>
        <w:right w:val="none" w:sz="0" w:space="0" w:color="auto"/>
      </w:divBdr>
    </w:div>
    <w:div w:id="1092972748">
      <w:bodyDiv w:val="1"/>
      <w:marLeft w:val="0"/>
      <w:marRight w:val="0"/>
      <w:marTop w:val="0"/>
      <w:marBottom w:val="0"/>
      <w:divBdr>
        <w:top w:val="none" w:sz="0" w:space="0" w:color="auto"/>
        <w:left w:val="none" w:sz="0" w:space="0" w:color="auto"/>
        <w:bottom w:val="none" w:sz="0" w:space="0" w:color="auto"/>
        <w:right w:val="none" w:sz="0" w:space="0" w:color="auto"/>
      </w:divBdr>
    </w:div>
    <w:div w:id="1093166092">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64939">
      <w:bodyDiv w:val="1"/>
      <w:marLeft w:val="0"/>
      <w:marRight w:val="0"/>
      <w:marTop w:val="0"/>
      <w:marBottom w:val="0"/>
      <w:divBdr>
        <w:top w:val="none" w:sz="0" w:space="0" w:color="auto"/>
        <w:left w:val="none" w:sz="0" w:space="0" w:color="auto"/>
        <w:bottom w:val="none" w:sz="0" w:space="0" w:color="auto"/>
        <w:right w:val="none" w:sz="0" w:space="0" w:color="auto"/>
      </w:divBdr>
    </w:div>
    <w:div w:id="1093668045">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3817143">
      <w:bodyDiv w:val="1"/>
      <w:marLeft w:val="0"/>
      <w:marRight w:val="0"/>
      <w:marTop w:val="0"/>
      <w:marBottom w:val="0"/>
      <w:divBdr>
        <w:top w:val="none" w:sz="0" w:space="0" w:color="auto"/>
        <w:left w:val="none" w:sz="0" w:space="0" w:color="auto"/>
        <w:bottom w:val="none" w:sz="0" w:space="0" w:color="auto"/>
        <w:right w:val="none" w:sz="0" w:space="0" w:color="auto"/>
      </w:divBdr>
    </w:div>
    <w:div w:id="1094519566">
      <w:bodyDiv w:val="1"/>
      <w:marLeft w:val="0"/>
      <w:marRight w:val="0"/>
      <w:marTop w:val="0"/>
      <w:marBottom w:val="0"/>
      <w:divBdr>
        <w:top w:val="none" w:sz="0" w:space="0" w:color="auto"/>
        <w:left w:val="none" w:sz="0" w:space="0" w:color="auto"/>
        <w:bottom w:val="none" w:sz="0" w:space="0" w:color="auto"/>
        <w:right w:val="none" w:sz="0" w:space="0" w:color="auto"/>
      </w:divBdr>
    </w:div>
    <w:div w:id="1094597231">
      <w:bodyDiv w:val="1"/>
      <w:marLeft w:val="0"/>
      <w:marRight w:val="0"/>
      <w:marTop w:val="0"/>
      <w:marBottom w:val="0"/>
      <w:divBdr>
        <w:top w:val="none" w:sz="0" w:space="0" w:color="auto"/>
        <w:left w:val="none" w:sz="0" w:space="0" w:color="auto"/>
        <w:bottom w:val="none" w:sz="0" w:space="0" w:color="auto"/>
        <w:right w:val="none" w:sz="0" w:space="0" w:color="auto"/>
      </w:divBdr>
    </w:div>
    <w:div w:id="1094941701">
      <w:bodyDiv w:val="1"/>
      <w:marLeft w:val="0"/>
      <w:marRight w:val="0"/>
      <w:marTop w:val="0"/>
      <w:marBottom w:val="0"/>
      <w:divBdr>
        <w:top w:val="none" w:sz="0" w:space="0" w:color="auto"/>
        <w:left w:val="none" w:sz="0" w:space="0" w:color="auto"/>
        <w:bottom w:val="none" w:sz="0" w:space="0" w:color="auto"/>
        <w:right w:val="none" w:sz="0" w:space="0" w:color="auto"/>
      </w:divBdr>
    </w:div>
    <w:div w:id="1095174688">
      <w:bodyDiv w:val="1"/>
      <w:marLeft w:val="0"/>
      <w:marRight w:val="0"/>
      <w:marTop w:val="0"/>
      <w:marBottom w:val="0"/>
      <w:divBdr>
        <w:top w:val="none" w:sz="0" w:space="0" w:color="auto"/>
        <w:left w:val="none" w:sz="0" w:space="0" w:color="auto"/>
        <w:bottom w:val="none" w:sz="0" w:space="0" w:color="auto"/>
        <w:right w:val="none" w:sz="0" w:space="0" w:color="auto"/>
      </w:divBdr>
    </w:div>
    <w:div w:id="109539497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6289701">
      <w:bodyDiv w:val="1"/>
      <w:marLeft w:val="0"/>
      <w:marRight w:val="0"/>
      <w:marTop w:val="0"/>
      <w:marBottom w:val="0"/>
      <w:divBdr>
        <w:top w:val="none" w:sz="0" w:space="0" w:color="auto"/>
        <w:left w:val="none" w:sz="0" w:space="0" w:color="auto"/>
        <w:bottom w:val="none" w:sz="0" w:space="0" w:color="auto"/>
        <w:right w:val="none" w:sz="0" w:space="0" w:color="auto"/>
      </w:divBdr>
    </w:div>
    <w:div w:id="1096487527">
      <w:bodyDiv w:val="1"/>
      <w:marLeft w:val="0"/>
      <w:marRight w:val="0"/>
      <w:marTop w:val="0"/>
      <w:marBottom w:val="0"/>
      <w:divBdr>
        <w:top w:val="none" w:sz="0" w:space="0" w:color="auto"/>
        <w:left w:val="none" w:sz="0" w:space="0" w:color="auto"/>
        <w:bottom w:val="none" w:sz="0" w:space="0" w:color="auto"/>
        <w:right w:val="none" w:sz="0" w:space="0" w:color="auto"/>
      </w:divBdr>
    </w:div>
    <w:div w:id="1096512823">
      <w:bodyDiv w:val="1"/>
      <w:marLeft w:val="0"/>
      <w:marRight w:val="0"/>
      <w:marTop w:val="0"/>
      <w:marBottom w:val="0"/>
      <w:divBdr>
        <w:top w:val="none" w:sz="0" w:space="0" w:color="auto"/>
        <w:left w:val="none" w:sz="0" w:space="0" w:color="auto"/>
        <w:bottom w:val="none" w:sz="0" w:space="0" w:color="auto"/>
        <w:right w:val="none" w:sz="0" w:space="0" w:color="auto"/>
      </w:divBdr>
    </w:div>
    <w:div w:id="1096943373">
      <w:bodyDiv w:val="1"/>
      <w:marLeft w:val="0"/>
      <w:marRight w:val="0"/>
      <w:marTop w:val="0"/>
      <w:marBottom w:val="0"/>
      <w:divBdr>
        <w:top w:val="none" w:sz="0" w:space="0" w:color="auto"/>
        <w:left w:val="none" w:sz="0" w:space="0" w:color="auto"/>
        <w:bottom w:val="none" w:sz="0" w:space="0" w:color="auto"/>
        <w:right w:val="none" w:sz="0" w:space="0" w:color="auto"/>
      </w:divBdr>
    </w:div>
    <w:div w:id="1097016405">
      <w:bodyDiv w:val="1"/>
      <w:marLeft w:val="0"/>
      <w:marRight w:val="0"/>
      <w:marTop w:val="0"/>
      <w:marBottom w:val="0"/>
      <w:divBdr>
        <w:top w:val="none" w:sz="0" w:space="0" w:color="auto"/>
        <w:left w:val="none" w:sz="0" w:space="0" w:color="auto"/>
        <w:bottom w:val="none" w:sz="0" w:space="0" w:color="auto"/>
        <w:right w:val="none" w:sz="0" w:space="0" w:color="auto"/>
      </w:divBdr>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7672785">
      <w:bodyDiv w:val="1"/>
      <w:marLeft w:val="0"/>
      <w:marRight w:val="0"/>
      <w:marTop w:val="0"/>
      <w:marBottom w:val="0"/>
      <w:divBdr>
        <w:top w:val="none" w:sz="0" w:space="0" w:color="auto"/>
        <w:left w:val="none" w:sz="0" w:space="0" w:color="auto"/>
        <w:bottom w:val="none" w:sz="0" w:space="0" w:color="auto"/>
        <w:right w:val="none" w:sz="0" w:space="0" w:color="auto"/>
      </w:divBdr>
    </w:div>
    <w:div w:id="1097677513">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8452719">
      <w:bodyDiv w:val="1"/>
      <w:marLeft w:val="0"/>
      <w:marRight w:val="0"/>
      <w:marTop w:val="0"/>
      <w:marBottom w:val="0"/>
      <w:divBdr>
        <w:top w:val="none" w:sz="0" w:space="0" w:color="auto"/>
        <w:left w:val="none" w:sz="0" w:space="0" w:color="auto"/>
        <w:bottom w:val="none" w:sz="0" w:space="0" w:color="auto"/>
        <w:right w:val="none" w:sz="0" w:space="0" w:color="auto"/>
      </w:divBdr>
    </w:div>
    <w:div w:id="1099184104">
      <w:bodyDiv w:val="1"/>
      <w:marLeft w:val="0"/>
      <w:marRight w:val="0"/>
      <w:marTop w:val="0"/>
      <w:marBottom w:val="0"/>
      <w:divBdr>
        <w:top w:val="none" w:sz="0" w:space="0" w:color="auto"/>
        <w:left w:val="none" w:sz="0" w:space="0" w:color="auto"/>
        <w:bottom w:val="none" w:sz="0" w:space="0" w:color="auto"/>
        <w:right w:val="none" w:sz="0" w:space="0" w:color="auto"/>
      </w:divBdr>
    </w:div>
    <w:div w:id="1099371265">
      <w:bodyDiv w:val="1"/>
      <w:marLeft w:val="0"/>
      <w:marRight w:val="0"/>
      <w:marTop w:val="0"/>
      <w:marBottom w:val="0"/>
      <w:divBdr>
        <w:top w:val="none" w:sz="0" w:space="0" w:color="auto"/>
        <w:left w:val="none" w:sz="0" w:space="0" w:color="auto"/>
        <w:bottom w:val="none" w:sz="0" w:space="0" w:color="auto"/>
        <w:right w:val="none" w:sz="0" w:space="0" w:color="auto"/>
      </w:divBdr>
    </w:div>
    <w:div w:id="1099444047">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0373447">
      <w:bodyDiv w:val="1"/>
      <w:marLeft w:val="0"/>
      <w:marRight w:val="0"/>
      <w:marTop w:val="0"/>
      <w:marBottom w:val="0"/>
      <w:divBdr>
        <w:top w:val="none" w:sz="0" w:space="0" w:color="auto"/>
        <w:left w:val="none" w:sz="0" w:space="0" w:color="auto"/>
        <w:bottom w:val="none" w:sz="0" w:space="0" w:color="auto"/>
        <w:right w:val="none" w:sz="0" w:space="0" w:color="auto"/>
      </w:divBdr>
    </w:div>
    <w:div w:id="1100679955">
      <w:bodyDiv w:val="1"/>
      <w:marLeft w:val="0"/>
      <w:marRight w:val="0"/>
      <w:marTop w:val="0"/>
      <w:marBottom w:val="0"/>
      <w:divBdr>
        <w:top w:val="none" w:sz="0" w:space="0" w:color="auto"/>
        <w:left w:val="none" w:sz="0" w:space="0" w:color="auto"/>
        <w:bottom w:val="none" w:sz="0" w:space="0" w:color="auto"/>
        <w:right w:val="none" w:sz="0" w:space="0" w:color="auto"/>
      </w:divBdr>
    </w:div>
    <w:div w:id="1101023241">
      <w:bodyDiv w:val="1"/>
      <w:marLeft w:val="0"/>
      <w:marRight w:val="0"/>
      <w:marTop w:val="0"/>
      <w:marBottom w:val="0"/>
      <w:divBdr>
        <w:top w:val="none" w:sz="0" w:space="0" w:color="auto"/>
        <w:left w:val="none" w:sz="0" w:space="0" w:color="auto"/>
        <w:bottom w:val="none" w:sz="0" w:space="0" w:color="auto"/>
        <w:right w:val="none" w:sz="0" w:space="0" w:color="auto"/>
      </w:divBdr>
    </w:div>
    <w:div w:id="1101529677">
      <w:bodyDiv w:val="1"/>
      <w:marLeft w:val="0"/>
      <w:marRight w:val="0"/>
      <w:marTop w:val="0"/>
      <w:marBottom w:val="0"/>
      <w:divBdr>
        <w:top w:val="none" w:sz="0" w:space="0" w:color="auto"/>
        <w:left w:val="none" w:sz="0" w:space="0" w:color="auto"/>
        <w:bottom w:val="none" w:sz="0" w:space="0" w:color="auto"/>
        <w:right w:val="none" w:sz="0" w:space="0" w:color="auto"/>
      </w:divBdr>
    </w:div>
    <w:div w:id="1101530952">
      <w:bodyDiv w:val="1"/>
      <w:marLeft w:val="0"/>
      <w:marRight w:val="0"/>
      <w:marTop w:val="0"/>
      <w:marBottom w:val="0"/>
      <w:divBdr>
        <w:top w:val="none" w:sz="0" w:space="0" w:color="auto"/>
        <w:left w:val="none" w:sz="0" w:space="0" w:color="auto"/>
        <w:bottom w:val="none" w:sz="0" w:space="0" w:color="auto"/>
        <w:right w:val="none" w:sz="0" w:space="0" w:color="auto"/>
      </w:divBdr>
    </w:div>
    <w:div w:id="1101756584">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1991147">
      <w:bodyDiv w:val="1"/>
      <w:marLeft w:val="0"/>
      <w:marRight w:val="0"/>
      <w:marTop w:val="0"/>
      <w:marBottom w:val="0"/>
      <w:divBdr>
        <w:top w:val="none" w:sz="0" w:space="0" w:color="auto"/>
        <w:left w:val="none" w:sz="0" w:space="0" w:color="auto"/>
        <w:bottom w:val="none" w:sz="0" w:space="0" w:color="auto"/>
        <w:right w:val="none" w:sz="0" w:space="0" w:color="auto"/>
      </w:divBdr>
    </w:div>
    <w:div w:id="1102409259">
      <w:bodyDiv w:val="1"/>
      <w:marLeft w:val="0"/>
      <w:marRight w:val="0"/>
      <w:marTop w:val="0"/>
      <w:marBottom w:val="0"/>
      <w:divBdr>
        <w:top w:val="none" w:sz="0" w:space="0" w:color="auto"/>
        <w:left w:val="none" w:sz="0" w:space="0" w:color="auto"/>
        <w:bottom w:val="none" w:sz="0" w:space="0" w:color="auto"/>
        <w:right w:val="none" w:sz="0" w:space="0" w:color="auto"/>
      </w:divBdr>
    </w:div>
    <w:div w:id="110257857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2995668">
      <w:bodyDiv w:val="1"/>
      <w:marLeft w:val="0"/>
      <w:marRight w:val="0"/>
      <w:marTop w:val="0"/>
      <w:marBottom w:val="0"/>
      <w:divBdr>
        <w:top w:val="none" w:sz="0" w:space="0" w:color="auto"/>
        <w:left w:val="none" w:sz="0" w:space="0" w:color="auto"/>
        <w:bottom w:val="none" w:sz="0" w:space="0" w:color="auto"/>
        <w:right w:val="none" w:sz="0" w:space="0" w:color="auto"/>
      </w:divBdr>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3381033">
      <w:bodyDiv w:val="1"/>
      <w:marLeft w:val="0"/>
      <w:marRight w:val="0"/>
      <w:marTop w:val="0"/>
      <w:marBottom w:val="0"/>
      <w:divBdr>
        <w:top w:val="none" w:sz="0" w:space="0" w:color="auto"/>
        <w:left w:val="none" w:sz="0" w:space="0" w:color="auto"/>
        <w:bottom w:val="none" w:sz="0" w:space="0" w:color="auto"/>
        <w:right w:val="none" w:sz="0" w:space="0" w:color="auto"/>
      </w:divBdr>
    </w:div>
    <w:div w:id="1104769255">
      <w:bodyDiv w:val="1"/>
      <w:marLeft w:val="0"/>
      <w:marRight w:val="0"/>
      <w:marTop w:val="0"/>
      <w:marBottom w:val="0"/>
      <w:divBdr>
        <w:top w:val="none" w:sz="0" w:space="0" w:color="auto"/>
        <w:left w:val="none" w:sz="0" w:space="0" w:color="auto"/>
        <w:bottom w:val="none" w:sz="0" w:space="0" w:color="auto"/>
        <w:right w:val="none" w:sz="0" w:space="0" w:color="auto"/>
      </w:divBdr>
    </w:div>
    <w:div w:id="1105228943">
      <w:bodyDiv w:val="1"/>
      <w:marLeft w:val="0"/>
      <w:marRight w:val="0"/>
      <w:marTop w:val="0"/>
      <w:marBottom w:val="0"/>
      <w:divBdr>
        <w:top w:val="none" w:sz="0" w:space="0" w:color="auto"/>
        <w:left w:val="none" w:sz="0" w:space="0" w:color="auto"/>
        <w:bottom w:val="none" w:sz="0" w:space="0" w:color="auto"/>
        <w:right w:val="none" w:sz="0" w:space="0" w:color="auto"/>
      </w:divBdr>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5465308">
      <w:bodyDiv w:val="1"/>
      <w:marLeft w:val="0"/>
      <w:marRight w:val="0"/>
      <w:marTop w:val="0"/>
      <w:marBottom w:val="0"/>
      <w:divBdr>
        <w:top w:val="none" w:sz="0" w:space="0" w:color="auto"/>
        <w:left w:val="none" w:sz="0" w:space="0" w:color="auto"/>
        <w:bottom w:val="none" w:sz="0" w:space="0" w:color="auto"/>
        <w:right w:val="none" w:sz="0" w:space="0" w:color="auto"/>
      </w:divBdr>
    </w:div>
    <w:div w:id="1105926042">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6538602">
      <w:bodyDiv w:val="1"/>
      <w:marLeft w:val="0"/>
      <w:marRight w:val="0"/>
      <w:marTop w:val="0"/>
      <w:marBottom w:val="0"/>
      <w:divBdr>
        <w:top w:val="none" w:sz="0" w:space="0" w:color="auto"/>
        <w:left w:val="none" w:sz="0" w:space="0" w:color="auto"/>
        <w:bottom w:val="none" w:sz="0" w:space="0" w:color="auto"/>
        <w:right w:val="none" w:sz="0" w:space="0" w:color="auto"/>
      </w:divBdr>
    </w:div>
    <w:div w:id="1107503578">
      <w:bodyDiv w:val="1"/>
      <w:marLeft w:val="0"/>
      <w:marRight w:val="0"/>
      <w:marTop w:val="0"/>
      <w:marBottom w:val="0"/>
      <w:divBdr>
        <w:top w:val="none" w:sz="0" w:space="0" w:color="auto"/>
        <w:left w:val="none" w:sz="0" w:space="0" w:color="auto"/>
        <w:bottom w:val="none" w:sz="0" w:space="0" w:color="auto"/>
        <w:right w:val="none" w:sz="0" w:space="0" w:color="auto"/>
      </w:divBdr>
      <w:divsChild>
        <w:div w:id="1097408433">
          <w:marLeft w:val="0"/>
          <w:marRight w:val="0"/>
          <w:marTop w:val="0"/>
          <w:marBottom w:val="0"/>
          <w:divBdr>
            <w:top w:val="none" w:sz="0" w:space="0" w:color="auto"/>
            <w:left w:val="none" w:sz="0" w:space="0" w:color="auto"/>
            <w:bottom w:val="none" w:sz="0" w:space="0" w:color="auto"/>
            <w:right w:val="none" w:sz="0" w:space="0" w:color="auto"/>
          </w:divBdr>
        </w:div>
        <w:div w:id="1214270917">
          <w:marLeft w:val="0"/>
          <w:marRight w:val="0"/>
          <w:marTop w:val="0"/>
          <w:marBottom w:val="0"/>
          <w:divBdr>
            <w:top w:val="none" w:sz="0" w:space="0" w:color="auto"/>
            <w:left w:val="none" w:sz="0" w:space="0" w:color="auto"/>
            <w:bottom w:val="none" w:sz="0" w:space="0" w:color="auto"/>
            <w:right w:val="none" w:sz="0" w:space="0" w:color="auto"/>
          </w:divBdr>
        </w:div>
        <w:div w:id="203685955">
          <w:marLeft w:val="0"/>
          <w:marRight w:val="0"/>
          <w:marTop w:val="0"/>
          <w:marBottom w:val="0"/>
          <w:divBdr>
            <w:top w:val="none" w:sz="0" w:space="0" w:color="auto"/>
            <w:left w:val="none" w:sz="0" w:space="0" w:color="auto"/>
            <w:bottom w:val="none" w:sz="0" w:space="0" w:color="auto"/>
            <w:right w:val="none" w:sz="0" w:space="0" w:color="auto"/>
          </w:divBdr>
        </w:div>
        <w:div w:id="415632477">
          <w:marLeft w:val="0"/>
          <w:marRight w:val="0"/>
          <w:marTop w:val="0"/>
          <w:marBottom w:val="0"/>
          <w:divBdr>
            <w:top w:val="none" w:sz="0" w:space="0" w:color="auto"/>
            <w:left w:val="none" w:sz="0" w:space="0" w:color="auto"/>
            <w:bottom w:val="none" w:sz="0" w:space="0" w:color="auto"/>
            <w:right w:val="none" w:sz="0" w:space="0" w:color="auto"/>
          </w:divBdr>
        </w:div>
        <w:div w:id="1548684798">
          <w:marLeft w:val="0"/>
          <w:marRight w:val="0"/>
          <w:marTop w:val="0"/>
          <w:marBottom w:val="0"/>
          <w:divBdr>
            <w:top w:val="none" w:sz="0" w:space="0" w:color="auto"/>
            <w:left w:val="none" w:sz="0" w:space="0" w:color="auto"/>
            <w:bottom w:val="none" w:sz="0" w:space="0" w:color="auto"/>
            <w:right w:val="none" w:sz="0" w:space="0" w:color="auto"/>
          </w:divBdr>
        </w:div>
        <w:div w:id="1542207224">
          <w:marLeft w:val="0"/>
          <w:marRight w:val="0"/>
          <w:marTop w:val="0"/>
          <w:marBottom w:val="0"/>
          <w:divBdr>
            <w:top w:val="none" w:sz="0" w:space="0" w:color="auto"/>
            <w:left w:val="none" w:sz="0" w:space="0" w:color="auto"/>
            <w:bottom w:val="none" w:sz="0" w:space="0" w:color="auto"/>
            <w:right w:val="none" w:sz="0" w:space="0" w:color="auto"/>
          </w:divBdr>
        </w:div>
        <w:div w:id="1409767059">
          <w:marLeft w:val="0"/>
          <w:marRight w:val="0"/>
          <w:marTop w:val="0"/>
          <w:marBottom w:val="0"/>
          <w:divBdr>
            <w:top w:val="none" w:sz="0" w:space="0" w:color="auto"/>
            <w:left w:val="none" w:sz="0" w:space="0" w:color="auto"/>
            <w:bottom w:val="none" w:sz="0" w:space="0" w:color="auto"/>
            <w:right w:val="none" w:sz="0" w:space="0" w:color="auto"/>
          </w:divBdr>
        </w:div>
        <w:div w:id="1959872617">
          <w:marLeft w:val="0"/>
          <w:marRight w:val="0"/>
          <w:marTop w:val="0"/>
          <w:marBottom w:val="0"/>
          <w:divBdr>
            <w:top w:val="none" w:sz="0" w:space="0" w:color="auto"/>
            <w:left w:val="none" w:sz="0" w:space="0" w:color="auto"/>
            <w:bottom w:val="none" w:sz="0" w:space="0" w:color="auto"/>
            <w:right w:val="none" w:sz="0" w:space="0" w:color="auto"/>
          </w:divBdr>
        </w:div>
        <w:div w:id="311642592">
          <w:marLeft w:val="0"/>
          <w:marRight w:val="0"/>
          <w:marTop w:val="0"/>
          <w:marBottom w:val="0"/>
          <w:divBdr>
            <w:top w:val="none" w:sz="0" w:space="0" w:color="auto"/>
            <w:left w:val="none" w:sz="0" w:space="0" w:color="auto"/>
            <w:bottom w:val="none" w:sz="0" w:space="0" w:color="auto"/>
            <w:right w:val="none" w:sz="0" w:space="0" w:color="auto"/>
          </w:divBdr>
        </w:div>
        <w:div w:id="910508767">
          <w:marLeft w:val="0"/>
          <w:marRight w:val="0"/>
          <w:marTop w:val="0"/>
          <w:marBottom w:val="0"/>
          <w:divBdr>
            <w:top w:val="none" w:sz="0" w:space="0" w:color="auto"/>
            <w:left w:val="none" w:sz="0" w:space="0" w:color="auto"/>
            <w:bottom w:val="none" w:sz="0" w:space="0" w:color="auto"/>
            <w:right w:val="none" w:sz="0" w:space="0" w:color="auto"/>
          </w:divBdr>
        </w:div>
        <w:div w:id="223151547">
          <w:marLeft w:val="0"/>
          <w:marRight w:val="0"/>
          <w:marTop w:val="0"/>
          <w:marBottom w:val="0"/>
          <w:divBdr>
            <w:top w:val="none" w:sz="0" w:space="0" w:color="auto"/>
            <w:left w:val="none" w:sz="0" w:space="0" w:color="auto"/>
            <w:bottom w:val="none" w:sz="0" w:space="0" w:color="auto"/>
            <w:right w:val="none" w:sz="0" w:space="0" w:color="auto"/>
          </w:divBdr>
        </w:div>
        <w:div w:id="1544368801">
          <w:marLeft w:val="0"/>
          <w:marRight w:val="0"/>
          <w:marTop w:val="0"/>
          <w:marBottom w:val="0"/>
          <w:divBdr>
            <w:top w:val="none" w:sz="0" w:space="0" w:color="auto"/>
            <w:left w:val="none" w:sz="0" w:space="0" w:color="auto"/>
            <w:bottom w:val="none" w:sz="0" w:space="0" w:color="auto"/>
            <w:right w:val="none" w:sz="0" w:space="0" w:color="auto"/>
          </w:divBdr>
        </w:div>
        <w:div w:id="1876311955">
          <w:marLeft w:val="0"/>
          <w:marRight w:val="0"/>
          <w:marTop w:val="0"/>
          <w:marBottom w:val="0"/>
          <w:divBdr>
            <w:top w:val="none" w:sz="0" w:space="0" w:color="auto"/>
            <w:left w:val="none" w:sz="0" w:space="0" w:color="auto"/>
            <w:bottom w:val="none" w:sz="0" w:space="0" w:color="auto"/>
            <w:right w:val="none" w:sz="0" w:space="0" w:color="auto"/>
          </w:divBdr>
        </w:div>
        <w:div w:id="1929773667">
          <w:marLeft w:val="0"/>
          <w:marRight w:val="0"/>
          <w:marTop w:val="0"/>
          <w:marBottom w:val="0"/>
          <w:divBdr>
            <w:top w:val="none" w:sz="0" w:space="0" w:color="auto"/>
            <w:left w:val="none" w:sz="0" w:space="0" w:color="auto"/>
            <w:bottom w:val="none" w:sz="0" w:space="0" w:color="auto"/>
            <w:right w:val="none" w:sz="0" w:space="0" w:color="auto"/>
          </w:divBdr>
        </w:div>
        <w:div w:id="234054123">
          <w:marLeft w:val="0"/>
          <w:marRight w:val="0"/>
          <w:marTop w:val="0"/>
          <w:marBottom w:val="0"/>
          <w:divBdr>
            <w:top w:val="none" w:sz="0" w:space="0" w:color="auto"/>
            <w:left w:val="none" w:sz="0" w:space="0" w:color="auto"/>
            <w:bottom w:val="none" w:sz="0" w:space="0" w:color="auto"/>
            <w:right w:val="none" w:sz="0" w:space="0" w:color="auto"/>
          </w:divBdr>
        </w:div>
        <w:div w:id="672344329">
          <w:marLeft w:val="0"/>
          <w:marRight w:val="0"/>
          <w:marTop w:val="0"/>
          <w:marBottom w:val="0"/>
          <w:divBdr>
            <w:top w:val="none" w:sz="0" w:space="0" w:color="auto"/>
            <w:left w:val="none" w:sz="0" w:space="0" w:color="auto"/>
            <w:bottom w:val="none" w:sz="0" w:space="0" w:color="auto"/>
            <w:right w:val="none" w:sz="0" w:space="0" w:color="auto"/>
          </w:divBdr>
        </w:div>
        <w:div w:id="1307473081">
          <w:marLeft w:val="0"/>
          <w:marRight w:val="0"/>
          <w:marTop w:val="0"/>
          <w:marBottom w:val="0"/>
          <w:divBdr>
            <w:top w:val="none" w:sz="0" w:space="0" w:color="auto"/>
            <w:left w:val="none" w:sz="0" w:space="0" w:color="auto"/>
            <w:bottom w:val="none" w:sz="0" w:space="0" w:color="auto"/>
            <w:right w:val="none" w:sz="0" w:space="0" w:color="auto"/>
          </w:divBdr>
        </w:div>
        <w:div w:id="385686180">
          <w:marLeft w:val="0"/>
          <w:marRight w:val="0"/>
          <w:marTop w:val="0"/>
          <w:marBottom w:val="0"/>
          <w:divBdr>
            <w:top w:val="none" w:sz="0" w:space="0" w:color="auto"/>
            <w:left w:val="none" w:sz="0" w:space="0" w:color="auto"/>
            <w:bottom w:val="none" w:sz="0" w:space="0" w:color="auto"/>
            <w:right w:val="none" w:sz="0" w:space="0" w:color="auto"/>
          </w:divBdr>
        </w:div>
        <w:div w:id="236793471">
          <w:marLeft w:val="0"/>
          <w:marRight w:val="0"/>
          <w:marTop w:val="0"/>
          <w:marBottom w:val="0"/>
          <w:divBdr>
            <w:top w:val="none" w:sz="0" w:space="0" w:color="auto"/>
            <w:left w:val="none" w:sz="0" w:space="0" w:color="auto"/>
            <w:bottom w:val="none" w:sz="0" w:space="0" w:color="auto"/>
            <w:right w:val="none" w:sz="0" w:space="0" w:color="auto"/>
          </w:divBdr>
        </w:div>
        <w:div w:id="1686131757">
          <w:marLeft w:val="0"/>
          <w:marRight w:val="0"/>
          <w:marTop w:val="0"/>
          <w:marBottom w:val="0"/>
          <w:divBdr>
            <w:top w:val="none" w:sz="0" w:space="0" w:color="auto"/>
            <w:left w:val="none" w:sz="0" w:space="0" w:color="auto"/>
            <w:bottom w:val="none" w:sz="0" w:space="0" w:color="auto"/>
            <w:right w:val="none" w:sz="0" w:space="0" w:color="auto"/>
          </w:divBdr>
        </w:div>
        <w:div w:id="1919438485">
          <w:marLeft w:val="0"/>
          <w:marRight w:val="0"/>
          <w:marTop w:val="0"/>
          <w:marBottom w:val="0"/>
          <w:divBdr>
            <w:top w:val="none" w:sz="0" w:space="0" w:color="auto"/>
            <w:left w:val="none" w:sz="0" w:space="0" w:color="auto"/>
            <w:bottom w:val="none" w:sz="0" w:space="0" w:color="auto"/>
            <w:right w:val="none" w:sz="0" w:space="0" w:color="auto"/>
          </w:divBdr>
        </w:div>
        <w:div w:id="1486705595">
          <w:marLeft w:val="0"/>
          <w:marRight w:val="0"/>
          <w:marTop w:val="0"/>
          <w:marBottom w:val="0"/>
          <w:divBdr>
            <w:top w:val="none" w:sz="0" w:space="0" w:color="auto"/>
            <w:left w:val="none" w:sz="0" w:space="0" w:color="auto"/>
            <w:bottom w:val="none" w:sz="0" w:space="0" w:color="auto"/>
            <w:right w:val="none" w:sz="0" w:space="0" w:color="auto"/>
          </w:divBdr>
        </w:div>
        <w:div w:id="1492524769">
          <w:marLeft w:val="0"/>
          <w:marRight w:val="0"/>
          <w:marTop w:val="0"/>
          <w:marBottom w:val="0"/>
          <w:divBdr>
            <w:top w:val="none" w:sz="0" w:space="0" w:color="auto"/>
            <w:left w:val="none" w:sz="0" w:space="0" w:color="auto"/>
            <w:bottom w:val="none" w:sz="0" w:space="0" w:color="auto"/>
            <w:right w:val="none" w:sz="0" w:space="0" w:color="auto"/>
          </w:divBdr>
        </w:div>
        <w:div w:id="532496169">
          <w:marLeft w:val="0"/>
          <w:marRight w:val="0"/>
          <w:marTop w:val="0"/>
          <w:marBottom w:val="0"/>
          <w:divBdr>
            <w:top w:val="none" w:sz="0" w:space="0" w:color="auto"/>
            <w:left w:val="none" w:sz="0" w:space="0" w:color="auto"/>
            <w:bottom w:val="none" w:sz="0" w:space="0" w:color="auto"/>
            <w:right w:val="none" w:sz="0" w:space="0" w:color="auto"/>
          </w:divBdr>
        </w:div>
        <w:div w:id="277875995">
          <w:marLeft w:val="0"/>
          <w:marRight w:val="0"/>
          <w:marTop w:val="0"/>
          <w:marBottom w:val="0"/>
          <w:divBdr>
            <w:top w:val="none" w:sz="0" w:space="0" w:color="auto"/>
            <w:left w:val="none" w:sz="0" w:space="0" w:color="auto"/>
            <w:bottom w:val="none" w:sz="0" w:space="0" w:color="auto"/>
            <w:right w:val="none" w:sz="0" w:space="0" w:color="auto"/>
          </w:divBdr>
        </w:div>
        <w:div w:id="1626547234">
          <w:marLeft w:val="0"/>
          <w:marRight w:val="0"/>
          <w:marTop w:val="0"/>
          <w:marBottom w:val="0"/>
          <w:divBdr>
            <w:top w:val="none" w:sz="0" w:space="0" w:color="auto"/>
            <w:left w:val="none" w:sz="0" w:space="0" w:color="auto"/>
            <w:bottom w:val="none" w:sz="0" w:space="0" w:color="auto"/>
            <w:right w:val="none" w:sz="0" w:space="0" w:color="auto"/>
          </w:divBdr>
        </w:div>
        <w:div w:id="866214445">
          <w:marLeft w:val="0"/>
          <w:marRight w:val="0"/>
          <w:marTop w:val="0"/>
          <w:marBottom w:val="0"/>
          <w:divBdr>
            <w:top w:val="none" w:sz="0" w:space="0" w:color="auto"/>
            <w:left w:val="none" w:sz="0" w:space="0" w:color="auto"/>
            <w:bottom w:val="none" w:sz="0" w:space="0" w:color="auto"/>
            <w:right w:val="none" w:sz="0" w:space="0" w:color="auto"/>
          </w:divBdr>
        </w:div>
        <w:div w:id="2050446601">
          <w:marLeft w:val="0"/>
          <w:marRight w:val="0"/>
          <w:marTop w:val="0"/>
          <w:marBottom w:val="0"/>
          <w:divBdr>
            <w:top w:val="none" w:sz="0" w:space="0" w:color="auto"/>
            <w:left w:val="none" w:sz="0" w:space="0" w:color="auto"/>
            <w:bottom w:val="none" w:sz="0" w:space="0" w:color="auto"/>
            <w:right w:val="none" w:sz="0" w:space="0" w:color="auto"/>
          </w:divBdr>
        </w:div>
        <w:div w:id="1824735736">
          <w:marLeft w:val="0"/>
          <w:marRight w:val="0"/>
          <w:marTop w:val="0"/>
          <w:marBottom w:val="0"/>
          <w:divBdr>
            <w:top w:val="none" w:sz="0" w:space="0" w:color="auto"/>
            <w:left w:val="none" w:sz="0" w:space="0" w:color="auto"/>
            <w:bottom w:val="none" w:sz="0" w:space="0" w:color="auto"/>
            <w:right w:val="none" w:sz="0" w:space="0" w:color="auto"/>
          </w:divBdr>
        </w:div>
        <w:div w:id="1750732223">
          <w:marLeft w:val="0"/>
          <w:marRight w:val="0"/>
          <w:marTop w:val="0"/>
          <w:marBottom w:val="0"/>
          <w:divBdr>
            <w:top w:val="none" w:sz="0" w:space="0" w:color="auto"/>
            <w:left w:val="none" w:sz="0" w:space="0" w:color="auto"/>
            <w:bottom w:val="none" w:sz="0" w:space="0" w:color="auto"/>
            <w:right w:val="none" w:sz="0" w:space="0" w:color="auto"/>
          </w:divBdr>
        </w:div>
        <w:div w:id="1895963685">
          <w:marLeft w:val="0"/>
          <w:marRight w:val="0"/>
          <w:marTop w:val="0"/>
          <w:marBottom w:val="0"/>
          <w:divBdr>
            <w:top w:val="none" w:sz="0" w:space="0" w:color="auto"/>
            <w:left w:val="none" w:sz="0" w:space="0" w:color="auto"/>
            <w:bottom w:val="none" w:sz="0" w:space="0" w:color="auto"/>
            <w:right w:val="none" w:sz="0" w:space="0" w:color="auto"/>
          </w:divBdr>
        </w:div>
        <w:div w:id="1487432554">
          <w:marLeft w:val="0"/>
          <w:marRight w:val="0"/>
          <w:marTop w:val="0"/>
          <w:marBottom w:val="0"/>
          <w:divBdr>
            <w:top w:val="none" w:sz="0" w:space="0" w:color="auto"/>
            <w:left w:val="none" w:sz="0" w:space="0" w:color="auto"/>
            <w:bottom w:val="none" w:sz="0" w:space="0" w:color="auto"/>
            <w:right w:val="none" w:sz="0" w:space="0" w:color="auto"/>
          </w:divBdr>
        </w:div>
        <w:div w:id="1902057418">
          <w:marLeft w:val="0"/>
          <w:marRight w:val="0"/>
          <w:marTop w:val="0"/>
          <w:marBottom w:val="0"/>
          <w:divBdr>
            <w:top w:val="none" w:sz="0" w:space="0" w:color="auto"/>
            <w:left w:val="none" w:sz="0" w:space="0" w:color="auto"/>
            <w:bottom w:val="none" w:sz="0" w:space="0" w:color="auto"/>
            <w:right w:val="none" w:sz="0" w:space="0" w:color="auto"/>
          </w:divBdr>
        </w:div>
        <w:div w:id="646665364">
          <w:marLeft w:val="0"/>
          <w:marRight w:val="0"/>
          <w:marTop w:val="0"/>
          <w:marBottom w:val="0"/>
          <w:divBdr>
            <w:top w:val="none" w:sz="0" w:space="0" w:color="auto"/>
            <w:left w:val="none" w:sz="0" w:space="0" w:color="auto"/>
            <w:bottom w:val="none" w:sz="0" w:space="0" w:color="auto"/>
            <w:right w:val="none" w:sz="0" w:space="0" w:color="auto"/>
          </w:divBdr>
        </w:div>
        <w:div w:id="1578053685">
          <w:marLeft w:val="0"/>
          <w:marRight w:val="0"/>
          <w:marTop w:val="0"/>
          <w:marBottom w:val="0"/>
          <w:divBdr>
            <w:top w:val="none" w:sz="0" w:space="0" w:color="auto"/>
            <w:left w:val="none" w:sz="0" w:space="0" w:color="auto"/>
            <w:bottom w:val="none" w:sz="0" w:space="0" w:color="auto"/>
            <w:right w:val="none" w:sz="0" w:space="0" w:color="auto"/>
          </w:divBdr>
        </w:div>
        <w:div w:id="2035962215">
          <w:marLeft w:val="0"/>
          <w:marRight w:val="0"/>
          <w:marTop w:val="0"/>
          <w:marBottom w:val="0"/>
          <w:divBdr>
            <w:top w:val="none" w:sz="0" w:space="0" w:color="auto"/>
            <w:left w:val="none" w:sz="0" w:space="0" w:color="auto"/>
            <w:bottom w:val="none" w:sz="0" w:space="0" w:color="auto"/>
            <w:right w:val="none" w:sz="0" w:space="0" w:color="auto"/>
          </w:divBdr>
        </w:div>
        <w:div w:id="2085643369">
          <w:marLeft w:val="0"/>
          <w:marRight w:val="0"/>
          <w:marTop w:val="0"/>
          <w:marBottom w:val="0"/>
          <w:divBdr>
            <w:top w:val="none" w:sz="0" w:space="0" w:color="auto"/>
            <w:left w:val="none" w:sz="0" w:space="0" w:color="auto"/>
            <w:bottom w:val="none" w:sz="0" w:space="0" w:color="auto"/>
            <w:right w:val="none" w:sz="0" w:space="0" w:color="auto"/>
          </w:divBdr>
        </w:div>
        <w:div w:id="715588985">
          <w:marLeft w:val="0"/>
          <w:marRight w:val="0"/>
          <w:marTop w:val="0"/>
          <w:marBottom w:val="0"/>
          <w:divBdr>
            <w:top w:val="none" w:sz="0" w:space="0" w:color="auto"/>
            <w:left w:val="none" w:sz="0" w:space="0" w:color="auto"/>
            <w:bottom w:val="none" w:sz="0" w:space="0" w:color="auto"/>
            <w:right w:val="none" w:sz="0" w:space="0" w:color="auto"/>
          </w:divBdr>
        </w:div>
        <w:div w:id="239875880">
          <w:marLeft w:val="0"/>
          <w:marRight w:val="0"/>
          <w:marTop w:val="0"/>
          <w:marBottom w:val="0"/>
          <w:divBdr>
            <w:top w:val="none" w:sz="0" w:space="0" w:color="auto"/>
            <w:left w:val="none" w:sz="0" w:space="0" w:color="auto"/>
            <w:bottom w:val="none" w:sz="0" w:space="0" w:color="auto"/>
            <w:right w:val="none" w:sz="0" w:space="0" w:color="auto"/>
          </w:divBdr>
        </w:div>
        <w:div w:id="401412127">
          <w:marLeft w:val="0"/>
          <w:marRight w:val="0"/>
          <w:marTop w:val="0"/>
          <w:marBottom w:val="0"/>
          <w:divBdr>
            <w:top w:val="none" w:sz="0" w:space="0" w:color="auto"/>
            <w:left w:val="none" w:sz="0" w:space="0" w:color="auto"/>
            <w:bottom w:val="none" w:sz="0" w:space="0" w:color="auto"/>
            <w:right w:val="none" w:sz="0" w:space="0" w:color="auto"/>
          </w:divBdr>
        </w:div>
        <w:div w:id="62800208">
          <w:marLeft w:val="0"/>
          <w:marRight w:val="0"/>
          <w:marTop w:val="0"/>
          <w:marBottom w:val="0"/>
          <w:divBdr>
            <w:top w:val="none" w:sz="0" w:space="0" w:color="auto"/>
            <w:left w:val="none" w:sz="0" w:space="0" w:color="auto"/>
            <w:bottom w:val="none" w:sz="0" w:space="0" w:color="auto"/>
            <w:right w:val="none" w:sz="0" w:space="0" w:color="auto"/>
          </w:divBdr>
        </w:div>
        <w:div w:id="965238630">
          <w:marLeft w:val="0"/>
          <w:marRight w:val="0"/>
          <w:marTop w:val="0"/>
          <w:marBottom w:val="0"/>
          <w:divBdr>
            <w:top w:val="none" w:sz="0" w:space="0" w:color="auto"/>
            <w:left w:val="none" w:sz="0" w:space="0" w:color="auto"/>
            <w:bottom w:val="none" w:sz="0" w:space="0" w:color="auto"/>
            <w:right w:val="none" w:sz="0" w:space="0" w:color="auto"/>
          </w:divBdr>
        </w:div>
        <w:div w:id="2016296859">
          <w:marLeft w:val="0"/>
          <w:marRight w:val="0"/>
          <w:marTop w:val="0"/>
          <w:marBottom w:val="0"/>
          <w:divBdr>
            <w:top w:val="none" w:sz="0" w:space="0" w:color="auto"/>
            <w:left w:val="none" w:sz="0" w:space="0" w:color="auto"/>
            <w:bottom w:val="none" w:sz="0" w:space="0" w:color="auto"/>
            <w:right w:val="none" w:sz="0" w:space="0" w:color="auto"/>
          </w:divBdr>
        </w:div>
        <w:div w:id="1102997323">
          <w:marLeft w:val="0"/>
          <w:marRight w:val="0"/>
          <w:marTop w:val="0"/>
          <w:marBottom w:val="0"/>
          <w:divBdr>
            <w:top w:val="none" w:sz="0" w:space="0" w:color="auto"/>
            <w:left w:val="none" w:sz="0" w:space="0" w:color="auto"/>
            <w:bottom w:val="none" w:sz="0" w:space="0" w:color="auto"/>
            <w:right w:val="none" w:sz="0" w:space="0" w:color="auto"/>
          </w:divBdr>
        </w:div>
        <w:div w:id="1021398339">
          <w:marLeft w:val="0"/>
          <w:marRight w:val="0"/>
          <w:marTop w:val="0"/>
          <w:marBottom w:val="0"/>
          <w:divBdr>
            <w:top w:val="none" w:sz="0" w:space="0" w:color="auto"/>
            <w:left w:val="none" w:sz="0" w:space="0" w:color="auto"/>
            <w:bottom w:val="none" w:sz="0" w:space="0" w:color="auto"/>
            <w:right w:val="none" w:sz="0" w:space="0" w:color="auto"/>
          </w:divBdr>
        </w:div>
        <w:div w:id="884566724">
          <w:marLeft w:val="0"/>
          <w:marRight w:val="0"/>
          <w:marTop w:val="0"/>
          <w:marBottom w:val="0"/>
          <w:divBdr>
            <w:top w:val="none" w:sz="0" w:space="0" w:color="auto"/>
            <w:left w:val="none" w:sz="0" w:space="0" w:color="auto"/>
            <w:bottom w:val="none" w:sz="0" w:space="0" w:color="auto"/>
            <w:right w:val="none" w:sz="0" w:space="0" w:color="auto"/>
          </w:divBdr>
        </w:div>
        <w:div w:id="468207863">
          <w:marLeft w:val="0"/>
          <w:marRight w:val="0"/>
          <w:marTop w:val="0"/>
          <w:marBottom w:val="0"/>
          <w:divBdr>
            <w:top w:val="none" w:sz="0" w:space="0" w:color="auto"/>
            <w:left w:val="none" w:sz="0" w:space="0" w:color="auto"/>
            <w:bottom w:val="none" w:sz="0" w:space="0" w:color="auto"/>
            <w:right w:val="none" w:sz="0" w:space="0" w:color="auto"/>
          </w:divBdr>
        </w:div>
        <w:div w:id="1460879508">
          <w:marLeft w:val="0"/>
          <w:marRight w:val="0"/>
          <w:marTop w:val="0"/>
          <w:marBottom w:val="0"/>
          <w:divBdr>
            <w:top w:val="none" w:sz="0" w:space="0" w:color="auto"/>
            <w:left w:val="none" w:sz="0" w:space="0" w:color="auto"/>
            <w:bottom w:val="none" w:sz="0" w:space="0" w:color="auto"/>
            <w:right w:val="none" w:sz="0" w:space="0" w:color="auto"/>
          </w:divBdr>
        </w:div>
        <w:div w:id="230772082">
          <w:marLeft w:val="0"/>
          <w:marRight w:val="0"/>
          <w:marTop w:val="0"/>
          <w:marBottom w:val="0"/>
          <w:divBdr>
            <w:top w:val="none" w:sz="0" w:space="0" w:color="auto"/>
            <w:left w:val="none" w:sz="0" w:space="0" w:color="auto"/>
            <w:bottom w:val="none" w:sz="0" w:space="0" w:color="auto"/>
            <w:right w:val="none" w:sz="0" w:space="0" w:color="auto"/>
          </w:divBdr>
        </w:div>
        <w:div w:id="684212846">
          <w:marLeft w:val="0"/>
          <w:marRight w:val="0"/>
          <w:marTop w:val="0"/>
          <w:marBottom w:val="0"/>
          <w:divBdr>
            <w:top w:val="none" w:sz="0" w:space="0" w:color="auto"/>
            <w:left w:val="none" w:sz="0" w:space="0" w:color="auto"/>
            <w:bottom w:val="none" w:sz="0" w:space="0" w:color="auto"/>
            <w:right w:val="none" w:sz="0" w:space="0" w:color="auto"/>
          </w:divBdr>
        </w:div>
        <w:div w:id="475148290">
          <w:marLeft w:val="0"/>
          <w:marRight w:val="0"/>
          <w:marTop w:val="0"/>
          <w:marBottom w:val="0"/>
          <w:divBdr>
            <w:top w:val="none" w:sz="0" w:space="0" w:color="auto"/>
            <w:left w:val="none" w:sz="0" w:space="0" w:color="auto"/>
            <w:bottom w:val="none" w:sz="0" w:space="0" w:color="auto"/>
            <w:right w:val="none" w:sz="0" w:space="0" w:color="auto"/>
          </w:divBdr>
        </w:div>
        <w:div w:id="1201819231">
          <w:marLeft w:val="0"/>
          <w:marRight w:val="0"/>
          <w:marTop w:val="0"/>
          <w:marBottom w:val="0"/>
          <w:divBdr>
            <w:top w:val="none" w:sz="0" w:space="0" w:color="auto"/>
            <w:left w:val="none" w:sz="0" w:space="0" w:color="auto"/>
            <w:bottom w:val="none" w:sz="0" w:space="0" w:color="auto"/>
            <w:right w:val="none" w:sz="0" w:space="0" w:color="auto"/>
          </w:divBdr>
        </w:div>
        <w:div w:id="1099452068">
          <w:marLeft w:val="0"/>
          <w:marRight w:val="0"/>
          <w:marTop w:val="0"/>
          <w:marBottom w:val="0"/>
          <w:divBdr>
            <w:top w:val="none" w:sz="0" w:space="0" w:color="auto"/>
            <w:left w:val="none" w:sz="0" w:space="0" w:color="auto"/>
            <w:bottom w:val="none" w:sz="0" w:space="0" w:color="auto"/>
            <w:right w:val="none" w:sz="0" w:space="0" w:color="auto"/>
          </w:divBdr>
        </w:div>
        <w:div w:id="436102590">
          <w:marLeft w:val="0"/>
          <w:marRight w:val="0"/>
          <w:marTop w:val="0"/>
          <w:marBottom w:val="0"/>
          <w:divBdr>
            <w:top w:val="none" w:sz="0" w:space="0" w:color="auto"/>
            <w:left w:val="none" w:sz="0" w:space="0" w:color="auto"/>
            <w:bottom w:val="none" w:sz="0" w:space="0" w:color="auto"/>
            <w:right w:val="none" w:sz="0" w:space="0" w:color="auto"/>
          </w:divBdr>
        </w:div>
        <w:div w:id="1053311845">
          <w:marLeft w:val="0"/>
          <w:marRight w:val="0"/>
          <w:marTop w:val="0"/>
          <w:marBottom w:val="0"/>
          <w:divBdr>
            <w:top w:val="none" w:sz="0" w:space="0" w:color="auto"/>
            <w:left w:val="none" w:sz="0" w:space="0" w:color="auto"/>
            <w:bottom w:val="none" w:sz="0" w:space="0" w:color="auto"/>
            <w:right w:val="none" w:sz="0" w:space="0" w:color="auto"/>
          </w:divBdr>
        </w:div>
        <w:div w:id="631600922">
          <w:marLeft w:val="0"/>
          <w:marRight w:val="0"/>
          <w:marTop w:val="0"/>
          <w:marBottom w:val="0"/>
          <w:divBdr>
            <w:top w:val="none" w:sz="0" w:space="0" w:color="auto"/>
            <w:left w:val="none" w:sz="0" w:space="0" w:color="auto"/>
            <w:bottom w:val="none" w:sz="0" w:space="0" w:color="auto"/>
            <w:right w:val="none" w:sz="0" w:space="0" w:color="auto"/>
          </w:divBdr>
        </w:div>
        <w:div w:id="1575160120">
          <w:marLeft w:val="0"/>
          <w:marRight w:val="0"/>
          <w:marTop w:val="0"/>
          <w:marBottom w:val="0"/>
          <w:divBdr>
            <w:top w:val="none" w:sz="0" w:space="0" w:color="auto"/>
            <w:left w:val="none" w:sz="0" w:space="0" w:color="auto"/>
            <w:bottom w:val="none" w:sz="0" w:space="0" w:color="auto"/>
            <w:right w:val="none" w:sz="0" w:space="0" w:color="auto"/>
          </w:divBdr>
        </w:div>
        <w:div w:id="571083952">
          <w:marLeft w:val="0"/>
          <w:marRight w:val="0"/>
          <w:marTop w:val="0"/>
          <w:marBottom w:val="0"/>
          <w:divBdr>
            <w:top w:val="none" w:sz="0" w:space="0" w:color="auto"/>
            <w:left w:val="none" w:sz="0" w:space="0" w:color="auto"/>
            <w:bottom w:val="none" w:sz="0" w:space="0" w:color="auto"/>
            <w:right w:val="none" w:sz="0" w:space="0" w:color="auto"/>
          </w:divBdr>
        </w:div>
        <w:div w:id="1322153434">
          <w:marLeft w:val="0"/>
          <w:marRight w:val="0"/>
          <w:marTop w:val="0"/>
          <w:marBottom w:val="0"/>
          <w:divBdr>
            <w:top w:val="none" w:sz="0" w:space="0" w:color="auto"/>
            <w:left w:val="none" w:sz="0" w:space="0" w:color="auto"/>
            <w:bottom w:val="none" w:sz="0" w:space="0" w:color="auto"/>
            <w:right w:val="none" w:sz="0" w:space="0" w:color="auto"/>
          </w:divBdr>
        </w:div>
        <w:div w:id="1671446886">
          <w:marLeft w:val="0"/>
          <w:marRight w:val="0"/>
          <w:marTop w:val="0"/>
          <w:marBottom w:val="0"/>
          <w:divBdr>
            <w:top w:val="none" w:sz="0" w:space="0" w:color="auto"/>
            <w:left w:val="none" w:sz="0" w:space="0" w:color="auto"/>
            <w:bottom w:val="none" w:sz="0" w:space="0" w:color="auto"/>
            <w:right w:val="none" w:sz="0" w:space="0" w:color="auto"/>
          </w:divBdr>
        </w:div>
        <w:div w:id="332533957">
          <w:marLeft w:val="0"/>
          <w:marRight w:val="0"/>
          <w:marTop w:val="0"/>
          <w:marBottom w:val="0"/>
          <w:divBdr>
            <w:top w:val="none" w:sz="0" w:space="0" w:color="auto"/>
            <w:left w:val="none" w:sz="0" w:space="0" w:color="auto"/>
            <w:bottom w:val="none" w:sz="0" w:space="0" w:color="auto"/>
            <w:right w:val="none" w:sz="0" w:space="0" w:color="auto"/>
          </w:divBdr>
        </w:div>
        <w:div w:id="1558082910">
          <w:marLeft w:val="0"/>
          <w:marRight w:val="0"/>
          <w:marTop w:val="0"/>
          <w:marBottom w:val="0"/>
          <w:divBdr>
            <w:top w:val="none" w:sz="0" w:space="0" w:color="auto"/>
            <w:left w:val="none" w:sz="0" w:space="0" w:color="auto"/>
            <w:bottom w:val="none" w:sz="0" w:space="0" w:color="auto"/>
            <w:right w:val="none" w:sz="0" w:space="0" w:color="auto"/>
          </w:divBdr>
        </w:div>
        <w:div w:id="1000159063">
          <w:marLeft w:val="0"/>
          <w:marRight w:val="0"/>
          <w:marTop w:val="0"/>
          <w:marBottom w:val="0"/>
          <w:divBdr>
            <w:top w:val="none" w:sz="0" w:space="0" w:color="auto"/>
            <w:left w:val="none" w:sz="0" w:space="0" w:color="auto"/>
            <w:bottom w:val="none" w:sz="0" w:space="0" w:color="auto"/>
            <w:right w:val="none" w:sz="0" w:space="0" w:color="auto"/>
          </w:divBdr>
        </w:div>
        <w:div w:id="446583821">
          <w:marLeft w:val="0"/>
          <w:marRight w:val="0"/>
          <w:marTop w:val="0"/>
          <w:marBottom w:val="0"/>
          <w:divBdr>
            <w:top w:val="none" w:sz="0" w:space="0" w:color="auto"/>
            <w:left w:val="none" w:sz="0" w:space="0" w:color="auto"/>
            <w:bottom w:val="none" w:sz="0" w:space="0" w:color="auto"/>
            <w:right w:val="none" w:sz="0" w:space="0" w:color="auto"/>
          </w:divBdr>
        </w:div>
        <w:div w:id="375393904">
          <w:marLeft w:val="0"/>
          <w:marRight w:val="0"/>
          <w:marTop w:val="0"/>
          <w:marBottom w:val="0"/>
          <w:divBdr>
            <w:top w:val="none" w:sz="0" w:space="0" w:color="auto"/>
            <w:left w:val="none" w:sz="0" w:space="0" w:color="auto"/>
            <w:bottom w:val="none" w:sz="0" w:space="0" w:color="auto"/>
            <w:right w:val="none" w:sz="0" w:space="0" w:color="auto"/>
          </w:divBdr>
        </w:div>
        <w:div w:id="1677223515">
          <w:marLeft w:val="0"/>
          <w:marRight w:val="0"/>
          <w:marTop w:val="0"/>
          <w:marBottom w:val="0"/>
          <w:divBdr>
            <w:top w:val="none" w:sz="0" w:space="0" w:color="auto"/>
            <w:left w:val="none" w:sz="0" w:space="0" w:color="auto"/>
            <w:bottom w:val="none" w:sz="0" w:space="0" w:color="auto"/>
            <w:right w:val="none" w:sz="0" w:space="0" w:color="auto"/>
          </w:divBdr>
        </w:div>
        <w:div w:id="1476793576">
          <w:marLeft w:val="0"/>
          <w:marRight w:val="0"/>
          <w:marTop w:val="0"/>
          <w:marBottom w:val="0"/>
          <w:divBdr>
            <w:top w:val="none" w:sz="0" w:space="0" w:color="auto"/>
            <w:left w:val="none" w:sz="0" w:space="0" w:color="auto"/>
            <w:bottom w:val="none" w:sz="0" w:space="0" w:color="auto"/>
            <w:right w:val="none" w:sz="0" w:space="0" w:color="auto"/>
          </w:divBdr>
        </w:div>
        <w:div w:id="243340346">
          <w:marLeft w:val="0"/>
          <w:marRight w:val="0"/>
          <w:marTop w:val="0"/>
          <w:marBottom w:val="0"/>
          <w:divBdr>
            <w:top w:val="none" w:sz="0" w:space="0" w:color="auto"/>
            <w:left w:val="none" w:sz="0" w:space="0" w:color="auto"/>
            <w:bottom w:val="none" w:sz="0" w:space="0" w:color="auto"/>
            <w:right w:val="none" w:sz="0" w:space="0" w:color="auto"/>
          </w:divBdr>
        </w:div>
        <w:div w:id="335424242">
          <w:marLeft w:val="0"/>
          <w:marRight w:val="0"/>
          <w:marTop w:val="0"/>
          <w:marBottom w:val="0"/>
          <w:divBdr>
            <w:top w:val="none" w:sz="0" w:space="0" w:color="auto"/>
            <w:left w:val="none" w:sz="0" w:space="0" w:color="auto"/>
            <w:bottom w:val="none" w:sz="0" w:space="0" w:color="auto"/>
            <w:right w:val="none" w:sz="0" w:space="0" w:color="auto"/>
          </w:divBdr>
        </w:div>
        <w:div w:id="500778943">
          <w:marLeft w:val="0"/>
          <w:marRight w:val="0"/>
          <w:marTop w:val="0"/>
          <w:marBottom w:val="0"/>
          <w:divBdr>
            <w:top w:val="none" w:sz="0" w:space="0" w:color="auto"/>
            <w:left w:val="none" w:sz="0" w:space="0" w:color="auto"/>
            <w:bottom w:val="none" w:sz="0" w:space="0" w:color="auto"/>
            <w:right w:val="none" w:sz="0" w:space="0" w:color="auto"/>
          </w:divBdr>
        </w:div>
        <w:div w:id="215749383">
          <w:marLeft w:val="0"/>
          <w:marRight w:val="0"/>
          <w:marTop w:val="0"/>
          <w:marBottom w:val="0"/>
          <w:divBdr>
            <w:top w:val="none" w:sz="0" w:space="0" w:color="auto"/>
            <w:left w:val="none" w:sz="0" w:space="0" w:color="auto"/>
            <w:bottom w:val="none" w:sz="0" w:space="0" w:color="auto"/>
            <w:right w:val="none" w:sz="0" w:space="0" w:color="auto"/>
          </w:divBdr>
        </w:div>
        <w:div w:id="228536383">
          <w:marLeft w:val="0"/>
          <w:marRight w:val="0"/>
          <w:marTop w:val="0"/>
          <w:marBottom w:val="0"/>
          <w:divBdr>
            <w:top w:val="none" w:sz="0" w:space="0" w:color="auto"/>
            <w:left w:val="none" w:sz="0" w:space="0" w:color="auto"/>
            <w:bottom w:val="none" w:sz="0" w:space="0" w:color="auto"/>
            <w:right w:val="none" w:sz="0" w:space="0" w:color="auto"/>
          </w:divBdr>
        </w:div>
        <w:div w:id="16348072">
          <w:marLeft w:val="0"/>
          <w:marRight w:val="0"/>
          <w:marTop w:val="0"/>
          <w:marBottom w:val="0"/>
          <w:divBdr>
            <w:top w:val="none" w:sz="0" w:space="0" w:color="auto"/>
            <w:left w:val="none" w:sz="0" w:space="0" w:color="auto"/>
            <w:bottom w:val="none" w:sz="0" w:space="0" w:color="auto"/>
            <w:right w:val="none" w:sz="0" w:space="0" w:color="auto"/>
          </w:divBdr>
        </w:div>
        <w:div w:id="454640106">
          <w:marLeft w:val="0"/>
          <w:marRight w:val="0"/>
          <w:marTop w:val="0"/>
          <w:marBottom w:val="0"/>
          <w:divBdr>
            <w:top w:val="none" w:sz="0" w:space="0" w:color="auto"/>
            <w:left w:val="none" w:sz="0" w:space="0" w:color="auto"/>
            <w:bottom w:val="none" w:sz="0" w:space="0" w:color="auto"/>
            <w:right w:val="none" w:sz="0" w:space="0" w:color="auto"/>
          </w:divBdr>
        </w:div>
        <w:div w:id="1229807424">
          <w:marLeft w:val="0"/>
          <w:marRight w:val="0"/>
          <w:marTop w:val="0"/>
          <w:marBottom w:val="0"/>
          <w:divBdr>
            <w:top w:val="none" w:sz="0" w:space="0" w:color="auto"/>
            <w:left w:val="none" w:sz="0" w:space="0" w:color="auto"/>
            <w:bottom w:val="none" w:sz="0" w:space="0" w:color="auto"/>
            <w:right w:val="none" w:sz="0" w:space="0" w:color="auto"/>
          </w:divBdr>
        </w:div>
      </w:divsChild>
    </w:div>
    <w:div w:id="1108353949">
      <w:bodyDiv w:val="1"/>
      <w:marLeft w:val="0"/>
      <w:marRight w:val="0"/>
      <w:marTop w:val="0"/>
      <w:marBottom w:val="0"/>
      <w:divBdr>
        <w:top w:val="none" w:sz="0" w:space="0" w:color="auto"/>
        <w:left w:val="none" w:sz="0" w:space="0" w:color="auto"/>
        <w:bottom w:val="none" w:sz="0" w:space="0" w:color="auto"/>
        <w:right w:val="none" w:sz="0" w:space="0" w:color="auto"/>
      </w:divBdr>
    </w:div>
    <w:div w:id="1108624681">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56872">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09349736">
      <w:bodyDiv w:val="1"/>
      <w:marLeft w:val="0"/>
      <w:marRight w:val="0"/>
      <w:marTop w:val="0"/>
      <w:marBottom w:val="0"/>
      <w:divBdr>
        <w:top w:val="none" w:sz="0" w:space="0" w:color="auto"/>
        <w:left w:val="none" w:sz="0" w:space="0" w:color="auto"/>
        <w:bottom w:val="none" w:sz="0" w:space="0" w:color="auto"/>
        <w:right w:val="none" w:sz="0" w:space="0" w:color="auto"/>
      </w:divBdr>
    </w:div>
    <w:div w:id="1109620271">
      <w:bodyDiv w:val="1"/>
      <w:marLeft w:val="0"/>
      <w:marRight w:val="0"/>
      <w:marTop w:val="0"/>
      <w:marBottom w:val="0"/>
      <w:divBdr>
        <w:top w:val="none" w:sz="0" w:space="0" w:color="auto"/>
        <w:left w:val="none" w:sz="0" w:space="0" w:color="auto"/>
        <w:bottom w:val="none" w:sz="0" w:space="0" w:color="auto"/>
        <w:right w:val="none" w:sz="0" w:space="0" w:color="auto"/>
      </w:divBdr>
    </w:div>
    <w:div w:id="1109856208">
      <w:bodyDiv w:val="1"/>
      <w:marLeft w:val="0"/>
      <w:marRight w:val="0"/>
      <w:marTop w:val="0"/>
      <w:marBottom w:val="0"/>
      <w:divBdr>
        <w:top w:val="none" w:sz="0" w:space="0" w:color="auto"/>
        <w:left w:val="none" w:sz="0" w:space="0" w:color="auto"/>
        <w:bottom w:val="none" w:sz="0" w:space="0" w:color="auto"/>
        <w:right w:val="none" w:sz="0" w:space="0" w:color="auto"/>
      </w:divBdr>
    </w:div>
    <w:div w:id="1109856974">
      <w:bodyDiv w:val="1"/>
      <w:marLeft w:val="0"/>
      <w:marRight w:val="0"/>
      <w:marTop w:val="0"/>
      <w:marBottom w:val="0"/>
      <w:divBdr>
        <w:top w:val="none" w:sz="0" w:space="0" w:color="auto"/>
        <w:left w:val="none" w:sz="0" w:space="0" w:color="auto"/>
        <w:bottom w:val="none" w:sz="0" w:space="0" w:color="auto"/>
        <w:right w:val="none" w:sz="0" w:space="0" w:color="auto"/>
      </w:divBdr>
    </w:div>
    <w:div w:id="1110322973">
      <w:bodyDiv w:val="1"/>
      <w:marLeft w:val="0"/>
      <w:marRight w:val="0"/>
      <w:marTop w:val="0"/>
      <w:marBottom w:val="0"/>
      <w:divBdr>
        <w:top w:val="none" w:sz="0" w:space="0" w:color="auto"/>
        <w:left w:val="none" w:sz="0" w:space="0" w:color="auto"/>
        <w:bottom w:val="none" w:sz="0" w:space="0" w:color="auto"/>
        <w:right w:val="none" w:sz="0" w:space="0" w:color="auto"/>
      </w:divBdr>
    </w:div>
    <w:div w:id="1110391973">
      <w:bodyDiv w:val="1"/>
      <w:marLeft w:val="0"/>
      <w:marRight w:val="0"/>
      <w:marTop w:val="0"/>
      <w:marBottom w:val="0"/>
      <w:divBdr>
        <w:top w:val="none" w:sz="0" w:space="0" w:color="auto"/>
        <w:left w:val="none" w:sz="0" w:space="0" w:color="auto"/>
        <w:bottom w:val="none" w:sz="0" w:space="0" w:color="auto"/>
        <w:right w:val="none" w:sz="0" w:space="0" w:color="auto"/>
      </w:divBdr>
    </w:div>
    <w:div w:id="1111125952">
      <w:bodyDiv w:val="1"/>
      <w:marLeft w:val="0"/>
      <w:marRight w:val="0"/>
      <w:marTop w:val="0"/>
      <w:marBottom w:val="0"/>
      <w:divBdr>
        <w:top w:val="none" w:sz="0" w:space="0" w:color="auto"/>
        <w:left w:val="none" w:sz="0" w:space="0" w:color="auto"/>
        <w:bottom w:val="none" w:sz="0" w:space="0" w:color="auto"/>
        <w:right w:val="none" w:sz="0" w:space="0" w:color="auto"/>
      </w:divBdr>
    </w:div>
    <w:div w:id="1111321866">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629622">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240788">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363809">
      <w:bodyDiv w:val="1"/>
      <w:marLeft w:val="0"/>
      <w:marRight w:val="0"/>
      <w:marTop w:val="0"/>
      <w:marBottom w:val="0"/>
      <w:divBdr>
        <w:top w:val="none" w:sz="0" w:space="0" w:color="auto"/>
        <w:left w:val="none" w:sz="0" w:space="0" w:color="auto"/>
        <w:bottom w:val="none" w:sz="0" w:space="0" w:color="auto"/>
        <w:right w:val="none" w:sz="0" w:space="0" w:color="auto"/>
      </w:divBdr>
    </w:div>
    <w:div w:id="1112440064">
      <w:bodyDiv w:val="1"/>
      <w:marLeft w:val="0"/>
      <w:marRight w:val="0"/>
      <w:marTop w:val="0"/>
      <w:marBottom w:val="0"/>
      <w:divBdr>
        <w:top w:val="none" w:sz="0" w:space="0" w:color="auto"/>
        <w:left w:val="none" w:sz="0" w:space="0" w:color="auto"/>
        <w:bottom w:val="none" w:sz="0" w:space="0" w:color="auto"/>
        <w:right w:val="none" w:sz="0" w:space="0" w:color="auto"/>
      </w:divBdr>
    </w:div>
    <w:div w:id="1112477247">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2673417">
      <w:bodyDiv w:val="1"/>
      <w:marLeft w:val="0"/>
      <w:marRight w:val="0"/>
      <w:marTop w:val="0"/>
      <w:marBottom w:val="0"/>
      <w:divBdr>
        <w:top w:val="none" w:sz="0" w:space="0" w:color="auto"/>
        <w:left w:val="none" w:sz="0" w:space="0" w:color="auto"/>
        <w:bottom w:val="none" w:sz="0" w:space="0" w:color="auto"/>
        <w:right w:val="none" w:sz="0" w:space="0" w:color="auto"/>
      </w:divBdr>
    </w:div>
    <w:div w:id="1113400428">
      <w:bodyDiv w:val="1"/>
      <w:marLeft w:val="0"/>
      <w:marRight w:val="0"/>
      <w:marTop w:val="0"/>
      <w:marBottom w:val="0"/>
      <w:divBdr>
        <w:top w:val="none" w:sz="0" w:space="0" w:color="auto"/>
        <w:left w:val="none" w:sz="0" w:space="0" w:color="auto"/>
        <w:bottom w:val="none" w:sz="0" w:space="0" w:color="auto"/>
        <w:right w:val="none" w:sz="0" w:space="0" w:color="auto"/>
      </w:divBdr>
    </w:div>
    <w:div w:id="1113791004">
      <w:bodyDiv w:val="1"/>
      <w:marLeft w:val="0"/>
      <w:marRight w:val="0"/>
      <w:marTop w:val="0"/>
      <w:marBottom w:val="0"/>
      <w:divBdr>
        <w:top w:val="none" w:sz="0" w:space="0" w:color="auto"/>
        <w:left w:val="none" w:sz="0" w:space="0" w:color="auto"/>
        <w:bottom w:val="none" w:sz="0" w:space="0" w:color="auto"/>
        <w:right w:val="none" w:sz="0" w:space="0" w:color="auto"/>
      </w:divBdr>
    </w:div>
    <w:div w:id="1113943954">
      <w:bodyDiv w:val="1"/>
      <w:marLeft w:val="0"/>
      <w:marRight w:val="0"/>
      <w:marTop w:val="0"/>
      <w:marBottom w:val="0"/>
      <w:divBdr>
        <w:top w:val="none" w:sz="0" w:space="0" w:color="auto"/>
        <w:left w:val="none" w:sz="0" w:space="0" w:color="auto"/>
        <w:bottom w:val="none" w:sz="0" w:space="0" w:color="auto"/>
        <w:right w:val="none" w:sz="0" w:space="0" w:color="auto"/>
      </w:divBdr>
    </w:div>
    <w:div w:id="1114206154">
      <w:bodyDiv w:val="1"/>
      <w:marLeft w:val="0"/>
      <w:marRight w:val="0"/>
      <w:marTop w:val="0"/>
      <w:marBottom w:val="0"/>
      <w:divBdr>
        <w:top w:val="none" w:sz="0" w:space="0" w:color="auto"/>
        <w:left w:val="none" w:sz="0" w:space="0" w:color="auto"/>
        <w:bottom w:val="none" w:sz="0" w:space="0" w:color="auto"/>
        <w:right w:val="none" w:sz="0" w:space="0" w:color="auto"/>
      </w:divBdr>
    </w:div>
    <w:div w:id="1114404590">
      <w:bodyDiv w:val="1"/>
      <w:marLeft w:val="0"/>
      <w:marRight w:val="0"/>
      <w:marTop w:val="0"/>
      <w:marBottom w:val="0"/>
      <w:divBdr>
        <w:top w:val="none" w:sz="0" w:space="0" w:color="auto"/>
        <w:left w:val="none" w:sz="0" w:space="0" w:color="auto"/>
        <w:bottom w:val="none" w:sz="0" w:space="0" w:color="auto"/>
        <w:right w:val="none" w:sz="0" w:space="0" w:color="auto"/>
      </w:divBdr>
    </w:div>
    <w:div w:id="1114523876">
      <w:bodyDiv w:val="1"/>
      <w:marLeft w:val="0"/>
      <w:marRight w:val="0"/>
      <w:marTop w:val="0"/>
      <w:marBottom w:val="0"/>
      <w:divBdr>
        <w:top w:val="none" w:sz="0" w:space="0" w:color="auto"/>
        <w:left w:val="none" w:sz="0" w:space="0" w:color="auto"/>
        <w:bottom w:val="none" w:sz="0" w:space="0" w:color="auto"/>
        <w:right w:val="none" w:sz="0" w:space="0" w:color="auto"/>
      </w:divBdr>
    </w:div>
    <w:div w:id="1114591482">
      <w:bodyDiv w:val="1"/>
      <w:marLeft w:val="0"/>
      <w:marRight w:val="0"/>
      <w:marTop w:val="0"/>
      <w:marBottom w:val="0"/>
      <w:divBdr>
        <w:top w:val="none" w:sz="0" w:space="0" w:color="auto"/>
        <w:left w:val="none" w:sz="0" w:space="0" w:color="auto"/>
        <w:bottom w:val="none" w:sz="0" w:space="0" w:color="auto"/>
        <w:right w:val="none" w:sz="0" w:space="0" w:color="auto"/>
      </w:divBdr>
    </w:div>
    <w:div w:id="1114789850">
      <w:bodyDiv w:val="1"/>
      <w:marLeft w:val="0"/>
      <w:marRight w:val="0"/>
      <w:marTop w:val="0"/>
      <w:marBottom w:val="0"/>
      <w:divBdr>
        <w:top w:val="none" w:sz="0" w:space="0" w:color="auto"/>
        <w:left w:val="none" w:sz="0" w:space="0" w:color="auto"/>
        <w:bottom w:val="none" w:sz="0" w:space="0" w:color="auto"/>
        <w:right w:val="none" w:sz="0" w:space="0" w:color="auto"/>
      </w:divBdr>
    </w:div>
    <w:div w:id="1114833651">
      <w:bodyDiv w:val="1"/>
      <w:marLeft w:val="0"/>
      <w:marRight w:val="0"/>
      <w:marTop w:val="0"/>
      <w:marBottom w:val="0"/>
      <w:divBdr>
        <w:top w:val="none" w:sz="0" w:space="0" w:color="auto"/>
        <w:left w:val="none" w:sz="0" w:space="0" w:color="auto"/>
        <w:bottom w:val="none" w:sz="0" w:space="0" w:color="auto"/>
        <w:right w:val="none" w:sz="0" w:space="0" w:color="auto"/>
      </w:divBdr>
    </w:div>
    <w:div w:id="1115052553">
      <w:bodyDiv w:val="1"/>
      <w:marLeft w:val="0"/>
      <w:marRight w:val="0"/>
      <w:marTop w:val="0"/>
      <w:marBottom w:val="0"/>
      <w:divBdr>
        <w:top w:val="none" w:sz="0" w:space="0" w:color="auto"/>
        <w:left w:val="none" w:sz="0" w:space="0" w:color="auto"/>
        <w:bottom w:val="none" w:sz="0" w:space="0" w:color="auto"/>
        <w:right w:val="none" w:sz="0" w:space="0" w:color="auto"/>
      </w:divBdr>
    </w:div>
    <w:div w:id="1115562365">
      <w:bodyDiv w:val="1"/>
      <w:marLeft w:val="0"/>
      <w:marRight w:val="0"/>
      <w:marTop w:val="0"/>
      <w:marBottom w:val="0"/>
      <w:divBdr>
        <w:top w:val="none" w:sz="0" w:space="0" w:color="auto"/>
        <w:left w:val="none" w:sz="0" w:space="0" w:color="auto"/>
        <w:bottom w:val="none" w:sz="0" w:space="0" w:color="auto"/>
        <w:right w:val="none" w:sz="0" w:space="0" w:color="auto"/>
      </w:divBdr>
    </w:div>
    <w:div w:id="1115708614">
      <w:bodyDiv w:val="1"/>
      <w:marLeft w:val="0"/>
      <w:marRight w:val="0"/>
      <w:marTop w:val="0"/>
      <w:marBottom w:val="0"/>
      <w:divBdr>
        <w:top w:val="none" w:sz="0" w:space="0" w:color="auto"/>
        <w:left w:val="none" w:sz="0" w:space="0" w:color="auto"/>
        <w:bottom w:val="none" w:sz="0" w:space="0" w:color="auto"/>
        <w:right w:val="none" w:sz="0" w:space="0" w:color="auto"/>
      </w:divBdr>
    </w:div>
    <w:div w:id="1116481145">
      <w:bodyDiv w:val="1"/>
      <w:marLeft w:val="0"/>
      <w:marRight w:val="0"/>
      <w:marTop w:val="0"/>
      <w:marBottom w:val="0"/>
      <w:divBdr>
        <w:top w:val="none" w:sz="0" w:space="0" w:color="auto"/>
        <w:left w:val="none" w:sz="0" w:space="0" w:color="auto"/>
        <w:bottom w:val="none" w:sz="0" w:space="0" w:color="auto"/>
        <w:right w:val="none" w:sz="0" w:space="0" w:color="auto"/>
      </w:divBdr>
    </w:div>
    <w:div w:id="1116565254">
      <w:bodyDiv w:val="1"/>
      <w:marLeft w:val="0"/>
      <w:marRight w:val="0"/>
      <w:marTop w:val="0"/>
      <w:marBottom w:val="0"/>
      <w:divBdr>
        <w:top w:val="none" w:sz="0" w:space="0" w:color="auto"/>
        <w:left w:val="none" w:sz="0" w:space="0" w:color="auto"/>
        <w:bottom w:val="none" w:sz="0" w:space="0" w:color="auto"/>
        <w:right w:val="none" w:sz="0" w:space="0" w:color="auto"/>
      </w:divBdr>
    </w:div>
    <w:div w:id="1116757255">
      <w:bodyDiv w:val="1"/>
      <w:marLeft w:val="0"/>
      <w:marRight w:val="0"/>
      <w:marTop w:val="0"/>
      <w:marBottom w:val="0"/>
      <w:divBdr>
        <w:top w:val="none" w:sz="0" w:space="0" w:color="auto"/>
        <w:left w:val="none" w:sz="0" w:space="0" w:color="auto"/>
        <w:bottom w:val="none" w:sz="0" w:space="0" w:color="auto"/>
        <w:right w:val="none" w:sz="0" w:space="0" w:color="auto"/>
      </w:divBdr>
    </w:div>
    <w:div w:id="1117334463">
      <w:bodyDiv w:val="1"/>
      <w:marLeft w:val="0"/>
      <w:marRight w:val="0"/>
      <w:marTop w:val="0"/>
      <w:marBottom w:val="0"/>
      <w:divBdr>
        <w:top w:val="none" w:sz="0" w:space="0" w:color="auto"/>
        <w:left w:val="none" w:sz="0" w:space="0" w:color="auto"/>
        <w:bottom w:val="none" w:sz="0" w:space="0" w:color="auto"/>
        <w:right w:val="none" w:sz="0" w:space="0" w:color="auto"/>
      </w:divBdr>
    </w:div>
    <w:div w:id="1117867882">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065082">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18598174">
      <w:bodyDiv w:val="1"/>
      <w:marLeft w:val="0"/>
      <w:marRight w:val="0"/>
      <w:marTop w:val="0"/>
      <w:marBottom w:val="0"/>
      <w:divBdr>
        <w:top w:val="none" w:sz="0" w:space="0" w:color="auto"/>
        <w:left w:val="none" w:sz="0" w:space="0" w:color="auto"/>
        <w:bottom w:val="none" w:sz="0" w:space="0" w:color="auto"/>
        <w:right w:val="none" w:sz="0" w:space="0" w:color="auto"/>
      </w:divBdr>
    </w:div>
    <w:div w:id="1118988851">
      <w:bodyDiv w:val="1"/>
      <w:marLeft w:val="0"/>
      <w:marRight w:val="0"/>
      <w:marTop w:val="0"/>
      <w:marBottom w:val="0"/>
      <w:divBdr>
        <w:top w:val="none" w:sz="0" w:space="0" w:color="auto"/>
        <w:left w:val="none" w:sz="0" w:space="0" w:color="auto"/>
        <w:bottom w:val="none" w:sz="0" w:space="0" w:color="auto"/>
        <w:right w:val="none" w:sz="0" w:space="0" w:color="auto"/>
      </w:divBdr>
    </w:div>
    <w:div w:id="1119496003">
      <w:bodyDiv w:val="1"/>
      <w:marLeft w:val="0"/>
      <w:marRight w:val="0"/>
      <w:marTop w:val="0"/>
      <w:marBottom w:val="0"/>
      <w:divBdr>
        <w:top w:val="none" w:sz="0" w:space="0" w:color="auto"/>
        <w:left w:val="none" w:sz="0" w:space="0" w:color="auto"/>
        <w:bottom w:val="none" w:sz="0" w:space="0" w:color="auto"/>
        <w:right w:val="none" w:sz="0" w:space="0" w:color="auto"/>
      </w:divBdr>
    </w:div>
    <w:div w:id="1120032145">
      <w:bodyDiv w:val="1"/>
      <w:marLeft w:val="0"/>
      <w:marRight w:val="0"/>
      <w:marTop w:val="0"/>
      <w:marBottom w:val="0"/>
      <w:divBdr>
        <w:top w:val="none" w:sz="0" w:space="0" w:color="auto"/>
        <w:left w:val="none" w:sz="0" w:space="0" w:color="auto"/>
        <w:bottom w:val="none" w:sz="0" w:space="0" w:color="auto"/>
        <w:right w:val="none" w:sz="0" w:space="0" w:color="auto"/>
      </w:divBdr>
    </w:div>
    <w:div w:id="1120143609">
      <w:bodyDiv w:val="1"/>
      <w:marLeft w:val="0"/>
      <w:marRight w:val="0"/>
      <w:marTop w:val="0"/>
      <w:marBottom w:val="0"/>
      <w:divBdr>
        <w:top w:val="none" w:sz="0" w:space="0" w:color="auto"/>
        <w:left w:val="none" w:sz="0" w:space="0" w:color="auto"/>
        <w:bottom w:val="none" w:sz="0" w:space="0" w:color="auto"/>
        <w:right w:val="none" w:sz="0" w:space="0" w:color="auto"/>
      </w:divBdr>
    </w:div>
    <w:div w:id="1120490990">
      <w:bodyDiv w:val="1"/>
      <w:marLeft w:val="0"/>
      <w:marRight w:val="0"/>
      <w:marTop w:val="0"/>
      <w:marBottom w:val="0"/>
      <w:divBdr>
        <w:top w:val="none" w:sz="0" w:space="0" w:color="auto"/>
        <w:left w:val="none" w:sz="0" w:space="0" w:color="auto"/>
        <w:bottom w:val="none" w:sz="0" w:space="0" w:color="auto"/>
        <w:right w:val="none" w:sz="0" w:space="0" w:color="auto"/>
      </w:divBdr>
      <w:divsChild>
        <w:div w:id="2006737140">
          <w:marLeft w:val="0"/>
          <w:marRight w:val="0"/>
          <w:marTop w:val="0"/>
          <w:marBottom w:val="0"/>
          <w:divBdr>
            <w:top w:val="none" w:sz="0" w:space="0" w:color="auto"/>
            <w:left w:val="none" w:sz="0" w:space="0" w:color="auto"/>
            <w:bottom w:val="none" w:sz="0" w:space="0" w:color="auto"/>
            <w:right w:val="none" w:sz="0" w:space="0" w:color="auto"/>
          </w:divBdr>
        </w:div>
        <w:div w:id="235555199">
          <w:marLeft w:val="0"/>
          <w:marRight w:val="0"/>
          <w:marTop w:val="0"/>
          <w:marBottom w:val="0"/>
          <w:divBdr>
            <w:top w:val="none" w:sz="0" w:space="0" w:color="auto"/>
            <w:left w:val="none" w:sz="0" w:space="0" w:color="auto"/>
            <w:bottom w:val="none" w:sz="0" w:space="0" w:color="auto"/>
            <w:right w:val="none" w:sz="0" w:space="0" w:color="auto"/>
          </w:divBdr>
        </w:div>
        <w:div w:id="785806021">
          <w:marLeft w:val="0"/>
          <w:marRight w:val="0"/>
          <w:marTop w:val="0"/>
          <w:marBottom w:val="0"/>
          <w:divBdr>
            <w:top w:val="none" w:sz="0" w:space="0" w:color="auto"/>
            <w:left w:val="none" w:sz="0" w:space="0" w:color="auto"/>
            <w:bottom w:val="none" w:sz="0" w:space="0" w:color="auto"/>
            <w:right w:val="none" w:sz="0" w:space="0" w:color="auto"/>
          </w:divBdr>
        </w:div>
        <w:div w:id="178127881">
          <w:marLeft w:val="0"/>
          <w:marRight w:val="0"/>
          <w:marTop w:val="0"/>
          <w:marBottom w:val="0"/>
          <w:divBdr>
            <w:top w:val="none" w:sz="0" w:space="0" w:color="auto"/>
            <w:left w:val="none" w:sz="0" w:space="0" w:color="auto"/>
            <w:bottom w:val="none" w:sz="0" w:space="0" w:color="auto"/>
            <w:right w:val="none" w:sz="0" w:space="0" w:color="auto"/>
          </w:divBdr>
        </w:div>
        <w:div w:id="1725716231">
          <w:marLeft w:val="0"/>
          <w:marRight w:val="0"/>
          <w:marTop w:val="0"/>
          <w:marBottom w:val="0"/>
          <w:divBdr>
            <w:top w:val="none" w:sz="0" w:space="0" w:color="auto"/>
            <w:left w:val="none" w:sz="0" w:space="0" w:color="auto"/>
            <w:bottom w:val="none" w:sz="0" w:space="0" w:color="auto"/>
            <w:right w:val="none" w:sz="0" w:space="0" w:color="auto"/>
          </w:divBdr>
        </w:div>
        <w:div w:id="1328366828">
          <w:marLeft w:val="0"/>
          <w:marRight w:val="0"/>
          <w:marTop w:val="0"/>
          <w:marBottom w:val="0"/>
          <w:divBdr>
            <w:top w:val="none" w:sz="0" w:space="0" w:color="auto"/>
            <w:left w:val="none" w:sz="0" w:space="0" w:color="auto"/>
            <w:bottom w:val="none" w:sz="0" w:space="0" w:color="auto"/>
            <w:right w:val="none" w:sz="0" w:space="0" w:color="auto"/>
          </w:divBdr>
        </w:div>
        <w:div w:id="760298344">
          <w:marLeft w:val="0"/>
          <w:marRight w:val="0"/>
          <w:marTop w:val="0"/>
          <w:marBottom w:val="0"/>
          <w:divBdr>
            <w:top w:val="none" w:sz="0" w:space="0" w:color="auto"/>
            <w:left w:val="none" w:sz="0" w:space="0" w:color="auto"/>
            <w:bottom w:val="none" w:sz="0" w:space="0" w:color="auto"/>
            <w:right w:val="none" w:sz="0" w:space="0" w:color="auto"/>
          </w:divBdr>
        </w:div>
        <w:div w:id="782455074">
          <w:marLeft w:val="0"/>
          <w:marRight w:val="0"/>
          <w:marTop w:val="0"/>
          <w:marBottom w:val="0"/>
          <w:divBdr>
            <w:top w:val="none" w:sz="0" w:space="0" w:color="auto"/>
            <w:left w:val="none" w:sz="0" w:space="0" w:color="auto"/>
            <w:bottom w:val="none" w:sz="0" w:space="0" w:color="auto"/>
            <w:right w:val="none" w:sz="0" w:space="0" w:color="auto"/>
          </w:divBdr>
        </w:div>
        <w:div w:id="618727309">
          <w:marLeft w:val="0"/>
          <w:marRight w:val="0"/>
          <w:marTop w:val="0"/>
          <w:marBottom w:val="0"/>
          <w:divBdr>
            <w:top w:val="none" w:sz="0" w:space="0" w:color="auto"/>
            <w:left w:val="none" w:sz="0" w:space="0" w:color="auto"/>
            <w:bottom w:val="none" w:sz="0" w:space="0" w:color="auto"/>
            <w:right w:val="none" w:sz="0" w:space="0" w:color="auto"/>
          </w:divBdr>
        </w:div>
        <w:div w:id="1049839705">
          <w:marLeft w:val="0"/>
          <w:marRight w:val="0"/>
          <w:marTop w:val="0"/>
          <w:marBottom w:val="0"/>
          <w:divBdr>
            <w:top w:val="none" w:sz="0" w:space="0" w:color="auto"/>
            <w:left w:val="none" w:sz="0" w:space="0" w:color="auto"/>
            <w:bottom w:val="none" w:sz="0" w:space="0" w:color="auto"/>
            <w:right w:val="none" w:sz="0" w:space="0" w:color="auto"/>
          </w:divBdr>
        </w:div>
        <w:div w:id="647515566">
          <w:marLeft w:val="0"/>
          <w:marRight w:val="0"/>
          <w:marTop w:val="0"/>
          <w:marBottom w:val="0"/>
          <w:divBdr>
            <w:top w:val="none" w:sz="0" w:space="0" w:color="auto"/>
            <w:left w:val="none" w:sz="0" w:space="0" w:color="auto"/>
            <w:bottom w:val="none" w:sz="0" w:space="0" w:color="auto"/>
            <w:right w:val="none" w:sz="0" w:space="0" w:color="auto"/>
          </w:divBdr>
        </w:div>
        <w:div w:id="722097035">
          <w:marLeft w:val="0"/>
          <w:marRight w:val="0"/>
          <w:marTop w:val="0"/>
          <w:marBottom w:val="0"/>
          <w:divBdr>
            <w:top w:val="none" w:sz="0" w:space="0" w:color="auto"/>
            <w:left w:val="none" w:sz="0" w:space="0" w:color="auto"/>
            <w:bottom w:val="none" w:sz="0" w:space="0" w:color="auto"/>
            <w:right w:val="none" w:sz="0" w:space="0" w:color="auto"/>
          </w:divBdr>
        </w:div>
        <w:div w:id="562913468">
          <w:marLeft w:val="0"/>
          <w:marRight w:val="0"/>
          <w:marTop w:val="0"/>
          <w:marBottom w:val="0"/>
          <w:divBdr>
            <w:top w:val="none" w:sz="0" w:space="0" w:color="auto"/>
            <w:left w:val="none" w:sz="0" w:space="0" w:color="auto"/>
            <w:bottom w:val="none" w:sz="0" w:space="0" w:color="auto"/>
            <w:right w:val="none" w:sz="0" w:space="0" w:color="auto"/>
          </w:divBdr>
        </w:div>
        <w:div w:id="874850433">
          <w:marLeft w:val="0"/>
          <w:marRight w:val="0"/>
          <w:marTop w:val="0"/>
          <w:marBottom w:val="0"/>
          <w:divBdr>
            <w:top w:val="none" w:sz="0" w:space="0" w:color="auto"/>
            <w:left w:val="none" w:sz="0" w:space="0" w:color="auto"/>
            <w:bottom w:val="none" w:sz="0" w:space="0" w:color="auto"/>
            <w:right w:val="none" w:sz="0" w:space="0" w:color="auto"/>
          </w:divBdr>
        </w:div>
        <w:div w:id="42564609">
          <w:marLeft w:val="0"/>
          <w:marRight w:val="0"/>
          <w:marTop w:val="0"/>
          <w:marBottom w:val="0"/>
          <w:divBdr>
            <w:top w:val="none" w:sz="0" w:space="0" w:color="auto"/>
            <w:left w:val="none" w:sz="0" w:space="0" w:color="auto"/>
            <w:bottom w:val="none" w:sz="0" w:space="0" w:color="auto"/>
            <w:right w:val="none" w:sz="0" w:space="0" w:color="auto"/>
          </w:divBdr>
        </w:div>
        <w:div w:id="1526291486">
          <w:marLeft w:val="0"/>
          <w:marRight w:val="0"/>
          <w:marTop w:val="0"/>
          <w:marBottom w:val="0"/>
          <w:divBdr>
            <w:top w:val="none" w:sz="0" w:space="0" w:color="auto"/>
            <w:left w:val="none" w:sz="0" w:space="0" w:color="auto"/>
            <w:bottom w:val="none" w:sz="0" w:space="0" w:color="auto"/>
            <w:right w:val="none" w:sz="0" w:space="0" w:color="auto"/>
          </w:divBdr>
        </w:div>
        <w:div w:id="2138790114">
          <w:marLeft w:val="0"/>
          <w:marRight w:val="0"/>
          <w:marTop w:val="0"/>
          <w:marBottom w:val="0"/>
          <w:divBdr>
            <w:top w:val="none" w:sz="0" w:space="0" w:color="auto"/>
            <w:left w:val="none" w:sz="0" w:space="0" w:color="auto"/>
            <w:bottom w:val="none" w:sz="0" w:space="0" w:color="auto"/>
            <w:right w:val="none" w:sz="0" w:space="0" w:color="auto"/>
          </w:divBdr>
        </w:div>
        <w:div w:id="1898204411">
          <w:marLeft w:val="0"/>
          <w:marRight w:val="0"/>
          <w:marTop w:val="0"/>
          <w:marBottom w:val="0"/>
          <w:divBdr>
            <w:top w:val="none" w:sz="0" w:space="0" w:color="auto"/>
            <w:left w:val="none" w:sz="0" w:space="0" w:color="auto"/>
            <w:bottom w:val="none" w:sz="0" w:space="0" w:color="auto"/>
            <w:right w:val="none" w:sz="0" w:space="0" w:color="auto"/>
          </w:divBdr>
        </w:div>
        <w:div w:id="1199590358">
          <w:marLeft w:val="0"/>
          <w:marRight w:val="0"/>
          <w:marTop w:val="0"/>
          <w:marBottom w:val="0"/>
          <w:divBdr>
            <w:top w:val="none" w:sz="0" w:space="0" w:color="auto"/>
            <w:left w:val="none" w:sz="0" w:space="0" w:color="auto"/>
            <w:bottom w:val="none" w:sz="0" w:space="0" w:color="auto"/>
            <w:right w:val="none" w:sz="0" w:space="0" w:color="auto"/>
          </w:divBdr>
        </w:div>
        <w:div w:id="2046708232">
          <w:marLeft w:val="0"/>
          <w:marRight w:val="0"/>
          <w:marTop w:val="0"/>
          <w:marBottom w:val="0"/>
          <w:divBdr>
            <w:top w:val="none" w:sz="0" w:space="0" w:color="auto"/>
            <w:left w:val="none" w:sz="0" w:space="0" w:color="auto"/>
            <w:bottom w:val="none" w:sz="0" w:space="0" w:color="auto"/>
            <w:right w:val="none" w:sz="0" w:space="0" w:color="auto"/>
          </w:divBdr>
        </w:div>
        <w:div w:id="800346013">
          <w:marLeft w:val="0"/>
          <w:marRight w:val="0"/>
          <w:marTop w:val="0"/>
          <w:marBottom w:val="0"/>
          <w:divBdr>
            <w:top w:val="none" w:sz="0" w:space="0" w:color="auto"/>
            <w:left w:val="none" w:sz="0" w:space="0" w:color="auto"/>
            <w:bottom w:val="none" w:sz="0" w:space="0" w:color="auto"/>
            <w:right w:val="none" w:sz="0" w:space="0" w:color="auto"/>
          </w:divBdr>
        </w:div>
        <w:div w:id="1424376115">
          <w:marLeft w:val="0"/>
          <w:marRight w:val="0"/>
          <w:marTop w:val="0"/>
          <w:marBottom w:val="0"/>
          <w:divBdr>
            <w:top w:val="none" w:sz="0" w:space="0" w:color="auto"/>
            <w:left w:val="none" w:sz="0" w:space="0" w:color="auto"/>
            <w:bottom w:val="none" w:sz="0" w:space="0" w:color="auto"/>
            <w:right w:val="none" w:sz="0" w:space="0" w:color="auto"/>
          </w:divBdr>
        </w:div>
        <w:div w:id="1742558056">
          <w:marLeft w:val="0"/>
          <w:marRight w:val="0"/>
          <w:marTop w:val="0"/>
          <w:marBottom w:val="0"/>
          <w:divBdr>
            <w:top w:val="none" w:sz="0" w:space="0" w:color="auto"/>
            <w:left w:val="none" w:sz="0" w:space="0" w:color="auto"/>
            <w:bottom w:val="none" w:sz="0" w:space="0" w:color="auto"/>
            <w:right w:val="none" w:sz="0" w:space="0" w:color="auto"/>
          </w:divBdr>
        </w:div>
        <w:div w:id="1856190102">
          <w:marLeft w:val="0"/>
          <w:marRight w:val="0"/>
          <w:marTop w:val="0"/>
          <w:marBottom w:val="0"/>
          <w:divBdr>
            <w:top w:val="none" w:sz="0" w:space="0" w:color="auto"/>
            <w:left w:val="none" w:sz="0" w:space="0" w:color="auto"/>
            <w:bottom w:val="none" w:sz="0" w:space="0" w:color="auto"/>
            <w:right w:val="none" w:sz="0" w:space="0" w:color="auto"/>
          </w:divBdr>
        </w:div>
        <w:div w:id="844325124">
          <w:marLeft w:val="0"/>
          <w:marRight w:val="0"/>
          <w:marTop w:val="0"/>
          <w:marBottom w:val="0"/>
          <w:divBdr>
            <w:top w:val="none" w:sz="0" w:space="0" w:color="auto"/>
            <w:left w:val="none" w:sz="0" w:space="0" w:color="auto"/>
            <w:bottom w:val="none" w:sz="0" w:space="0" w:color="auto"/>
            <w:right w:val="none" w:sz="0" w:space="0" w:color="auto"/>
          </w:divBdr>
        </w:div>
        <w:div w:id="2002193956">
          <w:marLeft w:val="0"/>
          <w:marRight w:val="0"/>
          <w:marTop w:val="0"/>
          <w:marBottom w:val="0"/>
          <w:divBdr>
            <w:top w:val="none" w:sz="0" w:space="0" w:color="auto"/>
            <w:left w:val="none" w:sz="0" w:space="0" w:color="auto"/>
            <w:bottom w:val="none" w:sz="0" w:space="0" w:color="auto"/>
            <w:right w:val="none" w:sz="0" w:space="0" w:color="auto"/>
          </w:divBdr>
        </w:div>
        <w:div w:id="136069055">
          <w:marLeft w:val="0"/>
          <w:marRight w:val="0"/>
          <w:marTop w:val="0"/>
          <w:marBottom w:val="0"/>
          <w:divBdr>
            <w:top w:val="none" w:sz="0" w:space="0" w:color="auto"/>
            <w:left w:val="none" w:sz="0" w:space="0" w:color="auto"/>
            <w:bottom w:val="none" w:sz="0" w:space="0" w:color="auto"/>
            <w:right w:val="none" w:sz="0" w:space="0" w:color="auto"/>
          </w:divBdr>
        </w:div>
        <w:div w:id="646127041">
          <w:marLeft w:val="0"/>
          <w:marRight w:val="0"/>
          <w:marTop w:val="0"/>
          <w:marBottom w:val="0"/>
          <w:divBdr>
            <w:top w:val="none" w:sz="0" w:space="0" w:color="auto"/>
            <w:left w:val="none" w:sz="0" w:space="0" w:color="auto"/>
            <w:bottom w:val="none" w:sz="0" w:space="0" w:color="auto"/>
            <w:right w:val="none" w:sz="0" w:space="0" w:color="auto"/>
          </w:divBdr>
        </w:div>
        <w:div w:id="2107067483">
          <w:marLeft w:val="0"/>
          <w:marRight w:val="0"/>
          <w:marTop w:val="0"/>
          <w:marBottom w:val="0"/>
          <w:divBdr>
            <w:top w:val="none" w:sz="0" w:space="0" w:color="auto"/>
            <w:left w:val="none" w:sz="0" w:space="0" w:color="auto"/>
            <w:bottom w:val="none" w:sz="0" w:space="0" w:color="auto"/>
            <w:right w:val="none" w:sz="0" w:space="0" w:color="auto"/>
          </w:divBdr>
        </w:div>
        <w:div w:id="1476801275">
          <w:marLeft w:val="0"/>
          <w:marRight w:val="0"/>
          <w:marTop w:val="0"/>
          <w:marBottom w:val="0"/>
          <w:divBdr>
            <w:top w:val="none" w:sz="0" w:space="0" w:color="auto"/>
            <w:left w:val="none" w:sz="0" w:space="0" w:color="auto"/>
            <w:bottom w:val="none" w:sz="0" w:space="0" w:color="auto"/>
            <w:right w:val="none" w:sz="0" w:space="0" w:color="auto"/>
          </w:divBdr>
        </w:div>
        <w:div w:id="1774280050">
          <w:marLeft w:val="0"/>
          <w:marRight w:val="0"/>
          <w:marTop w:val="0"/>
          <w:marBottom w:val="0"/>
          <w:divBdr>
            <w:top w:val="none" w:sz="0" w:space="0" w:color="auto"/>
            <w:left w:val="none" w:sz="0" w:space="0" w:color="auto"/>
            <w:bottom w:val="none" w:sz="0" w:space="0" w:color="auto"/>
            <w:right w:val="none" w:sz="0" w:space="0" w:color="auto"/>
          </w:divBdr>
        </w:div>
        <w:div w:id="2105178240">
          <w:marLeft w:val="0"/>
          <w:marRight w:val="0"/>
          <w:marTop w:val="0"/>
          <w:marBottom w:val="0"/>
          <w:divBdr>
            <w:top w:val="none" w:sz="0" w:space="0" w:color="auto"/>
            <w:left w:val="none" w:sz="0" w:space="0" w:color="auto"/>
            <w:bottom w:val="none" w:sz="0" w:space="0" w:color="auto"/>
            <w:right w:val="none" w:sz="0" w:space="0" w:color="auto"/>
          </w:divBdr>
        </w:div>
        <w:div w:id="1656034008">
          <w:marLeft w:val="0"/>
          <w:marRight w:val="0"/>
          <w:marTop w:val="0"/>
          <w:marBottom w:val="0"/>
          <w:divBdr>
            <w:top w:val="none" w:sz="0" w:space="0" w:color="auto"/>
            <w:left w:val="none" w:sz="0" w:space="0" w:color="auto"/>
            <w:bottom w:val="none" w:sz="0" w:space="0" w:color="auto"/>
            <w:right w:val="none" w:sz="0" w:space="0" w:color="auto"/>
          </w:divBdr>
        </w:div>
        <w:div w:id="1837959376">
          <w:marLeft w:val="0"/>
          <w:marRight w:val="0"/>
          <w:marTop w:val="0"/>
          <w:marBottom w:val="0"/>
          <w:divBdr>
            <w:top w:val="none" w:sz="0" w:space="0" w:color="auto"/>
            <w:left w:val="none" w:sz="0" w:space="0" w:color="auto"/>
            <w:bottom w:val="none" w:sz="0" w:space="0" w:color="auto"/>
            <w:right w:val="none" w:sz="0" w:space="0" w:color="auto"/>
          </w:divBdr>
        </w:div>
        <w:div w:id="728456888">
          <w:marLeft w:val="0"/>
          <w:marRight w:val="0"/>
          <w:marTop w:val="0"/>
          <w:marBottom w:val="0"/>
          <w:divBdr>
            <w:top w:val="none" w:sz="0" w:space="0" w:color="auto"/>
            <w:left w:val="none" w:sz="0" w:space="0" w:color="auto"/>
            <w:bottom w:val="none" w:sz="0" w:space="0" w:color="auto"/>
            <w:right w:val="none" w:sz="0" w:space="0" w:color="auto"/>
          </w:divBdr>
        </w:div>
        <w:div w:id="1714040116">
          <w:marLeft w:val="0"/>
          <w:marRight w:val="0"/>
          <w:marTop w:val="0"/>
          <w:marBottom w:val="0"/>
          <w:divBdr>
            <w:top w:val="none" w:sz="0" w:space="0" w:color="auto"/>
            <w:left w:val="none" w:sz="0" w:space="0" w:color="auto"/>
            <w:bottom w:val="none" w:sz="0" w:space="0" w:color="auto"/>
            <w:right w:val="none" w:sz="0" w:space="0" w:color="auto"/>
          </w:divBdr>
        </w:div>
        <w:div w:id="781190677">
          <w:marLeft w:val="0"/>
          <w:marRight w:val="0"/>
          <w:marTop w:val="0"/>
          <w:marBottom w:val="0"/>
          <w:divBdr>
            <w:top w:val="none" w:sz="0" w:space="0" w:color="auto"/>
            <w:left w:val="none" w:sz="0" w:space="0" w:color="auto"/>
            <w:bottom w:val="none" w:sz="0" w:space="0" w:color="auto"/>
            <w:right w:val="none" w:sz="0" w:space="0" w:color="auto"/>
          </w:divBdr>
        </w:div>
        <w:div w:id="1849902190">
          <w:marLeft w:val="0"/>
          <w:marRight w:val="0"/>
          <w:marTop w:val="0"/>
          <w:marBottom w:val="0"/>
          <w:divBdr>
            <w:top w:val="none" w:sz="0" w:space="0" w:color="auto"/>
            <w:left w:val="none" w:sz="0" w:space="0" w:color="auto"/>
            <w:bottom w:val="none" w:sz="0" w:space="0" w:color="auto"/>
            <w:right w:val="none" w:sz="0" w:space="0" w:color="auto"/>
          </w:divBdr>
        </w:div>
        <w:div w:id="1224953218">
          <w:marLeft w:val="0"/>
          <w:marRight w:val="0"/>
          <w:marTop w:val="0"/>
          <w:marBottom w:val="0"/>
          <w:divBdr>
            <w:top w:val="none" w:sz="0" w:space="0" w:color="auto"/>
            <w:left w:val="none" w:sz="0" w:space="0" w:color="auto"/>
            <w:bottom w:val="none" w:sz="0" w:space="0" w:color="auto"/>
            <w:right w:val="none" w:sz="0" w:space="0" w:color="auto"/>
          </w:divBdr>
        </w:div>
        <w:div w:id="60955891">
          <w:marLeft w:val="0"/>
          <w:marRight w:val="0"/>
          <w:marTop w:val="0"/>
          <w:marBottom w:val="0"/>
          <w:divBdr>
            <w:top w:val="none" w:sz="0" w:space="0" w:color="auto"/>
            <w:left w:val="none" w:sz="0" w:space="0" w:color="auto"/>
            <w:bottom w:val="none" w:sz="0" w:space="0" w:color="auto"/>
            <w:right w:val="none" w:sz="0" w:space="0" w:color="auto"/>
          </w:divBdr>
        </w:div>
        <w:div w:id="784540062">
          <w:marLeft w:val="0"/>
          <w:marRight w:val="0"/>
          <w:marTop w:val="0"/>
          <w:marBottom w:val="0"/>
          <w:divBdr>
            <w:top w:val="none" w:sz="0" w:space="0" w:color="auto"/>
            <w:left w:val="none" w:sz="0" w:space="0" w:color="auto"/>
            <w:bottom w:val="none" w:sz="0" w:space="0" w:color="auto"/>
            <w:right w:val="none" w:sz="0" w:space="0" w:color="auto"/>
          </w:divBdr>
        </w:div>
        <w:div w:id="1180776618">
          <w:marLeft w:val="0"/>
          <w:marRight w:val="0"/>
          <w:marTop w:val="0"/>
          <w:marBottom w:val="0"/>
          <w:divBdr>
            <w:top w:val="none" w:sz="0" w:space="0" w:color="auto"/>
            <w:left w:val="none" w:sz="0" w:space="0" w:color="auto"/>
            <w:bottom w:val="none" w:sz="0" w:space="0" w:color="auto"/>
            <w:right w:val="none" w:sz="0" w:space="0" w:color="auto"/>
          </w:divBdr>
        </w:div>
        <w:div w:id="2050301897">
          <w:marLeft w:val="0"/>
          <w:marRight w:val="0"/>
          <w:marTop w:val="0"/>
          <w:marBottom w:val="0"/>
          <w:divBdr>
            <w:top w:val="none" w:sz="0" w:space="0" w:color="auto"/>
            <w:left w:val="none" w:sz="0" w:space="0" w:color="auto"/>
            <w:bottom w:val="none" w:sz="0" w:space="0" w:color="auto"/>
            <w:right w:val="none" w:sz="0" w:space="0" w:color="auto"/>
          </w:divBdr>
        </w:div>
        <w:div w:id="1778404479">
          <w:marLeft w:val="0"/>
          <w:marRight w:val="0"/>
          <w:marTop w:val="0"/>
          <w:marBottom w:val="0"/>
          <w:divBdr>
            <w:top w:val="none" w:sz="0" w:space="0" w:color="auto"/>
            <w:left w:val="none" w:sz="0" w:space="0" w:color="auto"/>
            <w:bottom w:val="none" w:sz="0" w:space="0" w:color="auto"/>
            <w:right w:val="none" w:sz="0" w:space="0" w:color="auto"/>
          </w:divBdr>
        </w:div>
        <w:div w:id="1244995657">
          <w:marLeft w:val="0"/>
          <w:marRight w:val="0"/>
          <w:marTop w:val="0"/>
          <w:marBottom w:val="0"/>
          <w:divBdr>
            <w:top w:val="none" w:sz="0" w:space="0" w:color="auto"/>
            <w:left w:val="none" w:sz="0" w:space="0" w:color="auto"/>
            <w:bottom w:val="none" w:sz="0" w:space="0" w:color="auto"/>
            <w:right w:val="none" w:sz="0" w:space="0" w:color="auto"/>
          </w:divBdr>
        </w:div>
        <w:div w:id="461583832">
          <w:marLeft w:val="0"/>
          <w:marRight w:val="0"/>
          <w:marTop w:val="0"/>
          <w:marBottom w:val="0"/>
          <w:divBdr>
            <w:top w:val="none" w:sz="0" w:space="0" w:color="auto"/>
            <w:left w:val="none" w:sz="0" w:space="0" w:color="auto"/>
            <w:bottom w:val="none" w:sz="0" w:space="0" w:color="auto"/>
            <w:right w:val="none" w:sz="0" w:space="0" w:color="auto"/>
          </w:divBdr>
        </w:div>
        <w:div w:id="1162505504">
          <w:marLeft w:val="0"/>
          <w:marRight w:val="0"/>
          <w:marTop w:val="0"/>
          <w:marBottom w:val="0"/>
          <w:divBdr>
            <w:top w:val="none" w:sz="0" w:space="0" w:color="auto"/>
            <w:left w:val="none" w:sz="0" w:space="0" w:color="auto"/>
            <w:bottom w:val="none" w:sz="0" w:space="0" w:color="auto"/>
            <w:right w:val="none" w:sz="0" w:space="0" w:color="auto"/>
          </w:divBdr>
        </w:div>
        <w:div w:id="2074739903">
          <w:marLeft w:val="0"/>
          <w:marRight w:val="0"/>
          <w:marTop w:val="0"/>
          <w:marBottom w:val="0"/>
          <w:divBdr>
            <w:top w:val="none" w:sz="0" w:space="0" w:color="auto"/>
            <w:left w:val="none" w:sz="0" w:space="0" w:color="auto"/>
            <w:bottom w:val="none" w:sz="0" w:space="0" w:color="auto"/>
            <w:right w:val="none" w:sz="0" w:space="0" w:color="auto"/>
          </w:divBdr>
        </w:div>
        <w:div w:id="643124609">
          <w:marLeft w:val="0"/>
          <w:marRight w:val="0"/>
          <w:marTop w:val="0"/>
          <w:marBottom w:val="0"/>
          <w:divBdr>
            <w:top w:val="none" w:sz="0" w:space="0" w:color="auto"/>
            <w:left w:val="none" w:sz="0" w:space="0" w:color="auto"/>
            <w:bottom w:val="none" w:sz="0" w:space="0" w:color="auto"/>
            <w:right w:val="none" w:sz="0" w:space="0" w:color="auto"/>
          </w:divBdr>
        </w:div>
        <w:div w:id="1613855734">
          <w:marLeft w:val="0"/>
          <w:marRight w:val="0"/>
          <w:marTop w:val="0"/>
          <w:marBottom w:val="0"/>
          <w:divBdr>
            <w:top w:val="none" w:sz="0" w:space="0" w:color="auto"/>
            <w:left w:val="none" w:sz="0" w:space="0" w:color="auto"/>
            <w:bottom w:val="none" w:sz="0" w:space="0" w:color="auto"/>
            <w:right w:val="none" w:sz="0" w:space="0" w:color="auto"/>
          </w:divBdr>
        </w:div>
        <w:div w:id="764808857">
          <w:marLeft w:val="0"/>
          <w:marRight w:val="0"/>
          <w:marTop w:val="0"/>
          <w:marBottom w:val="0"/>
          <w:divBdr>
            <w:top w:val="none" w:sz="0" w:space="0" w:color="auto"/>
            <w:left w:val="none" w:sz="0" w:space="0" w:color="auto"/>
            <w:bottom w:val="none" w:sz="0" w:space="0" w:color="auto"/>
            <w:right w:val="none" w:sz="0" w:space="0" w:color="auto"/>
          </w:divBdr>
        </w:div>
        <w:div w:id="400910772">
          <w:marLeft w:val="0"/>
          <w:marRight w:val="0"/>
          <w:marTop w:val="0"/>
          <w:marBottom w:val="0"/>
          <w:divBdr>
            <w:top w:val="none" w:sz="0" w:space="0" w:color="auto"/>
            <w:left w:val="none" w:sz="0" w:space="0" w:color="auto"/>
            <w:bottom w:val="none" w:sz="0" w:space="0" w:color="auto"/>
            <w:right w:val="none" w:sz="0" w:space="0" w:color="auto"/>
          </w:divBdr>
        </w:div>
        <w:div w:id="1304312787">
          <w:marLeft w:val="0"/>
          <w:marRight w:val="0"/>
          <w:marTop w:val="0"/>
          <w:marBottom w:val="0"/>
          <w:divBdr>
            <w:top w:val="none" w:sz="0" w:space="0" w:color="auto"/>
            <w:left w:val="none" w:sz="0" w:space="0" w:color="auto"/>
            <w:bottom w:val="none" w:sz="0" w:space="0" w:color="auto"/>
            <w:right w:val="none" w:sz="0" w:space="0" w:color="auto"/>
          </w:divBdr>
        </w:div>
        <w:div w:id="931820414">
          <w:marLeft w:val="0"/>
          <w:marRight w:val="0"/>
          <w:marTop w:val="0"/>
          <w:marBottom w:val="0"/>
          <w:divBdr>
            <w:top w:val="none" w:sz="0" w:space="0" w:color="auto"/>
            <w:left w:val="none" w:sz="0" w:space="0" w:color="auto"/>
            <w:bottom w:val="none" w:sz="0" w:space="0" w:color="auto"/>
            <w:right w:val="none" w:sz="0" w:space="0" w:color="auto"/>
          </w:divBdr>
        </w:div>
        <w:div w:id="1639264493">
          <w:marLeft w:val="0"/>
          <w:marRight w:val="0"/>
          <w:marTop w:val="0"/>
          <w:marBottom w:val="0"/>
          <w:divBdr>
            <w:top w:val="none" w:sz="0" w:space="0" w:color="auto"/>
            <w:left w:val="none" w:sz="0" w:space="0" w:color="auto"/>
            <w:bottom w:val="none" w:sz="0" w:space="0" w:color="auto"/>
            <w:right w:val="none" w:sz="0" w:space="0" w:color="auto"/>
          </w:divBdr>
        </w:div>
        <w:div w:id="2114399494">
          <w:marLeft w:val="0"/>
          <w:marRight w:val="0"/>
          <w:marTop w:val="0"/>
          <w:marBottom w:val="0"/>
          <w:divBdr>
            <w:top w:val="none" w:sz="0" w:space="0" w:color="auto"/>
            <w:left w:val="none" w:sz="0" w:space="0" w:color="auto"/>
            <w:bottom w:val="none" w:sz="0" w:space="0" w:color="auto"/>
            <w:right w:val="none" w:sz="0" w:space="0" w:color="auto"/>
          </w:divBdr>
        </w:div>
        <w:div w:id="1463307200">
          <w:marLeft w:val="0"/>
          <w:marRight w:val="0"/>
          <w:marTop w:val="0"/>
          <w:marBottom w:val="0"/>
          <w:divBdr>
            <w:top w:val="none" w:sz="0" w:space="0" w:color="auto"/>
            <w:left w:val="none" w:sz="0" w:space="0" w:color="auto"/>
            <w:bottom w:val="none" w:sz="0" w:space="0" w:color="auto"/>
            <w:right w:val="none" w:sz="0" w:space="0" w:color="auto"/>
          </w:divBdr>
        </w:div>
        <w:div w:id="459373655">
          <w:marLeft w:val="0"/>
          <w:marRight w:val="0"/>
          <w:marTop w:val="0"/>
          <w:marBottom w:val="0"/>
          <w:divBdr>
            <w:top w:val="none" w:sz="0" w:space="0" w:color="auto"/>
            <w:left w:val="none" w:sz="0" w:space="0" w:color="auto"/>
            <w:bottom w:val="none" w:sz="0" w:space="0" w:color="auto"/>
            <w:right w:val="none" w:sz="0" w:space="0" w:color="auto"/>
          </w:divBdr>
        </w:div>
        <w:div w:id="1158881113">
          <w:marLeft w:val="0"/>
          <w:marRight w:val="0"/>
          <w:marTop w:val="0"/>
          <w:marBottom w:val="0"/>
          <w:divBdr>
            <w:top w:val="none" w:sz="0" w:space="0" w:color="auto"/>
            <w:left w:val="none" w:sz="0" w:space="0" w:color="auto"/>
            <w:bottom w:val="none" w:sz="0" w:space="0" w:color="auto"/>
            <w:right w:val="none" w:sz="0" w:space="0" w:color="auto"/>
          </w:divBdr>
        </w:div>
        <w:div w:id="813257452">
          <w:marLeft w:val="0"/>
          <w:marRight w:val="0"/>
          <w:marTop w:val="0"/>
          <w:marBottom w:val="0"/>
          <w:divBdr>
            <w:top w:val="none" w:sz="0" w:space="0" w:color="auto"/>
            <w:left w:val="none" w:sz="0" w:space="0" w:color="auto"/>
            <w:bottom w:val="none" w:sz="0" w:space="0" w:color="auto"/>
            <w:right w:val="none" w:sz="0" w:space="0" w:color="auto"/>
          </w:divBdr>
        </w:div>
        <w:div w:id="1122647281">
          <w:marLeft w:val="0"/>
          <w:marRight w:val="0"/>
          <w:marTop w:val="0"/>
          <w:marBottom w:val="0"/>
          <w:divBdr>
            <w:top w:val="none" w:sz="0" w:space="0" w:color="auto"/>
            <w:left w:val="none" w:sz="0" w:space="0" w:color="auto"/>
            <w:bottom w:val="none" w:sz="0" w:space="0" w:color="auto"/>
            <w:right w:val="none" w:sz="0" w:space="0" w:color="auto"/>
          </w:divBdr>
        </w:div>
        <w:div w:id="2064059596">
          <w:marLeft w:val="0"/>
          <w:marRight w:val="0"/>
          <w:marTop w:val="0"/>
          <w:marBottom w:val="0"/>
          <w:divBdr>
            <w:top w:val="none" w:sz="0" w:space="0" w:color="auto"/>
            <w:left w:val="none" w:sz="0" w:space="0" w:color="auto"/>
            <w:bottom w:val="none" w:sz="0" w:space="0" w:color="auto"/>
            <w:right w:val="none" w:sz="0" w:space="0" w:color="auto"/>
          </w:divBdr>
        </w:div>
        <w:div w:id="1956018171">
          <w:marLeft w:val="0"/>
          <w:marRight w:val="0"/>
          <w:marTop w:val="0"/>
          <w:marBottom w:val="0"/>
          <w:divBdr>
            <w:top w:val="none" w:sz="0" w:space="0" w:color="auto"/>
            <w:left w:val="none" w:sz="0" w:space="0" w:color="auto"/>
            <w:bottom w:val="none" w:sz="0" w:space="0" w:color="auto"/>
            <w:right w:val="none" w:sz="0" w:space="0" w:color="auto"/>
          </w:divBdr>
        </w:div>
        <w:div w:id="2011174462">
          <w:marLeft w:val="0"/>
          <w:marRight w:val="0"/>
          <w:marTop w:val="0"/>
          <w:marBottom w:val="0"/>
          <w:divBdr>
            <w:top w:val="none" w:sz="0" w:space="0" w:color="auto"/>
            <w:left w:val="none" w:sz="0" w:space="0" w:color="auto"/>
            <w:bottom w:val="none" w:sz="0" w:space="0" w:color="auto"/>
            <w:right w:val="none" w:sz="0" w:space="0" w:color="auto"/>
          </w:divBdr>
        </w:div>
        <w:div w:id="1686245709">
          <w:marLeft w:val="0"/>
          <w:marRight w:val="0"/>
          <w:marTop w:val="0"/>
          <w:marBottom w:val="0"/>
          <w:divBdr>
            <w:top w:val="none" w:sz="0" w:space="0" w:color="auto"/>
            <w:left w:val="none" w:sz="0" w:space="0" w:color="auto"/>
            <w:bottom w:val="none" w:sz="0" w:space="0" w:color="auto"/>
            <w:right w:val="none" w:sz="0" w:space="0" w:color="auto"/>
          </w:divBdr>
        </w:div>
        <w:div w:id="954169344">
          <w:marLeft w:val="0"/>
          <w:marRight w:val="0"/>
          <w:marTop w:val="0"/>
          <w:marBottom w:val="0"/>
          <w:divBdr>
            <w:top w:val="none" w:sz="0" w:space="0" w:color="auto"/>
            <w:left w:val="none" w:sz="0" w:space="0" w:color="auto"/>
            <w:bottom w:val="none" w:sz="0" w:space="0" w:color="auto"/>
            <w:right w:val="none" w:sz="0" w:space="0" w:color="auto"/>
          </w:divBdr>
        </w:div>
        <w:div w:id="1422601170">
          <w:marLeft w:val="0"/>
          <w:marRight w:val="0"/>
          <w:marTop w:val="0"/>
          <w:marBottom w:val="0"/>
          <w:divBdr>
            <w:top w:val="none" w:sz="0" w:space="0" w:color="auto"/>
            <w:left w:val="none" w:sz="0" w:space="0" w:color="auto"/>
            <w:bottom w:val="none" w:sz="0" w:space="0" w:color="auto"/>
            <w:right w:val="none" w:sz="0" w:space="0" w:color="auto"/>
          </w:divBdr>
        </w:div>
        <w:div w:id="509836111">
          <w:marLeft w:val="0"/>
          <w:marRight w:val="0"/>
          <w:marTop w:val="0"/>
          <w:marBottom w:val="0"/>
          <w:divBdr>
            <w:top w:val="none" w:sz="0" w:space="0" w:color="auto"/>
            <w:left w:val="none" w:sz="0" w:space="0" w:color="auto"/>
            <w:bottom w:val="none" w:sz="0" w:space="0" w:color="auto"/>
            <w:right w:val="none" w:sz="0" w:space="0" w:color="auto"/>
          </w:divBdr>
        </w:div>
        <w:div w:id="542408201">
          <w:marLeft w:val="0"/>
          <w:marRight w:val="0"/>
          <w:marTop w:val="0"/>
          <w:marBottom w:val="0"/>
          <w:divBdr>
            <w:top w:val="none" w:sz="0" w:space="0" w:color="auto"/>
            <w:left w:val="none" w:sz="0" w:space="0" w:color="auto"/>
            <w:bottom w:val="none" w:sz="0" w:space="0" w:color="auto"/>
            <w:right w:val="none" w:sz="0" w:space="0" w:color="auto"/>
          </w:divBdr>
        </w:div>
        <w:div w:id="1232421747">
          <w:marLeft w:val="0"/>
          <w:marRight w:val="0"/>
          <w:marTop w:val="0"/>
          <w:marBottom w:val="0"/>
          <w:divBdr>
            <w:top w:val="none" w:sz="0" w:space="0" w:color="auto"/>
            <w:left w:val="none" w:sz="0" w:space="0" w:color="auto"/>
            <w:bottom w:val="none" w:sz="0" w:space="0" w:color="auto"/>
            <w:right w:val="none" w:sz="0" w:space="0" w:color="auto"/>
          </w:divBdr>
        </w:div>
        <w:div w:id="959722202">
          <w:marLeft w:val="0"/>
          <w:marRight w:val="0"/>
          <w:marTop w:val="0"/>
          <w:marBottom w:val="0"/>
          <w:divBdr>
            <w:top w:val="none" w:sz="0" w:space="0" w:color="auto"/>
            <w:left w:val="none" w:sz="0" w:space="0" w:color="auto"/>
            <w:bottom w:val="none" w:sz="0" w:space="0" w:color="auto"/>
            <w:right w:val="none" w:sz="0" w:space="0" w:color="auto"/>
          </w:divBdr>
        </w:div>
        <w:div w:id="1924144143">
          <w:marLeft w:val="0"/>
          <w:marRight w:val="0"/>
          <w:marTop w:val="0"/>
          <w:marBottom w:val="0"/>
          <w:divBdr>
            <w:top w:val="none" w:sz="0" w:space="0" w:color="auto"/>
            <w:left w:val="none" w:sz="0" w:space="0" w:color="auto"/>
            <w:bottom w:val="none" w:sz="0" w:space="0" w:color="auto"/>
            <w:right w:val="none" w:sz="0" w:space="0" w:color="auto"/>
          </w:divBdr>
        </w:div>
        <w:div w:id="2104063855">
          <w:marLeft w:val="0"/>
          <w:marRight w:val="0"/>
          <w:marTop w:val="0"/>
          <w:marBottom w:val="0"/>
          <w:divBdr>
            <w:top w:val="none" w:sz="0" w:space="0" w:color="auto"/>
            <w:left w:val="none" w:sz="0" w:space="0" w:color="auto"/>
            <w:bottom w:val="none" w:sz="0" w:space="0" w:color="auto"/>
            <w:right w:val="none" w:sz="0" w:space="0" w:color="auto"/>
          </w:divBdr>
        </w:div>
        <w:div w:id="205878821">
          <w:marLeft w:val="0"/>
          <w:marRight w:val="0"/>
          <w:marTop w:val="0"/>
          <w:marBottom w:val="0"/>
          <w:divBdr>
            <w:top w:val="none" w:sz="0" w:space="0" w:color="auto"/>
            <w:left w:val="none" w:sz="0" w:space="0" w:color="auto"/>
            <w:bottom w:val="none" w:sz="0" w:space="0" w:color="auto"/>
            <w:right w:val="none" w:sz="0" w:space="0" w:color="auto"/>
          </w:divBdr>
        </w:div>
        <w:div w:id="601841823">
          <w:marLeft w:val="0"/>
          <w:marRight w:val="0"/>
          <w:marTop w:val="0"/>
          <w:marBottom w:val="0"/>
          <w:divBdr>
            <w:top w:val="none" w:sz="0" w:space="0" w:color="auto"/>
            <w:left w:val="none" w:sz="0" w:space="0" w:color="auto"/>
            <w:bottom w:val="none" w:sz="0" w:space="0" w:color="auto"/>
            <w:right w:val="none" w:sz="0" w:space="0" w:color="auto"/>
          </w:divBdr>
        </w:div>
        <w:div w:id="1784418849">
          <w:marLeft w:val="0"/>
          <w:marRight w:val="0"/>
          <w:marTop w:val="0"/>
          <w:marBottom w:val="0"/>
          <w:divBdr>
            <w:top w:val="none" w:sz="0" w:space="0" w:color="auto"/>
            <w:left w:val="none" w:sz="0" w:space="0" w:color="auto"/>
            <w:bottom w:val="none" w:sz="0" w:space="0" w:color="auto"/>
            <w:right w:val="none" w:sz="0" w:space="0" w:color="auto"/>
          </w:divBdr>
        </w:div>
        <w:div w:id="421730008">
          <w:marLeft w:val="0"/>
          <w:marRight w:val="0"/>
          <w:marTop w:val="0"/>
          <w:marBottom w:val="0"/>
          <w:divBdr>
            <w:top w:val="none" w:sz="0" w:space="0" w:color="auto"/>
            <w:left w:val="none" w:sz="0" w:space="0" w:color="auto"/>
            <w:bottom w:val="none" w:sz="0" w:space="0" w:color="auto"/>
            <w:right w:val="none" w:sz="0" w:space="0" w:color="auto"/>
          </w:divBdr>
        </w:div>
        <w:div w:id="1892689087">
          <w:marLeft w:val="0"/>
          <w:marRight w:val="0"/>
          <w:marTop w:val="0"/>
          <w:marBottom w:val="0"/>
          <w:divBdr>
            <w:top w:val="none" w:sz="0" w:space="0" w:color="auto"/>
            <w:left w:val="none" w:sz="0" w:space="0" w:color="auto"/>
            <w:bottom w:val="none" w:sz="0" w:space="0" w:color="auto"/>
            <w:right w:val="none" w:sz="0" w:space="0" w:color="auto"/>
          </w:divBdr>
        </w:div>
      </w:divsChild>
    </w:div>
    <w:div w:id="1120681765">
      <w:bodyDiv w:val="1"/>
      <w:marLeft w:val="0"/>
      <w:marRight w:val="0"/>
      <w:marTop w:val="0"/>
      <w:marBottom w:val="0"/>
      <w:divBdr>
        <w:top w:val="none" w:sz="0" w:space="0" w:color="auto"/>
        <w:left w:val="none" w:sz="0" w:space="0" w:color="auto"/>
        <w:bottom w:val="none" w:sz="0" w:space="0" w:color="auto"/>
        <w:right w:val="none" w:sz="0" w:space="0" w:color="auto"/>
      </w:divBdr>
    </w:div>
    <w:div w:id="1121150557">
      <w:bodyDiv w:val="1"/>
      <w:marLeft w:val="0"/>
      <w:marRight w:val="0"/>
      <w:marTop w:val="0"/>
      <w:marBottom w:val="0"/>
      <w:divBdr>
        <w:top w:val="none" w:sz="0" w:space="0" w:color="auto"/>
        <w:left w:val="none" w:sz="0" w:space="0" w:color="auto"/>
        <w:bottom w:val="none" w:sz="0" w:space="0" w:color="auto"/>
        <w:right w:val="none" w:sz="0" w:space="0" w:color="auto"/>
      </w:divBdr>
    </w:div>
    <w:div w:id="1121724684">
      <w:bodyDiv w:val="1"/>
      <w:marLeft w:val="0"/>
      <w:marRight w:val="0"/>
      <w:marTop w:val="0"/>
      <w:marBottom w:val="0"/>
      <w:divBdr>
        <w:top w:val="none" w:sz="0" w:space="0" w:color="auto"/>
        <w:left w:val="none" w:sz="0" w:space="0" w:color="auto"/>
        <w:bottom w:val="none" w:sz="0" w:space="0" w:color="auto"/>
        <w:right w:val="none" w:sz="0" w:space="0" w:color="auto"/>
      </w:divBdr>
    </w:div>
    <w:div w:id="1121730150">
      <w:bodyDiv w:val="1"/>
      <w:marLeft w:val="0"/>
      <w:marRight w:val="0"/>
      <w:marTop w:val="0"/>
      <w:marBottom w:val="0"/>
      <w:divBdr>
        <w:top w:val="none" w:sz="0" w:space="0" w:color="auto"/>
        <w:left w:val="none" w:sz="0" w:space="0" w:color="auto"/>
        <w:bottom w:val="none" w:sz="0" w:space="0" w:color="auto"/>
        <w:right w:val="none" w:sz="0" w:space="0" w:color="auto"/>
      </w:divBdr>
    </w:div>
    <w:div w:id="1122381168">
      <w:bodyDiv w:val="1"/>
      <w:marLeft w:val="0"/>
      <w:marRight w:val="0"/>
      <w:marTop w:val="0"/>
      <w:marBottom w:val="0"/>
      <w:divBdr>
        <w:top w:val="none" w:sz="0" w:space="0" w:color="auto"/>
        <w:left w:val="none" w:sz="0" w:space="0" w:color="auto"/>
        <w:bottom w:val="none" w:sz="0" w:space="0" w:color="auto"/>
        <w:right w:val="none" w:sz="0" w:space="0" w:color="auto"/>
      </w:divBdr>
    </w:div>
    <w:div w:id="1122462380">
      <w:bodyDiv w:val="1"/>
      <w:marLeft w:val="0"/>
      <w:marRight w:val="0"/>
      <w:marTop w:val="0"/>
      <w:marBottom w:val="0"/>
      <w:divBdr>
        <w:top w:val="none" w:sz="0" w:space="0" w:color="auto"/>
        <w:left w:val="none" w:sz="0" w:space="0" w:color="auto"/>
        <w:bottom w:val="none" w:sz="0" w:space="0" w:color="auto"/>
        <w:right w:val="none" w:sz="0" w:space="0" w:color="auto"/>
      </w:divBdr>
    </w:div>
    <w:div w:id="1122462429">
      <w:bodyDiv w:val="1"/>
      <w:marLeft w:val="0"/>
      <w:marRight w:val="0"/>
      <w:marTop w:val="0"/>
      <w:marBottom w:val="0"/>
      <w:divBdr>
        <w:top w:val="none" w:sz="0" w:space="0" w:color="auto"/>
        <w:left w:val="none" w:sz="0" w:space="0" w:color="auto"/>
        <w:bottom w:val="none" w:sz="0" w:space="0" w:color="auto"/>
        <w:right w:val="none" w:sz="0" w:space="0" w:color="auto"/>
      </w:divBdr>
    </w:div>
    <w:div w:id="112253078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3575838">
      <w:bodyDiv w:val="1"/>
      <w:marLeft w:val="0"/>
      <w:marRight w:val="0"/>
      <w:marTop w:val="0"/>
      <w:marBottom w:val="0"/>
      <w:divBdr>
        <w:top w:val="none" w:sz="0" w:space="0" w:color="auto"/>
        <w:left w:val="none" w:sz="0" w:space="0" w:color="auto"/>
        <w:bottom w:val="none" w:sz="0" w:space="0" w:color="auto"/>
        <w:right w:val="none" w:sz="0" w:space="0" w:color="auto"/>
      </w:divBdr>
    </w:div>
    <w:div w:id="1123615925">
      <w:bodyDiv w:val="1"/>
      <w:marLeft w:val="0"/>
      <w:marRight w:val="0"/>
      <w:marTop w:val="0"/>
      <w:marBottom w:val="0"/>
      <w:divBdr>
        <w:top w:val="none" w:sz="0" w:space="0" w:color="auto"/>
        <w:left w:val="none" w:sz="0" w:space="0" w:color="auto"/>
        <w:bottom w:val="none" w:sz="0" w:space="0" w:color="auto"/>
        <w:right w:val="none" w:sz="0" w:space="0" w:color="auto"/>
      </w:divBdr>
    </w:div>
    <w:div w:id="1123764517">
      <w:bodyDiv w:val="1"/>
      <w:marLeft w:val="0"/>
      <w:marRight w:val="0"/>
      <w:marTop w:val="0"/>
      <w:marBottom w:val="0"/>
      <w:divBdr>
        <w:top w:val="none" w:sz="0" w:space="0" w:color="auto"/>
        <w:left w:val="none" w:sz="0" w:space="0" w:color="auto"/>
        <w:bottom w:val="none" w:sz="0" w:space="0" w:color="auto"/>
        <w:right w:val="none" w:sz="0" w:space="0" w:color="auto"/>
      </w:divBdr>
    </w:div>
    <w:div w:id="1124036917">
      <w:bodyDiv w:val="1"/>
      <w:marLeft w:val="0"/>
      <w:marRight w:val="0"/>
      <w:marTop w:val="0"/>
      <w:marBottom w:val="0"/>
      <w:divBdr>
        <w:top w:val="none" w:sz="0" w:space="0" w:color="auto"/>
        <w:left w:val="none" w:sz="0" w:space="0" w:color="auto"/>
        <w:bottom w:val="none" w:sz="0" w:space="0" w:color="auto"/>
        <w:right w:val="none" w:sz="0" w:space="0" w:color="auto"/>
      </w:divBdr>
    </w:div>
    <w:div w:id="1124424775">
      <w:bodyDiv w:val="1"/>
      <w:marLeft w:val="0"/>
      <w:marRight w:val="0"/>
      <w:marTop w:val="0"/>
      <w:marBottom w:val="0"/>
      <w:divBdr>
        <w:top w:val="none" w:sz="0" w:space="0" w:color="auto"/>
        <w:left w:val="none" w:sz="0" w:space="0" w:color="auto"/>
        <w:bottom w:val="none" w:sz="0" w:space="0" w:color="auto"/>
        <w:right w:val="none" w:sz="0" w:space="0" w:color="auto"/>
      </w:divBdr>
    </w:div>
    <w:div w:id="1124885031">
      <w:bodyDiv w:val="1"/>
      <w:marLeft w:val="0"/>
      <w:marRight w:val="0"/>
      <w:marTop w:val="0"/>
      <w:marBottom w:val="0"/>
      <w:divBdr>
        <w:top w:val="none" w:sz="0" w:space="0" w:color="auto"/>
        <w:left w:val="none" w:sz="0" w:space="0" w:color="auto"/>
        <w:bottom w:val="none" w:sz="0" w:space="0" w:color="auto"/>
        <w:right w:val="none" w:sz="0" w:space="0" w:color="auto"/>
      </w:divBdr>
    </w:div>
    <w:div w:id="1124886197">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151743">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51178">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5854158">
      <w:bodyDiv w:val="1"/>
      <w:marLeft w:val="0"/>
      <w:marRight w:val="0"/>
      <w:marTop w:val="0"/>
      <w:marBottom w:val="0"/>
      <w:divBdr>
        <w:top w:val="none" w:sz="0" w:space="0" w:color="auto"/>
        <w:left w:val="none" w:sz="0" w:space="0" w:color="auto"/>
        <w:bottom w:val="none" w:sz="0" w:space="0" w:color="auto"/>
        <w:right w:val="none" w:sz="0" w:space="0" w:color="auto"/>
      </w:divBdr>
      <w:divsChild>
        <w:div w:id="111633516">
          <w:marLeft w:val="0"/>
          <w:marRight w:val="0"/>
          <w:marTop w:val="0"/>
          <w:marBottom w:val="0"/>
          <w:divBdr>
            <w:top w:val="none" w:sz="0" w:space="0" w:color="auto"/>
            <w:left w:val="none" w:sz="0" w:space="0" w:color="auto"/>
            <w:bottom w:val="none" w:sz="0" w:space="0" w:color="auto"/>
            <w:right w:val="none" w:sz="0" w:space="0" w:color="auto"/>
          </w:divBdr>
        </w:div>
        <w:div w:id="820318464">
          <w:marLeft w:val="0"/>
          <w:marRight w:val="0"/>
          <w:marTop w:val="0"/>
          <w:marBottom w:val="0"/>
          <w:divBdr>
            <w:top w:val="none" w:sz="0" w:space="0" w:color="auto"/>
            <w:left w:val="none" w:sz="0" w:space="0" w:color="auto"/>
            <w:bottom w:val="none" w:sz="0" w:space="0" w:color="auto"/>
            <w:right w:val="none" w:sz="0" w:space="0" w:color="auto"/>
          </w:divBdr>
        </w:div>
        <w:div w:id="1271550058">
          <w:marLeft w:val="0"/>
          <w:marRight w:val="0"/>
          <w:marTop w:val="0"/>
          <w:marBottom w:val="0"/>
          <w:divBdr>
            <w:top w:val="none" w:sz="0" w:space="0" w:color="auto"/>
            <w:left w:val="none" w:sz="0" w:space="0" w:color="auto"/>
            <w:bottom w:val="none" w:sz="0" w:space="0" w:color="auto"/>
            <w:right w:val="none" w:sz="0" w:space="0" w:color="auto"/>
          </w:divBdr>
        </w:div>
        <w:div w:id="151335072">
          <w:marLeft w:val="0"/>
          <w:marRight w:val="0"/>
          <w:marTop w:val="0"/>
          <w:marBottom w:val="0"/>
          <w:divBdr>
            <w:top w:val="none" w:sz="0" w:space="0" w:color="auto"/>
            <w:left w:val="none" w:sz="0" w:space="0" w:color="auto"/>
            <w:bottom w:val="none" w:sz="0" w:space="0" w:color="auto"/>
            <w:right w:val="none" w:sz="0" w:space="0" w:color="auto"/>
          </w:divBdr>
        </w:div>
        <w:div w:id="1890265626">
          <w:marLeft w:val="0"/>
          <w:marRight w:val="0"/>
          <w:marTop w:val="0"/>
          <w:marBottom w:val="0"/>
          <w:divBdr>
            <w:top w:val="none" w:sz="0" w:space="0" w:color="auto"/>
            <w:left w:val="none" w:sz="0" w:space="0" w:color="auto"/>
            <w:bottom w:val="none" w:sz="0" w:space="0" w:color="auto"/>
            <w:right w:val="none" w:sz="0" w:space="0" w:color="auto"/>
          </w:divBdr>
        </w:div>
        <w:div w:id="1120107414">
          <w:marLeft w:val="0"/>
          <w:marRight w:val="0"/>
          <w:marTop w:val="0"/>
          <w:marBottom w:val="0"/>
          <w:divBdr>
            <w:top w:val="none" w:sz="0" w:space="0" w:color="auto"/>
            <w:left w:val="none" w:sz="0" w:space="0" w:color="auto"/>
            <w:bottom w:val="none" w:sz="0" w:space="0" w:color="auto"/>
            <w:right w:val="none" w:sz="0" w:space="0" w:color="auto"/>
          </w:divBdr>
        </w:div>
        <w:div w:id="1593540361">
          <w:marLeft w:val="0"/>
          <w:marRight w:val="0"/>
          <w:marTop w:val="0"/>
          <w:marBottom w:val="0"/>
          <w:divBdr>
            <w:top w:val="none" w:sz="0" w:space="0" w:color="auto"/>
            <w:left w:val="none" w:sz="0" w:space="0" w:color="auto"/>
            <w:bottom w:val="none" w:sz="0" w:space="0" w:color="auto"/>
            <w:right w:val="none" w:sz="0" w:space="0" w:color="auto"/>
          </w:divBdr>
        </w:div>
        <w:div w:id="938947859">
          <w:marLeft w:val="0"/>
          <w:marRight w:val="0"/>
          <w:marTop w:val="0"/>
          <w:marBottom w:val="0"/>
          <w:divBdr>
            <w:top w:val="none" w:sz="0" w:space="0" w:color="auto"/>
            <w:left w:val="none" w:sz="0" w:space="0" w:color="auto"/>
            <w:bottom w:val="none" w:sz="0" w:space="0" w:color="auto"/>
            <w:right w:val="none" w:sz="0" w:space="0" w:color="auto"/>
          </w:divBdr>
        </w:div>
        <w:div w:id="641934113">
          <w:marLeft w:val="0"/>
          <w:marRight w:val="0"/>
          <w:marTop w:val="0"/>
          <w:marBottom w:val="0"/>
          <w:divBdr>
            <w:top w:val="none" w:sz="0" w:space="0" w:color="auto"/>
            <w:left w:val="none" w:sz="0" w:space="0" w:color="auto"/>
            <w:bottom w:val="none" w:sz="0" w:space="0" w:color="auto"/>
            <w:right w:val="none" w:sz="0" w:space="0" w:color="auto"/>
          </w:divBdr>
        </w:div>
        <w:div w:id="1179083142">
          <w:marLeft w:val="0"/>
          <w:marRight w:val="0"/>
          <w:marTop w:val="0"/>
          <w:marBottom w:val="0"/>
          <w:divBdr>
            <w:top w:val="none" w:sz="0" w:space="0" w:color="auto"/>
            <w:left w:val="none" w:sz="0" w:space="0" w:color="auto"/>
            <w:bottom w:val="none" w:sz="0" w:space="0" w:color="auto"/>
            <w:right w:val="none" w:sz="0" w:space="0" w:color="auto"/>
          </w:divBdr>
        </w:div>
        <w:div w:id="1902908869">
          <w:marLeft w:val="0"/>
          <w:marRight w:val="0"/>
          <w:marTop w:val="0"/>
          <w:marBottom w:val="0"/>
          <w:divBdr>
            <w:top w:val="none" w:sz="0" w:space="0" w:color="auto"/>
            <w:left w:val="none" w:sz="0" w:space="0" w:color="auto"/>
            <w:bottom w:val="none" w:sz="0" w:space="0" w:color="auto"/>
            <w:right w:val="none" w:sz="0" w:space="0" w:color="auto"/>
          </w:divBdr>
        </w:div>
        <w:div w:id="783117237">
          <w:marLeft w:val="0"/>
          <w:marRight w:val="0"/>
          <w:marTop w:val="0"/>
          <w:marBottom w:val="0"/>
          <w:divBdr>
            <w:top w:val="none" w:sz="0" w:space="0" w:color="auto"/>
            <w:left w:val="none" w:sz="0" w:space="0" w:color="auto"/>
            <w:bottom w:val="none" w:sz="0" w:space="0" w:color="auto"/>
            <w:right w:val="none" w:sz="0" w:space="0" w:color="auto"/>
          </w:divBdr>
        </w:div>
        <w:div w:id="531497866">
          <w:marLeft w:val="0"/>
          <w:marRight w:val="0"/>
          <w:marTop w:val="0"/>
          <w:marBottom w:val="0"/>
          <w:divBdr>
            <w:top w:val="none" w:sz="0" w:space="0" w:color="auto"/>
            <w:left w:val="none" w:sz="0" w:space="0" w:color="auto"/>
            <w:bottom w:val="none" w:sz="0" w:space="0" w:color="auto"/>
            <w:right w:val="none" w:sz="0" w:space="0" w:color="auto"/>
          </w:divBdr>
        </w:div>
        <w:div w:id="1545366923">
          <w:marLeft w:val="0"/>
          <w:marRight w:val="0"/>
          <w:marTop w:val="0"/>
          <w:marBottom w:val="0"/>
          <w:divBdr>
            <w:top w:val="none" w:sz="0" w:space="0" w:color="auto"/>
            <w:left w:val="none" w:sz="0" w:space="0" w:color="auto"/>
            <w:bottom w:val="none" w:sz="0" w:space="0" w:color="auto"/>
            <w:right w:val="none" w:sz="0" w:space="0" w:color="auto"/>
          </w:divBdr>
        </w:div>
        <w:div w:id="527569952">
          <w:marLeft w:val="0"/>
          <w:marRight w:val="0"/>
          <w:marTop w:val="0"/>
          <w:marBottom w:val="0"/>
          <w:divBdr>
            <w:top w:val="none" w:sz="0" w:space="0" w:color="auto"/>
            <w:left w:val="none" w:sz="0" w:space="0" w:color="auto"/>
            <w:bottom w:val="none" w:sz="0" w:space="0" w:color="auto"/>
            <w:right w:val="none" w:sz="0" w:space="0" w:color="auto"/>
          </w:divBdr>
        </w:div>
        <w:div w:id="222956801">
          <w:marLeft w:val="0"/>
          <w:marRight w:val="0"/>
          <w:marTop w:val="0"/>
          <w:marBottom w:val="0"/>
          <w:divBdr>
            <w:top w:val="none" w:sz="0" w:space="0" w:color="auto"/>
            <w:left w:val="none" w:sz="0" w:space="0" w:color="auto"/>
            <w:bottom w:val="none" w:sz="0" w:space="0" w:color="auto"/>
            <w:right w:val="none" w:sz="0" w:space="0" w:color="auto"/>
          </w:divBdr>
        </w:div>
        <w:div w:id="1646857393">
          <w:marLeft w:val="0"/>
          <w:marRight w:val="0"/>
          <w:marTop w:val="0"/>
          <w:marBottom w:val="0"/>
          <w:divBdr>
            <w:top w:val="none" w:sz="0" w:space="0" w:color="auto"/>
            <w:left w:val="none" w:sz="0" w:space="0" w:color="auto"/>
            <w:bottom w:val="none" w:sz="0" w:space="0" w:color="auto"/>
            <w:right w:val="none" w:sz="0" w:space="0" w:color="auto"/>
          </w:divBdr>
        </w:div>
        <w:div w:id="172309828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720398682">
          <w:marLeft w:val="0"/>
          <w:marRight w:val="0"/>
          <w:marTop w:val="0"/>
          <w:marBottom w:val="0"/>
          <w:divBdr>
            <w:top w:val="none" w:sz="0" w:space="0" w:color="auto"/>
            <w:left w:val="none" w:sz="0" w:space="0" w:color="auto"/>
            <w:bottom w:val="none" w:sz="0" w:space="0" w:color="auto"/>
            <w:right w:val="none" w:sz="0" w:space="0" w:color="auto"/>
          </w:divBdr>
        </w:div>
        <w:div w:id="1481728346">
          <w:marLeft w:val="0"/>
          <w:marRight w:val="0"/>
          <w:marTop w:val="0"/>
          <w:marBottom w:val="0"/>
          <w:divBdr>
            <w:top w:val="none" w:sz="0" w:space="0" w:color="auto"/>
            <w:left w:val="none" w:sz="0" w:space="0" w:color="auto"/>
            <w:bottom w:val="none" w:sz="0" w:space="0" w:color="auto"/>
            <w:right w:val="none" w:sz="0" w:space="0" w:color="auto"/>
          </w:divBdr>
        </w:div>
        <w:div w:id="1411393708">
          <w:marLeft w:val="0"/>
          <w:marRight w:val="0"/>
          <w:marTop w:val="0"/>
          <w:marBottom w:val="0"/>
          <w:divBdr>
            <w:top w:val="none" w:sz="0" w:space="0" w:color="auto"/>
            <w:left w:val="none" w:sz="0" w:space="0" w:color="auto"/>
            <w:bottom w:val="none" w:sz="0" w:space="0" w:color="auto"/>
            <w:right w:val="none" w:sz="0" w:space="0" w:color="auto"/>
          </w:divBdr>
        </w:div>
        <w:div w:id="1372798961">
          <w:marLeft w:val="0"/>
          <w:marRight w:val="0"/>
          <w:marTop w:val="0"/>
          <w:marBottom w:val="0"/>
          <w:divBdr>
            <w:top w:val="none" w:sz="0" w:space="0" w:color="auto"/>
            <w:left w:val="none" w:sz="0" w:space="0" w:color="auto"/>
            <w:bottom w:val="none" w:sz="0" w:space="0" w:color="auto"/>
            <w:right w:val="none" w:sz="0" w:space="0" w:color="auto"/>
          </w:divBdr>
        </w:div>
        <w:div w:id="555702400">
          <w:marLeft w:val="0"/>
          <w:marRight w:val="0"/>
          <w:marTop w:val="0"/>
          <w:marBottom w:val="0"/>
          <w:divBdr>
            <w:top w:val="none" w:sz="0" w:space="0" w:color="auto"/>
            <w:left w:val="none" w:sz="0" w:space="0" w:color="auto"/>
            <w:bottom w:val="none" w:sz="0" w:space="0" w:color="auto"/>
            <w:right w:val="none" w:sz="0" w:space="0" w:color="auto"/>
          </w:divBdr>
        </w:div>
        <w:div w:id="1217665984">
          <w:marLeft w:val="0"/>
          <w:marRight w:val="0"/>
          <w:marTop w:val="0"/>
          <w:marBottom w:val="0"/>
          <w:divBdr>
            <w:top w:val="none" w:sz="0" w:space="0" w:color="auto"/>
            <w:left w:val="none" w:sz="0" w:space="0" w:color="auto"/>
            <w:bottom w:val="none" w:sz="0" w:space="0" w:color="auto"/>
            <w:right w:val="none" w:sz="0" w:space="0" w:color="auto"/>
          </w:divBdr>
        </w:div>
        <w:div w:id="795949186">
          <w:marLeft w:val="0"/>
          <w:marRight w:val="0"/>
          <w:marTop w:val="0"/>
          <w:marBottom w:val="0"/>
          <w:divBdr>
            <w:top w:val="none" w:sz="0" w:space="0" w:color="auto"/>
            <w:left w:val="none" w:sz="0" w:space="0" w:color="auto"/>
            <w:bottom w:val="none" w:sz="0" w:space="0" w:color="auto"/>
            <w:right w:val="none" w:sz="0" w:space="0" w:color="auto"/>
          </w:divBdr>
        </w:div>
        <w:div w:id="2040817526">
          <w:marLeft w:val="0"/>
          <w:marRight w:val="0"/>
          <w:marTop w:val="0"/>
          <w:marBottom w:val="0"/>
          <w:divBdr>
            <w:top w:val="none" w:sz="0" w:space="0" w:color="auto"/>
            <w:left w:val="none" w:sz="0" w:space="0" w:color="auto"/>
            <w:bottom w:val="none" w:sz="0" w:space="0" w:color="auto"/>
            <w:right w:val="none" w:sz="0" w:space="0" w:color="auto"/>
          </w:divBdr>
        </w:div>
        <w:div w:id="1219628791">
          <w:marLeft w:val="0"/>
          <w:marRight w:val="0"/>
          <w:marTop w:val="0"/>
          <w:marBottom w:val="0"/>
          <w:divBdr>
            <w:top w:val="none" w:sz="0" w:space="0" w:color="auto"/>
            <w:left w:val="none" w:sz="0" w:space="0" w:color="auto"/>
            <w:bottom w:val="none" w:sz="0" w:space="0" w:color="auto"/>
            <w:right w:val="none" w:sz="0" w:space="0" w:color="auto"/>
          </w:divBdr>
        </w:div>
        <w:div w:id="880747884">
          <w:marLeft w:val="0"/>
          <w:marRight w:val="0"/>
          <w:marTop w:val="0"/>
          <w:marBottom w:val="0"/>
          <w:divBdr>
            <w:top w:val="none" w:sz="0" w:space="0" w:color="auto"/>
            <w:left w:val="none" w:sz="0" w:space="0" w:color="auto"/>
            <w:bottom w:val="none" w:sz="0" w:space="0" w:color="auto"/>
            <w:right w:val="none" w:sz="0" w:space="0" w:color="auto"/>
          </w:divBdr>
        </w:div>
        <w:div w:id="672999314">
          <w:marLeft w:val="0"/>
          <w:marRight w:val="0"/>
          <w:marTop w:val="0"/>
          <w:marBottom w:val="0"/>
          <w:divBdr>
            <w:top w:val="none" w:sz="0" w:space="0" w:color="auto"/>
            <w:left w:val="none" w:sz="0" w:space="0" w:color="auto"/>
            <w:bottom w:val="none" w:sz="0" w:space="0" w:color="auto"/>
            <w:right w:val="none" w:sz="0" w:space="0" w:color="auto"/>
          </w:divBdr>
        </w:div>
        <w:div w:id="539322068">
          <w:marLeft w:val="0"/>
          <w:marRight w:val="0"/>
          <w:marTop w:val="0"/>
          <w:marBottom w:val="0"/>
          <w:divBdr>
            <w:top w:val="none" w:sz="0" w:space="0" w:color="auto"/>
            <w:left w:val="none" w:sz="0" w:space="0" w:color="auto"/>
            <w:bottom w:val="none" w:sz="0" w:space="0" w:color="auto"/>
            <w:right w:val="none" w:sz="0" w:space="0" w:color="auto"/>
          </w:divBdr>
        </w:div>
        <w:div w:id="167410442">
          <w:marLeft w:val="0"/>
          <w:marRight w:val="0"/>
          <w:marTop w:val="0"/>
          <w:marBottom w:val="0"/>
          <w:divBdr>
            <w:top w:val="none" w:sz="0" w:space="0" w:color="auto"/>
            <w:left w:val="none" w:sz="0" w:space="0" w:color="auto"/>
            <w:bottom w:val="none" w:sz="0" w:space="0" w:color="auto"/>
            <w:right w:val="none" w:sz="0" w:space="0" w:color="auto"/>
          </w:divBdr>
        </w:div>
        <w:div w:id="1396470370">
          <w:marLeft w:val="0"/>
          <w:marRight w:val="0"/>
          <w:marTop w:val="0"/>
          <w:marBottom w:val="0"/>
          <w:divBdr>
            <w:top w:val="none" w:sz="0" w:space="0" w:color="auto"/>
            <w:left w:val="none" w:sz="0" w:space="0" w:color="auto"/>
            <w:bottom w:val="none" w:sz="0" w:space="0" w:color="auto"/>
            <w:right w:val="none" w:sz="0" w:space="0" w:color="auto"/>
          </w:divBdr>
        </w:div>
        <w:div w:id="1225025861">
          <w:marLeft w:val="0"/>
          <w:marRight w:val="0"/>
          <w:marTop w:val="0"/>
          <w:marBottom w:val="0"/>
          <w:divBdr>
            <w:top w:val="none" w:sz="0" w:space="0" w:color="auto"/>
            <w:left w:val="none" w:sz="0" w:space="0" w:color="auto"/>
            <w:bottom w:val="none" w:sz="0" w:space="0" w:color="auto"/>
            <w:right w:val="none" w:sz="0" w:space="0" w:color="auto"/>
          </w:divBdr>
        </w:div>
        <w:div w:id="532838975">
          <w:marLeft w:val="0"/>
          <w:marRight w:val="0"/>
          <w:marTop w:val="0"/>
          <w:marBottom w:val="0"/>
          <w:divBdr>
            <w:top w:val="none" w:sz="0" w:space="0" w:color="auto"/>
            <w:left w:val="none" w:sz="0" w:space="0" w:color="auto"/>
            <w:bottom w:val="none" w:sz="0" w:space="0" w:color="auto"/>
            <w:right w:val="none" w:sz="0" w:space="0" w:color="auto"/>
          </w:divBdr>
        </w:div>
        <w:div w:id="1832745641">
          <w:marLeft w:val="0"/>
          <w:marRight w:val="0"/>
          <w:marTop w:val="0"/>
          <w:marBottom w:val="0"/>
          <w:divBdr>
            <w:top w:val="none" w:sz="0" w:space="0" w:color="auto"/>
            <w:left w:val="none" w:sz="0" w:space="0" w:color="auto"/>
            <w:bottom w:val="none" w:sz="0" w:space="0" w:color="auto"/>
            <w:right w:val="none" w:sz="0" w:space="0" w:color="auto"/>
          </w:divBdr>
        </w:div>
        <w:div w:id="1219123021">
          <w:marLeft w:val="0"/>
          <w:marRight w:val="0"/>
          <w:marTop w:val="0"/>
          <w:marBottom w:val="0"/>
          <w:divBdr>
            <w:top w:val="none" w:sz="0" w:space="0" w:color="auto"/>
            <w:left w:val="none" w:sz="0" w:space="0" w:color="auto"/>
            <w:bottom w:val="none" w:sz="0" w:space="0" w:color="auto"/>
            <w:right w:val="none" w:sz="0" w:space="0" w:color="auto"/>
          </w:divBdr>
        </w:div>
        <w:div w:id="1348945809">
          <w:marLeft w:val="0"/>
          <w:marRight w:val="0"/>
          <w:marTop w:val="0"/>
          <w:marBottom w:val="0"/>
          <w:divBdr>
            <w:top w:val="none" w:sz="0" w:space="0" w:color="auto"/>
            <w:left w:val="none" w:sz="0" w:space="0" w:color="auto"/>
            <w:bottom w:val="none" w:sz="0" w:space="0" w:color="auto"/>
            <w:right w:val="none" w:sz="0" w:space="0" w:color="auto"/>
          </w:divBdr>
        </w:div>
        <w:div w:id="620185630">
          <w:marLeft w:val="0"/>
          <w:marRight w:val="0"/>
          <w:marTop w:val="0"/>
          <w:marBottom w:val="0"/>
          <w:divBdr>
            <w:top w:val="none" w:sz="0" w:space="0" w:color="auto"/>
            <w:left w:val="none" w:sz="0" w:space="0" w:color="auto"/>
            <w:bottom w:val="none" w:sz="0" w:space="0" w:color="auto"/>
            <w:right w:val="none" w:sz="0" w:space="0" w:color="auto"/>
          </w:divBdr>
        </w:div>
        <w:div w:id="1314259236">
          <w:marLeft w:val="0"/>
          <w:marRight w:val="0"/>
          <w:marTop w:val="0"/>
          <w:marBottom w:val="0"/>
          <w:divBdr>
            <w:top w:val="none" w:sz="0" w:space="0" w:color="auto"/>
            <w:left w:val="none" w:sz="0" w:space="0" w:color="auto"/>
            <w:bottom w:val="none" w:sz="0" w:space="0" w:color="auto"/>
            <w:right w:val="none" w:sz="0" w:space="0" w:color="auto"/>
          </w:divBdr>
        </w:div>
        <w:div w:id="1297880050">
          <w:marLeft w:val="0"/>
          <w:marRight w:val="0"/>
          <w:marTop w:val="0"/>
          <w:marBottom w:val="0"/>
          <w:divBdr>
            <w:top w:val="none" w:sz="0" w:space="0" w:color="auto"/>
            <w:left w:val="none" w:sz="0" w:space="0" w:color="auto"/>
            <w:bottom w:val="none" w:sz="0" w:space="0" w:color="auto"/>
            <w:right w:val="none" w:sz="0" w:space="0" w:color="auto"/>
          </w:divBdr>
        </w:div>
        <w:div w:id="1096707886">
          <w:marLeft w:val="0"/>
          <w:marRight w:val="0"/>
          <w:marTop w:val="0"/>
          <w:marBottom w:val="0"/>
          <w:divBdr>
            <w:top w:val="none" w:sz="0" w:space="0" w:color="auto"/>
            <w:left w:val="none" w:sz="0" w:space="0" w:color="auto"/>
            <w:bottom w:val="none" w:sz="0" w:space="0" w:color="auto"/>
            <w:right w:val="none" w:sz="0" w:space="0" w:color="auto"/>
          </w:divBdr>
        </w:div>
        <w:div w:id="1469276575">
          <w:marLeft w:val="0"/>
          <w:marRight w:val="0"/>
          <w:marTop w:val="0"/>
          <w:marBottom w:val="0"/>
          <w:divBdr>
            <w:top w:val="none" w:sz="0" w:space="0" w:color="auto"/>
            <w:left w:val="none" w:sz="0" w:space="0" w:color="auto"/>
            <w:bottom w:val="none" w:sz="0" w:space="0" w:color="auto"/>
            <w:right w:val="none" w:sz="0" w:space="0" w:color="auto"/>
          </w:divBdr>
        </w:div>
        <w:div w:id="612592516">
          <w:marLeft w:val="0"/>
          <w:marRight w:val="0"/>
          <w:marTop w:val="0"/>
          <w:marBottom w:val="0"/>
          <w:divBdr>
            <w:top w:val="none" w:sz="0" w:space="0" w:color="auto"/>
            <w:left w:val="none" w:sz="0" w:space="0" w:color="auto"/>
            <w:bottom w:val="none" w:sz="0" w:space="0" w:color="auto"/>
            <w:right w:val="none" w:sz="0" w:space="0" w:color="auto"/>
          </w:divBdr>
        </w:div>
        <w:div w:id="1534611605">
          <w:marLeft w:val="0"/>
          <w:marRight w:val="0"/>
          <w:marTop w:val="0"/>
          <w:marBottom w:val="0"/>
          <w:divBdr>
            <w:top w:val="none" w:sz="0" w:space="0" w:color="auto"/>
            <w:left w:val="none" w:sz="0" w:space="0" w:color="auto"/>
            <w:bottom w:val="none" w:sz="0" w:space="0" w:color="auto"/>
            <w:right w:val="none" w:sz="0" w:space="0" w:color="auto"/>
          </w:divBdr>
        </w:div>
        <w:div w:id="14040078">
          <w:marLeft w:val="0"/>
          <w:marRight w:val="0"/>
          <w:marTop w:val="0"/>
          <w:marBottom w:val="0"/>
          <w:divBdr>
            <w:top w:val="none" w:sz="0" w:space="0" w:color="auto"/>
            <w:left w:val="none" w:sz="0" w:space="0" w:color="auto"/>
            <w:bottom w:val="none" w:sz="0" w:space="0" w:color="auto"/>
            <w:right w:val="none" w:sz="0" w:space="0" w:color="auto"/>
          </w:divBdr>
        </w:div>
        <w:div w:id="1975480283">
          <w:marLeft w:val="0"/>
          <w:marRight w:val="0"/>
          <w:marTop w:val="0"/>
          <w:marBottom w:val="0"/>
          <w:divBdr>
            <w:top w:val="none" w:sz="0" w:space="0" w:color="auto"/>
            <w:left w:val="none" w:sz="0" w:space="0" w:color="auto"/>
            <w:bottom w:val="none" w:sz="0" w:space="0" w:color="auto"/>
            <w:right w:val="none" w:sz="0" w:space="0" w:color="auto"/>
          </w:divBdr>
        </w:div>
        <w:div w:id="1596016441">
          <w:marLeft w:val="0"/>
          <w:marRight w:val="0"/>
          <w:marTop w:val="0"/>
          <w:marBottom w:val="0"/>
          <w:divBdr>
            <w:top w:val="none" w:sz="0" w:space="0" w:color="auto"/>
            <w:left w:val="none" w:sz="0" w:space="0" w:color="auto"/>
            <w:bottom w:val="none" w:sz="0" w:space="0" w:color="auto"/>
            <w:right w:val="none" w:sz="0" w:space="0" w:color="auto"/>
          </w:divBdr>
        </w:div>
        <w:div w:id="1617713350">
          <w:marLeft w:val="0"/>
          <w:marRight w:val="0"/>
          <w:marTop w:val="0"/>
          <w:marBottom w:val="0"/>
          <w:divBdr>
            <w:top w:val="none" w:sz="0" w:space="0" w:color="auto"/>
            <w:left w:val="none" w:sz="0" w:space="0" w:color="auto"/>
            <w:bottom w:val="none" w:sz="0" w:space="0" w:color="auto"/>
            <w:right w:val="none" w:sz="0" w:space="0" w:color="auto"/>
          </w:divBdr>
        </w:div>
        <w:div w:id="1223098734">
          <w:marLeft w:val="0"/>
          <w:marRight w:val="0"/>
          <w:marTop w:val="0"/>
          <w:marBottom w:val="0"/>
          <w:divBdr>
            <w:top w:val="none" w:sz="0" w:space="0" w:color="auto"/>
            <w:left w:val="none" w:sz="0" w:space="0" w:color="auto"/>
            <w:bottom w:val="none" w:sz="0" w:space="0" w:color="auto"/>
            <w:right w:val="none" w:sz="0" w:space="0" w:color="auto"/>
          </w:divBdr>
        </w:div>
        <w:div w:id="1624145549">
          <w:marLeft w:val="0"/>
          <w:marRight w:val="0"/>
          <w:marTop w:val="0"/>
          <w:marBottom w:val="0"/>
          <w:divBdr>
            <w:top w:val="none" w:sz="0" w:space="0" w:color="auto"/>
            <w:left w:val="none" w:sz="0" w:space="0" w:color="auto"/>
            <w:bottom w:val="none" w:sz="0" w:space="0" w:color="auto"/>
            <w:right w:val="none" w:sz="0" w:space="0" w:color="auto"/>
          </w:divBdr>
        </w:div>
        <w:div w:id="557664405">
          <w:marLeft w:val="0"/>
          <w:marRight w:val="0"/>
          <w:marTop w:val="0"/>
          <w:marBottom w:val="0"/>
          <w:divBdr>
            <w:top w:val="none" w:sz="0" w:space="0" w:color="auto"/>
            <w:left w:val="none" w:sz="0" w:space="0" w:color="auto"/>
            <w:bottom w:val="none" w:sz="0" w:space="0" w:color="auto"/>
            <w:right w:val="none" w:sz="0" w:space="0" w:color="auto"/>
          </w:divBdr>
        </w:div>
        <w:div w:id="287012537">
          <w:marLeft w:val="0"/>
          <w:marRight w:val="0"/>
          <w:marTop w:val="0"/>
          <w:marBottom w:val="0"/>
          <w:divBdr>
            <w:top w:val="none" w:sz="0" w:space="0" w:color="auto"/>
            <w:left w:val="none" w:sz="0" w:space="0" w:color="auto"/>
            <w:bottom w:val="none" w:sz="0" w:space="0" w:color="auto"/>
            <w:right w:val="none" w:sz="0" w:space="0" w:color="auto"/>
          </w:divBdr>
        </w:div>
        <w:div w:id="1385055650">
          <w:marLeft w:val="0"/>
          <w:marRight w:val="0"/>
          <w:marTop w:val="0"/>
          <w:marBottom w:val="0"/>
          <w:divBdr>
            <w:top w:val="none" w:sz="0" w:space="0" w:color="auto"/>
            <w:left w:val="none" w:sz="0" w:space="0" w:color="auto"/>
            <w:bottom w:val="none" w:sz="0" w:space="0" w:color="auto"/>
            <w:right w:val="none" w:sz="0" w:space="0" w:color="auto"/>
          </w:divBdr>
        </w:div>
        <w:div w:id="1660380740">
          <w:marLeft w:val="0"/>
          <w:marRight w:val="0"/>
          <w:marTop w:val="0"/>
          <w:marBottom w:val="0"/>
          <w:divBdr>
            <w:top w:val="none" w:sz="0" w:space="0" w:color="auto"/>
            <w:left w:val="none" w:sz="0" w:space="0" w:color="auto"/>
            <w:bottom w:val="none" w:sz="0" w:space="0" w:color="auto"/>
            <w:right w:val="none" w:sz="0" w:space="0" w:color="auto"/>
          </w:divBdr>
        </w:div>
        <w:div w:id="1989935863">
          <w:marLeft w:val="0"/>
          <w:marRight w:val="0"/>
          <w:marTop w:val="0"/>
          <w:marBottom w:val="0"/>
          <w:divBdr>
            <w:top w:val="none" w:sz="0" w:space="0" w:color="auto"/>
            <w:left w:val="none" w:sz="0" w:space="0" w:color="auto"/>
            <w:bottom w:val="none" w:sz="0" w:space="0" w:color="auto"/>
            <w:right w:val="none" w:sz="0" w:space="0" w:color="auto"/>
          </w:divBdr>
        </w:div>
        <w:div w:id="1299606458">
          <w:marLeft w:val="0"/>
          <w:marRight w:val="0"/>
          <w:marTop w:val="0"/>
          <w:marBottom w:val="0"/>
          <w:divBdr>
            <w:top w:val="none" w:sz="0" w:space="0" w:color="auto"/>
            <w:left w:val="none" w:sz="0" w:space="0" w:color="auto"/>
            <w:bottom w:val="none" w:sz="0" w:space="0" w:color="auto"/>
            <w:right w:val="none" w:sz="0" w:space="0" w:color="auto"/>
          </w:divBdr>
        </w:div>
        <w:div w:id="1639528253">
          <w:marLeft w:val="0"/>
          <w:marRight w:val="0"/>
          <w:marTop w:val="0"/>
          <w:marBottom w:val="0"/>
          <w:divBdr>
            <w:top w:val="none" w:sz="0" w:space="0" w:color="auto"/>
            <w:left w:val="none" w:sz="0" w:space="0" w:color="auto"/>
            <w:bottom w:val="none" w:sz="0" w:space="0" w:color="auto"/>
            <w:right w:val="none" w:sz="0" w:space="0" w:color="auto"/>
          </w:divBdr>
        </w:div>
        <w:div w:id="1018309785">
          <w:marLeft w:val="0"/>
          <w:marRight w:val="0"/>
          <w:marTop w:val="0"/>
          <w:marBottom w:val="0"/>
          <w:divBdr>
            <w:top w:val="none" w:sz="0" w:space="0" w:color="auto"/>
            <w:left w:val="none" w:sz="0" w:space="0" w:color="auto"/>
            <w:bottom w:val="none" w:sz="0" w:space="0" w:color="auto"/>
            <w:right w:val="none" w:sz="0" w:space="0" w:color="auto"/>
          </w:divBdr>
        </w:div>
        <w:div w:id="1829596443">
          <w:marLeft w:val="0"/>
          <w:marRight w:val="0"/>
          <w:marTop w:val="0"/>
          <w:marBottom w:val="0"/>
          <w:divBdr>
            <w:top w:val="none" w:sz="0" w:space="0" w:color="auto"/>
            <w:left w:val="none" w:sz="0" w:space="0" w:color="auto"/>
            <w:bottom w:val="none" w:sz="0" w:space="0" w:color="auto"/>
            <w:right w:val="none" w:sz="0" w:space="0" w:color="auto"/>
          </w:divBdr>
        </w:div>
        <w:div w:id="1494299445">
          <w:marLeft w:val="0"/>
          <w:marRight w:val="0"/>
          <w:marTop w:val="0"/>
          <w:marBottom w:val="0"/>
          <w:divBdr>
            <w:top w:val="none" w:sz="0" w:space="0" w:color="auto"/>
            <w:left w:val="none" w:sz="0" w:space="0" w:color="auto"/>
            <w:bottom w:val="none" w:sz="0" w:space="0" w:color="auto"/>
            <w:right w:val="none" w:sz="0" w:space="0" w:color="auto"/>
          </w:divBdr>
        </w:div>
        <w:div w:id="511578581">
          <w:marLeft w:val="0"/>
          <w:marRight w:val="0"/>
          <w:marTop w:val="0"/>
          <w:marBottom w:val="0"/>
          <w:divBdr>
            <w:top w:val="none" w:sz="0" w:space="0" w:color="auto"/>
            <w:left w:val="none" w:sz="0" w:space="0" w:color="auto"/>
            <w:bottom w:val="none" w:sz="0" w:space="0" w:color="auto"/>
            <w:right w:val="none" w:sz="0" w:space="0" w:color="auto"/>
          </w:divBdr>
        </w:div>
        <w:div w:id="458955091">
          <w:marLeft w:val="0"/>
          <w:marRight w:val="0"/>
          <w:marTop w:val="0"/>
          <w:marBottom w:val="0"/>
          <w:divBdr>
            <w:top w:val="none" w:sz="0" w:space="0" w:color="auto"/>
            <w:left w:val="none" w:sz="0" w:space="0" w:color="auto"/>
            <w:bottom w:val="none" w:sz="0" w:space="0" w:color="auto"/>
            <w:right w:val="none" w:sz="0" w:space="0" w:color="auto"/>
          </w:divBdr>
        </w:div>
        <w:div w:id="55980307">
          <w:marLeft w:val="0"/>
          <w:marRight w:val="0"/>
          <w:marTop w:val="0"/>
          <w:marBottom w:val="0"/>
          <w:divBdr>
            <w:top w:val="none" w:sz="0" w:space="0" w:color="auto"/>
            <w:left w:val="none" w:sz="0" w:space="0" w:color="auto"/>
            <w:bottom w:val="none" w:sz="0" w:space="0" w:color="auto"/>
            <w:right w:val="none" w:sz="0" w:space="0" w:color="auto"/>
          </w:divBdr>
        </w:div>
        <w:div w:id="1149785054">
          <w:marLeft w:val="0"/>
          <w:marRight w:val="0"/>
          <w:marTop w:val="0"/>
          <w:marBottom w:val="0"/>
          <w:divBdr>
            <w:top w:val="none" w:sz="0" w:space="0" w:color="auto"/>
            <w:left w:val="none" w:sz="0" w:space="0" w:color="auto"/>
            <w:bottom w:val="none" w:sz="0" w:space="0" w:color="auto"/>
            <w:right w:val="none" w:sz="0" w:space="0" w:color="auto"/>
          </w:divBdr>
        </w:div>
        <w:div w:id="358892558">
          <w:marLeft w:val="0"/>
          <w:marRight w:val="0"/>
          <w:marTop w:val="0"/>
          <w:marBottom w:val="0"/>
          <w:divBdr>
            <w:top w:val="none" w:sz="0" w:space="0" w:color="auto"/>
            <w:left w:val="none" w:sz="0" w:space="0" w:color="auto"/>
            <w:bottom w:val="none" w:sz="0" w:space="0" w:color="auto"/>
            <w:right w:val="none" w:sz="0" w:space="0" w:color="auto"/>
          </w:divBdr>
        </w:div>
        <w:div w:id="1582447841">
          <w:marLeft w:val="0"/>
          <w:marRight w:val="0"/>
          <w:marTop w:val="0"/>
          <w:marBottom w:val="0"/>
          <w:divBdr>
            <w:top w:val="none" w:sz="0" w:space="0" w:color="auto"/>
            <w:left w:val="none" w:sz="0" w:space="0" w:color="auto"/>
            <w:bottom w:val="none" w:sz="0" w:space="0" w:color="auto"/>
            <w:right w:val="none" w:sz="0" w:space="0" w:color="auto"/>
          </w:divBdr>
        </w:div>
        <w:div w:id="299573525">
          <w:marLeft w:val="0"/>
          <w:marRight w:val="0"/>
          <w:marTop w:val="0"/>
          <w:marBottom w:val="0"/>
          <w:divBdr>
            <w:top w:val="none" w:sz="0" w:space="0" w:color="auto"/>
            <w:left w:val="none" w:sz="0" w:space="0" w:color="auto"/>
            <w:bottom w:val="none" w:sz="0" w:space="0" w:color="auto"/>
            <w:right w:val="none" w:sz="0" w:space="0" w:color="auto"/>
          </w:divBdr>
        </w:div>
        <w:div w:id="823818157">
          <w:marLeft w:val="0"/>
          <w:marRight w:val="0"/>
          <w:marTop w:val="0"/>
          <w:marBottom w:val="0"/>
          <w:divBdr>
            <w:top w:val="none" w:sz="0" w:space="0" w:color="auto"/>
            <w:left w:val="none" w:sz="0" w:space="0" w:color="auto"/>
            <w:bottom w:val="none" w:sz="0" w:space="0" w:color="auto"/>
            <w:right w:val="none" w:sz="0" w:space="0" w:color="auto"/>
          </w:divBdr>
        </w:div>
        <w:div w:id="1633946561">
          <w:marLeft w:val="0"/>
          <w:marRight w:val="0"/>
          <w:marTop w:val="0"/>
          <w:marBottom w:val="0"/>
          <w:divBdr>
            <w:top w:val="none" w:sz="0" w:space="0" w:color="auto"/>
            <w:left w:val="none" w:sz="0" w:space="0" w:color="auto"/>
            <w:bottom w:val="none" w:sz="0" w:space="0" w:color="auto"/>
            <w:right w:val="none" w:sz="0" w:space="0" w:color="auto"/>
          </w:divBdr>
        </w:div>
        <w:div w:id="1689483294">
          <w:marLeft w:val="0"/>
          <w:marRight w:val="0"/>
          <w:marTop w:val="0"/>
          <w:marBottom w:val="0"/>
          <w:divBdr>
            <w:top w:val="none" w:sz="0" w:space="0" w:color="auto"/>
            <w:left w:val="none" w:sz="0" w:space="0" w:color="auto"/>
            <w:bottom w:val="none" w:sz="0" w:space="0" w:color="auto"/>
            <w:right w:val="none" w:sz="0" w:space="0" w:color="auto"/>
          </w:divBdr>
        </w:div>
        <w:div w:id="1100836507">
          <w:marLeft w:val="0"/>
          <w:marRight w:val="0"/>
          <w:marTop w:val="0"/>
          <w:marBottom w:val="0"/>
          <w:divBdr>
            <w:top w:val="none" w:sz="0" w:space="0" w:color="auto"/>
            <w:left w:val="none" w:sz="0" w:space="0" w:color="auto"/>
            <w:bottom w:val="none" w:sz="0" w:space="0" w:color="auto"/>
            <w:right w:val="none" w:sz="0" w:space="0" w:color="auto"/>
          </w:divBdr>
        </w:div>
        <w:div w:id="1655988593">
          <w:marLeft w:val="0"/>
          <w:marRight w:val="0"/>
          <w:marTop w:val="0"/>
          <w:marBottom w:val="0"/>
          <w:divBdr>
            <w:top w:val="none" w:sz="0" w:space="0" w:color="auto"/>
            <w:left w:val="none" w:sz="0" w:space="0" w:color="auto"/>
            <w:bottom w:val="none" w:sz="0" w:space="0" w:color="auto"/>
            <w:right w:val="none" w:sz="0" w:space="0" w:color="auto"/>
          </w:divBdr>
        </w:div>
      </w:divsChild>
    </w:div>
    <w:div w:id="1126311574">
      <w:bodyDiv w:val="1"/>
      <w:marLeft w:val="0"/>
      <w:marRight w:val="0"/>
      <w:marTop w:val="0"/>
      <w:marBottom w:val="0"/>
      <w:divBdr>
        <w:top w:val="none" w:sz="0" w:space="0" w:color="auto"/>
        <w:left w:val="none" w:sz="0" w:space="0" w:color="auto"/>
        <w:bottom w:val="none" w:sz="0" w:space="0" w:color="auto"/>
        <w:right w:val="none" w:sz="0" w:space="0" w:color="auto"/>
      </w:divBdr>
    </w:div>
    <w:div w:id="1126503720">
      <w:bodyDiv w:val="1"/>
      <w:marLeft w:val="0"/>
      <w:marRight w:val="0"/>
      <w:marTop w:val="0"/>
      <w:marBottom w:val="0"/>
      <w:divBdr>
        <w:top w:val="none" w:sz="0" w:space="0" w:color="auto"/>
        <w:left w:val="none" w:sz="0" w:space="0" w:color="auto"/>
        <w:bottom w:val="none" w:sz="0" w:space="0" w:color="auto"/>
        <w:right w:val="none" w:sz="0" w:space="0" w:color="auto"/>
      </w:divBdr>
    </w:div>
    <w:div w:id="1126776981">
      <w:bodyDiv w:val="1"/>
      <w:marLeft w:val="0"/>
      <w:marRight w:val="0"/>
      <w:marTop w:val="0"/>
      <w:marBottom w:val="0"/>
      <w:divBdr>
        <w:top w:val="none" w:sz="0" w:space="0" w:color="auto"/>
        <w:left w:val="none" w:sz="0" w:space="0" w:color="auto"/>
        <w:bottom w:val="none" w:sz="0" w:space="0" w:color="auto"/>
        <w:right w:val="none" w:sz="0" w:space="0" w:color="auto"/>
      </w:divBdr>
    </w:div>
    <w:div w:id="1127041785">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236986">
      <w:bodyDiv w:val="1"/>
      <w:marLeft w:val="0"/>
      <w:marRight w:val="0"/>
      <w:marTop w:val="0"/>
      <w:marBottom w:val="0"/>
      <w:divBdr>
        <w:top w:val="none" w:sz="0" w:space="0" w:color="auto"/>
        <w:left w:val="none" w:sz="0" w:space="0" w:color="auto"/>
        <w:bottom w:val="none" w:sz="0" w:space="0" w:color="auto"/>
        <w:right w:val="none" w:sz="0" w:space="0" w:color="auto"/>
      </w:divBdr>
    </w:div>
    <w:div w:id="1127431246">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23416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814332">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29130863">
      <w:bodyDiv w:val="1"/>
      <w:marLeft w:val="0"/>
      <w:marRight w:val="0"/>
      <w:marTop w:val="0"/>
      <w:marBottom w:val="0"/>
      <w:divBdr>
        <w:top w:val="none" w:sz="0" w:space="0" w:color="auto"/>
        <w:left w:val="none" w:sz="0" w:space="0" w:color="auto"/>
        <w:bottom w:val="none" w:sz="0" w:space="0" w:color="auto"/>
        <w:right w:val="none" w:sz="0" w:space="0" w:color="auto"/>
      </w:divBdr>
    </w:div>
    <w:div w:id="1129133182">
      <w:bodyDiv w:val="1"/>
      <w:marLeft w:val="0"/>
      <w:marRight w:val="0"/>
      <w:marTop w:val="0"/>
      <w:marBottom w:val="0"/>
      <w:divBdr>
        <w:top w:val="none" w:sz="0" w:space="0" w:color="auto"/>
        <w:left w:val="none" w:sz="0" w:space="0" w:color="auto"/>
        <w:bottom w:val="none" w:sz="0" w:space="0" w:color="auto"/>
        <w:right w:val="none" w:sz="0" w:space="0" w:color="auto"/>
      </w:divBdr>
    </w:div>
    <w:div w:id="1129321078">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13088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0783061">
      <w:bodyDiv w:val="1"/>
      <w:marLeft w:val="0"/>
      <w:marRight w:val="0"/>
      <w:marTop w:val="0"/>
      <w:marBottom w:val="0"/>
      <w:divBdr>
        <w:top w:val="none" w:sz="0" w:space="0" w:color="auto"/>
        <w:left w:val="none" w:sz="0" w:space="0" w:color="auto"/>
        <w:bottom w:val="none" w:sz="0" w:space="0" w:color="auto"/>
        <w:right w:val="none" w:sz="0" w:space="0" w:color="auto"/>
      </w:divBdr>
    </w:div>
    <w:div w:id="1130978848">
      <w:bodyDiv w:val="1"/>
      <w:marLeft w:val="0"/>
      <w:marRight w:val="0"/>
      <w:marTop w:val="0"/>
      <w:marBottom w:val="0"/>
      <w:divBdr>
        <w:top w:val="none" w:sz="0" w:space="0" w:color="auto"/>
        <w:left w:val="none" w:sz="0" w:space="0" w:color="auto"/>
        <w:bottom w:val="none" w:sz="0" w:space="0" w:color="auto"/>
        <w:right w:val="none" w:sz="0" w:space="0" w:color="auto"/>
      </w:divBdr>
      <w:divsChild>
        <w:div w:id="904417359">
          <w:marLeft w:val="0"/>
          <w:marRight w:val="0"/>
          <w:marTop w:val="0"/>
          <w:marBottom w:val="0"/>
          <w:divBdr>
            <w:top w:val="none" w:sz="0" w:space="0" w:color="auto"/>
            <w:left w:val="none" w:sz="0" w:space="0" w:color="auto"/>
            <w:bottom w:val="none" w:sz="0" w:space="0" w:color="auto"/>
            <w:right w:val="none" w:sz="0" w:space="0" w:color="auto"/>
          </w:divBdr>
        </w:div>
        <w:div w:id="9190395">
          <w:marLeft w:val="0"/>
          <w:marRight w:val="0"/>
          <w:marTop w:val="0"/>
          <w:marBottom w:val="0"/>
          <w:divBdr>
            <w:top w:val="none" w:sz="0" w:space="0" w:color="auto"/>
            <w:left w:val="none" w:sz="0" w:space="0" w:color="auto"/>
            <w:bottom w:val="none" w:sz="0" w:space="0" w:color="auto"/>
            <w:right w:val="none" w:sz="0" w:space="0" w:color="auto"/>
          </w:divBdr>
        </w:div>
        <w:div w:id="742946730">
          <w:marLeft w:val="0"/>
          <w:marRight w:val="0"/>
          <w:marTop w:val="0"/>
          <w:marBottom w:val="0"/>
          <w:divBdr>
            <w:top w:val="none" w:sz="0" w:space="0" w:color="auto"/>
            <w:left w:val="none" w:sz="0" w:space="0" w:color="auto"/>
            <w:bottom w:val="none" w:sz="0" w:space="0" w:color="auto"/>
            <w:right w:val="none" w:sz="0" w:space="0" w:color="auto"/>
          </w:divBdr>
        </w:div>
        <w:div w:id="1362319813">
          <w:marLeft w:val="0"/>
          <w:marRight w:val="0"/>
          <w:marTop w:val="0"/>
          <w:marBottom w:val="0"/>
          <w:divBdr>
            <w:top w:val="none" w:sz="0" w:space="0" w:color="auto"/>
            <w:left w:val="none" w:sz="0" w:space="0" w:color="auto"/>
            <w:bottom w:val="none" w:sz="0" w:space="0" w:color="auto"/>
            <w:right w:val="none" w:sz="0" w:space="0" w:color="auto"/>
          </w:divBdr>
        </w:div>
        <w:div w:id="228421123">
          <w:marLeft w:val="0"/>
          <w:marRight w:val="0"/>
          <w:marTop w:val="0"/>
          <w:marBottom w:val="0"/>
          <w:divBdr>
            <w:top w:val="none" w:sz="0" w:space="0" w:color="auto"/>
            <w:left w:val="none" w:sz="0" w:space="0" w:color="auto"/>
            <w:bottom w:val="none" w:sz="0" w:space="0" w:color="auto"/>
            <w:right w:val="none" w:sz="0" w:space="0" w:color="auto"/>
          </w:divBdr>
        </w:div>
        <w:div w:id="453718528">
          <w:marLeft w:val="0"/>
          <w:marRight w:val="0"/>
          <w:marTop w:val="0"/>
          <w:marBottom w:val="0"/>
          <w:divBdr>
            <w:top w:val="none" w:sz="0" w:space="0" w:color="auto"/>
            <w:left w:val="none" w:sz="0" w:space="0" w:color="auto"/>
            <w:bottom w:val="none" w:sz="0" w:space="0" w:color="auto"/>
            <w:right w:val="none" w:sz="0" w:space="0" w:color="auto"/>
          </w:divBdr>
        </w:div>
        <w:div w:id="1126119387">
          <w:marLeft w:val="0"/>
          <w:marRight w:val="0"/>
          <w:marTop w:val="0"/>
          <w:marBottom w:val="0"/>
          <w:divBdr>
            <w:top w:val="none" w:sz="0" w:space="0" w:color="auto"/>
            <w:left w:val="none" w:sz="0" w:space="0" w:color="auto"/>
            <w:bottom w:val="none" w:sz="0" w:space="0" w:color="auto"/>
            <w:right w:val="none" w:sz="0" w:space="0" w:color="auto"/>
          </w:divBdr>
        </w:div>
        <w:div w:id="1683782475">
          <w:marLeft w:val="0"/>
          <w:marRight w:val="0"/>
          <w:marTop w:val="0"/>
          <w:marBottom w:val="0"/>
          <w:divBdr>
            <w:top w:val="none" w:sz="0" w:space="0" w:color="auto"/>
            <w:left w:val="none" w:sz="0" w:space="0" w:color="auto"/>
            <w:bottom w:val="none" w:sz="0" w:space="0" w:color="auto"/>
            <w:right w:val="none" w:sz="0" w:space="0" w:color="auto"/>
          </w:divBdr>
        </w:div>
        <w:div w:id="450366570">
          <w:marLeft w:val="0"/>
          <w:marRight w:val="0"/>
          <w:marTop w:val="0"/>
          <w:marBottom w:val="0"/>
          <w:divBdr>
            <w:top w:val="none" w:sz="0" w:space="0" w:color="auto"/>
            <w:left w:val="none" w:sz="0" w:space="0" w:color="auto"/>
            <w:bottom w:val="none" w:sz="0" w:space="0" w:color="auto"/>
            <w:right w:val="none" w:sz="0" w:space="0" w:color="auto"/>
          </w:divBdr>
        </w:div>
        <w:div w:id="1423985646">
          <w:marLeft w:val="0"/>
          <w:marRight w:val="0"/>
          <w:marTop w:val="0"/>
          <w:marBottom w:val="0"/>
          <w:divBdr>
            <w:top w:val="none" w:sz="0" w:space="0" w:color="auto"/>
            <w:left w:val="none" w:sz="0" w:space="0" w:color="auto"/>
            <w:bottom w:val="none" w:sz="0" w:space="0" w:color="auto"/>
            <w:right w:val="none" w:sz="0" w:space="0" w:color="auto"/>
          </w:divBdr>
        </w:div>
        <w:div w:id="55663749">
          <w:marLeft w:val="0"/>
          <w:marRight w:val="0"/>
          <w:marTop w:val="0"/>
          <w:marBottom w:val="0"/>
          <w:divBdr>
            <w:top w:val="none" w:sz="0" w:space="0" w:color="auto"/>
            <w:left w:val="none" w:sz="0" w:space="0" w:color="auto"/>
            <w:bottom w:val="none" w:sz="0" w:space="0" w:color="auto"/>
            <w:right w:val="none" w:sz="0" w:space="0" w:color="auto"/>
          </w:divBdr>
        </w:div>
        <w:div w:id="31149244">
          <w:marLeft w:val="0"/>
          <w:marRight w:val="0"/>
          <w:marTop w:val="0"/>
          <w:marBottom w:val="0"/>
          <w:divBdr>
            <w:top w:val="none" w:sz="0" w:space="0" w:color="auto"/>
            <w:left w:val="none" w:sz="0" w:space="0" w:color="auto"/>
            <w:bottom w:val="none" w:sz="0" w:space="0" w:color="auto"/>
            <w:right w:val="none" w:sz="0" w:space="0" w:color="auto"/>
          </w:divBdr>
        </w:div>
        <w:div w:id="1782676596">
          <w:marLeft w:val="0"/>
          <w:marRight w:val="0"/>
          <w:marTop w:val="0"/>
          <w:marBottom w:val="0"/>
          <w:divBdr>
            <w:top w:val="none" w:sz="0" w:space="0" w:color="auto"/>
            <w:left w:val="none" w:sz="0" w:space="0" w:color="auto"/>
            <w:bottom w:val="none" w:sz="0" w:space="0" w:color="auto"/>
            <w:right w:val="none" w:sz="0" w:space="0" w:color="auto"/>
          </w:divBdr>
        </w:div>
        <w:div w:id="233274661">
          <w:marLeft w:val="0"/>
          <w:marRight w:val="0"/>
          <w:marTop w:val="0"/>
          <w:marBottom w:val="0"/>
          <w:divBdr>
            <w:top w:val="none" w:sz="0" w:space="0" w:color="auto"/>
            <w:left w:val="none" w:sz="0" w:space="0" w:color="auto"/>
            <w:bottom w:val="none" w:sz="0" w:space="0" w:color="auto"/>
            <w:right w:val="none" w:sz="0" w:space="0" w:color="auto"/>
          </w:divBdr>
        </w:div>
        <w:div w:id="861430377">
          <w:marLeft w:val="0"/>
          <w:marRight w:val="0"/>
          <w:marTop w:val="0"/>
          <w:marBottom w:val="0"/>
          <w:divBdr>
            <w:top w:val="none" w:sz="0" w:space="0" w:color="auto"/>
            <w:left w:val="none" w:sz="0" w:space="0" w:color="auto"/>
            <w:bottom w:val="none" w:sz="0" w:space="0" w:color="auto"/>
            <w:right w:val="none" w:sz="0" w:space="0" w:color="auto"/>
          </w:divBdr>
        </w:div>
        <w:div w:id="1780643035">
          <w:marLeft w:val="0"/>
          <w:marRight w:val="0"/>
          <w:marTop w:val="0"/>
          <w:marBottom w:val="0"/>
          <w:divBdr>
            <w:top w:val="none" w:sz="0" w:space="0" w:color="auto"/>
            <w:left w:val="none" w:sz="0" w:space="0" w:color="auto"/>
            <w:bottom w:val="none" w:sz="0" w:space="0" w:color="auto"/>
            <w:right w:val="none" w:sz="0" w:space="0" w:color="auto"/>
          </w:divBdr>
        </w:div>
        <w:div w:id="267466770">
          <w:marLeft w:val="0"/>
          <w:marRight w:val="0"/>
          <w:marTop w:val="0"/>
          <w:marBottom w:val="0"/>
          <w:divBdr>
            <w:top w:val="none" w:sz="0" w:space="0" w:color="auto"/>
            <w:left w:val="none" w:sz="0" w:space="0" w:color="auto"/>
            <w:bottom w:val="none" w:sz="0" w:space="0" w:color="auto"/>
            <w:right w:val="none" w:sz="0" w:space="0" w:color="auto"/>
          </w:divBdr>
        </w:div>
        <w:div w:id="355273880">
          <w:marLeft w:val="0"/>
          <w:marRight w:val="0"/>
          <w:marTop w:val="0"/>
          <w:marBottom w:val="0"/>
          <w:divBdr>
            <w:top w:val="none" w:sz="0" w:space="0" w:color="auto"/>
            <w:left w:val="none" w:sz="0" w:space="0" w:color="auto"/>
            <w:bottom w:val="none" w:sz="0" w:space="0" w:color="auto"/>
            <w:right w:val="none" w:sz="0" w:space="0" w:color="auto"/>
          </w:divBdr>
        </w:div>
        <w:div w:id="756098225">
          <w:marLeft w:val="0"/>
          <w:marRight w:val="0"/>
          <w:marTop w:val="0"/>
          <w:marBottom w:val="0"/>
          <w:divBdr>
            <w:top w:val="none" w:sz="0" w:space="0" w:color="auto"/>
            <w:left w:val="none" w:sz="0" w:space="0" w:color="auto"/>
            <w:bottom w:val="none" w:sz="0" w:space="0" w:color="auto"/>
            <w:right w:val="none" w:sz="0" w:space="0" w:color="auto"/>
          </w:divBdr>
        </w:div>
        <w:div w:id="979117394">
          <w:marLeft w:val="0"/>
          <w:marRight w:val="0"/>
          <w:marTop w:val="0"/>
          <w:marBottom w:val="0"/>
          <w:divBdr>
            <w:top w:val="none" w:sz="0" w:space="0" w:color="auto"/>
            <w:left w:val="none" w:sz="0" w:space="0" w:color="auto"/>
            <w:bottom w:val="none" w:sz="0" w:space="0" w:color="auto"/>
            <w:right w:val="none" w:sz="0" w:space="0" w:color="auto"/>
          </w:divBdr>
        </w:div>
        <w:div w:id="1056733414">
          <w:marLeft w:val="0"/>
          <w:marRight w:val="0"/>
          <w:marTop w:val="0"/>
          <w:marBottom w:val="0"/>
          <w:divBdr>
            <w:top w:val="none" w:sz="0" w:space="0" w:color="auto"/>
            <w:left w:val="none" w:sz="0" w:space="0" w:color="auto"/>
            <w:bottom w:val="none" w:sz="0" w:space="0" w:color="auto"/>
            <w:right w:val="none" w:sz="0" w:space="0" w:color="auto"/>
          </w:divBdr>
        </w:div>
        <w:div w:id="1276667676">
          <w:marLeft w:val="0"/>
          <w:marRight w:val="0"/>
          <w:marTop w:val="0"/>
          <w:marBottom w:val="0"/>
          <w:divBdr>
            <w:top w:val="none" w:sz="0" w:space="0" w:color="auto"/>
            <w:left w:val="none" w:sz="0" w:space="0" w:color="auto"/>
            <w:bottom w:val="none" w:sz="0" w:space="0" w:color="auto"/>
            <w:right w:val="none" w:sz="0" w:space="0" w:color="auto"/>
          </w:divBdr>
        </w:div>
        <w:div w:id="1413316073">
          <w:marLeft w:val="0"/>
          <w:marRight w:val="0"/>
          <w:marTop w:val="0"/>
          <w:marBottom w:val="0"/>
          <w:divBdr>
            <w:top w:val="none" w:sz="0" w:space="0" w:color="auto"/>
            <w:left w:val="none" w:sz="0" w:space="0" w:color="auto"/>
            <w:bottom w:val="none" w:sz="0" w:space="0" w:color="auto"/>
            <w:right w:val="none" w:sz="0" w:space="0" w:color="auto"/>
          </w:divBdr>
        </w:div>
        <w:div w:id="197817207">
          <w:marLeft w:val="0"/>
          <w:marRight w:val="0"/>
          <w:marTop w:val="0"/>
          <w:marBottom w:val="0"/>
          <w:divBdr>
            <w:top w:val="none" w:sz="0" w:space="0" w:color="auto"/>
            <w:left w:val="none" w:sz="0" w:space="0" w:color="auto"/>
            <w:bottom w:val="none" w:sz="0" w:space="0" w:color="auto"/>
            <w:right w:val="none" w:sz="0" w:space="0" w:color="auto"/>
          </w:divBdr>
        </w:div>
        <w:div w:id="1489587451">
          <w:marLeft w:val="0"/>
          <w:marRight w:val="0"/>
          <w:marTop w:val="0"/>
          <w:marBottom w:val="0"/>
          <w:divBdr>
            <w:top w:val="none" w:sz="0" w:space="0" w:color="auto"/>
            <w:left w:val="none" w:sz="0" w:space="0" w:color="auto"/>
            <w:bottom w:val="none" w:sz="0" w:space="0" w:color="auto"/>
            <w:right w:val="none" w:sz="0" w:space="0" w:color="auto"/>
          </w:divBdr>
        </w:div>
        <w:div w:id="1198198248">
          <w:marLeft w:val="0"/>
          <w:marRight w:val="0"/>
          <w:marTop w:val="0"/>
          <w:marBottom w:val="0"/>
          <w:divBdr>
            <w:top w:val="none" w:sz="0" w:space="0" w:color="auto"/>
            <w:left w:val="none" w:sz="0" w:space="0" w:color="auto"/>
            <w:bottom w:val="none" w:sz="0" w:space="0" w:color="auto"/>
            <w:right w:val="none" w:sz="0" w:space="0" w:color="auto"/>
          </w:divBdr>
        </w:div>
        <w:div w:id="301665704">
          <w:marLeft w:val="0"/>
          <w:marRight w:val="0"/>
          <w:marTop w:val="0"/>
          <w:marBottom w:val="0"/>
          <w:divBdr>
            <w:top w:val="none" w:sz="0" w:space="0" w:color="auto"/>
            <w:left w:val="none" w:sz="0" w:space="0" w:color="auto"/>
            <w:bottom w:val="none" w:sz="0" w:space="0" w:color="auto"/>
            <w:right w:val="none" w:sz="0" w:space="0" w:color="auto"/>
          </w:divBdr>
        </w:div>
        <w:div w:id="1932423793">
          <w:marLeft w:val="0"/>
          <w:marRight w:val="0"/>
          <w:marTop w:val="0"/>
          <w:marBottom w:val="0"/>
          <w:divBdr>
            <w:top w:val="none" w:sz="0" w:space="0" w:color="auto"/>
            <w:left w:val="none" w:sz="0" w:space="0" w:color="auto"/>
            <w:bottom w:val="none" w:sz="0" w:space="0" w:color="auto"/>
            <w:right w:val="none" w:sz="0" w:space="0" w:color="auto"/>
          </w:divBdr>
        </w:div>
        <w:div w:id="180052056">
          <w:marLeft w:val="0"/>
          <w:marRight w:val="0"/>
          <w:marTop w:val="0"/>
          <w:marBottom w:val="0"/>
          <w:divBdr>
            <w:top w:val="none" w:sz="0" w:space="0" w:color="auto"/>
            <w:left w:val="none" w:sz="0" w:space="0" w:color="auto"/>
            <w:bottom w:val="none" w:sz="0" w:space="0" w:color="auto"/>
            <w:right w:val="none" w:sz="0" w:space="0" w:color="auto"/>
          </w:divBdr>
        </w:div>
        <w:div w:id="947852572">
          <w:marLeft w:val="0"/>
          <w:marRight w:val="0"/>
          <w:marTop w:val="0"/>
          <w:marBottom w:val="0"/>
          <w:divBdr>
            <w:top w:val="none" w:sz="0" w:space="0" w:color="auto"/>
            <w:left w:val="none" w:sz="0" w:space="0" w:color="auto"/>
            <w:bottom w:val="none" w:sz="0" w:space="0" w:color="auto"/>
            <w:right w:val="none" w:sz="0" w:space="0" w:color="auto"/>
          </w:divBdr>
        </w:div>
        <w:div w:id="1616061956">
          <w:marLeft w:val="0"/>
          <w:marRight w:val="0"/>
          <w:marTop w:val="0"/>
          <w:marBottom w:val="0"/>
          <w:divBdr>
            <w:top w:val="none" w:sz="0" w:space="0" w:color="auto"/>
            <w:left w:val="none" w:sz="0" w:space="0" w:color="auto"/>
            <w:bottom w:val="none" w:sz="0" w:space="0" w:color="auto"/>
            <w:right w:val="none" w:sz="0" w:space="0" w:color="auto"/>
          </w:divBdr>
        </w:div>
        <w:div w:id="1985544750">
          <w:marLeft w:val="0"/>
          <w:marRight w:val="0"/>
          <w:marTop w:val="0"/>
          <w:marBottom w:val="0"/>
          <w:divBdr>
            <w:top w:val="none" w:sz="0" w:space="0" w:color="auto"/>
            <w:left w:val="none" w:sz="0" w:space="0" w:color="auto"/>
            <w:bottom w:val="none" w:sz="0" w:space="0" w:color="auto"/>
            <w:right w:val="none" w:sz="0" w:space="0" w:color="auto"/>
          </w:divBdr>
        </w:div>
        <w:div w:id="968977637">
          <w:marLeft w:val="0"/>
          <w:marRight w:val="0"/>
          <w:marTop w:val="0"/>
          <w:marBottom w:val="0"/>
          <w:divBdr>
            <w:top w:val="none" w:sz="0" w:space="0" w:color="auto"/>
            <w:left w:val="none" w:sz="0" w:space="0" w:color="auto"/>
            <w:bottom w:val="none" w:sz="0" w:space="0" w:color="auto"/>
            <w:right w:val="none" w:sz="0" w:space="0" w:color="auto"/>
          </w:divBdr>
        </w:div>
        <w:div w:id="593053029">
          <w:marLeft w:val="0"/>
          <w:marRight w:val="0"/>
          <w:marTop w:val="0"/>
          <w:marBottom w:val="0"/>
          <w:divBdr>
            <w:top w:val="none" w:sz="0" w:space="0" w:color="auto"/>
            <w:left w:val="none" w:sz="0" w:space="0" w:color="auto"/>
            <w:bottom w:val="none" w:sz="0" w:space="0" w:color="auto"/>
            <w:right w:val="none" w:sz="0" w:space="0" w:color="auto"/>
          </w:divBdr>
        </w:div>
        <w:div w:id="1549300185">
          <w:marLeft w:val="0"/>
          <w:marRight w:val="0"/>
          <w:marTop w:val="0"/>
          <w:marBottom w:val="0"/>
          <w:divBdr>
            <w:top w:val="none" w:sz="0" w:space="0" w:color="auto"/>
            <w:left w:val="none" w:sz="0" w:space="0" w:color="auto"/>
            <w:bottom w:val="none" w:sz="0" w:space="0" w:color="auto"/>
            <w:right w:val="none" w:sz="0" w:space="0" w:color="auto"/>
          </w:divBdr>
        </w:div>
        <w:div w:id="865872844">
          <w:marLeft w:val="0"/>
          <w:marRight w:val="0"/>
          <w:marTop w:val="0"/>
          <w:marBottom w:val="0"/>
          <w:divBdr>
            <w:top w:val="none" w:sz="0" w:space="0" w:color="auto"/>
            <w:left w:val="none" w:sz="0" w:space="0" w:color="auto"/>
            <w:bottom w:val="none" w:sz="0" w:space="0" w:color="auto"/>
            <w:right w:val="none" w:sz="0" w:space="0" w:color="auto"/>
          </w:divBdr>
        </w:div>
        <w:div w:id="940526707">
          <w:marLeft w:val="0"/>
          <w:marRight w:val="0"/>
          <w:marTop w:val="0"/>
          <w:marBottom w:val="0"/>
          <w:divBdr>
            <w:top w:val="none" w:sz="0" w:space="0" w:color="auto"/>
            <w:left w:val="none" w:sz="0" w:space="0" w:color="auto"/>
            <w:bottom w:val="none" w:sz="0" w:space="0" w:color="auto"/>
            <w:right w:val="none" w:sz="0" w:space="0" w:color="auto"/>
          </w:divBdr>
        </w:div>
        <w:div w:id="1953631776">
          <w:marLeft w:val="0"/>
          <w:marRight w:val="0"/>
          <w:marTop w:val="0"/>
          <w:marBottom w:val="0"/>
          <w:divBdr>
            <w:top w:val="none" w:sz="0" w:space="0" w:color="auto"/>
            <w:left w:val="none" w:sz="0" w:space="0" w:color="auto"/>
            <w:bottom w:val="none" w:sz="0" w:space="0" w:color="auto"/>
            <w:right w:val="none" w:sz="0" w:space="0" w:color="auto"/>
          </w:divBdr>
        </w:div>
        <w:div w:id="1983339747">
          <w:marLeft w:val="0"/>
          <w:marRight w:val="0"/>
          <w:marTop w:val="0"/>
          <w:marBottom w:val="0"/>
          <w:divBdr>
            <w:top w:val="none" w:sz="0" w:space="0" w:color="auto"/>
            <w:left w:val="none" w:sz="0" w:space="0" w:color="auto"/>
            <w:bottom w:val="none" w:sz="0" w:space="0" w:color="auto"/>
            <w:right w:val="none" w:sz="0" w:space="0" w:color="auto"/>
          </w:divBdr>
        </w:div>
        <w:div w:id="647511961">
          <w:marLeft w:val="0"/>
          <w:marRight w:val="0"/>
          <w:marTop w:val="0"/>
          <w:marBottom w:val="0"/>
          <w:divBdr>
            <w:top w:val="none" w:sz="0" w:space="0" w:color="auto"/>
            <w:left w:val="none" w:sz="0" w:space="0" w:color="auto"/>
            <w:bottom w:val="none" w:sz="0" w:space="0" w:color="auto"/>
            <w:right w:val="none" w:sz="0" w:space="0" w:color="auto"/>
          </w:divBdr>
        </w:div>
        <w:div w:id="1692295970">
          <w:marLeft w:val="0"/>
          <w:marRight w:val="0"/>
          <w:marTop w:val="0"/>
          <w:marBottom w:val="0"/>
          <w:divBdr>
            <w:top w:val="none" w:sz="0" w:space="0" w:color="auto"/>
            <w:left w:val="none" w:sz="0" w:space="0" w:color="auto"/>
            <w:bottom w:val="none" w:sz="0" w:space="0" w:color="auto"/>
            <w:right w:val="none" w:sz="0" w:space="0" w:color="auto"/>
          </w:divBdr>
        </w:div>
        <w:div w:id="809631949">
          <w:marLeft w:val="0"/>
          <w:marRight w:val="0"/>
          <w:marTop w:val="0"/>
          <w:marBottom w:val="0"/>
          <w:divBdr>
            <w:top w:val="none" w:sz="0" w:space="0" w:color="auto"/>
            <w:left w:val="none" w:sz="0" w:space="0" w:color="auto"/>
            <w:bottom w:val="none" w:sz="0" w:space="0" w:color="auto"/>
            <w:right w:val="none" w:sz="0" w:space="0" w:color="auto"/>
          </w:divBdr>
        </w:div>
        <w:div w:id="1109274732">
          <w:marLeft w:val="0"/>
          <w:marRight w:val="0"/>
          <w:marTop w:val="0"/>
          <w:marBottom w:val="0"/>
          <w:divBdr>
            <w:top w:val="none" w:sz="0" w:space="0" w:color="auto"/>
            <w:left w:val="none" w:sz="0" w:space="0" w:color="auto"/>
            <w:bottom w:val="none" w:sz="0" w:space="0" w:color="auto"/>
            <w:right w:val="none" w:sz="0" w:space="0" w:color="auto"/>
          </w:divBdr>
        </w:div>
        <w:div w:id="1053118191">
          <w:marLeft w:val="0"/>
          <w:marRight w:val="0"/>
          <w:marTop w:val="0"/>
          <w:marBottom w:val="0"/>
          <w:divBdr>
            <w:top w:val="none" w:sz="0" w:space="0" w:color="auto"/>
            <w:left w:val="none" w:sz="0" w:space="0" w:color="auto"/>
            <w:bottom w:val="none" w:sz="0" w:space="0" w:color="auto"/>
            <w:right w:val="none" w:sz="0" w:space="0" w:color="auto"/>
          </w:divBdr>
        </w:div>
        <w:div w:id="932318539">
          <w:marLeft w:val="0"/>
          <w:marRight w:val="0"/>
          <w:marTop w:val="0"/>
          <w:marBottom w:val="0"/>
          <w:divBdr>
            <w:top w:val="none" w:sz="0" w:space="0" w:color="auto"/>
            <w:left w:val="none" w:sz="0" w:space="0" w:color="auto"/>
            <w:bottom w:val="none" w:sz="0" w:space="0" w:color="auto"/>
            <w:right w:val="none" w:sz="0" w:space="0" w:color="auto"/>
          </w:divBdr>
        </w:div>
        <w:div w:id="235209278">
          <w:marLeft w:val="0"/>
          <w:marRight w:val="0"/>
          <w:marTop w:val="0"/>
          <w:marBottom w:val="0"/>
          <w:divBdr>
            <w:top w:val="none" w:sz="0" w:space="0" w:color="auto"/>
            <w:left w:val="none" w:sz="0" w:space="0" w:color="auto"/>
            <w:bottom w:val="none" w:sz="0" w:space="0" w:color="auto"/>
            <w:right w:val="none" w:sz="0" w:space="0" w:color="auto"/>
          </w:divBdr>
        </w:div>
        <w:div w:id="411435698">
          <w:marLeft w:val="0"/>
          <w:marRight w:val="0"/>
          <w:marTop w:val="0"/>
          <w:marBottom w:val="0"/>
          <w:divBdr>
            <w:top w:val="none" w:sz="0" w:space="0" w:color="auto"/>
            <w:left w:val="none" w:sz="0" w:space="0" w:color="auto"/>
            <w:bottom w:val="none" w:sz="0" w:space="0" w:color="auto"/>
            <w:right w:val="none" w:sz="0" w:space="0" w:color="auto"/>
          </w:divBdr>
        </w:div>
        <w:div w:id="1819875866">
          <w:marLeft w:val="0"/>
          <w:marRight w:val="0"/>
          <w:marTop w:val="0"/>
          <w:marBottom w:val="0"/>
          <w:divBdr>
            <w:top w:val="none" w:sz="0" w:space="0" w:color="auto"/>
            <w:left w:val="none" w:sz="0" w:space="0" w:color="auto"/>
            <w:bottom w:val="none" w:sz="0" w:space="0" w:color="auto"/>
            <w:right w:val="none" w:sz="0" w:space="0" w:color="auto"/>
          </w:divBdr>
        </w:div>
        <w:div w:id="1976523923">
          <w:marLeft w:val="0"/>
          <w:marRight w:val="0"/>
          <w:marTop w:val="0"/>
          <w:marBottom w:val="0"/>
          <w:divBdr>
            <w:top w:val="none" w:sz="0" w:space="0" w:color="auto"/>
            <w:left w:val="none" w:sz="0" w:space="0" w:color="auto"/>
            <w:bottom w:val="none" w:sz="0" w:space="0" w:color="auto"/>
            <w:right w:val="none" w:sz="0" w:space="0" w:color="auto"/>
          </w:divBdr>
        </w:div>
        <w:div w:id="596254905">
          <w:marLeft w:val="0"/>
          <w:marRight w:val="0"/>
          <w:marTop w:val="0"/>
          <w:marBottom w:val="0"/>
          <w:divBdr>
            <w:top w:val="none" w:sz="0" w:space="0" w:color="auto"/>
            <w:left w:val="none" w:sz="0" w:space="0" w:color="auto"/>
            <w:bottom w:val="none" w:sz="0" w:space="0" w:color="auto"/>
            <w:right w:val="none" w:sz="0" w:space="0" w:color="auto"/>
          </w:divBdr>
        </w:div>
        <w:div w:id="2095973283">
          <w:marLeft w:val="0"/>
          <w:marRight w:val="0"/>
          <w:marTop w:val="0"/>
          <w:marBottom w:val="0"/>
          <w:divBdr>
            <w:top w:val="none" w:sz="0" w:space="0" w:color="auto"/>
            <w:left w:val="none" w:sz="0" w:space="0" w:color="auto"/>
            <w:bottom w:val="none" w:sz="0" w:space="0" w:color="auto"/>
            <w:right w:val="none" w:sz="0" w:space="0" w:color="auto"/>
          </w:divBdr>
        </w:div>
        <w:div w:id="137193947">
          <w:marLeft w:val="0"/>
          <w:marRight w:val="0"/>
          <w:marTop w:val="0"/>
          <w:marBottom w:val="0"/>
          <w:divBdr>
            <w:top w:val="none" w:sz="0" w:space="0" w:color="auto"/>
            <w:left w:val="none" w:sz="0" w:space="0" w:color="auto"/>
            <w:bottom w:val="none" w:sz="0" w:space="0" w:color="auto"/>
            <w:right w:val="none" w:sz="0" w:space="0" w:color="auto"/>
          </w:divBdr>
        </w:div>
        <w:div w:id="714349893">
          <w:marLeft w:val="0"/>
          <w:marRight w:val="0"/>
          <w:marTop w:val="0"/>
          <w:marBottom w:val="0"/>
          <w:divBdr>
            <w:top w:val="none" w:sz="0" w:space="0" w:color="auto"/>
            <w:left w:val="none" w:sz="0" w:space="0" w:color="auto"/>
            <w:bottom w:val="none" w:sz="0" w:space="0" w:color="auto"/>
            <w:right w:val="none" w:sz="0" w:space="0" w:color="auto"/>
          </w:divBdr>
        </w:div>
        <w:div w:id="1724796141">
          <w:marLeft w:val="0"/>
          <w:marRight w:val="0"/>
          <w:marTop w:val="0"/>
          <w:marBottom w:val="0"/>
          <w:divBdr>
            <w:top w:val="none" w:sz="0" w:space="0" w:color="auto"/>
            <w:left w:val="none" w:sz="0" w:space="0" w:color="auto"/>
            <w:bottom w:val="none" w:sz="0" w:space="0" w:color="auto"/>
            <w:right w:val="none" w:sz="0" w:space="0" w:color="auto"/>
          </w:divBdr>
        </w:div>
        <w:div w:id="787966381">
          <w:marLeft w:val="0"/>
          <w:marRight w:val="0"/>
          <w:marTop w:val="0"/>
          <w:marBottom w:val="0"/>
          <w:divBdr>
            <w:top w:val="none" w:sz="0" w:space="0" w:color="auto"/>
            <w:left w:val="none" w:sz="0" w:space="0" w:color="auto"/>
            <w:bottom w:val="none" w:sz="0" w:space="0" w:color="auto"/>
            <w:right w:val="none" w:sz="0" w:space="0" w:color="auto"/>
          </w:divBdr>
        </w:div>
        <w:div w:id="1269433328">
          <w:marLeft w:val="0"/>
          <w:marRight w:val="0"/>
          <w:marTop w:val="0"/>
          <w:marBottom w:val="0"/>
          <w:divBdr>
            <w:top w:val="none" w:sz="0" w:space="0" w:color="auto"/>
            <w:left w:val="none" w:sz="0" w:space="0" w:color="auto"/>
            <w:bottom w:val="none" w:sz="0" w:space="0" w:color="auto"/>
            <w:right w:val="none" w:sz="0" w:space="0" w:color="auto"/>
          </w:divBdr>
        </w:div>
        <w:div w:id="697240115">
          <w:marLeft w:val="0"/>
          <w:marRight w:val="0"/>
          <w:marTop w:val="0"/>
          <w:marBottom w:val="0"/>
          <w:divBdr>
            <w:top w:val="none" w:sz="0" w:space="0" w:color="auto"/>
            <w:left w:val="none" w:sz="0" w:space="0" w:color="auto"/>
            <w:bottom w:val="none" w:sz="0" w:space="0" w:color="auto"/>
            <w:right w:val="none" w:sz="0" w:space="0" w:color="auto"/>
          </w:divBdr>
        </w:div>
        <w:div w:id="1677269241">
          <w:marLeft w:val="0"/>
          <w:marRight w:val="0"/>
          <w:marTop w:val="0"/>
          <w:marBottom w:val="0"/>
          <w:divBdr>
            <w:top w:val="none" w:sz="0" w:space="0" w:color="auto"/>
            <w:left w:val="none" w:sz="0" w:space="0" w:color="auto"/>
            <w:bottom w:val="none" w:sz="0" w:space="0" w:color="auto"/>
            <w:right w:val="none" w:sz="0" w:space="0" w:color="auto"/>
          </w:divBdr>
        </w:div>
        <w:div w:id="677654844">
          <w:marLeft w:val="0"/>
          <w:marRight w:val="0"/>
          <w:marTop w:val="0"/>
          <w:marBottom w:val="0"/>
          <w:divBdr>
            <w:top w:val="none" w:sz="0" w:space="0" w:color="auto"/>
            <w:left w:val="none" w:sz="0" w:space="0" w:color="auto"/>
            <w:bottom w:val="none" w:sz="0" w:space="0" w:color="auto"/>
            <w:right w:val="none" w:sz="0" w:space="0" w:color="auto"/>
          </w:divBdr>
        </w:div>
        <w:div w:id="1750733710">
          <w:marLeft w:val="0"/>
          <w:marRight w:val="0"/>
          <w:marTop w:val="0"/>
          <w:marBottom w:val="0"/>
          <w:divBdr>
            <w:top w:val="none" w:sz="0" w:space="0" w:color="auto"/>
            <w:left w:val="none" w:sz="0" w:space="0" w:color="auto"/>
            <w:bottom w:val="none" w:sz="0" w:space="0" w:color="auto"/>
            <w:right w:val="none" w:sz="0" w:space="0" w:color="auto"/>
          </w:divBdr>
        </w:div>
        <w:div w:id="861477262">
          <w:marLeft w:val="0"/>
          <w:marRight w:val="0"/>
          <w:marTop w:val="0"/>
          <w:marBottom w:val="0"/>
          <w:divBdr>
            <w:top w:val="none" w:sz="0" w:space="0" w:color="auto"/>
            <w:left w:val="none" w:sz="0" w:space="0" w:color="auto"/>
            <w:bottom w:val="none" w:sz="0" w:space="0" w:color="auto"/>
            <w:right w:val="none" w:sz="0" w:space="0" w:color="auto"/>
          </w:divBdr>
        </w:div>
        <w:div w:id="1942567667">
          <w:marLeft w:val="0"/>
          <w:marRight w:val="0"/>
          <w:marTop w:val="0"/>
          <w:marBottom w:val="0"/>
          <w:divBdr>
            <w:top w:val="none" w:sz="0" w:space="0" w:color="auto"/>
            <w:left w:val="none" w:sz="0" w:space="0" w:color="auto"/>
            <w:bottom w:val="none" w:sz="0" w:space="0" w:color="auto"/>
            <w:right w:val="none" w:sz="0" w:space="0" w:color="auto"/>
          </w:divBdr>
        </w:div>
        <w:div w:id="288587140">
          <w:marLeft w:val="0"/>
          <w:marRight w:val="0"/>
          <w:marTop w:val="0"/>
          <w:marBottom w:val="0"/>
          <w:divBdr>
            <w:top w:val="none" w:sz="0" w:space="0" w:color="auto"/>
            <w:left w:val="none" w:sz="0" w:space="0" w:color="auto"/>
            <w:bottom w:val="none" w:sz="0" w:space="0" w:color="auto"/>
            <w:right w:val="none" w:sz="0" w:space="0" w:color="auto"/>
          </w:divBdr>
        </w:div>
        <w:div w:id="1556621478">
          <w:marLeft w:val="0"/>
          <w:marRight w:val="0"/>
          <w:marTop w:val="0"/>
          <w:marBottom w:val="0"/>
          <w:divBdr>
            <w:top w:val="none" w:sz="0" w:space="0" w:color="auto"/>
            <w:left w:val="none" w:sz="0" w:space="0" w:color="auto"/>
            <w:bottom w:val="none" w:sz="0" w:space="0" w:color="auto"/>
            <w:right w:val="none" w:sz="0" w:space="0" w:color="auto"/>
          </w:divBdr>
        </w:div>
        <w:div w:id="2120907351">
          <w:marLeft w:val="0"/>
          <w:marRight w:val="0"/>
          <w:marTop w:val="0"/>
          <w:marBottom w:val="0"/>
          <w:divBdr>
            <w:top w:val="none" w:sz="0" w:space="0" w:color="auto"/>
            <w:left w:val="none" w:sz="0" w:space="0" w:color="auto"/>
            <w:bottom w:val="none" w:sz="0" w:space="0" w:color="auto"/>
            <w:right w:val="none" w:sz="0" w:space="0" w:color="auto"/>
          </w:divBdr>
        </w:div>
        <w:div w:id="427048911">
          <w:marLeft w:val="0"/>
          <w:marRight w:val="0"/>
          <w:marTop w:val="0"/>
          <w:marBottom w:val="0"/>
          <w:divBdr>
            <w:top w:val="none" w:sz="0" w:space="0" w:color="auto"/>
            <w:left w:val="none" w:sz="0" w:space="0" w:color="auto"/>
            <w:bottom w:val="none" w:sz="0" w:space="0" w:color="auto"/>
            <w:right w:val="none" w:sz="0" w:space="0" w:color="auto"/>
          </w:divBdr>
        </w:div>
        <w:div w:id="308436628">
          <w:marLeft w:val="0"/>
          <w:marRight w:val="0"/>
          <w:marTop w:val="0"/>
          <w:marBottom w:val="0"/>
          <w:divBdr>
            <w:top w:val="none" w:sz="0" w:space="0" w:color="auto"/>
            <w:left w:val="none" w:sz="0" w:space="0" w:color="auto"/>
            <w:bottom w:val="none" w:sz="0" w:space="0" w:color="auto"/>
            <w:right w:val="none" w:sz="0" w:space="0" w:color="auto"/>
          </w:divBdr>
        </w:div>
        <w:div w:id="1721054699">
          <w:marLeft w:val="0"/>
          <w:marRight w:val="0"/>
          <w:marTop w:val="0"/>
          <w:marBottom w:val="0"/>
          <w:divBdr>
            <w:top w:val="none" w:sz="0" w:space="0" w:color="auto"/>
            <w:left w:val="none" w:sz="0" w:space="0" w:color="auto"/>
            <w:bottom w:val="none" w:sz="0" w:space="0" w:color="auto"/>
            <w:right w:val="none" w:sz="0" w:space="0" w:color="auto"/>
          </w:divBdr>
        </w:div>
        <w:div w:id="540289691">
          <w:marLeft w:val="0"/>
          <w:marRight w:val="0"/>
          <w:marTop w:val="0"/>
          <w:marBottom w:val="0"/>
          <w:divBdr>
            <w:top w:val="none" w:sz="0" w:space="0" w:color="auto"/>
            <w:left w:val="none" w:sz="0" w:space="0" w:color="auto"/>
            <w:bottom w:val="none" w:sz="0" w:space="0" w:color="auto"/>
            <w:right w:val="none" w:sz="0" w:space="0" w:color="auto"/>
          </w:divBdr>
        </w:div>
        <w:div w:id="476578057">
          <w:marLeft w:val="0"/>
          <w:marRight w:val="0"/>
          <w:marTop w:val="0"/>
          <w:marBottom w:val="0"/>
          <w:divBdr>
            <w:top w:val="none" w:sz="0" w:space="0" w:color="auto"/>
            <w:left w:val="none" w:sz="0" w:space="0" w:color="auto"/>
            <w:bottom w:val="none" w:sz="0" w:space="0" w:color="auto"/>
            <w:right w:val="none" w:sz="0" w:space="0" w:color="auto"/>
          </w:divBdr>
        </w:div>
        <w:div w:id="960915248">
          <w:marLeft w:val="0"/>
          <w:marRight w:val="0"/>
          <w:marTop w:val="0"/>
          <w:marBottom w:val="0"/>
          <w:divBdr>
            <w:top w:val="none" w:sz="0" w:space="0" w:color="auto"/>
            <w:left w:val="none" w:sz="0" w:space="0" w:color="auto"/>
            <w:bottom w:val="none" w:sz="0" w:space="0" w:color="auto"/>
            <w:right w:val="none" w:sz="0" w:space="0" w:color="auto"/>
          </w:divBdr>
        </w:div>
        <w:div w:id="807666149">
          <w:marLeft w:val="0"/>
          <w:marRight w:val="0"/>
          <w:marTop w:val="0"/>
          <w:marBottom w:val="0"/>
          <w:divBdr>
            <w:top w:val="none" w:sz="0" w:space="0" w:color="auto"/>
            <w:left w:val="none" w:sz="0" w:space="0" w:color="auto"/>
            <w:bottom w:val="none" w:sz="0" w:space="0" w:color="auto"/>
            <w:right w:val="none" w:sz="0" w:space="0" w:color="auto"/>
          </w:divBdr>
        </w:div>
        <w:div w:id="688720423">
          <w:marLeft w:val="0"/>
          <w:marRight w:val="0"/>
          <w:marTop w:val="0"/>
          <w:marBottom w:val="0"/>
          <w:divBdr>
            <w:top w:val="none" w:sz="0" w:space="0" w:color="auto"/>
            <w:left w:val="none" w:sz="0" w:space="0" w:color="auto"/>
            <w:bottom w:val="none" w:sz="0" w:space="0" w:color="auto"/>
            <w:right w:val="none" w:sz="0" w:space="0" w:color="auto"/>
          </w:divBdr>
        </w:div>
        <w:div w:id="348530779">
          <w:marLeft w:val="0"/>
          <w:marRight w:val="0"/>
          <w:marTop w:val="0"/>
          <w:marBottom w:val="0"/>
          <w:divBdr>
            <w:top w:val="none" w:sz="0" w:space="0" w:color="auto"/>
            <w:left w:val="none" w:sz="0" w:space="0" w:color="auto"/>
            <w:bottom w:val="none" w:sz="0" w:space="0" w:color="auto"/>
            <w:right w:val="none" w:sz="0" w:space="0" w:color="auto"/>
          </w:divBdr>
        </w:div>
      </w:divsChild>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67837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1941848">
      <w:bodyDiv w:val="1"/>
      <w:marLeft w:val="0"/>
      <w:marRight w:val="0"/>
      <w:marTop w:val="0"/>
      <w:marBottom w:val="0"/>
      <w:divBdr>
        <w:top w:val="none" w:sz="0" w:space="0" w:color="auto"/>
        <w:left w:val="none" w:sz="0" w:space="0" w:color="auto"/>
        <w:bottom w:val="none" w:sz="0" w:space="0" w:color="auto"/>
        <w:right w:val="none" w:sz="0" w:space="0" w:color="auto"/>
      </w:divBdr>
    </w:div>
    <w:div w:id="1132016052">
      <w:bodyDiv w:val="1"/>
      <w:marLeft w:val="0"/>
      <w:marRight w:val="0"/>
      <w:marTop w:val="0"/>
      <w:marBottom w:val="0"/>
      <w:divBdr>
        <w:top w:val="none" w:sz="0" w:space="0" w:color="auto"/>
        <w:left w:val="none" w:sz="0" w:space="0" w:color="auto"/>
        <w:bottom w:val="none" w:sz="0" w:space="0" w:color="auto"/>
        <w:right w:val="none" w:sz="0" w:space="0" w:color="auto"/>
      </w:divBdr>
    </w:div>
    <w:div w:id="1132595938">
      <w:bodyDiv w:val="1"/>
      <w:marLeft w:val="0"/>
      <w:marRight w:val="0"/>
      <w:marTop w:val="0"/>
      <w:marBottom w:val="0"/>
      <w:divBdr>
        <w:top w:val="none" w:sz="0" w:space="0" w:color="auto"/>
        <w:left w:val="none" w:sz="0" w:space="0" w:color="auto"/>
        <w:bottom w:val="none" w:sz="0" w:space="0" w:color="auto"/>
        <w:right w:val="none" w:sz="0" w:space="0" w:color="auto"/>
      </w:divBdr>
    </w:div>
    <w:div w:id="1132676334">
      <w:bodyDiv w:val="1"/>
      <w:marLeft w:val="0"/>
      <w:marRight w:val="0"/>
      <w:marTop w:val="0"/>
      <w:marBottom w:val="0"/>
      <w:divBdr>
        <w:top w:val="none" w:sz="0" w:space="0" w:color="auto"/>
        <w:left w:val="none" w:sz="0" w:space="0" w:color="auto"/>
        <w:bottom w:val="none" w:sz="0" w:space="0" w:color="auto"/>
        <w:right w:val="none" w:sz="0" w:space="0" w:color="auto"/>
      </w:divBdr>
    </w:div>
    <w:div w:id="1133251482">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3792106">
      <w:bodyDiv w:val="1"/>
      <w:marLeft w:val="0"/>
      <w:marRight w:val="0"/>
      <w:marTop w:val="0"/>
      <w:marBottom w:val="0"/>
      <w:divBdr>
        <w:top w:val="none" w:sz="0" w:space="0" w:color="auto"/>
        <w:left w:val="none" w:sz="0" w:space="0" w:color="auto"/>
        <w:bottom w:val="none" w:sz="0" w:space="0" w:color="auto"/>
        <w:right w:val="none" w:sz="0" w:space="0" w:color="auto"/>
      </w:divBdr>
    </w:div>
    <w:div w:id="1133981582">
      <w:bodyDiv w:val="1"/>
      <w:marLeft w:val="0"/>
      <w:marRight w:val="0"/>
      <w:marTop w:val="0"/>
      <w:marBottom w:val="0"/>
      <w:divBdr>
        <w:top w:val="none" w:sz="0" w:space="0" w:color="auto"/>
        <w:left w:val="none" w:sz="0" w:space="0" w:color="auto"/>
        <w:bottom w:val="none" w:sz="0" w:space="0" w:color="auto"/>
        <w:right w:val="none" w:sz="0" w:space="0" w:color="auto"/>
      </w:divBdr>
    </w:div>
    <w:div w:id="1134058626">
      <w:bodyDiv w:val="1"/>
      <w:marLeft w:val="0"/>
      <w:marRight w:val="0"/>
      <w:marTop w:val="0"/>
      <w:marBottom w:val="0"/>
      <w:divBdr>
        <w:top w:val="none" w:sz="0" w:space="0" w:color="auto"/>
        <w:left w:val="none" w:sz="0" w:space="0" w:color="auto"/>
        <w:bottom w:val="none" w:sz="0" w:space="0" w:color="auto"/>
        <w:right w:val="none" w:sz="0" w:space="0" w:color="auto"/>
      </w:divBdr>
    </w:div>
    <w:div w:id="1134101322">
      <w:bodyDiv w:val="1"/>
      <w:marLeft w:val="0"/>
      <w:marRight w:val="0"/>
      <w:marTop w:val="0"/>
      <w:marBottom w:val="0"/>
      <w:divBdr>
        <w:top w:val="none" w:sz="0" w:space="0" w:color="auto"/>
        <w:left w:val="none" w:sz="0" w:space="0" w:color="auto"/>
        <w:bottom w:val="none" w:sz="0" w:space="0" w:color="auto"/>
        <w:right w:val="none" w:sz="0" w:space="0" w:color="auto"/>
      </w:divBdr>
    </w:div>
    <w:div w:id="1134105863">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4256005">
      <w:bodyDiv w:val="1"/>
      <w:marLeft w:val="0"/>
      <w:marRight w:val="0"/>
      <w:marTop w:val="0"/>
      <w:marBottom w:val="0"/>
      <w:divBdr>
        <w:top w:val="none" w:sz="0" w:space="0" w:color="auto"/>
        <w:left w:val="none" w:sz="0" w:space="0" w:color="auto"/>
        <w:bottom w:val="none" w:sz="0" w:space="0" w:color="auto"/>
        <w:right w:val="none" w:sz="0" w:space="0" w:color="auto"/>
      </w:divBdr>
    </w:div>
    <w:div w:id="1134374331">
      <w:bodyDiv w:val="1"/>
      <w:marLeft w:val="0"/>
      <w:marRight w:val="0"/>
      <w:marTop w:val="0"/>
      <w:marBottom w:val="0"/>
      <w:divBdr>
        <w:top w:val="none" w:sz="0" w:space="0" w:color="auto"/>
        <w:left w:val="none" w:sz="0" w:space="0" w:color="auto"/>
        <w:bottom w:val="none" w:sz="0" w:space="0" w:color="auto"/>
        <w:right w:val="none" w:sz="0" w:space="0" w:color="auto"/>
      </w:divBdr>
    </w:div>
    <w:div w:id="1134953908">
      <w:bodyDiv w:val="1"/>
      <w:marLeft w:val="0"/>
      <w:marRight w:val="0"/>
      <w:marTop w:val="0"/>
      <w:marBottom w:val="0"/>
      <w:divBdr>
        <w:top w:val="none" w:sz="0" w:space="0" w:color="auto"/>
        <w:left w:val="none" w:sz="0" w:space="0" w:color="auto"/>
        <w:bottom w:val="none" w:sz="0" w:space="0" w:color="auto"/>
        <w:right w:val="none" w:sz="0" w:space="0" w:color="auto"/>
      </w:divBdr>
    </w:div>
    <w:div w:id="1135216519">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6486373">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7383095">
      <w:bodyDiv w:val="1"/>
      <w:marLeft w:val="0"/>
      <w:marRight w:val="0"/>
      <w:marTop w:val="0"/>
      <w:marBottom w:val="0"/>
      <w:divBdr>
        <w:top w:val="none" w:sz="0" w:space="0" w:color="auto"/>
        <w:left w:val="none" w:sz="0" w:space="0" w:color="auto"/>
        <w:bottom w:val="none" w:sz="0" w:space="0" w:color="auto"/>
        <w:right w:val="none" w:sz="0" w:space="0" w:color="auto"/>
      </w:divBdr>
    </w:div>
    <w:div w:id="1137455633">
      <w:bodyDiv w:val="1"/>
      <w:marLeft w:val="0"/>
      <w:marRight w:val="0"/>
      <w:marTop w:val="0"/>
      <w:marBottom w:val="0"/>
      <w:divBdr>
        <w:top w:val="none" w:sz="0" w:space="0" w:color="auto"/>
        <w:left w:val="none" w:sz="0" w:space="0" w:color="auto"/>
        <w:bottom w:val="none" w:sz="0" w:space="0" w:color="auto"/>
        <w:right w:val="none" w:sz="0" w:space="0" w:color="auto"/>
      </w:divBdr>
    </w:div>
    <w:div w:id="1138646739">
      <w:bodyDiv w:val="1"/>
      <w:marLeft w:val="0"/>
      <w:marRight w:val="0"/>
      <w:marTop w:val="0"/>
      <w:marBottom w:val="0"/>
      <w:divBdr>
        <w:top w:val="none" w:sz="0" w:space="0" w:color="auto"/>
        <w:left w:val="none" w:sz="0" w:space="0" w:color="auto"/>
        <w:bottom w:val="none" w:sz="0" w:space="0" w:color="auto"/>
        <w:right w:val="none" w:sz="0" w:space="0" w:color="auto"/>
      </w:divBdr>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839826">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39030765">
      <w:bodyDiv w:val="1"/>
      <w:marLeft w:val="0"/>
      <w:marRight w:val="0"/>
      <w:marTop w:val="0"/>
      <w:marBottom w:val="0"/>
      <w:divBdr>
        <w:top w:val="none" w:sz="0" w:space="0" w:color="auto"/>
        <w:left w:val="none" w:sz="0" w:space="0" w:color="auto"/>
        <w:bottom w:val="none" w:sz="0" w:space="0" w:color="auto"/>
        <w:right w:val="none" w:sz="0" w:space="0" w:color="auto"/>
      </w:divBdr>
    </w:div>
    <w:div w:id="113922538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0683767">
      <w:bodyDiv w:val="1"/>
      <w:marLeft w:val="0"/>
      <w:marRight w:val="0"/>
      <w:marTop w:val="0"/>
      <w:marBottom w:val="0"/>
      <w:divBdr>
        <w:top w:val="none" w:sz="0" w:space="0" w:color="auto"/>
        <w:left w:val="none" w:sz="0" w:space="0" w:color="auto"/>
        <w:bottom w:val="none" w:sz="0" w:space="0" w:color="auto"/>
        <w:right w:val="none" w:sz="0" w:space="0" w:color="auto"/>
      </w:divBdr>
    </w:div>
    <w:div w:id="1140803373">
      <w:bodyDiv w:val="1"/>
      <w:marLeft w:val="0"/>
      <w:marRight w:val="0"/>
      <w:marTop w:val="0"/>
      <w:marBottom w:val="0"/>
      <w:divBdr>
        <w:top w:val="none" w:sz="0" w:space="0" w:color="auto"/>
        <w:left w:val="none" w:sz="0" w:space="0" w:color="auto"/>
        <w:bottom w:val="none" w:sz="0" w:space="0" w:color="auto"/>
        <w:right w:val="none" w:sz="0" w:space="0" w:color="auto"/>
      </w:divBdr>
    </w:div>
    <w:div w:id="1141075178">
      <w:bodyDiv w:val="1"/>
      <w:marLeft w:val="0"/>
      <w:marRight w:val="0"/>
      <w:marTop w:val="0"/>
      <w:marBottom w:val="0"/>
      <w:divBdr>
        <w:top w:val="none" w:sz="0" w:space="0" w:color="auto"/>
        <w:left w:val="none" w:sz="0" w:space="0" w:color="auto"/>
        <w:bottom w:val="none" w:sz="0" w:space="0" w:color="auto"/>
        <w:right w:val="none" w:sz="0" w:space="0" w:color="auto"/>
      </w:divBdr>
    </w:div>
    <w:div w:id="1143423680">
      <w:bodyDiv w:val="1"/>
      <w:marLeft w:val="0"/>
      <w:marRight w:val="0"/>
      <w:marTop w:val="0"/>
      <w:marBottom w:val="0"/>
      <w:divBdr>
        <w:top w:val="none" w:sz="0" w:space="0" w:color="auto"/>
        <w:left w:val="none" w:sz="0" w:space="0" w:color="auto"/>
        <w:bottom w:val="none" w:sz="0" w:space="0" w:color="auto"/>
        <w:right w:val="none" w:sz="0" w:space="0" w:color="auto"/>
      </w:divBdr>
    </w:div>
    <w:div w:id="1143430091">
      <w:bodyDiv w:val="1"/>
      <w:marLeft w:val="0"/>
      <w:marRight w:val="0"/>
      <w:marTop w:val="0"/>
      <w:marBottom w:val="0"/>
      <w:divBdr>
        <w:top w:val="none" w:sz="0" w:space="0" w:color="auto"/>
        <w:left w:val="none" w:sz="0" w:space="0" w:color="auto"/>
        <w:bottom w:val="none" w:sz="0" w:space="0" w:color="auto"/>
        <w:right w:val="none" w:sz="0" w:space="0" w:color="auto"/>
      </w:divBdr>
    </w:div>
    <w:div w:id="1143619981">
      <w:bodyDiv w:val="1"/>
      <w:marLeft w:val="0"/>
      <w:marRight w:val="0"/>
      <w:marTop w:val="0"/>
      <w:marBottom w:val="0"/>
      <w:divBdr>
        <w:top w:val="none" w:sz="0" w:space="0" w:color="auto"/>
        <w:left w:val="none" w:sz="0" w:space="0" w:color="auto"/>
        <w:bottom w:val="none" w:sz="0" w:space="0" w:color="auto"/>
        <w:right w:val="none" w:sz="0" w:space="0" w:color="auto"/>
      </w:divBdr>
    </w:div>
    <w:div w:id="1144155041">
      <w:bodyDiv w:val="1"/>
      <w:marLeft w:val="0"/>
      <w:marRight w:val="0"/>
      <w:marTop w:val="0"/>
      <w:marBottom w:val="0"/>
      <w:divBdr>
        <w:top w:val="none" w:sz="0" w:space="0" w:color="auto"/>
        <w:left w:val="none" w:sz="0" w:space="0" w:color="auto"/>
        <w:bottom w:val="none" w:sz="0" w:space="0" w:color="auto"/>
        <w:right w:val="none" w:sz="0" w:space="0" w:color="auto"/>
      </w:divBdr>
    </w:div>
    <w:div w:id="1144276446">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396155">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588319">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5779427">
      <w:bodyDiv w:val="1"/>
      <w:marLeft w:val="0"/>
      <w:marRight w:val="0"/>
      <w:marTop w:val="0"/>
      <w:marBottom w:val="0"/>
      <w:divBdr>
        <w:top w:val="none" w:sz="0" w:space="0" w:color="auto"/>
        <w:left w:val="none" w:sz="0" w:space="0" w:color="auto"/>
        <w:bottom w:val="none" w:sz="0" w:space="0" w:color="auto"/>
        <w:right w:val="none" w:sz="0" w:space="0" w:color="auto"/>
      </w:divBdr>
    </w:div>
    <w:div w:id="1146118748">
      <w:bodyDiv w:val="1"/>
      <w:marLeft w:val="0"/>
      <w:marRight w:val="0"/>
      <w:marTop w:val="0"/>
      <w:marBottom w:val="0"/>
      <w:divBdr>
        <w:top w:val="none" w:sz="0" w:space="0" w:color="auto"/>
        <w:left w:val="none" w:sz="0" w:space="0" w:color="auto"/>
        <w:bottom w:val="none" w:sz="0" w:space="0" w:color="auto"/>
        <w:right w:val="none" w:sz="0" w:space="0" w:color="auto"/>
      </w:divBdr>
    </w:div>
    <w:div w:id="1146706205">
      <w:bodyDiv w:val="1"/>
      <w:marLeft w:val="0"/>
      <w:marRight w:val="0"/>
      <w:marTop w:val="0"/>
      <w:marBottom w:val="0"/>
      <w:divBdr>
        <w:top w:val="none" w:sz="0" w:space="0" w:color="auto"/>
        <w:left w:val="none" w:sz="0" w:space="0" w:color="auto"/>
        <w:bottom w:val="none" w:sz="0" w:space="0" w:color="auto"/>
        <w:right w:val="none" w:sz="0" w:space="0" w:color="auto"/>
      </w:divBdr>
    </w:div>
    <w:div w:id="1146777859">
      <w:bodyDiv w:val="1"/>
      <w:marLeft w:val="0"/>
      <w:marRight w:val="0"/>
      <w:marTop w:val="0"/>
      <w:marBottom w:val="0"/>
      <w:divBdr>
        <w:top w:val="none" w:sz="0" w:space="0" w:color="auto"/>
        <w:left w:val="none" w:sz="0" w:space="0" w:color="auto"/>
        <w:bottom w:val="none" w:sz="0" w:space="0" w:color="auto"/>
        <w:right w:val="none" w:sz="0" w:space="0" w:color="auto"/>
      </w:divBdr>
    </w:div>
    <w:div w:id="1146973807">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8784358">
      <w:bodyDiv w:val="1"/>
      <w:marLeft w:val="0"/>
      <w:marRight w:val="0"/>
      <w:marTop w:val="0"/>
      <w:marBottom w:val="0"/>
      <w:divBdr>
        <w:top w:val="none" w:sz="0" w:space="0" w:color="auto"/>
        <w:left w:val="none" w:sz="0" w:space="0" w:color="auto"/>
        <w:bottom w:val="none" w:sz="0" w:space="0" w:color="auto"/>
        <w:right w:val="none" w:sz="0" w:space="0" w:color="auto"/>
      </w:divBdr>
    </w:div>
    <w:div w:id="114878917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49176362">
      <w:bodyDiv w:val="1"/>
      <w:marLeft w:val="0"/>
      <w:marRight w:val="0"/>
      <w:marTop w:val="0"/>
      <w:marBottom w:val="0"/>
      <w:divBdr>
        <w:top w:val="none" w:sz="0" w:space="0" w:color="auto"/>
        <w:left w:val="none" w:sz="0" w:space="0" w:color="auto"/>
        <w:bottom w:val="none" w:sz="0" w:space="0" w:color="auto"/>
        <w:right w:val="none" w:sz="0" w:space="0" w:color="auto"/>
      </w:divBdr>
    </w:div>
    <w:div w:id="1149245565">
      <w:bodyDiv w:val="1"/>
      <w:marLeft w:val="0"/>
      <w:marRight w:val="0"/>
      <w:marTop w:val="0"/>
      <w:marBottom w:val="0"/>
      <w:divBdr>
        <w:top w:val="none" w:sz="0" w:space="0" w:color="auto"/>
        <w:left w:val="none" w:sz="0" w:space="0" w:color="auto"/>
        <w:bottom w:val="none" w:sz="0" w:space="0" w:color="auto"/>
        <w:right w:val="none" w:sz="0" w:space="0" w:color="auto"/>
      </w:divBdr>
    </w:div>
    <w:div w:id="1149398647">
      <w:bodyDiv w:val="1"/>
      <w:marLeft w:val="0"/>
      <w:marRight w:val="0"/>
      <w:marTop w:val="0"/>
      <w:marBottom w:val="0"/>
      <w:divBdr>
        <w:top w:val="none" w:sz="0" w:space="0" w:color="auto"/>
        <w:left w:val="none" w:sz="0" w:space="0" w:color="auto"/>
        <w:bottom w:val="none" w:sz="0" w:space="0" w:color="auto"/>
        <w:right w:val="none" w:sz="0" w:space="0" w:color="auto"/>
      </w:divBdr>
    </w:div>
    <w:div w:id="1149515259">
      <w:bodyDiv w:val="1"/>
      <w:marLeft w:val="0"/>
      <w:marRight w:val="0"/>
      <w:marTop w:val="0"/>
      <w:marBottom w:val="0"/>
      <w:divBdr>
        <w:top w:val="none" w:sz="0" w:space="0" w:color="auto"/>
        <w:left w:val="none" w:sz="0" w:space="0" w:color="auto"/>
        <w:bottom w:val="none" w:sz="0" w:space="0" w:color="auto"/>
        <w:right w:val="none" w:sz="0" w:space="0" w:color="auto"/>
      </w:divBdr>
    </w:div>
    <w:div w:id="1150056844">
      <w:bodyDiv w:val="1"/>
      <w:marLeft w:val="0"/>
      <w:marRight w:val="0"/>
      <w:marTop w:val="0"/>
      <w:marBottom w:val="0"/>
      <w:divBdr>
        <w:top w:val="none" w:sz="0" w:space="0" w:color="auto"/>
        <w:left w:val="none" w:sz="0" w:space="0" w:color="auto"/>
        <w:bottom w:val="none" w:sz="0" w:space="0" w:color="auto"/>
        <w:right w:val="none" w:sz="0" w:space="0" w:color="auto"/>
      </w:divBdr>
    </w:div>
    <w:div w:id="1151093772">
      <w:bodyDiv w:val="1"/>
      <w:marLeft w:val="0"/>
      <w:marRight w:val="0"/>
      <w:marTop w:val="0"/>
      <w:marBottom w:val="0"/>
      <w:divBdr>
        <w:top w:val="none" w:sz="0" w:space="0" w:color="auto"/>
        <w:left w:val="none" w:sz="0" w:space="0" w:color="auto"/>
        <w:bottom w:val="none" w:sz="0" w:space="0" w:color="auto"/>
        <w:right w:val="none" w:sz="0" w:space="0" w:color="auto"/>
      </w:divBdr>
    </w:div>
    <w:div w:id="1151215690">
      <w:bodyDiv w:val="1"/>
      <w:marLeft w:val="0"/>
      <w:marRight w:val="0"/>
      <w:marTop w:val="0"/>
      <w:marBottom w:val="0"/>
      <w:divBdr>
        <w:top w:val="none" w:sz="0" w:space="0" w:color="auto"/>
        <w:left w:val="none" w:sz="0" w:space="0" w:color="auto"/>
        <w:bottom w:val="none" w:sz="0" w:space="0" w:color="auto"/>
        <w:right w:val="none" w:sz="0" w:space="0" w:color="auto"/>
      </w:divBdr>
    </w:div>
    <w:div w:id="1151290158">
      <w:bodyDiv w:val="1"/>
      <w:marLeft w:val="0"/>
      <w:marRight w:val="0"/>
      <w:marTop w:val="0"/>
      <w:marBottom w:val="0"/>
      <w:divBdr>
        <w:top w:val="none" w:sz="0" w:space="0" w:color="auto"/>
        <w:left w:val="none" w:sz="0" w:space="0" w:color="auto"/>
        <w:bottom w:val="none" w:sz="0" w:space="0" w:color="auto"/>
        <w:right w:val="none" w:sz="0" w:space="0" w:color="auto"/>
      </w:divBdr>
    </w:div>
    <w:div w:id="1151408358">
      <w:bodyDiv w:val="1"/>
      <w:marLeft w:val="0"/>
      <w:marRight w:val="0"/>
      <w:marTop w:val="0"/>
      <w:marBottom w:val="0"/>
      <w:divBdr>
        <w:top w:val="none" w:sz="0" w:space="0" w:color="auto"/>
        <w:left w:val="none" w:sz="0" w:space="0" w:color="auto"/>
        <w:bottom w:val="none" w:sz="0" w:space="0" w:color="auto"/>
        <w:right w:val="none" w:sz="0" w:space="0" w:color="auto"/>
      </w:divBdr>
    </w:div>
    <w:div w:id="1151827129">
      <w:bodyDiv w:val="1"/>
      <w:marLeft w:val="0"/>
      <w:marRight w:val="0"/>
      <w:marTop w:val="0"/>
      <w:marBottom w:val="0"/>
      <w:divBdr>
        <w:top w:val="none" w:sz="0" w:space="0" w:color="auto"/>
        <w:left w:val="none" w:sz="0" w:space="0" w:color="auto"/>
        <w:bottom w:val="none" w:sz="0" w:space="0" w:color="auto"/>
        <w:right w:val="none" w:sz="0" w:space="0" w:color="auto"/>
      </w:divBdr>
    </w:div>
    <w:div w:id="1152062789">
      <w:bodyDiv w:val="1"/>
      <w:marLeft w:val="0"/>
      <w:marRight w:val="0"/>
      <w:marTop w:val="0"/>
      <w:marBottom w:val="0"/>
      <w:divBdr>
        <w:top w:val="none" w:sz="0" w:space="0" w:color="auto"/>
        <w:left w:val="none" w:sz="0" w:space="0" w:color="auto"/>
        <w:bottom w:val="none" w:sz="0" w:space="0" w:color="auto"/>
        <w:right w:val="none" w:sz="0" w:space="0" w:color="auto"/>
      </w:divBdr>
    </w:div>
    <w:div w:id="1152068001">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793750">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134028">
      <w:bodyDiv w:val="1"/>
      <w:marLeft w:val="0"/>
      <w:marRight w:val="0"/>
      <w:marTop w:val="0"/>
      <w:marBottom w:val="0"/>
      <w:divBdr>
        <w:top w:val="none" w:sz="0" w:space="0" w:color="auto"/>
        <w:left w:val="none" w:sz="0" w:space="0" w:color="auto"/>
        <w:bottom w:val="none" w:sz="0" w:space="0" w:color="auto"/>
        <w:right w:val="none" w:sz="0" w:space="0" w:color="auto"/>
      </w:divBdr>
    </w:div>
    <w:div w:id="1153909088">
      <w:bodyDiv w:val="1"/>
      <w:marLeft w:val="0"/>
      <w:marRight w:val="0"/>
      <w:marTop w:val="0"/>
      <w:marBottom w:val="0"/>
      <w:divBdr>
        <w:top w:val="none" w:sz="0" w:space="0" w:color="auto"/>
        <w:left w:val="none" w:sz="0" w:space="0" w:color="auto"/>
        <w:bottom w:val="none" w:sz="0" w:space="0" w:color="auto"/>
        <w:right w:val="none" w:sz="0" w:space="0" w:color="auto"/>
      </w:divBdr>
    </w:div>
    <w:div w:id="1153982454">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029727">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415789">
      <w:bodyDiv w:val="1"/>
      <w:marLeft w:val="0"/>
      <w:marRight w:val="0"/>
      <w:marTop w:val="0"/>
      <w:marBottom w:val="0"/>
      <w:divBdr>
        <w:top w:val="none" w:sz="0" w:space="0" w:color="auto"/>
        <w:left w:val="none" w:sz="0" w:space="0" w:color="auto"/>
        <w:bottom w:val="none" w:sz="0" w:space="0" w:color="auto"/>
        <w:right w:val="none" w:sz="0" w:space="0" w:color="auto"/>
      </w:divBdr>
      <w:divsChild>
        <w:div w:id="953054884">
          <w:marLeft w:val="0"/>
          <w:marRight w:val="0"/>
          <w:marTop w:val="0"/>
          <w:marBottom w:val="0"/>
          <w:divBdr>
            <w:top w:val="none" w:sz="0" w:space="0" w:color="auto"/>
            <w:left w:val="none" w:sz="0" w:space="0" w:color="auto"/>
            <w:bottom w:val="none" w:sz="0" w:space="0" w:color="auto"/>
            <w:right w:val="none" w:sz="0" w:space="0" w:color="auto"/>
          </w:divBdr>
        </w:div>
        <w:div w:id="232936783">
          <w:marLeft w:val="0"/>
          <w:marRight w:val="0"/>
          <w:marTop w:val="0"/>
          <w:marBottom w:val="0"/>
          <w:divBdr>
            <w:top w:val="none" w:sz="0" w:space="0" w:color="auto"/>
            <w:left w:val="none" w:sz="0" w:space="0" w:color="auto"/>
            <w:bottom w:val="none" w:sz="0" w:space="0" w:color="auto"/>
            <w:right w:val="none" w:sz="0" w:space="0" w:color="auto"/>
          </w:divBdr>
        </w:div>
        <w:div w:id="1299260772">
          <w:marLeft w:val="0"/>
          <w:marRight w:val="0"/>
          <w:marTop w:val="0"/>
          <w:marBottom w:val="0"/>
          <w:divBdr>
            <w:top w:val="none" w:sz="0" w:space="0" w:color="auto"/>
            <w:left w:val="none" w:sz="0" w:space="0" w:color="auto"/>
            <w:bottom w:val="none" w:sz="0" w:space="0" w:color="auto"/>
            <w:right w:val="none" w:sz="0" w:space="0" w:color="auto"/>
          </w:divBdr>
        </w:div>
        <w:div w:id="1852185865">
          <w:marLeft w:val="0"/>
          <w:marRight w:val="0"/>
          <w:marTop w:val="0"/>
          <w:marBottom w:val="0"/>
          <w:divBdr>
            <w:top w:val="none" w:sz="0" w:space="0" w:color="auto"/>
            <w:left w:val="none" w:sz="0" w:space="0" w:color="auto"/>
            <w:bottom w:val="none" w:sz="0" w:space="0" w:color="auto"/>
            <w:right w:val="none" w:sz="0" w:space="0" w:color="auto"/>
          </w:divBdr>
        </w:div>
        <w:div w:id="1826704907">
          <w:marLeft w:val="0"/>
          <w:marRight w:val="0"/>
          <w:marTop w:val="0"/>
          <w:marBottom w:val="0"/>
          <w:divBdr>
            <w:top w:val="none" w:sz="0" w:space="0" w:color="auto"/>
            <w:left w:val="none" w:sz="0" w:space="0" w:color="auto"/>
            <w:bottom w:val="none" w:sz="0" w:space="0" w:color="auto"/>
            <w:right w:val="none" w:sz="0" w:space="0" w:color="auto"/>
          </w:divBdr>
        </w:div>
        <w:div w:id="696387919">
          <w:marLeft w:val="0"/>
          <w:marRight w:val="0"/>
          <w:marTop w:val="0"/>
          <w:marBottom w:val="0"/>
          <w:divBdr>
            <w:top w:val="none" w:sz="0" w:space="0" w:color="auto"/>
            <w:left w:val="none" w:sz="0" w:space="0" w:color="auto"/>
            <w:bottom w:val="none" w:sz="0" w:space="0" w:color="auto"/>
            <w:right w:val="none" w:sz="0" w:space="0" w:color="auto"/>
          </w:divBdr>
        </w:div>
        <w:div w:id="550269341">
          <w:marLeft w:val="0"/>
          <w:marRight w:val="0"/>
          <w:marTop w:val="0"/>
          <w:marBottom w:val="0"/>
          <w:divBdr>
            <w:top w:val="none" w:sz="0" w:space="0" w:color="auto"/>
            <w:left w:val="none" w:sz="0" w:space="0" w:color="auto"/>
            <w:bottom w:val="none" w:sz="0" w:space="0" w:color="auto"/>
            <w:right w:val="none" w:sz="0" w:space="0" w:color="auto"/>
          </w:divBdr>
        </w:div>
        <w:div w:id="993605973">
          <w:marLeft w:val="0"/>
          <w:marRight w:val="0"/>
          <w:marTop w:val="0"/>
          <w:marBottom w:val="0"/>
          <w:divBdr>
            <w:top w:val="none" w:sz="0" w:space="0" w:color="auto"/>
            <w:left w:val="none" w:sz="0" w:space="0" w:color="auto"/>
            <w:bottom w:val="none" w:sz="0" w:space="0" w:color="auto"/>
            <w:right w:val="none" w:sz="0" w:space="0" w:color="auto"/>
          </w:divBdr>
        </w:div>
        <w:div w:id="410086483">
          <w:marLeft w:val="0"/>
          <w:marRight w:val="0"/>
          <w:marTop w:val="0"/>
          <w:marBottom w:val="0"/>
          <w:divBdr>
            <w:top w:val="none" w:sz="0" w:space="0" w:color="auto"/>
            <w:left w:val="none" w:sz="0" w:space="0" w:color="auto"/>
            <w:bottom w:val="none" w:sz="0" w:space="0" w:color="auto"/>
            <w:right w:val="none" w:sz="0" w:space="0" w:color="auto"/>
          </w:divBdr>
        </w:div>
        <w:div w:id="1406951607">
          <w:marLeft w:val="0"/>
          <w:marRight w:val="0"/>
          <w:marTop w:val="0"/>
          <w:marBottom w:val="0"/>
          <w:divBdr>
            <w:top w:val="none" w:sz="0" w:space="0" w:color="auto"/>
            <w:left w:val="none" w:sz="0" w:space="0" w:color="auto"/>
            <w:bottom w:val="none" w:sz="0" w:space="0" w:color="auto"/>
            <w:right w:val="none" w:sz="0" w:space="0" w:color="auto"/>
          </w:divBdr>
        </w:div>
        <w:div w:id="2071535014">
          <w:marLeft w:val="0"/>
          <w:marRight w:val="0"/>
          <w:marTop w:val="0"/>
          <w:marBottom w:val="0"/>
          <w:divBdr>
            <w:top w:val="none" w:sz="0" w:space="0" w:color="auto"/>
            <w:left w:val="none" w:sz="0" w:space="0" w:color="auto"/>
            <w:bottom w:val="none" w:sz="0" w:space="0" w:color="auto"/>
            <w:right w:val="none" w:sz="0" w:space="0" w:color="auto"/>
          </w:divBdr>
        </w:div>
        <w:div w:id="2090735633">
          <w:marLeft w:val="0"/>
          <w:marRight w:val="0"/>
          <w:marTop w:val="0"/>
          <w:marBottom w:val="0"/>
          <w:divBdr>
            <w:top w:val="none" w:sz="0" w:space="0" w:color="auto"/>
            <w:left w:val="none" w:sz="0" w:space="0" w:color="auto"/>
            <w:bottom w:val="none" w:sz="0" w:space="0" w:color="auto"/>
            <w:right w:val="none" w:sz="0" w:space="0" w:color="auto"/>
          </w:divBdr>
        </w:div>
        <w:div w:id="1608778141">
          <w:marLeft w:val="0"/>
          <w:marRight w:val="0"/>
          <w:marTop w:val="0"/>
          <w:marBottom w:val="0"/>
          <w:divBdr>
            <w:top w:val="none" w:sz="0" w:space="0" w:color="auto"/>
            <w:left w:val="none" w:sz="0" w:space="0" w:color="auto"/>
            <w:bottom w:val="none" w:sz="0" w:space="0" w:color="auto"/>
            <w:right w:val="none" w:sz="0" w:space="0" w:color="auto"/>
          </w:divBdr>
        </w:div>
        <w:div w:id="1901135121">
          <w:marLeft w:val="0"/>
          <w:marRight w:val="0"/>
          <w:marTop w:val="0"/>
          <w:marBottom w:val="0"/>
          <w:divBdr>
            <w:top w:val="none" w:sz="0" w:space="0" w:color="auto"/>
            <w:left w:val="none" w:sz="0" w:space="0" w:color="auto"/>
            <w:bottom w:val="none" w:sz="0" w:space="0" w:color="auto"/>
            <w:right w:val="none" w:sz="0" w:space="0" w:color="auto"/>
          </w:divBdr>
        </w:div>
        <w:div w:id="1956062919">
          <w:marLeft w:val="0"/>
          <w:marRight w:val="0"/>
          <w:marTop w:val="0"/>
          <w:marBottom w:val="0"/>
          <w:divBdr>
            <w:top w:val="none" w:sz="0" w:space="0" w:color="auto"/>
            <w:left w:val="none" w:sz="0" w:space="0" w:color="auto"/>
            <w:bottom w:val="none" w:sz="0" w:space="0" w:color="auto"/>
            <w:right w:val="none" w:sz="0" w:space="0" w:color="auto"/>
          </w:divBdr>
        </w:div>
        <w:div w:id="722750460">
          <w:marLeft w:val="0"/>
          <w:marRight w:val="0"/>
          <w:marTop w:val="0"/>
          <w:marBottom w:val="0"/>
          <w:divBdr>
            <w:top w:val="none" w:sz="0" w:space="0" w:color="auto"/>
            <w:left w:val="none" w:sz="0" w:space="0" w:color="auto"/>
            <w:bottom w:val="none" w:sz="0" w:space="0" w:color="auto"/>
            <w:right w:val="none" w:sz="0" w:space="0" w:color="auto"/>
          </w:divBdr>
        </w:div>
        <w:div w:id="379062131">
          <w:marLeft w:val="0"/>
          <w:marRight w:val="0"/>
          <w:marTop w:val="0"/>
          <w:marBottom w:val="0"/>
          <w:divBdr>
            <w:top w:val="none" w:sz="0" w:space="0" w:color="auto"/>
            <w:left w:val="none" w:sz="0" w:space="0" w:color="auto"/>
            <w:bottom w:val="none" w:sz="0" w:space="0" w:color="auto"/>
            <w:right w:val="none" w:sz="0" w:space="0" w:color="auto"/>
          </w:divBdr>
        </w:div>
        <w:div w:id="1197044699">
          <w:marLeft w:val="0"/>
          <w:marRight w:val="0"/>
          <w:marTop w:val="0"/>
          <w:marBottom w:val="0"/>
          <w:divBdr>
            <w:top w:val="none" w:sz="0" w:space="0" w:color="auto"/>
            <w:left w:val="none" w:sz="0" w:space="0" w:color="auto"/>
            <w:bottom w:val="none" w:sz="0" w:space="0" w:color="auto"/>
            <w:right w:val="none" w:sz="0" w:space="0" w:color="auto"/>
          </w:divBdr>
        </w:div>
        <w:div w:id="955522090">
          <w:marLeft w:val="0"/>
          <w:marRight w:val="0"/>
          <w:marTop w:val="0"/>
          <w:marBottom w:val="0"/>
          <w:divBdr>
            <w:top w:val="none" w:sz="0" w:space="0" w:color="auto"/>
            <w:left w:val="none" w:sz="0" w:space="0" w:color="auto"/>
            <w:bottom w:val="none" w:sz="0" w:space="0" w:color="auto"/>
            <w:right w:val="none" w:sz="0" w:space="0" w:color="auto"/>
          </w:divBdr>
        </w:div>
        <w:div w:id="50082593">
          <w:marLeft w:val="0"/>
          <w:marRight w:val="0"/>
          <w:marTop w:val="0"/>
          <w:marBottom w:val="0"/>
          <w:divBdr>
            <w:top w:val="none" w:sz="0" w:space="0" w:color="auto"/>
            <w:left w:val="none" w:sz="0" w:space="0" w:color="auto"/>
            <w:bottom w:val="none" w:sz="0" w:space="0" w:color="auto"/>
            <w:right w:val="none" w:sz="0" w:space="0" w:color="auto"/>
          </w:divBdr>
        </w:div>
        <w:div w:id="255017162">
          <w:marLeft w:val="0"/>
          <w:marRight w:val="0"/>
          <w:marTop w:val="0"/>
          <w:marBottom w:val="0"/>
          <w:divBdr>
            <w:top w:val="none" w:sz="0" w:space="0" w:color="auto"/>
            <w:left w:val="none" w:sz="0" w:space="0" w:color="auto"/>
            <w:bottom w:val="none" w:sz="0" w:space="0" w:color="auto"/>
            <w:right w:val="none" w:sz="0" w:space="0" w:color="auto"/>
          </w:divBdr>
        </w:div>
        <w:div w:id="348875530">
          <w:marLeft w:val="0"/>
          <w:marRight w:val="0"/>
          <w:marTop w:val="0"/>
          <w:marBottom w:val="0"/>
          <w:divBdr>
            <w:top w:val="none" w:sz="0" w:space="0" w:color="auto"/>
            <w:left w:val="none" w:sz="0" w:space="0" w:color="auto"/>
            <w:bottom w:val="none" w:sz="0" w:space="0" w:color="auto"/>
            <w:right w:val="none" w:sz="0" w:space="0" w:color="auto"/>
          </w:divBdr>
        </w:div>
        <w:div w:id="298344178">
          <w:marLeft w:val="0"/>
          <w:marRight w:val="0"/>
          <w:marTop w:val="0"/>
          <w:marBottom w:val="0"/>
          <w:divBdr>
            <w:top w:val="none" w:sz="0" w:space="0" w:color="auto"/>
            <w:left w:val="none" w:sz="0" w:space="0" w:color="auto"/>
            <w:bottom w:val="none" w:sz="0" w:space="0" w:color="auto"/>
            <w:right w:val="none" w:sz="0" w:space="0" w:color="auto"/>
          </w:divBdr>
        </w:div>
        <w:div w:id="300574337">
          <w:marLeft w:val="0"/>
          <w:marRight w:val="0"/>
          <w:marTop w:val="0"/>
          <w:marBottom w:val="0"/>
          <w:divBdr>
            <w:top w:val="none" w:sz="0" w:space="0" w:color="auto"/>
            <w:left w:val="none" w:sz="0" w:space="0" w:color="auto"/>
            <w:bottom w:val="none" w:sz="0" w:space="0" w:color="auto"/>
            <w:right w:val="none" w:sz="0" w:space="0" w:color="auto"/>
          </w:divBdr>
        </w:div>
        <w:div w:id="99181866">
          <w:marLeft w:val="0"/>
          <w:marRight w:val="0"/>
          <w:marTop w:val="0"/>
          <w:marBottom w:val="0"/>
          <w:divBdr>
            <w:top w:val="none" w:sz="0" w:space="0" w:color="auto"/>
            <w:left w:val="none" w:sz="0" w:space="0" w:color="auto"/>
            <w:bottom w:val="none" w:sz="0" w:space="0" w:color="auto"/>
            <w:right w:val="none" w:sz="0" w:space="0" w:color="auto"/>
          </w:divBdr>
        </w:div>
        <w:div w:id="696388819">
          <w:marLeft w:val="0"/>
          <w:marRight w:val="0"/>
          <w:marTop w:val="0"/>
          <w:marBottom w:val="0"/>
          <w:divBdr>
            <w:top w:val="none" w:sz="0" w:space="0" w:color="auto"/>
            <w:left w:val="none" w:sz="0" w:space="0" w:color="auto"/>
            <w:bottom w:val="none" w:sz="0" w:space="0" w:color="auto"/>
            <w:right w:val="none" w:sz="0" w:space="0" w:color="auto"/>
          </w:divBdr>
        </w:div>
        <w:div w:id="226571478">
          <w:marLeft w:val="0"/>
          <w:marRight w:val="0"/>
          <w:marTop w:val="0"/>
          <w:marBottom w:val="0"/>
          <w:divBdr>
            <w:top w:val="none" w:sz="0" w:space="0" w:color="auto"/>
            <w:left w:val="none" w:sz="0" w:space="0" w:color="auto"/>
            <w:bottom w:val="none" w:sz="0" w:space="0" w:color="auto"/>
            <w:right w:val="none" w:sz="0" w:space="0" w:color="auto"/>
          </w:divBdr>
        </w:div>
        <w:div w:id="323977105">
          <w:marLeft w:val="0"/>
          <w:marRight w:val="0"/>
          <w:marTop w:val="0"/>
          <w:marBottom w:val="0"/>
          <w:divBdr>
            <w:top w:val="none" w:sz="0" w:space="0" w:color="auto"/>
            <w:left w:val="none" w:sz="0" w:space="0" w:color="auto"/>
            <w:bottom w:val="none" w:sz="0" w:space="0" w:color="auto"/>
            <w:right w:val="none" w:sz="0" w:space="0" w:color="auto"/>
          </w:divBdr>
        </w:div>
        <w:div w:id="7022053">
          <w:marLeft w:val="0"/>
          <w:marRight w:val="0"/>
          <w:marTop w:val="0"/>
          <w:marBottom w:val="0"/>
          <w:divBdr>
            <w:top w:val="none" w:sz="0" w:space="0" w:color="auto"/>
            <w:left w:val="none" w:sz="0" w:space="0" w:color="auto"/>
            <w:bottom w:val="none" w:sz="0" w:space="0" w:color="auto"/>
            <w:right w:val="none" w:sz="0" w:space="0" w:color="auto"/>
          </w:divBdr>
        </w:div>
        <w:div w:id="1348676048">
          <w:marLeft w:val="0"/>
          <w:marRight w:val="0"/>
          <w:marTop w:val="0"/>
          <w:marBottom w:val="0"/>
          <w:divBdr>
            <w:top w:val="none" w:sz="0" w:space="0" w:color="auto"/>
            <w:left w:val="none" w:sz="0" w:space="0" w:color="auto"/>
            <w:bottom w:val="none" w:sz="0" w:space="0" w:color="auto"/>
            <w:right w:val="none" w:sz="0" w:space="0" w:color="auto"/>
          </w:divBdr>
        </w:div>
        <w:div w:id="859046302">
          <w:marLeft w:val="0"/>
          <w:marRight w:val="0"/>
          <w:marTop w:val="0"/>
          <w:marBottom w:val="0"/>
          <w:divBdr>
            <w:top w:val="none" w:sz="0" w:space="0" w:color="auto"/>
            <w:left w:val="none" w:sz="0" w:space="0" w:color="auto"/>
            <w:bottom w:val="none" w:sz="0" w:space="0" w:color="auto"/>
            <w:right w:val="none" w:sz="0" w:space="0" w:color="auto"/>
          </w:divBdr>
        </w:div>
        <w:div w:id="273557918">
          <w:marLeft w:val="0"/>
          <w:marRight w:val="0"/>
          <w:marTop w:val="0"/>
          <w:marBottom w:val="0"/>
          <w:divBdr>
            <w:top w:val="none" w:sz="0" w:space="0" w:color="auto"/>
            <w:left w:val="none" w:sz="0" w:space="0" w:color="auto"/>
            <w:bottom w:val="none" w:sz="0" w:space="0" w:color="auto"/>
            <w:right w:val="none" w:sz="0" w:space="0" w:color="auto"/>
          </w:divBdr>
        </w:div>
        <w:div w:id="704721873">
          <w:marLeft w:val="0"/>
          <w:marRight w:val="0"/>
          <w:marTop w:val="0"/>
          <w:marBottom w:val="0"/>
          <w:divBdr>
            <w:top w:val="none" w:sz="0" w:space="0" w:color="auto"/>
            <w:left w:val="none" w:sz="0" w:space="0" w:color="auto"/>
            <w:bottom w:val="none" w:sz="0" w:space="0" w:color="auto"/>
            <w:right w:val="none" w:sz="0" w:space="0" w:color="auto"/>
          </w:divBdr>
        </w:div>
        <w:div w:id="1913923805">
          <w:marLeft w:val="0"/>
          <w:marRight w:val="0"/>
          <w:marTop w:val="0"/>
          <w:marBottom w:val="0"/>
          <w:divBdr>
            <w:top w:val="none" w:sz="0" w:space="0" w:color="auto"/>
            <w:left w:val="none" w:sz="0" w:space="0" w:color="auto"/>
            <w:bottom w:val="none" w:sz="0" w:space="0" w:color="auto"/>
            <w:right w:val="none" w:sz="0" w:space="0" w:color="auto"/>
          </w:divBdr>
        </w:div>
        <w:div w:id="1250429094">
          <w:marLeft w:val="0"/>
          <w:marRight w:val="0"/>
          <w:marTop w:val="0"/>
          <w:marBottom w:val="0"/>
          <w:divBdr>
            <w:top w:val="none" w:sz="0" w:space="0" w:color="auto"/>
            <w:left w:val="none" w:sz="0" w:space="0" w:color="auto"/>
            <w:bottom w:val="none" w:sz="0" w:space="0" w:color="auto"/>
            <w:right w:val="none" w:sz="0" w:space="0" w:color="auto"/>
          </w:divBdr>
        </w:div>
        <w:div w:id="1487744915">
          <w:marLeft w:val="0"/>
          <w:marRight w:val="0"/>
          <w:marTop w:val="0"/>
          <w:marBottom w:val="0"/>
          <w:divBdr>
            <w:top w:val="none" w:sz="0" w:space="0" w:color="auto"/>
            <w:left w:val="none" w:sz="0" w:space="0" w:color="auto"/>
            <w:bottom w:val="none" w:sz="0" w:space="0" w:color="auto"/>
            <w:right w:val="none" w:sz="0" w:space="0" w:color="auto"/>
          </w:divBdr>
        </w:div>
        <w:div w:id="954097770">
          <w:marLeft w:val="0"/>
          <w:marRight w:val="0"/>
          <w:marTop w:val="0"/>
          <w:marBottom w:val="0"/>
          <w:divBdr>
            <w:top w:val="none" w:sz="0" w:space="0" w:color="auto"/>
            <w:left w:val="none" w:sz="0" w:space="0" w:color="auto"/>
            <w:bottom w:val="none" w:sz="0" w:space="0" w:color="auto"/>
            <w:right w:val="none" w:sz="0" w:space="0" w:color="auto"/>
          </w:divBdr>
        </w:div>
        <w:div w:id="1415932921">
          <w:marLeft w:val="0"/>
          <w:marRight w:val="0"/>
          <w:marTop w:val="0"/>
          <w:marBottom w:val="0"/>
          <w:divBdr>
            <w:top w:val="none" w:sz="0" w:space="0" w:color="auto"/>
            <w:left w:val="none" w:sz="0" w:space="0" w:color="auto"/>
            <w:bottom w:val="none" w:sz="0" w:space="0" w:color="auto"/>
            <w:right w:val="none" w:sz="0" w:space="0" w:color="auto"/>
          </w:divBdr>
        </w:div>
        <w:div w:id="1345135319">
          <w:marLeft w:val="0"/>
          <w:marRight w:val="0"/>
          <w:marTop w:val="0"/>
          <w:marBottom w:val="0"/>
          <w:divBdr>
            <w:top w:val="none" w:sz="0" w:space="0" w:color="auto"/>
            <w:left w:val="none" w:sz="0" w:space="0" w:color="auto"/>
            <w:bottom w:val="none" w:sz="0" w:space="0" w:color="auto"/>
            <w:right w:val="none" w:sz="0" w:space="0" w:color="auto"/>
          </w:divBdr>
        </w:div>
        <w:div w:id="506334490">
          <w:marLeft w:val="0"/>
          <w:marRight w:val="0"/>
          <w:marTop w:val="0"/>
          <w:marBottom w:val="0"/>
          <w:divBdr>
            <w:top w:val="none" w:sz="0" w:space="0" w:color="auto"/>
            <w:left w:val="none" w:sz="0" w:space="0" w:color="auto"/>
            <w:bottom w:val="none" w:sz="0" w:space="0" w:color="auto"/>
            <w:right w:val="none" w:sz="0" w:space="0" w:color="auto"/>
          </w:divBdr>
        </w:div>
        <w:div w:id="600407588">
          <w:marLeft w:val="0"/>
          <w:marRight w:val="0"/>
          <w:marTop w:val="0"/>
          <w:marBottom w:val="0"/>
          <w:divBdr>
            <w:top w:val="none" w:sz="0" w:space="0" w:color="auto"/>
            <w:left w:val="none" w:sz="0" w:space="0" w:color="auto"/>
            <w:bottom w:val="none" w:sz="0" w:space="0" w:color="auto"/>
            <w:right w:val="none" w:sz="0" w:space="0" w:color="auto"/>
          </w:divBdr>
        </w:div>
        <w:div w:id="1808282980">
          <w:marLeft w:val="0"/>
          <w:marRight w:val="0"/>
          <w:marTop w:val="0"/>
          <w:marBottom w:val="0"/>
          <w:divBdr>
            <w:top w:val="none" w:sz="0" w:space="0" w:color="auto"/>
            <w:left w:val="none" w:sz="0" w:space="0" w:color="auto"/>
            <w:bottom w:val="none" w:sz="0" w:space="0" w:color="auto"/>
            <w:right w:val="none" w:sz="0" w:space="0" w:color="auto"/>
          </w:divBdr>
        </w:div>
        <w:div w:id="1720470180">
          <w:marLeft w:val="0"/>
          <w:marRight w:val="0"/>
          <w:marTop w:val="0"/>
          <w:marBottom w:val="0"/>
          <w:divBdr>
            <w:top w:val="none" w:sz="0" w:space="0" w:color="auto"/>
            <w:left w:val="none" w:sz="0" w:space="0" w:color="auto"/>
            <w:bottom w:val="none" w:sz="0" w:space="0" w:color="auto"/>
            <w:right w:val="none" w:sz="0" w:space="0" w:color="auto"/>
          </w:divBdr>
        </w:div>
        <w:div w:id="76485021">
          <w:marLeft w:val="0"/>
          <w:marRight w:val="0"/>
          <w:marTop w:val="0"/>
          <w:marBottom w:val="0"/>
          <w:divBdr>
            <w:top w:val="none" w:sz="0" w:space="0" w:color="auto"/>
            <w:left w:val="none" w:sz="0" w:space="0" w:color="auto"/>
            <w:bottom w:val="none" w:sz="0" w:space="0" w:color="auto"/>
            <w:right w:val="none" w:sz="0" w:space="0" w:color="auto"/>
          </w:divBdr>
        </w:div>
        <w:div w:id="1172991952">
          <w:marLeft w:val="0"/>
          <w:marRight w:val="0"/>
          <w:marTop w:val="0"/>
          <w:marBottom w:val="0"/>
          <w:divBdr>
            <w:top w:val="none" w:sz="0" w:space="0" w:color="auto"/>
            <w:left w:val="none" w:sz="0" w:space="0" w:color="auto"/>
            <w:bottom w:val="none" w:sz="0" w:space="0" w:color="auto"/>
            <w:right w:val="none" w:sz="0" w:space="0" w:color="auto"/>
          </w:divBdr>
        </w:div>
        <w:div w:id="729813459">
          <w:marLeft w:val="0"/>
          <w:marRight w:val="0"/>
          <w:marTop w:val="0"/>
          <w:marBottom w:val="0"/>
          <w:divBdr>
            <w:top w:val="none" w:sz="0" w:space="0" w:color="auto"/>
            <w:left w:val="none" w:sz="0" w:space="0" w:color="auto"/>
            <w:bottom w:val="none" w:sz="0" w:space="0" w:color="auto"/>
            <w:right w:val="none" w:sz="0" w:space="0" w:color="auto"/>
          </w:divBdr>
        </w:div>
        <w:div w:id="1513029829">
          <w:marLeft w:val="0"/>
          <w:marRight w:val="0"/>
          <w:marTop w:val="0"/>
          <w:marBottom w:val="0"/>
          <w:divBdr>
            <w:top w:val="none" w:sz="0" w:space="0" w:color="auto"/>
            <w:left w:val="none" w:sz="0" w:space="0" w:color="auto"/>
            <w:bottom w:val="none" w:sz="0" w:space="0" w:color="auto"/>
            <w:right w:val="none" w:sz="0" w:space="0" w:color="auto"/>
          </w:divBdr>
        </w:div>
        <w:div w:id="530580812">
          <w:marLeft w:val="0"/>
          <w:marRight w:val="0"/>
          <w:marTop w:val="0"/>
          <w:marBottom w:val="0"/>
          <w:divBdr>
            <w:top w:val="none" w:sz="0" w:space="0" w:color="auto"/>
            <w:left w:val="none" w:sz="0" w:space="0" w:color="auto"/>
            <w:bottom w:val="none" w:sz="0" w:space="0" w:color="auto"/>
            <w:right w:val="none" w:sz="0" w:space="0" w:color="auto"/>
          </w:divBdr>
        </w:div>
        <w:div w:id="764150008">
          <w:marLeft w:val="0"/>
          <w:marRight w:val="0"/>
          <w:marTop w:val="0"/>
          <w:marBottom w:val="0"/>
          <w:divBdr>
            <w:top w:val="none" w:sz="0" w:space="0" w:color="auto"/>
            <w:left w:val="none" w:sz="0" w:space="0" w:color="auto"/>
            <w:bottom w:val="none" w:sz="0" w:space="0" w:color="auto"/>
            <w:right w:val="none" w:sz="0" w:space="0" w:color="auto"/>
          </w:divBdr>
        </w:div>
        <w:div w:id="584074447">
          <w:marLeft w:val="0"/>
          <w:marRight w:val="0"/>
          <w:marTop w:val="0"/>
          <w:marBottom w:val="0"/>
          <w:divBdr>
            <w:top w:val="none" w:sz="0" w:space="0" w:color="auto"/>
            <w:left w:val="none" w:sz="0" w:space="0" w:color="auto"/>
            <w:bottom w:val="none" w:sz="0" w:space="0" w:color="auto"/>
            <w:right w:val="none" w:sz="0" w:space="0" w:color="auto"/>
          </w:divBdr>
        </w:div>
        <w:div w:id="1538740848">
          <w:marLeft w:val="0"/>
          <w:marRight w:val="0"/>
          <w:marTop w:val="0"/>
          <w:marBottom w:val="0"/>
          <w:divBdr>
            <w:top w:val="none" w:sz="0" w:space="0" w:color="auto"/>
            <w:left w:val="none" w:sz="0" w:space="0" w:color="auto"/>
            <w:bottom w:val="none" w:sz="0" w:space="0" w:color="auto"/>
            <w:right w:val="none" w:sz="0" w:space="0" w:color="auto"/>
          </w:divBdr>
        </w:div>
        <w:div w:id="1115178987">
          <w:marLeft w:val="0"/>
          <w:marRight w:val="0"/>
          <w:marTop w:val="0"/>
          <w:marBottom w:val="0"/>
          <w:divBdr>
            <w:top w:val="none" w:sz="0" w:space="0" w:color="auto"/>
            <w:left w:val="none" w:sz="0" w:space="0" w:color="auto"/>
            <w:bottom w:val="none" w:sz="0" w:space="0" w:color="auto"/>
            <w:right w:val="none" w:sz="0" w:space="0" w:color="auto"/>
          </w:divBdr>
        </w:div>
        <w:div w:id="505755524">
          <w:marLeft w:val="0"/>
          <w:marRight w:val="0"/>
          <w:marTop w:val="0"/>
          <w:marBottom w:val="0"/>
          <w:divBdr>
            <w:top w:val="none" w:sz="0" w:space="0" w:color="auto"/>
            <w:left w:val="none" w:sz="0" w:space="0" w:color="auto"/>
            <w:bottom w:val="none" w:sz="0" w:space="0" w:color="auto"/>
            <w:right w:val="none" w:sz="0" w:space="0" w:color="auto"/>
          </w:divBdr>
        </w:div>
        <w:div w:id="1492210004">
          <w:marLeft w:val="0"/>
          <w:marRight w:val="0"/>
          <w:marTop w:val="0"/>
          <w:marBottom w:val="0"/>
          <w:divBdr>
            <w:top w:val="none" w:sz="0" w:space="0" w:color="auto"/>
            <w:left w:val="none" w:sz="0" w:space="0" w:color="auto"/>
            <w:bottom w:val="none" w:sz="0" w:space="0" w:color="auto"/>
            <w:right w:val="none" w:sz="0" w:space="0" w:color="auto"/>
          </w:divBdr>
        </w:div>
        <w:div w:id="693264753">
          <w:marLeft w:val="0"/>
          <w:marRight w:val="0"/>
          <w:marTop w:val="0"/>
          <w:marBottom w:val="0"/>
          <w:divBdr>
            <w:top w:val="none" w:sz="0" w:space="0" w:color="auto"/>
            <w:left w:val="none" w:sz="0" w:space="0" w:color="auto"/>
            <w:bottom w:val="none" w:sz="0" w:space="0" w:color="auto"/>
            <w:right w:val="none" w:sz="0" w:space="0" w:color="auto"/>
          </w:divBdr>
        </w:div>
        <w:div w:id="1119449986">
          <w:marLeft w:val="0"/>
          <w:marRight w:val="0"/>
          <w:marTop w:val="0"/>
          <w:marBottom w:val="0"/>
          <w:divBdr>
            <w:top w:val="none" w:sz="0" w:space="0" w:color="auto"/>
            <w:left w:val="none" w:sz="0" w:space="0" w:color="auto"/>
            <w:bottom w:val="none" w:sz="0" w:space="0" w:color="auto"/>
            <w:right w:val="none" w:sz="0" w:space="0" w:color="auto"/>
          </w:divBdr>
        </w:div>
        <w:div w:id="1904481747">
          <w:marLeft w:val="0"/>
          <w:marRight w:val="0"/>
          <w:marTop w:val="0"/>
          <w:marBottom w:val="0"/>
          <w:divBdr>
            <w:top w:val="none" w:sz="0" w:space="0" w:color="auto"/>
            <w:left w:val="none" w:sz="0" w:space="0" w:color="auto"/>
            <w:bottom w:val="none" w:sz="0" w:space="0" w:color="auto"/>
            <w:right w:val="none" w:sz="0" w:space="0" w:color="auto"/>
          </w:divBdr>
        </w:div>
        <w:div w:id="1540899099">
          <w:marLeft w:val="0"/>
          <w:marRight w:val="0"/>
          <w:marTop w:val="0"/>
          <w:marBottom w:val="0"/>
          <w:divBdr>
            <w:top w:val="none" w:sz="0" w:space="0" w:color="auto"/>
            <w:left w:val="none" w:sz="0" w:space="0" w:color="auto"/>
            <w:bottom w:val="none" w:sz="0" w:space="0" w:color="auto"/>
            <w:right w:val="none" w:sz="0" w:space="0" w:color="auto"/>
          </w:divBdr>
        </w:div>
        <w:div w:id="865869211">
          <w:marLeft w:val="0"/>
          <w:marRight w:val="0"/>
          <w:marTop w:val="0"/>
          <w:marBottom w:val="0"/>
          <w:divBdr>
            <w:top w:val="none" w:sz="0" w:space="0" w:color="auto"/>
            <w:left w:val="none" w:sz="0" w:space="0" w:color="auto"/>
            <w:bottom w:val="none" w:sz="0" w:space="0" w:color="auto"/>
            <w:right w:val="none" w:sz="0" w:space="0" w:color="auto"/>
          </w:divBdr>
        </w:div>
        <w:div w:id="1450397709">
          <w:marLeft w:val="0"/>
          <w:marRight w:val="0"/>
          <w:marTop w:val="0"/>
          <w:marBottom w:val="0"/>
          <w:divBdr>
            <w:top w:val="none" w:sz="0" w:space="0" w:color="auto"/>
            <w:left w:val="none" w:sz="0" w:space="0" w:color="auto"/>
            <w:bottom w:val="none" w:sz="0" w:space="0" w:color="auto"/>
            <w:right w:val="none" w:sz="0" w:space="0" w:color="auto"/>
          </w:divBdr>
        </w:div>
        <w:div w:id="556739958">
          <w:marLeft w:val="0"/>
          <w:marRight w:val="0"/>
          <w:marTop w:val="0"/>
          <w:marBottom w:val="0"/>
          <w:divBdr>
            <w:top w:val="none" w:sz="0" w:space="0" w:color="auto"/>
            <w:left w:val="none" w:sz="0" w:space="0" w:color="auto"/>
            <w:bottom w:val="none" w:sz="0" w:space="0" w:color="auto"/>
            <w:right w:val="none" w:sz="0" w:space="0" w:color="auto"/>
          </w:divBdr>
        </w:div>
        <w:div w:id="652682909">
          <w:marLeft w:val="0"/>
          <w:marRight w:val="0"/>
          <w:marTop w:val="0"/>
          <w:marBottom w:val="0"/>
          <w:divBdr>
            <w:top w:val="none" w:sz="0" w:space="0" w:color="auto"/>
            <w:left w:val="none" w:sz="0" w:space="0" w:color="auto"/>
            <w:bottom w:val="none" w:sz="0" w:space="0" w:color="auto"/>
            <w:right w:val="none" w:sz="0" w:space="0" w:color="auto"/>
          </w:divBdr>
        </w:div>
        <w:div w:id="1992364357">
          <w:marLeft w:val="0"/>
          <w:marRight w:val="0"/>
          <w:marTop w:val="0"/>
          <w:marBottom w:val="0"/>
          <w:divBdr>
            <w:top w:val="none" w:sz="0" w:space="0" w:color="auto"/>
            <w:left w:val="none" w:sz="0" w:space="0" w:color="auto"/>
            <w:bottom w:val="none" w:sz="0" w:space="0" w:color="auto"/>
            <w:right w:val="none" w:sz="0" w:space="0" w:color="auto"/>
          </w:divBdr>
        </w:div>
        <w:div w:id="267548335">
          <w:marLeft w:val="0"/>
          <w:marRight w:val="0"/>
          <w:marTop w:val="0"/>
          <w:marBottom w:val="0"/>
          <w:divBdr>
            <w:top w:val="none" w:sz="0" w:space="0" w:color="auto"/>
            <w:left w:val="none" w:sz="0" w:space="0" w:color="auto"/>
            <w:bottom w:val="none" w:sz="0" w:space="0" w:color="auto"/>
            <w:right w:val="none" w:sz="0" w:space="0" w:color="auto"/>
          </w:divBdr>
        </w:div>
        <w:div w:id="1316950343">
          <w:marLeft w:val="0"/>
          <w:marRight w:val="0"/>
          <w:marTop w:val="0"/>
          <w:marBottom w:val="0"/>
          <w:divBdr>
            <w:top w:val="none" w:sz="0" w:space="0" w:color="auto"/>
            <w:left w:val="none" w:sz="0" w:space="0" w:color="auto"/>
            <w:bottom w:val="none" w:sz="0" w:space="0" w:color="auto"/>
            <w:right w:val="none" w:sz="0" w:space="0" w:color="auto"/>
          </w:divBdr>
        </w:div>
        <w:div w:id="1360619483">
          <w:marLeft w:val="0"/>
          <w:marRight w:val="0"/>
          <w:marTop w:val="0"/>
          <w:marBottom w:val="0"/>
          <w:divBdr>
            <w:top w:val="none" w:sz="0" w:space="0" w:color="auto"/>
            <w:left w:val="none" w:sz="0" w:space="0" w:color="auto"/>
            <w:bottom w:val="none" w:sz="0" w:space="0" w:color="auto"/>
            <w:right w:val="none" w:sz="0" w:space="0" w:color="auto"/>
          </w:divBdr>
        </w:div>
        <w:div w:id="1409036364">
          <w:marLeft w:val="0"/>
          <w:marRight w:val="0"/>
          <w:marTop w:val="0"/>
          <w:marBottom w:val="0"/>
          <w:divBdr>
            <w:top w:val="none" w:sz="0" w:space="0" w:color="auto"/>
            <w:left w:val="none" w:sz="0" w:space="0" w:color="auto"/>
            <w:bottom w:val="none" w:sz="0" w:space="0" w:color="auto"/>
            <w:right w:val="none" w:sz="0" w:space="0" w:color="auto"/>
          </w:divBdr>
        </w:div>
        <w:div w:id="1882551163">
          <w:marLeft w:val="0"/>
          <w:marRight w:val="0"/>
          <w:marTop w:val="0"/>
          <w:marBottom w:val="0"/>
          <w:divBdr>
            <w:top w:val="none" w:sz="0" w:space="0" w:color="auto"/>
            <w:left w:val="none" w:sz="0" w:space="0" w:color="auto"/>
            <w:bottom w:val="none" w:sz="0" w:space="0" w:color="auto"/>
            <w:right w:val="none" w:sz="0" w:space="0" w:color="auto"/>
          </w:divBdr>
        </w:div>
        <w:div w:id="1361709413">
          <w:marLeft w:val="0"/>
          <w:marRight w:val="0"/>
          <w:marTop w:val="0"/>
          <w:marBottom w:val="0"/>
          <w:divBdr>
            <w:top w:val="none" w:sz="0" w:space="0" w:color="auto"/>
            <w:left w:val="none" w:sz="0" w:space="0" w:color="auto"/>
            <w:bottom w:val="none" w:sz="0" w:space="0" w:color="auto"/>
            <w:right w:val="none" w:sz="0" w:space="0" w:color="auto"/>
          </w:divBdr>
        </w:div>
        <w:div w:id="1756049272">
          <w:marLeft w:val="0"/>
          <w:marRight w:val="0"/>
          <w:marTop w:val="0"/>
          <w:marBottom w:val="0"/>
          <w:divBdr>
            <w:top w:val="none" w:sz="0" w:space="0" w:color="auto"/>
            <w:left w:val="none" w:sz="0" w:space="0" w:color="auto"/>
            <w:bottom w:val="none" w:sz="0" w:space="0" w:color="auto"/>
            <w:right w:val="none" w:sz="0" w:space="0" w:color="auto"/>
          </w:divBdr>
        </w:div>
        <w:div w:id="546601824">
          <w:marLeft w:val="0"/>
          <w:marRight w:val="0"/>
          <w:marTop w:val="0"/>
          <w:marBottom w:val="0"/>
          <w:divBdr>
            <w:top w:val="none" w:sz="0" w:space="0" w:color="auto"/>
            <w:left w:val="none" w:sz="0" w:space="0" w:color="auto"/>
            <w:bottom w:val="none" w:sz="0" w:space="0" w:color="auto"/>
            <w:right w:val="none" w:sz="0" w:space="0" w:color="auto"/>
          </w:divBdr>
        </w:div>
        <w:div w:id="1196429820">
          <w:marLeft w:val="0"/>
          <w:marRight w:val="0"/>
          <w:marTop w:val="0"/>
          <w:marBottom w:val="0"/>
          <w:divBdr>
            <w:top w:val="none" w:sz="0" w:space="0" w:color="auto"/>
            <w:left w:val="none" w:sz="0" w:space="0" w:color="auto"/>
            <w:bottom w:val="none" w:sz="0" w:space="0" w:color="auto"/>
            <w:right w:val="none" w:sz="0" w:space="0" w:color="auto"/>
          </w:divBdr>
        </w:div>
        <w:div w:id="214706541">
          <w:marLeft w:val="0"/>
          <w:marRight w:val="0"/>
          <w:marTop w:val="0"/>
          <w:marBottom w:val="0"/>
          <w:divBdr>
            <w:top w:val="none" w:sz="0" w:space="0" w:color="auto"/>
            <w:left w:val="none" w:sz="0" w:space="0" w:color="auto"/>
            <w:bottom w:val="none" w:sz="0" w:space="0" w:color="auto"/>
            <w:right w:val="none" w:sz="0" w:space="0" w:color="auto"/>
          </w:divBdr>
        </w:div>
        <w:div w:id="1054429865">
          <w:marLeft w:val="0"/>
          <w:marRight w:val="0"/>
          <w:marTop w:val="0"/>
          <w:marBottom w:val="0"/>
          <w:divBdr>
            <w:top w:val="none" w:sz="0" w:space="0" w:color="auto"/>
            <w:left w:val="none" w:sz="0" w:space="0" w:color="auto"/>
            <w:bottom w:val="none" w:sz="0" w:space="0" w:color="auto"/>
            <w:right w:val="none" w:sz="0" w:space="0" w:color="auto"/>
          </w:divBdr>
        </w:div>
        <w:div w:id="1016426156">
          <w:marLeft w:val="0"/>
          <w:marRight w:val="0"/>
          <w:marTop w:val="0"/>
          <w:marBottom w:val="0"/>
          <w:divBdr>
            <w:top w:val="none" w:sz="0" w:space="0" w:color="auto"/>
            <w:left w:val="none" w:sz="0" w:space="0" w:color="auto"/>
            <w:bottom w:val="none" w:sz="0" w:space="0" w:color="auto"/>
            <w:right w:val="none" w:sz="0" w:space="0" w:color="auto"/>
          </w:divBdr>
        </w:div>
        <w:div w:id="1527865782">
          <w:marLeft w:val="0"/>
          <w:marRight w:val="0"/>
          <w:marTop w:val="0"/>
          <w:marBottom w:val="0"/>
          <w:divBdr>
            <w:top w:val="none" w:sz="0" w:space="0" w:color="auto"/>
            <w:left w:val="none" w:sz="0" w:space="0" w:color="auto"/>
            <w:bottom w:val="none" w:sz="0" w:space="0" w:color="auto"/>
            <w:right w:val="none" w:sz="0" w:space="0" w:color="auto"/>
          </w:divBdr>
        </w:div>
        <w:div w:id="976956811">
          <w:marLeft w:val="0"/>
          <w:marRight w:val="0"/>
          <w:marTop w:val="0"/>
          <w:marBottom w:val="0"/>
          <w:divBdr>
            <w:top w:val="none" w:sz="0" w:space="0" w:color="auto"/>
            <w:left w:val="none" w:sz="0" w:space="0" w:color="auto"/>
            <w:bottom w:val="none" w:sz="0" w:space="0" w:color="auto"/>
            <w:right w:val="none" w:sz="0" w:space="0" w:color="auto"/>
          </w:divBdr>
        </w:div>
        <w:div w:id="1436055202">
          <w:marLeft w:val="0"/>
          <w:marRight w:val="0"/>
          <w:marTop w:val="0"/>
          <w:marBottom w:val="0"/>
          <w:divBdr>
            <w:top w:val="none" w:sz="0" w:space="0" w:color="auto"/>
            <w:left w:val="none" w:sz="0" w:space="0" w:color="auto"/>
            <w:bottom w:val="none" w:sz="0" w:space="0" w:color="auto"/>
            <w:right w:val="none" w:sz="0" w:space="0" w:color="auto"/>
          </w:divBdr>
        </w:div>
        <w:div w:id="1298992094">
          <w:marLeft w:val="0"/>
          <w:marRight w:val="0"/>
          <w:marTop w:val="0"/>
          <w:marBottom w:val="0"/>
          <w:divBdr>
            <w:top w:val="none" w:sz="0" w:space="0" w:color="auto"/>
            <w:left w:val="none" w:sz="0" w:space="0" w:color="auto"/>
            <w:bottom w:val="none" w:sz="0" w:space="0" w:color="auto"/>
            <w:right w:val="none" w:sz="0" w:space="0" w:color="auto"/>
          </w:divBdr>
        </w:div>
        <w:div w:id="1140339463">
          <w:marLeft w:val="0"/>
          <w:marRight w:val="0"/>
          <w:marTop w:val="0"/>
          <w:marBottom w:val="0"/>
          <w:divBdr>
            <w:top w:val="none" w:sz="0" w:space="0" w:color="auto"/>
            <w:left w:val="none" w:sz="0" w:space="0" w:color="auto"/>
            <w:bottom w:val="none" w:sz="0" w:space="0" w:color="auto"/>
            <w:right w:val="none" w:sz="0" w:space="0" w:color="auto"/>
          </w:divBdr>
        </w:div>
        <w:div w:id="584994114">
          <w:marLeft w:val="0"/>
          <w:marRight w:val="0"/>
          <w:marTop w:val="0"/>
          <w:marBottom w:val="0"/>
          <w:divBdr>
            <w:top w:val="none" w:sz="0" w:space="0" w:color="auto"/>
            <w:left w:val="none" w:sz="0" w:space="0" w:color="auto"/>
            <w:bottom w:val="none" w:sz="0" w:space="0" w:color="auto"/>
            <w:right w:val="none" w:sz="0" w:space="0" w:color="auto"/>
          </w:divBdr>
        </w:div>
        <w:div w:id="2043167053">
          <w:marLeft w:val="0"/>
          <w:marRight w:val="0"/>
          <w:marTop w:val="0"/>
          <w:marBottom w:val="0"/>
          <w:divBdr>
            <w:top w:val="none" w:sz="0" w:space="0" w:color="auto"/>
            <w:left w:val="none" w:sz="0" w:space="0" w:color="auto"/>
            <w:bottom w:val="none" w:sz="0" w:space="0" w:color="auto"/>
            <w:right w:val="none" w:sz="0" w:space="0" w:color="auto"/>
          </w:divBdr>
        </w:div>
        <w:div w:id="927345541">
          <w:marLeft w:val="0"/>
          <w:marRight w:val="0"/>
          <w:marTop w:val="0"/>
          <w:marBottom w:val="0"/>
          <w:divBdr>
            <w:top w:val="none" w:sz="0" w:space="0" w:color="auto"/>
            <w:left w:val="none" w:sz="0" w:space="0" w:color="auto"/>
            <w:bottom w:val="none" w:sz="0" w:space="0" w:color="auto"/>
            <w:right w:val="none" w:sz="0" w:space="0" w:color="auto"/>
          </w:divBdr>
        </w:div>
        <w:div w:id="497313146">
          <w:marLeft w:val="0"/>
          <w:marRight w:val="0"/>
          <w:marTop w:val="0"/>
          <w:marBottom w:val="0"/>
          <w:divBdr>
            <w:top w:val="none" w:sz="0" w:space="0" w:color="auto"/>
            <w:left w:val="none" w:sz="0" w:space="0" w:color="auto"/>
            <w:bottom w:val="none" w:sz="0" w:space="0" w:color="auto"/>
            <w:right w:val="none" w:sz="0" w:space="0" w:color="auto"/>
          </w:divBdr>
        </w:div>
        <w:div w:id="427509025">
          <w:marLeft w:val="0"/>
          <w:marRight w:val="0"/>
          <w:marTop w:val="0"/>
          <w:marBottom w:val="0"/>
          <w:divBdr>
            <w:top w:val="none" w:sz="0" w:space="0" w:color="auto"/>
            <w:left w:val="none" w:sz="0" w:space="0" w:color="auto"/>
            <w:bottom w:val="none" w:sz="0" w:space="0" w:color="auto"/>
            <w:right w:val="none" w:sz="0" w:space="0" w:color="auto"/>
          </w:divBdr>
        </w:div>
        <w:div w:id="525564222">
          <w:marLeft w:val="0"/>
          <w:marRight w:val="0"/>
          <w:marTop w:val="0"/>
          <w:marBottom w:val="0"/>
          <w:divBdr>
            <w:top w:val="none" w:sz="0" w:space="0" w:color="auto"/>
            <w:left w:val="none" w:sz="0" w:space="0" w:color="auto"/>
            <w:bottom w:val="none" w:sz="0" w:space="0" w:color="auto"/>
            <w:right w:val="none" w:sz="0" w:space="0" w:color="auto"/>
          </w:divBdr>
        </w:div>
        <w:div w:id="1728066212">
          <w:marLeft w:val="0"/>
          <w:marRight w:val="0"/>
          <w:marTop w:val="0"/>
          <w:marBottom w:val="0"/>
          <w:divBdr>
            <w:top w:val="none" w:sz="0" w:space="0" w:color="auto"/>
            <w:left w:val="none" w:sz="0" w:space="0" w:color="auto"/>
            <w:bottom w:val="none" w:sz="0" w:space="0" w:color="auto"/>
            <w:right w:val="none" w:sz="0" w:space="0" w:color="auto"/>
          </w:divBdr>
        </w:div>
        <w:div w:id="1143233621">
          <w:marLeft w:val="0"/>
          <w:marRight w:val="0"/>
          <w:marTop w:val="0"/>
          <w:marBottom w:val="0"/>
          <w:divBdr>
            <w:top w:val="none" w:sz="0" w:space="0" w:color="auto"/>
            <w:left w:val="none" w:sz="0" w:space="0" w:color="auto"/>
            <w:bottom w:val="none" w:sz="0" w:space="0" w:color="auto"/>
            <w:right w:val="none" w:sz="0" w:space="0" w:color="auto"/>
          </w:divBdr>
        </w:div>
      </w:divsChild>
    </w:div>
    <w:div w:id="1155417477">
      <w:bodyDiv w:val="1"/>
      <w:marLeft w:val="0"/>
      <w:marRight w:val="0"/>
      <w:marTop w:val="0"/>
      <w:marBottom w:val="0"/>
      <w:divBdr>
        <w:top w:val="none" w:sz="0" w:space="0" w:color="auto"/>
        <w:left w:val="none" w:sz="0" w:space="0" w:color="auto"/>
        <w:bottom w:val="none" w:sz="0" w:space="0" w:color="auto"/>
        <w:right w:val="none" w:sz="0" w:space="0" w:color="auto"/>
      </w:divBdr>
    </w:div>
    <w:div w:id="1155493009">
      <w:bodyDiv w:val="1"/>
      <w:marLeft w:val="0"/>
      <w:marRight w:val="0"/>
      <w:marTop w:val="0"/>
      <w:marBottom w:val="0"/>
      <w:divBdr>
        <w:top w:val="none" w:sz="0" w:space="0" w:color="auto"/>
        <w:left w:val="none" w:sz="0" w:space="0" w:color="auto"/>
        <w:bottom w:val="none" w:sz="0" w:space="0" w:color="auto"/>
        <w:right w:val="none" w:sz="0" w:space="0" w:color="auto"/>
      </w:divBdr>
    </w:div>
    <w:div w:id="1155755451">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46376">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36898">
      <w:bodyDiv w:val="1"/>
      <w:marLeft w:val="0"/>
      <w:marRight w:val="0"/>
      <w:marTop w:val="0"/>
      <w:marBottom w:val="0"/>
      <w:divBdr>
        <w:top w:val="none" w:sz="0" w:space="0" w:color="auto"/>
        <w:left w:val="none" w:sz="0" w:space="0" w:color="auto"/>
        <w:bottom w:val="none" w:sz="0" w:space="0" w:color="auto"/>
        <w:right w:val="none" w:sz="0" w:space="0" w:color="auto"/>
      </w:divBdr>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6413186">
      <w:bodyDiv w:val="1"/>
      <w:marLeft w:val="0"/>
      <w:marRight w:val="0"/>
      <w:marTop w:val="0"/>
      <w:marBottom w:val="0"/>
      <w:divBdr>
        <w:top w:val="none" w:sz="0" w:space="0" w:color="auto"/>
        <w:left w:val="none" w:sz="0" w:space="0" w:color="auto"/>
        <w:bottom w:val="none" w:sz="0" w:space="0" w:color="auto"/>
        <w:right w:val="none" w:sz="0" w:space="0" w:color="auto"/>
      </w:divBdr>
    </w:div>
    <w:div w:id="1157301970">
      <w:bodyDiv w:val="1"/>
      <w:marLeft w:val="0"/>
      <w:marRight w:val="0"/>
      <w:marTop w:val="0"/>
      <w:marBottom w:val="0"/>
      <w:divBdr>
        <w:top w:val="none" w:sz="0" w:space="0" w:color="auto"/>
        <w:left w:val="none" w:sz="0" w:space="0" w:color="auto"/>
        <w:bottom w:val="none" w:sz="0" w:space="0" w:color="auto"/>
        <w:right w:val="none" w:sz="0" w:space="0" w:color="auto"/>
      </w:divBdr>
      <w:divsChild>
        <w:div w:id="131485723">
          <w:marLeft w:val="0"/>
          <w:marRight w:val="0"/>
          <w:marTop w:val="0"/>
          <w:marBottom w:val="0"/>
          <w:divBdr>
            <w:top w:val="none" w:sz="0" w:space="0" w:color="auto"/>
            <w:left w:val="none" w:sz="0" w:space="0" w:color="auto"/>
            <w:bottom w:val="none" w:sz="0" w:space="0" w:color="auto"/>
            <w:right w:val="none" w:sz="0" w:space="0" w:color="auto"/>
          </w:divBdr>
        </w:div>
        <w:div w:id="791100049">
          <w:marLeft w:val="0"/>
          <w:marRight w:val="0"/>
          <w:marTop w:val="0"/>
          <w:marBottom w:val="0"/>
          <w:divBdr>
            <w:top w:val="none" w:sz="0" w:space="0" w:color="auto"/>
            <w:left w:val="none" w:sz="0" w:space="0" w:color="auto"/>
            <w:bottom w:val="none" w:sz="0" w:space="0" w:color="auto"/>
            <w:right w:val="none" w:sz="0" w:space="0" w:color="auto"/>
          </w:divBdr>
        </w:div>
        <w:div w:id="1914856358">
          <w:marLeft w:val="0"/>
          <w:marRight w:val="0"/>
          <w:marTop w:val="0"/>
          <w:marBottom w:val="0"/>
          <w:divBdr>
            <w:top w:val="none" w:sz="0" w:space="0" w:color="auto"/>
            <w:left w:val="none" w:sz="0" w:space="0" w:color="auto"/>
            <w:bottom w:val="none" w:sz="0" w:space="0" w:color="auto"/>
            <w:right w:val="none" w:sz="0" w:space="0" w:color="auto"/>
          </w:divBdr>
        </w:div>
        <w:div w:id="270430627">
          <w:marLeft w:val="0"/>
          <w:marRight w:val="0"/>
          <w:marTop w:val="0"/>
          <w:marBottom w:val="0"/>
          <w:divBdr>
            <w:top w:val="none" w:sz="0" w:space="0" w:color="auto"/>
            <w:left w:val="none" w:sz="0" w:space="0" w:color="auto"/>
            <w:bottom w:val="none" w:sz="0" w:space="0" w:color="auto"/>
            <w:right w:val="none" w:sz="0" w:space="0" w:color="auto"/>
          </w:divBdr>
        </w:div>
        <w:div w:id="297998673">
          <w:marLeft w:val="0"/>
          <w:marRight w:val="0"/>
          <w:marTop w:val="0"/>
          <w:marBottom w:val="0"/>
          <w:divBdr>
            <w:top w:val="none" w:sz="0" w:space="0" w:color="auto"/>
            <w:left w:val="none" w:sz="0" w:space="0" w:color="auto"/>
            <w:bottom w:val="none" w:sz="0" w:space="0" w:color="auto"/>
            <w:right w:val="none" w:sz="0" w:space="0" w:color="auto"/>
          </w:divBdr>
        </w:div>
        <w:div w:id="1067147997">
          <w:marLeft w:val="0"/>
          <w:marRight w:val="0"/>
          <w:marTop w:val="0"/>
          <w:marBottom w:val="0"/>
          <w:divBdr>
            <w:top w:val="none" w:sz="0" w:space="0" w:color="auto"/>
            <w:left w:val="none" w:sz="0" w:space="0" w:color="auto"/>
            <w:bottom w:val="none" w:sz="0" w:space="0" w:color="auto"/>
            <w:right w:val="none" w:sz="0" w:space="0" w:color="auto"/>
          </w:divBdr>
        </w:div>
        <w:div w:id="1857386204">
          <w:marLeft w:val="0"/>
          <w:marRight w:val="0"/>
          <w:marTop w:val="0"/>
          <w:marBottom w:val="0"/>
          <w:divBdr>
            <w:top w:val="none" w:sz="0" w:space="0" w:color="auto"/>
            <w:left w:val="none" w:sz="0" w:space="0" w:color="auto"/>
            <w:bottom w:val="none" w:sz="0" w:space="0" w:color="auto"/>
            <w:right w:val="none" w:sz="0" w:space="0" w:color="auto"/>
          </w:divBdr>
        </w:div>
        <w:div w:id="1919051393">
          <w:marLeft w:val="0"/>
          <w:marRight w:val="0"/>
          <w:marTop w:val="0"/>
          <w:marBottom w:val="0"/>
          <w:divBdr>
            <w:top w:val="none" w:sz="0" w:space="0" w:color="auto"/>
            <w:left w:val="none" w:sz="0" w:space="0" w:color="auto"/>
            <w:bottom w:val="none" w:sz="0" w:space="0" w:color="auto"/>
            <w:right w:val="none" w:sz="0" w:space="0" w:color="auto"/>
          </w:divBdr>
        </w:div>
        <w:div w:id="309940730">
          <w:marLeft w:val="0"/>
          <w:marRight w:val="0"/>
          <w:marTop w:val="0"/>
          <w:marBottom w:val="0"/>
          <w:divBdr>
            <w:top w:val="none" w:sz="0" w:space="0" w:color="auto"/>
            <w:left w:val="none" w:sz="0" w:space="0" w:color="auto"/>
            <w:bottom w:val="none" w:sz="0" w:space="0" w:color="auto"/>
            <w:right w:val="none" w:sz="0" w:space="0" w:color="auto"/>
          </w:divBdr>
        </w:div>
        <w:div w:id="274489063">
          <w:marLeft w:val="0"/>
          <w:marRight w:val="0"/>
          <w:marTop w:val="0"/>
          <w:marBottom w:val="0"/>
          <w:divBdr>
            <w:top w:val="none" w:sz="0" w:space="0" w:color="auto"/>
            <w:left w:val="none" w:sz="0" w:space="0" w:color="auto"/>
            <w:bottom w:val="none" w:sz="0" w:space="0" w:color="auto"/>
            <w:right w:val="none" w:sz="0" w:space="0" w:color="auto"/>
          </w:divBdr>
        </w:div>
        <w:div w:id="1865366565">
          <w:marLeft w:val="0"/>
          <w:marRight w:val="0"/>
          <w:marTop w:val="0"/>
          <w:marBottom w:val="0"/>
          <w:divBdr>
            <w:top w:val="none" w:sz="0" w:space="0" w:color="auto"/>
            <w:left w:val="none" w:sz="0" w:space="0" w:color="auto"/>
            <w:bottom w:val="none" w:sz="0" w:space="0" w:color="auto"/>
            <w:right w:val="none" w:sz="0" w:space="0" w:color="auto"/>
          </w:divBdr>
        </w:div>
        <w:div w:id="1754162547">
          <w:marLeft w:val="0"/>
          <w:marRight w:val="0"/>
          <w:marTop w:val="0"/>
          <w:marBottom w:val="0"/>
          <w:divBdr>
            <w:top w:val="none" w:sz="0" w:space="0" w:color="auto"/>
            <w:left w:val="none" w:sz="0" w:space="0" w:color="auto"/>
            <w:bottom w:val="none" w:sz="0" w:space="0" w:color="auto"/>
            <w:right w:val="none" w:sz="0" w:space="0" w:color="auto"/>
          </w:divBdr>
        </w:div>
        <w:div w:id="388069846">
          <w:marLeft w:val="0"/>
          <w:marRight w:val="0"/>
          <w:marTop w:val="0"/>
          <w:marBottom w:val="0"/>
          <w:divBdr>
            <w:top w:val="none" w:sz="0" w:space="0" w:color="auto"/>
            <w:left w:val="none" w:sz="0" w:space="0" w:color="auto"/>
            <w:bottom w:val="none" w:sz="0" w:space="0" w:color="auto"/>
            <w:right w:val="none" w:sz="0" w:space="0" w:color="auto"/>
          </w:divBdr>
        </w:div>
        <w:div w:id="784739754">
          <w:marLeft w:val="0"/>
          <w:marRight w:val="0"/>
          <w:marTop w:val="0"/>
          <w:marBottom w:val="0"/>
          <w:divBdr>
            <w:top w:val="none" w:sz="0" w:space="0" w:color="auto"/>
            <w:left w:val="none" w:sz="0" w:space="0" w:color="auto"/>
            <w:bottom w:val="none" w:sz="0" w:space="0" w:color="auto"/>
            <w:right w:val="none" w:sz="0" w:space="0" w:color="auto"/>
          </w:divBdr>
        </w:div>
        <w:div w:id="1803883508">
          <w:marLeft w:val="0"/>
          <w:marRight w:val="0"/>
          <w:marTop w:val="0"/>
          <w:marBottom w:val="0"/>
          <w:divBdr>
            <w:top w:val="none" w:sz="0" w:space="0" w:color="auto"/>
            <w:left w:val="none" w:sz="0" w:space="0" w:color="auto"/>
            <w:bottom w:val="none" w:sz="0" w:space="0" w:color="auto"/>
            <w:right w:val="none" w:sz="0" w:space="0" w:color="auto"/>
          </w:divBdr>
        </w:div>
        <w:div w:id="1952741280">
          <w:marLeft w:val="0"/>
          <w:marRight w:val="0"/>
          <w:marTop w:val="0"/>
          <w:marBottom w:val="0"/>
          <w:divBdr>
            <w:top w:val="none" w:sz="0" w:space="0" w:color="auto"/>
            <w:left w:val="none" w:sz="0" w:space="0" w:color="auto"/>
            <w:bottom w:val="none" w:sz="0" w:space="0" w:color="auto"/>
            <w:right w:val="none" w:sz="0" w:space="0" w:color="auto"/>
          </w:divBdr>
        </w:div>
        <w:div w:id="1472484203">
          <w:marLeft w:val="0"/>
          <w:marRight w:val="0"/>
          <w:marTop w:val="0"/>
          <w:marBottom w:val="0"/>
          <w:divBdr>
            <w:top w:val="none" w:sz="0" w:space="0" w:color="auto"/>
            <w:left w:val="none" w:sz="0" w:space="0" w:color="auto"/>
            <w:bottom w:val="none" w:sz="0" w:space="0" w:color="auto"/>
            <w:right w:val="none" w:sz="0" w:space="0" w:color="auto"/>
          </w:divBdr>
        </w:div>
        <w:div w:id="1068722478">
          <w:marLeft w:val="0"/>
          <w:marRight w:val="0"/>
          <w:marTop w:val="0"/>
          <w:marBottom w:val="0"/>
          <w:divBdr>
            <w:top w:val="none" w:sz="0" w:space="0" w:color="auto"/>
            <w:left w:val="none" w:sz="0" w:space="0" w:color="auto"/>
            <w:bottom w:val="none" w:sz="0" w:space="0" w:color="auto"/>
            <w:right w:val="none" w:sz="0" w:space="0" w:color="auto"/>
          </w:divBdr>
        </w:div>
        <w:div w:id="576867848">
          <w:marLeft w:val="0"/>
          <w:marRight w:val="0"/>
          <w:marTop w:val="0"/>
          <w:marBottom w:val="0"/>
          <w:divBdr>
            <w:top w:val="none" w:sz="0" w:space="0" w:color="auto"/>
            <w:left w:val="none" w:sz="0" w:space="0" w:color="auto"/>
            <w:bottom w:val="none" w:sz="0" w:space="0" w:color="auto"/>
            <w:right w:val="none" w:sz="0" w:space="0" w:color="auto"/>
          </w:divBdr>
        </w:div>
        <w:div w:id="768819393">
          <w:marLeft w:val="0"/>
          <w:marRight w:val="0"/>
          <w:marTop w:val="0"/>
          <w:marBottom w:val="0"/>
          <w:divBdr>
            <w:top w:val="none" w:sz="0" w:space="0" w:color="auto"/>
            <w:left w:val="none" w:sz="0" w:space="0" w:color="auto"/>
            <w:bottom w:val="none" w:sz="0" w:space="0" w:color="auto"/>
            <w:right w:val="none" w:sz="0" w:space="0" w:color="auto"/>
          </w:divBdr>
        </w:div>
        <w:div w:id="1066345338">
          <w:marLeft w:val="0"/>
          <w:marRight w:val="0"/>
          <w:marTop w:val="0"/>
          <w:marBottom w:val="0"/>
          <w:divBdr>
            <w:top w:val="none" w:sz="0" w:space="0" w:color="auto"/>
            <w:left w:val="none" w:sz="0" w:space="0" w:color="auto"/>
            <w:bottom w:val="none" w:sz="0" w:space="0" w:color="auto"/>
            <w:right w:val="none" w:sz="0" w:space="0" w:color="auto"/>
          </w:divBdr>
        </w:div>
        <w:div w:id="123742914">
          <w:marLeft w:val="0"/>
          <w:marRight w:val="0"/>
          <w:marTop w:val="0"/>
          <w:marBottom w:val="0"/>
          <w:divBdr>
            <w:top w:val="none" w:sz="0" w:space="0" w:color="auto"/>
            <w:left w:val="none" w:sz="0" w:space="0" w:color="auto"/>
            <w:bottom w:val="none" w:sz="0" w:space="0" w:color="auto"/>
            <w:right w:val="none" w:sz="0" w:space="0" w:color="auto"/>
          </w:divBdr>
        </w:div>
        <w:div w:id="2019691924">
          <w:marLeft w:val="0"/>
          <w:marRight w:val="0"/>
          <w:marTop w:val="0"/>
          <w:marBottom w:val="0"/>
          <w:divBdr>
            <w:top w:val="none" w:sz="0" w:space="0" w:color="auto"/>
            <w:left w:val="none" w:sz="0" w:space="0" w:color="auto"/>
            <w:bottom w:val="none" w:sz="0" w:space="0" w:color="auto"/>
            <w:right w:val="none" w:sz="0" w:space="0" w:color="auto"/>
          </w:divBdr>
        </w:div>
        <w:div w:id="1679311063">
          <w:marLeft w:val="0"/>
          <w:marRight w:val="0"/>
          <w:marTop w:val="0"/>
          <w:marBottom w:val="0"/>
          <w:divBdr>
            <w:top w:val="none" w:sz="0" w:space="0" w:color="auto"/>
            <w:left w:val="none" w:sz="0" w:space="0" w:color="auto"/>
            <w:bottom w:val="none" w:sz="0" w:space="0" w:color="auto"/>
            <w:right w:val="none" w:sz="0" w:space="0" w:color="auto"/>
          </w:divBdr>
        </w:div>
        <w:div w:id="413815916">
          <w:marLeft w:val="0"/>
          <w:marRight w:val="0"/>
          <w:marTop w:val="0"/>
          <w:marBottom w:val="0"/>
          <w:divBdr>
            <w:top w:val="none" w:sz="0" w:space="0" w:color="auto"/>
            <w:left w:val="none" w:sz="0" w:space="0" w:color="auto"/>
            <w:bottom w:val="none" w:sz="0" w:space="0" w:color="auto"/>
            <w:right w:val="none" w:sz="0" w:space="0" w:color="auto"/>
          </w:divBdr>
        </w:div>
        <w:div w:id="1549492076">
          <w:marLeft w:val="0"/>
          <w:marRight w:val="0"/>
          <w:marTop w:val="0"/>
          <w:marBottom w:val="0"/>
          <w:divBdr>
            <w:top w:val="none" w:sz="0" w:space="0" w:color="auto"/>
            <w:left w:val="none" w:sz="0" w:space="0" w:color="auto"/>
            <w:bottom w:val="none" w:sz="0" w:space="0" w:color="auto"/>
            <w:right w:val="none" w:sz="0" w:space="0" w:color="auto"/>
          </w:divBdr>
        </w:div>
        <w:div w:id="1733652548">
          <w:marLeft w:val="0"/>
          <w:marRight w:val="0"/>
          <w:marTop w:val="0"/>
          <w:marBottom w:val="0"/>
          <w:divBdr>
            <w:top w:val="none" w:sz="0" w:space="0" w:color="auto"/>
            <w:left w:val="none" w:sz="0" w:space="0" w:color="auto"/>
            <w:bottom w:val="none" w:sz="0" w:space="0" w:color="auto"/>
            <w:right w:val="none" w:sz="0" w:space="0" w:color="auto"/>
          </w:divBdr>
        </w:div>
        <w:div w:id="2003048129">
          <w:marLeft w:val="0"/>
          <w:marRight w:val="0"/>
          <w:marTop w:val="0"/>
          <w:marBottom w:val="0"/>
          <w:divBdr>
            <w:top w:val="none" w:sz="0" w:space="0" w:color="auto"/>
            <w:left w:val="none" w:sz="0" w:space="0" w:color="auto"/>
            <w:bottom w:val="none" w:sz="0" w:space="0" w:color="auto"/>
            <w:right w:val="none" w:sz="0" w:space="0" w:color="auto"/>
          </w:divBdr>
        </w:div>
        <w:div w:id="1895385477">
          <w:marLeft w:val="0"/>
          <w:marRight w:val="0"/>
          <w:marTop w:val="0"/>
          <w:marBottom w:val="0"/>
          <w:divBdr>
            <w:top w:val="none" w:sz="0" w:space="0" w:color="auto"/>
            <w:left w:val="none" w:sz="0" w:space="0" w:color="auto"/>
            <w:bottom w:val="none" w:sz="0" w:space="0" w:color="auto"/>
            <w:right w:val="none" w:sz="0" w:space="0" w:color="auto"/>
          </w:divBdr>
        </w:div>
        <w:div w:id="377820588">
          <w:marLeft w:val="0"/>
          <w:marRight w:val="0"/>
          <w:marTop w:val="0"/>
          <w:marBottom w:val="0"/>
          <w:divBdr>
            <w:top w:val="none" w:sz="0" w:space="0" w:color="auto"/>
            <w:left w:val="none" w:sz="0" w:space="0" w:color="auto"/>
            <w:bottom w:val="none" w:sz="0" w:space="0" w:color="auto"/>
            <w:right w:val="none" w:sz="0" w:space="0" w:color="auto"/>
          </w:divBdr>
        </w:div>
        <w:div w:id="1750497533">
          <w:marLeft w:val="0"/>
          <w:marRight w:val="0"/>
          <w:marTop w:val="0"/>
          <w:marBottom w:val="0"/>
          <w:divBdr>
            <w:top w:val="none" w:sz="0" w:space="0" w:color="auto"/>
            <w:left w:val="none" w:sz="0" w:space="0" w:color="auto"/>
            <w:bottom w:val="none" w:sz="0" w:space="0" w:color="auto"/>
            <w:right w:val="none" w:sz="0" w:space="0" w:color="auto"/>
          </w:divBdr>
        </w:div>
        <w:div w:id="1021665745">
          <w:marLeft w:val="0"/>
          <w:marRight w:val="0"/>
          <w:marTop w:val="0"/>
          <w:marBottom w:val="0"/>
          <w:divBdr>
            <w:top w:val="none" w:sz="0" w:space="0" w:color="auto"/>
            <w:left w:val="none" w:sz="0" w:space="0" w:color="auto"/>
            <w:bottom w:val="none" w:sz="0" w:space="0" w:color="auto"/>
            <w:right w:val="none" w:sz="0" w:space="0" w:color="auto"/>
          </w:divBdr>
        </w:div>
        <w:div w:id="1174611379">
          <w:marLeft w:val="0"/>
          <w:marRight w:val="0"/>
          <w:marTop w:val="0"/>
          <w:marBottom w:val="0"/>
          <w:divBdr>
            <w:top w:val="none" w:sz="0" w:space="0" w:color="auto"/>
            <w:left w:val="none" w:sz="0" w:space="0" w:color="auto"/>
            <w:bottom w:val="none" w:sz="0" w:space="0" w:color="auto"/>
            <w:right w:val="none" w:sz="0" w:space="0" w:color="auto"/>
          </w:divBdr>
        </w:div>
        <w:div w:id="1208835446">
          <w:marLeft w:val="0"/>
          <w:marRight w:val="0"/>
          <w:marTop w:val="0"/>
          <w:marBottom w:val="0"/>
          <w:divBdr>
            <w:top w:val="none" w:sz="0" w:space="0" w:color="auto"/>
            <w:left w:val="none" w:sz="0" w:space="0" w:color="auto"/>
            <w:bottom w:val="none" w:sz="0" w:space="0" w:color="auto"/>
            <w:right w:val="none" w:sz="0" w:space="0" w:color="auto"/>
          </w:divBdr>
        </w:div>
        <w:div w:id="603537057">
          <w:marLeft w:val="0"/>
          <w:marRight w:val="0"/>
          <w:marTop w:val="0"/>
          <w:marBottom w:val="0"/>
          <w:divBdr>
            <w:top w:val="none" w:sz="0" w:space="0" w:color="auto"/>
            <w:left w:val="none" w:sz="0" w:space="0" w:color="auto"/>
            <w:bottom w:val="none" w:sz="0" w:space="0" w:color="auto"/>
            <w:right w:val="none" w:sz="0" w:space="0" w:color="auto"/>
          </w:divBdr>
        </w:div>
        <w:div w:id="1277835704">
          <w:marLeft w:val="0"/>
          <w:marRight w:val="0"/>
          <w:marTop w:val="0"/>
          <w:marBottom w:val="0"/>
          <w:divBdr>
            <w:top w:val="none" w:sz="0" w:space="0" w:color="auto"/>
            <w:left w:val="none" w:sz="0" w:space="0" w:color="auto"/>
            <w:bottom w:val="none" w:sz="0" w:space="0" w:color="auto"/>
            <w:right w:val="none" w:sz="0" w:space="0" w:color="auto"/>
          </w:divBdr>
        </w:div>
        <w:div w:id="1522473944">
          <w:marLeft w:val="0"/>
          <w:marRight w:val="0"/>
          <w:marTop w:val="0"/>
          <w:marBottom w:val="0"/>
          <w:divBdr>
            <w:top w:val="none" w:sz="0" w:space="0" w:color="auto"/>
            <w:left w:val="none" w:sz="0" w:space="0" w:color="auto"/>
            <w:bottom w:val="none" w:sz="0" w:space="0" w:color="auto"/>
            <w:right w:val="none" w:sz="0" w:space="0" w:color="auto"/>
          </w:divBdr>
        </w:div>
        <w:div w:id="1236744159">
          <w:marLeft w:val="0"/>
          <w:marRight w:val="0"/>
          <w:marTop w:val="0"/>
          <w:marBottom w:val="0"/>
          <w:divBdr>
            <w:top w:val="none" w:sz="0" w:space="0" w:color="auto"/>
            <w:left w:val="none" w:sz="0" w:space="0" w:color="auto"/>
            <w:bottom w:val="none" w:sz="0" w:space="0" w:color="auto"/>
            <w:right w:val="none" w:sz="0" w:space="0" w:color="auto"/>
          </w:divBdr>
        </w:div>
        <w:div w:id="264508644">
          <w:marLeft w:val="0"/>
          <w:marRight w:val="0"/>
          <w:marTop w:val="0"/>
          <w:marBottom w:val="0"/>
          <w:divBdr>
            <w:top w:val="none" w:sz="0" w:space="0" w:color="auto"/>
            <w:left w:val="none" w:sz="0" w:space="0" w:color="auto"/>
            <w:bottom w:val="none" w:sz="0" w:space="0" w:color="auto"/>
            <w:right w:val="none" w:sz="0" w:space="0" w:color="auto"/>
          </w:divBdr>
        </w:div>
        <w:div w:id="42297977">
          <w:marLeft w:val="0"/>
          <w:marRight w:val="0"/>
          <w:marTop w:val="0"/>
          <w:marBottom w:val="0"/>
          <w:divBdr>
            <w:top w:val="none" w:sz="0" w:space="0" w:color="auto"/>
            <w:left w:val="none" w:sz="0" w:space="0" w:color="auto"/>
            <w:bottom w:val="none" w:sz="0" w:space="0" w:color="auto"/>
            <w:right w:val="none" w:sz="0" w:space="0" w:color="auto"/>
          </w:divBdr>
        </w:div>
        <w:div w:id="1059403335">
          <w:marLeft w:val="0"/>
          <w:marRight w:val="0"/>
          <w:marTop w:val="0"/>
          <w:marBottom w:val="0"/>
          <w:divBdr>
            <w:top w:val="none" w:sz="0" w:space="0" w:color="auto"/>
            <w:left w:val="none" w:sz="0" w:space="0" w:color="auto"/>
            <w:bottom w:val="none" w:sz="0" w:space="0" w:color="auto"/>
            <w:right w:val="none" w:sz="0" w:space="0" w:color="auto"/>
          </w:divBdr>
        </w:div>
        <w:div w:id="1816947417">
          <w:marLeft w:val="0"/>
          <w:marRight w:val="0"/>
          <w:marTop w:val="0"/>
          <w:marBottom w:val="0"/>
          <w:divBdr>
            <w:top w:val="none" w:sz="0" w:space="0" w:color="auto"/>
            <w:left w:val="none" w:sz="0" w:space="0" w:color="auto"/>
            <w:bottom w:val="none" w:sz="0" w:space="0" w:color="auto"/>
            <w:right w:val="none" w:sz="0" w:space="0" w:color="auto"/>
          </w:divBdr>
        </w:div>
        <w:div w:id="830635133">
          <w:marLeft w:val="0"/>
          <w:marRight w:val="0"/>
          <w:marTop w:val="0"/>
          <w:marBottom w:val="0"/>
          <w:divBdr>
            <w:top w:val="none" w:sz="0" w:space="0" w:color="auto"/>
            <w:left w:val="none" w:sz="0" w:space="0" w:color="auto"/>
            <w:bottom w:val="none" w:sz="0" w:space="0" w:color="auto"/>
            <w:right w:val="none" w:sz="0" w:space="0" w:color="auto"/>
          </w:divBdr>
        </w:div>
        <w:div w:id="1650357047">
          <w:marLeft w:val="0"/>
          <w:marRight w:val="0"/>
          <w:marTop w:val="0"/>
          <w:marBottom w:val="0"/>
          <w:divBdr>
            <w:top w:val="none" w:sz="0" w:space="0" w:color="auto"/>
            <w:left w:val="none" w:sz="0" w:space="0" w:color="auto"/>
            <w:bottom w:val="none" w:sz="0" w:space="0" w:color="auto"/>
            <w:right w:val="none" w:sz="0" w:space="0" w:color="auto"/>
          </w:divBdr>
        </w:div>
        <w:div w:id="1092117779">
          <w:marLeft w:val="0"/>
          <w:marRight w:val="0"/>
          <w:marTop w:val="0"/>
          <w:marBottom w:val="0"/>
          <w:divBdr>
            <w:top w:val="none" w:sz="0" w:space="0" w:color="auto"/>
            <w:left w:val="none" w:sz="0" w:space="0" w:color="auto"/>
            <w:bottom w:val="none" w:sz="0" w:space="0" w:color="auto"/>
            <w:right w:val="none" w:sz="0" w:space="0" w:color="auto"/>
          </w:divBdr>
        </w:div>
        <w:div w:id="620306837">
          <w:marLeft w:val="0"/>
          <w:marRight w:val="0"/>
          <w:marTop w:val="0"/>
          <w:marBottom w:val="0"/>
          <w:divBdr>
            <w:top w:val="none" w:sz="0" w:space="0" w:color="auto"/>
            <w:left w:val="none" w:sz="0" w:space="0" w:color="auto"/>
            <w:bottom w:val="none" w:sz="0" w:space="0" w:color="auto"/>
            <w:right w:val="none" w:sz="0" w:space="0" w:color="auto"/>
          </w:divBdr>
        </w:div>
        <w:div w:id="1863085879">
          <w:marLeft w:val="0"/>
          <w:marRight w:val="0"/>
          <w:marTop w:val="0"/>
          <w:marBottom w:val="0"/>
          <w:divBdr>
            <w:top w:val="none" w:sz="0" w:space="0" w:color="auto"/>
            <w:left w:val="none" w:sz="0" w:space="0" w:color="auto"/>
            <w:bottom w:val="none" w:sz="0" w:space="0" w:color="auto"/>
            <w:right w:val="none" w:sz="0" w:space="0" w:color="auto"/>
          </w:divBdr>
        </w:div>
        <w:div w:id="1209488860">
          <w:marLeft w:val="0"/>
          <w:marRight w:val="0"/>
          <w:marTop w:val="0"/>
          <w:marBottom w:val="0"/>
          <w:divBdr>
            <w:top w:val="none" w:sz="0" w:space="0" w:color="auto"/>
            <w:left w:val="none" w:sz="0" w:space="0" w:color="auto"/>
            <w:bottom w:val="none" w:sz="0" w:space="0" w:color="auto"/>
            <w:right w:val="none" w:sz="0" w:space="0" w:color="auto"/>
          </w:divBdr>
        </w:div>
        <w:div w:id="9727559">
          <w:marLeft w:val="0"/>
          <w:marRight w:val="0"/>
          <w:marTop w:val="0"/>
          <w:marBottom w:val="0"/>
          <w:divBdr>
            <w:top w:val="none" w:sz="0" w:space="0" w:color="auto"/>
            <w:left w:val="none" w:sz="0" w:space="0" w:color="auto"/>
            <w:bottom w:val="none" w:sz="0" w:space="0" w:color="auto"/>
            <w:right w:val="none" w:sz="0" w:space="0" w:color="auto"/>
          </w:divBdr>
        </w:div>
        <w:div w:id="1057436968">
          <w:marLeft w:val="0"/>
          <w:marRight w:val="0"/>
          <w:marTop w:val="0"/>
          <w:marBottom w:val="0"/>
          <w:divBdr>
            <w:top w:val="none" w:sz="0" w:space="0" w:color="auto"/>
            <w:left w:val="none" w:sz="0" w:space="0" w:color="auto"/>
            <w:bottom w:val="none" w:sz="0" w:space="0" w:color="auto"/>
            <w:right w:val="none" w:sz="0" w:space="0" w:color="auto"/>
          </w:divBdr>
        </w:div>
        <w:div w:id="1486356713">
          <w:marLeft w:val="0"/>
          <w:marRight w:val="0"/>
          <w:marTop w:val="0"/>
          <w:marBottom w:val="0"/>
          <w:divBdr>
            <w:top w:val="none" w:sz="0" w:space="0" w:color="auto"/>
            <w:left w:val="none" w:sz="0" w:space="0" w:color="auto"/>
            <w:bottom w:val="none" w:sz="0" w:space="0" w:color="auto"/>
            <w:right w:val="none" w:sz="0" w:space="0" w:color="auto"/>
          </w:divBdr>
        </w:div>
        <w:div w:id="2102027661">
          <w:marLeft w:val="0"/>
          <w:marRight w:val="0"/>
          <w:marTop w:val="0"/>
          <w:marBottom w:val="0"/>
          <w:divBdr>
            <w:top w:val="none" w:sz="0" w:space="0" w:color="auto"/>
            <w:left w:val="none" w:sz="0" w:space="0" w:color="auto"/>
            <w:bottom w:val="none" w:sz="0" w:space="0" w:color="auto"/>
            <w:right w:val="none" w:sz="0" w:space="0" w:color="auto"/>
          </w:divBdr>
        </w:div>
        <w:div w:id="150875679">
          <w:marLeft w:val="0"/>
          <w:marRight w:val="0"/>
          <w:marTop w:val="0"/>
          <w:marBottom w:val="0"/>
          <w:divBdr>
            <w:top w:val="none" w:sz="0" w:space="0" w:color="auto"/>
            <w:left w:val="none" w:sz="0" w:space="0" w:color="auto"/>
            <w:bottom w:val="none" w:sz="0" w:space="0" w:color="auto"/>
            <w:right w:val="none" w:sz="0" w:space="0" w:color="auto"/>
          </w:divBdr>
        </w:div>
        <w:div w:id="2142192613">
          <w:marLeft w:val="0"/>
          <w:marRight w:val="0"/>
          <w:marTop w:val="0"/>
          <w:marBottom w:val="0"/>
          <w:divBdr>
            <w:top w:val="none" w:sz="0" w:space="0" w:color="auto"/>
            <w:left w:val="none" w:sz="0" w:space="0" w:color="auto"/>
            <w:bottom w:val="none" w:sz="0" w:space="0" w:color="auto"/>
            <w:right w:val="none" w:sz="0" w:space="0" w:color="auto"/>
          </w:divBdr>
        </w:div>
        <w:div w:id="979264251">
          <w:marLeft w:val="0"/>
          <w:marRight w:val="0"/>
          <w:marTop w:val="0"/>
          <w:marBottom w:val="0"/>
          <w:divBdr>
            <w:top w:val="none" w:sz="0" w:space="0" w:color="auto"/>
            <w:left w:val="none" w:sz="0" w:space="0" w:color="auto"/>
            <w:bottom w:val="none" w:sz="0" w:space="0" w:color="auto"/>
            <w:right w:val="none" w:sz="0" w:space="0" w:color="auto"/>
          </w:divBdr>
        </w:div>
        <w:div w:id="1794250688">
          <w:marLeft w:val="0"/>
          <w:marRight w:val="0"/>
          <w:marTop w:val="0"/>
          <w:marBottom w:val="0"/>
          <w:divBdr>
            <w:top w:val="none" w:sz="0" w:space="0" w:color="auto"/>
            <w:left w:val="none" w:sz="0" w:space="0" w:color="auto"/>
            <w:bottom w:val="none" w:sz="0" w:space="0" w:color="auto"/>
            <w:right w:val="none" w:sz="0" w:space="0" w:color="auto"/>
          </w:divBdr>
        </w:div>
        <w:div w:id="521675933">
          <w:marLeft w:val="0"/>
          <w:marRight w:val="0"/>
          <w:marTop w:val="0"/>
          <w:marBottom w:val="0"/>
          <w:divBdr>
            <w:top w:val="none" w:sz="0" w:space="0" w:color="auto"/>
            <w:left w:val="none" w:sz="0" w:space="0" w:color="auto"/>
            <w:bottom w:val="none" w:sz="0" w:space="0" w:color="auto"/>
            <w:right w:val="none" w:sz="0" w:space="0" w:color="auto"/>
          </w:divBdr>
        </w:div>
        <w:div w:id="514805293">
          <w:marLeft w:val="0"/>
          <w:marRight w:val="0"/>
          <w:marTop w:val="0"/>
          <w:marBottom w:val="0"/>
          <w:divBdr>
            <w:top w:val="none" w:sz="0" w:space="0" w:color="auto"/>
            <w:left w:val="none" w:sz="0" w:space="0" w:color="auto"/>
            <w:bottom w:val="none" w:sz="0" w:space="0" w:color="auto"/>
            <w:right w:val="none" w:sz="0" w:space="0" w:color="auto"/>
          </w:divBdr>
        </w:div>
        <w:div w:id="1066224528">
          <w:marLeft w:val="0"/>
          <w:marRight w:val="0"/>
          <w:marTop w:val="0"/>
          <w:marBottom w:val="0"/>
          <w:divBdr>
            <w:top w:val="none" w:sz="0" w:space="0" w:color="auto"/>
            <w:left w:val="none" w:sz="0" w:space="0" w:color="auto"/>
            <w:bottom w:val="none" w:sz="0" w:space="0" w:color="auto"/>
            <w:right w:val="none" w:sz="0" w:space="0" w:color="auto"/>
          </w:divBdr>
        </w:div>
        <w:div w:id="1613172321">
          <w:marLeft w:val="0"/>
          <w:marRight w:val="0"/>
          <w:marTop w:val="0"/>
          <w:marBottom w:val="0"/>
          <w:divBdr>
            <w:top w:val="none" w:sz="0" w:space="0" w:color="auto"/>
            <w:left w:val="none" w:sz="0" w:space="0" w:color="auto"/>
            <w:bottom w:val="none" w:sz="0" w:space="0" w:color="auto"/>
            <w:right w:val="none" w:sz="0" w:space="0" w:color="auto"/>
          </w:divBdr>
        </w:div>
        <w:div w:id="895627872">
          <w:marLeft w:val="0"/>
          <w:marRight w:val="0"/>
          <w:marTop w:val="0"/>
          <w:marBottom w:val="0"/>
          <w:divBdr>
            <w:top w:val="none" w:sz="0" w:space="0" w:color="auto"/>
            <w:left w:val="none" w:sz="0" w:space="0" w:color="auto"/>
            <w:bottom w:val="none" w:sz="0" w:space="0" w:color="auto"/>
            <w:right w:val="none" w:sz="0" w:space="0" w:color="auto"/>
          </w:divBdr>
        </w:div>
        <w:div w:id="811942765">
          <w:marLeft w:val="0"/>
          <w:marRight w:val="0"/>
          <w:marTop w:val="0"/>
          <w:marBottom w:val="0"/>
          <w:divBdr>
            <w:top w:val="none" w:sz="0" w:space="0" w:color="auto"/>
            <w:left w:val="none" w:sz="0" w:space="0" w:color="auto"/>
            <w:bottom w:val="none" w:sz="0" w:space="0" w:color="auto"/>
            <w:right w:val="none" w:sz="0" w:space="0" w:color="auto"/>
          </w:divBdr>
        </w:div>
        <w:div w:id="1156645885">
          <w:marLeft w:val="0"/>
          <w:marRight w:val="0"/>
          <w:marTop w:val="0"/>
          <w:marBottom w:val="0"/>
          <w:divBdr>
            <w:top w:val="none" w:sz="0" w:space="0" w:color="auto"/>
            <w:left w:val="none" w:sz="0" w:space="0" w:color="auto"/>
            <w:bottom w:val="none" w:sz="0" w:space="0" w:color="auto"/>
            <w:right w:val="none" w:sz="0" w:space="0" w:color="auto"/>
          </w:divBdr>
        </w:div>
        <w:div w:id="260258245">
          <w:marLeft w:val="0"/>
          <w:marRight w:val="0"/>
          <w:marTop w:val="0"/>
          <w:marBottom w:val="0"/>
          <w:divBdr>
            <w:top w:val="none" w:sz="0" w:space="0" w:color="auto"/>
            <w:left w:val="none" w:sz="0" w:space="0" w:color="auto"/>
            <w:bottom w:val="none" w:sz="0" w:space="0" w:color="auto"/>
            <w:right w:val="none" w:sz="0" w:space="0" w:color="auto"/>
          </w:divBdr>
        </w:div>
        <w:div w:id="1213884704">
          <w:marLeft w:val="0"/>
          <w:marRight w:val="0"/>
          <w:marTop w:val="0"/>
          <w:marBottom w:val="0"/>
          <w:divBdr>
            <w:top w:val="none" w:sz="0" w:space="0" w:color="auto"/>
            <w:left w:val="none" w:sz="0" w:space="0" w:color="auto"/>
            <w:bottom w:val="none" w:sz="0" w:space="0" w:color="auto"/>
            <w:right w:val="none" w:sz="0" w:space="0" w:color="auto"/>
          </w:divBdr>
        </w:div>
        <w:div w:id="666445289">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458306646">
          <w:marLeft w:val="0"/>
          <w:marRight w:val="0"/>
          <w:marTop w:val="0"/>
          <w:marBottom w:val="0"/>
          <w:divBdr>
            <w:top w:val="none" w:sz="0" w:space="0" w:color="auto"/>
            <w:left w:val="none" w:sz="0" w:space="0" w:color="auto"/>
            <w:bottom w:val="none" w:sz="0" w:space="0" w:color="auto"/>
            <w:right w:val="none" w:sz="0" w:space="0" w:color="auto"/>
          </w:divBdr>
        </w:div>
        <w:div w:id="1300065068">
          <w:marLeft w:val="0"/>
          <w:marRight w:val="0"/>
          <w:marTop w:val="0"/>
          <w:marBottom w:val="0"/>
          <w:divBdr>
            <w:top w:val="none" w:sz="0" w:space="0" w:color="auto"/>
            <w:left w:val="none" w:sz="0" w:space="0" w:color="auto"/>
            <w:bottom w:val="none" w:sz="0" w:space="0" w:color="auto"/>
            <w:right w:val="none" w:sz="0" w:space="0" w:color="auto"/>
          </w:divBdr>
        </w:div>
        <w:div w:id="635375465">
          <w:marLeft w:val="0"/>
          <w:marRight w:val="0"/>
          <w:marTop w:val="0"/>
          <w:marBottom w:val="0"/>
          <w:divBdr>
            <w:top w:val="none" w:sz="0" w:space="0" w:color="auto"/>
            <w:left w:val="none" w:sz="0" w:space="0" w:color="auto"/>
            <w:bottom w:val="none" w:sz="0" w:space="0" w:color="auto"/>
            <w:right w:val="none" w:sz="0" w:space="0" w:color="auto"/>
          </w:divBdr>
        </w:div>
        <w:div w:id="706488631">
          <w:marLeft w:val="0"/>
          <w:marRight w:val="0"/>
          <w:marTop w:val="0"/>
          <w:marBottom w:val="0"/>
          <w:divBdr>
            <w:top w:val="none" w:sz="0" w:space="0" w:color="auto"/>
            <w:left w:val="none" w:sz="0" w:space="0" w:color="auto"/>
            <w:bottom w:val="none" w:sz="0" w:space="0" w:color="auto"/>
            <w:right w:val="none" w:sz="0" w:space="0" w:color="auto"/>
          </w:divBdr>
        </w:div>
        <w:div w:id="1133329702">
          <w:marLeft w:val="0"/>
          <w:marRight w:val="0"/>
          <w:marTop w:val="0"/>
          <w:marBottom w:val="0"/>
          <w:divBdr>
            <w:top w:val="none" w:sz="0" w:space="0" w:color="auto"/>
            <w:left w:val="none" w:sz="0" w:space="0" w:color="auto"/>
            <w:bottom w:val="none" w:sz="0" w:space="0" w:color="auto"/>
            <w:right w:val="none" w:sz="0" w:space="0" w:color="auto"/>
          </w:divBdr>
        </w:div>
        <w:div w:id="1991709136">
          <w:marLeft w:val="0"/>
          <w:marRight w:val="0"/>
          <w:marTop w:val="0"/>
          <w:marBottom w:val="0"/>
          <w:divBdr>
            <w:top w:val="none" w:sz="0" w:space="0" w:color="auto"/>
            <w:left w:val="none" w:sz="0" w:space="0" w:color="auto"/>
            <w:bottom w:val="none" w:sz="0" w:space="0" w:color="auto"/>
            <w:right w:val="none" w:sz="0" w:space="0" w:color="auto"/>
          </w:divBdr>
        </w:div>
        <w:div w:id="1795902169">
          <w:marLeft w:val="0"/>
          <w:marRight w:val="0"/>
          <w:marTop w:val="0"/>
          <w:marBottom w:val="0"/>
          <w:divBdr>
            <w:top w:val="none" w:sz="0" w:space="0" w:color="auto"/>
            <w:left w:val="none" w:sz="0" w:space="0" w:color="auto"/>
            <w:bottom w:val="none" w:sz="0" w:space="0" w:color="auto"/>
            <w:right w:val="none" w:sz="0" w:space="0" w:color="auto"/>
          </w:divBdr>
        </w:div>
        <w:div w:id="45036518">
          <w:marLeft w:val="0"/>
          <w:marRight w:val="0"/>
          <w:marTop w:val="0"/>
          <w:marBottom w:val="0"/>
          <w:divBdr>
            <w:top w:val="none" w:sz="0" w:space="0" w:color="auto"/>
            <w:left w:val="none" w:sz="0" w:space="0" w:color="auto"/>
            <w:bottom w:val="none" w:sz="0" w:space="0" w:color="auto"/>
            <w:right w:val="none" w:sz="0" w:space="0" w:color="auto"/>
          </w:divBdr>
        </w:div>
        <w:div w:id="498349234">
          <w:marLeft w:val="0"/>
          <w:marRight w:val="0"/>
          <w:marTop w:val="0"/>
          <w:marBottom w:val="0"/>
          <w:divBdr>
            <w:top w:val="none" w:sz="0" w:space="0" w:color="auto"/>
            <w:left w:val="none" w:sz="0" w:space="0" w:color="auto"/>
            <w:bottom w:val="none" w:sz="0" w:space="0" w:color="auto"/>
            <w:right w:val="none" w:sz="0" w:space="0" w:color="auto"/>
          </w:divBdr>
        </w:div>
        <w:div w:id="628784228">
          <w:marLeft w:val="0"/>
          <w:marRight w:val="0"/>
          <w:marTop w:val="0"/>
          <w:marBottom w:val="0"/>
          <w:divBdr>
            <w:top w:val="none" w:sz="0" w:space="0" w:color="auto"/>
            <w:left w:val="none" w:sz="0" w:space="0" w:color="auto"/>
            <w:bottom w:val="none" w:sz="0" w:space="0" w:color="auto"/>
            <w:right w:val="none" w:sz="0" w:space="0" w:color="auto"/>
          </w:divBdr>
        </w:div>
        <w:div w:id="1141730010">
          <w:marLeft w:val="0"/>
          <w:marRight w:val="0"/>
          <w:marTop w:val="0"/>
          <w:marBottom w:val="0"/>
          <w:divBdr>
            <w:top w:val="none" w:sz="0" w:space="0" w:color="auto"/>
            <w:left w:val="none" w:sz="0" w:space="0" w:color="auto"/>
            <w:bottom w:val="none" w:sz="0" w:space="0" w:color="auto"/>
            <w:right w:val="none" w:sz="0" w:space="0" w:color="auto"/>
          </w:divBdr>
        </w:div>
      </w:divsChild>
    </w:div>
    <w:div w:id="1157383026">
      <w:bodyDiv w:val="1"/>
      <w:marLeft w:val="0"/>
      <w:marRight w:val="0"/>
      <w:marTop w:val="0"/>
      <w:marBottom w:val="0"/>
      <w:divBdr>
        <w:top w:val="none" w:sz="0" w:space="0" w:color="auto"/>
        <w:left w:val="none" w:sz="0" w:space="0" w:color="auto"/>
        <w:bottom w:val="none" w:sz="0" w:space="0" w:color="auto"/>
        <w:right w:val="none" w:sz="0" w:space="0" w:color="auto"/>
      </w:divBdr>
    </w:div>
    <w:div w:id="1157649109">
      <w:bodyDiv w:val="1"/>
      <w:marLeft w:val="0"/>
      <w:marRight w:val="0"/>
      <w:marTop w:val="0"/>
      <w:marBottom w:val="0"/>
      <w:divBdr>
        <w:top w:val="none" w:sz="0" w:space="0" w:color="auto"/>
        <w:left w:val="none" w:sz="0" w:space="0" w:color="auto"/>
        <w:bottom w:val="none" w:sz="0" w:space="0" w:color="auto"/>
        <w:right w:val="none" w:sz="0" w:space="0" w:color="auto"/>
      </w:divBdr>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115427">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1819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8762668">
      <w:bodyDiv w:val="1"/>
      <w:marLeft w:val="0"/>
      <w:marRight w:val="0"/>
      <w:marTop w:val="0"/>
      <w:marBottom w:val="0"/>
      <w:divBdr>
        <w:top w:val="none" w:sz="0" w:space="0" w:color="auto"/>
        <w:left w:val="none" w:sz="0" w:space="0" w:color="auto"/>
        <w:bottom w:val="none" w:sz="0" w:space="0" w:color="auto"/>
        <w:right w:val="none" w:sz="0" w:space="0" w:color="auto"/>
      </w:divBdr>
    </w:div>
    <w:div w:id="1159005262">
      <w:bodyDiv w:val="1"/>
      <w:marLeft w:val="0"/>
      <w:marRight w:val="0"/>
      <w:marTop w:val="0"/>
      <w:marBottom w:val="0"/>
      <w:divBdr>
        <w:top w:val="none" w:sz="0" w:space="0" w:color="auto"/>
        <w:left w:val="none" w:sz="0" w:space="0" w:color="auto"/>
        <w:bottom w:val="none" w:sz="0" w:space="0" w:color="auto"/>
        <w:right w:val="none" w:sz="0" w:space="0" w:color="auto"/>
      </w:divBdr>
    </w:div>
    <w:div w:id="1159036233">
      <w:bodyDiv w:val="1"/>
      <w:marLeft w:val="0"/>
      <w:marRight w:val="0"/>
      <w:marTop w:val="0"/>
      <w:marBottom w:val="0"/>
      <w:divBdr>
        <w:top w:val="none" w:sz="0" w:space="0" w:color="auto"/>
        <w:left w:val="none" w:sz="0" w:space="0" w:color="auto"/>
        <w:bottom w:val="none" w:sz="0" w:space="0" w:color="auto"/>
        <w:right w:val="none" w:sz="0" w:space="0" w:color="auto"/>
      </w:divBdr>
    </w:div>
    <w:div w:id="1159270486">
      <w:bodyDiv w:val="1"/>
      <w:marLeft w:val="0"/>
      <w:marRight w:val="0"/>
      <w:marTop w:val="0"/>
      <w:marBottom w:val="0"/>
      <w:divBdr>
        <w:top w:val="none" w:sz="0" w:space="0" w:color="auto"/>
        <w:left w:val="none" w:sz="0" w:space="0" w:color="auto"/>
        <w:bottom w:val="none" w:sz="0" w:space="0" w:color="auto"/>
        <w:right w:val="none" w:sz="0" w:space="0" w:color="auto"/>
      </w:divBdr>
    </w:div>
    <w:div w:id="1159612350">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59812491">
      <w:bodyDiv w:val="1"/>
      <w:marLeft w:val="0"/>
      <w:marRight w:val="0"/>
      <w:marTop w:val="0"/>
      <w:marBottom w:val="0"/>
      <w:divBdr>
        <w:top w:val="none" w:sz="0" w:space="0" w:color="auto"/>
        <w:left w:val="none" w:sz="0" w:space="0" w:color="auto"/>
        <w:bottom w:val="none" w:sz="0" w:space="0" w:color="auto"/>
        <w:right w:val="none" w:sz="0" w:space="0" w:color="auto"/>
      </w:divBdr>
    </w:div>
    <w:div w:id="1160118794">
      <w:bodyDiv w:val="1"/>
      <w:marLeft w:val="0"/>
      <w:marRight w:val="0"/>
      <w:marTop w:val="0"/>
      <w:marBottom w:val="0"/>
      <w:divBdr>
        <w:top w:val="none" w:sz="0" w:space="0" w:color="auto"/>
        <w:left w:val="none" w:sz="0" w:space="0" w:color="auto"/>
        <w:bottom w:val="none" w:sz="0" w:space="0" w:color="auto"/>
        <w:right w:val="none" w:sz="0" w:space="0" w:color="auto"/>
      </w:divBdr>
    </w:div>
    <w:div w:id="1160466652">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314234">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2698738">
      <w:bodyDiv w:val="1"/>
      <w:marLeft w:val="0"/>
      <w:marRight w:val="0"/>
      <w:marTop w:val="0"/>
      <w:marBottom w:val="0"/>
      <w:divBdr>
        <w:top w:val="none" w:sz="0" w:space="0" w:color="auto"/>
        <w:left w:val="none" w:sz="0" w:space="0" w:color="auto"/>
        <w:bottom w:val="none" w:sz="0" w:space="0" w:color="auto"/>
        <w:right w:val="none" w:sz="0" w:space="0" w:color="auto"/>
      </w:divBdr>
    </w:div>
    <w:div w:id="1163161107">
      <w:bodyDiv w:val="1"/>
      <w:marLeft w:val="0"/>
      <w:marRight w:val="0"/>
      <w:marTop w:val="0"/>
      <w:marBottom w:val="0"/>
      <w:divBdr>
        <w:top w:val="none" w:sz="0" w:space="0" w:color="auto"/>
        <w:left w:val="none" w:sz="0" w:space="0" w:color="auto"/>
        <w:bottom w:val="none" w:sz="0" w:space="0" w:color="auto"/>
        <w:right w:val="none" w:sz="0" w:space="0" w:color="auto"/>
      </w:divBdr>
    </w:div>
    <w:div w:id="1164279143">
      <w:bodyDiv w:val="1"/>
      <w:marLeft w:val="0"/>
      <w:marRight w:val="0"/>
      <w:marTop w:val="0"/>
      <w:marBottom w:val="0"/>
      <w:divBdr>
        <w:top w:val="none" w:sz="0" w:space="0" w:color="auto"/>
        <w:left w:val="none" w:sz="0" w:space="0" w:color="auto"/>
        <w:bottom w:val="none" w:sz="0" w:space="0" w:color="auto"/>
        <w:right w:val="none" w:sz="0" w:space="0" w:color="auto"/>
      </w:divBdr>
    </w:div>
    <w:div w:id="1164661304">
      <w:bodyDiv w:val="1"/>
      <w:marLeft w:val="0"/>
      <w:marRight w:val="0"/>
      <w:marTop w:val="0"/>
      <w:marBottom w:val="0"/>
      <w:divBdr>
        <w:top w:val="none" w:sz="0" w:space="0" w:color="auto"/>
        <w:left w:val="none" w:sz="0" w:space="0" w:color="auto"/>
        <w:bottom w:val="none" w:sz="0" w:space="0" w:color="auto"/>
        <w:right w:val="none" w:sz="0" w:space="0" w:color="auto"/>
      </w:divBdr>
    </w:div>
    <w:div w:id="1164662422">
      <w:bodyDiv w:val="1"/>
      <w:marLeft w:val="0"/>
      <w:marRight w:val="0"/>
      <w:marTop w:val="0"/>
      <w:marBottom w:val="0"/>
      <w:divBdr>
        <w:top w:val="none" w:sz="0" w:space="0" w:color="auto"/>
        <w:left w:val="none" w:sz="0" w:space="0" w:color="auto"/>
        <w:bottom w:val="none" w:sz="0" w:space="0" w:color="auto"/>
        <w:right w:val="none" w:sz="0" w:space="0" w:color="auto"/>
      </w:divBdr>
    </w:div>
    <w:div w:id="1165244634">
      <w:bodyDiv w:val="1"/>
      <w:marLeft w:val="0"/>
      <w:marRight w:val="0"/>
      <w:marTop w:val="0"/>
      <w:marBottom w:val="0"/>
      <w:divBdr>
        <w:top w:val="none" w:sz="0" w:space="0" w:color="auto"/>
        <w:left w:val="none" w:sz="0" w:space="0" w:color="auto"/>
        <w:bottom w:val="none" w:sz="0" w:space="0" w:color="auto"/>
        <w:right w:val="none" w:sz="0" w:space="0" w:color="auto"/>
      </w:divBdr>
    </w:div>
    <w:div w:id="1165435596">
      <w:bodyDiv w:val="1"/>
      <w:marLeft w:val="0"/>
      <w:marRight w:val="0"/>
      <w:marTop w:val="0"/>
      <w:marBottom w:val="0"/>
      <w:divBdr>
        <w:top w:val="none" w:sz="0" w:space="0" w:color="auto"/>
        <w:left w:val="none" w:sz="0" w:space="0" w:color="auto"/>
        <w:bottom w:val="none" w:sz="0" w:space="0" w:color="auto"/>
        <w:right w:val="none" w:sz="0" w:space="0" w:color="auto"/>
      </w:divBdr>
    </w:div>
    <w:div w:id="1165436044">
      <w:bodyDiv w:val="1"/>
      <w:marLeft w:val="0"/>
      <w:marRight w:val="0"/>
      <w:marTop w:val="0"/>
      <w:marBottom w:val="0"/>
      <w:divBdr>
        <w:top w:val="none" w:sz="0" w:space="0" w:color="auto"/>
        <w:left w:val="none" w:sz="0" w:space="0" w:color="auto"/>
        <w:bottom w:val="none" w:sz="0" w:space="0" w:color="auto"/>
        <w:right w:val="none" w:sz="0" w:space="0" w:color="auto"/>
      </w:divBdr>
    </w:div>
    <w:div w:id="1165777303">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093382">
      <w:bodyDiv w:val="1"/>
      <w:marLeft w:val="0"/>
      <w:marRight w:val="0"/>
      <w:marTop w:val="0"/>
      <w:marBottom w:val="0"/>
      <w:divBdr>
        <w:top w:val="none" w:sz="0" w:space="0" w:color="auto"/>
        <w:left w:val="none" w:sz="0" w:space="0" w:color="auto"/>
        <w:bottom w:val="none" w:sz="0" w:space="0" w:color="auto"/>
        <w:right w:val="none" w:sz="0" w:space="0" w:color="auto"/>
      </w:divBdr>
    </w:div>
    <w:div w:id="1166168939">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6632894">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281962">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054606">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8907157">
      <w:bodyDiv w:val="1"/>
      <w:marLeft w:val="0"/>
      <w:marRight w:val="0"/>
      <w:marTop w:val="0"/>
      <w:marBottom w:val="0"/>
      <w:divBdr>
        <w:top w:val="none" w:sz="0" w:space="0" w:color="auto"/>
        <w:left w:val="none" w:sz="0" w:space="0" w:color="auto"/>
        <w:bottom w:val="none" w:sz="0" w:space="0" w:color="auto"/>
        <w:right w:val="none" w:sz="0" w:space="0" w:color="auto"/>
      </w:divBdr>
    </w:div>
    <w:div w:id="1169321961">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69827744">
      <w:bodyDiv w:val="1"/>
      <w:marLeft w:val="0"/>
      <w:marRight w:val="0"/>
      <w:marTop w:val="0"/>
      <w:marBottom w:val="0"/>
      <w:divBdr>
        <w:top w:val="none" w:sz="0" w:space="0" w:color="auto"/>
        <w:left w:val="none" w:sz="0" w:space="0" w:color="auto"/>
        <w:bottom w:val="none" w:sz="0" w:space="0" w:color="auto"/>
        <w:right w:val="none" w:sz="0" w:space="0" w:color="auto"/>
      </w:divBdr>
    </w:div>
    <w:div w:id="1170410718">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0757045">
      <w:bodyDiv w:val="1"/>
      <w:marLeft w:val="0"/>
      <w:marRight w:val="0"/>
      <w:marTop w:val="0"/>
      <w:marBottom w:val="0"/>
      <w:divBdr>
        <w:top w:val="none" w:sz="0" w:space="0" w:color="auto"/>
        <w:left w:val="none" w:sz="0" w:space="0" w:color="auto"/>
        <w:bottom w:val="none" w:sz="0" w:space="0" w:color="auto"/>
        <w:right w:val="none" w:sz="0" w:space="0" w:color="auto"/>
      </w:divBdr>
    </w:div>
    <w:div w:id="1170828965">
      <w:bodyDiv w:val="1"/>
      <w:marLeft w:val="0"/>
      <w:marRight w:val="0"/>
      <w:marTop w:val="0"/>
      <w:marBottom w:val="0"/>
      <w:divBdr>
        <w:top w:val="none" w:sz="0" w:space="0" w:color="auto"/>
        <w:left w:val="none" w:sz="0" w:space="0" w:color="auto"/>
        <w:bottom w:val="none" w:sz="0" w:space="0" w:color="auto"/>
        <w:right w:val="none" w:sz="0" w:space="0" w:color="auto"/>
      </w:divBdr>
    </w:div>
    <w:div w:id="1170948803">
      <w:bodyDiv w:val="1"/>
      <w:marLeft w:val="0"/>
      <w:marRight w:val="0"/>
      <w:marTop w:val="0"/>
      <w:marBottom w:val="0"/>
      <w:divBdr>
        <w:top w:val="none" w:sz="0" w:space="0" w:color="auto"/>
        <w:left w:val="none" w:sz="0" w:space="0" w:color="auto"/>
        <w:bottom w:val="none" w:sz="0" w:space="0" w:color="auto"/>
        <w:right w:val="none" w:sz="0" w:space="0" w:color="auto"/>
      </w:divBdr>
    </w:div>
    <w:div w:id="1171337334">
      <w:bodyDiv w:val="1"/>
      <w:marLeft w:val="0"/>
      <w:marRight w:val="0"/>
      <w:marTop w:val="0"/>
      <w:marBottom w:val="0"/>
      <w:divBdr>
        <w:top w:val="none" w:sz="0" w:space="0" w:color="auto"/>
        <w:left w:val="none" w:sz="0" w:space="0" w:color="auto"/>
        <w:bottom w:val="none" w:sz="0" w:space="0" w:color="auto"/>
        <w:right w:val="none" w:sz="0" w:space="0" w:color="auto"/>
      </w:divBdr>
    </w:div>
    <w:div w:id="1171414240">
      <w:bodyDiv w:val="1"/>
      <w:marLeft w:val="0"/>
      <w:marRight w:val="0"/>
      <w:marTop w:val="0"/>
      <w:marBottom w:val="0"/>
      <w:divBdr>
        <w:top w:val="none" w:sz="0" w:space="0" w:color="auto"/>
        <w:left w:val="none" w:sz="0" w:space="0" w:color="auto"/>
        <w:bottom w:val="none" w:sz="0" w:space="0" w:color="auto"/>
        <w:right w:val="none" w:sz="0" w:space="0" w:color="auto"/>
      </w:divBdr>
    </w:div>
    <w:div w:id="1171793587">
      <w:bodyDiv w:val="1"/>
      <w:marLeft w:val="0"/>
      <w:marRight w:val="0"/>
      <w:marTop w:val="0"/>
      <w:marBottom w:val="0"/>
      <w:divBdr>
        <w:top w:val="none" w:sz="0" w:space="0" w:color="auto"/>
        <w:left w:val="none" w:sz="0" w:space="0" w:color="auto"/>
        <w:bottom w:val="none" w:sz="0" w:space="0" w:color="auto"/>
        <w:right w:val="none" w:sz="0" w:space="0" w:color="auto"/>
      </w:divBdr>
    </w:div>
    <w:div w:id="1171916607">
      <w:bodyDiv w:val="1"/>
      <w:marLeft w:val="0"/>
      <w:marRight w:val="0"/>
      <w:marTop w:val="0"/>
      <w:marBottom w:val="0"/>
      <w:divBdr>
        <w:top w:val="none" w:sz="0" w:space="0" w:color="auto"/>
        <w:left w:val="none" w:sz="0" w:space="0" w:color="auto"/>
        <w:bottom w:val="none" w:sz="0" w:space="0" w:color="auto"/>
        <w:right w:val="none" w:sz="0" w:space="0" w:color="auto"/>
      </w:divBdr>
    </w:div>
    <w:div w:id="1172181251">
      <w:bodyDiv w:val="1"/>
      <w:marLeft w:val="0"/>
      <w:marRight w:val="0"/>
      <w:marTop w:val="0"/>
      <w:marBottom w:val="0"/>
      <w:divBdr>
        <w:top w:val="none" w:sz="0" w:space="0" w:color="auto"/>
        <w:left w:val="none" w:sz="0" w:space="0" w:color="auto"/>
        <w:bottom w:val="none" w:sz="0" w:space="0" w:color="auto"/>
        <w:right w:val="none" w:sz="0" w:space="0" w:color="auto"/>
      </w:divBdr>
    </w:div>
    <w:div w:id="1173835234">
      <w:bodyDiv w:val="1"/>
      <w:marLeft w:val="0"/>
      <w:marRight w:val="0"/>
      <w:marTop w:val="0"/>
      <w:marBottom w:val="0"/>
      <w:divBdr>
        <w:top w:val="none" w:sz="0" w:space="0" w:color="auto"/>
        <w:left w:val="none" w:sz="0" w:space="0" w:color="auto"/>
        <w:bottom w:val="none" w:sz="0" w:space="0" w:color="auto"/>
        <w:right w:val="none" w:sz="0" w:space="0" w:color="auto"/>
      </w:divBdr>
    </w:div>
    <w:div w:id="1173909321">
      <w:bodyDiv w:val="1"/>
      <w:marLeft w:val="0"/>
      <w:marRight w:val="0"/>
      <w:marTop w:val="0"/>
      <w:marBottom w:val="0"/>
      <w:divBdr>
        <w:top w:val="none" w:sz="0" w:space="0" w:color="auto"/>
        <w:left w:val="none" w:sz="0" w:space="0" w:color="auto"/>
        <w:bottom w:val="none" w:sz="0" w:space="0" w:color="auto"/>
        <w:right w:val="none" w:sz="0" w:space="0" w:color="auto"/>
      </w:divBdr>
    </w:div>
    <w:div w:id="1174606974">
      <w:bodyDiv w:val="1"/>
      <w:marLeft w:val="0"/>
      <w:marRight w:val="0"/>
      <w:marTop w:val="0"/>
      <w:marBottom w:val="0"/>
      <w:divBdr>
        <w:top w:val="none" w:sz="0" w:space="0" w:color="auto"/>
        <w:left w:val="none" w:sz="0" w:space="0" w:color="auto"/>
        <w:bottom w:val="none" w:sz="0" w:space="0" w:color="auto"/>
        <w:right w:val="none" w:sz="0" w:space="0" w:color="auto"/>
      </w:divBdr>
    </w:div>
    <w:div w:id="1175219630">
      <w:bodyDiv w:val="1"/>
      <w:marLeft w:val="0"/>
      <w:marRight w:val="0"/>
      <w:marTop w:val="0"/>
      <w:marBottom w:val="0"/>
      <w:divBdr>
        <w:top w:val="none" w:sz="0" w:space="0" w:color="auto"/>
        <w:left w:val="none" w:sz="0" w:space="0" w:color="auto"/>
        <w:bottom w:val="none" w:sz="0" w:space="0" w:color="auto"/>
        <w:right w:val="none" w:sz="0" w:space="0" w:color="auto"/>
      </w:divBdr>
    </w:div>
    <w:div w:id="1175727872">
      <w:bodyDiv w:val="1"/>
      <w:marLeft w:val="0"/>
      <w:marRight w:val="0"/>
      <w:marTop w:val="0"/>
      <w:marBottom w:val="0"/>
      <w:divBdr>
        <w:top w:val="none" w:sz="0" w:space="0" w:color="auto"/>
        <w:left w:val="none" w:sz="0" w:space="0" w:color="auto"/>
        <w:bottom w:val="none" w:sz="0" w:space="0" w:color="auto"/>
        <w:right w:val="none" w:sz="0" w:space="0" w:color="auto"/>
      </w:divBdr>
      <w:divsChild>
        <w:div w:id="1780559731">
          <w:marLeft w:val="0"/>
          <w:marRight w:val="0"/>
          <w:marTop w:val="0"/>
          <w:marBottom w:val="0"/>
          <w:divBdr>
            <w:top w:val="none" w:sz="0" w:space="0" w:color="auto"/>
            <w:left w:val="none" w:sz="0" w:space="0" w:color="auto"/>
            <w:bottom w:val="none" w:sz="0" w:space="0" w:color="auto"/>
            <w:right w:val="none" w:sz="0" w:space="0" w:color="auto"/>
          </w:divBdr>
        </w:div>
        <w:div w:id="1531379730">
          <w:marLeft w:val="0"/>
          <w:marRight w:val="0"/>
          <w:marTop w:val="0"/>
          <w:marBottom w:val="0"/>
          <w:divBdr>
            <w:top w:val="none" w:sz="0" w:space="0" w:color="auto"/>
            <w:left w:val="none" w:sz="0" w:space="0" w:color="auto"/>
            <w:bottom w:val="none" w:sz="0" w:space="0" w:color="auto"/>
            <w:right w:val="none" w:sz="0" w:space="0" w:color="auto"/>
          </w:divBdr>
        </w:div>
        <w:div w:id="938565205">
          <w:marLeft w:val="0"/>
          <w:marRight w:val="0"/>
          <w:marTop w:val="0"/>
          <w:marBottom w:val="0"/>
          <w:divBdr>
            <w:top w:val="none" w:sz="0" w:space="0" w:color="auto"/>
            <w:left w:val="none" w:sz="0" w:space="0" w:color="auto"/>
            <w:bottom w:val="none" w:sz="0" w:space="0" w:color="auto"/>
            <w:right w:val="none" w:sz="0" w:space="0" w:color="auto"/>
          </w:divBdr>
        </w:div>
        <w:div w:id="387655694">
          <w:marLeft w:val="0"/>
          <w:marRight w:val="0"/>
          <w:marTop w:val="0"/>
          <w:marBottom w:val="0"/>
          <w:divBdr>
            <w:top w:val="none" w:sz="0" w:space="0" w:color="auto"/>
            <w:left w:val="none" w:sz="0" w:space="0" w:color="auto"/>
            <w:bottom w:val="none" w:sz="0" w:space="0" w:color="auto"/>
            <w:right w:val="none" w:sz="0" w:space="0" w:color="auto"/>
          </w:divBdr>
        </w:div>
        <w:div w:id="593560657">
          <w:marLeft w:val="0"/>
          <w:marRight w:val="0"/>
          <w:marTop w:val="0"/>
          <w:marBottom w:val="0"/>
          <w:divBdr>
            <w:top w:val="none" w:sz="0" w:space="0" w:color="auto"/>
            <w:left w:val="none" w:sz="0" w:space="0" w:color="auto"/>
            <w:bottom w:val="none" w:sz="0" w:space="0" w:color="auto"/>
            <w:right w:val="none" w:sz="0" w:space="0" w:color="auto"/>
          </w:divBdr>
        </w:div>
        <w:div w:id="444884421">
          <w:marLeft w:val="0"/>
          <w:marRight w:val="0"/>
          <w:marTop w:val="0"/>
          <w:marBottom w:val="0"/>
          <w:divBdr>
            <w:top w:val="none" w:sz="0" w:space="0" w:color="auto"/>
            <w:left w:val="none" w:sz="0" w:space="0" w:color="auto"/>
            <w:bottom w:val="none" w:sz="0" w:space="0" w:color="auto"/>
            <w:right w:val="none" w:sz="0" w:space="0" w:color="auto"/>
          </w:divBdr>
        </w:div>
        <w:div w:id="1442529860">
          <w:marLeft w:val="0"/>
          <w:marRight w:val="0"/>
          <w:marTop w:val="0"/>
          <w:marBottom w:val="0"/>
          <w:divBdr>
            <w:top w:val="none" w:sz="0" w:space="0" w:color="auto"/>
            <w:left w:val="none" w:sz="0" w:space="0" w:color="auto"/>
            <w:bottom w:val="none" w:sz="0" w:space="0" w:color="auto"/>
            <w:right w:val="none" w:sz="0" w:space="0" w:color="auto"/>
          </w:divBdr>
        </w:div>
        <w:div w:id="900019942">
          <w:marLeft w:val="0"/>
          <w:marRight w:val="0"/>
          <w:marTop w:val="0"/>
          <w:marBottom w:val="0"/>
          <w:divBdr>
            <w:top w:val="none" w:sz="0" w:space="0" w:color="auto"/>
            <w:left w:val="none" w:sz="0" w:space="0" w:color="auto"/>
            <w:bottom w:val="none" w:sz="0" w:space="0" w:color="auto"/>
            <w:right w:val="none" w:sz="0" w:space="0" w:color="auto"/>
          </w:divBdr>
        </w:div>
        <w:div w:id="581911772">
          <w:marLeft w:val="0"/>
          <w:marRight w:val="0"/>
          <w:marTop w:val="0"/>
          <w:marBottom w:val="0"/>
          <w:divBdr>
            <w:top w:val="none" w:sz="0" w:space="0" w:color="auto"/>
            <w:left w:val="none" w:sz="0" w:space="0" w:color="auto"/>
            <w:bottom w:val="none" w:sz="0" w:space="0" w:color="auto"/>
            <w:right w:val="none" w:sz="0" w:space="0" w:color="auto"/>
          </w:divBdr>
        </w:div>
        <w:div w:id="1390038313">
          <w:marLeft w:val="0"/>
          <w:marRight w:val="0"/>
          <w:marTop w:val="0"/>
          <w:marBottom w:val="0"/>
          <w:divBdr>
            <w:top w:val="none" w:sz="0" w:space="0" w:color="auto"/>
            <w:left w:val="none" w:sz="0" w:space="0" w:color="auto"/>
            <w:bottom w:val="none" w:sz="0" w:space="0" w:color="auto"/>
            <w:right w:val="none" w:sz="0" w:space="0" w:color="auto"/>
          </w:divBdr>
        </w:div>
        <w:div w:id="1032921005">
          <w:marLeft w:val="0"/>
          <w:marRight w:val="0"/>
          <w:marTop w:val="0"/>
          <w:marBottom w:val="0"/>
          <w:divBdr>
            <w:top w:val="none" w:sz="0" w:space="0" w:color="auto"/>
            <w:left w:val="none" w:sz="0" w:space="0" w:color="auto"/>
            <w:bottom w:val="none" w:sz="0" w:space="0" w:color="auto"/>
            <w:right w:val="none" w:sz="0" w:space="0" w:color="auto"/>
          </w:divBdr>
        </w:div>
        <w:div w:id="1274556670">
          <w:marLeft w:val="0"/>
          <w:marRight w:val="0"/>
          <w:marTop w:val="0"/>
          <w:marBottom w:val="0"/>
          <w:divBdr>
            <w:top w:val="none" w:sz="0" w:space="0" w:color="auto"/>
            <w:left w:val="none" w:sz="0" w:space="0" w:color="auto"/>
            <w:bottom w:val="none" w:sz="0" w:space="0" w:color="auto"/>
            <w:right w:val="none" w:sz="0" w:space="0" w:color="auto"/>
          </w:divBdr>
        </w:div>
        <w:div w:id="569383499">
          <w:marLeft w:val="0"/>
          <w:marRight w:val="0"/>
          <w:marTop w:val="0"/>
          <w:marBottom w:val="0"/>
          <w:divBdr>
            <w:top w:val="none" w:sz="0" w:space="0" w:color="auto"/>
            <w:left w:val="none" w:sz="0" w:space="0" w:color="auto"/>
            <w:bottom w:val="none" w:sz="0" w:space="0" w:color="auto"/>
            <w:right w:val="none" w:sz="0" w:space="0" w:color="auto"/>
          </w:divBdr>
        </w:div>
        <w:div w:id="767315613">
          <w:marLeft w:val="0"/>
          <w:marRight w:val="0"/>
          <w:marTop w:val="0"/>
          <w:marBottom w:val="0"/>
          <w:divBdr>
            <w:top w:val="none" w:sz="0" w:space="0" w:color="auto"/>
            <w:left w:val="none" w:sz="0" w:space="0" w:color="auto"/>
            <w:bottom w:val="none" w:sz="0" w:space="0" w:color="auto"/>
            <w:right w:val="none" w:sz="0" w:space="0" w:color="auto"/>
          </w:divBdr>
        </w:div>
        <w:div w:id="2020501977">
          <w:marLeft w:val="0"/>
          <w:marRight w:val="0"/>
          <w:marTop w:val="0"/>
          <w:marBottom w:val="0"/>
          <w:divBdr>
            <w:top w:val="none" w:sz="0" w:space="0" w:color="auto"/>
            <w:left w:val="none" w:sz="0" w:space="0" w:color="auto"/>
            <w:bottom w:val="none" w:sz="0" w:space="0" w:color="auto"/>
            <w:right w:val="none" w:sz="0" w:space="0" w:color="auto"/>
          </w:divBdr>
        </w:div>
        <w:div w:id="1045064563">
          <w:marLeft w:val="0"/>
          <w:marRight w:val="0"/>
          <w:marTop w:val="0"/>
          <w:marBottom w:val="0"/>
          <w:divBdr>
            <w:top w:val="none" w:sz="0" w:space="0" w:color="auto"/>
            <w:left w:val="none" w:sz="0" w:space="0" w:color="auto"/>
            <w:bottom w:val="none" w:sz="0" w:space="0" w:color="auto"/>
            <w:right w:val="none" w:sz="0" w:space="0" w:color="auto"/>
          </w:divBdr>
        </w:div>
        <w:div w:id="1080175296">
          <w:marLeft w:val="0"/>
          <w:marRight w:val="0"/>
          <w:marTop w:val="0"/>
          <w:marBottom w:val="0"/>
          <w:divBdr>
            <w:top w:val="none" w:sz="0" w:space="0" w:color="auto"/>
            <w:left w:val="none" w:sz="0" w:space="0" w:color="auto"/>
            <w:bottom w:val="none" w:sz="0" w:space="0" w:color="auto"/>
            <w:right w:val="none" w:sz="0" w:space="0" w:color="auto"/>
          </w:divBdr>
        </w:div>
        <w:div w:id="442110703">
          <w:marLeft w:val="0"/>
          <w:marRight w:val="0"/>
          <w:marTop w:val="0"/>
          <w:marBottom w:val="0"/>
          <w:divBdr>
            <w:top w:val="none" w:sz="0" w:space="0" w:color="auto"/>
            <w:left w:val="none" w:sz="0" w:space="0" w:color="auto"/>
            <w:bottom w:val="none" w:sz="0" w:space="0" w:color="auto"/>
            <w:right w:val="none" w:sz="0" w:space="0" w:color="auto"/>
          </w:divBdr>
        </w:div>
        <w:div w:id="1914704753">
          <w:marLeft w:val="0"/>
          <w:marRight w:val="0"/>
          <w:marTop w:val="0"/>
          <w:marBottom w:val="0"/>
          <w:divBdr>
            <w:top w:val="none" w:sz="0" w:space="0" w:color="auto"/>
            <w:left w:val="none" w:sz="0" w:space="0" w:color="auto"/>
            <w:bottom w:val="none" w:sz="0" w:space="0" w:color="auto"/>
            <w:right w:val="none" w:sz="0" w:space="0" w:color="auto"/>
          </w:divBdr>
        </w:div>
        <w:div w:id="1697660469">
          <w:marLeft w:val="0"/>
          <w:marRight w:val="0"/>
          <w:marTop w:val="0"/>
          <w:marBottom w:val="0"/>
          <w:divBdr>
            <w:top w:val="none" w:sz="0" w:space="0" w:color="auto"/>
            <w:left w:val="none" w:sz="0" w:space="0" w:color="auto"/>
            <w:bottom w:val="none" w:sz="0" w:space="0" w:color="auto"/>
            <w:right w:val="none" w:sz="0" w:space="0" w:color="auto"/>
          </w:divBdr>
        </w:div>
        <w:div w:id="137764988">
          <w:marLeft w:val="0"/>
          <w:marRight w:val="0"/>
          <w:marTop w:val="0"/>
          <w:marBottom w:val="0"/>
          <w:divBdr>
            <w:top w:val="none" w:sz="0" w:space="0" w:color="auto"/>
            <w:left w:val="none" w:sz="0" w:space="0" w:color="auto"/>
            <w:bottom w:val="none" w:sz="0" w:space="0" w:color="auto"/>
            <w:right w:val="none" w:sz="0" w:space="0" w:color="auto"/>
          </w:divBdr>
        </w:div>
        <w:div w:id="1229921920">
          <w:marLeft w:val="0"/>
          <w:marRight w:val="0"/>
          <w:marTop w:val="0"/>
          <w:marBottom w:val="0"/>
          <w:divBdr>
            <w:top w:val="none" w:sz="0" w:space="0" w:color="auto"/>
            <w:left w:val="none" w:sz="0" w:space="0" w:color="auto"/>
            <w:bottom w:val="none" w:sz="0" w:space="0" w:color="auto"/>
            <w:right w:val="none" w:sz="0" w:space="0" w:color="auto"/>
          </w:divBdr>
        </w:div>
        <w:div w:id="703988787">
          <w:marLeft w:val="0"/>
          <w:marRight w:val="0"/>
          <w:marTop w:val="0"/>
          <w:marBottom w:val="0"/>
          <w:divBdr>
            <w:top w:val="none" w:sz="0" w:space="0" w:color="auto"/>
            <w:left w:val="none" w:sz="0" w:space="0" w:color="auto"/>
            <w:bottom w:val="none" w:sz="0" w:space="0" w:color="auto"/>
            <w:right w:val="none" w:sz="0" w:space="0" w:color="auto"/>
          </w:divBdr>
        </w:div>
        <w:div w:id="715589751">
          <w:marLeft w:val="0"/>
          <w:marRight w:val="0"/>
          <w:marTop w:val="0"/>
          <w:marBottom w:val="0"/>
          <w:divBdr>
            <w:top w:val="none" w:sz="0" w:space="0" w:color="auto"/>
            <w:left w:val="none" w:sz="0" w:space="0" w:color="auto"/>
            <w:bottom w:val="none" w:sz="0" w:space="0" w:color="auto"/>
            <w:right w:val="none" w:sz="0" w:space="0" w:color="auto"/>
          </w:divBdr>
        </w:div>
        <w:div w:id="1229419220">
          <w:marLeft w:val="0"/>
          <w:marRight w:val="0"/>
          <w:marTop w:val="0"/>
          <w:marBottom w:val="0"/>
          <w:divBdr>
            <w:top w:val="none" w:sz="0" w:space="0" w:color="auto"/>
            <w:left w:val="none" w:sz="0" w:space="0" w:color="auto"/>
            <w:bottom w:val="none" w:sz="0" w:space="0" w:color="auto"/>
            <w:right w:val="none" w:sz="0" w:space="0" w:color="auto"/>
          </w:divBdr>
        </w:div>
        <w:div w:id="1594588785">
          <w:marLeft w:val="0"/>
          <w:marRight w:val="0"/>
          <w:marTop w:val="0"/>
          <w:marBottom w:val="0"/>
          <w:divBdr>
            <w:top w:val="none" w:sz="0" w:space="0" w:color="auto"/>
            <w:left w:val="none" w:sz="0" w:space="0" w:color="auto"/>
            <w:bottom w:val="none" w:sz="0" w:space="0" w:color="auto"/>
            <w:right w:val="none" w:sz="0" w:space="0" w:color="auto"/>
          </w:divBdr>
        </w:div>
        <w:div w:id="1756395232">
          <w:marLeft w:val="0"/>
          <w:marRight w:val="0"/>
          <w:marTop w:val="0"/>
          <w:marBottom w:val="0"/>
          <w:divBdr>
            <w:top w:val="none" w:sz="0" w:space="0" w:color="auto"/>
            <w:left w:val="none" w:sz="0" w:space="0" w:color="auto"/>
            <w:bottom w:val="none" w:sz="0" w:space="0" w:color="auto"/>
            <w:right w:val="none" w:sz="0" w:space="0" w:color="auto"/>
          </w:divBdr>
        </w:div>
        <w:div w:id="328674969">
          <w:marLeft w:val="0"/>
          <w:marRight w:val="0"/>
          <w:marTop w:val="0"/>
          <w:marBottom w:val="0"/>
          <w:divBdr>
            <w:top w:val="none" w:sz="0" w:space="0" w:color="auto"/>
            <w:left w:val="none" w:sz="0" w:space="0" w:color="auto"/>
            <w:bottom w:val="none" w:sz="0" w:space="0" w:color="auto"/>
            <w:right w:val="none" w:sz="0" w:space="0" w:color="auto"/>
          </w:divBdr>
        </w:div>
        <w:div w:id="1068454145">
          <w:marLeft w:val="0"/>
          <w:marRight w:val="0"/>
          <w:marTop w:val="0"/>
          <w:marBottom w:val="0"/>
          <w:divBdr>
            <w:top w:val="none" w:sz="0" w:space="0" w:color="auto"/>
            <w:left w:val="none" w:sz="0" w:space="0" w:color="auto"/>
            <w:bottom w:val="none" w:sz="0" w:space="0" w:color="auto"/>
            <w:right w:val="none" w:sz="0" w:space="0" w:color="auto"/>
          </w:divBdr>
        </w:div>
        <w:div w:id="652103843">
          <w:marLeft w:val="0"/>
          <w:marRight w:val="0"/>
          <w:marTop w:val="0"/>
          <w:marBottom w:val="0"/>
          <w:divBdr>
            <w:top w:val="none" w:sz="0" w:space="0" w:color="auto"/>
            <w:left w:val="none" w:sz="0" w:space="0" w:color="auto"/>
            <w:bottom w:val="none" w:sz="0" w:space="0" w:color="auto"/>
            <w:right w:val="none" w:sz="0" w:space="0" w:color="auto"/>
          </w:divBdr>
        </w:div>
        <w:div w:id="432168717">
          <w:marLeft w:val="0"/>
          <w:marRight w:val="0"/>
          <w:marTop w:val="0"/>
          <w:marBottom w:val="0"/>
          <w:divBdr>
            <w:top w:val="none" w:sz="0" w:space="0" w:color="auto"/>
            <w:left w:val="none" w:sz="0" w:space="0" w:color="auto"/>
            <w:bottom w:val="none" w:sz="0" w:space="0" w:color="auto"/>
            <w:right w:val="none" w:sz="0" w:space="0" w:color="auto"/>
          </w:divBdr>
        </w:div>
        <w:div w:id="361439504">
          <w:marLeft w:val="0"/>
          <w:marRight w:val="0"/>
          <w:marTop w:val="0"/>
          <w:marBottom w:val="0"/>
          <w:divBdr>
            <w:top w:val="none" w:sz="0" w:space="0" w:color="auto"/>
            <w:left w:val="none" w:sz="0" w:space="0" w:color="auto"/>
            <w:bottom w:val="none" w:sz="0" w:space="0" w:color="auto"/>
            <w:right w:val="none" w:sz="0" w:space="0" w:color="auto"/>
          </w:divBdr>
        </w:div>
        <w:div w:id="1664044846">
          <w:marLeft w:val="0"/>
          <w:marRight w:val="0"/>
          <w:marTop w:val="0"/>
          <w:marBottom w:val="0"/>
          <w:divBdr>
            <w:top w:val="none" w:sz="0" w:space="0" w:color="auto"/>
            <w:left w:val="none" w:sz="0" w:space="0" w:color="auto"/>
            <w:bottom w:val="none" w:sz="0" w:space="0" w:color="auto"/>
            <w:right w:val="none" w:sz="0" w:space="0" w:color="auto"/>
          </w:divBdr>
        </w:div>
        <w:div w:id="1195122390">
          <w:marLeft w:val="0"/>
          <w:marRight w:val="0"/>
          <w:marTop w:val="0"/>
          <w:marBottom w:val="0"/>
          <w:divBdr>
            <w:top w:val="none" w:sz="0" w:space="0" w:color="auto"/>
            <w:left w:val="none" w:sz="0" w:space="0" w:color="auto"/>
            <w:bottom w:val="none" w:sz="0" w:space="0" w:color="auto"/>
            <w:right w:val="none" w:sz="0" w:space="0" w:color="auto"/>
          </w:divBdr>
        </w:div>
        <w:div w:id="2071734328">
          <w:marLeft w:val="0"/>
          <w:marRight w:val="0"/>
          <w:marTop w:val="0"/>
          <w:marBottom w:val="0"/>
          <w:divBdr>
            <w:top w:val="none" w:sz="0" w:space="0" w:color="auto"/>
            <w:left w:val="none" w:sz="0" w:space="0" w:color="auto"/>
            <w:bottom w:val="none" w:sz="0" w:space="0" w:color="auto"/>
            <w:right w:val="none" w:sz="0" w:space="0" w:color="auto"/>
          </w:divBdr>
        </w:div>
        <w:div w:id="1925341143">
          <w:marLeft w:val="0"/>
          <w:marRight w:val="0"/>
          <w:marTop w:val="0"/>
          <w:marBottom w:val="0"/>
          <w:divBdr>
            <w:top w:val="none" w:sz="0" w:space="0" w:color="auto"/>
            <w:left w:val="none" w:sz="0" w:space="0" w:color="auto"/>
            <w:bottom w:val="none" w:sz="0" w:space="0" w:color="auto"/>
            <w:right w:val="none" w:sz="0" w:space="0" w:color="auto"/>
          </w:divBdr>
        </w:div>
        <w:div w:id="1794670041">
          <w:marLeft w:val="0"/>
          <w:marRight w:val="0"/>
          <w:marTop w:val="0"/>
          <w:marBottom w:val="0"/>
          <w:divBdr>
            <w:top w:val="none" w:sz="0" w:space="0" w:color="auto"/>
            <w:left w:val="none" w:sz="0" w:space="0" w:color="auto"/>
            <w:bottom w:val="none" w:sz="0" w:space="0" w:color="auto"/>
            <w:right w:val="none" w:sz="0" w:space="0" w:color="auto"/>
          </w:divBdr>
        </w:div>
        <w:div w:id="502090935">
          <w:marLeft w:val="0"/>
          <w:marRight w:val="0"/>
          <w:marTop w:val="0"/>
          <w:marBottom w:val="0"/>
          <w:divBdr>
            <w:top w:val="none" w:sz="0" w:space="0" w:color="auto"/>
            <w:left w:val="none" w:sz="0" w:space="0" w:color="auto"/>
            <w:bottom w:val="none" w:sz="0" w:space="0" w:color="auto"/>
            <w:right w:val="none" w:sz="0" w:space="0" w:color="auto"/>
          </w:divBdr>
        </w:div>
        <w:div w:id="616183201">
          <w:marLeft w:val="0"/>
          <w:marRight w:val="0"/>
          <w:marTop w:val="0"/>
          <w:marBottom w:val="0"/>
          <w:divBdr>
            <w:top w:val="none" w:sz="0" w:space="0" w:color="auto"/>
            <w:left w:val="none" w:sz="0" w:space="0" w:color="auto"/>
            <w:bottom w:val="none" w:sz="0" w:space="0" w:color="auto"/>
            <w:right w:val="none" w:sz="0" w:space="0" w:color="auto"/>
          </w:divBdr>
        </w:div>
        <w:div w:id="1978874594">
          <w:marLeft w:val="0"/>
          <w:marRight w:val="0"/>
          <w:marTop w:val="0"/>
          <w:marBottom w:val="0"/>
          <w:divBdr>
            <w:top w:val="none" w:sz="0" w:space="0" w:color="auto"/>
            <w:left w:val="none" w:sz="0" w:space="0" w:color="auto"/>
            <w:bottom w:val="none" w:sz="0" w:space="0" w:color="auto"/>
            <w:right w:val="none" w:sz="0" w:space="0" w:color="auto"/>
          </w:divBdr>
        </w:div>
        <w:div w:id="108279314">
          <w:marLeft w:val="0"/>
          <w:marRight w:val="0"/>
          <w:marTop w:val="0"/>
          <w:marBottom w:val="0"/>
          <w:divBdr>
            <w:top w:val="none" w:sz="0" w:space="0" w:color="auto"/>
            <w:left w:val="none" w:sz="0" w:space="0" w:color="auto"/>
            <w:bottom w:val="none" w:sz="0" w:space="0" w:color="auto"/>
            <w:right w:val="none" w:sz="0" w:space="0" w:color="auto"/>
          </w:divBdr>
        </w:div>
        <w:div w:id="1802334256">
          <w:marLeft w:val="0"/>
          <w:marRight w:val="0"/>
          <w:marTop w:val="0"/>
          <w:marBottom w:val="0"/>
          <w:divBdr>
            <w:top w:val="none" w:sz="0" w:space="0" w:color="auto"/>
            <w:left w:val="none" w:sz="0" w:space="0" w:color="auto"/>
            <w:bottom w:val="none" w:sz="0" w:space="0" w:color="auto"/>
            <w:right w:val="none" w:sz="0" w:space="0" w:color="auto"/>
          </w:divBdr>
        </w:div>
        <w:div w:id="2018188252">
          <w:marLeft w:val="0"/>
          <w:marRight w:val="0"/>
          <w:marTop w:val="0"/>
          <w:marBottom w:val="0"/>
          <w:divBdr>
            <w:top w:val="none" w:sz="0" w:space="0" w:color="auto"/>
            <w:left w:val="none" w:sz="0" w:space="0" w:color="auto"/>
            <w:bottom w:val="none" w:sz="0" w:space="0" w:color="auto"/>
            <w:right w:val="none" w:sz="0" w:space="0" w:color="auto"/>
          </w:divBdr>
        </w:div>
        <w:div w:id="1239706951">
          <w:marLeft w:val="0"/>
          <w:marRight w:val="0"/>
          <w:marTop w:val="0"/>
          <w:marBottom w:val="0"/>
          <w:divBdr>
            <w:top w:val="none" w:sz="0" w:space="0" w:color="auto"/>
            <w:left w:val="none" w:sz="0" w:space="0" w:color="auto"/>
            <w:bottom w:val="none" w:sz="0" w:space="0" w:color="auto"/>
            <w:right w:val="none" w:sz="0" w:space="0" w:color="auto"/>
          </w:divBdr>
        </w:div>
        <w:div w:id="2005475053">
          <w:marLeft w:val="0"/>
          <w:marRight w:val="0"/>
          <w:marTop w:val="0"/>
          <w:marBottom w:val="0"/>
          <w:divBdr>
            <w:top w:val="none" w:sz="0" w:space="0" w:color="auto"/>
            <w:left w:val="none" w:sz="0" w:space="0" w:color="auto"/>
            <w:bottom w:val="none" w:sz="0" w:space="0" w:color="auto"/>
            <w:right w:val="none" w:sz="0" w:space="0" w:color="auto"/>
          </w:divBdr>
        </w:div>
        <w:div w:id="1869566123">
          <w:marLeft w:val="0"/>
          <w:marRight w:val="0"/>
          <w:marTop w:val="0"/>
          <w:marBottom w:val="0"/>
          <w:divBdr>
            <w:top w:val="none" w:sz="0" w:space="0" w:color="auto"/>
            <w:left w:val="none" w:sz="0" w:space="0" w:color="auto"/>
            <w:bottom w:val="none" w:sz="0" w:space="0" w:color="auto"/>
            <w:right w:val="none" w:sz="0" w:space="0" w:color="auto"/>
          </w:divBdr>
        </w:div>
        <w:div w:id="1440180218">
          <w:marLeft w:val="0"/>
          <w:marRight w:val="0"/>
          <w:marTop w:val="0"/>
          <w:marBottom w:val="0"/>
          <w:divBdr>
            <w:top w:val="none" w:sz="0" w:space="0" w:color="auto"/>
            <w:left w:val="none" w:sz="0" w:space="0" w:color="auto"/>
            <w:bottom w:val="none" w:sz="0" w:space="0" w:color="auto"/>
            <w:right w:val="none" w:sz="0" w:space="0" w:color="auto"/>
          </w:divBdr>
        </w:div>
        <w:div w:id="4287760">
          <w:marLeft w:val="0"/>
          <w:marRight w:val="0"/>
          <w:marTop w:val="0"/>
          <w:marBottom w:val="0"/>
          <w:divBdr>
            <w:top w:val="none" w:sz="0" w:space="0" w:color="auto"/>
            <w:left w:val="none" w:sz="0" w:space="0" w:color="auto"/>
            <w:bottom w:val="none" w:sz="0" w:space="0" w:color="auto"/>
            <w:right w:val="none" w:sz="0" w:space="0" w:color="auto"/>
          </w:divBdr>
        </w:div>
        <w:div w:id="583956446">
          <w:marLeft w:val="0"/>
          <w:marRight w:val="0"/>
          <w:marTop w:val="0"/>
          <w:marBottom w:val="0"/>
          <w:divBdr>
            <w:top w:val="none" w:sz="0" w:space="0" w:color="auto"/>
            <w:left w:val="none" w:sz="0" w:space="0" w:color="auto"/>
            <w:bottom w:val="none" w:sz="0" w:space="0" w:color="auto"/>
            <w:right w:val="none" w:sz="0" w:space="0" w:color="auto"/>
          </w:divBdr>
        </w:div>
        <w:div w:id="607080183">
          <w:marLeft w:val="0"/>
          <w:marRight w:val="0"/>
          <w:marTop w:val="0"/>
          <w:marBottom w:val="0"/>
          <w:divBdr>
            <w:top w:val="none" w:sz="0" w:space="0" w:color="auto"/>
            <w:left w:val="none" w:sz="0" w:space="0" w:color="auto"/>
            <w:bottom w:val="none" w:sz="0" w:space="0" w:color="auto"/>
            <w:right w:val="none" w:sz="0" w:space="0" w:color="auto"/>
          </w:divBdr>
        </w:div>
        <w:div w:id="2013409530">
          <w:marLeft w:val="0"/>
          <w:marRight w:val="0"/>
          <w:marTop w:val="0"/>
          <w:marBottom w:val="0"/>
          <w:divBdr>
            <w:top w:val="none" w:sz="0" w:space="0" w:color="auto"/>
            <w:left w:val="none" w:sz="0" w:space="0" w:color="auto"/>
            <w:bottom w:val="none" w:sz="0" w:space="0" w:color="auto"/>
            <w:right w:val="none" w:sz="0" w:space="0" w:color="auto"/>
          </w:divBdr>
        </w:div>
        <w:div w:id="258029486">
          <w:marLeft w:val="0"/>
          <w:marRight w:val="0"/>
          <w:marTop w:val="0"/>
          <w:marBottom w:val="0"/>
          <w:divBdr>
            <w:top w:val="none" w:sz="0" w:space="0" w:color="auto"/>
            <w:left w:val="none" w:sz="0" w:space="0" w:color="auto"/>
            <w:bottom w:val="none" w:sz="0" w:space="0" w:color="auto"/>
            <w:right w:val="none" w:sz="0" w:space="0" w:color="auto"/>
          </w:divBdr>
        </w:div>
        <w:div w:id="636761833">
          <w:marLeft w:val="0"/>
          <w:marRight w:val="0"/>
          <w:marTop w:val="0"/>
          <w:marBottom w:val="0"/>
          <w:divBdr>
            <w:top w:val="none" w:sz="0" w:space="0" w:color="auto"/>
            <w:left w:val="none" w:sz="0" w:space="0" w:color="auto"/>
            <w:bottom w:val="none" w:sz="0" w:space="0" w:color="auto"/>
            <w:right w:val="none" w:sz="0" w:space="0" w:color="auto"/>
          </w:divBdr>
        </w:div>
        <w:div w:id="824931964">
          <w:marLeft w:val="0"/>
          <w:marRight w:val="0"/>
          <w:marTop w:val="0"/>
          <w:marBottom w:val="0"/>
          <w:divBdr>
            <w:top w:val="none" w:sz="0" w:space="0" w:color="auto"/>
            <w:left w:val="none" w:sz="0" w:space="0" w:color="auto"/>
            <w:bottom w:val="none" w:sz="0" w:space="0" w:color="auto"/>
            <w:right w:val="none" w:sz="0" w:space="0" w:color="auto"/>
          </w:divBdr>
        </w:div>
        <w:div w:id="306476723">
          <w:marLeft w:val="0"/>
          <w:marRight w:val="0"/>
          <w:marTop w:val="0"/>
          <w:marBottom w:val="0"/>
          <w:divBdr>
            <w:top w:val="none" w:sz="0" w:space="0" w:color="auto"/>
            <w:left w:val="none" w:sz="0" w:space="0" w:color="auto"/>
            <w:bottom w:val="none" w:sz="0" w:space="0" w:color="auto"/>
            <w:right w:val="none" w:sz="0" w:space="0" w:color="auto"/>
          </w:divBdr>
        </w:div>
        <w:div w:id="1272401594">
          <w:marLeft w:val="0"/>
          <w:marRight w:val="0"/>
          <w:marTop w:val="0"/>
          <w:marBottom w:val="0"/>
          <w:divBdr>
            <w:top w:val="none" w:sz="0" w:space="0" w:color="auto"/>
            <w:left w:val="none" w:sz="0" w:space="0" w:color="auto"/>
            <w:bottom w:val="none" w:sz="0" w:space="0" w:color="auto"/>
            <w:right w:val="none" w:sz="0" w:space="0" w:color="auto"/>
          </w:divBdr>
        </w:div>
        <w:div w:id="1223252690">
          <w:marLeft w:val="0"/>
          <w:marRight w:val="0"/>
          <w:marTop w:val="0"/>
          <w:marBottom w:val="0"/>
          <w:divBdr>
            <w:top w:val="none" w:sz="0" w:space="0" w:color="auto"/>
            <w:left w:val="none" w:sz="0" w:space="0" w:color="auto"/>
            <w:bottom w:val="none" w:sz="0" w:space="0" w:color="auto"/>
            <w:right w:val="none" w:sz="0" w:space="0" w:color="auto"/>
          </w:divBdr>
        </w:div>
        <w:div w:id="1048997421">
          <w:marLeft w:val="0"/>
          <w:marRight w:val="0"/>
          <w:marTop w:val="0"/>
          <w:marBottom w:val="0"/>
          <w:divBdr>
            <w:top w:val="none" w:sz="0" w:space="0" w:color="auto"/>
            <w:left w:val="none" w:sz="0" w:space="0" w:color="auto"/>
            <w:bottom w:val="none" w:sz="0" w:space="0" w:color="auto"/>
            <w:right w:val="none" w:sz="0" w:space="0" w:color="auto"/>
          </w:divBdr>
        </w:div>
        <w:div w:id="1853376858">
          <w:marLeft w:val="0"/>
          <w:marRight w:val="0"/>
          <w:marTop w:val="0"/>
          <w:marBottom w:val="0"/>
          <w:divBdr>
            <w:top w:val="none" w:sz="0" w:space="0" w:color="auto"/>
            <w:left w:val="none" w:sz="0" w:space="0" w:color="auto"/>
            <w:bottom w:val="none" w:sz="0" w:space="0" w:color="auto"/>
            <w:right w:val="none" w:sz="0" w:space="0" w:color="auto"/>
          </w:divBdr>
        </w:div>
        <w:div w:id="443961336">
          <w:marLeft w:val="0"/>
          <w:marRight w:val="0"/>
          <w:marTop w:val="0"/>
          <w:marBottom w:val="0"/>
          <w:divBdr>
            <w:top w:val="none" w:sz="0" w:space="0" w:color="auto"/>
            <w:left w:val="none" w:sz="0" w:space="0" w:color="auto"/>
            <w:bottom w:val="none" w:sz="0" w:space="0" w:color="auto"/>
            <w:right w:val="none" w:sz="0" w:space="0" w:color="auto"/>
          </w:divBdr>
        </w:div>
        <w:div w:id="137193239">
          <w:marLeft w:val="0"/>
          <w:marRight w:val="0"/>
          <w:marTop w:val="0"/>
          <w:marBottom w:val="0"/>
          <w:divBdr>
            <w:top w:val="none" w:sz="0" w:space="0" w:color="auto"/>
            <w:left w:val="none" w:sz="0" w:space="0" w:color="auto"/>
            <w:bottom w:val="none" w:sz="0" w:space="0" w:color="auto"/>
            <w:right w:val="none" w:sz="0" w:space="0" w:color="auto"/>
          </w:divBdr>
        </w:div>
        <w:div w:id="2137332734">
          <w:marLeft w:val="0"/>
          <w:marRight w:val="0"/>
          <w:marTop w:val="0"/>
          <w:marBottom w:val="0"/>
          <w:divBdr>
            <w:top w:val="none" w:sz="0" w:space="0" w:color="auto"/>
            <w:left w:val="none" w:sz="0" w:space="0" w:color="auto"/>
            <w:bottom w:val="none" w:sz="0" w:space="0" w:color="auto"/>
            <w:right w:val="none" w:sz="0" w:space="0" w:color="auto"/>
          </w:divBdr>
        </w:div>
        <w:div w:id="1821536282">
          <w:marLeft w:val="0"/>
          <w:marRight w:val="0"/>
          <w:marTop w:val="0"/>
          <w:marBottom w:val="0"/>
          <w:divBdr>
            <w:top w:val="none" w:sz="0" w:space="0" w:color="auto"/>
            <w:left w:val="none" w:sz="0" w:space="0" w:color="auto"/>
            <w:bottom w:val="none" w:sz="0" w:space="0" w:color="auto"/>
            <w:right w:val="none" w:sz="0" w:space="0" w:color="auto"/>
          </w:divBdr>
        </w:div>
        <w:div w:id="1021081432">
          <w:marLeft w:val="0"/>
          <w:marRight w:val="0"/>
          <w:marTop w:val="0"/>
          <w:marBottom w:val="0"/>
          <w:divBdr>
            <w:top w:val="none" w:sz="0" w:space="0" w:color="auto"/>
            <w:left w:val="none" w:sz="0" w:space="0" w:color="auto"/>
            <w:bottom w:val="none" w:sz="0" w:space="0" w:color="auto"/>
            <w:right w:val="none" w:sz="0" w:space="0" w:color="auto"/>
          </w:divBdr>
        </w:div>
        <w:div w:id="256406398">
          <w:marLeft w:val="0"/>
          <w:marRight w:val="0"/>
          <w:marTop w:val="0"/>
          <w:marBottom w:val="0"/>
          <w:divBdr>
            <w:top w:val="none" w:sz="0" w:space="0" w:color="auto"/>
            <w:left w:val="none" w:sz="0" w:space="0" w:color="auto"/>
            <w:bottom w:val="none" w:sz="0" w:space="0" w:color="auto"/>
            <w:right w:val="none" w:sz="0" w:space="0" w:color="auto"/>
          </w:divBdr>
        </w:div>
        <w:div w:id="1572883236">
          <w:marLeft w:val="0"/>
          <w:marRight w:val="0"/>
          <w:marTop w:val="0"/>
          <w:marBottom w:val="0"/>
          <w:divBdr>
            <w:top w:val="none" w:sz="0" w:space="0" w:color="auto"/>
            <w:left w:val="none" w:sz="0" w:space="0" w:color="auto"/>
            <w:bottom w:val="none" w:sz="0" w:space="0" w:color="auto"/>
            <w:right w:val="none" w:sz="0" w:space="0" w:color="auto"/>
          </w:divBdr>
        </w:div>
        <w:div w:id="935283582">
          <w:marLeft w:val="0"/>
          <w:marRight w:val="0"/>
          <w:marTop w:val="0"/>
          <w:marBottom w:val="0"/>
          <w:divBdr>
            <w:top w:val="none" w:sz="0" w:space="0" w:color="auto"/>
            <w:left w:val="none" w:sz="0" w:space="0" w:color="auto"/>
            <w:bottom w:val="none" w:sz="0" w:space="0" w:color="auto"/>
            <w:right w:val="none" w:sz="0" w:space="0" w:color="auto"/>
          </w:divBdr>
        </w:div>
        <w:div w:id="1246107390">
          <w:marLeft w:val="0"/>
          <w:marRight w:val="0"/>
          <w:marTop w:val="0"/>
          <w:marBottom w:val="0"/>
          <w:divBdr>
            <w:top w:val="none" w:sz="0" w:space="0" w:color="auto"/>
            <w:left w:val="none" w:sz="0" w:space="0" w:color="auto"/>
            <w:bottom w:val="none" w:sz="0" w:space="0" w:color="auto"/>
            <w:right w:val="none" w:sz="0" w:space="0" w:color="auto"/>
          </w:divBdr>
        </w:div>
        <w:div w:id="209653090">
          <w:marLeft w:val="0"/>
          <w:marRight w:val="0"/>
          <w:marTop w:val="0"/>
          <w:marBottom w:val="0"/>
          <w:divBdr>
            <w:top w:val="none" w:sz="0" w:space="0" w:color="auto"/>
            <w:left w:val="none" w:sz="0" w:space="0" w:color="auto"/>
            <w:bottom w:val="none" w:sz="0" w:space="0" w:color="auto"/>
            <w:right w:val="none" w:sz="0" w:space="0" w:color="auto"/>
          </w:divBdr>
        </w:div>
        <w:div w:id="25644446">
          <w:marLeft w:val="0"/>
          <w:marRight w:val="0"/>
          <w:marTop w:val="0"/>
          <w:marBottom w:val="0"/>
          <w:divBdr>
            <w:top w:val="none" w:sz="0" w:space="0" w:color="auto"/>
            <w:left w:val="none" w:sz="0" w:space="0" w:color="auto"/>
            <w:bottom w:val="none" w:sz="0" w:space="0" w:color="auto"/>
            <w:right w:val="none" w:sz="0" w:space="0" w:color="auto"/>
          </w:divBdr>
        </w:div>
        <w:div w:id="1249920590">
          <w:marLeft w:val="0"/>
          <w:marRight w:val="0"/>
          <w:marTop w:val="0"/>
          <w:marBottom w:val="0"/>
          <w:divBdr>
            <w:top w:val="none" w:sz="0" w:space="0" w:color="auto"/>
            <w:left w:val="none" w:sz="0" w:space="0" w:color="auto"/>
            <w:bottom w:val="none" w:sz="0" w:space="0" w:color="auto"/>
            <w:right w:val="none" w:sz="0" w:space="0" w:color="auto"/>
          </w:divBdr>
        </w:div>
        <w:div w:id="929196922">
          <w:marLeft w:val="0"/>
          <w:marRight w:val="0"/>
          <w:marTop w:val="0"/>
          <w:marBottom w:val="0"/>
          <w:divBdr>
            <w:top w:val="none" w:sz="0" w:space="0" w:color="auto"/>
            <w:left w:val="none" w:sz="0" w:space="0" w:color="auto"/>
            <w:bottom w:val="none" w:sz="0" w:space="0" w:color="auto"/>
            <w:right w:val="none" w:sz="0" w:space="0" w:color="auto"/>
          </w:divBdr>
        </w:div>
      </w:divsChild>
    </w:div>
    <w:div w:id="1176310003">
      <w:bodyDiv w:val="1"/>
      <w:marLeft w:val="0"/>
      <w:marRight w:val="0"/>
      <w:marTop w:val="0"/>
      <w:marBottom w:val="0"/>
      <w:divBdr>
        <w:top w:val="none" w:sz="0" w:space="0" w:color="auto"/>
        <w:left w:val="none" w:sz="0" w:space="0" w:color="auto"/>
        <w:bottom w:val="none" w:sz="0" w:space="0" w:color="auto"/>
        <w:right w:val="none" w:sz="0" w:space="0" w:color="auto"/>
      </w:divBdr>
    </w:div>
    <w:div w:id="1176458523">
      <w:bodyDiv w:val="1"/>
      <w:marLeft w:val="0"/>
      <w:marRight w:val="0"/>
      <w:marTop w:val="0"/>
      <w:marBottom w:val="0"/>
      <w:divBdr>
        <w:top w:val="none" w:sz="0" w:space="0" w:color="auto"/>
        <w:left w:val="none" w:sz="0" w:space="0" w:color="auto"/>
        <w:bottom w:val="none" w:sz="0" w:space="0" w:color="auto"/>
        <w:right w:val="none" w:sz="0" w:space="0" w:color="auto"/>
      </w:divBdr>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307849">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7647817">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8495943">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79200193">
      <w:bodyDiv w:val="1"/>
      <w:marLeft w:val="0"/>
      <w:marRight w:val="0"/>
      <w:marTop w:val="0"/>
      <w:marBottom w:val="0"/>
      <w:divBdr>
        <w:top w:val="none" w:sz="0" w:space="0" w:color="auto"/>
        <w:left w:val="none" w:sz="0" w:space="0" w:color="auto"/>
        <w:bottom w:val="none" w:sz="0" w:space="0" w:color="auto"/>
        <w:right w:val="none" w:sz="0" w:space="0" w:color="auto"/>
      </w:divBdr>
    </w:div>
    <w:div w:id="1179545808">
      <w:bodyDiv w:val="1"/>
      <w:marLeft w:val="0"/>
      <w:marRight w:val="0"/>
      <w:marTop w:val="0"/>
      <w:marBottom w:val="0"/>
      <w:divBdr>
        <w:top w:val="none" w:sz="0" w:space="0" w:color="auto"/>
        <w:left w:val="none" w:sz="0" w:space="0" w:color="auto"/>
        <w:bottom w:val="none" w:sz="0" w:space="0" w:color="auto"/>
        <w:right w:val="none" w:sz="0" w:space="0" w:color="auto"/>
      </w:divBdr>
    </w:div>
    <w:div w:id="1179587045">
      <w:bodyDiv w:val="1"/>
      <w:marLeft w:val="0"/>
      <w:marRight w:val="0"/>
      <w:marTop w:val="0"/>
      <w:marBottom w:val="0"/>
      <w:divBdr>
        <w:top w:val="none" w:sz="0" w:space="0" w:color="auto"/>
        <w:left w:val="none" w:sz="0" w:space="0" w:color="auto"/>
        <w:bottom w:val="none" w:sz="0" w:space="0" w:color="auto"/>
        <w:right w:val="none" w:sz="0" w:space="0" w:color="auto"/>
      </w:divBdr>
    </w:div>
    <w:div w:id="1180122966">
      <w:bodyDiv w:val="1"/>
      <w:marLeft w:val="0"/>
      <w:marRight w:val="0"/>
      <w:marTop w:val="0"/>
      <w:marBottom w:val="0"/>
      <w:divBdr>
        <w:top w:val="none" w:sz="0" w:space="0" w:color="auto"/>
        <w:left w:val="none" w:sz="0" w:space="0" w:color="auto"/>
        <w:bottom w:val="none" w:sz="0" w:space="0" w:color="auto"/>
        <w:right w:val="none" w:sz="0" w:space="0" w:color="auto"/>
      </w:divBdr>
    </w:div>
    <w:div w:id="1180774531">
      <w:bodyDiv w:val="1"/>
      <w:marLeft w:val="0"/>
      <w:marRight w:val="0"/>
      <w:marTop w:val="0"/>
      <w:marBottom w:val="0"/>
      <w:divBdr>
        <w:top w:val="none" w:sz="0" w:space="0" w:color="auto"/>
        <w:left w:val="none" w:sz="0" w:space="0" w:color="auto"/>
        <w:bottom w:val="none" w:sz="0" w:space="0" w:color="auto"/>
        <w:right w:val="none" w:sz="0" w:space="0" w:color="auto"/>
      </w:divBdr>
    </w:div>
    <w:div w:id="118143509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665140">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3083187">
      <w:bodyDiv w:val="1"/>
      <w:marLeft w:val="0"/>
      <w:marRight w:val="0"/>
      <w:marTop w:val="0"/>
      <w:marBottom w:val="0"/>
      <w:divBdr>
        <w:top w:val="none" w:sz="0" w:space="0" w:color="auto"/>
        <w:left w:val="none" w:sz="0" w:space="0" w:color="auto"/>
        <w:bottom w:val="none" w:sz="0" w:space="0" w:color="auto"/>
        <w:right w:val="none" w:sz="0" w:space="0" w:color="auto"/>
      </w:divBdr>
    </w:div>
    <w:div w:id="1183939855">
      <w:bodyDiv w:val="1"/>
      <w:marLeft w:val="0"/>
      <w:marRight w:val="0"/>
      <w:marTop w:val="0"/>
      <w:marBottom w:val="0"/>
      <w:divBdr>
        <w:top w:val="none" w:sz="0" w:space="0" w:color="auto"/>
        <w:left w:val="none" w:sz="0" w:space="0" w:color="auto"/>
        <w:bottom w:val="none" w:sz="0" w:space="0" w:color="auto"/>
        <w:right w:val="none" w:sz="0" w:space="0" w:color="auto"/>
      </w:divBdr>
    </w:div>
    <w:div w:id="1184173402">
      <w:bodyDiv w:val="1"/>
      <w:marLeft w:val="0"/>
      <w:marRight w:val="0"/>
      <w:marTop w:val="0"/>
      <w:marBottom w:val="0"/>
      <w:divBdr>
        <w:top w:val="none" w:sz="0" w:space="0" w:color="auto"/>
        <w:left w:val="none" w:sz="0" w:space="0" w:color="auto"/>
        <w:bottom w:val="none" w:sz="0" w:space="0" w:color="auto"/>
        <w:right w:val="none" w:sz="0" w:space="0" w:color="auto"/>
      </w:divBdr>
    </w:div>
    <w:div w:id="1184242933">
      <w:bodyDiv w:val="1"/>
      <w:marLeft w:val="0"/>
      <w:marRight w:val="0"/>
      <w:marTop w:val="0"/>
      <w:marBottom w:val="0"/>
      <w:divBdr>
        <w:top w:val="none" w:sz="0" w:space="0" w:color="auto"/>
        <w:left w:val="none" w:sz="0" w:space="0" w:color="auto"/>
        <w:bottom w:val="none" w:sz="0" w:space="0" w:color="auto"/>
        <w:right w:val="none" w:sz="0" w:space="0" w:color="auto"/>
      </w:divBdr>
    </w:div>
    <w:div w:id="1184591356">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4855174">
      <w:bodyDiv w:val="1"/>
      <w:marLeft w:val="0"/>
      <w:marRight w:val="0"/>
      <w:marTop w:val="0"/>
      <w:marBottom w:val="0"/>
      <w:divBdr>
        <w:top w:val="none" w:sz="0" w:space="0" w:color="auto"/>
        <w:left w:val="none" w:sz="0" w:space="0" w:color="auto"/>
        <w:bottom w:val="none" w:sz="0" w:space="0" w:color="auto"/>
        <w:right w:val="none" w:sz="0" w:space="0" w:color="auto"/>
      </w:divBdr>
    </w:div>
    <w:div w:id="1185553390">
      <w:bodyDiv w:val="1"/>
      <w:marLeft w:val="0"/>
      <w:marRight w:val="0"/>
      <w:marTop w:val="0"/>
      <w:marBottom w:val="0"/>
      <w:divBdr>
        <w:top w:val="none" w:sz="0" w:space="0" w:color="auto"/>
        <w:left w:val="none" w:sz="0" w:space="0" w:color="auto"/>
        <w:bottom w:val="none" w:sz="0" w:space="0" w:color="auto"/>
        <w:right w:val="none" w:sz="0" w:space="0" w:color="auto"/>
      </w:divBdr>
    </w:div>
    <w:div w:id="1185636970">
      <w:bodyDiv w:val="1"/>
      <w:marLeft w:val="0"/>
      <w:marRight w:val="0"/>
      <w:marTop w:val="0"/>
      <w:marBottom w:val="0"/>
      <w:divBdr>
        <w:top w:val="none" w:sz="0" w:space="0" w:color="auto"/>
        <w:left w:val="none" w:sz="0" w:space="0" w:color="auto"/>
        <w:bottom w:val="none" w:sz="0" w:space="0" w:color="auto"/>
        <w:right w:val="none" w:sz="0" w:space="0" w:color="auto"/>
      </w:divBdr>
    </w:div>
    <w:div w:id="1186747246">
      <w:bodyDiv w:val="1"/>
      <w:marLeft w:val="0"/>
      <w:marRight w:val="0"/>
      <w:marTop w:val="0"/>
      <w:marBottom w:val="0"/>
      <w:divBdr>
        <w:top w:val="none" w:sz="0" w:space="0" w:color="auto"/>
        <w:left w:val="none" w:sz="0" w:space="0" w:color="auto"/>
        <w:bottom w:val="none" w:sz="0" w:space="0" w:color="auto"/>
        <w:right w:val="none" w:sz="0" w:space="0" w:color="auto"/>
      </w:divBdr>
    </w:div>
    <w:div w:id="1186754565">
      <w:bodyDiv w:val="1"/>
      <w:marLeft w:val="0"/>
      <w:marRight w:val="0"/>
      <w:marTop w:val="0"/>
      <w:marBottom w:val="0"/>
      <w:divBdr>
        <w:top w:val="none" w:sz="0" w:space="0" w:color="auto"/>
        <w:left w:val="none" w:sz="0" w:space="0" w:color="auto"/>
        <w:bottom w:val="none" w:sz="0" w:space="0" w:color="auto"/>
        <w:right w:val="none" w:sz="0" w:space="0" w:color="auto"/>
      </w:divBdr>
    </w:div>
    <w:div w:id="1187255455">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7795461">
      <w:bodyDiv w:val="1"/>
      <w:marLeft w:val="0"/>
      <w:marRight w:val="0"/>
      <w:marTop w:val="0"/>
      <w:marBottom w:val="0"/>
      <w:divBdr>
        <w:top w:val="none" w:sz="0" w:space="0" w:color="auto"/>
        <w:left w:val="none" w:sz="0" w:space="0" w:color="auto"/>
        <w:bottom w:val="none" w:sz="0" w:space="0" w:color="auto"/>
        <w:right w:val="none" w:sz="0" w:space="0" w:color="auto"/>
      </w:divBdr>
    </w:div>
    <w:div w:id="1188565769">
      <w:bodyDiv w:val="1"/>
      <w:marLeft w:val="0"/>
      <w:marRight w:val="0"/>
      <w:marTop w:val="0"/>
      <w:marBottom w:val="0"/>
      <w:divBdr>
        <w:top w:val="none" w:sz="0" w:space="0" w:color="auto"/>
        <w:left w:val="none" w:sz="0" w:space="0" w:color="auto"/>
        <w:bottom w:val="none" w:sz="0" w:space="0" w:color="auto"/>
        <w:right w:val="none" w:sz="0" w:space="0" w:color="auto"/>
      </w:divBdr>
    </w:div>
    <w:div w:id="1188569624">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89370594">
      <w:bodyDiv w:val="1"/>
      <w:marLeft w:val="0"/>
      <w:marRight w:val="0"/>
      <w:marTop w:val="0"/>
      <w:marBottom w:val="0"/>
      <w:divBdr>
        <w:top w:val="none" w:sz="0" w:space="0" w:color="auto"/>
        <w:left w:val="none" w:sz="0" w:space="0" w:color="auto"/>
        <w:bottom w:val="none" w:sz="0" w:space="0" w:color="auto"/>
        <w:right w:val="none" w:sz="0" w:space="0" w:color="auto"/>
      </w:divBdr>
    </w:div>
    <w:div w:id="1189953613">
      <w:bodyDiv w:val="1"/>
      <w:marLeft w:val="0"/>
      <w:marRight w:val="0"/>
      <w:marTop w:val="0"/>
      <w:marBottom w:val="0"/>
      <w:divBdr>
        <w:top w:val="none" w:sz="0" w:space="0" w:color="auto"/>
        <w:left w:val="none" w:sz="0" w:space="0" w:color="auto"/>
        <w:bottom w:val="none" w:sz="0" w:space="0" w:color="auto"/>
        <w:right w:val="none" w:sz="0" w:space="0" w:color="auto"/>
      </w:divBdr>
    </w:div>
    <w:div w:id="1190021330">
      <w:bodyDiv w:val="1"/>
      <w:marLeft w:val="0"/>
      <w:marRight w:val="0"/>
      <w:marTop w:val="0"/>
      <w:marBottom w:val="0"/>
      <w:divBdr>
        <w:top w:val="none" w:sz="0" w:space="0" w:color="auto"/>
        <w:left w:val="none" w:sz="0" w:space="0" w:color="auto"/>
        <w:bottom w:val="none" w:sz="0" w:space="0" w:color="auto"/>
        <w:right w:val="none" w:sz="0" w:space="0" w:color="auto"/>
      </w:divBdr>
    </w:div>
    <w:div w:id="1190755205">
      <w:bodyDiv w:val="1"/>
      <w:marLeft w:val="0"/>
      <w:marRight w:val="0"/>
      <w:marTop w:val="0"/>
      <w:marBottom w:val="0"/>
      <w:divBdr>
        <w:top w:val="none" w:sz="0" w:space="0" w:color="auto"/>
        <w:left w:val="none" w:sz="0" w:space="0" w:color="auto"/>
        <w:bottom w:val="none" w:sz="0" w:space="0" w:color="auto"/>
        <w:right w:val="none" w:sz="0" w:space="0" w:color="auto"/>
      </w:divBdr>
    </w:div>
    <w:div w:id="1191454653">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1648859">
      <w:bodyDiv w:val="1"/>
      <w:marLeft w:val="0"/>
      <w:marRight w:val="0"/>
      <w:marTop w:val="0"/>
      <w:marBottom w:val="0"/>
      <w:divBdr>
        <w:top w:val="none" w:sz="0" w:space="0" w:color="auto"/>
        <w:left w:val="none" w:sz="0" w:space="0" w:color="auto"/>
        <w:bottom w:val="none" w:sz="0" w:space="0" w:color="auto"/>
        <w:right w:val="none" w:sz="0" w:space="0" w:color="auto"/>
      </w:divBdr>
    </w:div>
    <w:div w:id="1191720078">
      <w:bodyDiv w:val="1"/>
      <w:marLeft w:val="0"/>
      <w:marRight w:val="0"/>
      <w:marTop w:val="0"/>
      <w:marBottom w:val="0"/>
      <w:divBdr>
        <w:top w:val="none" w:sz="0" w:space="0" w:color="auto"/>
        <w:left w:val="none" w:sz="0" w:space="0" w:color="auto"/>
        <w:bottom w:val="none" w:sz="0" w:space="0" w:color="auto"/>
        <w:right w:val="none" w:sz="0" w:space="0" w:color="auto"/>
      </w:divBdr>
    </w:div>
    <w:div w:id="1191798375">
      <w:bodyDiv w:val="1"/>
      <w:marLeft w:val="0"/>
      <w:marRight w:val="0"/>
      <w:marTop w:val="0"/>
      <w:marBottom w:val="0"/>
      <w:divBdr>
        <w:top w:val="none" w:sz="0" w:space="0" w:color="auto"/>
        <w:left w:val="none" w:sz="0" w:space="0" w:color="auto"/>
        <w:bottom w:val="none" w:sz="0" w:space="0" w:color="auto"/>
        <w:right w:val="none" w:sz="0" w:space="0" w:color="auto"/>
      </w:divBdr>
    </w:div>
    <w:div w:id="1192379526">
      <w:bodyDiv w:val="1"/>
      <w:marLeft w:val="0"/>
      <w:marRight w:val="0"/>
      <w:marTop w:val="0"/>
      <w:marBottom w:val="0"/>
      <w:divBdr>
        <w:top w:val="none" w:sz="0" w:space="0" w:color="auto"/>
        <w:left w:val="none" w:sz="0" w:space="0" w:color="auto"/>
        <w:bottom w:val="none" w:sz="0" w:space="0" w:color="auto"/>
        <w:right w:val="none" w:sz="0" w:space="0" w:color="auto"/>
      </w:divBdr>
    </w:div>
    <w:div w:id="1192959985">
      <w:bodyDiv w:val="1"/>
      <w:marLeft w:val="0"/>
      <w:marRight w:val="0"/>
      <w:marTop w:val="0"/>
      <w:marBottom w:val="0"/>
      <w:divBdr>
        <w:top w:val="none" w:sz="0" w:space="0" w:color="auto"/>
        <w:left w:val="none" w:sz="0" w:space="0" w:color="auto"/>
        <w:bottom w:val="none" w:sz="0" w:space="0" w:color="auto"/>
        <w:right w:val="none" w:sz="0" w:space="0" w:color="auto"/>
      </w:divBdr>
    </w:div>
    <w:div w:id="1193223028">
      <w:bodyDiv w:val="1"/>
      <w:marLeft w:val="0"/>
      <w:marRight w:val="0"/>
      <w:marTop w:val="0"/>
      <w:marBottom w:val="0"/>
      <w:divBdr>
        <w:top w:val="none" w:sz="0" w:space="0" w:color="auto"/>
        <w:left w:val="none" w:sz="0" w:space="0" w:color="auto"/>
        <w:bottom w:val="none" w:sz="0" w:space="0" w:color="auto"/>
        <w:right w:val="none" w:sz="0" w:space="0" w:color="auto"/>
      </w:divBdr>
    </w:div>
    <w:div w:id="1193297688">
      <w:bodyDiv w:val="1"/>
      <w:marLeft w:val="0"/>
      <w:marRight w:val="0"/>
      <w:marTop w:val="0"/>
      <w:marBottom w:val="0"/>
      <w:divBdr>
        <w:top w:val="none" w:sz="0" w:space="0" w:color="auto"/>
        <w:left w:val="none" w:sz="0" w:space="0" w:color="auto"/>
        <w:bottom w:val="none" w:sz="0" w:space="0" w:color="auto"/>
        <w:right w:val="none" w:sz="0" w:space="0" w:color="auto"/>
      </w:divBdr>
    </w:div>
    <w:div w:id="1193541913">
      <w:bodyDiv w:val="1"/>
      <w:marLeft w:val="0"/>
      <w:marRight w:val="0"/>
      <w:marTop w:val="0"/>
      <w:marBottom w:val="0"/>
      <w:divBdr>
        <w:top w:val="none" w:sz="0" w:space="0" w:color="auto"/>
        <w:left w:val="none" w:sz="0" w:space="0" w:color="auto"/>
        <w:bottom w:val="none" w:sz="0" w:space="0" w:color="auto"/>
        <w:right w:val="none" w:sz="0" w:space="0" w:color="auto"/>
      </w:divBdr>
    </w:div>
    <w:div w:id="1193614928">
      <w:bodyDiv w:val="1"/>
      <w:marLeft w:val="0"/>
      <w:marRight w:val="0"/>
      <w:marTop w:val="0"/>
      <w:marBottom w:val="0"/>
      <w:divBdr>
        <w:top w:val="none" w:sz="0" w:space="0" w:color="auto"/>
        <w:left w:val="none" w:sz="0" w:space="0" w:color="auto"/>
        <w:bottom w:val="none" w:sz="0" w:space="0" w:color="auto"/>
        <w:right w:val="none" w:sz="0" w:space="0" w:color="auto"/>
      </w:divBdr>
    </w:div>
    <w:div w:id="1195146583">
      <w:bodyDiv w:val="1"/>
      <w:marLeft w:val="0"/>
      <w:marRight w:val="0"/>
      <w:marTop w:val="0"/>
      <w:marBottom w:val="0"/>
      <w:divBdr>
        <w:top w:val="none" w:sz="0" w:space="0" w:color="auto"/>
        <w:left w:val="none" w:sz="0" w:space="0" w:color="auto"/>
        <w:bottom w:val="none" w:sz="0" w:space="0" w:color="auto"/>
        <w:right w:val="none" w:sz="0" w:space="0" w:color="auto"/>
      </w:divBdr>
    </w:div>
    <w:div w:id="1195920733">
      <w:bodyDiv w:val="1"/>
      <w:marLeft w:val="0"/>
      <w:marRight w:val="0"/>
      <w:marTop w:val="0"/>
      <w:marBottom w:val="0"/>
      <w:divBdr>
        <w:top w:val="none" w:sz="0" w:space="0" w:color="auto"/>
        <w:left w:val="none" w:sz="0" w:space="0" w:color="auto"/>
        <w:bottom w:val="none" w:sz="0" w:space="0" w:color="auto"/>
        <w:right w:val="none" w:sz="0" w:space="0" w:color="auto"/>
      </w:divBdr>
    </w:div>
    <w:div w:id="1196188428">
      <w:bodyDiv w:val="1"/>
      <w:marLeft w:val="0"/>
      <w:marRight w:val="0"/>
      <w:marTop w:val="0"/>
      <w:marBottom w:val="0"/>
      <w:divBdr>
        <w:top w:val="none" w:sz="0" w:space="0" w:color="auto"/>
        <w:left w:val="none" w:sz="0" w:space="0" w:color="auto"/>
        <w:bottom w:val="none" w:sz="0" w:space="0" w:color="auto"/>
        <w:right w:val="none" w:sz="0" w:space="0" w:color="auto"/>
      </w:divBdr>
    </w:div>
    <w:div w:id="1196236352">
      <w:bodyDiv w:val="1"/>
      <w:marLeft w:val="0"/>
      <w:marRight w:val="0"/>
      <w:marTop w:val="0"/>
      <w:marBottom w:val="0"/>
      <w:divBdr>
        <w:top w:val="none" w:sz="0" w:space="0" w:color="auto"/>
        <w:left w:val="none" w:sz="0" w:space="0" w:color="auto"/>
        <w:bottom w:val="none" w:sz="0" w:space="0" w:color="auto"/>
        <w:right w:val="none" w:sz="0" w:space="0" w:color="auto"/>
      </w:divBdr>
    </w:div>
    <w:div w:id="1196312598">
      <w:bodyDiv w:val="1"/>
      <w:marLeft w:val="0"/>
      <w:marRight w:val="0"/>
      <w:marTop w:val="0"/>
      <w:marBottom w:val="0"/>
      <w:divBdr>
        <w:top w:val="none" w:sz="0" w:space="0" w:color="auto"/>
        <w:left w:val="none" w:sz="0" w:space="0" w:color="auto"/>
        <w:bottom w:val="none" w:sz="0" w:space="0" w:color="auto"/>
        <w:right w:val="none" w:sz="0" w:space="0" w:color="auto"/>
      </w:divBdr>
    </w:div>
    <w:div w:id="1196387414">
      <w:bodyDiv w:val="1"/>
      <w:marLeft w:val="0"/>
      <w:marRight w:val="0"/>
      <w:marTop w:val="0"/>
      <w:marBottom w:val="0"/>
      <w:divBdr>
        <w:top w:val="none" w:sz="0" w:space="0" w:color="auto"/>
        <w:left w:val="none" w:sz="0" w:space="0" w:color="auto"/>
        <w:bottom w:val="none" w:sz="0" w:space="0" w:color="auto"/>
        <w:right w:val="none" w:sz="0" w:space="0" w:color="auto"/>
      </w:divBdr>
    </w:div>
    <w:div w:id="1196429113">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6842988">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7234668">
      <w:bodyDiv w:val="1"/>
      <w:marLeft w:val="0"/>
      <w:marRight w:val="0"/>
      <w:marTop w:val="0"/>
      <w:marBottom w:val="0"/>
      <w:divBdr>
        <w:top w:val="none" w:sz="0" w:space="0" w:color="auto"/>
        <w:left w:val="none" w:sz="0" w:space="0" w:color="auto"/>
        <w:bottom w:val="none" w:sz="0" w:space="0" w:color="auto"/>
        <w:right w:val="none" w:sz="0" w:space="0" w:color="auto"/>
      </w:divBdr>
    </w:div>
    <w:div w:id="1197502984">
      <w:bodyDiv w:val="1"/>
      <w:marLeft w:val="0"/>
      <w:marRight w:val="0"/>
      <w:marTop w:val="0"/>
      <w:marBottom w:val="0"/>
      <w:divBdr>
        <w:top w:val="none" w:sz="0" w:space="0" w:color="auto"/>
        <w:left w:val="none" w:sz="0" w:space="0" w:color="auto"/>
        <w:bottom w:val="none" w:sz="0" w:space="0" w:color="auto"/>
        <w:right w:val="none" w:sz="0" w:space="0" w:color="auto"/>
      </w:divBdr>
    </w:div>
    <w:div w:id="1197739315">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198660460">
      <w:bodyDiv w:val="1"/>
      <w:marLeft w:val="0"/>
      <w:marRight w:val="0"/>
      <w:marTop w:val="0"/>
      <w:marBottom w:val="0"/>
      <w:divBdr>
        <w:top w:val="none" w:sz="0" w:space="0" w:color="auto"/>
        <w:left w:val="none" w:sz="0" w:space="0" w:color="auto"/>
        <w:bottom w:val="none" w:sz="0" w:space="0" w:color="auto"/>
        <w:right w:val="none" w:sz="0" w:space="0" w:color="auto"/>
      </w:divBdr>
    </w:div>
    <w:div w:id="1198858426">
      <w:bodyDiv w:val="1"/>
      <w:marLeft w:val="0"/>
      <w:marRight w:val="0"/>
      <w:marTop w:val="0"/>
      <w:marBottom w:val="0"/>
      <w:divBdr>
        <w:top w:val="none" w:sz="0" w:space="0" w:color="auto"/>
        <w:left w:val="none" w:sz="0" w:space="0" w:color="auto"/>
        <w:bottom w:val="none" w:sz="0" w:space="0" w:color="auto"/>
        <w:right w:val="none" w:sz="0" w:space="0" w:color="auto"/>
      </w:divBdr>
    </w:div>
    <w:div w:id="1199007745">
      <w:bodyDiv w:val="1"/>
      <w:marLeft w:val="0"/>
      <w:marRight w:val="0"/>
      <w:marTop w:val="0"/>
      <w:marBottom w:val="0"/>
      <w:divBdr>
        <w:top w:val="none" w:sz="0" w:space="0" w:color="auto"/>
        <w:left w:val="none" w:sz="0" w:space="0" w:color="auto"/>
        <w:bottom w:val="none" w:sz="0" w:space="0" w:color="auto"/>
        <w:right w:val="none" w:sz="0" w:space="0" w:color="auto"/>
      </w:divBdr>
    </w:div>
    <w:div w:id="1199588303">
      <w:bodyDiv w:val="1"/>
      <w:marLeft w:val="0"/>
      <w:marRight w:val="0"/>
      <w:marTop w:val="0"/>
      <w:marBottom w:val="0"/>
      <w:divBdr>
        <w:top w:val="none" w:sz="0" w:space="0" w:color="auto"/>
        <w:left w:val="none" w:sz="0" w:space="0" w:color="auto"/>
        <w:bottom w:val="none" w:sz="0" w:space="0" w:color="auto"/>
        <w:right w:val="none" w:sz="0" w:space="0" w:color="auto"/>
      </w:divBdr>
    </w:div>
    <w:div w:id="1200246775">
      <w:bodyDiv w:val="1"/>
      <w:marLeft w:val="0"/>
      <w:marRight w:val="0"/>
      <w:marTop w:val="0"/>
      <w:marBottom w:val="0"/>
      <w:divBdr>
        <w:top w:val="none" w:sz="0" w:space="0" w:color="auto"/>
        <w:left w:val="none" w:sz="0" w:space="0" w:color="auto"/>
        <w:bottom w:val="none" w:sz="0" w:space="0" w:color="auto"/>
        <w:right w:val="none" w:sz="0" w:space="0" w:color="auto"/>
      </w:divBdr>
    </w:div>
    <w:div w:id="1200436963">
      <w:bodyDiv w:val="1"/>
      <w:marLeft w:val="0"/>
      <w:marRight w:val="0"/>
      <w:marTop w:val="0"/>
      <w:marBottom w:val="0"/>
      <w:divBdr>
        <w:top w:val="none" w:sz="0" w:space="0" w:color="auto"/>
        <w:left w:val="none" w:sz="0" w:space="0" w:color="auto"/>
        <w:bottom w:val="none" w:sz="0" w:space="0" w:color="auto"/>
        <w:right w:val="none" w:sz="0" w:space="0" w:color="auto"/>
      </w:divBdr>
    </w:div>
    <w:div w:id="1200625958">
      <w:bodyDiv w:val="1"/>
      <w:marLeft w:val="0"/>
      <w:marRight w:val="0"/>
      <w:marTop w:val="0"/>
      <w:marBottom w:val="0"/>
      <w:divBdr>
        <w:top w:val="none" w:sz="0" w:space="0" w:color="auto"/>
        <w:left w:val="none" w:sz="0" w:space="0" w:color="auto"/>
        <w:bottom w:val="none" w:sz="0" w:space="0" w:color="auto"/>
        <w:right w:val="none" w:sz="0" w:space="0" w:color="auto"/>
      </w:divBdr>
    </w:div>
    <w:div w:id="1200629010">
      <w:bodyDiv w:val="1"/>
      <w:marLeft w:val="0"/>
      <w:marRight w:val="0"/>
      <w:marTop w:val="0"/>
      <w:marBottom w:val="0"/>
      <w:divBdr>
        <w:top w:val="none" w:sz="0" w:space="0" w:color="auto"/>
        <w:left w:val="none" w:sz="0" w:space="0" w:color="auto"/>
        <w:bottom w:val="none" w:sz="0" w:space="0" w:color="auto"/>
        <w:right w:val="none" w:sz="0" w:space="0" w:color="auto"/>
      </w:divBdr>
    </w:div>
    <w:div w:id="1200898794">
      <w:bodyDiv w:val="1"/>
      <w:marLeft w:val="0"/>
      <w:marRight w:val="0"/>
      <w:marTop w:val="0"/>
      <w:marBottom w:val="0"/>
      <w:divBdr>
        <w:top w:val="none" w:sz="0" w:space="0" w:color="auto"/>
        <w:left w:val="none" w:sz="0" w:space="0" w:color="auto"/>
        <w:bottom w:val="none" w:sz="0" w:space="0" w:color="auto"/>
        <w:right w:val="none" w:sz="0" w:space="0" w:color="auto"/>
      </w:divBdr>
    </w:div>
    <w:div w:id="1201748532">
      <w:bodyDiv w:val="1"/>
      <w:marLeft w:val="0"/>
      <w:marRight w:val="0"/>
      <w:marTop w:val="0"/>
      <w:marBottom w:val="0"/>
      <w:divBdr>
        <w:top w:val="none" w:sz="0" w:space="0" w:color="auto"/>
        <w:left w:val="none" w:sz="0" w:space="0" w:color="auto"/>
        <w:bottom w:val="none" w:sz="0" w:space="0" w:color="auto"/>
        <w:right w:val="none" w:sz="0" w:space="0" w:color="auto"/>
      </w:divBdr>
    </w:div>
    <w:div w:id="1201821074">
      <w:bodyDiv w:val="1"/>
      <w:marLeft w:val="0"/>
      <w:marRight w:val="0"/>
      <w:marTop w:val="0"/>
      <w:marBottom w:val="0"/>
      <w:divBdr>
        <w:top w:val="none" w:sz="0" w:space="0" w:color="auto"/>
        <w:left w:val="none" w:sz="0" w:space="0" w:color="auto"/>
        <w:bottom w:val="none" w:sz="0" w:space="0" w:color="auto"/>
        <w:right w:val="none" w:sz="0" w:space="0" w:color="auto"/>
      </w:divBdr>
    </w:div>
    <w:div w:id="1201894343">
      <w:bodyDiv w:val="1"/>
      <w:marLeft w:val="0"/>
      <w:marRight w:val="0"/>
      <w:marTop w:val="0"/>
      <w:marBottom w:val="0"/>
      <w:divBdr>
        <w:top w:val="none" w:sz="0" w:space="0" w:color="auto"/>
        <w:left w:val="none" w:sz="0" w:space="0" w:color="auto"/>
        <w:bottom w:val="none" w:sz="0" w:space="0" w:color="auto"/>
        <w:right w:val="none" w:sz="0" w:space="0" w:color="auto"/>
      </w:divBdr>
    </w:div>
    <w:div w:id="1202476440">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053897">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5364776">
      <w:bodyDiv w:val="1"/>
      <w:marLeft w:val="0"/>
      <w:marRight w:val="0"/>
      <w:marTop w:val="0"/>
      <w:marBottom w:val="0"/>
      <w:divBdr>
        <w:top w:val="none" w:sz="0" w:space="0" w:color="auto"/>
        <w:left w:val="none" w:sz="0" w:space="0" w:color="auto"/>
        <w:bottom w:val="none" w:sz="0" w:space="0" w:color="auto"/>
        <w:right w:val="none" w:sz="0" w:space="0" w:color="auto"/>
      </w:divBdr>
    </w:div>
    <w:div w:id="1206287156">
      <w:bodyDiv w:val="1"/>
      <w:marLeft w:val="0"/>
      <w:marRight w:val="0"/>
      <w:marTop w:val="0"/>
      <w:marBottom w:val="0"/>
      <w:divBdr>
        <w:top w:val="none" w:sz="0" w:space="0" w:color="auto"/>
        <w:left w:val="none" w:sz="0" w:space="0" w:color="auto"/>
        <w:bottom w:val="none" w:sz="0" w:space="0" w:color="auto"/>
        <w:right w:val="none" w:sz="0" w:space="0" w:color="auto"/>
      </w:divBdr>
    </w:div>
    <w:div w:id="1206521493">
      <w:bodyDiv w:val="1"/>
      <w:marLeft w:val="0"/>
      <w:marRight w:val="0"/>
      <w:marTop w:val="0"/>
      <w:marBottom w:val="0"/>
      <w:divBdr>
        <w:top w:val="none" w:sz="0" w:space="0" w:color="auto"/>
        <w:left w:val="none" w:sz="0" w:space="0" w:color="auto"/>
        <w:bottom w:val="none" w:sz="0" w:space="0" w:color="auto"/>
        <w:right w:val="none" w:sz="0" w:space="0" w:color="auto"/>
      </w:divBdr>
    </w:div>
    <w:div w:id="1206680597">
      <w:bodyDiv w:val="1"/>
      <w:marLeft w:val="0"/>
      <w:marRight w:val="0"/>
      <w:marTop w:val="0"/>
      <w:marBottom w:val="0"/>
      <w:divBdr>
        <w:top w:val="none" w:sz="0" w:space="0" w:color="auto"/>
        <w:left w:val="none" w:sz="0" w:space="0" w:color="auto"/>
        <w:bottom w:val="none" w:sz="0" w:space="0" w:color="auto"/>
        <w:right w:val="none" w:sz="0" w:space="0" w:color="auto"/>
      </w:divBdr>
    </w:div>
    <w:div w:id="1206798557">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109936">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8103364">
      <w:bodyDiv w:val="1"/>
      <w:marLeft w:val="0"/>
      <w:marRight w:val="0"/>
      <w:marTop w:val="0"/>
      <w:marBottom w:val="0"/>
      <w:divBdr>
        <w:top w:val="none" w:sz="0" w:space="0" w:color="auto"/>
        <w:left w:val="none" w:sz="0" w:space="0" w:color="auto"/>
        <w:bottom w:val="none" w:sz="0" w:space="0" w:color="auto"/>
        <w:right w:val="none" w:sz="0" w:space="0" w:color="auto"/>
      </w:divBdr>
    </w:div>
    <w:div w:id="1208909541">
      <w:bodyDiv w:val="1"/>
      <w:marLeft w:val="0"/>
      <w:marRight w:val="0"/>
      <w:marTop w:val="0"/>
      <w:marBottom w:val="0"/>
      <w:divBdr>
        <w:top w:val="none" w:sz="0" w:space="0" w:color="auto"/>
        <w:left w:val="none" w:sz="0" w:space="0" w:color="auto"/>
        <w:bottom w:val="none" w:sz="0" w:space="0" w:color="auto"/>
        <w:right w:val="none" w:sz="0" w:space="0" w:color="auto"/>
      </w:divBdr>
    </w:div>
    <w:div w:id="120903351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537664">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453358">
      <w:bodyDiv w:val="1"/>
      <w:marLeft w:val="0"/>
      <w:marRight w:val="0"/>
      <w:marTop w:val="0"/>
      <w:marBottom w:val="0"/>
      <w:divBdr>
        <w:top w:val="none" w:sz="0" w:space="0" w:color="auto"/>
        <w:left w:val="none" w:sz="0" w:space="0" w:color="auto"/>
        <w:bottom w:val="none" w:sz="0" w:space="0" w:color="auto"/>
        <w:right w:val="none" w:sz="0" w:space="0" w:color="auto"/>
      </w:divBdr>
    </w:div>
    <w:div w:id="1210610034">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1115364">
      <w:bodyDiv w:val="1"/>
      <w:marLeft w:val="0"/>
      <w:marRight w:val="0"/>
      <w:marTop w:val="0"/>
      <w:marBottom w:val="0"/>
      <w:divBdr>
        <w:top w:val="none" w:sz="0" w:space="0" w:color="auto"/>
        <w:left w:val="none" w:sz="0" w:space="0" w:color="auto"/>
        <w:bottom w:val="none" w:sz="0" w:space="0" w:color="auto"/>
        <w:right w:val="none" w:sz="0" w:space="0" w:color="auto"/>
      </w:divBdr>
    </w:div>
    <w:div w:id="1211918212">
      <w:bodyDiv w:val="1"/>
      <w:marLeft w:val="0"/>
      <w:marRight w:val="0"/>
      <w:marTop w:val="0"/>
      <w:marBottom w:val="0"/>
      <w:divBdr>
        <w:top w:val="none" w:sz="0" w:space="0" w:color="auto"/>
        <w:left w:val="none" w:sz="0" w:space="0" w:color="auto"/>
        <w:bottom w:val="none" w:sz="0" w:space="0" w:color="auto"/>
        <w:right w:val="none" w:sz="0" w:space="0" w:color="auto"/>
      </w:divBdr>
    </w:div>
    <w:div w:id="1212114186">
      <w:bodyDiv w:val="1"/>
      <w:marLeft w:val="0"/>
      <w:marRight w:val="0"/>
      <w:marTop w:val="0"/>
      <w:marBottom w:val="0"/>
      <w:divBdr>
        <w:top w:val="none" w:sz="0" w:space="0" w:color="auto"/>
        <w:left w:val="none" w:sz="0" w:space="0" w:color="auto"/>
        <w:bottom w:val="none" w:sz="0" w:space="0" w:color="auto"/>
        <w:right w:val="none" w:sz="0" w:space="0" w:color="auto"/>
      </w:divBdr>
    </w:div>
    <w:div w:id="1212427633">
      <w:bodyDiv w:val="1"/>
      <w:marLeft w:val="0"/>
      <w:marRight w:val="0"/>
      <w:marTop w:val="0"/>
      <w:marBottom w:val="0"/>
      <w:divBdr>
        <w:top w:val="none" w:sz="0" w:space="0" w:color="auto"/>
        <w:left w:val="none" w:sz="0" w:space="0" w:color="auto"/>
        <w:bottom w:val="none" w:sz="0" w:space="0" w:color="auto"/>
        <w:right w:val="none" w:sz="0" w:space="0" w:color="auto"/>
      </w:divBdr>
    </w:div>
    <w:div w:id="1212572736">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17819">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3728973">
      <w:bodyDiv w:val="1"/>
      <w:marLeft w:val="0"/>
      <w:marRight w:val="0"/>
      <w:marTop w:val="0"/>
      <w:marBottom w:val="0"/>
      <w:divBdr>
        <w:top w:val="none" w:sz="0" w:space="0" w:color="auto"/>
        <w:left w:val="none" w:sz="0" w:space="0" w:color="auto"/>
        <w:bottom w:val="none" w:sz="0" w:space="0" w:color="auto"/>
        <w:right w:val="none" w:sz="0" w:space="0" w:color="auto"/>
      </w:divBdr>
    </w:div>
    <w:div w:id="1213804866">
      <w:bodyDiv w:val="1"/>
      <w:marLeft w:val="0"/>
      <w:marRight w:val="0"/>
      <w:marTop w:val="0"/>
      <w:marBottom w:val="0"/>
      <w:divBdr>
        <w:top w:val="none" w:sz="0" w:space="0" w:color="auto"/>
        <w:left w:val="none" w:sz="0" w:space="0" w:color="auto"/>
        <w:bottom w:val="none" w:sz="0" w:space="0" w:color="auto"/>
        <w:right w:val="none" w:sz="0" w:space="0" w:color="auto"/>
      </w:divBdr>
    </w:div>
    <w:div w:id="1213883645">
      <w:bodyDiv w:val="1"/>
      <w:marLeft w:val="0"/>
      <w:marRight w:val="0"/>
      <w:marTop w:val="0"/>
      <w:marBottom w:val="0"/>
      <w:divBdr>
        <w:top w:val="none" w:sz="0" w:space="0" w:color="auto"/>
        <w:left w:val="none" w:sz="0" w:space="0" w:color="auto"/>
        <w:bottom w:val="none" w:sz="0" w:space="0" w:color="auto"/>
        <w:right w:val="none" w:sz="0" w:space="0" w:color="auto"/>
      </w:divBdr>
    </w:div>
    <w:div w:id="1214544747">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4847165">
      <w:bodyDiv w:val="1"/>
      <w:marLeft w:val="0"/>
      <w:marRight w:val="0"/>
      <w:marTop w:val="0"/>
      <w:marBottom w:val="0"/>
      <w:divBdr>
        <w:top w:val="none" w:sz="0" w:space="0" w:color="auto"/>
        <w:left w:val="none" w:sz="0" w:space="0" w:color="auto"/>
        <w:bottom w:val="none" w:sz="0" w:space="0" w:color="auto"/>
        <w:right w:val="none" w:sz="0" w:space="0" w:color="auto"/>
      </w:divBdr>
    </w:div>
    <w:div w:id="1215310795">
      <w:bodyDiv w:val="1"/>
      <w:marLeft w:val="0"/>
      <w:marRight w:val="0"/>
      <w:marTop w:val="0"/>
      <w:marBottom w:val="0"/>
      <w:divBdr>
        <w:top w:val="none" w:sz="0" w:space="0" w:color="auto"/>
        <w:left w:val="none" w:sz="0" w:space="0" w:color="auto"/>
        <w:bottom w:val="none" w:sz="0" w:space="0" w:color="auto"/>
        <w:right w:val="none" w:sz="0" w:space="0" w:color="auto"/>
      </w:divBdr>
    </w:div>
    <w:div w:id="1215897097">
      <w:bodyDiv w:val="1"/>
      <w:marLeft w:val="0"/>
      <w:marRight w:val="0"/>
      <w:marTop w:val="0"/>
      <w:marBottom w:val="0"/>
      <w:divBdr>
        <w:top w:val="none" w:sz="0" w:space="0" w:color="auto"/>
        <w:left w:val="none" w:sz="0" w:space="0" w:color="auto"/>
        <w:bottom w:val="none" w:sz="0" w:space="0" w:color="auto"/>
        <w:right w:val="none" w:sz="0" w:space="0" w:color="auto"/>
      </w:divBdr>
    </w:div>
    <w:div w:id="1215967126">
      <w:bodyDiv w:val="1"/>
      <w:marLeft w:val="0"/>
      <w:marRight w:val="0"/>
      <w:marTop w:val="0"/>
      <w:marBottom w:val="0"/>
      <w:divBdr>
        <w:top w:val="none" w:sz="0" w:space="0" w:color="auto"/>
        <w:left w:val="none" w:sz="0" w:space="0" w:color="auto"/>
        <w:bottom w:val="none" w:sz="0" w:space="0" w:color="auto"/>
        <w:right w:val="none" w:sz="0" w:space="0" w:color="auto"/>
      </w:divBdr>
    </w:div>
    <w:div w:id="1216114718">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17080848">
      <w:bodyDiv w:val="1"/>
      <w:marLeft w:val="0"/>
      <w:marRight w:val="0"/>
      <w:marTop w:val="0"/>
      <w:marBottom w:val="0"/>
      <w:divBdr>
        <w:top w:val="none" w:sz="0" w:space="0" w:color="auto"/>
        <w:left w:val="none" w:sz="0" w:space="0" w:color="auto"/>
        <w:bottom w:val="none" w:sz="0" w:space="0" w:color="auto"/>
        <w:right w:val="none" w:sz="0" w:space="0" w:color="auto"/>
      </w:divBdr>
    </w:div>
    <w:div w:id="1217400136">
      <w:bodyDiv w:val="1"/>
      <w:marLeft w:val="0"/>
      <w:marRight w:val="0"/>
      <w:marTop w:val="0"/>
      <w:marBottom w:val="0"/>
      <w:divBdr>
        <w:top w:val="none" w:sz="0" w:space="0" w:color="auto"/>
        <w:left w:val="none" w:sz="0" w:space="0" w:color="auto"/>
        <w:bottom w:val="none" w:sz="0" w:space="0" w:color="auto"/>
        <w:right w:val="none" w:sz="0" w:space="0" w:color="auto"/>
      </w:divBdr>
    </w:div>
    <w:div w:id="1217550845">
      <w:bodyDiv w:val="1"/>
      <w:marLeft w:val="0"/>
      <w:marRight w:val="0"/>
      <w:marTop w:val="0"/>
      <w:marBottom w:val="0"/>
      <w:divBdr>
        <w:top w:val="none" w:sz="0" w:space="0" w:color="auto"/>
        <w:left w:val="none" w:sz="0" w:space="0" w:color="auto"/>
        <w:bottom w:val="none" w:sz="0" w:space="0" w:color="auto"/>
        <w:right w:val="none" w:sz="0" w:space="0" w:color="auto"/>
      </w:divBdr>
    </w:div>
    <w:div w:id="1217737448">
      <w:bodyDiv w:val="1"/>
      <w:marLeft w:val="0"/>
      <w:marRight w:val="0"/>
      <w:marTop w:val="0"/>
      <w:marBottom w:val="0"/>
      <w:divBdr>
        <w:top w:val="none" w:sz="0" w:space="0" w:color="auto"/>
        <w:left w:val="none" w:sz="0" w:space="0" w:color="auto"/>
        <w:bottom w:val="none" w:sz="0" w:space="0" w:color="auto"/>
        <w:right w:val="none" w:sz="0" w:space="0" w:color="auto"/>
      </w:divBdr>
    </w:div>
    <w:div w:id="1217811645">
      <w:bodyDiv w:val="1"/>
      <w:marLeft w:val="0"/>
      <w:marRight w:val="0"/>
      <w:marTop w:val="0"/>
      <w:marBottom w:val="0"/>
      <w:divBdr>
        <w:top w:val="none" w:sz="0" w:space="0" w:color="auto"/>
        <w:left w:val="none" w:sz="0" w:space="0" w:color="auto"/>
        <w:bottom w:val="none" w:sz="0" w:space="0" w:color="auto"/>
        <w:right w:val="none" w:sz="0" w:space="0" w:color="auto"/>
      </w:divBdr>
    </w:div>
    <w:div w:id="1217856266">
      <w:bodyDiv w:val="1"/>
      <w:marLeft w:val="0"/>
      <w:marRight w:val="0"/>
      <w:marTop w:val="0"/>
      <w:marBottom w:val="0"/>
      <w:divBdr>
        <w:top w:val="none" w:sz="0" w:space="0" w:color="auto"/>
        <w:left w:val="none" w:sz="0" w:space="0" w:color="auto"/>
        <w:bottom w:val="none" w:sz="0" w:space="0" w:color="auto"/>
        <w:right w:val="none" w:sz="0" w:space="0" w:color="auto"/>
      </w:divBdr>
    </w:div>
    <w:div w:id="1217934941">
      <w:bodyDiv w:val="1"/>
      <w:marLeft w:val="0"/>
      <w:marRight w:val="0"/>
      <w:marTop w:val="0"/>
      <w:marBottom w:val="0"/>
      <w:divBdr>
        <w:top w:val="none" w:sz="0" w:space="0" w:color="auto"/>
        <w:left w:val="none" w:sz="0" w:space="0" w:color="auto"/>
        <w:bottom w:val="none" w:sz="0" w:space="0" w:color="auto"/>
        <w:right w:val="none" w:sz="0" w:space="0" w:color="auto"/>
      </w:divBdr>
    </w:div>
    <w:div w:id="1219172457">
      <w:bodyDiv w:val="1"/>
      <w:marLeft w:val="0"/>
      <w:marRight w:val="0"/>
      <w:marTop w:val="0"/>
      <w:marBottom w:val="0"/>
      <w:divBdr>
        <w:top w:val="none" w:sz="0" w:space="0" w:color="auto"/>
        <w:left w:val="none" w:sz="0" w:space="0" w:color="auto"/>
        <w:bottom w:val="none" w:sz="0" w:space="0" w:color="auto"/>
        <w:right w:val="none" w:sz="0" w:space="0" w:color="auto"/>
      </w:divBdr>
    </w:div>
    <w:div w:id="1219244847">
      <w:bodyDiv w:val="1"/>
      <w:marLeft w:val="0"/>
      <w:marRight w:val="0"/>
      <w:marTop w:val="0"/>
      <w:marBottom w:val="0"/>
      <w:divBdr>
        <w:top w:val="none" w:sz="0" w:space="0" w:color="auto"/>
        <w:left w:val="none" w:sz="0" w:space="0" w:color="auto"/>
        <w:bottom w:val="none" w:sz="0" w:space="0" w:color="auto"/>
        <w:right w:val="none" w:sz="0" w:space="0" w:color="auto"/>
      </w:divBdr>
    </w:div>
    <w:div w:id="1219437628">
      <w:bodyDiv w:val="1"/>
      <w:marLeft w:val="0"/>
      <w:marRight w:val="0"/>
      <w:marTop w:val="0"/>
      <w:marBottom w:val="0"/>
      <w:divBdr>
        <w:top w:val="none" w:sz="0" w:space="0" w:color="auto"/>
        <w:left w:val="none" w:sz="0" w:space="0" w:color="auto"/>
        <w:bottom w:val="none" w:sz="0" w:space="0" w:color="auto"/>
        <w:right w:val="none" w:sz="0" w:space="0" w:color="auto"/>
      </w:divBdr>
    </w:div>
    <w:div w:id="1219559703">
      <w:bodyDiv w:val="1"/>
      <w:marLeft w:val="0"/>
      <w:marRight w:val="0"/>
      <w:marTop w:val="0"/>
      <w:marBottom w:val="0"/>
      <w:divBdr>
        <w:top w:val="none" w:sz="0" w:space="0" w:color="auto"/>
        <w:left w:val="none" w:sz="0" w:space="0" w:color="auto"/>
        <w:bottom w:val="none" w:sz="0" w:space="0" w:color="auto"/>
        <w:right w:val="none" w:sz="0" w:space="0" w:color="auto"/>
      </w:divBdr>
    </w:div>
    <w:div w:id="1219560106">
      <w:bodyDiv w:val="1"/>
      <w:marLeft w:val="0"/>
      <w:marRight w:val="0"/>
      <w:marTop w:val="0"/>
      <w:marBottom w:val="0"/>
      <w:divBdr>
        <w:top w:val="none" w:sz="0" w:space="0" w:color="auto"/>
        <w:left w:val="none" w:sz="0" w:space="0" w:color="auto"/>
        <w:bottom w:val="none" w:sz="0" w:space="0" w:color="auto"/>
        <w:right w:val="none" w:sz="0" w:space="0" w:color="auto"/>
      </w:divBdr>
    </w:div>
    <w:div w:id="1219591986">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0284378">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1861595">
      <w:bodyDiv w:val="1"/>
      <w:marLeft w:val="0"/>
      <w:marRight w:val="0"/>
      <w:marTop w:val="0"/>
      <w:marBottom w:val="0"/>
      <w:divBdr>
        <w:top w:val="none" w:sz="0" w:space="0" w:color="auto"/>
        <w:left w:val="none" w:sz="0" w:space="0" w:color="auto"/>
        <w:bottom w:val="none" w:sz="0" w:space="0" w:color="auto"/>
        <w:right w:val="none" w:sz="0" w:space="0" w:color="auto"/>
      </w:divBdr>
    </w:div>
    <w:div w:id="1221943100">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100075">
      <w:bodyDiv w:val="1"/>
      <w:marLeft w:val="0"/>
      <w:marRight w:val="0"/>
      <w:marTop w:val="0"/>
      <w:marBottom w:val="0"/>
      <w:divBdr>
        <w:top w:val="none" w:sz="0" w:space="0" w:color="auto"/>
        <w:left w:val="none" w:sz="0" w:space="0" w:color="auto"/>
        <w:bottom w:val="none" w:sz="0" w:space="0" w:color="auto"/>
        <w:right w:val="none" w:sz="0" w:space="0" w:color="auto"/>
      </w:divBdr>
    </w:div>
    <w:div w:id="1223516123">
      <w:bodyDiv w:val="1"/>
      <w:marLeft w:val="0"/>
      <w:marRight w:val="0"/>
      <w:marTop w:val="0"/>
      <w:marBottom w:val="0"/>
      <w:divBdr>
        <w:top w:val="none" w:sz="0" w:space="0" w:color="auto"/>
        <w:left w:val="none" w:sz="0" w:space="0" w:color="auto"/>
        <w:bottom w:val="none" w:sz="0" w:space="0" w:color="auto"/>
        <w:right w:val="none" w:sz="0" w:space="0" w:color="auto"/>
      </w:divBdr>
    </w:div>
    <w:div w:id="1223759027">
      <w:bodyDiv w:val="1"/>
      <w:marLeft w:val="0"/>
      <w:marRight w:val="0"/>
      <w:marTop w:val="0"/>
      <w:marBottom w:val="0"/>
      <w:divBdr>
        <w:top w:val="none" w:sz="0" w:space="0" w:color="auto"/>
        <w:left w:val="none" w:sz="0" w:space="0" w:color="auto"/>
        <w:bottom w:val="none" w:sz="0" w:space="0" w:color="auto"/>
        <w:right w:val="none" w:sz="0" w:space="0" w:color="auto"/>
      </w:divBdr>
    </w:div>
    <w:div w:id="1223784703">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4945859">
      <w:bodyDiv w:val="1"/>
      <w:marLeft w:val="0"/>
      <w:marRight w:val="0"/>
      <w:marTop w:val="0"/>
      <w:marBottom w:val="0"/>
      <w:divBdr>
        <w:top w:val="none" w:sz="0" w:space="0" w:color="auto"/>
        <w:left w:val="none" w:sz="0" w:space="0" w:color="auto"/>
        <w:bottom w:val="none" w:sz="0" w:space="0" w:color="auto"/>
        <w:right w:val="none" w:sz="0" w:space="0" w:color="auto"/>
      </w:divBdr>
    </w:div>
    <w:div w:id="1225264069">
      <w:bodyDiv w:val="1"/>
      <w:marLeft w:val="0"/>
      <w:marRight w:val="0"/>
      <w:marTop w:val="0"/>
      <w:marBottom w:val="0"/>
      <w:divBdr>
        <w:top w:val="none" w:sz="0" w:space="0" w:color="auto"/>
        <w:left w:val="none" w:sz="0" w:space="0" w:color="auto"/>
        <w:bottom w:val="none" w:sz="0" w:space="0" w:color="auto"/>
        <w:right w:val="none" w:sz="0" w:space="0" w:color="auto"/>
      </w:divBdr>
    </w:div>
    <w:div w:id="1226142106">
      <w:bodyDiv w:val="1"/>
      <w:marLeft w:val="0"/>
      <w:marRight w:val="0"/>
      <w:marTop w:val="0"/>
      <w:marBottom w:val="0"/>
      <w:divBdr>
        <w:top w:val="none" w:sz="0" w:space="0" w:color="auto"/>
        <w:left w:val="none" w:sz="0" w:space="0" w:color="auto"/>
        <w:bottom w:val="none" w:sz="0" w:space="0" w:color="auto"/>
        <w:right w:val="none" w:sz="0" w:space="0" w:color="auto"/>
      </w:divBdr>
    </w:div>
    <w:div w:id="1226183786">
      <w:bodyDiv w:val="1"/>
      <w:marLeft w:val="0"/>
      <w:marRight w:val="0"/>
      <w:marTop w:val="0"/>
      <w:marBottom w:val="0"/>
      <w:divBdr>
        <w:top w:val="none" w:sz="0" w:space="0" w:color="auto"/>
        <w:left w:val="none" w:sz="0" w:space="0" w:color="auto"/>
        <w:bottom w:val="none" w:sz="0" w:space="0" w:color="auto"/>
        <w:right w:val="none" w:sz="0" w:space="0" w:color="auto"/>
      </w:divBdr>
    </w:div>
    <w:div w:id="1226264059">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258946">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686918">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7956481">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612938">
      <w:bodyDiv w:val="1"/>
      <w:marLeft w:val="0"/>
      <w:marRight w:val="0"/>
      <w:marTop w:val="0"/>
      <w:marBottom w:val="0"/>
      <w:divBdr>
        <w:top w:val="none" w:sz="0" w:space="0" w:color="auto"/>
        <w:left w:val="none" w:sz="0" w:space="0" w:color="auto"/>
        <w:bottom w:val="none" w:sz="0" w:space="0" w:color="auto"/>
        <w:right w:val="none" w:sz="0" w:space="0" w:color="auto"/>
      </w:divBdr>
    </w:div>
    <w:div w:id="1228765810">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29003125">
      <w:bodyDiv w:val="1"/>
      <w:marLeft w:val="0"/>
      <w:marRight w:val="0"/>
      <w:marTop w:val="0"/>
      <w:marBottom w:val="0"/>
      <w:divBdr>
        <w:top w:val="none" w:sz="0" w:space="0" w:color="auto"/>
        <w:left w:val="none" w:sz="0" w:space="0" w:color="auto"/>
        <w:bottom w:val="none" w:sz="0" w:space="0" w:color="auto"/>
        <w:right w:val="none" w:sz="0" w:space="0" w:color="auto"/>
      </w:divBdr>
    </w:div>
    <w:div w:id="1229074936">
      <w:bodyDiv w:val="1"/>
      <w:marLeft w:val="0"/>
      <w:marRight w:val="0"/>
      <w:marTop w:val="0"/>
      <w:marBottom w:val="0"/>
      <w:divBdr>
        <w:top w:val="none" w:sz="0" w:space="0" w:color="auto"/>
        <w:left w:val="none" w:sz="0" w:space="0" w:color="auto"/>
        <w:bottom w:val="none" w:sz="0" w:space="0" w:color="auto"/>
        <w:right w:val="none" w:sz="0" w:space="0" w:color="auto"/>
      </w:divBdr>
    </w:div>
    <w:div w:id="122941544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0773817">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2738576">
      <w:bodyDiv w:val="1"/>
      <w:marLeft w:val="0"/>
      <w:marRight w:val="0"/>
      <w:marTop w:val="0"/>
      <w:marBottom w:val="0"/>
      <w:divBdr>
        <w:top w:val="none" w:sz="0" w:space="0" w:color="auto"/>
        <w:left w:val="none" w:sz="0" w:space="0" w:color="auto"/>
        <w:bottom w:val="none" w:sz="0" w:space="0" w:color="auto"/>
        <w:right w:val="none" w:sz="0" w:space="0" w:color="auto"/>
      </w:divBdr>
    </w:div>
    <w:div w:id="1233082933">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3354108">
      <w:bodyDiv w:val="1"/>
      <w:marLeft w:val="0"/>
      <w:marRight w:val="0"/>
      <w:marTop w:val="0"/>
      <w:marBottom w:val="0"/>
      <w:divBdr>
        <w:top w:val="none" w:sz="0" w:space="0" w:color="auto"/>
        <w:left w:val="none" w:sz="0" w:space="0" w:color="auto"/>
        <w:bottom w:val="none" w:sz="0" w:space="0" w:color="auto"/>
        <w:right w:val="none" w:sz="0" w:space="0" w:color="auto"/>
      </w:divBdr>
    </w:div>
    <w:div w:id="1233664271">
      <w:bodyDiv w:val="1"/>
      <w:marLeft w:val="0"/>
      <w:marRight w:val="0"/>
      <w:marTop w:val="0"/>
      <w:marBottom w:val="0"/>
      <w:divBdr>
        <w:top w:val="none" w:sz="0" w:space="0" w:color="auto"/>
        <w:left w:val="none" w:sz="0" w:space="0" w:color="auto"/>
        <w:bottom w:val="none" w:sz="0" w:space="0" w:color="auto"/>
        <w:right w:val="none" w:sz="0" w:space="0" w:color="auto"/>
      </w:divBdr>
    </w:div>
    <w:div w:id="1234125065">
      <w:bodyDiv w:val="1"/>
      <w:marLeft w:val="0"/>
      <w:marRight w:val="0"/>
      <w:marTop w:val="0"/>
      <w:marBottom w:val="0"/>
      <w:divBdr>
        <w:top w:val="none" w:sz="0" w:space="0" w:color="auto"/>
        <w:left w:val="none" w:sz="0" w:space="0" w:color="auto"/>
        <w:bottom w:val="none" w:sz="0" w:space="0" w:color="auto"/>
        <w:right w:val="none" w:sz="0" w:space="0" w:color="auto"/>
      </w:divBdr>
      <w:divsChild>
        <w:div w:id="1378236952">
          <w:marLeft w:val="0"/>
          <w:marRight w:val="0"/>
          <w:marTop w:val="0"/>
          <w:marBottom w:val="0"/>
          <w:divBdr>
            <w:top w:val="none" w:sz="0" w:space="0" w:color="auto"/>
            <w:left w:val="none" w:sz="0" w:space="0" w:color="auto"/>
            <w:bottom w:val="none" w:sz="0" w:space="0" w:color="auto"/>
            <w:right w:val="none" w:sz="0" w:space="0" w:color="auto"/>
          </w:divBdr>
        </w:div>
        <w:div w:id="1432316841">
          <w:marLeft w:val="0"/>
          <w:marRight w:val="0"/>
          <w:marTop w:val="0"/>
          <w:marBottom w:val="0"/>
          <w:divBdr>
            <w:top w:val="none" w:sz="0" w:space="0" w:color="auto"/>
            <w:left w:val="none" w:sz="0" w:space="0" w:color="auto"/>
            <w:bottom w:val="none" w:sz="0" w:space="0" w:color="auto"/>
            <w:right w:val="none" w:sz="0" w:space="0" w:color="auto"/>
          </w:divBdr>
        </w:div>
        <w:div w:id="1581525701">
          <w:marLeft w:val="0"/>
          <w:marRight w:val="0"/>
          <w:marTop w:val="0"/>
          <w:marBottom w:val="0"/>
          <w:divBdr>
            <w:top w:val="none" w:sz="0" w:space="0" w:color="auto"/>
            <w:left w:val="none" w:sz="0" w:space="0" w:color="auto"/>
            <w:bottom w:val="none" w:sz="0" w:space="0" w:color="auto"/>
            <w:right w:val="none" w:sz="0" w:space="0" w:color="auto"/>
          </w:divBdr>
        </w:div>
        <w:div w:id="1276209555">
          <w:marLeft w:val="0"/>
          <w:marRight w:val="0"/>
          <w:marTop w:val="0"/>
          <w:marBottom w:val="0"/>
          <w:divBdr>
            <w:top w:val="none" w:sz="0" w:space="0" w:color="auto"/>
            <w:left w:val="none" w:sz="0" w:space="0" w:color="auto"/>
            <w:bottom w:val="none" w:sz="0" w:space="0" w:color="auto"/>
            <w:right w:val="none" w:sz="0" w:space="0" w:color="auto"/>
          </w:divBdr>
        </w:div>
        <w:div w:id="1638605282">
          <w:marLeft w:val="0"/>
          <w:marRight w:val="0"/>
          <w:marTop w:val="0"/>
          <w:marBottom w:val="0"/>
          <w:divBdr>
            <w:top w:val="none" w:sz="0" w:space="0" w:color="auto"/>
            <w:left w:val="none" w:sz="0" w:space="0" w:color="auto"/>
            <w:bottom w:val="none" w:sz="0" w:space="0" w:color="auto"/>
            <w:right w:val="none" w:sz="0" w:space="0" w:color="auto"/>
          </w:divBdr>
        </w:div>
        <w:div w:id="1954357554">
          <w:marLeft w:val="0"/>
          <w:marRight w:val="0"/>
          <w:marTop w:val="0"/>
          <w:marBottom w:val="0"/>
          <w:divBdr>
            <w:top w:val="none" w:sz="0" w:space="0" w:color="auto"/>
            <w:left w:val="none" w:sz="0" w:space="0" w:color="auto"/>
            <w:bottom w:val="none" w:sz="0" w:space="0" w:color="auto"/>
            <w:right w:val="none" w:sz="0" w:space="0" w:color="auto"/>
          </w:divBdr>
        </w:div>
        <w:div w:id="2049867279">
          <w:marLeft w:val="0"/>
          <w:marRight w:val="0"/>
          <w:marTop w:val="0"/>
          <w:marBottom w:val="0"/>
          <w:divBdr>
            <w:top w:val="none" w:sz="0" w:space="0" w:color="auto"/>
            <w:left w:val="none" w:sz="0" w:space="0" w:color="auto"/>
            <w:bottom w:val="none" w:sz="0" w:space="0" w:color="auto"/>
            <w:right w:val="none" w:sz="0" w:space="0" w:color="auto"/>
          </w:divBdr>
        </w:div>
        <w:div w:id="1084718760">
          <w:marLeft w:val="0"/>
          <w:marRight w:val="0"/>
          <w:marTop w:val="0"/>
          <w:marBottom w:val="0"/>
          <w:divBdr>
            <w:top w:val="none" w:sz="0" w:space="0" w:color="auto"/>
            <w:left w:val="none" w:sz="0" w:space="0" w:color="auto"/>
            <w:bottom w:val="none" w:sz="0" w:space="0" w:color="auto"/>
            <w:right w:val="none" w:sz="0" w:space="0" w:color="auto"/>
          </w:divBdr>
        </w:div>
        <w:div w:id="328824569">
          <w:marLeft w:val="0"/>
          <w:marRight w:val="0"/>
          <w:marTop w:val="0"/>
          <w:marBottom w:val="0"/>
          <w:divBdr>
            <w:top w:val="none" w:sz="0" w:space="0" w:color="auto"/>
            <w:left w:val="none" w:sz="0" w:space="0" w:color="auto"/>
            <w:bottom w:val="none" w:sz="0" w:space="0" w:color="auto"/>
            <w:right w:val="none" w:sz="0" w:space="0" w:color="auto"/>
          </w:divBdr>
        </w:div>
        <w:div w:id="1749812060">
          <w:marLeft w:val="0"/>
          <w:marRight w:val="0"/>
          <w:marTop w:val="0"/>
          <w:marBottom w:val="0"/>
          <w:divBdr>
            <w:top w:val="none" w:sz="0" w:space="0" w:color="auto"/>
            <w:left w:val="none" w:sz="0" w:space="0" w:color="auto"/>
            <w:bottom w:val="none" w:sz="0" w:space="0" w:color="auto"/>
            <w:right w:val="none" w:sz="0" w:space="0" w:color="auto"/>
          </w:divBdr>
        </w:div>
        <w:div w:id="1886411621">
          <w:marLeft w:val="0"/>
          <w:marRight w:val="0"/>
          <w:marTop w:val="0"/>
          <w:marBottom w:val="0"/>
          <w:divBdr>
            <w:top w:val="none" w:sz="0" w:space="0" w:color="auto"/>
            <w:left w:val="none" w:sz="0" w:space="0" w:color="auto"/>
            <w:bottom w:val="none" w:sz="0" w:space="0" w:color="auto"/>
            <w:right w:val="none" w:sz="0" w:space="0" w:color="auto"/>
          </w:divBdr>
        </w:div>
        <w:div w:id="1255818894">
          <w:marLeft w:val="0"/>
          <w:marRight w:val="0"/>
          <w:marTop w:val="0"/>
          <w:marBottom w:val="0"/>
          <w:divBdr>
            <w:top w:val="none" w:sz="0" w:space="0" w:color="auto"/>
            <w:left w:val="none" w:sz="0" w:space="0" w:color="auto"/>
            <w:bottom w:val="none" w:sz="0" w:space="0" w:color="auto"/>
            <w:right w:val="none" w:sz="0" w:space="0" w:color="auto"/>
          </w:divBdr>
        </w:div>
        <w:div w:id="1276249159">
          <w:marLeft w:val="0"/>
          <w:marRight w:val="0"/>
          <w:marTop w:val="0"/>
          <w:marBottom w:val="0"/>
          <w:divBdr>
            <w:top w:val="none" w:sz="0" w:space="0" w:color="auto"/>
            <w:left w:val="none" w:sz="0" w:space="0" w:color="auto"/>
            <w:bottom w:val="none" w:sz="0" w:space="0" w:color="auto"/>
            <w:right w:val="none" w:sz="0" w:space="0" w:color="auto"/>
          </w:divBdr>
        </w:div>
        <w:div w:id="274292654">
          <w:marLeft w:val="0"/>
          <w:marRight w:val="0"/>
          <w:marTop w:val="0"/>
          <w:marBottom w:val="0"/>
          <w:divBdr>
            <w:top w:val="none" w:sz="0" w:space="0" w:color="auto"/>
            <w:left w:val="none" w:sz="0" w:space="0" w:color="auto"/>
            <w:bottom w:val="none" w:sz="0" w:space="0" w:color="auto"/>
            <w:right w:val="none" w:sz="0" w:space="0" w:color="auto"/>
          </w:divBdr>
        </w:div>
        <w:div w:id="996611272">
          <w:marLeft w:val="0"/>
          <w:marRight w:val="0"/>
          <w:marTop w:val="0"/>
          <w:marBottom w:val="0"/>
          <w:divBdr>
            <w:top w:val="none" w:sz="0" w:space="0" w:color="auto"/>
            <w:left w:val="none" w:sz="0" w:space="0" w:color="auto"/>
            <w:bottom w:val="none" w:sz="0" w:space="0" w:color="auto"/>
            <w:right w:val="none" w:sz="0" w:space="0" w:color="auto"/>
          </w:divBdr>
        </w:div>
        <w:div w:id="956760417">
          <w:marLeft w:val="0"/>
          <w:marRight w:val="0"/>
          <w:marTop w:val="0"/>
          <w:marBottom w:val="0"/>
          <w:divBdr>
            <w:top w:val="none" w:sz="0" w:space="0" w:color="auto"/>
            <w:left w:val="none" w:sz="0" w:space="0" w:color="auto"/>
            <w:bottom w:val="none" w:sz="0" w:space="0" w:color="auto"/>
            <w:right w:val="none" w:sz="0" w:space="0" w:color="auto"/>
          </w:divBdr>
        </w:div>
        <w:div w:id="1638219916">
          <w:marLeft w:val="0"/>
          <w:marRight w:val="0"/>
          <w:marTop w:val="0"/>
          <w:marBottom w:val="0"/>
          <w:divBdr>
            <w:top w:val="none" w:sz="0" w:space="0" w:color="auto"/>
            <w:left w:val="none" w:sz="0" w:space="0" w:color="auto"/>
            <w:bottom w:val="none" w:sz="0" w:space="0" w:color="auto"/>
            <w:right w:val="none" w:sz="0" w:space="0" w:color="auto"/>
          </w:divBdr>
        </w:div>
        <w:div w:id="1316687346">
          <w:marLeft w:val="0"/>
          <w:marRight w:val="0"/>
          <w:marTop w:val="0"/>
          <w:marBottom w:val="0"/>
          <w:divBdr>
            <w:top w:val="none" w:sz="0" w:space="0" w:color="auto"/>
            <w:left w:val="none" w:sz="0" w:space="0" w:color="auto"/>
            <w:bottom w:val="none" w:sz="0" w:space="0" w:color="auto"/>
            <w:right w:val="none" w:sz="0" w:space="0" w:color="auto"/>
          </w:divBdr>
        </w:div>
        <w:div w:id="403262554">
          <w:marLeft w:val="0"/>
          <w:marRight w:val="0"/>
          <w:marTop w:val="0"/>
          <w:marBottom w:val="0"/>
          <w:divBdr>
            <w:top w:val="none" w:sz="0" w:space="0" w:color="auto"/>
            <w:left w:val="none" w:sz="0" w:space="0" w:color="auto"/>
            <w:bottom w:val="none" w:sz="0" w:space="0" w:color="auto"/>
            <w:right w:val="none" w:sz="0" w:space="0" w:color="auto"/>
          </w:divBdr>
        </w:div>
        <w:div w:id="1176266337">
          <w:marLeft w:val="0"/>
          <w:marRight w:val="0"/>
          <w:marTop w:val="0"/>
          <w:marBottom w:val="0"/>
          <w:divBdr>
            <w:top w:val="none" w:sz="0" w:space="0" w:color="auto"/>
            <w:left w:val="none" w:sz="0" w:space="0" w:color="auto"/>
            <w:bottom w:val="none" w:sz="0" w:space="0" w:color="auto"/>
            <w:right w:val="none" w:sz="0" w:space="0" w:color="auto"/>
          </w:divBdr>
        </w:div>
        <w:div w:id="774330693">
          <w:marLeft w:val="0"/>
          <w:marRight w:val="0"/>
          <w:marTop w:val="0"/>
          <w:marBottom w:val="0"/>
          <w:divBdr>
            <w:top w:val="none" w:sz="0" w:space="0" w:color="auto"/>
            <w:left w:val="none" w:sz="0" w:space="0" w:color="auto"/>
            <w:bottom w:val="none" w:sz="0" w:space="0" w:color="auto"/>
            <w:right w:val="none" w:sz="0" w:space="0" w:color="auto"/>
          </w:divBdr>
        </w:div>
        <w:div w:id="1292901249">
          <w:marLeft w:val="0"/>
          <w:marRight w:val="0"/>
          <w:marTop w:val="0"/>
          <w:marBottom w:val="0"/>
          <w:divBdr>
            <w:top w:val="none" w:sz="0" w:space="0" w:color="auto"/>
            <w:left w:val="none" w:sz="0" w:space="0" w:color="auto"/>
            <w:bottom w:val="none" w:sz="0" w:space="0" w:color="auto"/>
            <w:right w:val="none" w:sz="0" w:space="0" w:color="auto"/>
          </w:divBdr>
        </w:div>
        <w:div w:id="900747113">
          <w:marLeft w:val="0"/>
          <w:marRight w:val="0"/>
          <w:marTop w:val="0"/>
          <w:marBottom w:val="0"/>
          <w:divBdr>
            <w:top w:val="none" w:sz="0" w:space="0" w:color="auto"/>
            <w:left w:val="none" w:sz="0" w:space="0" w:color="auto"/>
            <w:bottom w:val="none" w:sz="0" w:space="0" w:color="auto"/>
            <w:right w:val="none" w:sz="0" w:space="0" w:color="auto"/>
          </w:divBdr>
        </w:div>
        <w:div w:id="116339023">
          <w:marLeft w:val="0"/>
          <w:marRight w:val="0"/>
          <w:marTop w:val="0"/>
          <w:marBottom w:val="0"/>
          <w:divBdr>
            <w:top w:val="none" w:sz="0" w:space="0" w:color="auto"/>
            <w:left w:val="none" w:sz="0" w:space="0" w:color="auto"/>
            <w:bottom w:val="none" w:sz="0" w:space="0" w:color="auto"/>
            <w:right w:val="none" w:sz="0" w:space="0" w:color="auto"/>
          </w:divBdr>
        </w:div>
        <w:div w:id="981734394">
          <w:marLeft w:val="0"/>
          <w:marRight w:val="0"/>
          <w:marTop w:val="0"/>
          <w:marBottom w:val="0"/>
          <w:divBdr>
            <w:top w:val="none" w:sz="0" w:space="0" w:color="auto"/>
            <w:left w:val="none" w:sz="0" w:space="0" w:color="auto"/>
            <w:bottom w:val="none" w:sz="0" w:space="0" w:color="auto"/>
            <w:right w:val="none" w:sz="0" w:space="0" w:color="auto"/>
          </w:divBdr>
        </w:div>
        <w:div w:id="2075002443">
          <w:marLeft w:val="0"/>
          <w:marRight w:val="0"/>
          <w:marTop w:val="0"/>
          <w:marBottom w:val="0"/>
          <w:divBdr>
            <w:top w:val="none" w:sz="0" w:space="0" w:color="auto"/>
            <w:left w:val="none" w:sz="0" w:space="0" w:color="auto"/>
            <w:bottom w:val="none" w:sz="0" w:space="0" w:color="auto"/>
            <w:right w:val="none" w:sz="0" w:space="0" w:color="auto"/>
          </w:divBdr>
        </w:div>
        <w:div w:id="1867716953">
          <w:marLeft w:val="0"/>
          <w:marRight w:val="0"/>
          <w:marTop w:val="0"/>
          <w:marBottom w:val="0"/>
          <w:divBdr>
            <w:top w:val="none" w:sz="0" w:space="0" w:color="auto"/>
            <w:left w:val="none" w:sz="0" w:space="0" w:color="auto"/>
            <w:bottom w:val="none" w:sz="0" w:space="0" w:color="auto"/>
            <w:right w:val="none" w:sz="0" w:space="0" w:color="auto"/>
          </w:divBdr>
        </w:div>
        <w:div w:id="2113163517">
          <w:marLeft w:val="0"/>
          <w:marRight w:val="0"/>
          <w:marTop w:val="0"/>
          <w:marBottom w:val="0"/>
          <w:divBdr>
            <w:top w:val="none" w:sz="0" w:space="0" w:color="auto"/>
            <w:left w:val="none" w:sz="0" w:space="0" w:color="auto"/>
            <w:bottom w:val="none" w:sz="0" w:space="0" w:color="auto"/>
            <w:right w:val="none" w:sz="0" w:space="0" w:color="auto"/>
          </w:divBdr>
        </w:div>
        <w:div w:id="736438206">
          <w:marLeft w:val="0"/>
          <w:marRight w:val="0"/>
          <w:marTop w:val="0"/>
          <w:marBottom w:val="0"/>
          <w:divBdr>
            <w:top w:val="none" w:sz="0" w:space="0" w:color="auto"/>
            <w:left w:val="none" w:sz="0" w:space="0" w:color="auto"/>
            <w:bottom w:val="none" w:sz="0" w:space="0" w:color="auto"/>
            <w:right w:val="none" w:sz="0" w:space="0" w:color="auto"/>
          </w:divBdr>
        </w:div>
        <w:div w:id="744258563">
          <w:marLeft w:val="0"/>
          <w:marRight w:val="0"/>
          <w:marTop w:val="0"/>
          <w:marBottom w:val="0"/>
          <w:divBdr>
            <w:top w:val="none" w:sz="0" w:space="0" w:color="auto"/>
            <w:left w:val="none" w:sz="0" w:space="0" w:color="auto"/>
            <w:bottom w:val="none" w:sz="0" w:space="0" w:color="auto"/>
            <w:right w:val="none" w:sz="0" w:space="0" w:color="auto"/>
          </w:divBdr>
        </w:div>
        <w:div w:id="996762104">
          <w:marLeft w:val="0"/>
          <w:marRight w:val="0"/>
          <w:marTop w:val="0"/>
          <w:marBottom w:val="0"/>
          <w:divBdr>
            <w:top w:val="none" w:sz="0" w:space="0" w:color="auto"/>
            <w:left w:val="none" w:sz="0" w:space="0" w:color="auto"/>
            <w:bottom w:val="none" w:sz="0" w:space="0" w:color="auto"/>
            <w:right w:val="none" w:sz="0" w:space="0" w:color="auto"/>
          </w:divBdr>
        </w:div>
        <w:div w:id="75590354">
          <w:marLeft w:val="0"/>
          <w:marRight w:val="0"/>
          <w:marTop w:val="0"/>
          <w:marBottom w:val="0"/>
          <w:divBdr>
            <w:top w:val="none" w:sz="0" w:space="0" w:color="auto"/>
            <w:left w:val="none" w:sz="0" w:space="0" w:color="auto"/>
            <w:bottom w:val="none" w:sz="0" w:space="0" w:color="auto"/>
            <w:right w:val="none" w:sz="0" w:space="0" w:color="auto"/>
          </w:divBdr>
        </w:div>
        <w:div w:id="310404116">
          <w:marLeft w:val="0"/>
          <w:marRight w:val="0"/>
          <w:marTop w:val="0"/>
          <w:marBottom w:val="0"/>
          <w:divBdr>
            <w:top w:val="none" w:sz="0" w:space="0" w:color="auto"/>
            <w:left w:val="none" w:sz="0" w:space="0" w:color="auto"/>
            <w:bottom w:val="none" w:sz="0" w:space="0" w:color="auto"/>
            <w:right w:val="none" w:sz="0" w:space="0" w:color="auto"/>
          </w:divBdr>
        </w:div>
        <w:div w:id="52631229">
          <w:marLeft w:val="0"/>
          <w:marRight w:val="0"/>
          <w:marTop w:val="0"/>
          <w:marBottom w:val="0"/>
          <w:divBdr>
            <w:top w:val="none" w:sz="0" w:space="0" w:color="auto"/>
            <w:left w:val="none" w:sz="0" w:space="0" w:color="auto"/>
            <w:bottom w:val="none" w:sz="0" w:space="0" w:color="auto"/>
            <w:right w:val="none" w:sz="0" w:space="0" w:color="auto"/>
          </w:divBdr>
        </w:div>
        <w:div w:id="1790583613">
          <w:marLeft w:val="0"/>
          <w:marRight w:val="0"/>
          <w:marTop w:val="0"/>
          <w:marBottom w:val="0"/>
          <w:divBdr>
            <w:top w:val="none" w:sz="0" w:space="0" w:color="auto"/>
            <w:left w:val="none" w:sz="0" w:space="0" w:color="auto"/>
            <w:bottom w:val="none" w:sz="0" w:space="0" w:color="auto"/>
            <w:right w:val="none" w:sz="0" w:space="0" w:color="auto"/>
          </w:divBdr>
        </w:div>
        <w:div w:id="1527056247">
          <w:marLeft w:val="0"/>
          <w:marRight w:val="0"/>
          <w:marTop w:val="0"/>
          <w:marBottom w:val="0"/>
          <w:divBdr>
            <w:top w:val="none" w:sz="0" w:space="0" w:color="auto"/>
            <w:left w:val="none" w:sz="0" w:space="0" w:color="auto"/>
            <w:bottom w:val="none" w:sz="0" w:space="0" w:color="auto"/>
            <w:right w:val="none" w:sz="0" w:space="0" w:color="auto"/>
          </w:divBdr>
        </w:div>
        <w:div w:id="1543591134">
          <w:marLeft w:val="0"/>
          <w:marRight w:val="0"/>
          <w:marTop w:val="0"/>
          <w:marBottom w:val="0"/>
          <w:divBdr>
            <w:top w:val="none" w:sz="0" w:space="0" w:color="auto"/>
            <w:left w:val="none" w:sz="0" w:space="0" w:color="auto"/>
            <w:bottom w:val="none" w:sz="0" w:space="0" w:color="auto"/>
            <w:right w:val="none" w:sz="0" w:space="0" w:color="auto"/>
          </w:divBdr>
        </w:div>
        <w:div w:id="1596934963">
          <w:marLeft w:val="0"/>
          <w:marRight w:val="0"/>
          <w:marTop w:val="0"/>
          <w:marBottom w:val="0"/>
          <w:divBdr>
            <w:top w:val="none" w:sz="0" w:space="0" w:color="auto"/>
            <w:left w:val="none" w:sz="0" w:space="0" w:color="auto"/>
            <w:bottom w:val="none" w:sz="0" w:space="0" w:color="auto"/>
            <w:right w:val="none" w:sz="0" w:space="0" w:color="auto"/>
          </w:divBdr>
        </w:div>
        <w:div w:id="27881855">
          <w:marLeft w:val="0"/>
          <w:marRight w:val="0"/>
          <w:marTop w:val="0"/>
          <w:marBottom w:val="0"/>
          <w:divBdr>
            <w:top w:val="none" w:sz="0" w:space="0" w:color="auto"/>
            <w:left w:val="none" w:sz="0" w:space="0" w:color="auto"/>
            <w:bottom w:val="none" w:sz="0" w:space="0" w:color="auto"/>
            <w:right w:val="none" w:sz="0" w:space="0" w:color="auto"/>
          </w:divBdr>
        </w:div>
        <w:div w:id="1188519879">
          <w:marLeft w:val="0"/>
          <w:marRight w:val="0"/>
          <w:marTop w:val="0"/>
          <w:marBottom w:val="0"/>
          <w:divBdr>
            <w:top w:val="none" w:sz="0" w:space="0" w:color="auto"/>
            <w:left w:val="none" w:sz="0" w:space="0" w:color="auto"/>
            <w:bottom w:val="none" w:sz="0" w:space="0" w:color="auto"/>
            <w:right w:val="none" w:sz="0" w:space="0" w:color="auto"/>
          </w:divBdr>
        </w:div>
        <w:div w:id="48649295">
          <w:marLeft w:val="0"/>
          <w:marRight w:val="0"/>
          <w:marTop w:val="0"/>
          <w:marBottom w:val="0"/>
          <w:divBdr>
            <w:top w:val="none" w:sz="0" w:space="0" w:color="auto"/>
            <w:left w:val="none" w:sz="0" w:space="0" w:color="auto"/>
            <w:bottom w:val="none" w:sz="0" w:space="0" w:color="auto"/>
            <w:right w:val="none" w:sz="0" w:space="0" w:color="auto"/>
          </w:divBdr>
        </w:div>
        <w:div w:id="1919825094">
          <w:marLeft w:val="0"/>
          <w:marRight w:val="0"/>
          <w:marTop w:val="0"/>
          <w:marBottom w:val="0"/>
          <w:divBdr>
            <w:top w:val="none" w:sz="0" w:space="0" w:color="auto"/>
            <w:left w:val="none" w:sz="0" w:space="0" w:color="auto"/>
            <w:bottom w:val="none" w:sz="0" w:space="0" w:color="auto"/>
            <w:right w:val="none" w:sz="0" w:space="0" w:color="auto"/>
          </w:divBdr>
        </w:div>
        <w:div w:id="943070478">
          <w:marLeft w:val="0"/>
          <w:marRight w:val="0"/>
          <w:marTop w:val="0"/>
          <w:marBottom w:val="0"/>
          <w:divBdr>
            <w:top w:val="none" w:sz="0" w:space="0" w:color="auto"/>
            <w:left w:val="none" w:sz="0" w:space="0" w:color="auto"/>
            <w:bottom w:val="none" w:sz="0" w:space="0" w:color="auto"/>
            <w:right w:val="none" w:sz="0" w:space="0" w:color="auto"/>
          </w:divBdr>
        </w:div>
        <w:div w:id="600646201">
          <w:marLeft w:val="0"/>
          <w:marRight w:val="0"/>
          <w:marTop w:val="0"/>
          <w:marBottom w:val="0"/>
          <w:divBdr>
            <w:top w:val="none" w:sz="0" w:space="0" w:color="auto"/>
            <w:left w:val="none" w:sz="0" w:space="0" w:color="auto"/>
            <w:bottom w:val="none" w:sz="0" w:space="0" w:color="auto"/>
            <w:right w:val="none" w:sz="0" w:space="0" w:color="auto"/>
          </w:divBdr>
        </w:div>
        <w:div w:id="1887375120">
          <w:marLeft w:val="0"/>
          <w:marRight w:val="0"/>
          <w:marTop w:val="0"/>
          <w:marBottom w:val="0"/>
          <w:divBdr>
            <w:top w:val="none" w:sz="0" w:space="0" w:color="auto"/>
            <w:left w:val="none" w:sz="0" w:space="0" w:color="auto"/>
            <w:bottom w:val="none" w:sz="0" w:space="0" w:color="auto"/>
            <w:right w:val="none" w:sz="0" w:space="0" w:color="auto"/>
          </w:divBdr>
        </w:div>
        <w:div w:id="1546600955">
          <w:marLeft w:val="0"/>
          <w:marRight w:val="0"/>
          <w:marTop w:val="0"/>
          <w:marBottom w:val="0"/>
          <w:divBdr>
            <w:top w:val="none" w:sz="0" w:space="0" w:color="auto"/>
            <w:left w:val="none" w:sz="0" w:space="0" w:color="auto"/>
            <w:bottom w:val="none" w:sz="0" w:space="0" w:color="auto"/>
            <w:right w:val="none" w:sz="0" w:space="0" w:color="auto"/>
          </w:divBdr>
        </w:div>
        <w:div w:id="1393574258">
          <w:marLeft w:val="0"/>
          <w:marRight w:val="0"/>
          <w:marTop w:val="0"/>
          <w:marBottom w:val="0"/>
          <w:divBdr>
            <w:top w:val="none" w:sz="0" w:space="0" w:color="auto"/>
            <w:left w:val="none" w:sz="0" w:space="0" w:color="auto"/>
            <w:bottom w:val="none" w:sz="0" w:space="0" w:color="auto"/>
            <w:right w:val="none" w:sz="0" w:space="0" w:color="auto"/>
          </w:divBdr>
        </w:div>
        <w:div w:id="1534688875">
          <w:marLeft w:val="0"/>
          <w:marRight w:val="0"/>
          <w:marTop w:val="0"/>
          <w:marBottom w:val="0"/>
          <w:divBdr>
            <w:top w:val="none" w:sz="0" w:space="0" w:color="auto"/>
            <w:left w:val="none" w:sz="0" w:space="0" w:color="auto"/>
            <w:bottom w:val="none" w:sz="0" w:space="0" w:color="auto"/>
            <w:right w:val="none" w:sz="0" w:space="0" w:color="auto"/>
          </w:divBdr>
        </w:div>
        <w:div w:id="225264483">
          <w:marLeft w:val="0"/>
          <w:marRight w:val="0"/>
          <w:marTop w:val="0"/>
          <w:marBottom w:val="0"/>
          <w:divBdr>
            <w:top w:val="none" w:sz="0" w:space="0" w:color="auto"/>
            <w:left w:val="none" w:sz="0" w:space="0" w:color="auto"/>
            <w:bottom w:val="none" w:sz="0" w:space="0" w:color="auto"/>
            <w:right w:val="none" w:sz="0" w:space="0" w:color="auto"/>
          </w:divBdr>
        </w:div>
        <w:div w:id="972519106">
          <w:marLeft w:val="0"/>
          <w:marRight w:val="0"/>
          <w:marTop w:val="0"/>
          <w:marBottom w:val="0"/>
          <w:divBdr>
            <w:top w:val="none" w:sz="0" w:space="0" w:color="auto"/>
            <w:left w:val="none" w:sz="0" w:space="0" w:color="auto"/>
            <w:bottom w:val="none" w:sz="0" w:space="0" w:color="auto"/>
            <w:right w:val="none" w:sz="0" w:space="0" w:color="auto"/>
          </w:divBdr>
        </w:div>
        <w:div w:id="398941058">
          <w:marLeft w:val="0"/>
          <w:marRight w:val="0"/>
          <w:marTop w:val="0"/>
          <w:marBottom w:val="0"/>
          <w:divBdr>
            <w:top w:val="none" w:sz="0" w:space="0" w:color="auto"/>
            <w:left w:val="none" w:sz="0" w:space="0" w:color="auto"/>
            <w:bottom w:val="none" w:sz="0" w:space="0" w:color="auto"/>
            <w:right w:val="none" w:sz="0" w:space="0" w:color="auto"/>
          </w:divBdr>
        </w:div>
        <w:div w:id="1046836142">
          <w:marLeft w:val="0"/>
          <w:marRight w:val="0"/>
          <w:marTop w:val="0"/>
          <w:marBottom w:val="0"/>
          <w:divBdr>
            <w:top w:val="none" w:sz="0" w:space="0" w:color="auto"/>
            <w:left w:val="none" w:sz="0" w:space="0" w:color="auto"/>
            <w:bottom w:val="none" w:sz="0" w:space="0" w:color="auto"/>
            <w:right w:val="none" w:sz="0" w:space="0" w:color="auto"/>
          </w:divBdr>
        </w:div>
        <w:div w:id="97337225">
          <w:marLeft w:val="0"/>
          <w:marRight w:val="0"/>
          <w:marTop w:val="0"/>
          <w:marBottom w:val="0"/>
          <w:divBdr>
            <w:top w:val="none" w:sz="0" w:space="0" w:color="auto"/>
            <w:left w:val="none" w:sz="0" w:space="0" w:color="auto"/>
            <w:bottom w:val="none" w:sz="0" w:space="0" w:color="auto"/>
            <w:right w:val="none" w:sz="0" w:space="0" w:color="auto"/>
          </w:divBdr>
        </w:div>
        <w:div w:id="360475149">
          <w:marLeft w:val="0"/>
          <w:marRight w:val="0"/>
          <w:marTop w:val="0"/>
          <w:marBottom w:val="0"/>
          <w:divBdr>
            <w:top w:val="none" w:sz="0" w:space="0" w:color="auto"/>
            <w:left w:val="none" w:sz="0" w:space="0" w:color="auto"/>
            <w:bottom w:val="none" w:sz="0" w:space="0" w:color="auto"/>
            <w:right w:val="none" w:sz="0" w:space="0" w:color="auto"/>
          </w:divBdr>
        </w:div>
        <w:div w:id="183523230">
          <w:marLeft w:val="0"/>
          <w:marRight w:val="0"/>
          <w:marTop w:val="0"/>
          <w:marBottom w:val="0"/>
          <w:divBdr>
            <w:top w:val="none" w:sz="0" w:space="0" w:color="auto"/>
            <w:left w:val="none" w:sz="0" w:space="0" w:color="auto"/>
            <w:bottom w:val="none" w:sz="0" w:space="0" w:color="auto"/>
            <w:right w:val="none" w:sz="0" w:space="0" w:color="auto"/>
          </w:divBdr>
        </w:div>
        <w:div w:id="1783186891">
          <w:marLeft w:val="0"/>
          <w:marRight w:val="0"/>
          <w:marTop w:val="0"/>
          <w:marBottom w:val="0"/>
          <w:divBdr>
            <w:top w:val="none" w:sz="0" w:space="0" w:color="auto"/>
            <w:left w:val="none" w:sz="0" w:space="0" w:color="auto"/>
            <w:bottom w:val="none" w:sz="0" w:space="0" w:color="auto"/>
            <w:right w:val="none" w:sz="0" w:space="0" w:color="auto"/>
          </w:divBdr>
        </w:div>
        <w:div w:id="216891145">
          <w:marLeft w:val="0"/>
          <w:marRight w:val="0"/>
          <w:marTop w:val="0"/>
          <w:marBottom w:val="0"/>
          <w:divBdr>
            <w:top w:val="none" w:sz="0" w:space="0" w:color="auto"/>
            <w:left w:val="none" w:sz="0" w:space="0" w:color="auto"/>
            <w:bottom w:val="none" w:sz="0" w:space="0" w:color="auto"/>
            <w:right w:val="none" w:sz="0" w:space="0" w:color="auto"/>
          </w:divBdr>
        </w:div>
        <w:div w:id="878976876">
          <w:marLeft w:val="0"/>
          <w:marRight w:val="0"/>
          <w:marTop w:val="0"/>
          <w:marBottom w:val="0"/>
          <w:divBdr>
            <w:top w:val="none" w:sz="0" w:space="0" w:color="auto"/>
            <w:left w:val="none" w:sz="0" w:space="0" w:color="auto"/>
            <w:bottom w:val="none" w:sz="0" w:space="0" w:color="auto"/>
            <w:right w:val="none" w:sz="0" w:space="0" w:color="auto"/>
          </w:divBdr>
        </w:div>
        <w:div w:id="68237496">
          <w:marLeft w:val="0"/>
          <w:marRight w:val="0"/>
          <w:marTop w:val="0"/>
          <w:marBottom w:val="0"/>
          <w:divBdr>
            <w:top w:val="none" w:sz="0" w:space="0" w:color="auto"/>
            <w:left w:val="none" w:sz="0" w:space="0" w:color="auto"/>
            <w:bottom w:val="none" w:sz="0" w:space="0" w:color="auto"/>
            <w:right w:val="none" w:sz="0" w:space="0" w:color="auto"/>
          </w:divBdr>
        </w:div>
        <w:div w:id="2091845496">
          <w:marLeft w:val="0"/>
          <w:marRight w:val="0"/>
          <w:marTop w:val="0"/>
          <w:marBottom w:val="0"/>
          <w:divBdr>
            <w:top w:val="none" w:sz="0" w:space="0" w:color="auto"/>
            <w:left w:val="none" w:sz="0" w:space="0" w:color="auto"/>
            <w:bottom w:val="none" w:sz="0" w:space="0" w:color="auto"/>
            <w:right w:val="none" w:sz="0" w:space="0" w:color="auto"/>
          </w:divBdr>
        </w:div>
        <w:div w:id="330958273">
          <w:marLeft w:val="0"/>
          <w:marRight w:val="0"/>
          <w:marTop w:val="0"/>
          <w:marBottom w:val="0"/>
          <w:divBdr>
            <w:top w:val="none" w:sz="0" w:space="0" w:color="auto"/>
            <w:left w:val="none" w:sz="0" w:space="0" w:color="auto"/>
            <w:bottom w:val="none" w:sz="0" w:space="0" w:color="auto"/>
            <w:right w:val="none" w:sz="0" w:space="0" w:color="auto"/>
          </w:divBdr>
        </w:div>
        <w:div w:id="969820085">
          <w:marLeft w:val="0"/>
          <w:marRight w:val="0"/>
          <w:marTop w:val="0"/>
          <w:marBottom w:val="0"/>
          <w:divBdr>
            <w:top w:val="none" w:sz="0" w:space="0" w:color="auto"/>
            <w:left w:val="none" w:sz="0" w:space="0" w:color="auto"/>
            <w:bottom w:val="none" w:sz="0" w:space="0" w:color="auto"/>
            <w:right w:val="none" w:sz="0" w:space="0" w:color="auto"/>
          </w:divBdr>
        </w:div>
        <w:div w:id="214388995">
          <w:marLeft w:val="0"/>
          <w:marRight w:val="0"/>
          <w:marTop w:val="0"/>
          <w:marBottom w:val="0"/>
          <w:divBdr>
            <w:top w:val="none" w:sz="0" w:space="0" w:color="auto"/>
            <w:left w:val="none" w:sz="0" w:space="0" w:color="auto"/>
            <w:bottom w:val="none" w:sz="0" w:space="0" w:color="auto"/>
            <w:right w:val="none" w:sz="0" w:space="0" w:color="auto"/>
          </w:divBdr>
        </w:div>
        <w:div w:id="154149834">
          <w:marLeft w:val="0"/>
          <w:marRight w:val="0"/>
          <w:marTop w:val="0"/>
          <w:marBottom w:val="0"/>
          <w:divBdr>
            <w:top w:val="none" w:sz="0" w:space="0" w:color="auto"/>
            <w:left w:val="none" w:sz="0" w:space="0" w:color="auto"/>
            <w:bottom w:val="none" w:sz="0" w:space="0" w:color="auto"/>
            <w:right w:val="none" w:sz="0" w:space="0" w:color="auto"/>
          </w:divBdr>
        </w:div>
        <w:div w:id="303243788">
          <w:marLeft w:val="0"/>
          <w:marRight w:val="0"/>
          <w:marTop w:val="0"/>
          <w:marBottom w:val="0"/>
          <w:divBdr>
            <w:top w:val="none" w:sz="0" w:space="0" w:color="auto"/>
            <w:left w:val="none" w:sz="0" w:space="0" w:color="auto"/>
            <w:bottom w:val="none" w:sz="0" w:space="0" w:color="auto"/>
            <w:right w:val="none" w:sz="0" w:space="0" w:color="auto"/>
          </w:divBdr>
        </w:div>
        <w:div w:id="810682135">
          <w:marLeft w:val="0"/>
          <w:marRight w:val="0"/>
          <w:marTop w:val="0"/>
          <w:marBottom w:val="0"/>
          <w:divBdr>
            <w:top w:val="none" w:sz="0" w:space="0" w:color="auto"/>
            <w:left w:val="none" w:sz="0" w:space="0" w:color="auto"/>
            <w:bottom w:val="none" w:sz="0" w:space="0" w:color="auto"/>
            <w:right w:val="none" w:sz="0" w:space="0" w:color="auto"/>
          </w:divBdr>
        </w:div>
        <w:div w:id="301081092">
          <w:marLeft w:val="0"/>
          <w:marRight w:val="0"/>
          <w:marTop w:val="0"/>
          <w:marBottom w:val="0"/>
          <w:divBdr>
            <w:top w:val="none" w:sz="0" w:space="0" w:color="auto"/>
            <w:left w:val="none" w:sz="0" w:space="0" w:color="auto"/>
            <w:bottom w:val="none" w:sz="0" w:space="0" w:color="auto"/>
            <w:right w:val="none" w:sz="0" w:space="0" w:color="auto"/>
          </w:divBdr>
        </w:div>
        <w:div w:id="2015641217">
          <w:marLeft w:val="0"/>
          <w:marRight w:val="0"/>
          <w:marTop w:val="0"/>
          <w:marBottom w:val="0"/>
          <w:divBdr>
            <w:top w:val="none" w:sz="0" w:space="0" w:color="auto"/>
            <w:left w:val="none" w:sz="0" w:space="0" w:color="auto"/>
            <w:bottom w:val="none" w:sz="0" w:space="0" w:color="auto"/>
            <w:right w:val="none" w:sz="0" w:space="0" w:color="auto"/>
          </w:divBdr>
        </w:div>
        <w:div w:id="1952131641">
          <w:marLeft w:val="0"/>
          <w:marRight w:val="0"/>
          <w:marTop w:val="0"/>
          <w:marBottom w:val="0"/>
          <w:divBdr>
            <w:top w:val="none" w:sz="0" w:space="0" w:color="auto"/>
            <w:left w:val="none" w:sz="0" w:space="0" w:color="auto"/>
            <w:bottom w:val="none" w:sz="0" w:space="0" w:color="auto"/>
            <w:right w:val="none" w:sz="0" w:space="0" w:color="auto"/>
          </w:divBdr>
        </w:div>
        <w:div w:id="1445074214">
          <w:marLeft w:val="0"/>
          <w:marRight w:val="0"/>
          <w:marTop w:val="0"/>
          <w:marBottom w:val="0"/>
          <w:divBdr>
            <w:top w:val="none" w:sz="0" w:space="0" w:color="auto"/>
            <w:left w:val="none" w:sz="0" w:space="0" w:color="auto"/>
            <w:bottom w:val="none" w:sz="0" w:space="0" w:color="auto"/>
            <w:right w:val="none" w:sz="0" w:space="0" w:color="auto"/>
          </w:divBdr>
        </w:div>
        <w:div w:id="1647082063">
          <w:marLeft w:val="0"/>
          <w:marRight w:val="0"/>
          <w:marTop w:val="0"/>
          <w:marBottom w:val="0"/>
          <w:divBdr>
            <w:top w:val="none" w:sz="0" w:space="0" w:color="auto"/>
            <w:left w:val="none" w:sz="0" w:space="0" w:color="auto"/>
            <w:bottom w:val="none" w:sz="0" w:space="0" w:color="auto"/>
            <w:right w:val="none" w:sz="0" w:space="0" w:color="auto"/>
          </w:divBdr>
        </w:div>
        <w:div w:id="1637222068">
          <w:marLeft w:val="0"/>
          <w:marRight w:val="0"/>
          <w:marTop w:val="0"/>
          <w:marBottom w:val="0"/>
          <w:divBdr>
            <w:top w:val="none" w:sz="0" w:space="0" w:color="auto"/>
            <w:left w:val="none" w:sz="0" w:space="0" w:color="auto"/>
            <w:bottom w:val="none" w:sz="0" w:space="0" w:color="auto"/>
            <w:right w:val="none" w:sz="0" w:space="0" w:color="auto"/>
          </w:divBdr>
        </w:div>
        <w:div w:id="866410090">
          <w:marLeft w:val="0"/>
          <w:marRight w:val="0"/>
          <w:marTop w:val="0"/>
          <w:marBottom w:val="0"/>
          <w:divBdr>
            <w:top w:val="none" w:sz="0" w:space="0" w:color="auto"/>
            <w:left w:val="none" w:sz="0" w:space="0" w:color="auto"/>
            <w:bottom w:val="none" w:sz="0" w:space="0" w:color="auto"/>
            <w:right w:val="none" w:sz="0" w:space="0" w:color="auto"/>
          </w:divBdr>
        </w:div>
        <w:div w:id="724720338">
          <w:marLeft w:val="0"/>
          <w:marRight w:val="0"/>
          <w:marTop w:val="0"/>
          <w:marBottom w:val="0"/>
          <w:divBdr>
            <w:top w:val="none" w:sz="0" w:space="0" w:color="auto"/>
            <w:left w:val="none" w:sz="0" w:space="0" w:color="auto"/>
            <w:bottom w:val="none" w:sz="0" w:space="0" w:color="auto"/>
            <w:right w:val="none" w:sz="0" w:space="0" w:color="auto"/>
          </w:divBdr>
        </w:div>
      </w:divsChild>
    </w:div>
    <w:div w:id="1234195155">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4314033">
      <w:bodyDiv w:val="1"/>
      <w:marLeft w:val="0"/>
      <w:marRight w:val="0"/>
      <w:marTop w:val="0"/>
      <w:marBottom w:val="0"/>
      <w:divBdr>
        <w:top w:val="none" w:sz="0" w:space="0" w:color="auto"/>
        <w:left w:val="none" w:sz="0" w:space="0" w:color="auto"/>
        <w:bottom w:val="none" w:sz="0" w:space="0" w:color="auto"/>
        <w:right w:val="none" w:sz="0" w:space="0" w:color="auto"/>
      </w:divBdr>
    </w:div>
    <w:div w:id="1234395303">
      <w:bodyDiv w:val="1"/>
      <w:marLeft w:val="0"/>
      <w:marRight w:val="0"/>
      <w:marTop w:val="0"/>
      <w:marBottom w:val="0"/>
      <w:divBdr>
        <w:top w:val="none" w:sz="0" w:space="0" w:color="auto"/>
        <w:left w:val="none" w:sz="0" w:space="0" w:color="auto"/>
        <w:bottom w:val="none" w:sz="0" w:space="0" w:color="auto"/>
        <w:right w:val="none" w:sz="0" w:space="0" w:color="auto"/>
      </w:divBdr>
    </w:div>
    <w:div w:id="1234968502">
      <w:bodyDiv w:val="1"/>
      <w:marLeft w:val="0"/>
      <w:marRight w:val="0"/>
      <w:marTop w:val="0"/>
      <w:marBottom w:val="0"/>
      <w:divBdr>
        <w:top w:val="none" w:sz="0" w:space="0" w:color="auto"/>
        <w:left w:val="none" w:sz="0" w:space="0" w:color="auto"/>
        <w:bottom w:val="none" w:sz="0" w:space="0" w:color="auto"/>
        <w:right w:val="none" w:sz="0" w:space="0" w:color="auto"/>
      </w:divBdr>
    </w:div>
    <w:div w:id="1235552903">
      <w:bodyDiv w:val="1"/>
      <w:marLeft w:val="0"/>
      <w:marRight w:val="0"/>
      <w:marTop w:val="0"/>
      <w:marBottom w:val="0"/>
      <w:divBdr>
        <w:top w:val="none" w:sz="0" w:space="0" w:color="auto"/>
        <w:left w:val="none" w:sz="0" w:space="0" w:color="auto"/>
        <w:bottom w:val="none" w:sz="0" w:space="0" w:color="auto"/>
        <w:right w:val="none" w:sz="0" w:space="0" w:color="auto"/>
      </w:divBdr>
    </w:div>
    <w:div w:id="1235774727">
      <w:bodyDiv w:val="1"/>
      <w:marLeft w:val="0"/>
      <w:marRight w:val="0"/>
      <w:marTop w:val="0"/>
      <w:marBottom w:val="0"/>
      <w:divBdr>
        <w:top w:val="none" w:sz="0" w:space="0" w:color="auto"/>
        <w:left w:val="none" w:sz="0" w:space="0" w:color="auto"/>
        <w:bottom w:val="none" w:sz="0" w:space="0" w:color="auto"/>
        <w:right w:val="none" w:sz="0" w:space="0" w:color="auto"/>
      </w:divBdr>
    </w:div>
    <w:div w:id="1235973447">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6478806">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133099">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8318343">
      <w:bodyDiv w:val="1"/>
      <w:marLeft w:val="0"/>
      <w:marRight w:val="0"/>
      <w:marTop w:val="0"/>
      <w:marBottom w:val="0"/>
      <w:divBdr>
        <w:top w:val="none" w:sz="0" w:space="0" w:color="auto"/>
        <w:left w:val="none" w:sz="0" w:space="0" w:color="auto"/>
        <w:bottom w:val="none" w:sz="0" w:space="0" w:color="auto"/>
        <w:right w:val="none" w:sz="0" w:space="0" w:color="auto"/>
      </w:divBdr>
    </w:div>
    <w:div w:id="1238589817">
      <w:bodyDiv w:val="1"/>
      <w:marLeft w:val="0"/>
      <w:marRight w:val="0"/>
      <w:marTop w:val="0"/>
      <w:marBottom w:val="0"/>
      <w:divBdr>
        <w:top w:val="none" w:sz="0" w:space="0" w:color="auto"/>
        <w:left w:val="none" w:sz="0" w:space="0" w:color="auto"/>
        <w:bottom w:val="none" w:sz="0" w:space="0" w:color="auto"/>
        <w:right w:val="none" w:sz="0" w:space="0" w:color="auto"/>
      </w:divBdr>
      <w:divsChild>
        <w:div w:id="1366562051">
          <w:marLeft w:val="0"/>
          <w:marRight w:val="0"/>
          <w:marTop w:val="0"/>
          <w:marBottom w:val="0"/>
          <w:divBdr>
            <w:top w:val="none" w:sz="0" w:space="0" w:color="auto"/>
            <w:left w:val="none" w:sz="0" w:space="0" w:color="auto"/>
            <w:bottom w:val="none" w:sz="0" w:space="0" w:color="auto"/>
            <w:right w:val="none" w:sz="0" w:space="0" w:color="auto"/>
          </w:divBdr>
        </w:div>
        <w:div w:id="336007394">
          <w:marLeft w:val="0"/>
          <w:marRight w:val="0"/>
          <w:marTop w:val="0"/>
          <w:marBottom w:val="0"/>
          <w:divBdr>
            <w:top w:val="none" w:sz="0" w:space="0" w:color="auto"/>
            <w:left w:val="none" w:sz="0" w:space="0" w:color="auto"/>
            <w:bottom w:val="none" w:sz="0" w:space="0" w:color="auto"/>
            <w:right w:val="none" w:sz="0" w:space="0" w:color="auto"/>
          </w:divBdr>
        </w:div>
        <w:div w:id="708381287">
          <w:marLeft w:val="0"/>
          <w:marRight w:val="0"/>
          <w:marTop w:val="0"/>
          <w:marBottom w:val="0"/>
          <w:divBdr>
            <w:top w:val="none" w:sz="0" w:space="0" w:color="auto"/>
            <w:left w:val="none" w:sz="0" w:space="0" w:color="auto"/>
            <w:bottom w:val="none" w:sz="0" w:space="0" w:color="auto"/>
            <w:right w:val="none" w:sz="0" w:space="0" w:color="auto"/>
          </w:divBdr>
        </w:div>
        <w:div w:id="334233845">
          <w:marLeft w:val="0"/>
          <w:marRight w:val="0"/>
          <w:marTop w:val="0"/>
          <w:marBottom w:val="0"/>
          <w:divBdr>
            <w:top w:val="none" w:sz="0" w:space="0" w:color="auto"/>
            <w:left w:val="none" w:sz="0" w:space="0" w:color="auto"/>
            <w:bottom w:val="none" w:sz="0" w:space="0" w:color="auto"/>
            <w:right w:val="none" w:sz="0" w:space="0" w:color="auto"/>
          </w:divBdr>
        </w:div>
        <w:div w:id="1312252952">
          <w:marLeft w:val="0"/>
          <w:marRight w:val="0"/>
          <w:marTop w:val="0"/>
          <w:marBottom w:val="0"/>
          <w:divBdr>
            <w:top w:val="none" w:sz="0" w:space="0" w:color="auto"/>
            <w:left w:val="none" w:sz="0" w:space="0" w:color="auto"/>
            <w:bottom w:val="none" w:sz="0" w:space="0" w:color="auto"/>
            <w:right w:val="none" w:sz="0" w:space="0" w:color="auto"/>
          </w:divBdr>
        </w:div>
        <w:div w:id="293757422">
          <w:marLeft w:val="0"/>
          <w:marRight w:val="0"/>
          <w:marTop w:val="0"/>
          <w:marBottom w:val="0"/>
          <w:divBdr>
            <w:top w:val="none" w:sz="0" w:space="0" w:color="auto"/>
            <w:left w:val="none" w:sz="0" w:space="0" w:color="auto"/>
            <w:bottom w:val="none" w:sz="0" w:space="0" w:color="auto"/>
            <w:right w:val="none" w:sz="0" w:space="0" w:color="auto"/>
          </w:divBdr>
        </w:div>
        <w:div w:id="252862157">
          <w:marLeft w:val="0"/>
          <w:marRight w:val="0"/>
          <w:marTop w:val="0"/>
          <w:marBottom w:val="0"/>
          <w:divBdr>
            <w:top w:val="none" w:sz="0" w:space="0" w:color="auto"/>
            <w:left w:val="none" w:sz="0" w:space="0" w:color="auto"/>
            <w:bottom w:val="none" w:sz="0" w:space="0" w:color="auto"/>
            <w:right w:val="none" w:sz="0" w:space="0" w:color="auto"/>
          </w:divBdr>
        </w:div>
        <w:div w:id="1992902791">
          <w:marLeft w:val="0"/>
          <w:marRight w:val="0"/>
          <w:marTop w:val="0"/>
          <w:marBottom w:val="0"/>
          <w:divBdr>
            <w:top w:val="none" w:sz="0" w:space="0" w:color="auto"/>
            <w:left w:val="none" w:sz="0" w:space="0" w:color="auto"/>
            <w:bottom w:val="none" w:sz="0" w:space="0" w:color="auto"/>
            <w:right w:val="none" w:sz="0" w:space="0" w:color="auto"/>
          </w:divBdr>
        </w:div>
        <w:div w:id="2022462691">
          <w:marLeft w:val="0"/>
          <w:marRight w:val="0"/>
          <w:marTop w:val="0"/>
          <w:marBottom w:val="0"/>
          <w:divBdr>
            <w:top w:val="none" w:sz="0" w:space="0" w:color="auto"/>
            <w:left w:val="none" w:sz="0" w:space="0" w:color="auto"/>
            <w:bottom w:val="none" w:sz="0" w:space="0" w:color="auto"/>
            <w:right w:val="none" w:sz="0" w:space="0" w:color="auto"/>
          </w:divBdr>
        </w:div>
        <w:div w:id="449515960">
          <w:marLeft w:val="0"/>
          <w:marRight w:val="0"/>
          <w:marTop w:val="0"/>
          <w:marBottom w:val="0"/>
          <w:divBdr>
            <w:top w:val="none" w:sz="0" w:space="0" w:color="auto"/>
            <w:left w:val="none" w:sz="0" w:space="0" w:color="auto"/>
            <w:bottom w:val="none" w:sz="0" w:space="0" w:color="auto"/>
            <w:right w:val="none" w:sz="0" w:space="0" w:color="auto"/>
          </w:divBdr>
        </w:div>
        <w:div w:id="970944447">
          <w:marLeft w:val="0"/>
          <w:marRight w:val="0"/>
          <w:marTop w:val="0"/>
          <w:marBottom w:val="0"/>
          <w:divBdr>
            <w:top w:val="none" w:sz="0" w:space="0" w:color="auto"/>
            <w:left w:val="none" w:sz="0" w:space="0" w:color="auto"/>
            <w:bottom w:val="none" w:sz="0" w:space="0" w:color="auto"/>
            <w:right w:val="none" w:sz="0" w:space="0" w:color="auto"/>
          </w:divBdr>
        </w:div>
        <w:div w:id="262079484">
          <w:marLeft w:val="0"/>
          <w:marRight w:val="0"/>
          <w:marTop w:val="0"/>
          <w:marBottom w:val="0"/>
          <w:divBdr>
            <w:top w:val="none" w:sz="0" w:space="0" w:color="auto"/>
            <w:left w:val="none" w:sz="0" w:space="0" w:color="auto"/>
            <w:bottom w:val="none" w:sz="0" w:space="0" w:color="auto"/>
            <w:right w:val="none" w:sz="0" w:space="0" w:color="auto"/>
          </w:divBdr>
        </w:div>
        <w:div w:id="1486629327">
          <w:marLeft w:val="0"/>
          <w:marRight w:val="0"/>
          <w:marTop w:val="0"/>
          <w:marBottom w:val="0"/>
          <w:divBdr>
            <w:top w:val="none" w:sz="0" w:space="0" w:color="auto"/>
            <w:left w:val="none" w:sz="0" w:space="0" w:color="auto"/>
            <w:bottom w:val="none" w:sz="0" w:space="0" w:color="auto"/>
            <w:right w:val="none" w:sz="0" w:space="0" w:color="auto"/>
          </w:divBdr>
        </w:div>
        <w:div w:id="33820711">
          <w:marLeft w:val="0"/>
          <w:marRight w:val="0"/>
          <w:marTop w:val="0"/>
          <w:marBottom w:val="0"/>
          <w:divBdr>
            <w:top w:val="none" w:sz="0" w:space="0" w:color="auto"/>
            <w:left w:val="none" w:sz="0" w:space="0" w:color="auto"/>
            <w:bottom w:val="none" w:sz="0" w:space="0" w:color="auto"/>
            <w:right w:val="none" w:sz="0" w:space="0" w:color="auto"/>
          </w:divBdr>
        </w:div>
        <w:div w:id="1190871514">
          <w:marLeft w:val="0"/>
          <w:marRight w:val="0"/>
          <w:marTop w:val="0"/>
          <w:marBottom w:val="0"/>
          <w:divBdr>
            <w:top w:val="none" w:sz="0" w:space="0" w:color="auto"/>
            <w:left w:val="none" w:sz="0" w:space="0" w:color="auto"/>
            <w:bottom w:val="none" w:sz="0" w:space="0" w:color="auto"/>
            <w:right w:val="none" w:sz="0" w:space="0" w:color="auto"/>
          </w:divBdr>
        </w:div>
        <w:div w:id="1633944998">
          <w:marLeft w:val="0"/>
          <w:marRight w:val="0"/>
          <w:marTop w:val="0"/>
          <w:marBottom w:val="0"/>
          <w:divBdr>
            <w:top w:val="none" w:sz="0" w:space="0" w:color="auto"/>
            <w:left w:val="none" w:sz="0" w:space="0" w:color="auto"/>
            <w:bottom w:val="none" w:sz="0" w:space="0" w:color="auto"/>
            <w:right w:val="none" w:sz="0" w:space="0" w:color="auto"/>
          </w:divBdr>
        </w:div>
        <w:div w:id="1116218502">
          <w:marLeft w:val="0"/>
          <w:marRight w:val="0"/>
          <w:marTop w:val="0"/>
          <w:marBottom w:val="0"/>
          <w:divBdr>
            <w:top w:val="none" w:sz="0" w:space="0" w:color="auto"/>
            <w:left w:val="none" w:sz="0" w:space="0" w:color="auto"/>
            <w:bottom w:val="none" w:sz="0" w:space="0" w:color="auto"/>
            <w:right w:val="none" w:sz="0" w:space="0" w:color="auto"/>
          </w:divBdr>
        </w:div>
        <w:div w:id="922959549">
          <w:marLeft w:val="0"/>
          <w:marRight w:val="0"/>
          <w:marTop w:val="0"/>
          <w:marBottom w:val="0"/>
          <w:divBdr>
            <w:top w:val="none" w:sz="0" w:space="0" w:color="auto"/>
            <w:left w:val="none" w:sz="0" w:space="0" w:color="auto"/>
            <w:bottom w:val="none" w:sz="0" w:space="0" w:color="auto"/>
            <w:right w:val="none" w:sz="0" w:space="0" w:color="auto"/>
          </w:divBdr>
        </w:div>
        <w:div w:id="1968394397">
          <w:marLeft w:val="0"/>
          <w:marRight w:val="0"/>
          <w:marTop w:val="0"/>
          <w:marBottom w:val="0"/>
          <w:divBdr>
            <w:top w:val="none" w:sz="0" w:space="0" w:color="auto"/>
            <w:left w:val="none" w:sz="0" w:space="0" w:color="auto"/>
            <w:bottom w:val="none" w:sz="0" w:space="0" w:color="auto"/>
            <w:right w:val="none" w:sz="0" w:space="0" w:color="auto"/>
          </w:divBdr>
        </w:div>
        <w:div w:id="1129202500">
          <w:marLeft w:val="0"/>
          <w:marRight w:val="0"/>
          <w:marTop w:val="0"/>
          <w:marBottom w:val="0"/>
          <w:divBdr>
            <w:top w:val="none" w:sz="0" w:space="0" w:color="auto"/>
            <w:left w:val="none" w:sz="0" w:space="0" w:color="auto"/>
            <w:bottom w:val="none" w:sz="0" w:space="0" w:color="auto"/>
            <w:right w:val="none" w:sz="0" w:space="0" w:color="auto"/>
          </w:divBdr>
        </w:div>
        <w:div w:id="870192956">
          <w:marLeft w:val="0"/>
          <w:marRight w:val="0"/>
          <w:marTop w:val="0"/>
          <w:marBottom w:val="0"/>
          <w:divBdr>
            <w:top w:val="none" w:sz="0" w:space="0" w:color="auto"/>
            <w:left w:val="none" w:sz="0" w:space="0" w:color="auto"/>
            <w:bottom w:val="none" w:sz="0" w:space="0" w:color="auto"/>
            <w:right w:val="none" w:sz="0" w:space="0" w:color="auto"/>
          </w:divBdr>
        </w:div>
        <w:div w:id="2003854619">
          <w:marLeft w:val="0"/>
          <w:marRight w:val="0"/>
          <w:marTop w:val="0"/>
          <w:marBottom w:val="0"/>
          <w:divBdr>
            <w:top w:val="none" w:sz="0" w:space="0" w:color="auto"/>
            <w:left w:val="none" w:sz="0" w:space="0" w:color="auto"/>
            <w:bottom w:val="none" w:sz="0" w:space="0" w:color="auto"/>
            <w:right w:val="none" w:sz="0" w:space="0" w:color="auto"/>
          </w:divBdr>
        </w:div>
        <w:div w:id="1639535371">
          <w:marLeft w:val="0"/>
          <w:marRight w:val="0"/>
          <w:marTop w:val="0"/>
          <w:marBottom w:val="0"/>
          <w:divBdr>
            <w:top w:val="none" w:sz="0" w:space="0" w:color="auto"/>
            <w:left w:val="none" w:sz="0" w:space="0" w:color="auto"/>
            <w:bottom w:val="none" w:sz="0" w:space="0" w:color="auto"/>
            <w:right w:val="none" w:sz="0" w:space="0" w:color="auto"/>
          </w:divBdr>
        </w:div>
        <w:div w:id="1755201393">
          <w:marLeft w:val="0"/>
          <w:marRight w:val="0"/>
          <w:marTop w:val="0"/>
          <w:marBottom w:val="0"/>
          <w:divBdr>
            <w:top w:val="none" w:sz="0" w:space="0" w:color="auto"/>
            <w:left w:val="none" w:sz="0" w:space="0" w:color="auto"/>
            <w:bottom w:val="none" w:sz="0" w:space="0" w:color="auto"/>
            <w:right w:val="none" w:sz="0" w:space="0" w:color="auto"/>
          </w:divBdr>
        </w:div>
        <w:div w:id="1671638250">
          <w:marLeft w:val="0"/>
          <w:marRight w:val="0"/>
          <w:marTop w:val="0"/>
          <w:marBottom w:val="0"/>
          <w:divBdr>
            <w:top w:val="none" w:sz="0" w:space="0" w:color="auto"/>
            <w:left w:val="none" w:sz="0" w:space="0" w:color="auto"/>
            <w:bottom w:val="none" w:sz="0" w:space="0" w:color="auto"/>
            <w:right w:val="none" w:sz="0" w:space="0" w:color="auto"/>
          </w:divBdr>
        </w:div>
        <w:div w:id="444082673">
          <w:marLeft w:val="0"/>
          <w:marRight w:val="0"/>
          <w:marTop w:val="0"/>
          <w:marBottom w:val="0"/>
          <w:divBdr>
            <w:top w:val="none" w:sz="0" w:space="0" w:color="auto"/>
            <w:left w:val="none" w:sz="0" w:space="0" w:color="auto"/>
            <w:bottom w:val="none" w:sz="0" w:space="0" w:color="auto"/>
            <w:right w:val="none" w:sz="0" w:space="0" w:color="auto"/>
          </w:divBdr>
        </w:div>
        <w:div w:id="240869177">
          <w:marLeft w:val="0"/>
          <w:marRight w:val="0"/>
          <w:marTop w:val="0"/>
          <w:marBottom w:val="0"/>
          <w:divBdr>
            <w:top w:val="none" w:sz="0" w:space="0" w:color="auto"/>
            <w:left w:val="none" w:sz="0" w:space="0" w:color="auto"/>
            <w:bottom w:val="none" w:sz="0" w:space="0" w:color="auto"/>
            <w:right w:val="none" w:sz="0" w:space="0" w:color="auto"/>
          </w:divBdr>
        </w:div>
        <w:div w:id="794834598">
          <w:marLeft w:val="0"/>
          <w:marRight w:val="0"/>
          <w:marTop w:val="0"/>
          <w:marBottom w:val="0"/>
          <w:divBdr>
            <w:top w:val="none" w:sz="0" w:space="0" w:color="auto"/>
            <w:left w:val="none" w:sz="0" w:space="0" w:color="auto"/>
            <w:bottom w:val="none" w:sz="0" w:space="0" w:color="auto"/>
            <w:right w:val="none" w:sz="0" w:space="0" w:color="auto"/>
          </w:divBdr>
        </w:div>
        <w:div w:id="637495390">
          <w:marLeft w:val="0"/>
          <w:marRight w:val="0"/>
          <w:marTop w:val="0"/>
          <w:marBottom w:val="0"/>
          <w:divBdr>
            <w:top w:val="none" w:sz="0" w:space="0" w:color="auto"/>
            <w:left w:val="none" w:sz="0" w:space="0" w:color="auto"/>
            <w:bottom w:val="none" w:sz="0" w:space="0" w:color="auto"/>
            <w:right w:val="none" w:sz="0" w:space="0" w:color="auto"/>
          </w:divBdr>
        </w:div>
        <w:div w:id="269969221">
          <w:marLeft w:val="0"/>
          <w:marRight w:val="0"/>
          <w:marTop w:val="0"/>
          <w:marBottom w:val="0"/>
          <w:divBdr>
            <w:top w:val="none" w:sz="0" w:space="0" w:color="auto"/>
            <w:left w:val="none" w:sz="0" w:space="0" w:color="auto"/>
            <w:bottom w:val="none" w:sz="0" w:space="0" w:color="auto"/>
            <w:right w:val="none" w:sz="0" w:space="0" w:color="auto"/>
          </w:divBdr>
        </w:div>
        <w:div w:id="1939605815">
          <w:marLeft w:val="0"/>
          <w:marRight w:val="0"/>
          <w:marTop w:val="0"/>
          <w:marBottom w:val="0"/>
          <w:divBdr>
            <w:top w:val="none" w:sz="0" w:space="0" w:color="auto"/>
            <w:left w:val="none" w:sz="0" w:space="0" w:color="auto"/>
            <w:bottom w:val="none" w:sz="0" w:space="0" w:color="auto"/>
            <w:right w:val="none" w:sz="0" w:space="0" w:color="auto"/>
          </w:divBdr>
        </w:div>
        <w:div w:id="285241066">
          <w:marLeft w:val="0"/>
          <w:marRight w:val="0"/>
          <w:marTop w:val="0"/>
          <w:marBottom w:val="0"/>
          <w:divBdr>
            <w:top w:val="none" w:sz="0" w:space="0" w:color="auto"/>
            <w:left w:val="none" w:sz="0" w:space="0" w:color="auto"/>
            <w:bottom w:val="none" w:sz="0" w:space="0" w:color="auto"/>
            <w:right w:val="none" w:sz="0" w:space="0" w:color="auto"/>
          </w:divBdr>
        </w:div>
        <w:div w:id="1076395587">
          <w:marLeft w:val="0"/>
          <w:marRight w:val="0"/>
          <w:marTop w:val="0"/>
          <w:marBottom w:val="0"/>
          <w:divBdr>
            <w:top w:val="none" w:sz="0" w:space="0" w:color="auto"/>
            <w:left w:val="none" w:sz="0" w:space="0" w:color="auto"/>
            <w:bottom w:val="none" w:sz="0" w:space="0" w:color="auto"/>
            <w:right w:val="none" w:sz="0" w:space="0" w:color="auto"/>
          </w:divBdr>
        </w:div>
        <w:div w:id="245648274">
          <w:marLeft w:val="0"/>
          <w:marRight w:val="0"/>
          <w:marTop w:val="0"/>
          <w:marBottom w:val="0"/>
          <w:divBdr>
            <w:top w:val="none" w:sz="0" w:space="0" w:color="auto"/>
            <w:left w:val="none" w:sz="0" w:space="0" w:color="auto"/>
            <w:bottom w:val="none" w:sz="0" w:space="0" w:color="auto"/>
            <w:right w:val="none" w:sz="0" w:space="0" w:color="auto"/>
          </w:divBdr>
        </w:div>
        <w:div w:id="858662996">
          <w:marLeft w:val="0"/>
          <w:marRight w:val="0"/>
          <w:marTop w:val="0"/>
          <w:marBottom w:val="0"/>
          <w:divBdr>
            <w:top w:val="none" w:sz="0" w:space="0" w:color="auto"/>
            <w:left w:val="none" w:sz="0" w:space="0" w:color="auto"/>
            <w:bottom w:val="none" w:sz="0" w:space="0" w:color="auto"/>
            <w:right w:val="none" w:sz="0" w:space="0" w:color="auto"/>
          </w:divBdr>
        </w:div>
        <w:div w:id="880944373">
          <w:marLeft w:val="0"/>
          <w:marRight w:val="0"/>
          <w:marTop w:val="0"/>
          <w:marBottom w:val="0"/>
          <w:divBdr>
            <w:top w:val="none" w:sz="0" w:space="0" w:color="auto"/>
            <w:left w:val="none" w:sz="0" w:space="0" w:color="auto"/>
            <w:bottom w:val="none" w:sz="0" w:space="0" w:color="auto"/>
            <w:right w:val="none" w:sz="0" w:space="0" w:color="auto"/>
          </w:divBdr>
        </w:div>
        <w:div w:id="1861163769">
          <w:marLeft w:val="0"/>
          <w:marRight w:val="0"/>
          <w:marTop w:val="0"/>
          <w:marBottom w:val="0"/>
          <w:divBdr>
            <w:top w:val="none" w:sz="0" w:space="0" w:color="auto"/>
            <w:left w:val="none" w:sz="0" w:space="0" w:color="auto"/>
            <w:bottom w:val="none" w:sz="0" w:space="0" w:color="auto"/>
            <w:right w:val="none" w:sz="0" w:space="0" w:color="auto"/>
          </w:divBdr>
        </w:div>
        <w:div w:id="1556965044">
          <w:marLeft w:val="0"/>
          <w:marRight w:val="0"/>
          <w:marTop w:val="0"/>
          <w:marBottom w:val="0"/>
          <w:divBdr>
            <w:top w:val="none" w:sz="0" w:space="0" w:color="auto"/>
            <w:left w:val="none" w:sz="0" w:space="0" w:color="auto"/>
            <w:bottom w:val="none" w:sz="0" w:space="0" w:color="auto"/>
            <w:right w:val="none" w:sz="0" w:space="0" w:color="auto"/>
          </w:divBdr>
        </w:div>
        <w:div w:id="581187691">
          <w:marLeft w:val="0"/>
          <w:marRight w:val="0"/>
          <w:marTop w:val="0"/>
          <w:marBottom w:val="0"/>
          <w:divBdr>
            <w:top w:val="none" w:sz="0" w:space="0" w:color="auto"/>
            <w:left w:val="none" w:sz="0" w:space="0" w:color="auto"/>
            <w:bottom w:val="none" w:sz="0" w:space="0" w:color="auto"/>
            <w:right w:val="none" w:sz="0" w:space="0" w:color="auto"/>
          </w:divBdr>
        </w:div>
        <w:div w:id="2038500362">
          <w:marLeft w:val="0"/>
          <w:marRight w:val="0"/>
          <w:marTop w:val="0"/>
          <w:marBottom w:val="0"/>
          <w:divBdr>
            <w:top w:val="none" w:sz="0" w:space="0" w:color="auto"/>
            <w:left w:val="none" w:sz="0" w:space="0" w:color="auto"/>
            <w:bottom w:val="none" w:sz="0" w:space="0" w:color="auto"/>
            <w:right w:val="none" w:sz="0" w:space="0" w:color="auto"/>
          </w:divBdr>
        </w:div>
        <w:div w:id="1665350347">
          <w:marLeft w:val="0"/>
          <w:marRight w:val="0"/>
          <w:marTop w:val="0"/>
          <w:marBottom w:val="0"/>
          <w:divBdr>
            <w:top w:val="none" w:sz="0" w:space="0" w:color="auto"/>
            <w:left w:val="none" w:sz="0" w:space="0" w:color="auto"/>
            <w:bottom w:val="none" w:sz="0" w:space="0" w:color="auto"/>
            <w:right w:val="none" w:sz="0" w:space="0" w:color="auto"/>
          </w:divBdr>
        </w:div>
        <w:div w:id="347609151">
          <w:marLeft w:val="0"/>
          <w:marRight w:val="0"/>
          <w:marTop w:val="0"/>
          <w:marBottom w:val="0"/>
          <w:divBdr>
            <w:top w:val="none" w:sz="0" w:space="0" w:color="auto"/>
            <w:left w:val="none" w:sz="0" w:space="0" w:color="auto"/>
            <w:bottom w:val="none" w:sz="0" w:space="0" w:color="auto"/>
            <w:right w:val="none" w:sz="0" w:space="0" w:color="auto"/>
          </w:divBdr>
        </w:div>
        <w:div w:id="867257024">
          <w:marLeft w:val="0"/>
          <w:marRight w:val="0"/>
          <w:marTop w:val="0"/>
          <w:marBottom w:val="0"/>
          <w:divBdr>
            <w:top w:val="none" w:sz="0" w:space="0" w:color="auto"/>
            <w:left w:val="none" w:sz="0" w:space="0" w:color="auto"/>
            <w:bottom w:val="none" w:sz="0" w:space="0" w:color="auto"/>
            <w:right w:val="none" w:sz="0" w:space="0" w:color="auto"/>
          </w:divBdr>
        </w:div>
        <w:div w:id="1107694714">
          <w:marLeft w:val="0"/>
          <w:marRight w:val="0"/>
          <w:marTop w:val="0"/>
          <w:marBottom w:val="0"/>
          <w:divBdr>
            <w:top w:val="none" w:sz="0" w:space="0" w:color="auto"/>
            <w:left w:val="none" w:sz="0" w:space="0" w:color="auto"/>
            <w:bottom w:val="none" w:sz="0" w:space="0" w:color="auto"/>
            <w:right w:val="none" w:sz="0" w:space="0" w:color="auto"/>
          </w:divBdr>
        </w:div>
        <w:div w:id="145752106">
          <w:marLeft w:val="0"/>
          <w:marRight w:val="0"/>
          <w:marTop w:val="0"/>
          <w:marBottom w:val="0"/>
          <w:divBdr>
            <w:top w:val="none" w:sz="0" w:space="0" w:color="auto"/>
            <w:left w:val="none" w:sz="0" w:space="0" w:color="auto"/>
            <w:bottom w:val="none" w:sz="0" w:space="0" w:color="auto"/>
            <w:right w:val="none" w:sz="0" w:space="0" w:color="auto"/>
          </w:divBdr>
        </w:div>
        <w:div w:id="1712152691">
          <w:marLeft w:val="0"/>
          <w:marRight w:val="0"/>
          <w:marTop w:val="0"/>
          <w:marBottom w:val="0"/>
          <w:divBdr>
            <w:top w:val="none" w:sz="0" w:space="0" w:color="auto"/>
            <w:left w:val="none" w:sz="0" w:space="0" w:color="auto"/>
            <w:bottom w:val="none" w:sz="0" w:space="0" w:color="auto"/>
            <w:right w:val="none" w:sz="0" w:space="0" w:color="auto"/>
          </w:divBdr>
        </w:div>
        <w:div w:id="1041322850">
          <w:marLeft w:val="0"/>
          <w:marRight w:val="0"/>
          <w:marTop w:val="0"/>
          <w:marBottom w:val="0"/>
          <w:divBdr>
            <w:top w:val="none" w:sz="0" w:space="0" w:color="auto"/>
            <w:left w:val="none" w:sz="0" w:space="0" w:color="auto"/>
            <w:bottom w:val="none" w:sz="0" w:space="0" w:color="auto"/>
            <w:right w:val="none" w:sz="0" w:space="0" w:color="auto"/>
          </w:divBdr>
        </w:div>
        <w:div w:id="1988388669">
          <w:marLeft w:val="0"/>
          <w:marRight w:val="0"/>
          <w:marTop w:val="0"/>
          <w:marBottom w:val="0"/>
          <w:divBdr>
            <w:top w:val="none" w:sz="0" w:space="0" w:color="auto"/>
            <w:left w:val="none" w:sz="0" w:space="0" w:color="auto"/>
            <w:bottom w:val="none" w:sz="0" w:space="0" w:color="auto"/>
            <w:right w:val="none" w:sz="0" w:space="0" w:color="auto"/>
          </w:divBdr>
        </w:div>
        <w:div w:id="887377639">
          <w:marLeft w:val="0"/>
          <w:marRight w:val="0"/>
          <w:marTop w:val="0"/>
          <w:marBottom w:val="0"/>
          <w:divBdr>
            <w:top w:val="none" w:sz="0" w:space="0" w:color="auto"/>
            <w:left w:val="none" w:sz="0" w:space="0" w:color="auto"/>
            <w:bottom w:val="none" w:sz="0" w:space="0" w:color="auto"/>
            <w:right w:val="none" w:sz="0" w:space="0" w:color="auto"/>
          </w:divBdr>
        </w:div>
        <w:div w:id="299969249">
          <w:marLeft w:val="0"/>
          <w:marRight w:val="0"/>
          <w:marTop w:val="0"/>
          <w:marBottom w:val="0"/>
          <w:divBdr>
            <w:top w:val="none" w:sz="0" w:space="0" w:color="auto"/>
            <w:left w:val="none" w:sz="0" w:space="0" w:color="auto"/>
            <w:bottom w:val="none" w:sz="0" w:space="0" w:color="auto"/>
            <w:right w:val="none" w:sz="0" w:space="0" w:color="auto"/>
          </w:divBdr>
        </w:div>
        <w:div w:id="64183318">
          <w:marLeft w:val="0"/>
          <w:marRight w:val="0"/>
          <w:marTop w:val="0"/>
          <w:marBottom w:val="0"/>
          <w:divBdr>
            <w:top w:val="none" w:sz="0" w:space="0" w:color="auto"/>
            <w:left w:val="none" w:sz="0" w:space="0" w:color="auto"/>
            <w:bottom w:val="none" w:sz="0" w:space="0" w:color="auto"/>
            <w:right w:val="none" w:sz="0" w:space="0" w:color="auto"/>
          </w:divBdr>
        </w:div>
        <w:div w:id="1778285728">
          <w:marLeft w:val="0"/>
          <w:marRight w:val="0"/>
          <w:marTop w:val="0"/>
          <w:marBottom w:val="0"/>
          <w:divBdr>
            <w:top w:val="none" w:sz="0" w:space="0" w:color="auto"/>
            <w:left w:val="none" w:sz="0" w:space="0" w:color="auto"/>
            <w:bottom w:val="none" w:sz="0" w:space="0" w:color="auto"/>
            <w:right w:val="none" w:sz="0" w:space="0" w:color="auto"/>
          </w:divBdr>
        </w:div>
        <w:div w:id="973098487">
          <w:marLeft w:val="0"/>
          <w:marRight w:val="0"/>
          <w:marTop w:val="0"/>
          <w:marBottom w:val="0"/>
          <w:divBdr>
            <w:top w:val="none" w:sz="0" w:space="0" w:color="auto"/>
            <w:left w:val="none" w:sz="0" w:space="0" w:color="auto"/>
            <w:bottom w:val="none" w:sz="0" w:space="0" w:color="auto"/>
            <w:right w:val="none" w:sz="0" w:space="0" w:color="auto"/>
          </w:divBdr>
        </w:div>
        <w:div w:id="677006111">
          <w:marLeft w:val="0"/>
          <w:marRight w:val="0"/>
          <w:marTop w:val="0"/>
          <w:marBottom w:val="0"/>
          <w:divBdr>
            <w:top w:val="none" w:sz="0" w:space="0" w:color="auto"/>
            <w:left w:val="none" w:sz="0" w:space="0" w:color="auto"/>
            <w:bottom w:val="none" w:sz="0" w:space="0" w:color="auto"/>
            <w:right w:val="none" w:sz="0" w:space="0" w:color="auto"/>
          </w:divBdr>
        </w:div>
        <w:div w:id="62023401">
          <w:marLeft w:val="0"/>
          <w:marRight w:val="0"/>
          <w:marTop w:val="0"/>
          <w:marBottom w:val="0"/>
          <w:divBdr>
            <w:top w:val="none" w:sz="0" w:space="0" w:color="auto"/>
            <w:left w:val="none" w:sz="0" w:space="0" w:color="auto"/>
            <w:bottom w:val="none" w:sz="0" w:space="0" w:color="auto"/>
            <w:right w:val="none" w:sz="0" w:space="0" w:color="auto"/>
          </w:divBdr>
        </w:div>
        <w:div w:id="685905192">
          <w:marLeft w:val="0"/>
          <w:marRight w:val="0"/>
          <w:marTop w:val="0"/>
          <w:marBottom w:val="0"/>
          <w:divBdr>
            <w:top w:val="none" w:sz="0" w:space="0" w:color="auto"/>
            <w:left w:val="none" w:sz="0" w:space="0" w:color="auto"/>
            <w:bottom w:val="none" w:sz="0" w:space="0" w:color="auto"/>
            <w:right w:val="none" w:sz="0" w:space="0" w:color="auto"/>
          </w:divBdr>
        </w:div>
        <w:div w:id="686365333">
          <w:marLeft w:val="0"/>
          <w:marRight w:val="0"/>
          <w:marTop w:val="0"/>
          <w:marBottom w:val="0"/>
          <w:divBdr>
            <w:top w:val="none" w:sz="0" w:space="0" w:color="auto"/>
            <w:left w:val="none" w:sz="0" w:space="0" w:color="auto"/>
            <w:bottom w:val="none" w:sz="0" w:space="0" w:color="auto"/>
            <w:right w:val="none" w:sz="0" w:space="0" w:color="auto"/>
          </w:divBdr>
        </w:div>
        <w:div w:id="1508639425">
          <w:marLeft w:val="0"/>
          <w:marRight w:val="0"/>
          <w:marTop w:val="0"/>
          <w:marBottom w:val="0"/>
          <w:divBdr>
            <w:top w:val="none" w:sz="0" w:space="0" w:color="auto"/>
            <w:left w:val="none" w:sz="0" w:space="0" w:color="auto"/>
            <w:bottom w:val="none" w:sz="0" w:space="0" w:color="auto"/>
            <w:right w:val="none" w:sz="0" w:space="0" w:color="auto"/>
          </w:divBdr>
        </w:div>
        <w:div w:id="613247321">
          <w:marLeft w:val="0"/>
          <w:marRight w:val="0"/>
          <w:marTop w:val="0"/>
          <w:marBottom w:val="0"/>
          <w:divBdr>
            <w:top w:val="none" w:sz="0" w:space="0" w:color="auto"/>
            <w:left w:val="none" w:sz="0" w:space="0" w:color="auto"/>
            <w:bottom w:val="none" w:sz="0" w:space="0" w:color="auto"/>
            <w:right w:val="none" w:sz="0" w:space="0" w:color="auto"/>
          </w:divBdr>
        </w:div>
        <w:div w:id="552740803">
          <w:marLeft w:val="0"/>
          <w:marRight w:val="0"/>
          <w:marTop w:val="0"/>
          <w:marBottom w:val="0"/>
          <w:divBdr>
            <w:top w:val="none" w:sz="0" w:space="0" w:color="auto"/>
            <w:left w:val="none" w:sz="0" w:space="0" w:color="auto"/>
            <w:bottom w:val="none" w:sz="0" w:space="0" w:color="auto"/>
            <w:right w:val="none" w:sz="0" w:space="0" w:color="auto"/>
          </w:divBdr>
        </w:div>
        <w:div w:id="2087680862">
          <w:marLeft w:val="0"/>
          <w:marRight w:val="0"/>
          <w:marTop w:val="0"/>
          <w:marBottom w:val="0"/>
          <w:divBdr>
            <w:top w:val="none" w:sz="0" w:space="0" w:color="auto"/>
            <w:left w:val="none" w:sz="0" w:space="0" w:color="auto"/>
            <w:bottom w:val="none" w:sz="0" w:space="0" w:color="auto"/>
            <w:right w:val="none" w:sz="0" w:space="0" w:color="auto"/>
          </w:divBdr>
        </w:div>
        <w:div w:id="1623414624">
          <w:marLeft w:val="0"/>
          <w:marRight w:val="0"/>
          <w:marTop w:val="0"/>
          <w:marBottom w:val="0"/>
          <w:divBdr>
            <w:top w:val="none" w:sz="0" w:space="0" w:color="auto"/>
            <w:left w:val="none" w:sz="0" w:space="0" w:color="auto"/>
            <w:bottom w:val="none" w:sz="0" w:space="0" w:color="auto"/>
            <w:right w:val="none" w:sz="0" w:space="0" w:color="auto"/>
          </w:divBdr>
        </w:div>
        <w:div w:id="401026941">
          <w:marLeft w:val="0"/>
          <w:marRight w:val="0"/>
          <w:marTop w:val="0"/>
          <w:marBottom w:val="0"/>
          <w:divBdr>
            <w:top w:val="none" w:sz="0" w:space="0" w:color="auto"/>
            <w:left w:val="none" w:sz="0" w:space="0" w:color="auto"/>
            <w:bottom w:val="none" w:sz="0" w:space="0" w:color="auto"/>
            <w:right w:val="none" w:sz="0" w:space="0" w:color="auto"/>
          </w:divBdr>
        </w:div>
        <w:div w:id="1904754107">
          <w:marLeft w:val="0"/>
          <w:marRight w:val="0"/>
          <w:marTop w:val="0"/>
          <w:marBottom w:val="0"/>
          <w:divBdr>
            <w:top w:val="none" w:sz="0" w:space="0" w:color="auto"/>
            <w:left w:val="none" w:sz="0" w:space="0" w:color="auto"/>
            <w:bottom w:val="none" w:sz="0" w:space="0" w:color="auto"/>
            <w:right w:val="none" w:sz="0" w:space="0" w:color="auto"/>
          </w:divBdr>
        </w:div>
        <w:div w:id="1067267930">
          <w:marLeft w:val="0"/>
          <w:marRight w:val="0"/>
          <w:marTop w:val="0"/>
          <w:marBottom w:val="0"/>
          <w:divBdr>
            <w:top w:val="none" w:sz="0" w:space="0" w:color="auto"/>
            <w:left w:val="none" w:sz="0" w:space="0" w:color="auto"/>
            <w:bottom w:val="none" w:sz="0" w:space="0" w:color="auto"/>
            <w:right w:val="none" w:sz="0" w:space="0" w:color="auto"/>
          </w:divBdr>
        </w:div>
        <w:div w:id="230192272">
          <w:marLeft w:val="0"/>
          <w:marRight w:val="0"/>
          <w:marTop w:val="0"/>
          <w:marBottom w:val="0"/>
          <w:divBdr>
            <w:top w:val="none" w:sz="0" w:space="0" w:color="auto"/>
            <w:left w:val="none" w:sz="0" w:space="0" w:color="auto"/>
            <w:bottom w:val="none" w:sz="0" w:space="0" w:color="auto"/>
            <w:right w:val="none" w:sz="0" w:space="0" w:color="auto"/>
          </w:divBdr>
        </w:div>
        <w:div w:id="1465393541">
          <w:marLeft w:val="0"/>
          <w:marRight w:val="0"/>
          <w:marTop w:val="0"/>
          <w:marBottom w:val="0"/>
          <w:divBdr>
            <w:top w:val="none" w:sz="0" w:space="0" w:color="auto"/>
            <w:left w:val="none" w:sz="0" w:space="0" w:color="auto"/>
            <w:bottom w:val="none" w:sz="0" w:space="0" w:color="auto"/>
            <w:right w:val="none" w:sz="0" w:space="0" w:color="auto"/>
          </w:divBdr>
        </w:div>
        <w:div w:id="2027057855">
          <w:marLeft w:val="0"/>
          <w:marRight w:val="0"/>
          <w:marTop w:val="0"/>
          <w:marBottom w:val="0"/>
          <w:divBdr>
            <w:top w:val="none" w:sz="0" w:space="0" w:color="auto"/>
            <w:left w:val="none" w:sz="0" w:space="0" w:color="auto"/>
            <w:bottom w:val="none" w:sz="0" w:space="0" w:color="auto"/>
            <w:right w:val="none" w:sz="0" w:space="0" w:color="auto"/>
          </w:divBdr>
        </w:div>
        <w:div w:id="1111316729">
          <w:marLeft w:val="0"/>
          <w:marRight w:val="0"/>
          <w:marTop w:val="0"/>
          <w:marBottom w:val="0"/>
          <w:divBdr>
            <w:top w:val="none" w:sz="0" w:space="0" w:color="auto"/>
            <w:left w:val="none" w:sz="0" w:space="0" w:color="auto"/>
            <w:bottom w:val="none" w:sz="0" w:space="0" w:color="auto"/>
            <w:right w:val="none" w:sz="0" w:space="0" w:color="auto"/>
          </w:divBdr>
        </w:div>
        <w:div w:id="1550922744">
          <w:marLeft w:val="0"/>
          <w:marRight w:val="0"/>
          <w:marTop w:val="0"/>
          <w:marBottom w:val="0"/>
          <w:divBdr>
            <w:top w:val="none" w:sz="0" w:space="0" w:color="auto"/>
            <w:left w:val="none" w:sz="0" w:space="0" w:color="auto"/>
            <w:bottom w:val="none" w:sz="0" w:space="0" w:color="auto"/>
            <w:right w:val="none" w:sz="0" w:space="0" w:color="auto"/>
          </w:divBdr>
        </w:div>
        <w:div w:id="974986495">
          <w:marLeft w:val="0"/>
          <w:marRight w:val="0"/>
          <w:marTop w:val="0"/>
          <w:marBottom w:val="0"/>
          <w:divBdr>
            <w:top w:val="none" w:sz="0" w:space="0" w:color="auto"/>
            <w:left w:val="none" w:sz="0" w:space="0" w:color="auto"/>
            <w:bottom w:val="none" w:sz="0" w:space="0" w:color="auto"/>
            <w:right w:val="none" w:sz="0" w:space="0" w:color="auto"/>
          </w:divBdr>
        </w:div>
        <w:div w:id="2030789473">
          <w:marLeft w:val="0"/>
          <w:marRight w:val="0"/>
          <w:marTop w:val="0"/>
          <w:marBottom w:val="0"/>
          <w:divBdr>
            <w:top w:val="none" w:sz="0" w:space="0" w:color="auto"/>
            <w:left w:val="none" w:sz="0" w:space="0" w:color="auto"/>
            <w:bottom w:val="none" w:sz="0" w:space="0" w:color="auto"/>
            <w:right w:val="none" w:sz="0" w:space="0" w:color="auto"/>
          </w:divBdr>
        </w:div>
        <w:div w:id="880441702">
          <w:marLeft w:val="0"/>
          <w:marRight w:val="0"/>
          <w:marTop w:val="0"/>
          <w:marBottom w:val="0"/>
          <w:divBdr>
            <w:top w:val="none" w:sz="0" w:space="0" w:color="auto"/>
            <w:left w:val="none" w:sz="0" w:space="0" w:color="auto"/>
            <w:bottom w:val="none" w:sz="0" w:space="0" w:color="auto"/>
            <w:right w:val="none" w:sz="0" w:space="0" w:color="auto"/>
          </w:divBdr>
        </w:div>
        <w:div w:id="1909463250">
          <w:marLeft w:val="0"/>
          <w:marRight w:val="0"/>
          <w:marTop w:val="0"/>
          <w:marBottom w:val="0"/>
          <w:divBdr>
            <w:top w:val="none" w:sz="0" w:space="0" w:color="auto"/>
            <w:left w:val="none" w:sz="0" w:space="0" w:color="auto"/>
            <w:bottom w:val="none" w:sz="0" w:space="0" w:color="auto"/>
            <w:right w:val="none" w:sz="0" w:space="0" w:color="auto"/>
          </w:divBdr>
        </w:div>
        <w:div w:id="1153988020">
          <w:marLeft w:val="0"/>
          <w:marRight w:val="0"/>
          <w:marTop w:val="0"/>
          <w:marBottom w:val="0"/>
          <w:divBdr>
            <w:top w:val="none" w:sz="0" w:space="0" w:color="auto"/>
            <w:left w:val="none" w:sz="0" w:space="0" w:color="auto"/>
            <w:bottom w:val="none" w:sz="0" w:space="0" w:color="auto"/>
            <w:right w:val="none" w:sz="0" w:space="0" w:color="auto"/>
          </w:divBdr>
        </w:div>
        <w:div w:id="835650793">
          <w:marLeft w:val="0"/>
          <w:marRight w:val="0"/>
          <w:marTop w:val="0"/>
          <w:marBottom w:val="0"/>
          <w:divBdr>
            <w:top w:val="none" w:sz="0" w:space="0" w:color="auto"/>
            <w:left w:val="none" w:sz="0" w:space="0" w:color="auto"/>
            <w:bottom w:val="none" w:sz="0" w:space="0" w:color="auto"/>
            <w:right w:val="none" w:sz="0" w:space="0" w:color="auto"/>
          </w:divBdr>
        </w:div>
        <w:div w:id="1636712464">
          <w:marLeft w:val="0"/>
          <w:marRight w:val="0"/>
          <w:marTop w:val="0"/>
          <w:marBottom w:val="0"/>
          <w:divBdr>
            <w:top w:val="none" w:sz="0" w:space="0" w:color="auto"/>
            <w:left w:val="none" w:sz="0" w:space="0" w:color="auto"/>
            <w:bottom w:val="none" w:sz="0" w:space="0" w:color="auto"/>
            <w:right w:val="none" w:sz="0" w:space="0" w:color="auto"/>
          </w:divBdr>
        </w:div>
        <w:div w:id="1043208399">
          <w:marLeft w:val="0"/>
          <w:marRight w:val="0"/>
          <w:marTop w:val="0"/>
          <w:marBottom w:val="0"/>
          <w:divBdr>
            <w:top w:val="none" w:sz="0" w:space="0" w:color="auto"/>
            <w:left w:val="none" w:sz="0" w:space="0" w:color="auto"/>
            <w:bottom w:val="none" w:sz="0" w:space="0" w:color="auto"/>
            <w:right w:val="none" w:sz="0" w:space="0" w:color="auto"/>
          </w:divBdr>
        </w:div>
        <w:div w:id="1087843969">
          <w:marLeft w:val="0"/>
          <w:marRight w:val="0"/>
          <w:marTop w:val="0"/>
          <w:marBottom w:val="0"/>
          <w:divBdr>
            <w:top w:val="none" w:sz="0" w:space="0" w:color="auto"/>
            <w:left w:val="none" w:sz="0" w:space="0" w:color="auto"/>
            <w:bottom w:val="none" w:sz="0" w:space="0" w:color="auto"/>
            <w:right w:val="none" w:sz="0" w:space="0" w:color="auto"/>
          </w:divBdr>
        </w:div>
        <w:div w:id="570044250">
          <w:marLeft w:val="0"/>
          <w:marRight w:val="0"/>
          <w:marTop w:val="0"/>
          <w:marBottom w:val="0"/>
          <w:divBdr>
            <w:top w:val="none" w:sz="0" w:space="0" w:color="auto"/>
            <w:left w:val="none" w:sz="0" w:space="0" w:color="auto"/>
            <w:bottom w:val="none" w:sz="0" w:space="0" w:color="auto"/>
            <w:right w:val="none" w:sz="0" w:space="0" w:color="auto"/>
          </w:divBdr>
        </w:div>
        <w:div w:id="929389308">
          <w:marLeft w:val="0"/>
          <w:marRight w:val="0"/>
          <w:marTop w:val="0"/>
          <w:marBottom w:val="0"/>
          <w:divBdr>
            <w:top w:val="none" w:sz="0" w:space="0" w:color="auto"/>
            <w:left w:val="none" w:sz="0" w:space="0" w:color="auto"/>
            <w:bottom w:val="none" w:sz="0" w:space="0" w:color="auto"/>
            <w:right w:val="none" w:sz="0" w:space="0" w:color="auto"/>
          </w:divBdr>
        </w:div>
        <w:div w:id="551580906">
          <w:marLeft w:val="0"/>
          <w:marRight w:val="0"/>
          <w:marTop w:val="0"/>
          <w:marBottom w:val="0"/>
          <w:divBdr>
            <w:top w:val="none" w:sz="0" w:space="0" w:color="auto"/>
            <w:left w:val="none" w:sz="0" w:space="0" w:color="auto"/>
            <w:bottom w:val="none" w:sz="0" w:space="0" w:color="auto"/>
            <w:right w:val="none" w:sz="0" w:space="0" w:color="auto"/>
          </w:divBdr>
        </w:div>
        <w:div w:id="1628731918">
          <w:marLeft w:val="0"/>
          <w:marRight w:val="0"/>
          <w:marTop w:val="0"/>
          <w:marBottom w:val="0"/>
          <w:divBdr>
            <w:top w:val="none" w:sz="0" w:space="0" w:color="auto"/>
            <w:left w:val="none" w:sz="0" w:space="0" w:color="auto"/>
            <w:bottom w:val="none" w:sz="0" w:space="0" w:color="auto"/>
            <w:right w:val="none" w:sz="0" w:space="0" w:color="auto"/>
          </w:divBdr>
        </w:div>
        <w:div w:id="433674576">
          <w:marLeft w:val="0"/>
          <w:marRight w:val="0"/>
          <w:marTop w:val="0"/>
          <w:marBottom w:val="0"/>
          <w:divBdr>
            <w:top w:val="none" w:sz="0" w:space="0" w:color="auto"/>
            <w:left w:val="none" w:sz="0" w:space="0" w:color="auto"/>
            <w:bottom w:val="none" w:sz="0" w:space="0" w:color="auto"/>
            <w:right w:val="none" w:sz="0" w:space="0" w:color="auto"/>
          </w:divBdr>
        </w:div>
        <w:div w:id="1654915153">
          <w:marLeft w:val="0"/>
          <w:marRight w:val="0"/>
          <w:marTop w:val="0"/>
          <w:marBottom w:val="0"/>
          <w:divBdr>
            <w:top w:val="none" w:sz="0" w:space="0" w:color="auto"/>
            <w:left w:val="none" w:sz="0" w:space="0" w:color="auto"/>
            <w:bottom w:val="none" w:sz="0" w:space="0" w:color="auto"/>
            <w:right w:val="none" w:sz="0" w:space="0" w:color="auto"/>
          </w:divBdr>
        </w:div>
        <w:div w:id="485635194">
          <w:marLeft w:val="0"/>
          <w:marRight w:val="0"/>
          <w:marTop w:val="0"/>
          <w:marBottom w:val="0"/>
          <w:divBdr>
            <w:top w:val="none" w:sz="0" w:space="0" w:color="auto"/>
            <w:left w:val="none" w:sz="0" w:space="0" w:color="auto"/>
            <w:bottom w:val="none" w:sz="0" w:space="0" w:color="auto"/>
            <w:right w:val="none" w:sz="0" w:space="0" w:color="auto"/>
          </w:divBdr>
        </w:div>
      </w:divsChild>
    </w:div>
    <w:div w:id="1238897850">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514317">
      <w:bodyDiv w:val="1"/>
      <w:marLeft w:val="0"/>
      <w:marRight w:val="0"/>
      <w:marTop w:val="0"/>
      <w:marBottom w:val="0"/>
      <w:divBdr>
        <w:top w:val="none" w:sz="0" w:space="0" w:color="auto"/>
        <w:left w:val="none" w:sz="0" w:space="0" w:color="auto"/>
        <w:bottom w:val="none" w:sz="0" w:space="0" w:color="auto"/>
        <w:right w:val="none" w:sz="0" w:space="0" w:color="auto"/>
      </w:divBdr>
    </w:div>
    <w:div w:id="1239752927">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21393">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0365215">
      <w:bodyDiv w:val="1"/>
      <w:marLeft w:val="0"/>
      <w:marRight w:val="0"/>
      <w:marTop w:val="0"/>
      <w:marBottom w:val="0"/>
      <w:divBdr>
        <w:top w:val="none" w:sz="0" w:space="0" w:color="auto"/>
        <w:left w:val="none" w:sz="0" w:space="0" w:color="auto"/>
        <w:bottom w:val="none" w:sz="0" w:space="0" w:color="auto"/>
        <w:right w:val="none" w:sz="0" w:space="0" w:color="auto"/>
      </w:divBdr>
    </w:div>
    <w:div w:id="1240484203">
      <w:bodyDiv w:val="1"/>
      <w:marLeft w:val="0"/>
      <w:marRight w:val="0"/>
      <w:marTop w:val="0"/>
      <w:marBottom w:val="0"/>
      <w:divBdr>
        <w:top w:val="none" w:sz="0" w:space="0" w:color="auto"/>
        <w:left w:val="none" w:sz="0" w:space="0" w:color="auto"/>
        <w:bottom w:val="none" w:sz="0" w:space="0" w:color="auto"/>
        <w:right w:val="none" w:sz="0" w:space="0" w:color="auto"/>
      </w:divBdr>
    </w:div>
    <w:div w:id="1241673676">
      <w:bodyDiv w:val="1"/>
      <w:marLeft w:val="0"/>
      <w:marRight w:val="0"/>
      <w:marTop w:val="0"/>
      <w:marBottom w:val="0"/>
      <w:divBdr>
        <w:top w:val="none" w:sz="0" w:space="0" w:color="auto"/>
        <w:left w:val="none" w:sz="0" w:space="0" w:color="auto"/>
        <w:bottom w:val="none" w:sz="0" w:space="0" w:color="auto"/>
        <w:right w:val="none" w:sz="0" w:space="0" w:color="auto"/>
      </w:divBdr>
    </w:div>
    <w:div w:id="1241867554">
      <w:bodyDiv w:val="1"/>
      <w:marLeft w:val="0"/>
      <w:marRight w:val="0"/>
      <w:marTop w:val="0"/>
      <w:marBottom w:val="0"/>
      <w:divBdr>
        <w:top w:val="none" w:sz="0" w:space="0" w:color="auto"/>
        <w:left w:val="none" w:sz="0" w:space="0" w:color="auto"/>
        <w:bottom w:val="none" w:sz="0" w:space="0" w:color="auto"/>
        <w:right w:val="none" w:sz="0" w:space="0" w:color="auto"/>
      </w:divBdr>
    </w:div>
    <w:div w:id="1242254712">
      <w:bodyDiv w:val="1"/>
      <w:marLeft w:val="0"/>
      <w:marRight w:val="0"/>
      <w:marTop w:val="0"/>
      <w:marBottom w:val="0"/>
      <w:divBdr>
        <w:top w:val="none" w:sz="0" w:space="0" w:color="auto"/>
        <w:left w:val="none" w:sz="0" w:space="0" w:color="auto"/>
        <w:bottom w:val="none" w:sz="0" w:space="0" w:color="auto"/>
        <w:right w:val="none" w:sz="0" w:space="0" w:color="auto"/>
      </w:divBdr>
    </w:div>
    <w:div w:id="1242375175">
      <w:bodyDiv w:val="1"/>
      <w:marLeft w:val="0"/>
      <w:marRight w:val="0"/>
      <w:marTop w:val="0"/>
      <w:marBottom w:val="0"/>
      <w:divBdr>
        <w:top w:val="none" w:sz="0" w:space="0" w:color="auto"/>
        <w:left w:val="none" w:sz="0" w:space="0" w:color="auto"/>
        <w:bottom w:val="none" w:sz="0" w:space="0" w:color="auto"/>
        <w:right w:val="none" w:sz="0" w:space="0" w:color="auto"/>
      </w:divBdr>
    </w:div>
    <w:div w:id="1242450467">
      <w:bodyDiv w:val="1"/>
      <w:marLeft w:val="0"/>
      <w:marRight w:val="0"/>
      <w:marTop w:val="0"/>
      <w:marBottom w:val="0"/>
      <w:divBdr>
        <w:top w:val="none" w:sz="0" w:space="0" w:color="auto"/>
        <w:left w:val="none" w:sz="0" w:space="0" w:color="auto"/>
        <w:bottom w:val="none" w:sz="0" w:space="0" w:color="auto"/>
        <w:right w:val="none" w:sz="0" w:space="0" w:color="auto"/>
      </w:divBdr>
    </w:div>
    <w:div w:id="1242643795">
      <w:bodyDiv w:val="1"/>
      <w:marLeft w:val="0"/>
      <w:marRight w:val="0"/>
      <w:marTop w:val="0"/>
      <w:marBottom w:val="0"/>
      <w:divBdr>
        <w:top w:val="none" w:sz="0" w:space="0" w:color="auto"/>
        <w:left w:val="none" w:sz="0" w:space="0" w:color="auto"/>
        <w:bottom w:val="none" w:sz="0" w:space="0" w:color="auto"/>
        <w:right w:val="none" w:sz="0" w:space="0" w:color="auto"/>
      </w:divBdr>
    </w:div>
    <w:div w:id="1242644742">
      <w:bodyDiv w:val="1"/>
      <w:marLeft w:val="0"/>
      <w:marRight w:val="0"/>
      <w:marTop w:val="0"/>
      <w:marBottom w:val="0"/>
      <w:divBdr>
        <w:top w:val="none" w:sz="0" w:space="0" w:color="auto"/>
        <w:left w:val="none" w:sz="0" w:space="0" w:color="auto"/>
        <w:bottom w:val="none" w:sz="0" w:space="0" w:color="auto"/>
        <w:right w:val="none" w:sz="0" w:space="0" w:color="auto"/>
      </w:divBdr>
    </w:div>
    <w:div w:id="1242830573">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3298178">
      <w:bodyDiv w:val="1"/>
      <w:marLeft w:val="0"/>
      <w:marRight w:val="0"/>
      <w:marTop w:val="0"/>
      <w:marBottom w:val="0"/>
      <w:divBdr>
        <w:top w:val="none" w:sz="0" w:space="0" w:color="auto"/>
        <w:left w:val="none" w:sz="0" w:space="0" w:color="auto"/>
        <w:bottom w:val="none" w:sz="0" w:space="0" w:color="auto"/>
        <w:right w:val="none" w:sz="0" w:space="0" w:color="auto"/>
      </w:divBdr>
    </w:div>
    <w:div w:id="1243299532">
      <w:bodyDiv w:val="1"/>
      <w:marLeft w:val="0"/>
      <w:marRight w:val="0"/>
      <w:marTop w:val="0"/>
      <w:marBottom w:val="0"/>
      <w:divBdr>
        <w:top w:val="none" w:sz="0" w:space="0" w:color="auto"/>
        <w:left w:val="none" w:sz="0" w:space="0" w:color="auto"/>
        <w:bottom w:val="none" w:sz="0" w:space="0" w:color="auto"/>
        <w:right w:val="none" w:sz="0" w:space="0" w:color="auto"/>
      </w:divBdr>
    </w:div>
    <w:div w:id="1244145217">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4876135">
      <w:bodyDiv w:val="1"/>
      <w:marLeft w:val="0"/>
      <w:marRight w:val="0"/>
      <w:marTop w:val="0"/>
      <w:marBottom w:val="0"/>
      <w:divBdr>
        <w:top w:val="none" w:sz="0" w:space="0" w:color="auto"/>
        <w:left w:val="none" w:sz="0" w:space="0" w:color="auto"/>
        <w:bottom w:val="none" w:sz="0" w:space="0" w:color="auto"/>
        <w:right w:val="none" w:sz="0" w:space="0" w:color="auto"/>
      </w:divBdr>
    </w:div>
    <w:div w:id="1245067598">
      <w:bodyDiv w:val="1"/>
      <w:marLeft w:val="0"/>
      <w:marRight w:val="0"/>
      <w:marTop w:val="0"/>
      <w:marBottom w:val="0"/>
      <w:divBdr>
        <w:top w:val="none" w:sz="0" w:space="0" w:color="auto"/>
        <w:left w:val="none" w:sz="0" w:space="0" w:color="auto"/>
        <w:bottom w:val="none" w:sz="0" w:space="0" w:color="auto"/>
        <w:right w:val="none" w:sz="0" w:space="0" w:color="auto"/>
      </w:divBdr>
    </w:div>
    <w:div w:id="1245143856">
      <w:bodyDiv w:val="1"/>
      <w:marLeft w:val="0"/>
      <w:marRight w:val="0"/>
      <w:marTop w:val="0"/>
      <w:marBottom w:val="0"/>
      <w:divBdr>
        <w:top w:val="none" w:sz="0" w:space="0" w:color="auto"/>
        <w:left w:val="none" w:sz="0" w:space="0" w:color="auto"/>
        <w:bottom w:val="none" w:sz="0" w:space="0" w:color="auto"/>
        <w:right w:val="none" w:sz="0" w:space="0" w:color="auto"/>
      </w:divBdr>
    </w:div>
    <w:div w:id="1245801524">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6766008">
      <w:bodyDiv w:val="1"/>
      <w:marLeft w:val="0"/>
      <w:marRight w:val="0"/>
      <w:marTop w:val="0"/>
      <w:marBottom w:val="0"/>
      <w:divBdr>
        <w:top w:val="none" w:sz="0" w:space="0" w:color="auto"/>
        <w:left w:val="none" w:sz="0" w:space="0" w:color="auto"/>
        <w:bottom w:val="none" w:sz="0" w:space="0" w:color="auto"/>
        <w:right w:val="none" w:sz="0" w:space="0" w:color="auto"/>
      </w:divBdr>
    </w:div>
    <w:div w:id="1247496752">
      <w:bodyDiv w:val="1"/>
      <w:marLeft w:val="0"/>
      <w:marRight w:val="0"/>
      <w:marTop w:val="0"/>
      <w:marBottom w:val="0"/>
      <w:divBdr>
        <w:top w:val="none" w:sz="0" w:space="0" w:color="auto"/>
        <w:left w:val="none" w:sz="0" w:space="0" w:color="auto"/>
        <w:bottom w:val="none" w:sz="0" w:space="0" w:color="auto"/>
        <w:right w:val="none" w:sz="0" w:space="0" w:color="auto"/>
      </w:divBdr>
    </w:div>
    <w:div w:id="1248658820">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49465619">
      <w:bodyDiv w:val="1"/>
      <w:marLeft w:val="0"/>
      <w:marRight w:val="0"/>
      <w:marTop w:val="0"/>
      <w:marBottom w:val="0"/>
      <w:divBdr>
        <w:top w:val="none" w:sz="0" w:space="0" w:color="auto"/>
        <w:left w:val="none" w:sz="0" w:space="0" w:color="auto"/>
        <w:bottom w:val="none" w:sz="0" w:space="0" w:color="auto"/>
        <w:right w:val="none" w:sz="0" w:space="0" w:color="auto"/>
      </w:divBdr>
    </w:div>
    <w:div w:id="1249581345">
      <w:bodyDiv w:val="1"/>
      <w:marLeft w:val="0"/>
      <w:marRight w:val="0"/>
      <w:marTop w:val="0"/>
      <w:marBottom w:val="0"/>
      <w:divBdr>
        <w:top w:val="none" w:sz="0" w:space="0" w:color="auto"/>
        <w:left w:val="none" w:sz="0" w:space="0" w:color="auto"/>
        <w:bottom w:val="none" w:sz="0" w:space="0" w:color="auto"/>
        <w:right w:val="none" w:sz="0" w:space="0" w:color="auto"/>
      </w:divBdr>
    </w:div>
    <w:div w:id="1250118145">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355000">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1816537">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2157315">
      <w:bodyDiv w:val="1"/>
      <w:marLeft w:val="0"/>
      <w:marRight w:val="0"/>
      <w:marTop w:val="0"/>
      <w:marBottom w:val="0"/>
      <w:divBdr>
        <w:top w:val="none" w:sz="0" w:space="0" w:color="auto"/>
        <w:left w:val="none" w:sz="0" w:space="0" w:color="auto"/>
        <w:bottom w:val="none" w:sz="0" w:space="0" w:color="auto"/>
        <w:right w:val="none" w:sz="0" w:space="0" w:color="auto"/>
      </w:divBdr>
    </w:div>
    <w:div w:id="1253465700">
      <w:bodyDiv w:val="1"/>
      <w:marLeft w:val="0"/>
      <w:marRight w:val="0"/>
      <w:marTop w:val="0"/>
      <w:marBottom w:val="0"/>
      <w:divBdr>
        <w:top w:val="none" w:sz="0" w:space="0" w:color="auto"/>
        <w:left w:val="none" w:sz="0" w:space="0" w:color="auto"/>
        <w:bottom w:val="none" w:sz="0" w:space="0" w:color="auto"/>
        <w:right w:val="none" w:sz="0" w:space="0" w:color="auto"/>
      </w:divBdr>
    </w:div>
    <w:div w:id="1253589772">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4976582">
      <w:bodyDiv w:val="1"/>
      <w:marLeft w:val="0"/>
      <w:marRight w:val="0"/>
      <w:marTop w:val="0"/>
      <w:marBottom w:val="0"/>
      <w:divBdr>
        <w:top w:val="none" w:sz="0" w:space="0" w:color="auto"/>
        <w:left w:val="none" w:sz="0" w:space="0" w:color="auto"/>
        <w:bottom w:val="none" w:sz="0" w:space="0" w:color="auto"/>
        <w:right w:val="none" w:sz="0" w:space="0" w:color="auto"/>
      </w:divBdr>
    </w:div>
    <w:div w:id="1255169483">
      <w:bodyDiv w:val="1"/>
      <w:marLeft w:val="0"/>
      <w:marRight w:val="0"/>
      <w:marTop w:val="0"/>
      <w:marBottom w:val="0"/>
      <w:divBdr>
        <w:top w:val="none" w:sz="0" w:space="0" w:color="auto"/>
        <w:left w:val="none" w:sz="0" w:space="0" w:color="auto"/>
        <w:bottom w:val="none" w:sz="0" w:space="0" w:color="auto"/>
        <w:right w:val="none" w:sz="0" w:space="0" w:color="auto"/>
      </w:divBdr>
    </w:div>
    <w:div w:id="1255550986">
      <w:bodyDiv w:val="1"/>
      <w:marLeft w:val="0"/>
      <w:marRight w:val="0"/>
      <w:marTop w:val="0"/>
      <w:marBottom w:val="0"/>
      <w:divBdr>
        <w:top w:val="none" w:sz="0" w:space="0" w:color="auto"/>
        <w:left w:val="none" w:sz="0" w:space="0" w:color="auto"/>
        <w:bottom w:val="none" w:sz="0" w:space="0" w:color="auto"/>
        <w:right w:val="none" w:sz="0" w:space="0" w:color="auto"/>
      </w:divBdr>
    </w:div>
    <w:div w:id="1256019506">
      <w:bodyDiv w:val="1"/>
      <w:marLeft w:val="0"/>
      <w:marRight w:val="0"/>
      <w:marTop w:val="0"/>
      <w:marBottom w:val="0"/>
      <w:divBdr>
        <w:top w:val="none" w:sz="0" w:space="0" w:color="auto"/>
        <w:left w:val="none" w:sz="0" w:space="0" w:color="auto"/>
        <w:bottom w:val="none" w:sz="0" w:space="0" w:color="auto"/>
        <w:right w:val="none" w:sz="0" w:space="0" w:color="auto"/>
      </w:divBdr>
    </w:div>
    <w:div w:id="1256088667">
      <w:bodyDiv w:val="1"/>
      <w:marLeft w:val="0"/>
      <w:marRight w:val="0"/>
      <w:marTop w:val="0"/>
      <w:marBottom w:val="0"/>
      <w:divBdr>
        <w:top w:val="none" w:sz="0" w:space="0" w:color="auto"/>
        <w:left w:val="none" w:sz="0" w:space="0" w:color="auto"/>
        <w:bottom w:val="none" w:sz="0" w:space="0" w:color="auto"/>
        <w:right w:val="none" w:sz="0" w:space="0" w:color="auto"/>
      </w:divBdr>
    </w:div>
    <w:div w:id="1256554115">
      <w:bodyDiv w:val="1"/>
      <w:marLeft w:val="0"/>
      <w:marRight w:val="0"/>
      <w:marTop w:val="0"/>
      <w:marBottom w:val="0"/>
      <w:divBdr>
        <w:top w:val="none" w:sz="0" w:space="0" w:color="auto"/>
        <w:left w:val="none" w:sz="0" w:space="0" w:color="auto"/>
        <w:bottom w:val="none" w:sz="0" w:space="0" w:color="auto"/>
        <w:right w:val="none" w:sz="0" w:space="0" w:color="auto"/>
      </w:divBdr>
    </w:div>
    <w:div w:id="1256740894">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57055464">
      <w:bodyDiv w:val="1"/>
      <w:marLeft w:val="0"/>
      <w:marRight w:val="0"/>
      <w:marTop w:val="0"/>
      <w:marBottom w:val="0"/>
      <w:divBdr>
        <w:top w:val="none" w:sz="0" w:space="0" w:color="auto"/>
        <w:left w:val="none" w:sz="0" w:space="0" w:color="auto"/>
        <w:bottom w:val="none" w:sz="0" w:space="0" w:color="auto"/>
        <w:right w:val="none" w:sz="0" w:space="0" w:color="auto"/>
      </w:divBdr>
    </w:div>
    <w:div w:id="1257130145">
      <w:bodyDiv w:val="1"/>
      <w:marLeft w:val="0"/>
      <w:marRight w:val="0"/>
      <w:marTop w:val="0"/>
      <w:marBottom w:val="0"/>
      <w:divBdr>
        <w:top w:val="none" w:sz="0" w:space="0" w:color="auto"/>
        <w:left w:val="none" w:sz="0" w:space="0" w:color="auto"/>
        <w:bottom w:val="none" w:sz="0" w:space="0" w:color="auto"/>
        <w:right w:val="none" w:sz="0" w:space="0" w:color="auto"/>
      </w:divBdr>
    </w:div>
    <w:div w:id="1257136642">
      <w:bodyDiv w:val="1"/>
      <w:marLeft w:val="0"/>
      <w:marRight w:val="0"/>
      <w:marTop w:val="0"/>
      <w:marBottom w:val="0"/>
      <w:divBdr>
        <w:top w:val="none" w:sz="0" w:space="0" w:color="auto"/>
        <w:left w:val="none" w:sz="0" w:space="0" w:color="auto"/>
        <w:bottom w:val="none" w:sz="0" w:space="0" w:color="auto"/>
        <w:right w:val="none" w:sz="0" w:space="0" w:color="auto"/>
      </w:divBdr>
    </w:div>
    <w:div w:id="1257322631">
      <w:bodyDiv w:val="1"/>
      <w:marLeft w:val="0"/>
      <w:marRight w:val="0"/>
      <w:marTop w:val="0"/>
      <w:marBottom w:val="0"/>
      <w:divBdr>
        <w:top w:val="none" w:sz="0" w:space="0" w:color="auto"/>
        <w:left w:val="none" w:sz="0" w:space="0" w:color="auto"/>
        <w:bottom w:val="none" w:sz="0" w:space="0" w:color="auto"/>
        <w:right w:val="none" w:sz="0" w:space="0" w:color="auto"/>
      </w:divBdr>
    </w:div>
    <w:div w:id="1257399557">
      <w:bodyDiv w:val="1"/>
      <w:marLeft w:val="0"/>
      <w:marRight w:val="0"/>
      <w:marTop w:val="0"/>
      <w:marBottom w:val="0"/>
      <w:divBdr>
        <w:top w:val="none" w:sz="0" w:space="0" w:color="auto"/>
        <w:left w:val="none" w:sz="0" w:space="0" w:color="auto"/>
        <w:bottom w:val="none" w:sz="0" w:space="0" w:color="auto"/>
        <w:right w:val="none" w:sz="0" w:space="0" w:color="auto"/>
      </w:divBdr>
    </w:div>
    <w:div w:id="1257715562">
      <w:bodyDiv w:val="1"/>
      <w:marLeft w:val="0"/>
      <w:marRight w:val="0"/>
      <w:marTop w:val="0"/>
      <w:marBottom w:val="0"/>
      <w:divBdr>
        <w:top w:val="none" w:sz="0" w:space="0" w:color="auto"/>
        <w:left w:val="none" w:sz="0" w:space="0" w:color="auto"/>
        <w:bottom w:val="none" w:sz="0" w:space="0" w:color="auto"/>
        <w:right w:val="none" w:sz="0" w:space="0" w:color="auto"/>
      </w:divBdr>
    </w:div>
    <w:div w:id="1258367044">
      <w:bodyDiv w:val="1"/>
      <w:marLeft w:val="0"/>
      <w:marRight w:val="0"/>
      <w:marTop w:val="0"/>
      <w:marBottom w:val="0"/>
      <w:divBdr>
        <w:top w:val="none" w:sz="0" w:space="0" w:color="auto"/>
        <w:left w:val="none" w:sz="0" w:space="0" w:color="auto"/>
        <w:bottom w:val="none" w:sz="0" w:space="0" w:color="auto"/>
        <w:right w:val="none" w:sz="0" w:space="0" w:color="auto"/>
      </w:divBdr>
    </w:div>
    <w:div w:id="1258948721">
      <w:bodyDiv w:val="1"/>
      <w:marLeft w:val="0"/>
      <w:marRight w:val="0"/>
      <w:marTop w:val="0"/>
      <w:marBottom w:val="0"/>
      <w:divBdr>
        <w:top w:val="none" w:sz="0" w:space="0" w:color="auto"/>
        <w:left w:val="none" w:sz="0" w:space="0" w:color="auto"/>
        <w:bottom w:val="none" w:sz="0" w:space="0" w:color="auto"/>
        <w:right w:val="none" w:sz="0" w:space="0" w:color="auto"/>
      </w:divBdr>
    </w:div>
    <w:div w:id="1259673989">
      <w:bodyDiv w:val="1"/>
      <w:marLeft w:val="0"/>
      <w:marRight w:val="0"/>
      <w:marTop w:val="0"/>
      <w:marBottom w:val="0"/>
      <w:divBdr>
        <w:top w:val="none" w:sz="0" w:space="0" w:color="auto"/>
        <w:left w:val="none" w:sz="0" w:space="0" w:color="auto"/>
        <w:bottom w:val="none" w:sz="0" w:space="0" w:color="auto"/>
        <w:right w:val="none" w:sz="0" w:space="0" w:color="auto"/>
      </w:divBdr>
    </w:div>
    <w:div w:id="1259751011">
      <w:bodyDiv w:val="1"/>
      <w:marLeft w:val="0"/>
      <w:marRight w:val="0"/>
      <w:marTop w:val="0"/>
      <w:marBottom w:val="0"/>
      <w:divBdr>
        <w:top w:val="none" w:sz="0" w:space="0" w:color="auto"/>
        <w:left w:val="none" w:sz="0" w:space="0" w:color="auto"/>
        <w:bottom w:val="none" w:sz="0" w:space="0" w:color="auto"/>
        <w:right w:val="none" w:sz="0" w:space="0" w:color="auto"/>
      </w:divBdr>
    </w:div>
    <w:div w:id="1260067791">
      <w:bodyDiv w:val="1"/>
      <w:marLeft w:val="0"/>
      <w:marRight w:val="0"/>
      <w:marTop w:val="0"/>
      <w:marBottom w:val="0"/>
      <w:divBdr>
        <w:top w:val="none" w:sz="0" w:space="0" w:color="auto"/>
        <w:left w:val="none" w:sz="0" w:space="0" w:color="auto"/>
        <w:bottom w:val="none" w:sz="0" w:space="0" w:color="auto"/>
        <w:right w:val="none" w:sz="0" w:space="0" w:color="auto"/>
      </w:divBdr>
    </w:div>
    <w:div w:id="1260335262">
      <w:bodyDiv w:val="1"/>
      <w:marLeft w:val="0"/>
      <w:marRight w:val="0"/>
      <w:marTop w:val="0"/>
      <w:marBottom w:val="0"/>
      <w:divBdr>
        <w:top w:val="none" w:sz="0" w:space="0" w:color="auto"/>
        <w:left w:val="none" w:sz="0" w:space="0" w:color="auto"/>
        <w:bottom w:val="none" w:sz="0" w:space="0" w:color="auto"/>
        <w:right w:val="none" w:sz="0" w:space="0" w:color="auto"/>
      </w:divBdr>
    </w:div>
    <w:div w:id="1260674981">
      <w:bodyDiv w:val="1"/>
      <w:marLeft w:val="0"/>
      <w:marRight w:val="0"/>
      <w:marTop w:val="0"/>
      <w:marBottom w:val="0"/>
      <w:divBdr>
        <w:top w:val="none" w:sz="0" w:space="0" w:color="auto"/>
        <w:left w:val="none" w:sz="0" w:space="0" w:color="auto"/>
        <w:bottom w:val="none" w:sz="0" w:space="0" w:color="auto"/>
        <w:right w:val="none" w:sz="0" w:space="0" w:color="auto"/>
      </w:divBdr>
    </w:div>
    <w:div w:id="1260720548">
      <w:bodyDiv w:val="1"/>
      <w:marLeft w:val="0"/>
      <w:marRight w:val="0"/>
      <w:marTop w:val="0"/>
      <w:marBottom w:val="0"/>
      <w:divBdr>
        <w:top w:val="none" w:sz="0" w:space="0" w:color="auto"/>
        <w:left w:val="none" w:sz="0" w:space="0" w:color="auto"/>
        <w:bottom w:val="none" w:sz="0" w:space="0" w:color="auto"/>
        <w:right w:val="none" w:sz="0" w:space="0" w:color="auto"/>
      </w:divBdr>
    </w:div>
    <w:div w:id="1260988164">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535629">
      <w:bodyDiv w:val="1"/>
      <w:marLeft w:val="0"/>
      <w:marRight w:val="0"/>
      <w:marTop w:val="0"/>
      <w:marBottom w:val="0"/>
      <w:divBdr>
        <w:top w:val="none" w:sz="0" w:space="0" w:color="auto"/>
        <w:left w:val="none" w:sz="0" w:space="0" w:color="auto"/>
        <w:bottom w:val="none" w:sz="0" w:space="0" w:color="auto"/>
        <w:right w:val="none" w:sz="0" w:space="0" w:color="auto"/>
      </w:divBdr>
    </w:div>
    <w:div w:id="1263613959">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3956804">
      <w:bodyDiv w:val="1"/>
      <w:marLeft w:val="0"/>
      <w:marRight w:val="0"/>
      <w:marTop w:val="0"/>
      <w:marBottom w:val="0"/>
      <w:divBdr>
        <w:top w:val="none" w:sz="0" w:space="0" w:color="auto"/>
        <w:left w:val="none" w:sz="0" w:space="0" w:color="auto"/>
        <w:bottom w:val="none" w:sz="0" w:space="0" w:color="auto"/>
        <w:right w:val="none" w:sz="0" w:space="0" w:color="auto"/>
      </w:divBdr>
    </w:div>
    <w:div w:id="1264263830">
      <w:bodyDiv w:val="1"/>
      <w:marLeft w:val="0"/>
      <w:marRight w:val="0"/>
      <w:marTop w:val="0"/>
      <w:marBottom w:val="0"/>
      <w:divBdr>
        <w:top w:val="none" w:sz="0" w:space="0" w:color="auto"/>
        <w:left w:val="none" w:sz="0" w:space="0" w:color="auto"/>
        <w:bottom w:val="none" w:sz="0" w:space="0" w:color="auto"/>
        <w:right w:val="none" w:sz="0" w:space="0" w:color="auto"/>
      </w:divBdr>
    </w:div>
    <w:div w:id="1264923450">
      <w:bodyDiv w:val="1"/>
      <w:marLeft w:val="0"/>
      <w:marRight w:val="0"/>
      <w:marTop w:val="0"/>
      <w:marBottom w:val="0"/>
      <w:divBdr>
        <w:top w:val="none" w:sz="0" w:space="0" w:color="auto"/>
        <w:left w:val="none" w:sz="0" w:space="0" w:color="auto"/>
        <w:bottom w:val="none" w:sz="0" w:space="0" w:color="auto"/>
        <w:right w:val="none" w:sz="0" w:space="0" w:color="auto"/>
      </w:divBdr>
    </w:div>
    <w:div w:id="1265074035">
      <w:bodyDiv w:val="1"/>
      <w:marLeft w:val="0"/>
      <w:marRight w:val="0"/>
      <w:marTop w:val="0"/>
      <w:marBottom w:val="0"/>
      <w:divBdr>
        <w:top w:val="none" w:sz="0" w:space="0" w:color="auto"/>
        <w:left w:val="none" w:sz="0" w:space="0" w:color="auto"/>
        <w:bottom w:val="none" w:sz="0" w:space="0" w:color="auto"/>
        <w:right w:val="none" w:sz="0" w:space="0" w:color="auto"/>
      </w:divBdr>
    </w:div>
    <w:div w:id="1265111765">
      <w:bodyDiv w:val="1"/>
      <w:marLeft w:val="0"/>
      <w:marRight w:val="0"/>
      <w:marTop w:val="0"/>
      <w:marBottom w:val="0"/>
      <w:divBdr>
        <w:top w:val="none" w:sz="0" w:space="0" w:color="auto"/>
        <w:left w:val="none" w:sz="0" w:space="0" w:color="auto"/>
        <w:bottom w:val="none" w:sz="0" w:space="0" w:color="auto"/>
        <w:right w:val="none" w:sz="0" w:space="0" w:color="auto"/>
      </w:divBdr>
      <w:divsChild>
        <w:div w:id="167840221">
          <w:marLeft w:val="0"/>
          <w:marRight w:val="0"/>
          <w:marTop w:val="0"/>
          <w:marBottom w:val="0"/>
          <w:divBdr>
            <w:top w:val="none" w:sz="0" w:space="0" w:color="auto"/>
            <w:left w:val="none" w:sz="0" w:space="0" w:color="auto"/>
            <w:bottom w:val="none" w:sz="0" w:space="0" w:color="auto"/>
            <w:right w:val="none" w:sz="0" w:space="0" w:color="auto"/>
          </w:divBdr>
        </w:div>
        <w:div w:id="1593975156">
          <w:marLeft w:val="0"/>
          <w:marRight w:val="0"/>
          <w:marTop w:val="0"/>
          <w:marBottom w:val="0"/>
          <w:divBdr>
            <w:top w:val="none" w:sz="0" w:space="0" w:color="auto"/>
            <w:left w:val="none" w:sz="0" w:space="0" w:color="auto"/>
            <w:bottom w:val="none" w:sz="0" w:space="0" w:color="auto"/>
            <w:right w:val="none" w:sz="0" w:space="0" w:color="auto"/>
          </w:divBdr>
        </w:div>
        <w:div w:id="2137066071">
          <w:marLeft w:val="0"/>
          <w:marRight w:val="0"/>
          <w:marTop w:val="0"/>
          <w:marBottom w:val="0"/>
          <w:divBdr>
            <w:top w:val="none" w:sz="0" w:space="0" w:color="auto"/>
            <w:left w:val="none" w:sz="0" w:space="0" w:color="auto"/>
            <w:bottom w:val="none" w:sz="0" w:space="0" w:color="auto"/>
            <w:right w:val="none" w:sz="0" w:space="0" w:color="auto"/>
          </w:divBdr>
        </w:div>
        <w:div w:id="1008024776">
          <w:marLeft w:val="0"/>
          <w:marRight w:val="0"/>
          <w:marTop w:val="0"/>
          <w:marBottom w:val="0"/>
          <w:divBdr>
            <w:top w:val="none" w:sz="0" w:space="0" w:color="auto"/>
            <w:left w:val="none" w:sz="0" w:space="0" w:color="auto"/>
            <w:bottom w:val="none" w:sz="0" w:space="0" w:color="auto"/>
            <w:right w:val="none" w:sz="0" w:space="0" w:color="auto"/>
          </w:divBdr>
        </w:div>
        <w:div w:id="1424255299">
          <w:marLeft w:val="0"/>
          <w:marRight w:val="0"/>
          <w:marTop w:val="0"/>
          <w:marBottom w:val="0"/>
          <w:divBdr>
            <w:top w:val="none" w:sz="0" w:space="0" w:color="auto"/>
            <w:left w:val="none" w:sz="0" w:space="0" w:color="auto"/>
            <w:bottom w:val="none" w:sz="0" w:space="0" w:color="auto"/>
            <w:right w:val="none" w:sz="0" w:space="0" w:color="auto"/>
          </w:divBdr>
        </w:div>
        <w:div w:id="1397315245">
          <w:marLeft w:val="0"/>
          <w:marRight w:val="0"/>
          <w:marTop w:val="0"/>
          <w:marBottom w:val="0"/>
          <w:divBdr>
            <w:top w:val="none" w:sz="0" w:space="0" w:color="auto"/>
            <w:left w:val="none" w:sz="0" w:space="0" w:color="auto"/>
            <w:bottom w:val="none" w:sz="0" w:space="0" w:color="auto"/>
            <w:right w:val="none" w:sz="0" w:space="0" w:color="auto"/>
          </w:divBdr>
        </w:div>
        <w:div w:id="1428228107">
          <w:marLeft w:val="0"/>
          <w:marRight w:val="0"/>
          <w:marTop w:val="0"/>
          <w:marBottom w:val="0"/>
          <w:divBdr>
            <w:top w:val="none" w:sz="0" w:space="0" w:color="auto"/>
            <w:left w:val="none" w:sz="0" w:space="0" w:color="auto"/>
            <w:bottom w:val="none" w:sz="0" w:space="0" w:color="auto"/>
            <w:right w:val="none" w:sz="0" w:space="0" w:color="auto"/>
          </w:divBdr>
        </w:div>
        <w:div w:id="712577318">
          <w:marLeft w:val="0"/>
          <w:marRight w:val="0"/>
          <w:marTop w:val="0"/>
          <w:marBottom w:val="0"/>
          <w:divBdr>
            <w:top w:val="none" w:sz="0" w:space="0" w:color="auto"/>
            <w:left w:val="none" w:sz="0" w:space="0" w:color="auto"/>
            <w:bottom w:val="none" w:sz="0" w:space="0" w:color="auto"/>
            <w:right w:val="none" w:sz="0" w:space="0" w:color="auto"/>
          </w:divBdr>
        </w:div>
        <w:div w:id="1921057293">
          <w:marLeft w:val="0"/>
          <w:marRight w:val="0"/>
          <w:marTop w:val="0"/>
          <w:marBottom w:val="0"/>
          <w:divBdr>
            <w:top w:val="none" w:sz="0" w:space="0" w:color="auto"/>
            <w:left w:val="none" w:sz="0" w:space="0" w:color="auto"/>
            <w:bottom w:val="none" w:sz="0" w:space="0" w:color="auto"/>
            <w:right w:val="none" w:sz="0" w:space="0" w:color="auto"/>
          </w:divBdr>
        </w:div>
        <w:div w:id="1127116159">
          <w:marLeft w:val="0"/>
          <w:marRight w:val="0"/>
          <w:marTop w:val="0"/>
          <w:marBottom w:val="0"/>
          <w:divBdr>
            <w:top w:val="none" w:sz="0" w:space="0" w:color="auto"/>
            <w:left w:val="none" w:sz="0" w:space="0" w:color="auto"/>
            <w:bottom w:val="none" w:sz="0" w:space="0" w:color="auto"/>
            <w:right w:val="none" w:sz="0" w:space="0" w:color="auto"/>
          </w:divBdr>
        </w:div>
        <w:div w:id="920021132">
          <w:marLeft w:val="0"/>
          <w:marRight w:val="0"/>
          <w:marTop w:val="0"/>
          <w:marBottom w:val="0"/>
          <w:divBdr>
            <w:top w:val="none" w:sz="0" w:space="0" w:color="auto"/>
            <w:left w:val="none" w:sz="0" w:space="0" w:color="auto"/>
            <w:bottom w:val="none" w:sz="0" w:space="0" w:color="auto"/>
            <w:right w:val="none" w:sz="0" w:space="0" w:color="auto"/>
          </w:divBdr>
        </w:div>
        <w:div w:id="2066369188">
          <w:marLeft w:val="0"/>
          <w:marRight w:val="0"/>
          <w:marTop w:val="0"/>
          <w:marBottom w:val="0"/>
          <w:divBdr>
            <w:top w:val="none" w:sz="0" w:space="0" w:color="auto"/>
            <w:left w:val="none" w:sz="0" w:space="0" w:color="auto"/>
            <w:bottom w:val="none" w:sz="0" w:space="0" w:color="auto"/>
            <w:right w:val="none" w:sz="0" w:space="0" w:color="auto"/>
          </w:divBdr>
        </w:div>
        <w:div w:id="188568808">
          <w:marLeft w:val="0"/>
          <w:marRight w:val="0"/>
          <w:marTop w:val="0"/>
          <w:marBottom w:val="0"/>
          <w:divBdr>
            <w:top w:val="none" w:sz="0" w:space="0" w:color="auto"/>
            <w:left w:val="none" w:sz="0" w:space="0" w:color="auto"/>
            <w:bottom w:val="none" w:sz="0" w:space="0" w:color="auto"/>
            <w:right w:val="none" w:sz="0" w:space="0" w:color="auto"/>
          </w:divBdr>
        </w:div>
        <w:div w:id="1483305855">
          <w:marLeft w:val="0"/>
          <w:marRight w:val="0"/>
          <w:marTop w:val="0"/>
          <w:marBottom w:val="0"/>
          <w:divBdr>
            <w:top w:val="none" w:sz="0" w:space="0" w:color="auto"/>
            <w:left w:val="none" w:sz="0" w:space="0" w:color="auto"/>
            <w:bottom w:val="none" w:sz="0" w:space="0" w:color="auto"/>
            <w:right w:val="none" w:sz="0" w:space="0" w:color="auto"/>
          </w:divBdr>
        </w:div>
        <w:div w:id="189078106">
          <w:marLeft w:val="0"/>
          <w:marRight w:val="0"/>
          <w:marTop w:val="0"/>
          <w:marBottom w:val="0"/>
          <w:divBdr>
            <w:top w:val="none" w:sz="0" w:space="0" w:color="auto"/>
            <w:left w:val="none" w:sz="0" w:space="0" w:color="auto"/>
            <w:bottom w:val="none" w:sz="0" w:space="0" w:color="auto"/>
            <w:right w:val="none" w:sz="0" w:space="0" w:color="auto"/>
          </w:divBdr>
        </w:div>
        <w:div w:id="198082346">
          <w:marLeft w:val="0"/>
          <w:marRight w:val="0"/>
          <w:marTop w:val="0"/>
          <w:marBottom w:val="0"/>
          <w:divBdr>
            <w:top w:val="none" w:sz="0" w:space="0" w:color="auto"/>
            <w:left w:val="none" w:sz="0" w:space="0" w:color="auto"/>
            <w:bottom w:val="none" w:sz="0" w:space="0" w:color="auto"/>
            <w:right w:val="none" w:sz="0" w:space="0" w:color="auto"/>
          </w:divBdr>
        </w:div>
        <w:div w:id="546068521">
          <w:marLeft w:val="0"/>
          <w:marRight w:val="0"/>
          <w:marTop w:val="0"/>
          <w:marBottom w:val="0"/>
          <w:divBdr>
            <w:top w:val="none" w:sz="0" w:space="0" w:color="auto"/>
            <w:left w:val="none" w:sz="0" w:space="0" w:color="auto"/>
            <w:bottom w:val="none" w:sz="0" w:space="0" w:color="auto"/>
            <w:right w:val="none" w:sz="0" w:space="0" w:color="auto"/>
          </w:divBdr>
        </w:div>
        <w:div w:id="778571205">
          <w:marLeft w:val="0"/>
          <w:marRight w:val="0"/>
          <w:marTop w:val="0"/>
          <w:marBottom w:val="0"/>
          <w:divBdr>
            <w:top w:val="none" w:sz="0" w:space="0" w:color="auto"/>
            <w:left w:val="none" w:sz="0" w:space="0" w:color="auto"/>
            <w:bottom w:val="none" w:sz="0" w:space="0" w:color="auto"/>
            <w:right w:val="none" w:sz="0" w:space="0" w:color="auto"/>
          </w:divBdr>
        </w:div>
        <w:div w:id="1417632720">
          <w:marLeft w:val="0"/>
          <w:marRight w:val="0"/>
          <w:marTop w:val="0"/>
          <w:marBottom w:val="0"/>
          <w:divBdr>
            <w:top w:val="none" w:sz="0" w:space="0" w:color="auto"/>
            <w:left w:val="none" w:sz="0" w:space="0" w:color="auto"/>
            <w:bottom w:val="none" w:sz="0" w:space="0" w:color="auto"/>
            <w:right w:val="none" w:sz="0" w:space="0" w:color="auto"/>
          </w:divBdr>
        </w:div>
        <w:div w:id="1371998074">
          <w:marLeft w:val="0"/>
          <w:marRight w:val="0"/>
          <w:marTop w:val="0"/>
          <w:marBottom w:val="0"/>
          <w:divBdr>
            <w:top w:val="none" w:sz="0" w:space="0" w:color="auto"/>
            <w:left w:val="none" w:sz="0" w:space="0" w:color="auto"/>
            <w:bottom w:val="none" w:sz="0" w:space="0" w:color="auto"/>
            <w:right w:val="none" w:sz="0" w:space="0" w:color="auto"/>
          </w:divBdr>
        </w:div>
        <w:div w:id="1294865371">
          <w:marLeft w:val="0"/>
          <w:marRight w:val="0"/>
          <w:marTop w:val="0"/>
          <w:marBottom w:val="0"/>
          <w:divBdr>
            <w:top w:val="none" w:sz="0" w:space="0" w:color="auto"/>
            <w:left w:val="none" w:sz="0" w:space="0" w:color="auto"/>
            <w:bottom w:val="none" w:sz="0" w:space="0" w:color="auto"/>
            <w:right w:val="none" w:sz="0" w:space="0" w:color="auto"/>
          </w:divBdr>
        </w:div>
        <w:div w:id="1113792541">
          <w:marLeft w:val="0"/>
          <w:marRight w:val="0"/>
          <w:marTop w:val="0"/>
          <w:marBottom w:val="0"/>
          <w:divBdr>
            <w:top w:val="none" w:sz="0" w:space="0" w:color="auto"/>
            <w:left w:val="none" w:sz="0" w:space="0" w:color="auto"/>
            <w:bottom w:val="none" w:sz="0" w:space="0" w:color="auto"/>
            <w:right w:val="none" w:sz="0" w:space="0" w:color="auto"/>
          </w:divBdr>
        </w:div>
        <w:div w:id="2001274645">
          <w:marLeft w:val="0"/>
          <w:marRight w:val="0"/>
          <w:marTop w:val="0"/>
          <w:marBottom w:val="0"/>
          <w:divBdr>
            <w:top w:val="none" w:sz="0" w:space="0" w:color="auto"/>
            <w:left w:val="none" w:sz="0" w:space="0" w:color="auto"/>
            <w:bottom w:val="none" w:sz="0" w:space="0" w:color="auto"/>
            <w:right w:val="none" w:sz="0" w:space="0" w:color="auto"/>
          </w:divBdr>
        </w:div>
        <w:div w:id="897398299">
          <w:marLeft w:val="0"/>
          <w:marRight w:val="0"/>
          <w:marTop w:val="0"/>
          <w:marBottom w:val="0"/>
          <w:divBdr>
            <w:top w:val="none" w:sz="0" w:space="0" w:color="auto"/>
            <w:left w:val="none" w:sz="0" w:space="0" w:color="auto"/>
            <w:bottom w:val="none" w:sz="0" w:space="0" w:color="auto"/>
            <w:right w:val="none" w:sz="0" w:space="0" w:color="auto"/>
          </w:divBdr>
        </w:div>
        <w:div w:id="1228300851">
          <w:marLeft w:val="0"/>
          <w:marRight w:val="0"/>
          <w:marTop w:val="0"/>
          <w:marBottom w:val="0"/>
          <w:divBdr>
            <w:top w:val="none" w:sz="0" w:space="0" w:color="auto"/>
            <w:left w:val="none" w:sz="0" w:space="0" w:color="auto"/>
            <w:bottom w:val="none" w:sz="0" w:space="0" w:color="auto"/>
            <w:right w:val="none" w:sz="0" w:space="0" w:color="auto"/>
          </w:divBdr>
        </w:div>
        <w:div w:id="1625428875">
          <w:marLeft w:val="0"/>
          <w:marRight w:val="0"/>
          <w:marTop w:val="0"/>
          <w:marBottom w:val="0"/>
          <w:divBdr>
            <w:top w:val="none" w:sz="0" w:space="0" w:color="auto"/>
            <w:left w:val="none" w:sz="0" w:space="0" w:color="auto"/>
            <w:bottom w:val="none" w:sz="0" w:space="0" w:color="auto"/>
            <w:right w:val="none" w:sz="0" w:space="0" w:color="auto"/>
          </w:divBdr>
        </w:div>
        <w:div w:id="1049498711">
          <w:marLeft w:val="0"/>
          <w:marRight w:val="0"/>
          <w:marTop w:val="0"/>
          <w:marBottom w:val="0"/>
          <w:divBdr>
            <w:top w:val="none" w:sz="0" w:space="0" w:color="auto"/>
            <w:left w:val="none" w:sz="0" w:space="0" w:color="auto"/>
            <w:bottom w:val="none" w:sz="0" w:space="0" w:color="auto"/>
            <w:right w:val="none" w:sz="0" w:space="0" w:color="auto"/>
          </w:divBdr>
        </w:div>
        <w:div w:id="1408191442">
          <w:marLeft w:val="0"/>
          <w:marRight w:val="0"/>
          <w:marTop w:val="0"/>
          <w:marBottom w:val="0"/>
          <w:divBdr>
            <w:top w:val="none" w:sz="0" w:space="0" w:color="auto"/>
            <w:left w:val="none" w:sz="0" w:space="0" w:color="auto"/>
            <w:bottom w:val="none" w:sz="0" w:space="0" w:color="auto"/>
            <w:right w:val="none" w:sz="0" w:space="0" w:color="auto"/>
          </w:divBdr>
        </w:div>
        <w:div w:id="1353071479">
          <w:marLeft w:val="0"/>
          <w:marRight w:val="0"/>
          <w:marTop w:val="0"/>
          <w:marBottom w:val="0"/>
          <w:divBdr>
            <w:top w:val="none" w:sz="0" w:space="0" w:color="auto"/>
            <w:left w:val="none" w:sz="0" w:space="0" w:color="auto"/>
            <w:bottom w:val="none" w:sz="0" w:space="0" w:color="auto"/>
            <w:right w:val="none" w:sz="0" w:space="0" w:color="auto"/>
          </w:divBdr>
        </w:div>
        <w:div w:id="1633513361">
          <w:marLeft w:val="0"/>
          <w:marRight w:val="0"/>
          <w:marTop w:val="0"/>
          <w:marBottom w:val="0"/>
          <w:divBdr>
            <w:top w:val="none" w:sz="0" w:space="0" w:color="auto"/>
            <w:left w:val="none" w:sz="0" w:space="0" w:color="auto"/>
            <w:bottom w:val="none" w:sz="0" w:space="0" w:color="auto"/>
            <w:right w:val="none" w:sz="0" w:space="0" w:color="auto"/>
          </w:divBdr>
        </w:div>
        <w:div w:id="1243023334">
          <w:marLeft w:val="0"/>
          <w:marRight w:val="0"/>
          <w:marTop w:val="0"/>
          <w:marBottom w:val="0"/>
          <w:divBdr>
            <w:top w:val="none" w:sz="0" w:space="0" w:color="auto"/>
            <w:left w:val="none" w:sz="0" w:space="0" w:color="auto"/>
            <w:bottom w:val="none" w:sz="0" w:space="0" w:color="auto"/>
            <w:right w:val="none" w:sz="0" w:space="0" w:color="auto"/>
          </w:divBdr>
        </w:div>
        <w:div w:id="197592630">
          <w:marLeft w:val="0"/>
          <w:marRight w:val="0"/>
          <w:marTop w:val="0"/>
          <w:marBottom w:val="0"/>
          <w:divBdr>
            <w:top w:val="none" w:sz="0" w:space="0" w:color="auto"/>
            <w:left w:val="none" w:sz="0" w:space="0" w:color="auto"/>
            <w:bottom w:val="none" w:sz="0" w:space="0" w:color="auto"/>
            <w:right w:val="none" w:sz="0" w:space="0" w:color="auto"/>
          </w:divBdr>
        </w:div>
        <w:div w:id="1471634200">
          <w:marLeft w:val="0"/>
          <w:marRight w:val="0"/>
          <w:marTop w:val="0"/>
          <w:marBottom w:val="0"/>
          <w:divBdr>
            <w:top w:val="none" w:sz="0" w:space="0" w:color="auto"/>
            <w:left w:val="none" w:sz="0" w:space="0" w:color="auto"/>
            <w:bottom w:val="none" w:sz="0" w:space="0" w:color="auto"/>
            <w:right w:val="none" w:sz="0" w:space="0" w:color="auto"/>
          </w:divBdr>
        </w:div>
        <w:div w:id="1554148375">
          <w:marLeft w:val="0"/>
          <w:marRight w:val="0"/>
          <w:marTop w:val="0"/>
          <w:marBottom w:val="0"/>
          <w:divBdr>
            <w:top w:val="none" w:sz="0" w:space="0" w:color="auto"/>
            <w:left w:val="none" w:sz="0" w:space="0" w:color="auto"/>
            <w:bottom w:val="none" w:sz="0" w:space="0" w:color="auto"/>
            <w:right w:val="none" w:sz="0" w:space="0" w:color="auto"/>
          </w:divBdr>
        </w:div>
        <w:div w:id="1755781206">
          <w:marLeft w:val="0"/>
          <w:marRight w:val="0"/>
          <w:marTop w:val="0"/>
          <w:marBottom w:val="0"/>
          <w:divBdr>
            <w:top w:val="none" w:sz="0" w:space="0" w:color="auto"/>
            <w:left w:val="none" w:sz="0" w:space="0" w:color="auto"/>
            <w:bottom w:val="none" w:sz="0" w:space="0" w:color="auto"/>
            <w:right w:val="none" w:sz="0" w:space="0" w:color="auto"/>
          </w:divBdr>
        </w:div>
        <w:div w:id="527718318">
          <w:marLeft w:val="0"/>
          <w:marRight w:val="0"/>
          <w:marTop w:val="0"/>
          <w:marBottom w:val="0"/>
          <w:divBdr>
            <w:top w:val="none" w:sz="0" w:space="0" w:color="auto"/>
            <w:left w:val="none" w:sz="0" w:space="0" w:color="auto"/>
            <w:bottom w:val="none" w:sz="0" w:space="0" w:color="auto"/>
            <w:right w:val="none" w:sz="0" w:space="0" w:color="auto"/>
          </w:divBdr>
        </w:div>
        <w:div w:id="1277829595">
          <w:marLeft w:val="0"/>
          <w:marRight w:val="0"/>
          <w:marTop w:val="0"/>
          <w:marBottom w:val="0"/>
          <w:divBdr>
            <w:top w:val="none" w:sz="0" w:space="0" w:color="auto"/>
            <w:left w:val="none" w:sz="0" w:space="0" w:color="auto"/>
            <w:bottom w:val="none" w:sz="0" w:space="0" w:color="auto"/>
            <w:right w:val="none" w:sz="0" w:space="0" w:color="auto"/>
          </w:divBdr>
        </w:div>
        <w:div w:id="1870876979">
          <w:marLeft w:val="0"/>
          <w:marRight w:val="0"/>
          <w:marTop w:val="0"/>
          <w:marBottom w:val="0"/>
          <w:divBdr>
            <w:top w:val="none" w:sz="0" w:space="0" w:color="auto"/>
            <w:left w:val="none" w:sz="0" w:space="0" w:color="auto"/>
            <w:bottom w:val="none" w:sz="0" w:space="0" w:color="auto"/>
            <w:right w:val="none" w:sz="0" w:space="0" w:color="auto"/>
          </w:divBdr>
        </w:div>
        <w:div w:id="625236974">
          <w:marLeft w:val="0"/>
          <w:marRight w:val="0"/>
          <w:marTop w:val="0"/>
          <w:marBottom w:val="0"/>
          <w:divBdr>
            <w:top w:val="none" w:sz="0" w:space="0" w:color="auto"/>
            <w:left w:val="none" w:sz="0" w:space="0" w:color="auto"/>
            <w:bottom w:val="none" w:sz="0" w:space="0" w:color="auto"/>
            <w:right w:val="none" w:sz="0" w:space="0" w:color="auto"/>
          </w:divBdr>
        </w:div>
        <w:div w:id="1432966674">
          <w:marLeft w:val="0"/>
          <w:marRight w:val="0"/>
          <w:marTop w:val="0"/>
          <w:marBottom w:val="0"/>
          <w:divBdr>
            <w:top w:val="none" w:sz="0" w:space="0" w:color="auto"/>
            <w:left w:val="none" w:sz="0" w:space="0" w:color="auto"/>
            <w:bottom w:val="none" w:sz="0" w:space="0" w:color="auto"/>
            <w:right w:val="none" w:sz="0" w:space="0" w:color="auto"/>
          </w:divBdr>
        </w:div>
        <w:div w:id="59180929">
          <w:marLeft w:val="0"/>
          <w:marRight w:val="0"/>
          <w:marTop w:val="0"/>
          <w:marBottom w:val="0"/>
          <w:divBdr>
            <w:top w:val="none" w:sz="0" w:space="0" w:color="auto"/>
            <w:left w:val="none" w:sz="0" w:space="0" w:color="auto"/>
            <w:bottom w:val="none" w:sz="0" w:space="0" w:color="auto"/>
            <w:right w:val="none" w:sz="0" w:space="0" w:color="auto"/>
          </w:divBdr>
        </w:div>
        <w:div w:id="1501583744">
          <w:marLeft w:val="0"/>
          <w:marRight w:val="0"/>
          <w:marTop w:val="0"/>
          <w:marBottom w:val="0"/>
          <w:divBdr>
            <w:top w:val="none" w:sz="0" w:space="0" w:color="auto"/>
            <w:left w:val="none" w:sz="0" w:space="0" w:color="auto"/>
            <w:bottom w:val="none" w:sz="0" w:space="0" w:color="auto"/>
            <w:right w:val="none" w:sz="0" w:space="0" w:color="auto"/>
          </w:divBdr>
        </w:div>
        <w:div w:id="592711676">
          <w:marLeft w:val="0"/>
          <w:marRight w:val="0"/>
          <w:marTop w:val="0"/>
          <w:marBottom w:val="0"/>
          <w:divBdr>
            <w:top w:val="none" w:sz="0" w:space="0" w:color="auto"/>
            <w:left w:val="none" w:sz="0" w:space="0" w:color="auto"/>
            <w:bottom w:val="none" w:sz="0" w:space="0" w:color="auto"/>
            <w:right w:val="none" w:sz="0" w:space="0" w:color="auto"/>
          </w:divBdr>
        </w:div>
        <w:div w:id="1174035481">
          <w:marLeft w:val="0"/>
          <w:marRight w:val="0"/>
          <w:marTop w:val="0"/>
          <w:marBottom w:val="0"/>
          <w:divBdr>
            <w:top w:val="none" w:sz="0" w:space="0" w:color="auto"/>
            <w:left w:val="none" w:sz="0" w:space="0" w:color="auto"/>
            <w:bottom w:val="none" w:sz="0" w:space="0" w:color="auto"/>
            <w:right w:val="none" w:sz="0" w:space="0" w:color="auto"/>
          </w:divBdr>
        </w:div>
        <w:div w:id="1417438325">
          <w:marLeft w:val="0"/>
          <w:marRight w:val="0"/>
          <w:marTop w:val="0"/>
          <w:marBottom w:val="0"/>
          <w:divBdr>
            <w:top w:val="none" w:sz="0" w:space="0" w:color="auto"/>
            <w:left w:val="none" w:sz="0" w:space="0" w:color="auto"/>
            <w:bottom w:val="none" w:sz="0" w:space="0" w:color="auto"/>
            <w:right w:val="none" w:sz="0" w:space="0" w:color="auto"/>
          </w:divBdr>
        </w:div>
        <w:div w:id="103044315">
          <w:marLeft w:val="0"/>
          <w:marRight w:val="0"/>
          <w:marTop w:val="0"/>
          <w:marBottom w:val="0"/>
          <w:divBdr>
            <w:top w:val="none" w:sz="0" w:space="0" w:color="auto"/>
            <w:left w:val="none" w:sz="0" w:space="0" w:color="auto"/>
            <w:bottom w:val="none" w:sz="0" w:space="0" w:color="auto"/>
            <w:right w:val="none" w:sz="0" w:space="0" w:color="auto"/>
          </w:divBdr>
        </w:div>
        <w:div w:id="1891770178">
          <w:marLeft w:val="0"/>
          <w:marRight w:val="0"/>
          <w:marTop w:val="0"/>
          <w:marBottom w:val="0"/>
          <w:divBdr>
            <w:top w:val="none" w:sz="0" w:space="0" w:color="auto"/>
            <w:left w:val="none" w:sz="0" w:space="0" w:color="auto"/>
            <w:bottom w:val="none" w:sz="0" w:space="0" w:color="auto"/>
            <w:right w:val="none" w:sz="0" w:space="0" w:color="auto"/>
          </w:divBdr>
        </w:div>
        <w:div w:id="990447842">
          <w:marLeft w:val="0"/>
          <w:marRight w:val="0"/>
          <w:marTop w:val="0"/>
          <w:marBottom w:val="0"/>
          <w:divBdr>
            <w:top w:val="none" w:sz="0" w:space="0" w:color="auto"/>
            <w:left w:val="none" w:sz="0" w:space="0" w:color="auto"/>
            <w:bottom w:val="none" w:sz="0" w:space="0" w:color="auto"/>
            <w:right w:val="none" w:sz="0" w:space="0" w:color="auto"/>
          </w:divBdr>
        </w:div>
        <w:div w:id="1600605335">
          <w:marLeft w:val="0"/>
          <w:marRight w:val="0"/>
          <w:marTop w:val="0"/>
          <w:marBottom w:val="0"/>
          <w:divBdr>
            <w:top w:val="none" w:sz="0" w:space="0" w:color="auto"/>
            <w:left w:val="none" w:sz="0" w:space="0" w:color="auto"/>
            <w:bottom w:val="none" w:sz="0" w:space="0" w:color="auto"/>
            <w:right w:val="none" w:sz="0" w:space="0" w:color="auto"/>
          </w:divBdr>
        </w:div>
        <w:div w:id="1647784685">
          <w:marLeft w:val="0"/>
          <w:marRight w:val="0"/>
          <w:marTop w:val="0"/>
          <w:marBottom w:val="0"/>
          <w:divBdr>
            <w:top w:val="none" w:sz="0" w:space="0" w:color="auto"/>
            <w:left w:val="none" w:sz="0" w:space="0" w:color="auto"/>
            <w:bottom w:val="none" w:sz="0" w:space="0" w:color="auto"/>
            <w:right w:val="none" w:sz="0" w:space="0" w:color="auto"/>
          </w:divBdr>
        </w:div>
        <w:div w:id="1122000049">
          <w:marLeft w:val="0"/>
          <w:marRight w:val="0"/>
          <w:marTop w:val="0"/>
          <w:marBottom w:val="0"/>
          <w:divBdr>
            <w:top w:val="none" w:sz="0" w:space="0" w:color="auto"/>
            <w:left w:val="none" w:sz="0" w:space="0" w:color="auto"/>
            <w:bottom w:val="none" w:sz="0" w:space="0" w:color="auto"/>
            <w:right w:val="none" w:sz="0" w:space="0" w:color="auto"/>
          </w:divBdr>
        </w:div>
        <w:div w:id="140273348">
          <w:marLeft w:val="0"/>
          <w:marRight w:val="0"/>
          <w:marTop w:val="0"/>
          <w:marBottom w:val="0"/>
          <w:divBdr>
            <w:top w:val="none" w:sz="0" w:space="0" w:color="auto"/>
            <w:left w:val="none" w:sz="0" w:space="0" w:color="auto"/>
            <w:bottom w:val="none" w:sz="0" w:space="0" w:color="auto"/>
            <w:right w:val="none" w:sz="0" w:space="0" w:color="auto"/>
          </w:divBdr>
        </w:div>
        <w:div w:id="622346790">
          <w:marLeft w:val="0"/>
          <w:marRight w:val="0"/>
          <w:marTop w:val="0"/>
          <w:marBottom w:val="0"/>
          <w:divBdr>
            <w:top w:val="none" w:sz="0" w:space="0" w:color="auto"/>
            <w:left w:val="none" w:sz="0" w:space="0" w:color="auto"/>
            <w:bottom w:val="none" w:sz="0" w:space="0" w:color="auto"/>
            <w:right w:val="none" w:sz="0" w:space="0" w:color="auto"/>
          </w:divBdr>
        </w:div>
        <w:div w:id="878323279">
          <w:marLeft w:val="0"/>
          <w:marRight w:val="0"/>
          <w:marTop w:val="0"/>
          <w:marBottom w:val="0"/>
          <w:divBdr>
            <w:top w:val="none" w:sz="0" w:space="0" w:color="auto"/>
            <w:left w:val="none" w:sz="0" w:space="0" w:color="auto"/>
            <w:bottom w:val="none" w:sz="0" w:space="0" w:color="auto"/>
            <w:right w:val="none" w:sz="0" w:space="0" w:color="auto"/>
          </w:divBdr>
        </w:div>
        <w:div w:id="900754372">
          <w:marLeft w:val="0"/>
          <w:marRight w:val="0"/>
          <w:marTop w:val="0"/>
          <w:marBottom w:val="0"/>
          <w:divBdr>
            <w:top w:val="none" w:sz="0" w:space="0" w:color="auto"/>
            <w:left w:val="none" w:sz="0" w:space="0" w:color="auto"/>
            <w:bottom w:val="none" w:sz="0" w:space="0" w:color="auto"/>
            <w:right w:val="none" w:sz="0" w:space="0" w:color="auto"/>
          </w:divBdr>
        </w:div>
        <w:div w:id="1740134824">
          <w:marLeft w:val="0"/>
          <w:marRight w:val="0"/>
          <w:marTop w:val="0"/>
          <w:marBottom w:val="0"/>
          <w:divBdr>
            <w:top w:val="none" w:sz="0" w:space="0" w:color="auto"/>
            <w:left w:val="none" w:sz="0" w:space="0" w:color="auto"/>
            <w:bottom w:val="none" w:sz="0" w:space="0" w:color="auto"/>
            <w:right w:val="none" w:sz="0" w:space="0" w:color="auto"/>
          </w:divBdr>
        </w:div>
        <w:div w:id="384182320">
          <w:marLeft w:val="0"/>
          <w:marRight w:val="0"/>
          <w:marTop w:val="0"/>
          <w:marBottom w:val="0"/>
          <w:divBdr>
            <w:top w:val="none" w:sz="0" w:space="0" w:color="auto"/>
            <w:left w:val="none" w:sz="0" w:space="0" w:color="auto"/>
            <w:bottom w:val="none" w:sz="0" w:space="0" w:color="auto"/>
            <w:right w:val="none" w:sz="0" w:space="0" w:color="auto"/>
          </w:divBdr>
        </w:div>
        <w:div w:id="1049063406">
          <w:marLeft w:val="0"/>
          <w:marRight w:val="0"/>
          <w:marTop w:val="0"/>
          <w:marBottom w:val="0"/>
          <w:divBdr>
            <w:top w:val="none" w:sz="0" w:space="0" w:color="auto"/>
            <w:left w:val="none" w:sz="0" w:space="0" w:color="auto"/>
            <w:bottom w:val="none" w:sz="0" w:space="0" w:color="auto"/>
            <w:right w:val="none" w:sz="0" w:space="0" w:color="auto"/>
          </w:divBdr>
        </w:div>
        <w:div w:id="823811310">
          <w:marLeft w:val="0"/>
          <w:marRight w:val="0"/>
          <w:marTop w:val="0"/>
          <w:marBottom w:val="0"/>
          <w:divBdr>
            <w:top w:val="none" w:sz="0" w:space="0" w:color="auto"/>
            <w:left w:val="none" w:sz="0" w:space="0" w:color="auto"/>
            <w:bottom w:val="none" w:sz="0" w:space="0" w:color="auto"/>
            <w:right w:val="none" w:sz="0" w:space="0" w:color="auto"/>
          </w:divBdr>
        </w:div>
        <w:div w:id="768617952">
          <w:marLeft w:val="0"/>
          <w:marRight w:val="0"/>
          <w:marTop w:val="0"/>
          <w:marBottom w:val="0"/>
          <w:divBdr>
            <w:top w:val="none" w:sz="0" w:space="0" w:color="auto"/>
            <w:left w:val="none" w:sz="0" w:space="0" w:color="auto"/>
            <w:bottom w:val="none" w:sz="0" w:space="0" w:color="auto"/>
            <w:right w:val="none" w:sz="0" w:space="0" w:color="auto"/>
          </w:divBdr>
        </w:div>
        <w:div w:id="164248275">
          <w:marLeft w:val="0"/>
          <w:marRight w:val="0"/>
          <w:marTop w:val="0"/>
          <w:marBottom w:val="0"/>
          <w:divBdr>
            <w:top w:val="none" w:sz="0" w:space="0" w:color="auto"/>
            <w:left w:val="none" w:sz="0" w:space="0" w:color="auto"/>
            <w:bottom w:val="none" w:sz="0" w:space="0" w:color="auto"/>
            <w:right w:val="none" w:sz="0" w:space="0" w:color="auto"/>
          </w:divBdr>
        </w:div>
        <w:div w:id="1327131024">
          <w:marLeft w:val="0"/>
          <w:marRight w:val="0"/>
          <w:marTop w:val="0"/>
          <w:marBottom w:val="0"/>
          <w:divBdr>
            <w:top w:val="none" w:sz="0" w:space="0" w:color="auto"/>
            <w:left w:val="none" w:sz="0" w:space="0" w:color="auto"/>
            <w:bottom w:val="none" w:sz="0" w:space="0" w:color="auto"/>
            <w:right w:val="none" w:sz="0" w:space="0" w:color="auto"/>
          </w:divBdr>
        </w:div>
        <w:div w:id="1859001560">
          <w:marLeft w:val="0"/>
          <w:marRight w:val="0"/>
          <w:marTop w:val="0"/>
          <w:marBottom w:val="0"/>
          <w:divBdr>
            <w:top w:val="none" w:sz="0" w:space="0" w:color="auto"/>
            <w:left w:val="none" w:sz="0" w:space="0" w:color="auto"/>
            <w:bottom w:val="none" w:sz="0" w:space="0" w:color="auto"/>
            <w:right w:val="none" w:sz="0" w:space="0" w:color="auto"/>
          </w:divBdr>
        </w:div>
        <w:div w:id="760028175">
          <w:marLeft w:val="0"/>
          <w:marRight w:val="0"/>
          <w:marTop w:val="0"/>
          <w:marBottom w:val="0"/>
          <w:divBdr>
            <w:top w:val="none" w:sz="0" w:space="0" w:color="auto"/>
            <w:left w:val="none" w:sz="0" w:space="0" w:color="auto"/>
            <w:bottom w:val="none" w:sz="0" w:space="0" w:color="auto"/>
            <w:right w:val="none" w:sz="0" w:space="0" w:color="auto"/>
          </w:divBdr>
        </w:div>
        <w:div w:id="1985501792">
          <w:marLeft w:val="0"/>
          <w:marRight w:val="0"/>
          <w:marTop w:val="0"/>
          <w:marBottom w:val="0"/>
          <w:divBdr>
            <w:top w:val="none" w:sz="0" w:space="0" w:color="auto"/>
            <w:left w:val="none" w:sz="0" w:space="0" w:color="auto"/>
            <w:bottom w:val="none" w:sz="0" w:space="0" w:color="auto"/>
            <w:right w:val="none" w:sz="0" w:space="0" w:color="auto"/>
          </w:divBdr>
        </w:div>
        <w:div w:id="1035038093">
          <w:marLeft w:val="0"/>
          <w:marRight w:val="0"/>
          <w:marTop w:val="0"/>
          <w:marBottom w:val="0"/>
          <w:divBdr>
            <w:top w:val="none" w:sz="0" w:space="0" w:color="auto"/>
            <w:left w:val="none" w:sz="0" w:space="0" w:color="auto"/>
            <w:bottom w:val="none" w:sz="0" w:space="0" w:color="auto"/>
            <w:right w:val="none" w:sz="0" w:space="0" w:color="auto"/>
          </w:divBdr>
        </w:div>
        <w:div w:id="1830707660">
          <w:marLeft w:val="0"/>
          <w:marRight w:val="0"/>
          <w:marTop w:val="0"/>
          <w:marBottom w:val="0"/>
          <w:divBdr>
            <w:top w:val="none" w:sz="0" w:space="0" w:color="auto"/>
            <w:left w:val="none" w:sz="0" w:space="0" w:color="auto"/>
            <w:bottom w:val="none" w:sz="0" w:space="0" w:color="auto"/>
            <w:right w:val="none" w:sz="0" w:space="0" w:color="auto"/>
          </w:divBdr>
        </w:div>
        <w:div w:id="1639456735">
          <w:marLeft w:val="0"/>
          <w:marRight w:val="0"/>
          <w:marTop w:val="0"/>
          <w:marBottom w:val="0"/>
          <w:divBdr>
            <w:top w:val="none" w:sz="0" w:space="0" w:color="auto"/>
            <w:left w:val="none" w:sz="0" w:space="0" w:color="auto"/>
            <w:bottom w:val="none" w:sz="0" w:space="0" w:color="auto"/>
            <w:right w:val="none" w:sz="0" w:space="0" w:color="auto"/>
          </w:divBdr>
        </w:div>
        <w:div w:id="1132601020">
          <w:marLeft w:val="0"/>
          <w:marRight w:val="0"/>
          <w:marTop w:val="0"/>
          <w:marBottom w:val="0"/>
          <w:divBdr>
            <w:top w:val="none" w:sz="0" w:space="0" w:color="auto"/>
            <w:left w:val="none" w:sz="0" w:space="0" w:color="auto"/>
            <w:bottom w:val="none" w:sz="0" w:space="0" w:color="auto"/>
            <w:right w:val="none" w:sz="0" w:space="0" w:color="auto"/>
          </w:divBdr>
        </w:div>
        <w:div w:id="280184257">
          <w:marLeft w:val="0"/>
          <w:marRight w:val="0"/>
          <w:marTop w:val="0"/>
          <w:marBottom w:val="0"/>
          <w:divBdr>
            <w:top w:val="none" w:sz="0" w:space="0" w:color="auto"/>
            <w:left w:val="none" w:sz="0" w:space="0" w:color="auto"/>
            <w:bottom w:val="none" w:sz="0" w:space="0" w:color="auto"/>
            <w:right w:val="none" w:sz="0" w:space="0" w:color="auto"/>
          </w:divBdr>
        </w:div>
        <w:div w:id="384261104">
          <w:marLeft w:val="0"/>
          <w:marRight w:val="0"/>
          <w:marTop w:val="0"/>
          <w:marBottom w:val="0"/>
          <w:divBdr>
            <w:top w:val="none" w:sz="0" w:space="0" w:color="auto"/>
            <w:left w:val="none" w:sz="0" w:space="0" w:color="auto"/>
            <w:bottom w:val="none" w:sz="0" w:space="0" w:color="auto"/>
            <w:right w:val="none" w:sz="0" w:space="0" w:color="auto"/>
          </w:divBdr>
        </w:div>
        <w:div w:id="844706881">
          <w:marLeft w:val="0"/>
          <w:marRight w:val="0"/>
          <w:marTop w:val="0"/>
          <w:marBottom w:val="0"/>
          <w:divBdr>
            <w:top w:val="none" w:sz="0" w:space="0" w:color="auto"/>
            <w:left w:val="none" w:sz="0" w:space="0" w:color="auto"/>
            <w:bottom w:val="none" w:sz="0" w:space="0" w:color="auto"/>
            <w:right w:val="none" w:sz="0" w:space="0" w:color="auto"/>
          </w:divBdr>
        </w:div>
      </w:divsChild>
    </w:div>
    <w:div w:id="1265192852">
      <w:bodyDiv w:val="1"/>
      <w:marLeft w:val="0"/>
      <w:marRight w:val="0"/>
      <w:marTop w:val="0"/>
      <w:marBottom w:val="0"/>
      <w:divBdr>
        <w:top w:val="none" w:sz="0" w:space="0" w:color="auto"/>
        <w:left w:val="none" w:sz="0" w:space="0" w:color="auto"/>
        <w:bottom w:val="none" w:sz="0" w:space="0" w:color="auto"/>
        <w:right w:val="none" w:sz="0" w:space="0" w:color="auto"/>
      </w:divBdr>
    </w:div>
    <w:div w:id="1265386177">
      <w:bodyDiv w:val="1"/>
      <w:marLeft w:val="0"/>
      <w:marRight w:val="0"/>
      <w:marTop w:val="0"/>
      <w:marBottom w:val="0"/>
      <w:divBdr>
        <w:top w:val="none" w:sz="0" w:space="0" w:color="auto"/>
        <w:left w:val="none" w:sz="0" w:space="0" w:color="auto"/>
        <w:bottom w:val="none" w:sz="0" w:space="0" w:color="auto"/>
        <w:right w:val="none" w:sz="0" w:space="0" w:color="auto"/>
      </w:divBdr>
    </w:div>
    <w:div w:id="1265768308">
      <w:bodyDiv w:val="1"/>
      <w:marLeft w:val="0"/>
      <w:marRight w:val="0"/>
      <w:marTop w:val="0"/>
      <w:marBottom w:val="0"/>
      <w:divBdr>
        <w:top w:val="none" w:sz="0" w:space="0" w:color="auto"/>
        <w:left w:val="none" w:sz="0" w:space="0" w:color="auto"/>
        <w:bottom w:val="none" w:sz="0" w:space="0" w:color="auto"/>
        <w:right w:val="none" w:sz="0" w:space="0" w:color="auto"/>
      </w:divBdr>
    </w:div>
    <w:div w:id="1266110629">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7350280">
      <w:bodyDiv w:val="1"/>
      <w:marLeft w:val="0"/>
      <w:marRight w:val="0"/>
      <w:marTop w:val="0"/>
      <w:marBottom w:val="0"/>
      <w:divBdr>
        <w:top w:val="none" w:sz="0" w:space="0" w:color="auto"/>
        <w:left w:val="none" w:sz="0" w:space="0" w:color="auto"/>
        <w:bottom w:val="none" w:sz="0" w:space="0" w:color="auto"/>
        <w:right w:val="none" w:sz="0" w:space="0" w:color="auto"/>
      </w:divBdr>
    </w:div>
    <w:div w:id="1267734673">
      <w:bodyDiv w:val="1"/>
      <w:marLeft w:val="0"/>
      <w:marRight w:val="0"/>
      <w:marTop w:val="0"/>
      <w:marBottom w:val="0"/>
      <w:divBdr>
        <w:top w:val="none" w:sz="0" w:space="0" w:color="auto"/>
        <w:left w:val="none" w:sz="0" w:space="0" w:color="auto"/>
        <w:bottom w:val="none" w:sz="0" w:space="0" w:color="auto"/>
        <w:right w:val="none" w:sz="0" w:space="0" w:color="auto"/>
      </w:divBdr>
    </w:div>
    <w:div w:id="1267884702">
      <w:bodyDiv w:val="1"/>
      <w:marLeft w:val="0"/>
      <w:marRight w:val="0"/>
      <w:marTop w:val="0"/>
      <w:marBottom w:val="0"/>
      <w:divBdr>
        <w:top w:val="none" w:sz="0" w:space="0" w:color="auto"/>
        <w:left w:val="none" w:sz="0" w:space="0" w:color="auto"/>
        <w:bottom w:val="none" w:sz="0" w:space="0" w:color="auto"/>
        <w:right w:val="none" w:sz="0" w:space="0" w:color="auto"/>
      </w:divBdr>
    </w:div>
    <w:div w:id="126795772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465033">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68582004">
      <w:bodyDiv w:val="1"/>
      <w:marLeft w:val="0"/>
      <w:marRight w:val="0"/>
      <w:marTop w:val="0"/>
      <w:marBottom w:val="0"/>
      <w:divBdr>
        <w:top w:val="none" w:sz="0" w:space="0" w:color="auto"/>
        <w:left w:val="none" w:sz="0" w:space="0" w:color="auto"/>
        <w:bottom w:val="none" w:sz="0" w:space="0" w:color="auto"/>
        <w:right w:val="none" w:sz="0" w:space="0" w:color="auto"/>
      </w:divBdr>
    </w:div>
    <w:div w:id="1268659436">
      <w:bodyDiv w:val="1"/>
      <w:marLeft w:val="0"/>
      <w:marRight w:val="0"/>
      <w:marTop w:val="0"/>
      <w:marBottom w:val="0"/>
      <w:divBdr>
        <w:top w:val="none" w:sz="0" w:space="0" w:color="auto"/>
        <w:left w:val="none" w:sz="0" w:space="0" w:color="auto"/>
        <w:bottom w:val="none" w:sz="0" w:space="0" w:color="auto"/>
        <w:right w:val="none" w:sz="0" w:space="0" w:color="auto"/>
      </w:divBdr>
    </w:div>
    <w:div w:id="1269002275">
      <w:bodyDiv w:val="1"/>
      <w:marLeft w:val="0"/>
      <w:marRight w:val="0"/>
      <w:marTop w:val="0"/>
      <w:marBottom w:val="0"/>
      <w:divBdr>
        <w:top w:val="none" w:sz="0" w:space="0" w:color="auto"/>
        <w:left w:val="none" w:sz="0" w:space="0" w:color="auto"/>
        <w:bottom w:val="none" w:sz="0" w:space="0" w:color="auto"/>
        <w:right w:val="none" w:sz="0" w:space="0" w:color="auto"/>
      </w:divBdr>
    </w:div>
    <w:div w:id="1269266514">
      <w:bodyDiv w:val="1"/>
      <w:marLeft w:val="0"/>
      <w:marRight w:val="0"/>
      <w:marTop w:val="0"/>
      <w:marBottom w:val="0"/>
      <w:divBdr>
        <w:top w:val="none" w:sz="0" w:space="0" w:color="auto"/>
        <w:left w:val="none" w:sz="0" w:space="0" w:color="auto"/>
        <w:bottom w:val="none" w:sz="0" w:space="0" w:color="auto"/>
        <w:right w:val="none" w:sz="0" w:space="0" w:color="auto"/>
      </w:divBdr>
    </w:div>
    <w:div w:id="1269653351">
      <w:bodyDiv w:val="1"/>
      <w:marLeft w:val="0"/>
      <w:marRight w:val="0"/>
      <w:marTop w:val="0"/>
      <w:marBottom w:val="0"/>
      <w:divBdr>
        <w:top w:val="none" w:sz="0" w:space="0" w:color="auto"/>
        <w:left w:val="none" w:sz="0" w:space="0" w:color="auto"/>
        <w:bottom w:val="none" w:sz="0" w:space="0" w:color="auto"/>
        <w:right w:val="none" w:sz="0" w:space="0" w:color="auto"/>
      </w:divBdr>
    </w:div>
    <w:div w:id="1270160319">
      <w:bodyDiv w:val="1"/>
      <w:marLeft w:val="0"/>
      <w:marRight w:val="0"/>
      <w:marTop w:val="0"/>
      <w:marBottom w:val="0"/>
      <w:divBdr>
        <w:top w:val="none" w:sz="0" w:space="0" w:color="auto"/>
        <w:left w:val="none" w:sz="0" w:space="0" w:color="auto"/>
        <w:bottom w:val="none" w:sz="0" w:space="0" w:color="auto"/>
        <w:right w:val="none" w:sz="0" w:space="0" w:color="auto"/>
      </w:divBdr>
    </w:div>
    <w:div w:id="1270315662">
      <w:bodyDiv w:val="1"/>
      <w:marLeft w:val="0"/>
      <w:marRight w:val="0"/>
      <w:marTop w:val="0"/>
      <w:marBottom w:val="0"/>
      <w:divBdr>
        <w:top w:val="none" w:sz="0" w:space="0" w:color="auto"/>
        <w:left w:val="none" w:sz="0" w:space="0" w:color="auto"/>
        <w:bottom w:val="none" w:sz="0" w:space="0" w:color="auto"/>
        <w:right w:val="none" w:sz="0" w:space="0" w:color="auto"/>
      </w:divBdr>
    </w:div>
    <w:div w:id="1270433423">
      <w:bodyDiv w:val="1"/>
      <w:marLeft w:val="0"/>
      <w:marRight w:val="0"/>
      <w:marTop w:val="0"/>
      <w:marBottom w:val="0"/>
      <w:divBdr>
        <w:top w:val="none" w:sz="0" w:space="0" w:color="auto"/>
        <w:left w:val="none" w:sz="0" w:space="0" w:color="auto"/>
        <w:bottom w:val="none" w:sz="0" w:space="0" w:color="auto"/>
        <w:right w:val="none" w:sz="0" w:space="0" w:color="auto"/>
      </w:divBdr>
    </w:div>
    <w:div w:id="1270775434">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281963">
      <w:bodyDiv w:val="1"/>
      <w:marLeft w:val="0"/>
      <w:marRight w:val="0"/>
      <w:marTop w:val="0"/>
      <w:marBottom w:val="0"/>
      <w:divBdr>
        <w:top w:val="none" w:sz="0" w:space="0" w:color="auto"/>
        <w:left w:val="none" w:sz="0" w:space="0" w:color="auto"/>
        <w:bottom w:val="none" w:sz="0" w:space="0" w:color="auto"/>
        <w:right w:val="none" w:sz="0" w:space="0" w:color="auto"/>
      </w:divBdr>
    </w:div>
    <w:div w:id="1271282557">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545731">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1738735">
      <w:bodyDiv w:val="1"/>
      <w:marLeft w:val="0"/>
      <w:marRight w:val="0"/>
      <w:marTop w:val="0"/>
      <w:marBottom w:val="0"/>
      <w:divBdr>
        <w:top w:val="none" w:sz="0" w:space="0" w:color="auto"/>
        <w:left w:val="none" w:sz="0" w:space="0" w:color="auto"/>
        <w:bottom w:val="none" w:sz="0" w:space="0" w:color="auto"/>
        <w:right w:val="none" w:sz="0" w:space="0" w:color="auto"/>
      </w:divBdr>
    </w:div>
    <w:div w:id="1272399872">
      <w:bodyDiv w:val="1"/>
      <w:marLeft w:val="0"/>
      <w:marRight w:val="0"/>
      <w:marTop w:val="0"/>
      <w:marBottom w:val="0"/>
      <w:divBdr>
        <w:top w:val="none" w:sz="0" w:space="0" w:color="auto"/>
        <w:left w:val="none" w:sz="0" w:space="0" w:color="auto"/>
        <w:bottom w:val="none" w:sz="0" w:space="0" w:color="auto"/>
        <w:right w:val="none" w:sz="0" w:space="0" w:color="auto"/>
      </w:divBdr>
    </w:div>
    <w:div w:id="1272473666">
      <w:bodyDiv w:val="1"/>
      <w:marLeft w:val="0"/>
      <w:marRight w:val="0"/>
      <w:marTop w:val="0"/>
      <w:marBottom w:val="0"/>
      <w:divBdr>
        <w:top w:val="none" w:sz="0" w:space="0" w:color="auto"/>
        <w:left w:val="none" w:sz="0" w:space="0" w:color="auto"/>
        <w:bottom w:val="none" w:sz="0" w:space="0" w:color="auto"/>
        <w:right w:val="none" w:sz="0" w:space="0" w:color="auto"/>
      </w:divBdr>
    </w:div>
    <w:div w:id="1272976567">
      <w:bodyDiv w:val="1"/>
      <w:marLeft w:val="0"/>
      <w:marRight w:val="0"/>
      <w:marTop w:val="0"/>
      <w:marBottom w:val="0"/>
      <w:divBdr>
        <w:top w:val="none" w:sz="0" w:space="0" w:color="auto"/>
        <w:left w:val="none" w:sz="0" w:space="0" w:color="auto"/>
        <w:bottom w:val="none" w:sz="0" w:space="0" w:color="auto"/>
        <w:right w:val="none" w:sz="0" w:space="0" w:color="auto"/>
      </w:divBdr>
    </w:div>
    <w:div w:id="1273365245">
      <w:bodyDiv w:val="1"/>
      <w:marLeft w:val="0"/>
      <w:marRight w:val="0"/>
      <w:marTop w:val="0"/>
      <w:marBottom w:val="0"/>
      <w:divBdr>
        <w:top w:val="none" w:sz="0" w:space="0" w:color="auto"/>
        <w:left w:val="none" w:sz="0" w:space="0" w:color="auto"/>
        <w:bottom w:val="none" w:sz="0" w:space="0" w:color="auto"/>
        <w:right w:val="none" w:sz="0" w:space="0" w:color="auto"/>
      </w:divBdr>
    </w:div>
    <w:div w:id="1273513309">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4437700">
      <w:bodyDiv w:val="1"/>
      <w:marLeft w:val="0"/>
      <w:marRight w:val="0"/>
      <w:marTop w:val="0"/>
      <w:marBottom w:val="0"/>
      <w:divBdr>
        <w:top w:val="none" w:sz="0" w:space="0" w:color="auto"/>
        <w:left w:val="none" w:sz="0" w:space="0" w:color="auto"/>
        <w:bottom w:val="none" w:sz="0" w:space="0" w:color="auto"/>
        <w:right w:val="none" w:sz="0" w:space="0" w:color="auto"/>
      </w:divBdr>
    </w:div>
    <w:div w:id="1275214904">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595315">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5945306">
      <w:bodyDiv w:val="1"/>
      <w:marLeft w:val="0"/>
      <w:marRight w:val="0"/>
      <w:marTop w:val="0"/>
      <w:marBottom w:val="0"/>
      <w:divBdr>
        <w:top w:val="none" w:sz="0" w:space="0" w:color="auto"/>
        <w:left w:val="none" w:sz="0" w:space="0" w:color="auto"/>
        <w:bottom w:val="none" w:sz="0" w:space="0" w:color="auto"/>
        <w:right w:val="none" w:sz="0" w:space="0" w:color="auto"/>
      </w:divBdr>
    </w:div>
    <w:div w:id="1275946417">
      <w:bodyDiv w:val="1"/>
      <w:marLeft w:val="0"/>
      <w:marRight w:val="0"/>
      <w:marTop w:val="0"/>
      <w:marBottom w:val="0"/>
      <w:divBdr>
        <w:top w:val="none" w:sz="0" w:space="0" w:color="auto"/>
        <w:left w:val="none" w:sz="0" w:space="0" w:color="auto"/>
        <w:bottom w:val="none" w:sz="0" w:space="0" w:color="auto"/>
        <w:right w:val="none" w:sz="0" w:space="0" w:color="auto"/>
      </w:divBdr>
    </w:div>
    <w:div w:id="1276014169">
      <w:bodyDiv w:val="1"/>
      <w:marLeft w:val="0"/>
      <w:marRight w:val="0"/>
      <w:marTop w:val="0"/>
      <w:marBottom w:val="0"/>
      <w:divBdr>
        <w:top w:val="none" w:sz="0" w:space="0" w:color="auto"/>
        <w:left w:val="none" w:sz="0" w:space="0" w:color="auto"/>
        <w:bottom w:val="none" w:sz="0" w:space="0" w:color="auto"/>
        <w:right w:val="none" w:sz="0" w:space="0" w:color="auto"/>
      </w:divBdr>
    </w:div>
    <w:div w:id="1277177542">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8218175">
      <w:bodyDiv w:val="1"/>
      <w:marLeft w:val="0"/>
      <w:marRight w:val="0"/>
      <w:marTop w:val="0"/>
      <w:marBottom w:val="0"/>
      <w:divBdr>
        <w:top w:val="none" w:sz="0" w:space="0" w:color="auto"/>
        <w:left w:val="none" w:sz="0" w:space="0" w:color="auto"/>
        <w:bottom w:val="none" w:sz="0" w:space="0" w:color="auto"/>
        <w:right w:val="none" w:sz="0" w:space="0" w:color="auto"/>
      </w:divBdr>
    </w:div>
    <w:div w:id="1278374094">
      <w:bodyDiv w:val="1"/>
      <w:marLeft w:val="0"/>
      <w:marRight w:val="0"/>
      <w:marTop w:val="0"/>
      <w:marBottom w:val="0"/>
      <w:divBdr>
        <w:top w:val="none" w:sz="0" w:space="0" w:color="auto"/>
        <w:left w:val="none" w:sz="0" w:space="0" w:color="auto"/>
        <w:bottom w:val="none" w:sz="0" w:space="0" w:color="auto"/>
        <w:right w:val="none" w:sz="0" w:space="0" w:color="auto"/>
      </w:divBdr>
    </w:div>
    <w:div w:id="1279265435">
      <w:bodyDiv w:val="1"/>
      <w:marLeft w:val="0"/>
      <w:marRight w:val="0"/>
      <w:marTop w:val="0"/>
      <w:marBottom w:val="0"/>
      <w:divBdr>
        <w:top w:val="none" w:sz="0" w:space="0" w:color="auto"/>
        <w:left w:val="none" w:sz="0" w:space="0" w:color="auto"/>
        <w:bottom w:val="none" w:sz="0" w:space="0" w:color="auto"/>
        <w:right w:val="none" w:sz="0" w:space="0" w:color="auto"/>
      </w:divBdr>
    </w:div>
    <w:div w:id="1279489143">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79873880">
      <w:bodyDiv w:val="1"/>
      <w:marLeft w:val="0"/>
      <w:marRight w:val="0"/>
      <w:marTop w:val="0"/>
      <w:marBottom w:val="0"/>
      <w:divBdr>
        <w:top w:val="none" w:sz="0" w:space="0" w:color="auto"/>
        <w:left w:val="none" w:sz="0" w:space="0" w:color="auto"/>
        <w:bottom w:val="none" w:sz="0" w:space="0" w:color="auto"/>
        <w:right w:val="none" w:sz="0" w:space="0" w:color="auto"/>
      </w:divBdr>
    </w:div>
    <w:div w:id="1280526106">
      <w:bodyDiv w:val="1"/>
      <w:marLeft w:val="0"/>
      <w:marRight w:val="0"/>
      <w:marTop w:val="0"/>
      <w:marBottom w:val="0"/>
      <w:divBdr>
        <w:top w:val="none" w:sz="0" w:space="0" w:color="auto"/>
        <w:left w:val="none" w:sz="0" w:space="0" w:color="auto"/>
        <w:bottom w:val="none" w:sz="0" w:space="0" w:color="auto"/>
        <w:right w:val="none" w:sz="0" w:space="0" w:color="auto"/>
      </w:divBdr>
    </w:div>
    <w:div w:id="1280647598">
      <w:bodyDiv w:val="1"/>
      <w:marLeft w:val="0"/>
      <w:marRight w:val="0"/>
      <w:marTop w:val="0"/>
      <w:marBottom w:val="0"/>
      <w:divBdr>
        <w:top w:val="none" w:sz="0" w:space="0" w:color="auto"/>
        <w:left w:val="none" w:sz="0" w:space="0" w:color="auto"/>
        <w:bottom w:val="none" w:sz="0" w:space="0" w:color="auto"/>
        <w:right w:val="none" w:sz="0" w:space="0" w:color="auto"/>
      </w:divBdr>
    </w:div>
    <w:div w:id="1280793616">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229262">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0897">
      <w:bodyDiv w:val="1"/>
      <w:marLeft w:val="0"/>
      <w:marRight w:val="0"/>
      <w:marTop w:val="0"/>
      <w:marBottom w:val="0"/>
      <w:divBdr>
        <w:top w:val="none" w:sz="0" w:space="0" w:color="auto"/>
        <w:left w:val="none" w:sz="0" w:space="0" w:color="auto"/>
        <w:bottom w:val="none" w:sz="0" w:space="0" w:color="auto"/>
        <w:right w:val="none" w:sz="0" w:space="0" w:color="auto"/>
      </w:divBdr>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2570016">
      <w:bodyDiv w:val="1"/>
      <w:marLeft w:val="0"/>
      <w:marRight w:val="0"/>
      <w:marTop w:val="0"/>
      <w:marBottom w:val="0"/>
      <w:divBdr>
        <w:top w:val="none" w:sz="0" w:space="0" w:color="auto"/>
        <w:left w:val="none" w:sz="0" w:space="0" w:color="auto"/>
        <w:bottom w:val="none" w:sz="0" w:space="0" w:color="auto"/>
        <w:right w:val="none" w:sz="0" w:space="0" w:color="auto"/>
      </w:divBdr>
    </w:div>
    <w:div w:id="1283656506">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188101">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03999">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87010572">
      <w:bodyDiv w:val="1"/>
      <w:marLeft w:val="0"/>
      <w:marRight w:val="0"/>
      <w:marTop w:val="0"/>
      <w:marBottom w:val="0"/>
      <w:divBdr>
        <w:top w:val="none" w:sz="0" w:space="0" w:color="auto"/>
        <w:left w:val="none" w:sz="0" w:space="0" w:color="auto"/>
        <w:bottom w:val="none" w:sz="0" w:space="0" w:color="auto"/>
        <w:right w:val="none" w:sz="0" w:space="0" w:color="auto"/>
      </w:divBdr>
    </w:div>
    <w:div w:id="1287349545">
      <w:bodyDiv w:val="1"/>
      <w:marLeft w:val="0"/>
      <w:marRight w:val="0"/>
      <w:marTop w:val="0"/>
      <w:marBottom w:val="0"/>
      <w:divBdr>
        <w:top w:val="none" w:sz="0" w:space="0" w:color="auto"/>
        <w:left w:val="none" w:sz="0" w:space="0" w:color="auto"/>
        <w:bottom w:val="none" w:sz="0" w:space="0" w:color="auto"/>
        <w:right w:val="none" w:sz="0" w:space="0" w:color="auto"/>
      </w:divBdr>
    </w:div>
    <w:div w:id="1287539462">
      <w:bodyDiv w:val="1"/>
      <w:marLeft w:val="0"/>
      <w:marRight w:val="0"/>
      <w:marTop w:val="0"/>
      <w:marBottom w:val="0"/>
      <w:divBdr>
        <w:top w:val="none" w:sz="0" w:space="0" w:color="auto"/>
        <w:left w:val="none" w:sz="0" w:space="0" w:color="auto"/>
        <w:bottom w:val="none" w:sz="0" w:space="0" w:color="auto"/>
        <w:right w:val="none" w:sz="0" w:space="0" w:color="auto"/>
      </w:divBdr>
      <w:divsChild>
        <w:div w:id="1666127573">
          <w:marLeft w:val="0"/>
          <w:marRight w:val="0"/>
          <w:marTop w:val="0"/>
          <w:marBottom w:val="0"/>
          <w:divBdr>
            <w:top w:val="none" w:sz="0" w:space="0" w:color="auto"/>
            <w:left w:val="none" w:sz="0" w:space="0" w:color="auto"/>
            <w:bottom w:val="none" w:sz="0" w:space="0" w:color="auto"/>
            <w:right w:val="none" w:sz="0" w:space="0" w:color="auto"/>
          </w:divBdr>
        </w:div>
        <w:div w:id="1976523013">
          <w:marLeft w:val="0"/>
          <w:marRight w:val="0"/>
          <w:marTop w:val="0"/>
          <w:marBottom w:val="0"/>
          <w:divBdr>
            <w:top w:val="none" w:sz="0" w:space="0" w:color="auto"/>
            <w:left w:val="none" w:sz="0" w:space="0" w:color="auto"/>
            <w:bottom w:val="none" w:sz="0" w:space="0" w:color="auto"/>
            <w:right w:val="none" w:sz="0" w:space="0" w:color="auto"/>
          </w:divBdr>
        </w:div>
        <w:div w:id="725304022">
          <w:marLeft w:val="0"/>
          <w:marRight w:val="0"/>
          <w:marTop w:val="0"/>
          <w:marBottom w:val="0"/>
          <w:divBdr>
            <w:top w:val="none" w:sz="0" w:space="0" w:color="auto"/>
            <w:left w:val="none" w:sz="0" w:space="0" w:color="auto"/>
            <w:bottom w:val="none" w:sz="0" w:space="0" w:color="auto"/>
            <w:right w:val="none" w:sz="0" w:space="0" w:color="auto"/>
          </w:divBdr>
        </w:div>
        <w:div w:id="746653931">
          <w:marLeft w:val="0"/>
          <w:marRight w:val="0"/>
          <w:marTop w:val="0"/>
          <w:marBottom w:val="0"/>
          <w:divBdr>
            <w:top w:val="none" w:sz="0" w:space="0" w:color="auto"/>
            <w:left w:val="none" w:sz="0" w:space="0" w:color="auto"/>
            <w:bottom w:val="none" w:sz="0" w:space="0" w:color="auto"/>
            <w:right w:val="none" w:sz="0" w:space="0" w:color="auto"/>
          </w:divBdr>
        </w:div>
        <w:div w:id="756679325">
          <w:marLeft w:val="0"/>
          <w:marRight w:val="0"/>
          <w:marTop w:val="0"/>
          <w:marBottom w:val="0"/>
          <w:divBdr>
            <w:top w:val="none" w:sz="0" w:space="0" w:color="auto"/>
            <w:left w:val="none" w:sz="0" w:space="0" w:color="auto"/>
            <w:bottom w:val="none" w:sz="0" w:space="0" w:color="auto"/>
            <w:right w:val="none" w:sz="0" w:space="0" w:color="auto"/>
          </w:divBdr>
        </w:div>
        <w:div w:id="1485046814">
          <w:marLeft w:val="0"/>
          <w:marRight w:val="0"/>
          <w:marTop w:val="0"/>
          <w:marBottom w:val="0"/>
          <w:divBdr>
            <w:top w:val="none" w:sz="0" w:space="0" w:color="auto"/>
            <w:left w:val="none" w:sz="0" w:space="0" w:color="auto"/>
            <w:bottom w:val="none" w:sz="0" w:space="0" w:color="auto"/>
            <w:right w:val="none" w:sz="0" w:space="0" w:color="auto"/>
          </w:divBdr>
        </w:div>
        <w:div w:id="2106607345">
          <w:marLeft w:val="0"/>
          <w:marRight w:val="0"/>
          <w:marTop w:val="0"/>
          <w:marBottom w:val="0"/>
          <w:divBdr>
            <w:top w:val="none" w:sz="0" w:space="0" w:color="auto"/>
            <w:left w:val="none" w:sz="0" w:space="0" w:color="auto"/>
            <w:bottom w:val="none" w:sz="0" w:space="0" w:color="auto"/>
            <w:right w:val="none" w:sz="0" w:space="0" w:color="auto"/>
          </w:divBdr>
        </w:div>
        <w:div w:id="449789293">
          <w:marLeft w:val="0"/>
          <w:marRight w:val="0"/>
          <w:marTop w:val="0"/>
          <w:marBottom w:val="0"/>
          <w:divBdr>
            <w:top w:val="none" w:sz="0" w:space="0" w:color="auto"/>
            <w:left w:val="none" w:sz="0" w:space="0" w:color="auto"/>
            <w:bottom w:val="none" w:sz="0" w:space="0" w:color="auto"/>
            <w:right w:val="none" w:sz="0" w:space="0" w:color="auto"/>
          </w:divBdr>
        </w:div>
        <w:div w:id="237402384">
          <w:marLeft w:val="0"/>
          <w:marRight w:val="0"/>
          <w:marTop w:val="0"/>
          <w:marBottom w:val="0"/>
          <w:divBdr>
            <w:top w:val="none" w:sz="0" w:space="0" w:color="auto"/>
            <w:left w:val="none" w:sz="0" w:space="0" w:color="auto"/>
            <w:bottom w:val="none" w:sz="0" w:space="0" w:color="auto"/>
            <w:right w:val="none" w:sz="0" w:space="0" w:color="auto"/>
          </w:divBdr>
        </w:div>
        <w:div w:id="437406739">
          <w:marLeft w:val="0"/>
          <w:marRight w:val="0"/>
          <w:marTop w:val="0"/>
          <w:marBottom w:val="0"/>
          <w:divBdr>
            <w:top w:val="none" w:sz="0" w:space="0" w:color="auto"/>
            <w:left w:val="none" w:sz="0" w:space="0" w:color="auto"/>
            <w:bottom w:val="none" w:sz="0" w:space="0" w:color="auto"/>
            <w:right w:val="none" w:sz="0" w:space="0" w:color="auto"/>
          </w:divBdr>
        </w:div>
        <w:div w:id="622152164">
          <w:marLeft w:val="0"/>
          <w:marRight w:val="0"/>
          <w:marTop w:val="0"/>
          <w:marBottom w:val="0"/>
          <w:divBdr>
            <w:top w:val="none" w:sz="0" w:space="0" w:color="auto"/>
            <w:left w:val="none" w:sz="0" w:space="0" w:color="auto"/>
            <w:bottom w:val="none" w:sz="0" w:space="0" w:color="auto"/>
            <w:right w:val="none" w:sz="0" w:space="0" w:color="auto"/>
          </w:divBdr>
        </w:div>
        <w:div w:id="1571499109">
          <w:marLeft w:val="0"/>
          <w:marRight w:val="0"/>
          <w:marTop w:val="0"/>
          <w:marBottom w:val="0"/>
          <w:divBdr>
            <w:top w:val="none" w:sz="0" w:space="0" w:color="auto"/>
            <w:left w:val="none" w:sz="0" w:space="0" w:color="auto"/>
            <w:bottom w:val="none" w:sz="0" w:space="0" w:color="auto"/>
            <w:right w:val="none" w:sz="0" w:space="0" w:color="auto"/>
          </w:divBdr>
        </w:div>
        <w:div w:id="576672206">
          <w:marLeft w:val="0"/>
          <w:marRight w:val="0"/>
          <w:marTop w:val="0"/>
          <w:marBottom w:val="0"/>
          <w:divBdr>
            <w:top w:val="none" w:sz="0" w:space="0" w:color="auto"/>
            <w:left w:val="none" w:sz="0" w:space="0" w:color="auto"/>
            <w:bottom w:val="none" w:sz="0" w:space="0" w:color="auto"/>
            <w:right w:val="none" w:sz="0" w:space="0" w:color="auto"/>
          </w:divBdr>
        </w:div>
        <w:div w:id="1833717665">
          <w:marLeft w:val="0"/>
          <w:marRight w:val="0"/>
          <w:marTop w:val="0"/>
          <w:marBottom w:val="0"/>
          <w:divBdr>
            <w:top w:val="none" w:sz="0" w:space="0" w:color="auto"/>
            <w:left w:val="none" w:sz="0" w:space="0" w:color="auto"/>
            <w:bottom w:val="none" w:sz="0" w:space="0" w:color="auto"/>
            <w:right w:val="none" w:sz="0" w:space="0" w:color="auto"/>
          </w:divBdr>
        </w:div>
        <w:div w:id="1765372596">
          <w:marLeft w:val="0"/>
          <w:marRight w:val="0"/>
          <w:marTop w:val="0"/>
          <w:marBottom w:val="0"/>
          <w:divBdr>
            <w:top w:val="none" w:sz="0" w:space="0" w:color="auto"/>
            <w:left w:val="none" w:sz="0" w:space="0" w:color="auto"/>
            <w:bottom w:val="none" w:sz="0" w:space="0" w:color="auto"/>
            <w:right w:val="none" w:sz="0" w:space="0" w:color="auto"/>
          </w:divBdr>
        </w:div>
        <w:div w:id="389115471">
          <w:marLeft w:val="0"/>
          <w:marRight w:val="0"/>
          <w:marTop w:val="0"/>
          <w:marBottom w:val="0"/>
          <w:divBdr>
            <w:top w:val="none" w:sz="0" w:space="0" w:color="auto"/>
            <w:left w:val="none" w:sz="0" w:space="0" w:color="auto"/>
            <w:bottom w:val="none" w:sz="0" w:space="0" w:color="auto"/>
            <w:right w:val="none" w:sz="0" w:space="0" w:color="auto"/>
          </w:divBdr>
        </w:div>
        <w:div w:id="73557541">
          <w:marLeft w:val="0"/>
          <w:marRight w:val="0"/>
          <w:marTop w:val="0"/>
          <w:marBottom w:val="0"/>
          <w:divBdr>
            <w:top w:val="none" w:sz="0" w:space="0" w:color="auto"/>
            <w:left w:val="none" w:sz="0" w:space="0" w:color="auto"/>
            <w:bottom w:val="none" w:sz="0" w:space="0" w:color="auto"/>
            <w:right w:val="none" w:sz="0" w:space="0" w:color="auto"/>
          </w:divBdr>
        </w:div>
        <w:div w:id="826626098">
          <w:marLeft w:val="0"/>
          <w:marRight w:val="0"/>
          <w:marTop w:val="0"/>
          <w:marBottom w:val="0"/>
          <w:divBdr>
            <w:top w:val="none" w:sz="0" w:space="0" w:color="auto"/>
            <w:left w:val="none" w:sz="0" w:space="0" w:color="auto"/>
            <w:bottom w:val="none" w:sz="0" w:space="0" w:color="auto"/>
            <w:right w:val="none" w:sz="0" w:space="0" w:color="auto"/>
          </w:divBdr>
        </w:div>
        <w:div w:id="637151125">
          <w:marLeft w:val="0"/>
          <w:marRight w:val="0"/>
          <w:marTop w:val="0"/>
          <w:marBottom w:val="0"/>
          <w:divBdr>
            <w:top w:val="none" w:sz="0" w:space="0" w:color="auto"/>
            <w:left w:val="none" w:sz="0" w:space="0" w:color="auto"/>
            <w:bottom w:val="none" w:sz="0" w:space="0" w:color="auto"/>
            <w:right w:val="none" w:sz="0" w:space="0" w:color="auto"/>
          </w:divBdr>
        </w:div>
        <w:div w:id="237399156">
          <w:marLeft w:val="0"/>
          <w:marRight w:val="0"/>
          <w:marTop w:val="0"/>
          <w:marBottom w:val="0"/>
          <w:divBdr>
            <w:top w:val="none" w:sz="0" w:space="0" w:color="auto"/>
            <w:left w:val="none" w:sz="0" w:space="0" w:color="auto"/>
            <w:bottom w:val="none" w:sz="0" w:space="0" w:color="auto"/>
            <w:right w:val="none" w:sz="0" w:space="0" w:color="auto"/>
          </w:divBdr>
        </w:div>
        <w:div w:id="876891898">
          <w:marLeft w:val="0"/>
          <w:marRight w:val="0"/>
          <w:marTop w:val="0"/>
          <w:marBottom w:val="0"/>
          <w:divBdr>
            <w:top w:val="none" w:sz="0" w:space="0" w:color="auto"/>
            <w:left w:val="none" w:sz="0" w:space="0" w:color="auto"/>
            <w:bottom w:val="none" w:sz="0" w:space="0" w:color="auto"/>
            <w:right w:val="none" w:sz="0" w:space="0" w:color="auto"/>
          </w:divBdr>
        </w:div>
        <w:div w:id="1783301475">
          <w:marLeft w:val="0"/>
          <w:marRight w:val="0"/>
          <w:marTop w:val="0"/>
          <w:marBottom w:val="0"/>
          <w:divBdr>
            <w:top w:val="none" w:sz="0" w:space="0" w:color="auto"/>
            <w:left w:val="none" w:sz="0" w:space="0" w:color="auto"/>
            <w:bottom w:val="none" w:sz="0" w:space="0" w:color="auto"/>
            <w:right w:val="none" w:sz="0" w:space="0" w:color="auto"/>
          </w:divBdr>
        </w:div>
        <w:div w:id="902985998">
          <w:marLeft w:val="0"/>
          <w:marRight w:val="0"/>
          <w:marTop w:val="0"/>
          <w:marBottom w:val="0"/>
          <w:divBdr>
            <w:top w:val="none" w:sz="0" w:space="0" w:color="auto"/>
            <w:left w:val="none" w:sz="0" w:space="0" w:color="auto"/>
            <w:bottom w:val="none" w:sz="0" w:space="0" w:color="auto"/>
            <w:right w:val="none" w:sz="0" w:space="0" w:color="auto"/>
          </w:divBdr>
        </w:div>
        <w:div w:id="943271880">
          <w:marLeft w:val="0"/>
          <w:marRight w:val="0"/>
          <w:marTop w:val="0"/>
          <w:marBottom w:val="0"/>
          <w:divBdr>
            <w:top w:val="none" w:sz="0" w:space="0" w:color="auto"/>
            <w:left w:val="none" w:sz="0" w:space="0" w:color="auto"/>
            <w:bottom w:val="none" w:sz="0" w:space="0" w:color="auto"/>
            <w:right w:val="none" w:sz="0" w:space="0" w:color="auto"/>
          </w:divBdr>
        </w:div>
        <w:div w:id="774207145">
          <w:marLeft w:val="0"/>
          <w:marRight w:val="0"/>
          <w:marTop w:val="0"/>
          <w:marBottom w:val="0"/>
          <w:divBdr>
            <w:top w:val="none" w:sz="0" w:space="0" w:color="auto"/>
            <w:left w:val="none" w:sz="0" w:space="0" w:color="auto"/>
            <w:bottom w:val="none" w:sz="0" w:space="0" w:color="auto"/>
            <w:right w:val="none" w:sz="0" w:space="0" w:color="auto"/>
          </w:divBdr>
        </w:div>
        <w:div w:id="1453357077">
          <w:marLeft w:val="0"/>
          <w:marRight w:val="0"/>
          <w:marTop w:val="0"/>
          <w:marBottom w:val="0"/>
          <w:divBdr>
            <w:top w:val="none" w:sz="0" w:space="0" w:color="auto"/>
            <w:left w:val="none" w:sz="0" w:space="0" w:color="auto"/>
            <w:bottom w:val="none" w:sz="0" w:space="0" w:color="auto"/>
            <w:right w:val="none" w:sz="0" w:space="0" w:color="auto"/>
          </w:divBdr>
        </w:div>
        <w:div w:id="2056351747">
          <w:marLeft w:val="0"/>
          <w:marRight w:val="0"/>
          <w:marTop w:val="0"/>
          <w:marBottom w:val="0"/>
          <w:divBdr>
            <w:top w:val="none" w:sz="0" w:space="0" w:color="auto"/>
            <w:left w:val="none" w:sz="0" w:space="0" w:color="auto"/>
            <w:bottom w:val="none" w:sz="0" w:space="0" w:color="auto"/>
            <w:right w:val="none" w:sz="0" w:space="0" w:color="auto"/>
          </w:divBdr>
        </w:div>
        <w:div w:id="1027676430">
          <w:marLeft w:val="0"/>
          <w:marRight w:val="0"/>
          <w:marTop w:val="0"/>
          <w:marBottom w:val="0"/>
          <w:divBdr>
            <w:top w:val="none" w:sz="0" w:space="0" w:color="auto"/>
            <w:left w:val="none" w:sz="0" w:space="0" w:color="auto"/>
            <w:bottom w:val="none" w:sz="0" w:space="0" w:color="auto"/>
            <w:right w:val="none" w:sz="0" w:space="0" w:color="auto"/>
          </w:divBdr>
        </w:div>
        <w:div w:id="816264789">
          <w:marLeft w:val="0"/>
          <w:marRight w:val="0"/>
          <w:marTop w:val="0"/>
          <w:marBottom w:val="0"/>
          <w:divBdr>
            <w:top w:val="none" w:sz="0" w:space="0" w:color="auto"/>
            <w:left w:val="none" w:sz="0" w:space="0" w:color="auto"/>
            <w:bottom w:val="none" w:sz="0" w:space="0" w:color="auto"/>
            <w:right w:val="none" w:sz="0" w:space="0" w:color="auto"/>
          </w:divBdr>
        </w:div>
        <w:div w:id="1739866758">
          <w:marLeft w:val="0"/>
          <w:marRight w:val="0"/>
          <w:marTop w:val="0"/>
          <w:marBottom w:val="0"/>
          <w:divBdr>
            <w:top w:val="none" w:sz="0" w:space="0" w:color="auto"/>
            <w:left w:val="none" w:sz="0" w:space="0" w:color="auto"/>
            <w:bottom w:val="none" w:sz="0" w:space="0" w:color="auto"/>
            <w:right w:val="none" w:sz="0" w:space="0" w:color="auto"/>
          </w:divBdr>
        </w:div>
        <w:div w:id="407119245">
          <w:marLeft w:val="0"/>
          <w:marRight w:val="0"/>
          <w:marTop w:val="0"/>
          <w:marBottom w:val="0"/>
          <w:divBdr>
            <w:top w:val="none" w:sz="0" w:space="0" w:color="auto"/>
            <w:left w:val="none" w:sz="0" w:space="0" w:color="auto"/>
            <w:bottom w:val="none" w:sz="0" w:space="0" w:color="auto"/>
            <w:right w:val="none" w:sz="0" w:space="0" w:color="auto"/>
          </w:divBdr>
        </w:div>
        <w:div w:id="529416009">
          <w:marLeft w:val="0"/>
          <w:marRight w:val="0"/>
          <w:marTop w:val="0"/>
          <w:marBottom w:val="0"/>
          <w:divBdr>
            <w:top w:val="none" w:sz="0" w:space="0" w:color="auto"/>
            <w:left w:val="none" w:sz="0" w:space="0" w:color="auto"/>
            <w:bottom w:val="none" w:sz="0" w:space="0" w:color="auto"/>
            <w:right w:val="none" w:sz="0" w:space="0" w:color="auto"/>
          </w:divBdr>
        </w:div>
        <w:div w:id="1552227648">
          <w:marLeft w:val="0"/>
          <w:marRight w:val="0"/>
          <w:marTop w:val="0"/>
          <w:marBottom w:val="0"/>
          <w:divBdr>
            <w:top w:val="none" w:sz="0" w:space="0" w:color="auto"/>
            <w:left w:val="none" w:sz="0" w:space="0" w:color="auto"/>
            <w:bottom w:val="none" w:sz="0" w:space="0" w:color="auto"/>
            <w:right w:val="none" w:sz="0" w:space="0" w:color="auto"/>
          </w:divBdr>
        </w:div>
        <w:div w:id="845482087">
          <w:marLeft w:val="0"/>
          <w:marRight w:val="0"/>
          <w:marTop w:val="0"/>
          <w:marBottom w:val="0"/>
          <w:divBdr>
            <w:top w:val="none" w:sz="0" w:space="0" w:color="auto"/>
            <w:left w:val="none" w:sz="0" w:space="0" w:color="auto"/>
            <w:bottom w:val="none" w:sz="0" w:space="0" w:color="auto"/>
            <w:right w:val="none" w:sz="0" w:space="0" w:color="auto"/>
          </w:divBdr>
        </w:div>
        <w:div w:id="1462109788">
          <w:marLeft w:val="0"/>
          <w:marRight w:val="0"/>
          <w:marTop w:val="0"/>
          <w:marBottom w:val="0"/>
          <w:divBdr>
            <w:top w:val="none" w:sz="0" w:space="0" w:color="auto"/>
            <w:left w:val="none" w:sz="0" w:space="0" w:color="auto"/>
            <w:bottom w:val="none" w:sz="0" w:space="0" w:color="auto"/>
            <w:right w:val="none" w:sz="0" w:space="0" w:color="auto"/>
          </w:divBdr>
        </w:div>
        <w:div w:id="2120568642">
          <w:marLeft w:val="0"/>
          <w:marRight w:val="0"/>
          <w:marTop w:val="0"/>
          <w:marBottom w:val="0"/>
          <w:divBdr>
            <w:top w:val="none" w:sz="0" w:space="0" w:color="auto"/>
            <w:left w:val="none" w:sz="0" w:space="0" w:color="auto"/>
            <w:bottom w:val="none" w:sz="0" w:space="0" w:color="auto"/>
            <w:right w:val="none" w:sz="0" w:space="0" w:color="auto"/>
          </w:divBdr>
        </w:div>
        <w:div w:id="972056200">
          <w:marLeft w:val="0"/>
          <w:marRight w:val="0"/>
          <w:marTop w:val="0"/>
          <w:marBottom w:val="0"/>
          <w:divBdr>
            <w:top w:val="none" w:sz="0" w:space="0" w:color="auto"/>
            <w:left w:val="none" w:sz="0" w:space="0" w:color="auto"/>
            <w:bottom w:val="none" w:sz="0" w:space="0" w:color="auto"/>
            <w:right w:val="none" w:sz="0" w:space="0" w:color="auto"/>
          </w:divBdr>
        </w:div>
        <w:div w:id="216934489">
          <w:marLeft w:val="0"/>
          <w:marRight w:val="0"/>
          <w:marTop w:val="0"/>
          <w:marBottom w:val="0"/>
          <w:divBdr>
            <w:top w:val="none" w:sz="0" w:space="0" w:color="auto"/>
            <w:left w:val="none" w:sz="0" w:space="0" w:color="auto"/>
            <w:bottom w:val="none" w:sz="0" w:space="0" w:color="auto"/>
            <w:right w:val="none" w:sz="0" w:space="0" w:color="auto"/>
          </w:divBdr>
        </w:div>
        <w:div w:id="1714844872">
          <w:marLeft w:val="0"/>
          <w:marRight w:val="0"/>
          <w:marTop w:val="0"/>
          <w:marBottom w:val="0"/>
          <w:divBdr>
            <w:top w:val="none" w:sz="0" w:space="0" w:color="auto"/>
            <w:left w:val="none" w:sz="0" w:space="0" w:color="auto"/>
            <w:bottom w:val="none" w:sz="0" w:space="0" w:color="auto"/>
            <w:right w:val="none" w:sz="0" w:space="0" w:color="auto"/>
          </w:divBdr>
        </w:div>
        <w:div w:id="904493348">
          <w:marLeft w:val="0"/>
          <w:marRight w:val="0"/>
          <w:marTop w:val="0"/>
          <w:marBottom w:val="0"/>
          <w:divBdr>
            <w:top w:val="none" w:sz="0" w:space="0" w:color="auto"/>
            <w:left w:val="none" w:sz="0" w:space="0" w:color="auto"/>
            <w:bottom w:val="none" w:sz="0" w:space="0" w:color="auto"/>
            <w:right w:val="none" w:sz="0" w:space="0" w:color="auto"/>
          </w:divBdr>
        </w:div>
        <w:div w:id="172426155">
          <w:marLeft w:val="0"/>
          <w:marRight w:val="0"/>
          <w:marTop w:val="0"/>
          <w:marBottom w:val="0"/>
          <w:divBdr>
            <w:top w:val="none" w:sz="0" w:space="0" w:color="auto"/>
            <w:left w:val="none" w:sz="0" w:space="0" w:color="auto"/>
            <w:bottom w:val="none" w:sz="0" w:space="0" w:color="auto"/>
            <w:right w:val="none" w:sz="0" w:space="0" w:color="auto"/>
          </w:divBdr>
        </w:div>
        <w:div w:id="1302925414">
          <w:marLeft w:val="0"/>
          <w:marRight w:val="0"/>
          <w:marTop w:val="0"/>
          <w:marBottom w:val="0"/>
          <w:divBdr>
            <w:top w:val="none" w:sz="0" w:space="0" w:color="auto"/>
            <w:left w:val="none" w:sz="0" w:space="0" w:color="auto"/>
            <w:bottom w:val="none" w:sz="0" w:space="0" w:color="auto"/>
            <w:right w:val="none" w:sz="0" w:space="0" w:color="auto"/>
          </w:divBdr>
        </w:div>
        <w:div w:id="500894183">
          <w:marLeft w:val="0"/>
          <w:marRight w:val="0"/>
          <w:marTop w:val="0"/>
          <w:marBottom w:val="0"/>
          <w:divBdr>
            <w:top w:val="none" w:sz="0" w:space="0" w:color="auto"/>
            <w:left w:val="none" w:sz="0" w:space="0" w:color="auto"/>
            <w:bottom w:val="none" w:sz="0" w:space="0" w:color="auto"/>
            <w:right w:val="none" w:sz="0" w:space="0" w:color="auto"/>
          </w:divBdr>
        </w:div>
        <w:div w:id="2013098807">
          <w:marLeft w:val="0"/>
          <w:marRight w:val="0"/>
          <w:marTop w:val="0"/>
          <w:marBottom w:val="0"/>
          <w:divBdr>
            <w:top w:val="none" w:sz="0" w:space="0" w:color="auto"/>
            <w:left w:val="none" w:sz="0" w:space="0" w:color="auto"/>
            <w:bottom w:val="none" w:sz="0" w:space="0" w:color="auto"/>
            <w:right w:val="none" w:sz="0" w:space="0" w:color="auto"/>
          </w:divBdr>
        </w:div>
        <w:div w:id="814566481">
          <w:marLeft w:val="0"/>
          <w:marRight w:val="0"/>
          <w:marTop w:val="0"/>
          <w:marBottom w:val="0"/>
          <w:divBdr>
            <w:top w:val="none" w:sz="0" w:space="0" w:color="auto"/>
            <w:left w:val="none" w:sz="0" w:space="0" w:color="auto"/>
            <w:bottom w:val="none" w:sz="0" w:space="0" w:color="auto"/>
            <w:right w:val="none" w:sz="0" w:space="0" w:color="auto"/>
          </w:divBdr>
        </w:div>
        <w:div w:id="1638417997">
          <w:marLeft w:val="0"/>
          <w:marRight w:val="0"/>
          <w:marTop w:val="0"/>
          <w:marBottom w:val="0"/>
          <w:divBdr>
            <w:top w:val="none" w:sz="0" w:space="0" w:color="auto"/>
            <w:left w:val="none" w:sz="0" w:space="0" w:color="auto"/>
            <w:bottom w:val="none" w:sz="0" w:space="0" w:color="auto"/>
            <w:right w:val="none" w:sz="0" w:space="0" w:color="auto"/>
          </w:divBdr>
        </w:div>
        <w:div w:id="109516195">
          <w:marLeft w:val="0"/>
          <w:marRight w:val="0"/>
          <w:marTop w:val="0"/>
          <w:marBottom w:val="0"/>
          <w:divBdr>
            <w:top w:val="none" w:sz="0" w:space="0" w:color="auto"/>
            <w:left w:val="none" w:sz="0" w:space="0" w:color="auto"/>
            <w:bottom w:val="none" w:sz="0" w:space="0" w:color="auto"/>
            <w:right w:val="none" w:sz="0" w:space="0" w:color="auto"/>
          </w:divBdr>
        </w:div>
        <w:div w:id="311102063">
          <w:marLeft w:val="0"/>
          <w:marRight w:val="0"/>
          <w:marTop w:val="0"/>
          <w:marBottom w:val="0"/>
          <w:divBdr>
            <w:top w:val="none" w:sz="0" w:space="0" w:color="auto"/>
            <w:left w:val="none" w:sz="0" w:space="0" w:color="auto"/>
            <w:bottom w:val="none" w:sz="0" w:space="0" w:color="auto"/>
            <w:right w:val="none" w:sz="0" w:space="0" w:color="auto"/>
          </w:divBdr>
        </w:div>
        <w:div w:id="1498961400">
          <w:marLeft w:val="0"/>
          <w:marRight w:val="0"/>
          <w:marTop w:val="0"/>
          <w:marBottom w:val="0"/>
          <w:divBdr>
            <w:top w:val="none" w:sz="0" w:space="0" w:color="auto"/>
            <w:left w:val="none" w:sz="0" w:space="0" w:color="auto"/>
            <w:bottom w:val="none" w:sz="0" w:space="0" w:color="auto"/>
            <w:right w:val="none" w:sz="0" w:space="0" w:color="auto"/>
          </w:divBdr>
        </w:div>
        <w:div w:id="477385350">
          <w:marLeft w:val="0"/>
          <w:marRight w:val="0"/>
          <w:marTop w:val="0"/>
          <w:marBottom w:val="0"/>
          <w:divBdr>
            <w:top w:val="none" w:sz="0" w:space="0" w:color="auto"/>
            <w:left w:val="none" w:sz="0" w:space="0" w:color="auto"/>
            <w:bottom w:val="none" w:sz="0" w:space="0" w:color="auto"/>
            <w:right w:val="none" w:sz="0" w:space="0" w:color="auto"/>
          </w:divBdr>
        </w:div>
        <w:div w:id="102462344">
          <w:marLeft w:val="0"/>
          <w:marRight w:val="0"/>
          <w:marTop w:val="0"/>
          <w:marBottom w:val="0"/>
          <w:divBdr>
            <w:top w:val="none" w:sz="0" w:space="0" w:color="auto"/>
            <w:left w:val="none" w:sz="0" w:space="0" w:color="auto"/>
            <w:bottom w:val="none" w:sz="0" w:space="0" w:color="auto"/>
            <w:right w:val="none" w:sz="0" w:space="0" w:color="auto"/>
          </w:divBdr>
        </w:div>
        <w:div w:id="1392188196">
          <w:marLeft w:val="0"/>
          <w:marRight w:val="0"/>
          <w:marTop w:val="0"/>
          <w:marBottom w:val="0"/>
          <w:divBdr>
            <w:top w:val="none" w:sz="0" w:space="0" w:color="auto"/>
            <w:left w:val="none" w:sz="0" w:space="0" w:color="auto"/>
            <w:bottom w:val="none" w:sz="0" w:space="0" w:color="auto"/>
            <w:right w:val="none" w:sz="0" w:space="0" w:color="auto"/>
          </w:divBdr>
        </w:div>
        <w:div w:id="852572942">
          <w:marLeft w:val="0"/>
          <w:marRight w:val="0"/>
          <w:marTop w:val="0"/>
          <w:marBottom w:val="0"/>
          <w:divBdr>
            <w:top w:val="none" w:sz="0" w:space="0" w:color="auto"/>
            <w:left w:val="none" w:sz="0" w:space="0" w:color="auto"/>
            <w:bottom w:val="none" w:sz="0" w:space="0" w:color="auto"/>
            <w:right w:val="none" w:sz="0" w:space="0" w:color="auto"/>
          </w:divBdr>
        </w:div>
        <w:div w:id="350571395">
          <w:marLeft w:val="0"/>
          <w:marRight w:val="0"/>
          <w:marTop w:val="0"/>
          <w:marBottom w:val="0"/>
          <w:divBdr>
            <w:top w:val="none" w:sz="0" w:space="0" w:color="auto"/>
            <w:left w:val="none" w:sz="0" w:space="0" w:color="auto"/>
            <w:bottom w:val="none" w:sz="0" w:space="0" w:color="auto"/>
            <w:right w:val="none" w:sz="0" w:space="0" w:color="auto"/>
          </w:divBdr>
        </w:div>
        <w:div w:id="1906913461">
          <w:marLeft w:val="0"/>
          <w:marRight w:val="0"/>
          <w:marTop w:val="0"/>
          <w:marBottom w:val="0"/>
          <w:divBdr>
            <w:top w:val="none" w:sz="0" w:space="0" w:color="auto"/>
            <w:left w:val="none" w:sz="0" w:space="0" w:color="auto"/>
            <w:bottom w:val="none" w:sz="0" w:space="0" w:color="auto"/>
            <w:right w:val="none" w:sz="0" w:space="0" w:color="auto"/>
          </w:divBdr>
        </w:div>
        <w:div w:id="885213666">
          <w:marLeft w:val="0"/>
          <w:marRight w:val="0"/>
          <w:marTop w:val="0"/>
          <w:marBottom w:val="0"/>
          <w:divBdr>
            <w:top w:val="none" w:sz="0" w:space="0" w:color="auto"/>
            <w:left w:val="none" w:sz="0" w:space="0" w:color="auto"/>
            <w:bottom w:val="none" w:sz="0" w:space="0" w:color="auto"/>
            <w:right w:val="none" w:sz="0" w:space="0" w:color="auto"/>
          </w:divBdr>
        </w:div>
        <w:div w:id="2110881526">
          <w:marLeft w:val="0"/>
          <w:marRight w:val="0"/>
          <w:marTop w:val="0"/>
          <w:marBottom w:val="0"/>
          <w:divBdr>
            <w:top w:val="none" w:sz="0" w:space="0" w:color="auto"/>
            <w:left w:val="none" w:sz="0" w:space="0" w:color="auto"/>
            <w:bottom w:val="none" w:sz="0" w:space="0" w:color="auto"/>
            <w:right w:val="none" w:sz="0" w:space="0" w:color="auto"/>
          </w:divBdr>
        </w:div>
        <w:div w:id="1500540331">
          <w:marLeft w:val="0"/>
          <w:marRight w:val="0"/>
          <w:marTop w:val="0"/>
          <w:marBottom w:val="0"/>
          <w:divBdr>
            <w:top w:val="none" w:sz="0" w:space="0" w:color="auto"/>
            <w:left w:val="none" w:sz="0" w:space="0" w:color="auto"/>
            <w:bottom w:val="none" w:sz="0" w:space="0" w:color="auto"/>
            <w:right w:val="none" w:sz="0" w:space="0" w:color="auto"/>
          </w:divBdr>
        </w:div>
        <w:div w:id="1748184317">
          <w:marLeft w:val="0"/>
          <w:marRight w:val="0"/>
          <w:marTop w:val="0"/>
          <w:marBottom w:val="0"/>
          <w:divBdr>
            <w:top w:val="none" w:sz="0" w:space="0" w:color="auto"/>
            <w:left w:val="none" w:sz="0" w:space="0" w:color="auto"/>
            <w:bottom w:val="none" w:sz="0" w:space="0" w:color="auto"/>
            <w:right w:val="none" w:sz="0" w:space="0" w:color="auto"/>
          </w:divBdr>
        </w:div>
        <w:div w:id="2084571591">
          <w:marLeft w:val="0"/>
          <w:marRight w:val="0"/>
          <w:marTop w:val="0"/>
          <w:marBottom w:val="0"/>
          <w:divBdr>
            <w:top w:val="none" w:sz="0" w:space="0" w:color="auto"/>
            <w:left w:val="none" w:sz="0" w:space="0" w:color="auto"/>
            <w:bottom w:val="none" w:sz="0" w:space="0" w:color="auto"/>
            <w:right w:val="none" w:sz="0" w:space="0" w:color="auto"/>
          </w:divBdr>
        </w:div>
        <w:div w:id="453641649">
          <w:marLeft w:val="0"/>
          <w:marRight w:val="0"/>
          <w:marTop w:val="0"/>
          <w:marBottom w:val="0"/>
          <w:divBdr>
            <w:top w:val="none" w:sz="0" w:space="0" w:color="auto"/>
            <w:left w:val="none" w:sz="0" w:space="0" w:color="auto"/>
            <w:bottom w:val="none" w:sz="0" w:space="0" w:color="auto"/>
            <w:right w:val="none" w:sz="0" w:space="0" w:color="auto"/>
          </w:divBdr>
        </w:div>
        <w:div w:id="1848207213">
          <w:marLeft w:val="0"/>
          <w:marRight w:val="0"/>
          <w:marTop w:val="0"/>
          <w:marBottom w:val="0"/>
          <w:divBdr>
            <w:top w:val="none" w:sz="0" w:space="0" w:color="auto"/>
            <w:left w:val="none" w:sz="0" w:space="0" w:color="auto"/>
            <w:bottom w:val="none" w:sz="0" w:space="0" w:color="auto"/>
            <w:right w:val="none" w:sz="0" w:space="0" w:color="auto"/>
          </w:divBdr>
        </w:div>
        <w:div w:id="1781875721">
          <w:marLeft w:val="0"/>
          <w:marRight w:val="0"/>
          <w:marTop w:val="0"/>
          <w:marBottom w:val="0"/>
          <w:divBdr>
            <w:top w:val="none" w:sz="0" w:space="0" w:color="auto"/>
            <w:left w:val="none" w:sz="0" w:space="0" w:color="auto"/>
            <w:bottom w:val="none" w:sz="0" w:space="0" w:color="auto"/>
            <w:right w:val="none" w:sz="0" w:space="0" w:color="auto"/>
          </w:divBdr>
        </w:div>
        <w:div w:id="619146407">
          <w:marLeft w:val="0"/>
          <w:marRight w:val="0"/>
          <w:marTop w:val="0"/>
          <w:marBottom w:val="0"/>
          <w:divBdr>
            <w:top w:val="none" w:sz="0" w:space="0" w:color="auto"/>
            <w:left w:val="none" w:sz="0" w:space="0" w:color="auto"/>
            <w:bottom w:val="none" w:sz="0" w:space="0" w:color="auto"/>
            <w:right w:val="none" w:sz="0" w:space="0" w:color="auto"/>
          </w:divBdr>
        </w:div>
        <w:div w:id="2011985748">
          <w:marLeft w:val="0"/>
          <w:marRight w:val="0"/>
          <w:marTop w:val="0"/>
          <w:marBottom w:val="0"/>
          <w:divBdr>
            <w:top w:val="none" w:sz="0" w:space="0" w:color="auto"/>
            <w:left w:val="none" w:sz="0" w:space="0" w:color="auto"/>
            <w:bottom w:val="none" w:sz="0" w:space="0" w:color="auto"/>
            <w:right w:val="none" w:sz="0" w:space="0" w:color="auto"/>
          </w:divBdr>
        </w:div>
        <w:div w:id="58603064">
          <w:marLeft w:val="0"/>
          <w:marRight w:val="0"/>
          <w:marTop w:val="0"/>
          <w:marBottom w:val="0"/>
          <w:divBdr>
            <w:top w:val="none" w:sz="0" w:space="0" w:color="auto"/>
            <w:left w:val="none" w:sz="0" w:space="0" w:color="auto"/>
            <w:bottom w:val="none" w:sz="0" w:space="0" w:color="auto"/>
            <w:right w:val="none" w:sz="0" w:space="0" w:color="auto"/>
          </w:divBdr>
        </w:div>
        <w:div w:id="621376489">
          <w:marLeft w:val="0"/>
          <w:marRight w:val="0"/>
          <w:marTop w:val="0"/>
          <w:marBottom w:val="0"/>
          <w:divBdr>
            <w:top w:val="none" w:sz="0" w:space="0" w:color="auto"/>
            <w:left w:val="none" w:sz="0" w:space="0" w:color="auto"/>
            <w:bottom w:val="none" w:sz="0" w:space="0" w:color="auto"/>
            <w:right w:val="none" w:sz="0" w:space="0" w:color="auto"/>
          </w:divBdr>
        </w:div>
        <w:div w:id="1308974927">
          <w:marLeft w:val="0"/>
          <w:marRight w:val="0"/>
          <w:marTop w:val="0"/>
          <w:marBottom w:val="0"/>
          <w:divBdr>
            <w:top w:val="none" w:sz="0" w:space="0" w:color="auto"/>
            <w:left w:val="none" w:sz="0" w:space="0" w:color="auto"/>
            <w:bottom w:val="none" w:sz="0" w:space="0" w:color="auto"/>
            <w:right w:val="none" w:sz="0" w:space="0" w:color="auto"/>
          </w:divBdr>
        </w:div>
        <w:div w:id="2142727702">
          <w:marLeft w:val="0"/>
          <w:marRight w:val="0"/>
          <w:marTop w:val="0"/>
          <w:marBottom w:val="0"/>
          <w:divBdr>
            <w:top w:val="none" w:sz="0" w:space="0" w:color="auto"/>
            <w:left w:val="none" w:sz="0" w:space="0" w:color="auto"/>
            <w:bottom w:val="none" w:sz="0" w:space="0" w:color="auto"/>
            <w:right w:val="none" w:sz="0" w:space="0" w:color="auto"/>
          </w:divBdr>
        </w:div>
        <w:div w:id="1773088904">
          <w:marLeft w:val="0"/>
          <w:marRight w:val="0"/>
          <w:marTop w:val="0"/>
          <w:marBottom w:val="0"/>
          <w:divBdr>
            <w:top w:val="none" w:sz="0" w:space="0" w:color="auto"/>
            <w:left w:val="none" w:sz="0" w:space="0" w:color="auto"/>
            <w:bottom w:val="none" w:sz="0" w:space="0" w:color="auto"/>
            <w:right w:val="none" w:sz="0" w:space="0" w:color="auto"/>
          </w:divBdr>
        </w:div>
        <w:div w:id="1865902916">
          <w:marLeft w:val="0"/>
          <w:marRight w:val="0"/>
          <w:marTop w:val="0"/>
          <w:marBottom w:val="0"/>
          <w:divBdr>
            <w:top w:val="none" w:sz="0" w:space="0" w:color="auto"/>
            <w:left w:val="none" w:sz="0" w:space="0" w:color="auto"/>
            <w:bottom w:val="none" w:sz="0" w:space="0" w:color="auto"/>
            <w:right w:val="none" w:sz="0" w:space="0" w:color="auto"/>
          </w:divBdr>
        </w:div>
        <w:div w:id="1097092751">
          <w:marLeft w:val="0"/>
          <w:marRight w:val="0"/>
          <w:marTop w:val="0"/>
          <w:marBottom w:val="0"/>
          <w:divBdr>
            <w:top w:val="none" w:sz="0" w:space="0" w:color="auto"/>
            <w:left w:val="none" w:sz="0" w:space="0" w:color="auto"/>
            <w:bottom w:val="none" w:sz="0" w:space="0" w:color="auto"/>
            <w:right w:val="none" w:sz="0" w:space="0" w:color="auto"/>
          </w:divBdr>
        </w:div>
        <w:div w:id="1781989611">
          <w:marLeft w:val="0"/>
          <w:marRight w:val="0"/>
          <w:marTop w:val="0"/>
          <w:marBottom w:val="0"/>
          <w:divBdr>
            <w:top w:val="none" w:sz="0" w:space="0" w:color="auto"/>
            <w:left w:val="none" w:sz="0" w:space="0" w:color="auto"/>
            <w:bottom w:val="none" w:sz="0" w:space="0" w:color="auto"/>
            <w:right w:val="none" w:sz="0" w:space="0" w:color="auto"/>
          </w:divBdr>
        </w:div>
        <w:div w:id="1190218514">
          <w:marLeft w:val="0"/>
          <w:marRight w:val="0"/>
          <w:marTop w:val="0"/>
          <w:marBottom w:val="0"/>
          <w:divBdr>
            <w:top w:val="none" w:sz="0" w:space="0" w:color="auto"/>
            <w:left w:val="none" w:sz="0" w:space="0" w:color="auto"/>
            <w:bottom w:val="none" w:sz="0" w:space="0" w:color="auto"/>
            <w:right w:val="none" w:sz="0" w:space="0" w:color="auto"/>
          </w:divBdr>
        </w:div>
        <w:div w:id="563415980">
          <w:marLeft w:val="0"/>
          <w:marRight w:val="0"/>
          <w:marTop w:val="0"/>
          <w:marBottom w:val="0"/>
          <w:divBdr>
            <w:top w:val="none" w:sz="0" w:space="0" w:color="auto"/>
            <w:left w:val="none" w:sz="0" w:space="0" w:color="auto"/>
            <w:bottom w:val="none" w:sz="0" w:space="0" w:color="auto"/>
            <w:right w:val="none" w:sz="0" w:space="0" w:color="auto"/>
          </w:divBdr>
        </w:div>
        <w:div w:id="1102919371">
          <w:marLeft w:val="0"/>
          <w:marRight w:val="0"/>
          <w:marTop w:val="0"/>
          <w:marBottom w:val="0"/>
          <w:divBdr>
            <w:top w:val="none" w:sz="0" w:space="0" w:color="auto"/>
            <w:left w:val="none" w:sz="0" w:space="0" w:color="auto"/>
            <w:bottom w:val="none" w:sz="0" w:space="0" w:color="auto"/>
            <w:right w:val="none" w:sz="0" w:space="0" w:color="auto"/>
          </w:divBdr>
        </w:div>
        <w:div w:id="377121771">
          <w:marLeft w:val="0"/>
          <w:marRight w:val="0"/>
          <w:marTop w:val="0"/>
          <w:marBottom w:val="0"/>
          <w:divBdr>
            <w:top w:val="none" w:sz="0" w:space="0" w:color="auto"/>
            <w:left w:val="none" w:sz="0" w:space="0" w:color="auto"/>
            <w:bottom w:val="none" w:sz="0" w:space="0" w:color="auto"/>
            <w:right w:val="none" w:sz="0" w:space="0" w:color="auto"/>
          </w:divBdr>
        </w:div>
        <w:div w:id="1239170164">
          <w:marLeft w:val="0"/>
          <w:marRight w:val="0"/>
          <w:marTop w:val="0"/>
          <w:marBottom w:val="0"/>
          <w:divBdr>
            <w:top w:val="none" w:sz="0" w:space="0" w:color="auto"/>
            <w:left w:val="none" w:sz="0" w:space="0" w:color="auto"/>
            <w:bottom w:val="none" w:sz="0" w:space="0" w:color="auto"/>
            <w:right w:val="none" w:sz="0" w:space="0" w:color="auto"/>
          </w:divBdr>
        </w:div>
        <w:div w:id="1160463109">
          <w:marLeft w:val="0"/>
          <w:marRight w:val="0"/>
          <w:marTop w:val="0"/>
          <w:marBottom w:val="0"/>
          <w:divBdr>
            <w:top w:val="none" w:sz="0" w:space="0" w:color="auto"/>
            <w:left w:val="none" w:sz="0" w:space="0" w:color="auto"/>
            <w:bottom w:val="none" w:sz="0" w:space="0" w:color="auto"/>
            <w:right w:val="none" w:sz="0" w:space="0" w:color="auto"/>
          </w:divBdr>
        </w:div>
        <w:div w:id="568080859">
          <w:marLeft w:val="0"/>
          <w:marRight w:val="0"/>
          <w:marTop w:val="0"/>
          <w:marBottom w:val="0"/>
          <w:divBdr>
            <w:top w:val="none" w:sz="0" w:space="0" w:color="auto"/>
            <w:left w:val="none" w:sz="0" w:space="0" w:color="auto"/>
            <w:bottom w:val="none" w:sz="0" w:space="0" w:color="auto"/>
            <w:right w:val="none" w:sz="0" w:space="0" w:color="auto"/>
          </w:divBdr>
        </w:div>
        <w:div w:id="230770002">
          <w:marLeft w:val="0"/>
          <w:marRight w:val="0"/>
          <w:marTop w:val="0"/>
          <w:marBottom w:val="0"/>
          <w:divBdr>
            <w:top w:val="none" w:sz="0" w:space="0" w:color="auto"/>
            <w:left w:val="none" w:sz="0" w:space="0" w:color="auto"/>
            <w:bottom w:val="none" w:sz="0" w:space="0" w:color="auto"/>
            <w:right w:val="none" w:sz="0" w:space="0" w:color="auto"/>
          </w:divBdr>
        </w:div>
        <w:div w:id="1970553821">
          <w:marLeft w:val="0"/>
          <w:marRight w:val="0"/>
          <w:marTop w:val="0"/>
          <w:marBottom w:val="0"/>
          <w:divBdr>
            <w:top w:val="none" w:sz="0" w:space="0" w:color="auto"/>
            <w:left w:val="none" w:sz="0" w:space="0" w:color="auto"/>
            <w:bottom w:val="none" w:sz="0" w:space="0" w:color="auto"/>
            <w:right w:val="none" w:sz="0" w:space="0" w:color="auto"/>
          </w:divBdr>
        </w:div>
        <w:div w:id="580875874">
          <w:marLeft w:val="0"/>
          <w:marRight w:val="0"/>
          <w:marTop w:val="0"/>
          <w:marBottom w:val="0"/>
          <w:divBdr>
            <w:top w:val="none" w:sz="0" w:space="0" w:color="auto"/>
            <w:left w:val="none" w:sz="0" w:space="0" w:color="auto"/>
            <w:bottom w:val="none" w:sz="0" w:space="0" w:color="auto"/>
            <w:right w:val="none" w:sz="0" w:space="0" w:color="auto"/>
          </w:divBdr>
        </w:div>
        <w:div w:id="636030880">
          <w:marLeft w:val="0"/>
          <w:marRight w:val="0"/>
          <w:marTop w:val="0"/>
          <w:marBottom w:val="0"/>
          <w:divBdr>
            <w:top w:val="none" w:sz="0" w:space="0" w:color="auto"/>
            <w:left w:val="none" w:sz="0" w:space="0" w:color="auto"/>
            <w:bottom w:val="none" w:sz="0" w:space="0" w:color="auto"/>
            <w:right w:val="none" w:sz="0" w:space="0" w:color="auto"/>
          </w:divBdr>
        </w:div>
        <w:div w:id="2053075881">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513105459">
          <w:marLeft w:val="0"/>
          <w:marRight w:val="0"/>
          <w:marTop w:val="0"/>
          <w:marBottom w:val="0"/>
          <w:divBdr>
            <w:top w:val="none" w:sz="0" w:space="0" w:color="auto"/>
            <w:left w:val="none" w:sz="0" w:space="0" w:color="auto"/>
            <w:bottom w:val="none" w:sz="0" w:space="0" w:color="auto"/>
            <w:right w:val="none" w:sz="0" w:space="0" w:color="auto"/>
          </w:divBdr>
        </w:div>
      </w:divsChild>
    </w:div>
    <w:div w:id="1287659304">
      <w:bodyDiv w:val="1"/>
      <w:marLeft w:val="0"/>
      <w:marRight w:val="0"/>
      <w:marTop w:val="0"/>
      <w:marBottom w:val="0"/>
      <w:divBdr>
        <w:top w:val="none" w:sz="0" w:space="0" w:color="auto"/>
        <w:left w:val="none" w:sz="0" w:space="0" w:color="auto"/>
        <w:bottom w:val="none" w:sz="0" w:space="0" w:color="auto"/>
        <w:right w:val="none" w:sz="0" w:space="0" w:color="auto"/>
      </w:divBdr>
    </w:div>
    <w:div w:id="1288001705">
      <w:bodyDiv w:val="1"/>
      <w:marLeft w:val="0"/>
      <w:marRight w:val="0"/>
      <w:marTop w:val="0"/>
      <w:marBottom w:val="0"/>
      <w:divBdr>
        <w:top w:val="none" w:sz="0" w:space="0" w:color="auto"/>
        <w:left w:val="none" w:sz="0" w:space="0" w:color="auto"/>
        <w:bottom w:val="none" w:sz="0" w:space="0" w:color="auto"/>
        <w:right w:val="none" w:sz="0" w:space="0" w:color="auto"/>
      </w:divBdr>
    </w:div>
    <w:div w:id="1288272471">
      <w:bodyDiv w:val="1"/>
      <w:marLeft w:val="0"/>
      <w:marRight w:val="0"/>
      <w:marTop w:val="0"/>
      <w:marBottom w:val="0"/>
      <w:divBdr>
        <w:top w:val="none" w:sz="0" w:space="0" w:color="auto"/>
        <w:left w:val="none" w:sz="0" w:space="0" w:color="auto"/>
        <w:bottom w:val="none" w:sz="0" w:space="0" w:color="auto"/>
        <w:right w:val="none" w:sz="0" w:space="0" w:color="auto"/>
      </w:divBdr>
    </w:div>
    <w:div w:id="1288395486">
      <w:bodyDiv w:val="1"/>
      <w:marLeft w:val="0"/>
      <w:marRight w:val="0"/>
      <w:marTop w:val="0"/>
      <w:marBottom w:val="0"/>
      <w:divBdr>
        <w:top w:val="none" w:sz="0" w:space="0" w:color="auto"/>
        <w:left w:val="none" w:sz="0" w:space="0" w:color="auto"/>
        <w:bottom w:val="none" w:sz="0" w:space="0" w:color="auto"/>
        <w:right w:val="none" w:sz="0" w:space="0" w:color="auto"/>
      </w:divBdr>
    </w:div>
    <w:div w:id="1289436677">
      <w:bodyDiv w:val="1"/>
      <w:marLeft w:val="0"/>
      <w:marRight w:val="0"/>
      <w:marTop w:val="0"/>
      <w:marBottom w:val="0"/>
      <w:divBdr>
        <w:top w:val="none" w:sz="0" w:space="0" w:color="auto"/>
        <w:left w:val="none" w:sz="0" w:space="0" w:color="auto"/>
        <w:bottom w:val="none" w:sz="0" w:space="0" w:color="auto"/>
        <w:right w:val="none" w:sz="0" w:space="0" w:color="auto"/>
      </w:divBdr>
    </w:div>
    <w:div w:id="1289625435">
      <w:bodyDiv w:val="1"/>
      <w:marLeft w:val="0"/>
      <w:marRight w:val="0"/>
      <w:marTop w:val="0"/>
      <w:marBottom w:val="0"/>
      <w:divBdr>
        <w:top w:val="none" w:sz="0" w:space="0" w:color="auto"/>
        <w:left w:val="none" w:sz="0" w:space="0" w:color="auto"/>
        <w:bottom w:val="none" w:sz="0" w:space="0" w:color="auto"/>
        <w:right w:val="none" w:sz="0" w:space="0" w:color="auto"/>
      </w:divBdr>
    </w:div>
    <w:div w:id="1290084583">
      <w:bodyDiv w:val="1"/>
      <w:marLeft w:val="0"/>
      <w:marRight w:val="0"/>
      <w:marTop w:val="0"/>
      <w:marBottom w:val="0"/>
      <w:divBdr>
        <w:top w:val="none" w:sz="0" w:space="0" w:color="auto"/>
        <w:left w:val="none" w:sz="0" w:space="0" w:color="auto"/>
        <w:bottom w:val="none" w:sz="0" w:space="0" w:color="auto"/>
        <w:right w:val="none" w:sz="0" w:space="0" w:color="auto"/>
      </w:divBdr>
    </w:div>
    <w:div w:id="1290353403">
      <w:bodyDiv w:val="1"/>
      <w:marLeft w:val="0"/>
      <w:marRight w:val="0"/>
      <w:marTop w:val="0"/>
      <w:marBottom w:val="0"/>
      <w:divBdr>
        <w:top w:val="none" w:sz="0" w:space="0" w:color="auto"/>
        <w:left w:val="none" w:sz="0" w:space="0" w:color="auto"/>
        <w:bottom w:val="none" w:sz="0" w:space="0" w:color="auto"/>
        <w:right w:val="none" w:sz="0" w:space="0" w:color="auto"/>
      </w:divBdr>
    </w:div>
    <w:div w:id="1290355130">
      <w:bodyDiv w:val="1"/>
      <w:marLeft w:val="0"/>
      <w:marRight w:val="0"/>
      <w:marTop w:val="0"/>
      <w:marBottom w:val="0"/>
      <w:divBdr>
        <w:top w:val="none" w:sz="0" w:space="0" w:color="auto"/>
        <w:left w:val="none" w:sz="0" w:space="0" w:color="auto"/>
        <w:bottom w:val="none" w:sz="0" w:space="0" w:color="auto"/>
        <w:right w:val="none" w:sz="0" w:space="0" w:color="auto"/>
      </w:divBdr>
    </w:div>
    <w:div w:id="1290628001">
      <w:bodyDiv w:val="1"/>
      <w:marLeft w:val="0"/>
      <w:marRight w:val="0"/>
      <w:marTop w:val="0"/>
      <w:marBottom w:val="0"/>
      <w:divBdr>
        <w:top w:val="none" w:sz="0" w:space="0" w:color="auto"/>
        <w:left w:val="none" w:sz="0" w:space="0" w:color="auto"/>
        <w:bottom w:val="none" w:sz="0" w:space="0" w:color="auto"/>
        <w:right w:val="none" w:sz="0" w:space="0" w:color="auto"/>
      </w:divBdr>
    </w:div>
    <w:div w:id="1290747882">
      <w:bodyDiv w:val="1"/>
      <w:marLeft w:val="0"/>
      <w:marRight w:val="0"/>
      <w:marTop w:val="0"/>
      <w:marBottom w:val="0"/>
      <w:divBdr>
        <w:top w:val="none" w:sz="0" w:space="0" w:color="auto"/>
        <w:left w:val="none" w:sz="0" w:space="0" w:color="auto"/>
        <w:bottom w:val="none" w:sz="0" w:space="0" w:color="auto"/>
        <w:right w:val="none" w:sz="0" w:space="0" w:color="auto"/>
      </w:divBdr>
    </w:div>
    <w:div w:id="1290864425">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1395836">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2860475">
      <w:bodyDiv w:val="1"/>
      <w:marLeft w:val="0"/>
      <w:marRight w:val="0"/>
      <w:marTop w:val="0"/>
      <w:marBottom w:val="0"/>
      <w:divBdr>
        <w:top w:val="none" w:sz="0" w:space="0" w:color="auto"/>
        <w:left w:val="none" w:sz="0" w:space="0" w:color="auto"/>
        <w:bottom w:val="none" w:sz="0" w:space="0" w:color="auto"/>
        <w:right w:val="none" w:sz="0" w:space="0" w:color="auto"/>
      </w:divBdr>
    </w:div>
    <w:div w:id="1292974900">
      <w:bodyDiv w:val="1"/>
      <w:marLeft w:val="0"/>
      <w:marRight w:val="0"/>
      <w:marTop w:val="0"/>
      <w:marBottom w:val="0"/>
      <w:divBdr>
        <w:top w:val="none" w:sz="0" w:space="0" w:color="auto"/>
        <w:left w:val="none" w:sz="0" w:space="0" w:color="auto"/>
        <w:bottom w:val="none" w:sz="0" w:space="0" w:color="auto"/>
        <w:right w:val="none" w:sz="0" w:space="0" w:color="auto"/>
      </w:divBdr>
    </w:div>
    <w:div w:id="1292978566">
      <w:bodyDiv w:val="1"/>
      <w:marLeft w:val="0"/>
      <w:marRight w:val="0"/>
      <w:marTop w:val="0"/>
      <w:marBottom w:val="0"/>
      <w:divBdr>
        <w:top w:val="none" w:sz="0" w:space="0" w:color="auto"/>
        <w:left w:val="none" w:sz="0" w:space="0" w:color="auto"/>
        <w:bottom w:val="none" w:sz="0" w:space="0" w:color="auto"/>
        <w:right w:val="none" w:sz="0" w:space="0" w:color="auto"/>
      </w:divBdr>
    </w:div>
    <w:div w:id="1293100856">
      <w:bodyDiv w:val="1"/>
      <w:marLeft w:val="0"/>
      <w:marRight w:val="0"/>
      <w:marTop w:val="0"/>
      <w:marBottom w:val="0"/>
      <w:divBdr>
        <w:top w:val="none" w:sz="0" w:space="0" w:color="auto"/>
        <w:left w:val="none" w:sz="0" w:space="0" w:color="auto"/>
        <w:bottom w:val="none" w:sz="0" w:space="0" w:color="auto"/>
        <w:right w:val="none" w:sz="0" w:space="0" w:color="auto"/>
      </w:divBdr>
    </w:div>
    <w:div w:id="1293364704">
      <w:bodyDiv w:val="1"/>
      <w:marLeft w:val="0"/>
      <w:marRight w:val="0"/>
      <w:marTop w:val="0"/>
      <w:marBottom w:val="0"/>
      <w:divBdr>
        <w:top w:val="none" w:sz="0" w:space="0" w:color="auto"/>
        <w:left w:val="none" w:sz="0" w:space="0" w:color="auto"/>
        <w:bottom w:val="none" w:sz="0" w:space="0" w:color="auto"/>
        <w:right w:val="none" w:sz="0" w:space="0" w:color="auto"/>
      </w:divBdr>
    </w:div>
    <w:div w:id="1294214985">
      <w:bodyDiv w:val="1"/>
      <w:marLeft w:val="0"/>
      <w:marRight w:val="0"/>
      <w:marTop w:val="0"/>
      <w:marBottom w:val="0"/>
      <w:divBdr>
        <w:top w:val="none" w:sz="0" w:space="0" w:color="auto"/>
        <w:left w:val="none" w:sz="0" w:space="0" w:color="auto"/>
        <w:bottom w:val="none" w:sz="0" w:space="0" w:color="auto"/>
        <w:right w:val="none" w:sz="0" w:space="0" w:color="auto"/>
      </w:divBdr>
    </w:div>
    <w:div w:id="1294365533">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4749026">
      <w:bodyDiv w:val="1"/>
      <w:marLeft w:val="0"/>
      <w:marRight w:val="0"/>
      <w:marTop w:val="0"/>
      <w:marBottom w:val="0"/>
      <w:divBdr>
        <w:top w:val="none" w:sz="0" w:space="0" w:color="auto"/>
        <w:left w:val="none" w:sz="0" w:space="0" w:color="auto"/>
        <w:bottom w:val="none" w:sz="0" w:space="0" w:color="auto"/>
        <w:right w:val="none" w:sz="0" w:space="0" w:color="auto"/>
      </w:divBdr>
    </w:div>
    <w:div w:id="1295213085">
      <w:bodyDiv w:val="1"/>
      <w:marLeft w:val="0"/>
      <w:marRight w:val="0"/>
      <w:marTop w:val="0"/>
      <w:marBottom w:val="0"/>
      <w:divBdr>
        <w:top w:val="none" w:sz="0" w:space="0" w:color="auto"/>
        <w:left w:val="none" w:sz="0" w:space="0" w:color="auto"/>
        <w:bottom w:val="none" w:sz="0" w:space="0" w:color="auto"/>
        <w:right w:val="none" w:sz="0" w:space="0" w:color="auto"/>
      </w:divBdr>
    </w:div>
    <w:div w:id="1295676972">
      <w:bodyDiv w:val="1"/>
      <w:marLeft w:val="0"/>
      <w:marRight w:val="0"/>
      <w:marTop w:val="0"/>
      <w:marBottom w:val="0"/>
      <w:divBdr>
        <w:top w:val="none" w:sz="0" w:space="0" w:color="auto"/>
        <w:left w:val="none" w:sz="0" w:space="0" w:color="auto"/>
        <w:bottom w:val="none" w:sz="0" w:space="0" w:color="auto"/>
        <w:right w:val="none" w:sz="0" w:space="0" w:color="auto"/>
      </w:divBdr>
    </w:div>
    <w:div w:id="1295796570">
      <w:bodyDiv w:val="1"/>
      <w:marLeft w:val="0"/>
      <w:marRight w:val="0"/>
      <w:marTop w:val="0"/>
      <w:marBottom w:val="0"/>
      <w:divBdr>
        <w:top w:val="none" w:sz="0" w:space="0" w:color="auto"/>
        <w:left w:val="none" w:sz="0" w:space="0" w:color="auto"/>
        <w:bottom w:val="none" w:sz="0" w:space="0" w:color="auto"/>
        <w:right w:val="none" w:sz="0" w:space="0" w:color="auto"/>
      </w:divBdr>
    </w:div>
    <w:div w:id="1295797424">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6181086">
      <w:bodyDiv w:val="1"/>
      <w:marLeft w:val="0"/>
      <w:marRight w:val="0"/>
      <w:marTop w:val="0"/>
      <w:marBottom w:val="0"/>
      <w:divBdr>
        <w:top w:val="none" w:sz="0" w:space="0" w:color="auto"/>
        <w:left w:val="none" w:sz="0" w:space="0" w:color="auto"/>
        <w:bottom w:val="none" w:sz="0" w:space="0" w:color="auto"/>
        <w:right w:val="none" w:sz="0" w:space="0" w:color="auto"/>
      </w:divBdr>
      <w:divsChild>
        <w:div w:id="543060895">
          <w:marLeft w:val="0"/>
          <w:marRight w:val="0"/>
          <w:marTop w:val="0"/>
          <w:marBottom w:val="0"/>
          <w:divBdr>
            <w:top w:val="none" w:sz="0" w:space="0" w:color="auto"/>
            <w:left w:val="none" w:sz="0" w:space="0" w:color="auto"/>
            <w:bottom w:val="none" w:sz="0" w:space="0" w:color="auto"/>
            <w:right w:val="none" w:sz="0" w:space="0" w:color="auto"/>
          </w:divBdr>
        </w:div>
        <w:div w:id="1411465745">
          <w:marLeft w:val="0"/>
          <w:marRight w:val="0"/>
          <w:marTop w:val="0"/>
          <w:marBottom w:val="0"/>
          <w:divBdr>
            <w:top w:val="none" w:sz="0" w:space="0" w:color="auto"/>
            <w:left w:val="none" w:sz="0" w:space="0" w:color="auto"/>
            <w:bottom w:val="none" w:sz="0" w:space="0" w:color="auto"/>
            <w:right w:val="none" w:sz="0" w:space="0" w:color="auto"/>
          </w:divBdr>
        </w:div>
        <w:div w:id="610893431">
          <w:marLeft w:val="0"/>
          <w:marRight w:val="0"/>
          <w:marTop w:val="0"/>
          <w:marBottom w:val="0"/>
          <w:divBdr>
            <w:top w:val="none" w:sz="0" w:space="0" w:color="auto"/>
            <w:left w:val="none" w:sz="0" w:space="0" w:color="auto"/>
            <w:bottom w:val="none" w:sz="0" w:space="0" w:color="auto"/>
            <w:right w:val="none" w:sz="0" w:space="0" w:color="auto"/>
          </w:divBdr>
        </w:div>
        <w:div w:id="1351294980">
          <w:marLeft w:val="0"/>
          <w:marRight w:val="0"/>
          <w:marTop w:val="0"/>
          <w:marBottom w:val="0"/>
          <w:divBdr>
            <w:top w:val="none" w:sz="0" w:space="0" w:color="auto"/>
            <w:left w:val="none" w:sz="0" w:space="0" w:color="auto"/>
            <w:bottom w:val="none" w:sz="0" w:space="0" w:color="auto"/>
            <w:right w:val="none" w:sz="0" w:space="0" w:color="auto"/>
          </w:divBdr>
        </w:div>
        <w:div w:id="1199244225">
          <w:marLeft w:val="0"/>
          <w:marRight w:val="0"/>
          <w:marTop w:val="0"/>
          <w:marBottom w:val="0"/>
          <w:divBdr>
            <w:top w:val="none" w:sz="0" w:space="0" w:color="auto"/>
            <w:left w:val="none" w:sz="0" w:space="0" w:color="auto"/>
            <w:bottom w:val="none" w:sz="0" w:space="0" w:color="auto"/>
            <w:right w:val="none" w:sz="0" w:space="0" w:color="auto"/>
          </w:divBdr>
        </w:div>
        <w:div w:id="2068412661">
          <w:marLeft w:val="0"/>
          <w:marRight w:val="0"/>
          <w:marTop w:val="0"/>
          <w:marBottom w:val="0"/>
          <w:divBdr>
            <w:top w:val="none" w:sz="0" w:space="0" w:color="auto"/>
            <w:left w:val="none" w:sz="0" w:space="0" w:color="auto"/>
            <w:bottom w:val="none" w:sz="0" w:space="0" w:color="auto"/>
            <w:right w:val="none" w:sz="0" w:space="0" w:color="auto"/>
          </w:divBdr>
        </w:div>
        <w:div w:id="1839229652">
          <w:marLeft w:val="0"/>
          <w:marRight w:val="0"/>
          <w:marTop w:val="0"/>
          <w:marBottom w:val="0"/>
          <w:divBdr>
            <w:top w:val="none" w:sz="0" w:space="0" w:color="auto"/>
            <w:left w:val="none" w:sz="0" w:space="0" w:color="auto"/>
            <w:bottom w:val="none" w:sz="0" w:space="0" w:color="auto"/>
            <w:right w:val="none" w:sz="0" w:space="0" w:color="auto"/>
          </w:divBdr>
        </w:div>
        <w:div w:id="28458513">
          <w:marLeft w:val="0"/>
          <w:marRight w:val="0"/>
          <w:marTop w:val="0"/>
          <w:marBottom w:val="0"/>
          <w:divBdr>
            <w:top w:val="none" w:sz="0" w:space="0" w:color="auto"/>
            <w:left w:val="none" w:sz="0" w:space="0" w:color="auto"/>
            <w:bottom w:val="none" w:sz="0" w:space="0" w:color="auto"/>
            <w:right w:val="none" w:sz="0" w:space="0" w:color="auto"/>
          </w:divBdr>
        </w:div>
        <w:div w:id="493955746">
          <w:marLeft w:val="0"/>
          <w:marRight w:val="0"/>
          <w:marTop w:val="0"/>
          <w:marBottom w:val="0"/>
          <w:divBdr>
            <w:top w:val="none" w:sz="0" w:space="0" w:color="auto"/>
            <w:left w:val="none" w:sz="0" w:space="0" w:color="auto"/>
            <w:bottom w:val="none" w:sz="0" w:space="0" w:color="auto"/>
            <w:right w:val="none" w:sz="0" w:space="0" w:color="auto"/>
          </w:divBdr>
        </w:div>
        <w:div w:id="612709124">
          <w:marLeft w:val="0"/>
          <w:marRight w:val="0"/>
          <w:marTop w:val="0"/>
          <w:marBottom w:val="0"/>
          <w:divBdr>
            <w:top w:val="none" w:sz="0" w:space="0" w:color="auto"/>
            <w:left w:val="none" w:sz="0" w:space="0" w:color="auto"/>
            <w:bottom w:val="none" w:sz="0" w:space="0" w:color="auto"/>
            <w:right w:val="none" w:sz="0" w:space="0" w:color="auto"/>
          </w:divBdr>
        </w:div>
        <w:div w:id="632491811">
          <w:marLeft w:val="0"/>
          <w:marRight w:val="0"/>
          <w:marTop w:val="0"/>
          <w:marBottom w:val="0"/>
          <w:divBdr>
            <w:top w:val="none" w:sz="0" w:space="0" w:color="auto"/>
            <w:left w:val="none" w:sz="0" w:space="0" w:color="auto"/>
            <w:bottom w:val="none" w:sz="0" w:space="0" w:color="auto"/>
            <w:right w:val="none" w:sz="0" w:space="0" w:color="auto"/>
          </w:divBdr>
        </w:div>
        <w:div w:id="777259905">
          <w:marLeft w:val="0"/>
          <w:marRight w:val="0"/>
          <w:marTop w:val="0"/>
          <w:marBottom w:val="0"/>
          <w:divBdr>
            <w:top w:val="none" w:sz="0" w:space="0" w:color="auto"/>
            <w:left w:val="none" w:sz="0" w:space="0" w:color="auto"/>
            <w:bottom w:val="none" w:sz="0" w:space="0" w:color="auto"/>
            <w:right w:val="none" w:sz="0" w:space="0" w:color="auto"/>
          </w:divBdr>
        </w:div>
        <w:div w:id="1829589876">
          <w:marLeft w:val="0"/>
          <w:marRight w:val="0"/>
          <w:marTop w:val="0"/>
          <w:marBottom w:val="0"/>
          <w:divBdr>
            <w:top w:val="none" w:sz="0" w:space="0" w:color="auto"/>
            <w:left w:val="none" w:sz="0" w:space="0" w:color="auto"/>
            <w:bottom w:val="none" w:sz="0" w:space="0" w:color="auto"/>
            <w:right w:val="none" w:sz="0" w:space="0" w:color="auto"/>
          </w:divBdr>
        </w:div>
        <w:div w:id="383527432">
          <w:marLeft w:val="0"/>
          <w:marRight w:val="0"/>
          <w:marTop w:val="0"/>
          <w:marBottom w:val="0"/>
          <w:divBdr>
            <w:top w:val="none" w:sz="0" w:space="0" w:color="auto"/>
            <w:left w:val="none" w:sz="0" w:space="0" w:color="auto"/>
            <w:bottom w:val="none" w:sz="0" w:space="0" w:color="auto"/>
            <w:right w:val="none" w:sz="0" w:space="0" w:color="auto"/>
          </w:divBdr>
        </w:div>
        <w:div w:id="143786796">
          <w:marLeft w:val="0"/>
          <w:marRight w:val="0"/>
          <w:marTop w:val="0"/>
          <w:marBottom w:val="0"/>
          <w:divBdr>
            <w:top w:val="none" w:sz="0" w:space="0" w:color="auto"/>
            <w:left w:val="none" w:sz="0" w:space="0" w:color="auto"/>
            <w:bottom w:val="none" w:sz="0" w:space="0" w:color="auto"/>
            <w:right w:val="none" w:sz="0" w:space="0" w:color="auto"/>
          </w:divBdr>
        </w:div>
        <w:div w:id="805511475">
          <w:marLeft w:val="0"/>
          <w:marRight w:val="0"/>
          <w:marTop w:val="0"/>
          <w:marBottom w:val="0"/>
          <w:divBdr>
            <w:top w:val="none" w:sz="0" w:space="0" w:color="auto"/>
            <w:left w:val="none" w:sz="0" w:space="0" w:color="auto"/>
            <w:bottom w:val="none" w:sz="0" w:space="0" w:color="auto"/>
            <w:right w:val="none" w:sz="0" w:space="0" w:color="auto"/>
          </w:divBdr>
        </w:div>
        <w:div w:id="769399120">
          <w:marLeft w:val="0"/>
          <w:marRight w:val="0"/>
          <w:marTop w:val="0"/>
          <w:marBottom w:val="0"/>
          <w:divBdr>
            <w:top w:val="none" w:sz="0" w:space="0" w:color="auto"/>
            <w:left w:val="none" w:sz="0" w:space="0" w:color="auto"/>
            <w:bottom w:val="none" w:sz="0" w:space="0" w:color="auto"/>
            <w:right w:val="none" w:sz="0" w:space="0" w:color="auto"/>
          </w:divBdr>
        </w:div>
        <w:div w:id="434055303">
          <w:marLeft w:val="0"/>
          <w:marRight w:val="0"/>
          <w:marTop w:val="0"/>
          <w:marBottom w:val="0"/>
          <w:divBdr>
            <w:top w:val="none" w:sz="0" w:space="0" w:color="auto"/>
            <w:left w:val="none" w:sz="0" w:space="0" w:color="auto"/>
            <w:bottom w:val="none" w:sz="0" w:space="0" w:color="auto"/>
            <w:right w:val="none" w:sz="0" w:space="0" w:color="auto"/>
          </w:divBdr>
        </w:div>
        <w:div w:id="1182821878">
          <w:marLeft w:val="0"/>
          <w:marRight w:val="0"/>
          <w:marTop w:val="0"/>
          <w:marBottom w:val="0"/>
          <w:divBdr>
            <w:top w:val="none" w:sz="0" w:space="0" w:color="auto"/>
            <w:left w:val="none" w:sz="0" w:space="0" w:color="auto"/>
            <w:bottom w:val="none" w:sz="0" w:space="0" w:color="auto"/>
            <w:right w:val="none" w:sz="0" w:space="0" w:color="auto"/>
          </w:divBdr>
        </w:div>
        <w:div w:id="325406793">
          <w:marLeft w:val="0"/>
          <w:marRight w:val="0"/>
          <w:marTop w:val="0"/>
          <w:marBottom w:val="0"/>
          <w:divBdr>
            <w:top w:val="none" w:sz="0" w:space="0" w:color="auto"/>
            <w:left w:val="none" w:sz="0" w:space="0" w:color="auto"/>
            <w:bottom w:val="none" w:sz="0" w:space="0" w:color="auto"/>
            <w:right w:val="none" w:sz="0" w:space="0" w:color="auto"/>
          </w:divBdr>
        </w:div>
        <w:div w:id="414786091">
          <w:marLeft w:val="0"/>
          <w:marRight w:val="0"/>
          <w:marTop w:val="0"/>
          <w:marBottom w:val="0"/>
          <w:divBdr>
            <w:top w:val="none" w:sz="0" w:space="0" w:color="auto"/>
            <w:left w:val="none" w:sz="0" w:space="0" w:color="auto"/>
            <w:bottom w:val="none" w:sz="0" w:space="0" w:color="auto"/>
            <w:right w:val="none" w:sz="0" w:space="0" w:color="auto"/>
          </w:divBdr>
        </w:div>
        <w:div w:id="1724215749">
          <w:marLeft w:val="0"/>
          <w:marRight w:val="0"/>
          <w:marTop w:val="0"/>
          <w:marBottom w:val="0"/>
          <w:divBdr>
            <w:top w:val="none" w:sz="0" w:space="0" w:color="auto"/>
            <w:left w:val="none" w:sz="0" w:space="0" w:color="auto"/>
            <w:bottom w:val="none" w:sz="0" w:space="0" w:color="auto"/>
            <w:right w:val="none" w:sz="0" w:space="0" w:color="auto"/>
          </w:divBdr>
        </w:div>
        <w:div w:id="969163187">
          <w:marLeft w:val="0"/>
          <w:marRight w:val="0"/>
          <w:marTop w:val="0"/>
          <w:marBottom w:val="0"/>
          <w:divBdr>
            <w:top w:val="none" w:sz="0" w:space="0" w:color="auto"/>
            <w:left w:val="none" w:sz="0" w:space="0" w:color="auto"/>
            <w:bottom w:val="none" w:sz="0" w:space="0" w:color="auto"/>
            <w:right w:val="none" w:sz="0" w:space="0" w:color="auto"/>
          </w:divBdr>
        </w:div>
        <w:div w:id="2052149847">
          <w:marLeft w:val="0"/>
          <w:marRight w:val="0"/>
          <w:marTop w:val="0"/>
          <w:marBottom w:val="0"/>
          <w:divBdr>
            <w:top w:val="none" w:sz="0" w:space="0" w:color="auto"/>
            <w:left w:val="none" w:sz="0" w:space="0" w:color="auto"/>
            <w:bottom w:val="none" w:sz="0" w:space="0" w:color="auto"/>
            <w:right w:val="none" w:sz="0" w:space="0" w:color="auto"/>
          </w:divBdr>
        </w:div>
        <w:div w:id="1869642902">
          <w:marLeft w:val="0"/>
          <w:marRight w:val="0"/>
          <w:marTop w:val="0"/>
          <w:marBottom w:val="0"/>
          <w:divBdr>
            <w:top w:val="none" w:sz="0" w:space="0" w:color="auto"/>
            <w:left w:val="none" w:sz="0" w:space="0" w:color="auto"/>
            <w:bottom w:val="none" w:sz="0" w:space="0" w:color="auto"/>
            <w:right w:val="none" w:sz="0" w:space="0" w:color="auto"/>
          </w:divBdr>
        </w:div>
        <w:div w:id="576474861">
          <w:marLeft w:val="0"/>
          <w:marRight w:val="0"/>
          <w:marTop w:val="0"/>
          <w:marBottom w:val="0"/>
          <w:divBdr>
            <w:top w:val="none" w:sz="0" w:space="0" w:color="auto"/>
            <w:left w:val="none" w:sz="0" w:space="0" w:color="auto"/>
            <w:bottom w:val="none" w:sz="0" w:space="0" w:color="auto"/>
            <w:right w:val="none" w:sz="0" w:space="0" w:color="auto"/>
          </w:divBdr>
        </w:div>
        <w:div w:id="1733654121">
          <w:marLeft w:val="0"/>
          <w:marRight w:val="0"/>
          <w:marTop w:val="0"/>
          <w:marBottom w:val="0"/>
          <w:divBdr>
            <w:top w:val="none" w:sz="0" w:space="0" w:color="auto"/>
            <w:left w:val="none" w:sz="0" w:space="0" w:color="auto"/>
            <w:bottom w:val="none" w:sz="0" w:space="0" w:color="auto"/>
            <w:right w:val="none" w:sz="0" w:space="0" w:color="auto"/>
          </w:divBdr>
        </w:div>
        <w:div w:id="1386102385">
          <w:marLeft w:val="0"/>
          <w:marRight w:val="0"/>
          <w:marTop w:val="0"/>
          <w:marBottom w:val="0"/>
          <w:divBdr>
            <w:top w:val="none" w:sz="0" w:space="0" w:color="auto"/>
            <w:left w:val="none" w:sz="0" w:space="0" w:color="auto"/>
            <w:bottom w:val="none" w:sz="0" w:space="0" w:color="auto"/>
            <w:right w:val="none" w:sz="0" w:space="0" w:color="auto"/>
          </w:divBdr>
        </w:div>
        <w:div w:id="149099057">
          <w:marLeft w:val="0"/>
          <w:marRight w:val="0"/>
          <w:marTop w:val="0"/>
          <w:marBottom w:val="0"/>
          <w:divBdr>
            <w:top w:val="none" w:sz="0" w:space="0" w:color="auto"/>
            <w:left w:val="none" w:sz="0" w:space="0" w:color="auto"/>
            <w:bottom w:val="none" w:sz="0" w:space="0" w:color="auto"/>
            <w:right w:val="none" w:sz="0" w:space="0" w:color="auto"/>
          </w:divBdr>
        </w:div>
        <w:div w:id="1561091191">
          <w:marLeft w:val="0"/>
          <w:marRight w:val="0"/>
          <w:marTop w:val="0"/>
          <w:marBottom w:val="0"/>
          <w:divBdr>
            <w:top w:val="none" w:sz="0" w:space="0" w:color="auto"/>
            <w:left w:val="none" w:sz="0" w:space="0" w:color="auto"/>
            <w:bottom w:val="none" w:sz="0" w:space="0" w:color="auto"/>
            <w:right w:val="none" w:sz="0" w:space="0" w:color="auto"/>
          </w:divBdr>
        </w:div>
        <w:div w:id="1908304098">
          <w:marLeft w:val="0"/>
          <w:marRight w:val="0"/>
          <w:marTop w:val="0"/>
          <w:marBottom w:val="0"/>
          <w:divBdr>
            <w:top w:val="none" w:sz="0" w:space="0" w:color="auto"/>
            <w:left w:val="none" w:sz="0" w:space="0" w:color="auto"/>
            <w:bottom w:val="none" w:sz="0" w:space="0" w:color="auto"/>
            <w:right w:val="none" w:sz="0" w:space="0" w:color="auto"/>
          </w:divBdr>
        </w:div>
        <w:div w:id="1343312603">
          <w:marLeft w:val="0"/>
          <w:marRight w:val="0"/>
          <w:marTop w:val="0"/>
          <w:marBottom w:val="0"/>
          <w:divBdr>
            <w:top w:val="none" w:sz="0" w:space="0" w:color="auto"/>
            <w:left w:val="none" w:sz="0" w:space="0" w:color="auto"/>
            <w:bottom w:val="none" w:sz="0" w:space="0" w:color="auto"/>
            <w:right w:val="none" w:sz="0" w:space="0" w:color="auto"/>
          </w:divBdr>
        </w:div>
        <w:div w:id="767968074">
          <w:marLeft w:val="0"/>
          <w:marRight w:val="0"/>
          <w:marTop w:val="0"/>
          <w:marBottom w:val="0"/>
          <w:divBdr>
            <w:top w:val="none" w:sz="0" w:space="0" w:color="auto"/>
            <w:left w:val="none" w:sz="0" w:space="0" w:color="auto"/>
            <w:bottom w:val="none" w:sz="0" w:space="0" w:color="auto"/>
            <w:right w:val="none" w:sz="0" w:space="0" w:color="auto"/>
          </w:divBdr>
        </w:div>
        <w:div w:id="295141127">
          <w:marLeft w:val="0"/>
          <w:marRight w:val="0"/>
          <w:marTop w:val="0"/>
          <w:marBottom w:val="0"/>
          <w:divBdr>
            <w:top w:val="none" w:sz="0" w:space="0" w:color="auto"/>
            <w:left w:val="none" w:sz="0" w:space="0" w:color="auto"/>
            <w:bottom w:val="none" w:sz="0" w:space="0" w:color="auto"/>
            <w:right w:val="none" w:sz="0" w:space="0" w:color="auto"/>
          </w:divBdr>
        </w:div>
        <w:div w:id="1613055990">
          <w:marLeft w:val="0"/>
          <w:marRight w:val="0"/>
          <w:marTop w:val="0"/>
          <w:marBottom w:val="0"/>
          <w:divBdr>
            <w:top w:val="none" w:sz="0" w:space="0" w:color="auto"/>
            <w:left w:val="none" w:sz="0" w:space="0" w:color="auto"/>
            <w:bottom w:val="none" w:sz="0" w:space="0" w:color="auto"/>
            <w:right w:val="none" w:sz="0" w:space="0" w:color="auto"/>
          </w:divBdr>
        </w:div>
        <w:div w:id="1035469941">
          <w:marLeft w:val="0"/>
          <w:marRight w:val="0"/>
          <w:marTop w:val="0"/>
          <w:marBottom w:val="0"/>
          <w:divBdr>
            <w:top w:val="none" w:sz="0" w:space="0" w:color="auto"/>
            <w:left w:val="none" w:sz="0" w:space="0" w:color="auto"/>
            <w:bottom w:val="none" w:sz="0" w:space="0" w:color="auto"/>
            <w:right w:val="none" w:sz="0" w:space="0" w:color="auto"/>
          </w:divBdr>
        </w:div>
        <w:div w:id="18819899">
          <w:marLeft w:val="0"/>
          <w:marRight w:val="0"/>
          <w:marTop w:val="0"/>
          <w:marBottom w:val="0"/>
          <w:divBdr>
            <w:top w:val="none" w:sz="0" w:space="0" w:color="auto"/>
            <w:left w:val="none" w:sz="0" w:space="0" w:color="auto"/>
            <w:bottom w:val="none" w:sz="0" w:space="0" w:color="auto"/>
            <w:right w:val="none" w:sz="0" w:space="0" w:color="auto"/>
          </w:divBdr>
        </w:div>
        <w:div w:id="134226544">
          <w:marLeft w:val="0"/>
          <w:marRight w:val="0"/>
          <w:marTop w:val="0"/>
          <w:marBottom w:val="0"/>
          <w:divBdr>
            <w:top w:val="none" w:sz="0" w:space="0" w:color="auto"/>
            <w:left w:val="none" w:sz="0" w:space="0" w:color="auto"/>
            <w:bottom w:val="none" w:sz="0" w:space="0" w:color="auto"/>
            <w:right w:val="none" w:sz="0" w:space="0" w:color="auto"/>
          </w:divBdr>
        </w:div>
        <w:div w:id="1091968274">
          <w:marLeft w:val="0"/>
          <w:marRight w:val="0"/>
          <w:marTop w:val="0"/>
          <w:marBottom w:val="0"/>
          <w:divBdr>
            <w:top w:val="none" w:sz="0" w:space="0" w:color="auto"/>
            <w:left w:val="none" w:sz="0" w:space="0" w:color="auto"/>
            <w:bottom w:val="none" w:sz="0" w:space="0" w:color="auto"/>
            <w:right w:val="none" w:sz="0" w:space="0" w:color="auto"/>
          </w:divBdr>
        </w:div>
        <w:div w:id="967709731">
          <w:marLeft w:val="0"/>
          <w:marRight w:val="0"/>
          <w:marTop w:val="0"/>
          <w:marBottom w:val="0"/>
          <w:divBdr>
            <w:top w:val="none" w:sz="0" w:space="0" w:color="auto"/>
            <w:left w:val="none" w:sz="0" w:space="0" w:color="auto"/>
            <w:bottom w:val="none" w:sz="0" w:space="0" w:color="auto"/>
            <w:right w:val="none" w:sz="0" w:space="0" w:color="auto"/>
          </w:divBdr>
        </w:div>
        <w:div w:id="583221372">
          <w:marLeft w:val="0"/>
          <w:marRight w:val="0"/>
          <w:marTop w:val="0"/>
          <w:marBottom w:val="0"/>
          <w:divBdr>
            <w:top w:val="none" w:sz="0" w:space="0" w:color="auto"/>
            <w:left w:val="none" w:sz="0" w:space="0" w:color="auto"/>
            <w:bottom w:val="none" w:sz="0" w:space="0" w:color="auto"/>
            <w:right w:val="none" w:sz="0" w:space="0" w:color="auto"/>
          </w:divBdr>
        </w:div>
        <w:div w:id="1625381745">
          <w:marLeft w:val="0"/>
          <w:marRight w:val="0"/>
          <w:marTop w:val="0"/>
          <w:marBottom w:val="0"/>
          <w:divBdr>
            <w:top w:val="none" w:sz="0" w:space="0" w:color="auto"/>
            <w:left w:val="none" w:sz="0" w:space="0" w:color="auto"/>
            <w:bottom w:val="none" w:sz="0" w:space="0" w:color="auto"/>
            <w:right w:val="none" w:sz="0" w:space="0" w:color="auto"/>
          </w:divBdr>
        </w:div>
        <w:div w:id="669912515">
          <w:marLeft w:val="0"/>
          <w:marRight w:val="0"/>
          <w:marTop w:val="0"/>
          <w:marBottom w:val="0"/>
          <w:divBdr>
            <w:top w:val="none" w:sz="0" w:space="0" w:color="auto"/>
            <w:left w:val="none" w:sz="0" w:space="0" w:color="auto"/>
            <w:bottom w:val="none" w:sz="0" w:space="0" w:color="auto"/>
            <w:right w:val="none" w:sz="0" w:space="0" w:color="auto"/>
          </w:divBdr>
        </w:div>
        <w:div w:id="1909149790">
          <w:marLeft w:val="0"/>
          <w:marRight w:val="0"/>
          <w:marTop w:val="0"/>
          <w:marBottom w:val="0"/>
          <w:divBdr>
            <w:top w:val="none" w:sz="0" w:space="0" w:color="auto"/>
            <w:left w:val="none" w:sz="0" w:space="0" w:color="auto"/>
            <w:bottom w:val="none" w:sz="0" w:space="0" w:color="auto"/>
            <w:right w:val="none" w:sz="0" w:space="0" w:color="auto"/>
          </w:divBdr>
        </w:div>
        <w:div w:id="927999805">
          <w:marLeft w:val="0"/>
          <w:marRight w:val="0"/>
          <w:marTop w:val="0"/>
          <w:marBottom w:val="0"/>
          <w:divBdr>
            <w:top w:val="none" w:sz="0" w:space="0" w:color="auto"/>
            <w:left w:val="none" w:sz="0" w:space="0" w:color="auto"/>
            <w:bottom w:val="none" w:sz="0" w:space="0" w:color="auto"/>
            <w:right w:val="none" w:sz="0" w:space="0" w:color="auto"/>
          </w:divBdr>
        </w:div>
        <w:div w:id="1428962939">
          <w:marLeft w:val="0"/>
          <w:marRight w:val="0"/>
          <w:marTop w:val="0"/>
          <w:marBottom w:val="0"/>
          <w:divBdr>
            <w:top w:val="none" w:sz="0" w:space="0" w:color="auto"/>
            <w:left w:val="none" w:sz="0" w:space="0" w:color="auto"/>
            <w:bottom w:val="none" w:sz="0" w:space="0" w:color="auto"/>
            <w:right w:val="none" w:sz="0" w:space="0" w:color="auto"/>
          </w:divBdr>
        </w:div>
        <w:div w:id="208614667">
          <w:marLeft w:val="0"/>
          <w:marRight w:val="0"/>
          <w:marTop w:val="0"/>
          <w:marBottom w:val="0"/>
          <w:divBdr>
            <w:top w:val="none" w:sz="0" w:space="0" w:color="auto"/>
            <w:left w:val="none" w:sz="0" w:space="0" w:color="auto"/>
            <w:bottom w:val="none" w:sz="0" w:space="0" w:color="auto"/>
            <w:right w:val="none" w:sz="0" w:space="0" w:color="auto"/>
          </w:divBdr>
        </w:div>
        <w:div w:id="1914122294">
          <w:marLeft w:val="0"/>
          <w:marRight w:val="0"/>
          <w:marTop w:val="0"/>
          <w:marBottom w:val="0"/>
          <w:divBdr>
            <w:top w:val="none" w:sz="0" w:space="0" w:color="auto"/>
            <w:left w:val="none" w:sz="0" w:space="0" w:color="auto"/>
            <w:bottom w:val="none" w:sz="0" w:space="0" w:color="auto"/>
            <w:right w:val="none" w:sz="0" w:space="0" w:color="auto"/>
          </w:divBdr>
        </w:div>
        <w:div w:id="741219782">
          <w:marLeft w:val="0"/>
          <w:marRight w:val="0"/>
          <w:marTop w:val="0"/>
          <w:marBottom w:val="0"/>
          <w:divBdr>
            <w:top w:val="none" w:sz="0" w:space="0" w:color="auto"/>
            <w:left w:val="none" w:sz="0" w:space="0" w:color="auto"/>
            <w:bottom w:val="none" w:sz="0" w:space="0" w:color="auto"/>
            <w:right w:val="none" w:sz="0" w:space="0" w:color="auto"/>
          </w:divBdr>
        </w:div>
        <w:div w:id="881096261">
          <w:marLeft w:val="0"/>
          <w:marRight w:val="0"/>
          <w:marTop w:val="0"/>
          <w:marBottom w:val="0"/>
          <w:divBdr>
            <w:top w:val="none" w:sz="0" w:space="0" w:color="auto"/>
            <w:left w:val="none" w:sz="0" w:space="0" w:color="auto"/>
            <w:bottom w:val="none" w:sz="0" w:space="0" w:color="auto"/>
            <w:right w:val="none" w:sz="0" w:space="0" w:color="auto"/>
          </w:divBdr>
        </w:div>
        <w:div w:id="1800608005">
          <w:marLeft w:val="0"/>
          <w:marRight w:val="0"/>
          <w:marTop w:val="0"/>
          <w:marBottom w:val="0"/>
          <w:divBdr>
            <w:top w:val="none" w:sz="0" w:space="0" w:color="auto"/>
            <w:left w:val="none" w:sz="0" w:space="0" w:color="auto"/>
            <w:bottom w:val="none" w:sz="0" w:space="0" w:color="auto"/>
            <w:right w:val="none" w:sz="0" w:space="0" w:color="auto"/>
          </w:divBdr>
        </w:div>
        <w:div w:id="1522476631">
          <w:marLeft w:val="0"/>
          <w:marRight w:val="0"/>
          <w:marTop w:val="0"/>
          <w:marBottom w:val="0"/>
          <w:divBdr>
            <w:top w:val="none" w:sz="0" w:space="0" w:color="auto"/>
            <w:left w:val="none" w:sz="0" w:space="0" w:color="auto"/>
            <w:bottom w:val="none" w:sz="0" w:space="0" w:color="auto"/>
            <w:right w:val="none" w:sz="0" w:space="0" w:color="auto"/>
          </w:divBdr>
        </w:div>
        <w:div w:id="1900704643">
          <w:marLeft w:val="0"/>
          <w:marRight w:val="0"/>
          <w:marTop w:val="0"/>
          <w:marBottom w:val="0"/>
          <w:divBdr>
            <w:top w:val="none" w:sz="0" w:space="0" w:color="auto"/>
            <w:left w:val="none" w:sz="0" w:space="0" w:color="auto"/>
            <w:bottom w:val="none" w:sz="0" w:space="0" w:color="auto"/>
            <w:right w:val="none" w:sz="0" w:space="0" w:color="auto"/>
          </w:divBdr>
        </w:div>
        <w:div w:id="444423694">
          <w:marLeft w:val="0"/>
          <w:marRight w:val="0"/>
          <w:marTop w:val="0"/>
          <w:marBottom w:val="0"/>
          <w:divBdr>
            <w:top w:val="none" w:sz="0" w:space="0" w:color="auto"/>
            <w:left w:val="none" w:sz="0" w:space="0" w:color="auto"/>
            <w:bottom w:val="none" w:sz="0" w:space="0" w:color="auto"/>
            <w:right w:val="none" w:sz="0" w:space="0" w:color="auto"/>
          </w:divBdr>
        </w:div>
        <w:div w:id="1702050243">
          <w:marLeft w:val="0"/>
          <w:marRight w:val="0"/>
          <w:marTop w:val="0"/>
          <w:marBottom w:val="0"/>
          <w:divBdr>
            <w:top w:val="none" w:sz="0" w:space="0" w:color="auto"/>
            <w:left w:val="none" w:sz="0" w:space="0" w:color="auto"/>
            <w:bottom w:val="none" w:sz="0" w:space="0" w:color="auto"/>
            <w:right w:val="none" w:sz="0" w:space="0" w:color="auto"/>
          </w:divBdr>
        </w:div>
        <w:div w:id="154880185">
          <w:marLeft w:val="0"/>
          <w:marRight w:val="0"/>
          <w:marTop w:val="0"/>
          <w:marBottom w:val="0"/>
          <w:divBdr>
            <w:top w:val="none" w:sz="0" w:space="0" w:color="auto"/>
            <w:left w:val="none" w:sz="0" w:space="0" w:color="auto"/>
            <w:bottom w:val="none" w:sz="0" w:space="0" w:color="auto"/>
            <w:right w:val="none" w:sz="0" w:space="0" w:color="auto"/>
          </w:divBdr>
        </w:div>
        <w:div w:id="291598774">
          <w:marLeft w:val="0"/>
          <w:marRight w:val="0"/>
          <w:marTop w:val="0"/>
          <w:marBottom w:val="0"/>
          <w:divBdr>
            <w:top w:val="none" w:sz="0" w:space="0" w:color="auto"/>
            <w:left w:val="none" w:sz="0" w:space="0" w:color="auto"/>
            <w:bottom w:val="none" w:sz="0" w:space="0" w:color="auto"/>
            <w:right w:val="none" w:sz="0" w:space="0" w:color="auto"/>
          </w:divBdr>
        </w:div>
        <w:div w:id="2055806187">
          <w:marLeft w:val="0"/>
          <w:marRight w:val="0"/>
          <w:marTop w:val="0"/>
          <w:marBottom w:val="0"/>
          <w:divBdr>
            <w:top w:val="none" w:sz="0" w:space="0" w:color="auto"/>
            <w:left w:val="none" w:sz="0" w:space="0" w:color="auto"/>
            <w:bottom w:val="none" w:sz="0" w:space="0" w:color="auto"/>
            <w:right w:val="none" w:sz="0" w:space="0" w:color="auto"/>
          </w:divBdr>
        </w:div>
        <w:div w:id="1916741768">
          <w:marLeft w:val="0"/>
          <w:marRight w:val="0"/>
          <w:marTop w:val="0"/>
          <w:marBottom w:val="0"/>
          <w:divBdr>
            <w:top w:val="none" w:sz="0" w:space="0" w:color="auto"/>
            <w:left w:val="none" w:sz="0" w:space="0" w:color="auto"/>
            <w:bottom w:val="none" w:sz="0" w:space="0" w:color="auto"/>
            <w:right w:val="none" w:sz="0" w:space="0" w:color="auto"/>
          </w:divBdr>
        </w:div>
        <w:div w:id="244654005">
          <w:marLeft w:val="0"/>
          <w:marRight w:val="0"/>
          <w:marTop w:val="0"/>
          <w:marBottom w:val="0"/>
          <w:divBdr>
            <w:top w:val="none" w:sz="0" w:space="0" w:color="auto"/>
            <w:left w:val="none" w:sz="0" w:space="0" w:color="auto"/>
            <w:bottom w:val="none" w:sz="0" w:space="0" w:color="auto"/>
            <w:right w:val="none" w:sz="0" w:space="0" w:color="auto"/>
          </w:divBdr>
        </w:div>
        <w:div w:id="52968107">
          <w:marLeft w:val="0"/>
          <w:marRight w:val="0"/>
          <w:marTop w:val="0"/>
          <w:marBottom w:val="0"/>
          <w:divBdr>
            <w:top w:val="none" w:sz="0" w:space="0" w:color="auto"/>
            <w:left w:val="none" w:sz="0" w:space="0" w:color="auto"/>
            <w:bottom w:val="none" w:sz="0" w:space="0" w:color="auto"/>
            <w:right w:val="none" w:sz="0" w:space="0" w:color="auto"/>
          </w:divBdr>
        </w:div>
        <w:div w:id="1163087584">
          <w:marLeft w:val="0"/>
          <w:marRight w:val="0"/>
          <w:marTop w:val="0"/>
          <w:marBottom w:val="0"/>
          <w:divBdr>
            <w:top w:val="none" w:sz="0" w:space="0" w:color="auto"/>
            <w:left w:val="none" w:sz="0" w:space="0" w:color="auto"/>
            <w:bottom w:val="none" w:sz="0" w:space="0" w:color="auto"/>
            <w:right w:val="none" w:sz="0" w:space="0" w:color="auto"/>
          </w:divBdr>
        </w:div>
        <w:div w:id="6949551">
          <w:marLeft w:val="0"/>
          <w:marRight w:val="0"/>
          <w:marTop w:val="0"/>
          <w:marBottom w:val="0"/>
          <w:divBdr>
            <w:top w:val="none" w:sz="0" w:space="0" w:color="auto"/>
            <w:left w:val="none" w:sz="0" w:space="0" w:color="auto"/>
            <w:bottom w:val="none" w:sz="0" w:space="0" w:color="auto"/>
            <w:right w:val="none" w:sz="0" w:space="0" w:color="auto"/>
          </w:divBdr>
        </w:div>
        <w:div w:id="1851722872">
          <w:marLeft w:val="0"/>
          <w:marRight w:val="0"/>
          <w:marTop w:val="0"/>
          <w:marBottom w:val="0"/>
          <w:divBdr>
            <w:top w:val="none" w:sz="0" w:space="0" w:color="auto"/>
            <w:left w:val="none" w:sz="0" w:space="0" w:color="auto"/>
            <w:bottom w:val="none" w:sz="0" w:space="0" w:color="auto"/>
            <w:right w:val="none" w:sz="0" w:space="0" w:color="auto"/>
          </w:divBdr>
        </w:div>
        <w:div w:id="1589192223">
          <w:marLeft w:val="0"/>
          <w:marRight w:val="0"/>
          <w:marTop w:val="0"/>
          <w:marBottom w:val="0"/>
          <w:divBdr>
            <w:top w:val="none" w:sz="0" w:space="0" w:color="auto"/>
            <w:left w:val="none" w:sz="0" w:space="0" w:color="auto"/>
            <w:bottom w:val="none" w:sz="0" w:space="0" w:color="auto"/>
            <w:right w:val="none" w:sz="0" w:space="0" w:color="auto"/>
          </w:divBdr>
        </w:div>
        <w:div w:id="217907562">
          <w:marLeft w:val="0"/>
          <w:marRight w:val="0"/>
          <w:marTop w:val="0"/>
          <w:marBottom w:val="0"/>
          <w:divBdr>
            <w:top w:val="none" w:sz="0" w:space="0" w:color="auto"/>
            <w:left w:val="none" w:sz="0" w:space="0" w:color="auto"/>
            <w:bottom w:val="none" w:sz="0" w:space="0" w:color="auto"/>
            <w:right w:val="none" w:sz="0" w:space="0" w:color="auto"/>
          </w:divBdr>
        </w:div>
        <w:div w:id="1368145739">
          <w:marLeft w:val="0"/>
          <w:marRight w:val="0"/>
          <w:marTop w:val="0"/>
          <w:marBottom w:val="0"/>
          <w:divBdr>
            <w:top w:val="none" w:sz="0" w:space="0" w:color="auto"/>
            <w:left w:val="none" w:sz="0" w:space="0" w:color="auto"/>
            <w:bottom w:val="none" w:sz="0" w:space="0" w:color="auto"/>
            <w:right w:val="none" w:sz="0" w:space="0" w:color="auto"/>
          </w:divBdr>
        </w:div>
        <w:div w:id="1005981787">
          <w:marLeft w:val="0"/>
          <w:marRight w:val="0"/>
          <w:marTop w:val="0"/>
          <w:marBottom w:val="0"/>
          <w:divBdr>
            <w:top w:val="none" w:sz="0" w:space="0" w:color="auto"/>
            <w:left w:val="none" w:sz="0" w:space="0" w:color="auto"/>
            <w:bottom w:val="none" w:sz="0" w:space="0" w:color="auto"/>
            <w:right w:val="none" w:sz="0" w:space="0" w:color="auto"/>
          </w:divBdr>
        </w:div>
        <w:div w:id="1886601470">
          <w:marLeft w:val="0"/>
          <w:marRight w:val="0"/>
          <w:marTop w:val="0"/>
          <w:marBottom w:val="0"/>
          <w:divBdr>
            <w:top w:val="none" w:sz="0" w:space="0" w:color="auto"/>
            <w:left w:val="none" w:sz="0" w:space="0" w:color="auto"/>
            <w:bottom w:val="none" w:sz="0" w:space="0" w:color="auto"/>
            <w:right w:val="none" w:sz="0" w:space="0" w:color="auto"/>
          </w:divBdr>
        </w:div>
        <w:div w:id="1867132847">
          <w:marLeft w:val="0"/>
          <w:marRight w:val="0"/>
          <w:marTop w:val="0"/>
          <w:marBottom w:val="0"/>
          <w:divBdr>
            <w:top w:val="none" w:sz="0" w:space="0" w:color="auto"/>
            <w:left w:val="none" w:sz="0" w:space="0" w:color="auto"/>
            <w:bottom w:val="none" w:sz="0" w:space="0" w:color="auto"/>
            <w:right w:val="none" w:sz="0" w:space="0" w:color="auto"/>
          </w:divBdr>
        </w:div>
        <w:div w:id="1773429682">
          <w:marLeft w:val="0"/>
          <w:marRight w:val="0"/>
          <w:marTop w:val="0"/>
          <w:marBottom w:val="0"/>
          <w:divBdr>
            <w:top w:val="none" w:sz="0" w:space="0" w:color="auto"/>
            <w:left w:val="none" w:sz="0" w:space="0" w:color="auto"/>
            <w:bottom w:val="none" w:sz="0" w:space="0" w:color="auto"/>
            <w:right w:val="none" w:sz="0" w:space="0" w:color="auto"/>
          </w:divBdr>
        </w:div>
        <w:div w:id="1362514453">
          <w:marLeft w:val="0"/>
          <w:marRight w:val="0"/>
          <w:marTop w:val="0"/>
          <w:marBottom w:val="0"/>
          <w:divBdr>
            <w:top w:val="none" w:sz="0" w:space="0" w:color="auto"/>
            <w:left w:val="none" w:sz="0" w:space="0" w:color="auto"/>
            <w:bottom w:val="none" w:sz="0" w:space="0" w:color="auto"/>
            <w:right w:val="none" w:sz="0" w:space="0" w:color="auto"/>
          </w:divBdr>
        </w:div>
        <w:div w:id="505362005">
          <w:marLeft w:val="0"/>
          <w:marRight w:val="0"/>
          <w:marTop w:val="0"/>
          <w:marBottom w:val="0"/>
          <w:divBdr>
            <w:top w:val="none" w:sz="0" w:space="0" w:color="auto"/>
            <w:left w:val="none" w:sz="0" w:space="0" w:color="auto"/>
            <w:bottom w:val="none" w:sz="0" w:space="0" w:color="auto"/>
            <w:right w:val="none" w:sz="0" w:space="0" w:color="auto"/>
          </w:divBdr>
        </w:div>
        <w:div w:id="2051489852">
          <w:marLeft w:val="0"/>
          <w:marRight w:val="0"/>
          <w:marTop w:val="0"/>
          <w:marBottom w:val="0"/>
          <w:divBdr>
            <w:top w:val="none" w:sz="0" w:space="0" w:color="auto"/>
            <w:left w:val="none" w:sz="0" w:space="0" w:color="auto"/>
            <w:bottom w:val="none" w:sz="0" w:space="0" w:color="auto"/>
            <w:right w:val="none" w:sz="0" w:space="0" w:color="auto"/>
          </w:divBdr>
        </w:div>
      </w:divsChild>
    </w:div>
    <w:div w:id="1298491293">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299803474">
      <w:bodyDiv w:val="1"/>
      <w:marLeft w:val="0"/>
      <w:marRight w:val="0"/>
      <w:marTop w:val="0"/>
      <w:marBottom w:val="0"/>
      <w:divBdr>
        <w:top w:val="none" w:sz="0" w:space="0" w:color="auto"/>
        <w:left w:val="none" w:sz="0" w:space="0" w:color="auto"/>
        <w:bottom w:val="none" w:sz="0" w:space="0" w:color="auto"/>
        <w:right w:val="none" w:sz="0" w:space="0" w:color="auto"/>
      </w:divBdr>
    </w:div>
    <w:div w:id="129992185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0306234">
      <w:bodyDiv w:val="1"/>
      <w:marLeft w:val="0"/>
      <w:marRight w:val="0"/>
      <w:marTop w:val="0"/>
      <w:marBottom w:val="0"/>
      <w:divBdr>
        <w:top w:val="none" w:sz="0" w:space="0" w:color="auto"/>
        <w:left w:val="none" w:sz="0" w:space="0" w:color="auto"/>
        <w:bottom w:val="none" w:sz="0" w:space="0" w:color="auto"/>
        <w:right w:val="none" w:sz="0" w:space="0" w:color="auto"/>
      </w:divBdr>
    </w:div>
    <w:div w:id="1300526667">
      <w:bodyDiv w:val="1"/>
      <w:marLeft w:val="0"/>
      <w:marRight w:val="0"/>
      <w:marTop w:val="0"/>
      <w:marBottom w:val="0"/>
      <w:divBdr>
        <w:top w:val="none" w:sz="0" w:space="0" w:color="auto"/>
        <w:left w:val="none" w:sz="0" w:space="0" w:color="auto"/>
        <w:bottom w:val="none" w:sz="0" w:space="0" w:color="auto"/>
        <w:right w:val="none" w:sz="0" w:space="0" w:color="auto"/>
      </w:divBdr>
    </w:div>
    <w:div w:id="1301571064">
      <w:bodyDiv w:val="1"/>
      <w:marLeft w:val="0"/>
      <w:marRight w:val="0"/>
      <w:marTop w:val="0"/>
      <w:marBottom w:val="0"/>
      <w:divBdr>
        <w:top w:val="none" w:sz="0" w:space="0" w:color="auto"/>
        <w:left w:val="none" w:sz="0" w:space="0" w:color="auto"/>
        <w:bottom w:val="none" w:sz="0" w:space="0" w:color="auto"/>
        <w:right w:val="none" w:sz="0" w:space="0" w:color="auto"/>
      </w:divBdr>
    </w:div>
    <w:div w:id="1302035903">
      <w:bodyDiv w:val="1"/>
      <w:marLeft w:val="0"/>
      <w:marRight w:val="0"/>
      <w:marTop w:val="0"/>
      <w:marBottom w:val="0"/>
      <w:divBdr>
        <w:top w:val="none" w:sz="0" w:space="0" w:color="auto"/>
        <w:left w:val="none" w:sz="0" w:space="0" w:color="auto"/>
        <w:bottom w:val="none" w:sz="0" w:space="0" w:color="auto"/>
        <w:right w:val="none" w:sz="0" w:space="0" w:color="auto"/>
      </w:divBdr>
    </w:div>
    <w:div w:id="1302073230">
      <w:bodyDiv w:val="1"/>
      <w:marLeft w:val="0"/>
      <w:marRight w:val="0"/>
      <w:marTop w:val="0"/>
      <w:marBottom w:val="0"/>
      <w:divBdr>
        <w:top w:val="none" w:sz="0" w:space="0" w:color="auto"/>
        <w:left w:val="none" w:sz="0" w:space="0" w:color="auto"/>
        <w:bottom w:val="none" w:sz="0" w:space="0" w:color="auto"/>
        <w:right w:val="none" w:sz="0" w:space="0" w:color="auto"/>
      </w:divBdr>
    </w:div>
    <w:div w:id="1303118079">
      <w:bodyDiv w:val="1"/>
      <w:marLeft w:val="0"/>
      <w:marRight w:val="0"/>
      <w:marTop w:val="0"/>
      <w:marBottom w:val="0"/>
      <w:divBdr>
        <w:top w:val="none" w:sz="0" w:space="0" w:color="auto"/>
        <w:left w:val="none" w:sz="0" w:space="0" w:color="auto"/>
        <w:bottom w:val="none" w:sz="0" w:space="0" w:color="auto"/>
        <w:right w:val="none" w:sz="0" w:space="0" w:color="auto"/>
      </w:divBdr>
    </w:div>
    <w:div w:id="1304040430">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4888860">
      <w:bodyDiv w:val="1"/>
      <w:marLeft w:val="0"/>
      <w:marRight w:val="0"/>
      <w:marTop w:val="0"/>
      <w:marBottom w:val="0"/>
      <w:divBdr>
        <w:top w:val="none" w:sz="0" w:space="0" w:color="auto"/>
        <w:left w:val="none" w:sz="0" w:space="0" w:color="auto"/>
        <w:bottom w:val="none" w:sz="0" w:space="0" w:color="auto"/>
        <w:right w:val="none" w:sz="0" w:space="0" w:color="auto"/>
      </w:divBdr>
    </w:div>
    <w:div w:id="1304965550">
      <w:bodyDiv w:val="1"/>
      <w:marLeft w:val="0"/>
      <w:marRight w:val="0"/>
      <w:marTop w:val="0"/>
      <w:marBottom w:val="0"/>
      <w:divBdr>
        <w:top w:val="none" w:sz="0" w:space="0" w:color="auto"/>
        <w:left w:val="none" w:sz="0" w:space="0" w:color="auto"/>
        <w:bottom w:val="none" w:sz="0" w:space="0" w:color="auto"/>
        <w:right w:val="none" w:sz="0" w:space="0" w:color="auto"/>
      </w:divBdr>
    </w:div>
    <w:div w:id="1305087227">
      <w:bodyDiv w:val="1"/>
      <w:marLeft w:val="0"/>
      <w:marRight w:val="0"/>
      <w:marTop w:val="0"/>
      <w:marBottom w:val="0"/>
      <w:divBdr>
        <w:top w:val="none" w:sz="0" w:space="0" w:color="auto"/>
        <w:left w:val="none" w:sz="0" w:space="0" w:color="auto"/>
        <w:bottom w:val="none" w:sz="0" w:space="0" w:color="auto"/>
        <w:right w:val="none" w:sz="0" w:space="0" w:color="auto"/>
      </w:divBdr>
    </w:div>
    <w:div w:id="1305694426">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6622186">
      <w:bodyDiv w:val="1"/>
      <w:marLeft w:val="0"/>
      <w:marRight w:val="0"/>
      <w:marTop w:val="0"/>
      <w:marBottom w:val="0"/>
      <w:divBdr>
        <w:top w:val="none" w:sz="0" w:space="0" w:color="auto"/>
        <w:left w:val="none" w:sz="0" w:space="0" w:color="auto"/>
        <w:bottom w:val="none" w:sz="0" w:space="0" w:color="auto"/>
        <w:right w:val="none" w:sz="0" w:space="0" w:color="auto"/>
      </w:divBdr>
    </w:div>
    <w:div w:id="1306815424">
      <w:bodyDiv w:val="1"/>
      <w:marLeft w:val="0"/>
      <w:marRight w:val="0"/>
      <w:marTop w:val="0"/>
      <w:marBottom w:val="0"/>
      <w:divBdr>
        <w:top w:val="none" w:sz="0" w:space="0" w:color="auto"/>
        <w:left w:val="none" w:sz="0" w:space="0" w:color="auto"/>
        <w:bottom w:val="none" w:sz="0" w:space="0" w:color="auto"/>
        <w:right w:val="none" w:sz="0" w:space="0" w:color="auto"/>
      </w:divBdr>
    </w:div>
    <w:div w:id="1306930568">
      <w:bodyDiv w:val="1"/>
      <w:marLeft w:val="0"/>
      <w:marRight w:val="0"/>
      <w:marTop w:val="0"/>
      <w:marBottom w:val="0"/>
      <w:divBdr>
        <w:top w:val="none" w:sz="0" w:space="0" w:color="auto"/>
        <w:left w:val="none" w:sz="0" w:space="0" w:color="auto"/>
        <w:bottom w:val="none" w:sz="0" w:space="0" w:color="auto"/>
        <w:right w:val="none" w:sz="0" w:space="0" w:color="auto"/>
      </w:divBdr>
    </w:div>
    <w:div w:id="1306936067">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7320352">
      <w:bodyDiv w:val="1"/>
      <w:marLeft w:val="0"/>
      <w:marRight w:val="0"/>
      <w:marTop w:val="0"/>
      <w:marBottom w:val="0"/>
      <w:divBdr>
        <w:top w:val="none" w:sz="0" w:space="0" w:color="auto"/>
        <w:left w:val="none" w:sz="0" w:space="0" w:color="auto"/>
        <w:bottom w:val="none" w:sz="0" w:space="0" w:color="auto"/>
        <w:right w:val="none" w:sz="0" w:space="0" w:color="auto"/>
      </w:divBdr>
    </w:div>
    <w:div w:id="1307395210">
      <w:bodyDiv w:val="1"/>
      <w:marLeft w:val="0"/>
      <w:marRight w:val="0"/>
      <w:marTop w:val="0"/>
      <w:marBottom w:val="0"/>
      <w:divBdr>
        <w:top w:val="none" w:sz="0" w:space="0" w:color="auto"/>
        <w:left w:val="none" w:sz="0" w:space="0" w:color="auto"/>
        <w:bottom w:val="none" w:sz="0" w:space="0" w:color="auto"/>
        <w:right w:val="none" w:sz="0" w:space="0" w:color="auto"/>
      </w:divBdr>
    </w:div>
    <w:div w:id="1307777389">
      <w:bodyDiv w:val="1"/>
      <w:marLeft w:val="0"/>
      <w:marRight w:val="0"/>
      <w:marTop w:val="0"/>
      <w:marBottom w:val="0"/>
      <w:divBdr>
        <w:top w:val="none" w:sz="0" w:space="0" w:color="auto"/>
        <w:left w:val="none" w:sz="0" w:space="0" w:color="auto"/>
        <w:bottom w:val="none" w:sz="0" w:space="0" w:color="auto"/>
        <w:right w:val="none" w:sz="0" w:space="0" w:color="auto"/>
      </w:divBdr>
    </w:div>
    <w:div w:id="1308167443">
      <w:bodyDiv w:val="1"/>
      <w:marLeft w:val="0"/>
      <w:marRight w:val="0"/>
      <w:marTop w:val="0"/>
      <w:marBottom w:val="0"/>
      <w:divBdr>
        <w:top w:val="none" w:sz="0" w:space="0" w:color="auto"/>
        <w:left w:val="none" w:sz="0" w:space="0" w:color="auto"/>
        <w:bottom w:val="none" w:sz="0" w:space="0" w:color="auto"/>
        <w:right w:val="none" w:sz="0" w:space="0" w:color="auto"/>
      </w:divBdr>
    </w:div>
    <w:div w:id="1308628957">
      <w:bodyDiv w:val="1"/>
      <w:marLeft w:val="0"/>
      <w:marRight w:val="0"/>
      <w:marTop w:val="0"/>
      <w:marBottom w:val="0"/>
      <w:divBdr>
        <w:top w:val="none" w:sz="0" w:space="0" w:color="auto"/>
        <w:left w:val="none" w:sz="0" w:space="0" w:color="auto"/>
        <w:bottom w:val="none" w:sz="0" w:space="0" w:color="auto"/>
        <w:right w:val="none" w:sz="0" w:space="0" w:color="auto"/>
      </w:divBdr>
    </w:div>
    <w:div w:id="130877901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095893">
      <w:bodyDiv w:val="1"/>
      <w:marLeft w:val="0"/>
      <w:marRight w:val="0"/>
      <w:marTop w:val="0"/>
      <w:marBottom w:val="0"/>
      <w:divBdr>
        <w:top w:val="none" w:sz="0" w:space="0" w:color="auto"/>
        <w:left w:val="none" w:sz="0" w:space="0" w:color="auto"/>
        <w:bottom w:val="none" w:sz="0" w:space="0" w:color="auto"/>
        <w:right w:val="none" w:sz="0" w:space="0" w:color="auto"/>
      </w:divBdr>
    </w:div>
    <w:div w:id="1309364418">
      <w:bodyDiv w:val="1"/>
      <w:marLeft w:val="0"/>
      <w:marRight w:val="0"/>
      <w:marTop w:val="0"/>
      <w:marBottom w:val="0"/>
      <w:divBdr>
        <w:top w:val="none" w:sz="0" w:space="0" w:color="auto"/>
        <w:left w:val="none" w:sz="0" w:space="0" w:color="auto"/>
        <w:bottom w:val="none" w:sz="0" w:space="0" w:color="auto"/>
        <w:right w:val="none" w:sz="0" w:space="0" w:color="auto"/>
      </w:divBdr>
    </w:div>
    <w:div w:id="1309479961">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0014474">
      <w:bodyDiv w:val="1"/>
      <w:marLeft w:val="0"/>
      <w:marRight w:val="0"/>
      <w:marTop w:val="0"/>
      <w:marBottom w:val="0"/>
      <w:divBdr>
        <w:top w:val="none" w:sz="0" w:space="0" w:color="auto"/>
        <w:left w:val="none" w:sz="0" w:space="0" w:color="auto"/>
        <w:bottom w:val="none" w:sz="0" w:space="0" w:color="auto"/>
        <w:right w:val="none" w:sz="0" w:space="0" w:color="auto"/>
      </w:divBdr>
    </w:div>
    <w:div w:id="1310743502">
      <w:bodyDiv w:val="1"/>
      <w:marLeft w:val="0"/>
      <w:marRight w:val="0"/>
      <w:marTop w:val="0"/>
      <w:marBottom w:val="0"/>
      <w:divBdr>
        <w:top w:val="none" w:sz="0" w:space="0" w:color="auto"/>
        <w:left w:val="none" w:sz="0" w:space="0" w:color="auto"/>
        <w:bottom w:val="none" w:sz="0" w:space="0" w:color="auto"/>
        <w:right w:val="none" w:sz="0" w:space="0" w:color="auto"/>
      </w:divBdr>
    </w:div>
    <w:div w:id="1310788912">
      <w:bodyDiv w:val="1"/>
      <w:marLeft w:val="0"/>
      <w:marRight w:val="0"/>
      <w:marTop w:val="0"/>
      <w:marBottom w:val="0"/>
      <w:divBdr>
        <w:top w:val="none" w:sz="0" w:space="0" w:color="auto"/>
        <w:left w:val="none" w:sz="0" w:space="0" w:color="auto"/>
        <w:bottom w:val="none" w:sz="0" w:space="0" w:color="auto"/>
        <w:right w:val="none" w:sz="0" w:space="0" w:color="auto"/>
      </w:divBdr>
    </w:div>
    <w:div w:id="1310937624">
      <w:bodyDiv w:val="1"/>
      <w:marLeft w:val="0"/>
      <w:marRight w:val="0"/>
      <w:marTop w:val="0"/>
      <w:marBottom w:val="0"/>
      <w:divBdr>
        <w:top w:val="none" w:sz="0" w:space="0" w:color="auto"/>
        <w:left w:val="none" w:sz="0" w:space="0" w:color="auto"/>
        <w:bottom w:val="none" w:sz="0" w:space="0" w:color="auto"/>
        <w:right w:val="none" w:sz="0" w:space="0" w:color="auto"/>
      </w:divBdr>
    </w:div>
    <w:div w:id="1311521951">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4262736">
      <w:bodyDiv w:val="1"/>
      <w:marLeft w:val="0"/>
      <w:marRight w:val="0"/>
      <w:marTop w:val="0"/>
      <w:marBottom w:val="0"/>
      <w:divBdr>
        <w:top w:val="none" w:sz="0" w:space="0" w:color="auto"/>
        <w:left w:val="none" w:sz="0" w:space="0" w:color="auto"/>
        <w:bottom w:val="none" w:sz="0" w:space="0" w:color="auto"/>
        <w:right w:val="none" w:sz="0" w:space="0" w:color="auto"/>
      </w:divBdr>
    </w:div>
    <w:div w:id="1314288205">
      <w:bodyDiv w:val="1"/>
      <w:marLeft w:val="0"/>
      <w:marRight w:val="0"/>
      <w:marTop w:val="0"/>
      <w:marBottom w:val="0"/>
      <w:divBdr>
        <w:top w:val="none" w:sz="0" w:space="0" w:color="auto"/>
        <w:left w:val="none" w:sz="0" w:space="0" w:color="auto"/>
        <w:bottom w:val="none" w:sz="0" w:space="0" w:color="auto"/>
        <w:right w:val="none" w:sz="0" w:space="0" w:color="auto"/>
      </w:divBdr>
    </w:div>
    <w:div w:id="1314607236">
      <w:bodyDiv w:val="1"/>
      <w:marLeft w:val="0"/>
      <w:marRight w:val="0"/>
      <w:marTop w:val="0"/>
      <w:marBottom w:val="0"/>
      <w:divBdr>
        <w:top w:val="none" w:sz="0" w:space="0" w:color="auto"/>
        <w:left w:val="none" w:sz="0" w:space="0" w:color="auto"/>
        <w:bottom w:val="none" w:sz="0" w:space="0" w:color="auto"/>
        <w:right w:val="none" w:sz="0" w:space="0" w:color="auto"/>
      </w:divBdr>
    </w:div>
    <w:div w:id="1314918597">
      <w:bodyDiv w:val="1"/>
      <w:marLeft w:val="0"/>
      <w:marRight w:val="0"/>
      <w:marTop w:val="0"/>
      <w:marBottom w:val="0"/>
      <w:divBdr>
        <w:top w:val="none" w:sz="0" w:space="0" w:color="auto"/>
        <w:left w:val="none" w:sz="0" w:space="0" w:color="auto"/>
        <w:bottom w:val="none" w:sz="0" w:space="0" w:color="auto"/>
        <w:right w:val="none" w:sz="0" w:space="0" w:color="auto"/>
      </w:divBdr>
    </w:div>
    <w:div w:id="1315064527">
      <w:bodyDiv w:val="1"/>
      <w:marLeft w:val="0"/>
      <w:marRight w:val="0"/>
      <w:marTop w:val="0"/>
      <w:marBottom w:val="0"/>
      <w:divBdr>
        <w:top w:val="none" w:sz="0" w:space="0" w:color="auto"/>
        <w:left w:val="none" w:sz="0" w:space="0" w:color="auto"/>
        <w:bottom w:val="none" w:sz="0" w:space="0" w:color="auto"/>
        <w:right w:val="none" w:sz="0" w:space="0" w:color="auto"/>
      </w:divBdr>
    </w:div>
    <w:div w:id="1315375578">
      <w:bodyDiv w:val="1"/>
      <w:marLeft w:val="0"/>
      <w:marRight w:val="0"/>
      <w:marTop w:val="0"/>
      <w:marBottom w:val="0"/>
      <w:divBdr>
        <w:top w:val="none" w:sz="0" w:space="0" w:color="auto"/>
        <w:left w:val="none" w:sz="0" w:space="0" w:color="auto"/>
        <w:bottom w:val="none" w:sz="0" w:space="0" w:color="auto"/>
        <w:right w:val="none" w:sz="0" w:space="0" w:color="auto"/>
      </w:divBdr>
    </w:div>
    <w:div w:id="1316227961">
      <w:bodyDiv w:val="1"/>
      <w:marLeft w:val="0"/>
      <w:marRight w:val="0"/>
      <w:marTop w:val="0"/>
      <w:marBottom w:val="0"/>
      <w:divBdr>
        <w:top w:val="none" w:sz="0" w:space="0" w:color="auto"/>
        <w:left w:val="none" w:sz="0" w:space="0" w:color="auto"/>
        <w:bottom w:val="none" w:sz="0" w:space="0" w:color="auto"/>
        <w:right w:val="none" w:sz="0" w:space="0" w:color="auto"/>
      </w:divBdr>
    </w:div>
    <w:div w:id="1316370987">
      <w:bodyDiv w:val="1"/>
      <w:marLeft w:val="0"/>
      <w:marRight w:val="0"/>
      <w:marTop w:val="0"/>
      <w:marBottom w:val="0"/>
      <w:divBdr>
        <w:top w:val="none" w:sz="0" w:space="0" w:color="auto"/>
        <w:left w:val="none" w:sz="0" w:space="0" w:color="auto"/>
        <w:bottom w:val="none" w:sz="0" w:space="0" w:color="auto"/>
        <w:right w:val="none" w:sz="0" w:space="0" w:color="auto"/>
      </w:divBdr>
    </w:div>
    <w:div w:id="1316909922">
      <w:bodyDiv w:val="1"/>
      <w:marLeft w:val="0"/>
      <w:marRight w:val="0"/>
      <w:marTop w:val="0"/>
      <w:marBottom w:val="0"/>
      <w:divBdr>
        <w:top w:val="none" w:sz="0" w:space="0" w:color="auto"/>
        <w:left w:val="none" w:sz="0" w:space="0" w:color="auto"/>
        <w:bottom w:val="none" w:sz="0" w:space="0" w:color="auto"/>
        <w:right w:val="none" w:sz="0" w:space="0" w:color="auto"/>
      </w:divBdr>
    </w:div>
    <w:div w:id="1317222875">
      <w:bodyDiv w:val="1"/>
      <w:marLeft w:val="0"/>
      <w:marRight w:val="0"/>
      <w:marTop w:val="0"/>
      <w:marBottom w:val="0"/>
      <w:divBdr>
        <w:top w:val="none" w:sz="0" w:space="0" w:color="auto"/>
        <w:left w:val="none" w:sz="0" w:space="0" w:color="auto"/>
        <w:bottom w:val="none" w:sz="0" w:space="0" w:color="auto"/>
        <w:right w:val="none" w:sz="0" w:space="0" w:color="auto"/>
      </w:divBdr>
    </w:div>
    <w:div w:id="1317303736">
      <w:bodyDiv w:val="1"/>
      <w:marLeft w:val="0"/>
      <w:marRight w:val="0"/>
      <w:marTop w:val="0"/>
      <w:marBottom w:val="0"/>
      <w:divBdr>
        <w:top w:val="none" w:sz="0" w:space="0" w:color="auto"/>
        <w:left w:val="none" w:sz="0" w:space="0" w:color="auto"/>
        <w:bottom w:val="none" w:sz="0" w:space="0" w:color="auto"/>
        <w:right w:val="none" w:sz="0" w:space="0" w:color="auto"/>
      </w:divBdr>
    </w:div>
    <w:div w:id="1317808124">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463176">
      <w:bodyDiv w:val="1"/>
      <w:marLeft w:val="0"/>
      <w:marRight w:val="0"/>
      <w:marTop w:val="0"/>
      <w:marBottom w:val="0"/>
      <w:divBdr>
        <w:top w:val="none" w:sz="0" w:space="0" w:color="auto"/>
        <w:left w:val="none" w:sz="0" w:space="0" w:color="auto"/>
        <w:bottom w:val="none" w:sz="0" w:space="0" w:color="auto"/>
        <w:right w:val="none" w:sz="0" w:space="0" w:color="auto"/>
      </w:divBdr>
    </w:div>
    <w:div w:id="1318846871">
      <w:bodyDiv w:val="1"/>
      <w:marLeft w:val="0"/>
      <w:marRight w:val="0"/>
      <w:marTop w:val="0"/>
      <w:marBottom w:val="0"/>
      <w:divBdr>
        <w:top w:val="none" w:sz="0" w:space="0" w:color="auto"/>
        <w:left w:val="none" w:sz="0" w:space="0" w:color="auto"/>
        <w:bottom w:val="none" w:sz="0" w:space="0" w:color="auto"/>
        <w:right w:val="none" w:sz="0" w:space="0" w:color="auto"/>
      </w:divBdr>
    </w:div>
    <w:div w:id="1318878364">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19380853">
      <w:bodyDiv w:val="1"/>
      <w:marLeft w:val="0"/>
      <w:marRight w:val="0"/>
      <w:marTop w:val="0"/>
      <w:marBottom w:val="0"/>
      <w:divBdr>
        <w:top w:val="none" w:sz="0" w:space="0" w:color="auto"/>
        <w:left w:val="none" w:sz="0" w:space="0" w:color="auto"/>
        <w:bottom w:val="none" w:sz="0" w:space="0" w:color="auto"/>
        <w:right w:val="none" w:sz="0" w:space="0" w:color="auto"/>
      </w:divBdr>
    </w:div>
    <w:div w:id="1319386430">
      <w:bodyDiv w:val="1"/>
      <w:marLeft w:val="0"/>
      <w:marRight w:val="0"/>
      <w:marTop w:val="0"/>
      <w:marBottom w:val="0"/>
      <w:divBdr>
        <w:top w:val="none" w:sz="0" w:space="0" w:color="auto"/>
        <w:left w:val="none" w:sz="0" w:space="0" w:color="auto"/>
        <w:bottom w:val="none" w:sz="0" w:space="0" w:color="auto"/>
        <w:right w:val="none" w:sz="0" w:space="0" w:color="auto"/>
      </w:divBdr>
    </w:div>
    <w:div w:id="1319572438">
      <w:bodyDiv w:val="1"/>
      <w:marLeft w:val="0"/>
      <w:marRight w:val="0"/>
      <w:marTop w:val="0"/>
      <w:marBottom w:val="0"/>
      <w:divBdr>
        <w:top w:val="none" w:sz="0" w:space="0" w:color="auto"/>
        <w:left w:val="none" w:sz="0" w:space="0" w:color="auto"/>
        <w:bottom w:val="none" w:sz="0" w:space="0" w:color="auto"/>
        <w:right w:val="none" w:sz="0" w:space="0" w:color="auto"/>
      </w:divBdr>
    </w:div>
    <w:div w:id="132103736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1428273">
      <w:bodyDiv w:val="1"/>
      <w:marLeft w:val="0"/>
      <w:marRight w:val="0"/>
      <w:marTop w:val="0"/>
      <w:marBottom w:val="0"/>
      <w:divBdr>
        <w:top w:val="none" w:sz="0" w:space="0" w:color="auto"/>
        <w:left w:val="none" w:sz="0" w:space="0" w:color="auto"/>
        <w:bottom w:val="none" w:sz="0" w:space="0" w:color="auto"/>
        <w:right w:val="none" w:sz="0" w:space="0" w:color="auto"/>
      </w:divBdr>
    </w:div>
    <w:div w:id="1322197759">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2924858">
      <w:bodyDiv w:val="1"/>
      <w:marLeft w:val="0"/>
      <w:marRight w:val="0"/>
      <w:marTop w:val="0"/>
      <w:marBottom w:val="0"/>
      <w:divBdr>
        <w:top w:val="none" w:sz="0" w:space="0" w:color="auto"/>
        <w:left w:val="none" w:sz="0" w:space="0" w:color="auto"/>
        <w:bottom w:val="none" w:sz="0" w:space="0" w:color="auto"/>
        <w:right w:val="none" w:sz="0" w:space="0" w:color="auto"/>
      </w:divBdr>
    </w:div>
    <w:div w:id="1324043609">
      <w:bodyDiv w:val="1"/>
      <w:marLeft w:val="0"/>
      <w:marRight w:val="0"/>
      <w:marTop w:val="0"/>
      <w:marBottom w:val="0"/>
      <w:divBdr>
        <w:top w:val="none" w:sz="0" w:space="0" w:color="auto"/>
        <w:left w:val="none" w:sz="0" w:space="0" w:color="auto"/>
        <w:bottom w:val="none" w:sz="0" w:space="0" w:color="auto"/>
        <w:right w:val="none" w:sz="0" w:space="0" w:color="auto"/>
      </w:divBdr>
    </w:div>
    <w:div w:id="1324235351">
      <w:bodyDiv w:val="1"/>
      <w:marLeft w:val="0"/>
      <w:marRight w:val="0"/>
      <w:marTop w:val="0"/>
      <w:marBottom w:val="0"/>
      <w:divBdr>
        <w:top w:val="none" w:sz="0" w:space="0" w:color="auto"/>
        <w:left w:val="none" w:sz="0" w:space="0" w:color="auto"/>
        <w:bottom w:val="none" w:sz="0" w:space="0" w:color="auto"/>
        <w:right w:val="none" w:sz="0" w:space="0" w:color="auto"/>
      </w:divBdr>
    </w:div>
    <w:div w:id="1324355622">
      <w:bodyDiv w:val="1"/>
      <w:marLeft w:val="0"/>
      <w:marRight w:val="0"/>
      <w:marTop w:val="0"/>
      <w:marBottom w:val="0"/>
      <w:divBdr>
        <w:top w:val="none" w:sz="0" w:space="0" w:color="auto"/>
        <w:left w:val="none" w:sz="0" w:space="0" w:color="auto"/>
        <w:bottom w:val="none" w:sz="0" w:space="0" w:color="auto"/>
        <w:right w:val="none" w:sz="0" w:space="0" w:color="auto"/>
      </w:divBdr>
    </w:div>
    <w:div w:id="1324359895">
      <w:bodyDiv w:val="1"/>
      <w:marLeft w:val="0"/>
      <w:marRight w:val="0"/>
      <w:marTop w:val="0"/>
      <w:marBottom w:val="0"/>
      <w:divBdr>
        <w:top w:val="none" w:sz="0" w:space="0" w:color="auto"/>
        <w:left w:val="none" w:sz="0" w:space="0" w:color="auto"/>
        <w:bottom w:val="none" w:sz="0" w:space="0" w:color="auto"/>
        <w:right w:val="none" w:sz="0" w:space="0" w:color="auto"/>
      </w:divBdr>
    </w:div>
    <w:div w:id="1324432798">
      <w:bodyDiv w:val="1"/>
      <w:marLeft w:val="0"/>
      <w:marRight w:val="0"/>
      <w:marTop w:val="0"/>
      <w:marBottom w:val="0"/>
      <w:divBdr>
        <w:top w:val="none" w:sz="0" w:space="0" w:color="auto"/>
        <w:left w:val="none" w:sz="0" w:space="0" w:color="auto"/>
        <w:bottom w:val="none" w:sz="0" w:space="0" w:color="auto"/>
        <w:right w:val="none" w:sz="0" w:space="0" w:color="auto"/>
      </w:divBdr>
    </w:div>
    <w:div w:id="1324775443">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5400141">
      <w:bodyDiv w:val="1"/>
      <w:marLeft w:val="0"/>
      <w:marRight w:val="0"/>
      <w:marTop w:val="0"/>
      <w:marBottom w:val="0"/>
      <w:divBdr>
        <w:top w:val="none" w:sz="0" w:space="0" w:color="auto"/>
        <w:left w:val="none" w:sz="0" w:space="0" w:color="auto"/>
        <w:bottom w:val="none" w:sz="0" w:space="0" w:color="auto"/>
        <w:right w:val="none" w:sz="0" w:space="0" w:color="auto"/>
      </w:divBdr>
    </w:div>
    <w:div w:id="1325469172">
      <w:bodyDiv w:val="1"/>
      <w:marLeft w:val="0"/>
      <w:marRight w:val="0"/>
      <w:marTop w:val="0"/>
      <w:marBottom w:val="0"/>
      <w:divBdr>
        <w:top w:val="none" w:sz="0" w:space="0" w:color="auto"/>
        <w:left w:val="none" w:sz="0" w:space="0" w:color="auto"/>
        <w:bottom w:val="none" w:sz="0" w:space="0" w:color="auto"/>
        <w:right w:val="none" w:sz="0" w:space="0" w:color="auto"/>
      </w:divBdr>
    </w:div>
    <w:div w:id="1325545534">
      <w:bodyDiv w:val="1"/>
      <w:marLeft w:val="0"/>
      <w:marRight w:val="0"/>
      <w:marTop w:val="0"/>
      <w:marBottom w:val="0"/>
      <w:divBdr>
        <w:top w:val="none" w:sz="0" w:space="0" w:color="auto"/>
        <w:left w:val="none" w:sz="0" w:space="0" w:color="auto"/>
        <w:bottom w:val="none" w:sz="0" w:space="0" w:color="auto"/>
        <w:right w:val="none" w:sz="0" w:space="0" w:color="auto"/>
      </w:divBdr>
    </w:div>
    <w:div w:id="1326401162">
      <w:bodyDiv w:val="1"/>
      <w:marLeft w:val="0"/>
      <w:marRight w:val="0"/>
      <w:marTop w:val="0"/>
      <w:marBottom w:val="0"/>
      <w:divBdr>
        <w:top w:val="none" w:sz="0" w:space="0" w:color="auto"/>
        <w:left w:val="none" w:sz="0" w:space="0" w:color="auto"/>
        <w:bottom w:val="none" w:sz="0" w:space="0" w:color="auto"/>
        <w:right w:val="none" w:sz="0" w:space="0" w:color="auto"/>
      </w:divBdr>
    </w:div>
    <w:div w:id="1326588444">
      <w:bodyDiv w:val="1"/>
      <w:marLeft w:val="0"/>
      <w:marRight w:val="0"/>
      <w:marTop w:val="0"/>
      <w:marBottom w:val="0"/>
      <w:divBdr>
        <w:top w:val="none" w:sz="0" w:space="0" w:color="auto"/>
        <w:left w:val="none" w:sz="0" w:space="0" w:color="auto"/>
        <w:bottom w:val="none" w:sz="0" w:space="0" w:color="auto"/>
        <w:right w:val="none" w:sz="0" w:space="0" w:color="auto"/>
      </w:divBdr>
    </w:div>
    <w:div w:id="1326934421">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28633606">
      <w:bodyDiv w:val="1"/>
      <w:marLeft w:val="0"/>
      <w:marRight w:val="0"/>
      <w:marTop w:val="0"/>
      <w:marBottom w:val="0"/>
      <w:divBdr>
        <w:top w:val="none" w:sz="0" w:space="0" w:color="auto"/>
        <w:left w:val="none" w:sz="0" w:space="0" w:color="auto"/>
        <w:bottom w:val="none" w:sz="0" w:space="0" w:color="auto"/>
        <w:right w:val="none" w:sz="0" w:space="0" w:color="auto"/>
      </w:divBdr>
    </w:div>
    <w:div w:id="1329210964">
      <w:bodyDiv w:val="1"/>
      <w:marLeft w:val="0"/>
      <w:marRight w:val="0"/>
      <w:marTop w:val="0"/>
      <w:marBottom w:val="0"/>
      <w:divBdr>
        <w:top w:val="none" w:sz="0" w:space="0" w:color="auto"/>
        <w:left w:val="none" w:sz="0" w:space="0" w:color="auto"/>
        <w:bottom w:val="none" w:sz="0" w:space="0" w:color="auto"/>
        <w:right w:val="none" w:sz="0" w:space="0" w:color="auto"/>
      </w:divBdr>
    </w:div>
    <w:div w:id="1329288658">
      <w:bodyDiv w:val="1"/>
      <w:marLeft w:val="0"/>
      <w:marRight w:val="0"/>
      <w:marTop w:val="0"/>
      <w:marBottom w:val="0"/>
      <w:divBdr>
        <w:top w:val="none" w:sz="0" w:space="0" w:color="auto"/>
        <w:left w:val="none" w:sz="0" w:space="0" w:color="auto"/>
        <w:bottom w:val="none" w:sz="0" w:space="0" w:color="auto"/>
        <w:right w:val="none" w:sz="0" w:space="0" w:color="auto"/>
      </w:divBdr>
    </w:div>
    <w:div w:id="1329794383">
      <w:bodyDiv w:val="1"/>
      <w:marLeft w:val="0"/>
      <w:marRight w:val="0"/>
      <w:marTop w:val="0"/>
      <w:marBottom w:val="0"/>
      <w:divBdr>
        <w:top w:val="none" w:sz="0" w:space="0" w:color="auto"/>
        <w:left w:val="none" w:sz="0" w:space="0" w:color="auto"/>
        <w:bottom w:val="none" w:sz="0" w:space="0" w:color="auto"/>
        <w:right w:val="none" w:sz="0" w:space="0" w:color="auto"/>
      </w:divBdr>
    </w:div>
    <w:div w:id="1330328197">
      <w:bodyDiv w:val="1"/>
      <w:marLeft w:val="0"/>
      <w:marRight w:val="0"/>
      <w:marTop w:val="0"/>
      <w:marBottom w:val="0"/>
      <w:divBdr>
        <w:top w:val="none" w:sz="0" w:space="0" w:color="auto"/>
        <w:left w:val="none" w:sz="0" w:space="0" w:color="auto"/>
        <w:bottom w:val="none" w:sz="0" w:space="0" w:color="auto"/>
        <w:right w:val="none" w:sz="0" w:space="0" w:color="auto"/>
      </w:divBdr>
    </w:div>
    <w:div w:id="1330447441">
      <w:bodyDiv w:val="1"/>
      <w:marLeft w:val="0"/>
      <w:marRight w:val="0"/>
      <w:marTop w:val="0"/>
      <w:marBottom w:val="0"/>
      <w:divBdr>
        <w:top w:val="none" w:sz="0" w:space="0" w:color="auto"/>
        <w:left w:val="none" w:sz="0" w:space="0" w:color="auto"/>
        <w:bottom w:val="none" w:sz="0" w:space="0" w:color="auto"/>
        <w:right w:val="none" w:sz="0" w:space="0" w:color="auto"/>
      </w:divBdr>
    </w:div>
    <w:div w:id="1331056763">
      <w:bodyDiv w:val="1"/>
      <w:marLeft w:val="0"/>
      <w:marRight w:val="0"/>
      <w:marTop w:val="0"/>
      <w:marBottom w:val="0"/>
      <w:divBdr>
        <w:top w:val="none" w:sz="0" w:space="0" w:color="auto"/>
        <w:left w:val="none" w:sz="0" w:space="0" w:color="auto"/>
        <w:bottom w:val="none" w:sz="0" w:space="0" w:color="auto"/>
        <w:right w:val="none" w:sz="0" w:space="0" w:color="auto"/>
      </w:divBdr>
    </w:div>
    <w:div w:id="1331174462">
      <w:bodyDiv w:val="1"/>
      <w:marLeft w:val="0"/>
      <w:marRight w:val="0"/>
      <w:marTop w:val="0"/>
      <w:marBottom w:val="0"/>
      <w:divBdr>
        <w:top w:val="none" w:sz="0" w:space="0" w:color="auto"/>
        <w:left w:val="none" w:sz="0" w:space="0" w:color="auto"/>
        <w:bottom w:val="none" w:sz="0" w:space="0" w:color="auto"/>
        <w:right w:val="none" w:sz="0" w:space="0" w:color="auto"/>
      </w:divBdr>
    </w:div>
    <w:div w:id="1331174555">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1643654">
      <w:bodyDiv w:val="1"/>
      <w:marLeft w:val="0"/>
      <w:marRight w:val="0"/>
      <w:marTop w:val="0"/>
      <w:marBottom w:val="0"/>
      <w:divBdr>
        <w:top w:val="none" w:sz="0" w:space="0" w:color="auto"/>
        <w:left w:val="none" w:sz="0" w:space="0" w:color="auto"/>
        <w:bottom w:val="none" w:sz="0" w:space="0" w:color="auto"/>
        <w:right w:val="none" w:sz="0" w:space="0" w:color="auto"/>
      </w:divBdr>
    </w:div>
    <w:div w:id="1332030160">
      <w:bodyDiv w:val="1"/>
      <w:marLeft w:val="0"/>
      <w:marRight w:val="0"/>
      <w:marTop w:val="0"/>
      <w:marBottom w:val="0"/>
      <w:divBdr>
        <w:top w:val="none" w:sz="0" w:space="0" w:color="auto"/>
        <w:left w:val="none" w:sz="0" w:space="0" w:color="auto"/>
        <w:bottom w:val="none" w:sz="0" w:space="0" w:color="auto"/>
        <w:right w:val="none" w:sz="0" w:space="0" w:color="auto"/>
      </w:divBdr>
    </w:div>
    <w:div w:id="1332290883">
      <w:bodyDiv w:val="1"/>
      <w:marLeft w:val="0"/>
      <w:marRight w:val="0"/>
      <w:marTop w:val="0"/>
      <w:marBottom w:val="0"/>
      <w:divBdr>
        <w:top w:val="none" w:sz="0" w:space="0" w:color="auto"/>
        <w:left w:val="none" w:sz="0" w:space="0" w:color="auto"/>
        <w:bottom w:val="none" w:sz="0" w:space="0" w:color="auto"/>
        <w:right w:val="none" w:sz="0" w:space="0" w:color="auto"/>
      </w:divBdr>
    </w:div>
    <w:div w:id="1332412541">
      <w:bodyDiv w:val="1"/>
      <w:marLeft w:val="0"/>
      <w:marRight w:val="0"/>
      <w:marTop w:val="0"/>
      <w:marBottom w:val="0"/>
      <w:divBdr>
        <w:top w:val="none" w:sz="0" w:space="0" w:color="auto"/>
        <w:left w:val="none" w:sz="0" w:space="0" w:color="auto"/>
        <w:bottom w:val="none" w:sz="0" w:space="0" w:color="auto"/>
        <w:right w:val="none" w:sz="0" w:space="0" w:color="auto"/>
      </w:divBdr>
    </w:div>
    <w:div w:id="1332486939">
      <w:bodyDiv w:val="1"/>
      <w:marLeft w:val="0"/>
      <w:marRight w:val="0"/>
      <w:marTop w:val="0"/>
      <w:marBottom w:val="0"/>
      <w:divBdr>
        <w:top w:val="none" w:sz="0" w:space="0" w:color="auto"/>
        <w:left w:val="none" w:sz="0" w:space="0" w:color="auto"/>
        <w:bottom w:val="none" w:sz="0" w:space="0" w:color="auto"/>
        <w:right w:val="none" w:sz="0" w:space="0" w:color="auto"/>
      </w:divBdr>
    </w:div>
    <w:div w:id="1332828352">
      <w:bodyDiv w:val="1"/>
      <w:marLeft w:val="0"/>
      <w:marRight w:val="0"/>
      <w:marTop w:val="0"/>
      <w:marBottom w:val="0"/>
      <w:divBdr>
        <w:top w:val="none" w:sz="0" w:space="0" w:color="auto"/>
        <w:left w:val="none" w:sz="0" w:space="0" w:color="auto"/>
        <w:bottom w:val="none" w:sz="0" w:space="0" w:color="auto"/>
        <w:right w:val="none" w:sz="0" w:space="0" w:color="auto"/>
      </w:divBdr>
    </w:div>
    <w:div w:id="1333532460">
      <w:bodyDiv w:val="1"/>
      <w:marLeft w:val="0"/>
      <w:marRight w:val="0"/>
      <w:marTop w:val="0"/>
      <w:marBottom w:val="0"/>
      <w:divBdr>
        <w:top w:val="none" w:sz="0" w:space="0" w:color="auto"/>
        <w:left w:val="none" w:sz="0" w:space="0" w:color="auto"/>
        <w:bottom w:val="none" w:sz="0" w:space="0" w:color="auto"/>
        <w:right w:val="none" w:sz="0" w:space="0" w:color="auto"/>
      </w:divBdr>
    </w:div>
    <w:div w:id="1333676970">
      <w:bodyDiv w:val="1"/>
      <w:marLeft w:val="0"/>
      <w:marRight w:val="0"/>
      <w:marTop w:val="0"/>
      <w:marBottom w:val="0"/>
      <w:divBdr>
        <w:top w:val="none" w:sz="0" w:space="0" w:color="auto"/>
        <w:left w:val="none" w:sz="0" w:space="0" w:color="auto"/>
        <w:bottom w:val="none" w:sz="0" w:space="0" w:color="auto"/>
        <w:right w:val="none" w:sz="0" w:space="0" w:color="auto"/>
      </w:divBdr>
    </w:div>
    <w:div w:id="1333753750">
      <w:bodyDiv w:val="1"/>
      <w:marLeft w:val="0"/>
      <w:marRight w:val="0"/>
      <w:marTop w:val="0"/>
      <w:marBottom w:val="0"/>
      <w:divBdr>
        <w:top w:val="none" w:sz="0" w:space="0" w:color="auto"/>
        <w:left w:val="none" w:sz="0" w:space="0" w:color="auto"/>
        <w:bottom w:val="none" w:sz="0" w:space="0" w:color="auto"/>
        <w:right w:val="none" w:sz="0" w:space="0" w:color="auto"/>
      </w:divBdr>
    </w:div>
    <w:div w:id="1333872823">
      <w:bodyDiv w:val="1"/>
      <w:marLeft w:val="0"/>
      <w:marRight w:val="0"/>
      <w:marTop w:val="0"/>
      <w:marBottom w:val="0"/>
      <w:divBdr>
        <w:top w:val="none" w:sz="0" w:space="0" w:color="auto"/>
        <w:left w:val="none" w:sz="0" w:space="0" w:color="auto"/>
        <w:bottom w:val="none" w:sz="0" w:space="0" w:color="auto"/>
        <w:right w:val="none" w:sz="0" w:space="0" w:color="auto"/>
      </w:divBdr>
    </w:div>
    <w:div w:id="1333995907">
      <w:bodyDiv w:val="1"/>
      <w:marLeft w:val="0"/>
      <w:marRight w:val="0"/>
      <w:marTop w:val="0"/>
      <w:marBottom w:val="0"/>
      <w:divBdr>
        <w:top w:val="none" w:sz="0" w:space="0" w:color="auto"/>
        <w:left w:val="none" w:sz="0" w:space="0" w:color="auto"/>
        <w:bottom w:val="none" w:sz="0" w:space="0" w:color="auto"/>
        <w:right w:val="none" w:sz="0" w:space="0" w:color="auto"/>
      </w:divBdr>
    </w:div>
    <w:div w:id="1335035991">
      <w:bodyDiv w:val="1"/>
      <w:marLeft w:val="0"/>
      <w:marRight w:val="0"/>
      <w:marTop w:val="0"/>
      <w:marBottom w:val="0"/>
      <w:divBdr>
        <w:top w:val="none" w:sz="0" w:space="0" w:color="auto"/>
        <w:left w:val="none" w:sz="0" w:space="0" w:color="auto"/>
        <w:bottom w:val="none" w:sz="0" w:space="0" w:color="auto"/>
        <w:right w:val="none" w:sz="0" w:space="0" w:color="auto"/>
      </w:divBdr>
    </w:div>
    <w:div w:id="1335066321">
      <w:bodyDiv w:val="1"/>
      <w:marLeft w:val="0"/>
      <w:marRight w:val="0"/>
      <w:marTop w:val="0"/>
      <w:marBottom w:val="0"/>
      <w:divBdr>
        <w:top w:val="none" w:sz="0" w:space="0" w:color="auto"/>
        <w:left w:val="none" w:sz="0" w:space="0" w:color="auto"/>
        <w:bottom w:val="none" w:sz="0" w:space="0" w:color="auto"/>
        <w:right w:val="none" w:sz="0" w:space="0" w:color="auto"/>
      </w:divBdr>
    </w:div>
    <w:div w:id="1335374784">
      <w:bodyDiv w:val="1"/>
      <w:marLeft w:val="0"/>
      <w:marRight w:val="0"/>
      <w:marTop w:val="0"/>
      <w:marBottom w:val="0"/>
      <w:divBdr>
        <w:top w:val="none" w:sz="0" w:space="0" w:color="auto"/>
        <w:left w:val="none" w:sz="0" w:space="0" w:color="auto"/>
        <w:bottom w:val="none" w:sz="0" w:space="0" w:color="auto"/>
        <w:right w:val="none" w:sz="0" w:space="0" w:color="auto"/>
      </w:divBdr>
    </w:div>
    <w:div w:id="1335493409">
      <w:bodyDiv w:val="1"/>
      <w:marLeft w:val="0"/>
      <w:marRight w:val="0"/>
      <w:marTop w:val="0"/>
      <w:marBottom w:val="0"/>
      <w:divBdr>
        <w:top w:val="none" w:sz="0" w:space="0" w:color="auto"/>
        <w:left w:val="none" w:sz="0" w:space="0" w:color="auto"/>
        <w:bottom w:val="none" w:sz="0" w:space="0" w:color="auto"/>
        <w:right w:val="none" w:sz="0" w:space="0" w:color="auto"/>
      </w:divBdr>
    </w:div>
    <w:div w:id="1336228387">
      <w:bodyDiv w:val="1"/>
      <w:marLeft w:val="0"/>
      <w:marRight w:val="0"/>
      <w:marTop w:val="0"/>
      <w:marBottom w:val="0"/>
      <w:divBdr>
        <w:top w:val="none" w:sz="0" w:space="0" w:color="auto"/>
        <w:left w:val="none" w:sz="0" w:space="0" w:color="auto"/>
        <w:bottom w:val="none" w:sz="0" w:space="0" w:color="auto"/>
        <w:right w:val="none" w:sz="0" w:space="0" w:color="auto"/>
      </w:divBdr>
    </w:div>
    <w:div w:id="1336570068">
      <w:bodyDiv w:val="1"/>
      <w:marLeft w:val="0"/>
      <w:marRight w:val="0"/>
      <w:marTop w:val="0"/>
      <w:marBottom w:val="0"/>
      <w:divBdr>
        <w:top w:val="none" w:sz="0" w:space="0" w:color="auto"/>
        <w:left w:val="none" w:sz="0" w:space="0" w:color="auto"/>
        <w:bottom w:val="none" w:sz="0" w:space="0" w:color="auto"/>
        <w:right w:val="none" w:sz="0" w:space="0" w:color="auto"/>
      </w:divBdr>
    </w:div>
    <w:div w:id="1336615388">
      <w:bodyDiv w:val="1"/>
      <w:marLeft w:val="0"/>
      <w:marRight w:val="0"/>
      <w:marTop w:val="0"/>
      <w:marBottom w:val="0"/>
      <w:divBdr>
        <w:top w:val="none" w:sz="0" w:space="0" w:color="auto"/>
        <w:left w:val="none" w:sz="0" w:space="0" w:color="auto"/>
        <w:bottom w:val="none" w:sz="0" w:space="0" w:color="auto"/>
        <w:right w:val="none" w:sz="0" w:space="0" w:color="auto"/>
      </w:divBdr>
    </w:div>
    <w:div w:id="1336886121">
      <w:bodyDiv w:val="1"/>
      <w:marLeft w:val="0"/>
      <w:marRight w:val="0"/>
      <w:marTop w:val="0"/>
      <w:marBottom w:val="0"/>
      <w:divBdr>
        <w:top w:val="none" w:sz="0" w:space="0" w:color="auto"/>
        <w:left w:val="none" w:sz="0" w:space="0" w:color="auto"/>
        <w:bottom w:val="none" w:sz="0" w:space="0" w:color="auto"/>
        <w:right w:val="none" w:sz="0" w:space="0" w:color="auto"/>
      </w:divBdr>
      <w:divsChild>
        <w:div w:id="1125975163">
          <w:marLeft w:val="0"/>
          <w:marRight w:val="0"/>
          <w:marTop w:val="0"/>
          <w:marBottom w:val="0"/>
          <w:divBdr>
            <w:top w:val="none" w:sz="0" w:space="0" w:color="auto"/>
            <w:left w:val="none" w:sz="0" w:space="0" w:color="auto"/>
            <w:bottom w:val="none" w:sz="0" w:space="0" w:color="auto"/>
            <w:right w:val="none" w:sz="0" w:space="0" w:color="auto"/>
          </w:divBdr>
        </w:div>
        <w:div w:id="1769541375">
          <w:marLeft w:val="0"/>
          <w:marRight w:val="0"/>
          <w:marTop w:val="0"/>
          <w:marBottom w:val="0"/>
          <w:divBdr>
            <w:top w:val="none" w:sz="0" w:space="0" w:color="auto"/>
            <w:left w:val="none" w:sz="0" w:space="0" w:color="auto"/>
            <w:bottom w:val="none" w:sz="0" w:space="0" w:color="auto"/>
            <w:right w:val="none" w:sz="0" w:space="0" w:color="auto"/>
          </w:divBdr>
        </w:div>
        <w:div w:id="1788741272">
          <w:marLeft w:val="0"/>
          <w:marRight w:val="0"/>
          <w:marTop w:val="0"/>
          <w:marBottom w:val="0"/>
          <w:divBdr>
            <w:top w:val="none" w:sz="0" w:space="0" w:color="auto"/>
            <w:left w:val="none" w:sz="0" w:space="0" w:color="auto"/>
            <w:bottom w:val="none" w:sz="0" w:space="0" w:color="auto"/>
            <w:right w:val="none" w:sz="0" w:space="0" w:color="auto"/>
          </w:divBdr>
        </w:div>
        <w:div w:id="215318250">
          <w:marLeft w:val="0"/>
          <w:marRight w:val="0"/>
          <w:marTop w:val="0"/>
          <w:marBottom w:val="0"/>
          <w:divBdr>
            <w:top w:val="none" w:sz="0" w:space="0" w:color="auto"/>
            <w:left w:val="none" w:sz="0" w:space="0" w:color="auto"/>
            <w:bottom w:val="none" w:sz="0" w:space="0" w:color="auto"/>
            <w:right w:val="none" w:sz="0" w:space="0" w:color="auto"/>
          </w:divBdr>
        </w:div>
        <w:div w:id="60298675">
          <w:marLeft w:val="0"/>
          <w:marRight w:val="0"/>
          <w:marTop w:val="0"/>
          <w:marBottom w:val="0"/>
          <w:divBdr>
            <w:top w:val="none" w:sz="0" w:space="0" w:color="auto"/>
            <w:left w:val="none" w:sz="0" w:space="0" w:color="auto"/>
            <w:bottom w:val="none" w:sz="0" w:space="0" w:color="auto"/>
            <w:right w:val="none" w:sz="0" w:space="0" w:color="auto"/>
          </w:divBdr>
        </w:div>
        <w:div w:id="1976372322">
          <w:marLeft w:val="0"/>
          <w:marRight w:val="0"/>
          <w:marTop w:val="0"/>
          <w:marBottom w:val="0"/>
          <w:divBdr>
            <w:top w:val="none" w:sz="0" w:space="0" w:color="auto"/>
            <w:left w:val="none" w:sz="0" w:space="0" w:color="auto"/>
            <w:bottom w:val="none" w:sz="0" w:space="0" w:color="auto"/>
            <w:right w:val="none" w:sz="0" w:space="0" w:color="auto"/>
          </w:divBdr>
        </w:div>
        <w:div w:id="95295181">
          <w:marLeft w:val="0"/>
          <w:marRight w:val="0"/>
          <w:marTop w:val="0"/>
          <w:marBottom w:val="0"/>
          <w:divBdr>
            <w:top w:val="none" w:sz="0" w:space="0" w:color="auto"/>
            <w:left w:val="none" w:sz="0" w:space="0" w:color="auto"/>
            <w:bottom w:val="none" w:sz="0" w:space="0" w:color="auto"/>
            <w:right w:val="none" w:sz="0" w:space="0" w:color="auto"/>
          </w:divBdr>
        </w:div>
        <w:div w:id="1001084227">
          <w:marLeft w:val="0"/>
          <w:marRight w:val="0"/>
          <w:marTop w:val="0"/>
          <w:marBottom w:val="0"/>
          <w:divBdr>
            <w:top w:val="none" w:sz="0" w:space="0" w:color="auto"/>
            <w:left w:val="none" w:sz="0" w:space="0" w:color="auto"/>
            <w:bottom w:val="none" w:sz="0" w:space="0" w:color="auto"/>
            <w:right w:val="none" w:sz="0" w:space="0" w:color="auto"/>
          </w:divBdr>
        </w:div>
        <w:div w:id="183138172">
          <w:marLeft w:val="0"/>
          <w:marRight w:val="0"/>
          <w:marTop w:val="0"/>
          <w:marBottom w:val="0"/>
          <w:divBdr>
            <w:top w:val="none" w:sz="0" w:space="0" w:color="auto"/>
            <w:left w:val="none" w:sz="0" w:space="0" w:color="auto"/>
            <w:bottom w:val="none" w:sz="0" w:space="0" w:color="auto"/>
            <w:right w:val="none" w:sz="0" w:space="0" w:color="auto"/>
          </w:divBdr>
        </w:div>
        <w:div w:id="1987515181">
          <w:marLeft w:val="0"/>
          <w:marRight w:val="0"/>
          <w:marTop w:val="0"/>
          <w:marBottom w:val="0"/>
          <w:divBdr>
            <w:top w:val="none" w:sz="0" w:space="0" w:color="auto"/>
            <w:left w:val="none" w:sz="0" w:space="0" w:color="auto"/>
            <w:bottom w:val="none" w:sz="0" w:space="0" w:color="auto"/>
            <w:right w:val="none" w:sz="0" w:space="0" w:color="auto"/>
          </w:divBdr>
        </w:div>
        <w:div w:id="994916599">
          <w:marLeft w:val="0"/>
          <w:marRight w:val="0"/>
          <w:marTop w:val="0"/>
          <w:marBottom w:val="0"/>
          <w:divBdr>
            <w:top w:val="none" w:sz="0" w:space="0" w:color="auto"/>
            <w:left w:val="none" w:sz="0" w:space="0" w:color="auto"/>
            <w:bottom w:val="none" w:sz="0" w:space="0" w:color="auto"/>
            <w:right w:val="none" w:sz="0" w:space="0" w:color="auto"/>
          </w:divBdr>
        </w:div>
        <w:div w:id="86467830">
          <w:marLeft w:val="0"/>
          <w:marRight w:val="0"/>
          <w:marTop w:val="0"/>
          <w:marBottom w:val="0"/>
          <w:divBdr>
            <w:top w:val="none" w:sz="0" w:space="0" w:color="auto"/>
            <w:left w:val="none" w:sz="0" w:space="0" w:color="auto"/>
            <w:bottom w:val="none" w:sz="0" w:space="0" w:color="auto"/>
            <w:right w:val="none" w:sz="0" w:space="0" w:color="auto"/>
          </w:divBdr>
        </w:div>
        <w:div w:id="1251811805">
          <w:marLeft w:val="0"/>
          <w:marRight w:val="0"/>
          <w:marTop w:val="0"/>
          <w:marBottom w:val="0"/>
          <w:divBdr>
            <w:top w:val="none" w:sz="0" w:space="0" w:color="auto"/>
            <w:left w:val="none" w:sz="0" w:space="0" w:color="auto"/>
            <w:bottom w:val="none" w:sz="0" w:space="0" w:color="auto"/>
            <w:right w:val="none" w:sz="0" w:space="0" w:color="auto"/>
          </w:divBdr>
        </w:div>
        <w:div w:id="1029336381">
          <w:marLeft w:val="0"/>
          <w:marRight w:val="0"/>
          <w:marTop w:val="0"/>
          <w:marBottom w:val="0"/>
          <w:divBdr>
            <w:top w:val="none" w:sz="0" w:space="0" w:color="auto"/>
            <w:left w:val="none" w:sz="0" w:space="0" w:color="auto"/>
            <w:bottom w:val="none" w:sz="0" w:space="0" w:color="auto"/>
            <w:right w:val="none" w:sz="0" w:space="0" w:color="auto"/>
          </w:divBdr>
        </w:div>
        <w:div w:id="1462846812">
          <w:marLeft w:val="0"/>
          <w:marRight w:val="0"/>
          <w:marTop w:val="0"/>
          <w:marBottom w:val="0"/>
          <w:divBdr>
            <w:top w:val="none" w:sz="0" w:space="0" w:color="auto"/>
            <w:left w:val="none" w:sz="0" w:space="0" w:color="auto"/>
            <w:bottom w:val="none" w:sz="0" w:space="0" w:color="auto"/>
            <w:right w:val="none" w:sz="0" w:space="0" w:color="auto"/>
          </w:divBdr>
        </w:div>
        <w:div w:id="1713770726">
          <w:marLeft w:val="0"/>
          <w:marRight w:val="0"/>
          <w:marTop w:val="0"/>
          <w:marBottom w:val="0"/>
          <w:divBdr>
            <w:top w:val="none" w:sz="0" w:space="0" w:color="auto"/>
            <w:left w:val="none" w:sz="0" w:space="0" w:color="auto"/>
            <w:bottom w:val="none" w:sz="0" w:space="0" w:color="auto"/>
            <w:right w:val="none" w:sz="0" w:space="0" w:color="auto"/>
          </w:divBdr>
        </w:div>
        <w:div w:id="1259213044">
          <w:marLeft w:val="0"/>
          <w:marRight w:val="0"/>
          <w:marTop w:val="0"/>
          <w:marBottom w:val="0"/>
          <w:divBdr>
            <w:top w:val="none" w:sz="0" w:space="0" w:color="auto"/>
            <w:left w:val="none" w:sz="0" w:space="0" w:color="auto"/>
            <w:bottom w:val="none" w:sz="0" w:space="0" w:color="auto"/>
            <w:right w:val="none" w:sz="0" w:space="0" w:color="auto"/>
          </w:divBdr>
        </w:div>
        <w:div w:id="1542403368">
          <w:marLeft w:val="0"/>
          <w:marRight w:val="0"/>
          <w:marTop w:val="0"/>
          <w:marBottom w:val="0"/>
          <w:divBdr>
            <w:top w:val="none" w:sz="0" w:space="0" w:color="auto"/>
            <w:left w:val="none" w:sz="0" w:space="0" w:color="auto"/>
            <w:bottom w:val="none" w:sz="0" w:space="0" w:color="auto"/>
            <w:right w:val="none" w:sz="0" w:space="0" w:color="auto"/>
          </w:divBdr>
        </w:div>
        <w:div w:id="1492410503">
          <w:marLeft w:val="0"/>
          <w:marRight w:val="0"/>
          <w:marTop w:val="0"/>
          <w:marBottom w:val="0"/>
          <w:divBdr>
            <w:top w:val="none" w:sz="0" w:space="0" w:color="auto"/>
            <w:left w:val="none" w:sz="0" w:space="0" w:color="auto"/>
            <w:bottom w:val="none" w:sz="0" w:space="0" w:color="auto"/>
            <w:right w:val="none" w:sz="0" w:space="0" w:color="auto"/>
          </w:divBdr>
        </w:div>
        <w:div w:id="901670757">
          <w:marLeft w:val="0"/>
          <w:marRight w:val="0"/>
          <w:marTop w:val="0"/>
          <w:marBottom w:val="0"/>
          <w:divBdr>
            <w:top w:val="none" w:sz="0" w:space="0" w:color="auto"/>
            <w:left w:val="none" w:sz="0" w:space="0" w:color="auto"/>
            <w:bottom w:val="none" w:sz="0" w:space="0" w:color="auto"/>
            <w:right w:val="none" w:sz="0" w:space="0" w:color="auto"/>
          </w:divBdr>
        </w:div>
        <w:div w:id="846477997">
          <w:marLeft w:val="0"/>
          <w:marRight w:val="0"/>
          <w:marTop w:val="0"/>
          <w:marBottom w:val="0"/>
          <w:divBdr>
            <w:top w:val="none" w:sz="0" w:space="0" w:color="auto"/>
            <w:left w:val="none" w:sz="0" w:space="0" w:color="auto"/>
            <w:bottom w:val="none" w:sz="0" w:space="0" w:color="auto"/>
            <w:right w:val="none" w:sz="0" w:space="0" w:color="auto"/>
          </w:divBdr>
        </w:div>
        <w:div w:id="297344186">
          <w:marLeft w:val="0"/>
          <w:marRight w:val="0"/>
          <w:marTop w:val="0"/>
          <w:marBottom w:val="0"/>
          <w:divBdr>
            <w:top w:val="none" w:sz="0" w:space="0" w:color="auto"/>
            <w:left w:val="none" w:sz="0" w:space="0" w:color="auto"/>
            <w:bottom w:val="none" w:sz="0" w:space="0" w:color="auto"/>
            <w:right w:val="none" w:sz="0" w:space="0" w:color="auto"/>
          </w:divBdr>
        </w:div>
        <w:div w:id="332731428">
          <w:marLeft w:val="0"/>
          <w:marRight w:val="0"/>
          <w:marTop w:val="0"/>
          <w:marBottom w:val="0"/>
          <w:divBdr>
            <w:top w:val="none" w:sz="0" w:space="0" w:color="auto"/>
            <w:left w:val="none" w:sz="0" w:space="0" w:color="auto"/>
            <w:bottom w:val="none" w:sz="0" w:space="0" w:color="auto"/>
            <w:right w:val="none" w:sz="0" w:space="0" w:color="auto"/>
          </w:divBdr>
        </w:div>
        <w:div w:id="682051054">
          <w:marLeft w:val="0"/>
          <w:marRight w:val="0"/>
          <w:marTop w:val="0"/>
          <w:marBottom w:val="0"/>
          <w:divBdr>
            <w:top w:val="none" w:sz="0" w:space="0" w:color="auto"/>
            <w:left w:val="none" w:sz="0" w:space="0" w:color="auto"/>
            <w:bottom w:val="none" w:sz="0" w:space="0" w:color="auto"/>
            <w:right w:val="none" w:sz="0" w:space="0" w:color="auto"/>
          </w:divBdr>
        </w:div>
        <w:div w:id="1528374112">
          <w:marLeft w:val="0"/>
          <w:marRight w:val="0"/>
          <w:marTop w:val="0"/>
          <w:marBottom w:val="0"/>
          <w:divBdr>
            <w:top w:val="none" w:sz="0" w:space="0" w:color="auto"/>
            <w:left w:val="none" w:sz="0" w:space="0" w:color="auto"/>
            <w:bottom w:val="none" w:sz="0" w:space="0" w:color="auto"/>
            <w:right w:val="none" w:sz="0" w:space="0" w:color="auto"/>
          </w:divBdr>
        </w:div>
        <w:div w:id="597715687">
          <w:marLeft w:val="0"/>
          <w:marRight w:val="0"/>
          <w:marTop w:val="0"/>
          <w:marBottom w:val="0"/>
          <w:divBdr>
            <w:top w:val="none" w:sz="0" w:space="0" w:color="auto"/>
            <w:left w:val="none" w:sz="0" w:space="0" w:color="auto"/>
            <w:bottom w:val="none" w:sz="0" w:space="0" w:color="auto"/>
            <w:right w:val="none" w:sz="0" w:space="0" w:color="auto"/>
          </w:divBdr>
        </w:div>
        <w:div w:id="1175074346">
          <w:marLeft w:val="0"/>
          <w:marRight w:val="0"/>
          <w:marTop w:val="0"/>
          <w:marBottom w:val="0"/>
          <w:divBdr>
            <w:top w:val="none" w:sz="0" w:space="0" w:color="auto"/>
            <w:left w:val="none" w:sz="0" w:space="0" w:color="auto"/>
            <w:bottom w:val="none" w:sz="0" w:space="0" w:color="auto"/>
            <w:right w:val="none" w:sz="0" w:space="0" w:color="auto"/>
          </w:divBdr>
        </w:div>
        <w:div w:id="1879273105">
          <w:marLeft w:val="0"/>
          <w:marRight w:val="0"/>
          <w:marTop w:val="0"/>
          <w:marBottom w:val="0"/>
          <w:divBdr>
            <w:top w:val="none" w:sz="0" w:space="0" w:color="auto"/>
            <w:left w:val="none" w:sz="0" w:space="0" w:color="auto"/>
            <w:bottom w:val="none" w:sz="0" w:space="0" w:color="auto"/>
            <w:right w:val="none" w:sz="0" w:space="0" w:color="auto"/>
          </w:divBdr>
        </w:div>
        <w:div w:id="1805077364">
          <w:marLeft w:val="0"/>
          <w:marRight w:val="0"/>
          <w:marTop w:val="0"/>
          <w:marBottom w:val="0"/>
          <w:divBdr>
            <w:top w:val="none" w:sz="0" w:space="0" w:color="auto"/>
            <w:left w:val="none" w:sz="0" w:space="0" w:color="auto"/>
            <w:bottom w:val="none" w:sz="0" w:space="0" w:color="auto"/>
            <w:right w:val="none" w:sz="0" w:space="0" w:color="auto"/>
          </w:divBdr>
        </w:div>
        <w:div w:id="1161191904">
          <w:marLeft w:val="0"/>
          <w:marRight w:val="0"/>
          <w:marTop w:val="0"/>
          <w:marBottom w:val="0"/>
          <w:divBdr>
            <w:top w:val="none" w:sz="0" w:space="0" w:color="auto"/>
            <w:left w:val="none" w:sz="0" w:space="0" w:color="auto"/>
            <w:bottom w:val="none" w:sz="0" w:space="0" w:color="auto"/>
            <w:right w:val="none" w:sz="0" w:space="0" w:color="auto"/>
          </w:divBdr>
        </w:div>
        <w:div w:id="59256316">
          <w:marLeft w:val="0"/>
          <w:marRight w:val="0"/>
          <w:marTop w:val="0"/>
          <w:marBottom w:val="0"/>
          <w:divBdr>
            <w:top w:val="none" w:sz="0" w:space="0" w:color="auto"/>
            <w:left w:val="none" w:sz="0" w:space="0" w:color="auto"/>
            <w:bottom w:val="none" w:sz="0" w:space="0" w:color="auto"/>
            <w:right w:val="none" w:sz="0" w:space="0" w:color="auto"/>
          </w:divBdr>
        </w:div>
        <w:div w:id="992374631">
          <w:marLeft w:val="0"/>
          <w:marRight w:val="0"/>
          <w:marTop w:val="0"/>
          <w:marBottom w:val="0"/>
          <w:divBdr>
            <w:top w:val="none" w:sz="0" w:space="0" w:color="auto"/>
            <w:left w:val="none" w:sz="0" w:space="0" w:color="auto"/>
            <w:bottom w:val="none" w:sz="0" w:space="0" w:color="auto"/>
            <w:right w:val="none" w:sz="0" w:space="0" w:color="auto"/>
          </w:divBdr>
        </w:div>
        <w:div w:id="1963221840">
          <w:marLeft w:val="0"/>
          <w:marRight w:val="0"/>
          <w:marTop w:val="0"/>
          <w:marBottom w:val="0"/>
          <w:divBdr>
            <w:top w:val="none" w:sz="0" w:space="0" w:color="auto"/>
            <w:left w:val="none" w:sz="0" w:space="0" w:color="auto"/>
            <w:bottom w:val="none" w:sz="0" w:space="0" w:color="auto"/>
            <w:right w:val="none" w:sz="0" w:space="0" w:color="auto"/>
          </w:divBdr>
        </w:div>
        <w:div w:id="415982206">
          <w:marLeft w:val="0"/>
          <w:marRight w:val="0"/>
          <w:marTop w:val="0"/>
          <w:marBottom w:val="0"/>
          <w:divBdr>
            <w:top w:val="none" w:sz="0" w:space="0" w:color="auto"/>
            <w:left w:val="none" w:sz="0" w:space="0" w:color="auto"/>
            <w:bottom w:val="none" w:sz="0" w:space="0" w:color="auto"/>
            <w:right w:val="none" w:sz="0" w:space="0" w:color="auto"/>
          </w:divBdr>
        </w:div>
        <w:div w:id="376785946">
          <w:marLeft w:val="0"/>
          <w:marRight w:val="0"/>
          <w:marTop w:val="0"/>
          <w:marBottom w:val="0"/>
          <w:divBdr>
            <w:top w:val="none" w:sz="0" w:space="0" w:color="auto"/>
            <w:left w:val="none" w:sz="0" w:space="0" w:color="auto"/>
            <w:bottom w:val="none" w:sz="0" w:space="0" w:color="auto"/>
            <w:right w:val="none" w:sz="0" w:space="0" w:color="auto"/>
          </w:divBdr>
        </w:div>
        <w:div w:id="279998594">
          <w:marLeft w:val="0"/>
          <w:marRight w:val="0"/>
          <w:marTop w:val="0"/>
          <w:marBottom w:val="0"/>
          <w:divBdr>
            <w:top w:val="none" w:sz="0" w:space="0" w:color="auto"/>
            <w:left w:val="none" w:sz="0" w:space="0" w:color="auto"/>
            <w:bottom w:val="none" w:sz="0" w:space="0" w:color="auto"/>
            <w:right w:val="none" w:sz="0" w:space="0" w:color="auto"/>
          </w:divBdr>
        </w:div>
        <w:div w:id="1248927867">
          <w:marLeft w:val="0"/>
          <w:marRight w:val="0"/>
          <w:marTop w:val="0"/>
          <w:marBottom w:val="0"/>
          <w:divBdr>
            <w:top w:val="none" w:sz="0" w:space="0" w:color="auto"/>
            <w:left w:val="none" w:sz="0" w:space="0" w:color="auto"/>
            <w:bottom w:val="none" w:sz="0" w:space="0" w:color="auto"/>
            <w:right w:val="none" w:sz="0" w:space="0" w:color="auto"/>
          </w:divBdr>
        </w:div>
        <w:div w:id="439885576">
          <w:marLeft w:val="0"/>
          <w:marRight w:val="0"/>
          <w:marTop w:val="0"/>
          <w:marBottom w:val="0"/>
          <w:divBdr>
            <w:top w:val="none" w:sz="0" w:space="0" w:color="auto"/>
            <w:left w:val="none" w:sz="0" w:space="0" w:color="auto"/>
            <w:bottom w:val="none" w:sz="0" w:space="0" w:color="auto"/>
            <w:right w:val="none" w:sz="0" w:space="0" w:color="auto"/>
          </w:divBdr>
        </w:div>
        <w:div w:id="19429214">
          <w:marLeft w:val="0"/>
          <w:marRight w:val="0"/>
          <w:marTop w:val="0"/>
          <w:marBottom w:val="0"/>
          <w:divBdr>
            <w:top w:val="none" w:sz="0" w:space="0" w:color="auto"/>
            <w:left w:val="none" w:sz="0" w:space="0" w:color="auto"/>
            <w:bottom w:val="none" w:sz="0" w:space="0" w:color="auto"/>
            <w:right w:val="none" w:sz="0" w:space="0" w:color="auto"/>
          </w:divBdr>
        </w:div>
        <w:div w:id="2042778997">
          <w:marLeft w:val="0"/>
          <w:marRight w:val="0"/>
          <w:marTop w:val="0"/>
          <w:marBottom w:val="0"/>
          <w:divBdr>
            <w:top w:val="none" w:sz="0" w:space="0" w:color="auto"/>
            <w:left w:val="none" w:sz="0" w:space="0" w:color="auto"/>
            <w:bottom w:val="none" w:sz="0" w:space="0" w:color="auto"/>
            <w:right w:val="none" w:sz="0" w:space="0" w:color="auto"/>
          </w:divBdr>
        </w:div>
        <w:div w:id="277102192">
          <w:marLeft w:val="0"/>
          <w:marRight w:val="0"/>
          <w:marTop w:val="0"/>
          <w:marBottom w:val="0"/>
          <w:divBdr>
            <w:top w:val="none" w:sz="0" w:space="0" w:color="auto"/>
            <w:left w:val="none" w:sz="0" w:space="0" w:color="auto"/>
            <w:bottom w:val="none" w:sz="0" w:space="0" w:color="auto"/>
            <w:right w:val="none" w:sz="0" w:space="0" w:color="auto"/>
          </w:divBdr>
        </w:div>
        <w:div w:id="1999654952">
          <w:marLeft w:val="0"/>
          <w:marRight w:val="0"/>
          <w:marTop w:val="0"/>
          <w:marBottom w:val="0"/>
          <w:divBdr>
            <w:top w:val="none" w:sz="0" w:space="0" w:color="auto"/>
            <w:left w:val="none" w:sz="0" w:space="0" w:color="auto"/>
            <w:bottom w:val="none" w:sz="0" w:space="0" w:color="auto"/>
            <w:right w:val="none" w:sz="0" w:space="0" w:color="auto"/>
          </w:divBdr>
        </w:div>
        <w:div w:id="531309641">
          <w:marLeft w:val="0"/>
          <w:marRight w:val="0"/>
          <w:marTop w:val="0"/>
          <w:marBottom w:val="0"/>
          <w:divBdr>
            <w:top w:val="none" w:sz="0" w:space="0" w:color="auto"/>
            <w:left w:val="none" w:sz="0" w:space="0" w:color="auto"/>
            <w:bottom w:val="none" w:sz="0" w:space="0" w:color="auto"/>
            <w:right w:val="none" w:sz="0" w:space="0" w:color="auto"/>
          </w:divBdr>
        </w:div>
        <w:div w:id="513105566">
          <w:marLeft w:val="0"/>
          <w:marRight w:val="0"/>
          <w:marTop w:val="0"/>
          <w:marBottom w:val="0"/>
          <w:divBdr>
            <w:top w:val="none" w:sz="0" w:space="0" w:color="auto"/>
            <w:left w:val="none" w:sz="0" w:space="0" w:color="auto"/>
            <w:bottom w:val="none" w:sz="0" w:space="0" w:color="auto"/>
            <w:right w:val="none" w:sz="0" w:space="0" w:color="auto"/>
          </w:divBdr>
        </w:div>
        <w:div w:id="1927032385">
          <w:marLeft w:val="0"/>
          <w:marRight w:val="0"/>
          <w:marTop w:val="0"/>
          <w:marBottom w:val="0"/>
          <w:divBdr>
            <w:top w:val="none" w:sz="0" w:space="0" w:color="auto"/>
            <w:left w:val="none" w:sz="0" w:space="0" w:color="auto"/>
            <w:bottom w:val="none" w:sz="0" w:space="0" w:color="auto"/>
            <w:right w:val="none" w:sz="0" w:space="0" w:color="auto"/>
          </w:divBdr>
        </w:div>
        <w:div w:id="83188207">
          <w:marLeft w:val="0"/>
          <w:marRight w:val="0"/>
          <w:marTop w:val="0"/>
          <w:marBottom w:val="0"/>
          <w:divBdr>
            <w:top w:val="none" w:sz="0" w:space="0" w:color="auto"/>
            <w:left w:val="none" w:sz="0" w:space="0" w:color="auto"/>
            <w:bottom w:val="none" w:sz="0" w:space="0" w:color="auto"/>
            <w:right w:val="none" w:sz="0" w:space="0" w:color="auto"/>
          </w:divBdr>
        </w:div>
        <w:div w:id="1292253093">
          <w:marLeft w:val="0"/>
          <w:marRight w:val="0"/>
          <w:marTop w:val="0"/>
          <w:marBottom w:val="0"/>
          <w:divBdr>
            <w:top w:val="none" w:sz="0" w:space="0" w:color="auto"/>
            <w:left w:val="none" w:sz="0" w:space="0" w:color="auto"/>
            <w:bottom w:val="none" w:sz="0" w:space="0" w:color="auto"/>
            <w:right w:val="none" w:sz="0" w:space="0" w:color="auto"/>
          </w:divBdr>
        </w:div>
        <w:div w:id="1505702887">
          <w:marLeft w:val="0"/>
          <w:marRight w:val="0"/>
          <w:marTop w:val="0"/>
          <w:marBottom w:val="0"/>
          <w:divBdr>
            <w:top w:val="none" w:sz="0" w:space="0" w:color="auto"/>
            <w:left w:val="none" w:sz="0" w:space="0" w:color="auto"/>
            <w:bottom w:val="none" w:sz="0" w:space="0" w:color="auto"/>
            <w:right w:val="none" w:sz="0" w:space="0" w:color="auto"/>
          </w:divBdr>
        </w:div>
        <w:div w:id="1177422886">
          <w:marLeft w:val="0"/>
          <w:marRight w:val="0"/>
          <w:marTop w:val="0"/>
          <w:marBottom w:val="0"/>
          <w:divBdr>
            <w:top w:val="none" w:sz="0" w:space="0" w:color="auto"/>
            <w:left w:val="none" w:sz="0" w:space="0" w:color="auto"/>
            <w:bottom w:val="none" w:sz="0" w:space="0" w:color="auto"/>
            <w:right w:val="none" w:sz="0" w:space="0" w:color="auto"/>
          </w:divBdr>
        </w:div>
        <w:div w:id="468673335">
          <w:marLeft w:val="0"/>
          <w:marRight w:val="0"/>
          <w:marTop w:val="0"/>
          <w:marBottom w:val="0"/>
          <w:divBdr>
            <w:top w:val="none" w:sz="0" w:space="0" w:color="auto"/>
            <w:left w:val="none" w:sz="0" w:space="0" w:color="auto"/>
            <w:bottom w:val="none" w:sz="0" w:space="0" w:color="auto"/>
            <w:right w:val="none" w:sz="0" w:space="0" w:color="auto"/>
          </w:divBdr>
        </w:div>
        <w:div w:id="1272132879">
          <w:marLeft w:val="0"/>
          <w:marRight w:val="0"/>
          <w:marTop w:val="0"/>
          <w:marBottom w:val="0"/>
          <w:divBdr>
            <w:top w:val="none" w:sz="0" w:space="0" w:color="auto"/>
            <w:left w:val="none" w:sz="0" w:space="0" w:color="auto"/>
            <w:bottom w:val="none" w:sz="0" w:space="0" w:color="auto"/>
            <w:right w:val="none" w:sz="0" w:space="0" w:color="auto"/>
          </w:divBdr>
        </w:div>
        <w:div w:id="489910567">
          <w:marLeft w:val="0"/>
          <w:marRight w:val="0"/>
          <w:marTop w:val="0"/>
          <w:marBottom w:val="0"/>
          <w:divBdr>
            <w:top w:val="none" w:sz="0" w:space="0" w:color="auto"/>
            <w:left w:val="none" w:sz="0" w:space="0" w:color="auto"/>
            <w:bottom w:val="none" w:sz="0" w:space="0" w:color="auto"/>
            <w:right w:val="none" w:sz="0" w:space="0" w:color="auto"/>
          </w:divBdr>
        </w:div>
        <w:div w:id="2137868242">
          <w:marLeft w:val="0"/>
          <w:marRight w:val="0"/>
          <w:marTop w:val="0"/>
          <w:marBottom w:val="0"/>
          <w:divBdr>
            <w:top w:val="none" w:sz="0" w:space="0" w:color="auto"/>
            <w:left w:val="none" w:sz="0" w:space="0" w:color="auto"/>
            <w:bottom w:val="none" w:sz="0" w:space="0" w:color="auto"/>
            <w:right w:val="none" w:sz="0" w:space="0" w:color="auto"/>
          </w:divBdr>
        </w:div>
        <w:div w:id="1835536016">
          <w:marLeft w:val="0"/>
          <w:marRight w:val="0"/>
          <w:marTop w:val="0"/>
          <w:marBottom w:val="0"/>
          <w:divBdr>
            <w:top w:val="none" w:sz="0" w:space="0" w:color="auto"/>
            <w:left w:val="none" w:sz="0" w:space="0" w:color="auto"/>
            <w:bottom w:val="none" w:sz="0" w:space="0" w:color="auto"/>
            <w:right w:val="none" w:sz="0" w:space="0" w:color="auto"/>
          </w:divBdr>
        </w:div>
        <w:div w:id="1232348503">
          <w:marLeft w:val="0"/>
          <w:marRight w:val="0"/>
          <w:marTop w:val="0"/>
          <w:marBottom w:val="0"/>
          <w:divBdr>
            <w:top w:val="none" w:sz="0" w:space="0" w:color="auto"/>
            <w:left w:val="none" w:sz="0" w:space="0" w:color="auto"/>
            <w:bottom w:val="none" w:sz="0" w:space="0" w:color="auto"/>
            <w:right w:val="none" w:sz="0" w:space="0" w:color="auto"/>
          </w:divBdr>
        </w:div>
        <w:div w:id="2133935493">
          <w:marLeft w:val="0"/>
          <w:marRight w:val="0"/>
          <w:marTop w:val="0"/>
          <w:marBottom w:val="0"/>
          <w:divBdr>
            <w:top w:val="none" w:sz="0" w:space="0" w:color="auto"/>
            <w:left w:val="none" w:sz="0" w:space="0" w:color="auto"/>
            <w:bottom w:val="none" w:sz="0" w:space="0" w:color="auto"/>
            <w:right w:val="none" w:sz="0" w:space="0" w:color="auto"/>
          </w:divBdr>
        </w:div>
        <w:div w:id="389152793">
          <w:marLeft w:val="0"/>
          <w:marRight w:val="0"/>
          <w:marTop w:val="0"/>
          <w:marBottom w:val="0"/>
          <w:divBdr>
            <w:top w:val="none" w:sz="0" w:space="0" w:color="auto"/>
            <w:left w:val="none" w:sz="0" w:space="0" w:color="auto"/>
            <w:bottom w:val="none" w:sz="0" w:space="0" w:color="auto"/>
            <w:right w:val="none" w:sz="0" w:space="0" w:color="auto"/>
          </w:divBdr>
        </w:div>
        <w:div w:id="1245996619">
          <w:marLeft w:val="0"/>
          <w:marRight w:val="0"/>
          <w:marTop w:val="0"/>
          <w:marBottom w:val="0"/>
          <w:divBdr>
            <w:top w:val="none" w:sz="0" w:space="0" w:color="auto"/>
            <w:left w:val="none" w:sz="0" w:space="0" w:color="auto"/>
            <w:bottom w:val="none" w:sz="0" w:space="0" w:color="auto"/>
            <w:right w:val="none" w:sz="0" w:space="0" w:color="auto"/>
          </w:divBdr>
        </w:div>
        <w:div w:id="1595284549">
          <w:marLeft w:val="0"/>
          <w:marRight w:val="0"/>
          <w:marTop w:val="0"/>
          <w:marBottom w:val="0"/>
          <w:divBdr>
            <w:top w:val="none" w:sz="0" w:space="0" w:color="auto"/>
            <w:left w:val="none" w:sz="0" w:space="0" w:color="auto"/>
            <w:bottom w:val="none" w:sz="0" w:space="0" w:color="auto"/>
            <w:right w:val="none" w:sz="0" w:space="0" w:color="auto"/>
          </w:divBdr>
        </w:div>
        <w:div w:id="48693492">
          <w:marLeft w:val="0"/>
          <w:marRight w:val="0"/>
          <w:marTop w:val="0"/>
          <w:marBottom w:val="0"/>
          <w:divBdr>
            <w:top w:val="none" w:sz="0" w:space="0" w:color="auto"/>
            <w:left w:val="none" w:sz="0" w:space="0" w:color="auto"/>
            <w:bottom w:val="none" w:sz="0" w:space="0" w:color="auto"/>
            <w:right w:val="none" w:sz="0" w:space="0" w:color="auto"/>
          </w:divBdr>
        </w:div>
        <w:div w:id="406804740">
          <w:marLeft w:val="0"/>
          <w:marRight w:val="0"/>
          <w:marTop w:val="0"/>
          <w:marBottom w:val="0"/>
          <w:divBdr>
            <w:top w:val="none" w:sz="0" w:space="0" w:color="auto"/>
            <w:left w:val="none" w:sz="0" w:space="0" w:color="auto"/>
            <w:bottom w:val="none" w:sz="0" w:space="0" w:color="auto"/>
            <w:right w:val="none" w:sz="0" w:space="0" w:color="auto"/>
          </w:divBdr>
        </w:div>
        <w:div w:id="165288618">
          <w:marLeft w:val="0"/>
          <w:marRight w:val="0"/>
          <w:marTop w:val="0"/>
          <w:marBottom w:val="0"/>
          <w:divBdr>
            <w:top w:val="none" w:sz="0" w:space="0" w:color="auto"/>
            <w:left w:val="none" w:sz="0" w:space="0" w:color="auto"/>
            <w:bottom w:val="none" w:sz="0" w:space="0" w:color="auto"/>
            <w:right w:val="none" w:sz="0" w:space="0" w:color="auto"/>
          </w:divBdr>
        </w:div>
        <w:div w:id="1995835684">
          <w:marLeft w:val="0"/>
          <w:marRight w:val="0"/>
          <w:marTop w:val="0"/>
          <w:marBottom w:val="0"/>
          <w:divBdr>
            <w:top w:val="none" w:sz="0" w:space="0" w:color="auto"/>
            <w:left w:val="none" w:sz="0" w:space="0" w:color="auto"/>
            <w:bottom w:val="none" w:sz="0" w:space="0" w:color="auto"/>
            <w:right w:val="none" w:sz="0" w:space="0" w:color="auto"/>
          </w:divBdr>
        </w:div>
        <w:div w:id="1043139231">
          <w:marLeft w:val="0"/>
          <w:marRight w:val="0"/>
          <w:marTop w:val="0"/>
          <w:marBottom w:val="0"/>
          <w:divBdr>
            <w:top w:val="none" w:sz="0" w:space="0" w:color="auto"/>
            <w:left w:val="none" w:sz="0" w:space="0" w:color="auto"/>
            <w:bottom w:val="none" w:sz="0" w:space="0" w:color="auto"/>
            <w:right w:val="none" w:sz="0" w:space="0" w:color="auto"/>
          </w:divBdr>
        </w:div>
        <w:div w:id="82531631">
          <w:marLeft w:val="0"/>
          <w:marRight w:val="0"/>
          <w:marTop w:val="0"/>
          <w:marBottom w:val="0"/>
          <w:divBdr>
            <w:top w:val="none" w:sz="0" w:space="0" w:color="auto"/>
            <w:left w:val="none" w:sz="0" w:space="0" w:color="auto"/>
            <w:bottom w:val="none" w:sz="0" w:space="0" w:color="auto"/>
            <w:right w:val="none" w:sz="0" w:space="0" w:color="auto"/>
          </w:divBdr>
        </w:div>
        <w:div w:id="186725176">
          <w:marLeft w:val="0"/>
          <w:marRight w:val="0"/>
          <w:marTop w:val="0"/>
          <w:marBottom w:val="0"/>
          <w:divBdr>
            <w:top w:val="none" w:sz="0" w:space="0" w:color="auto"/>
            <w:left w:val="none" w:sz="0" w:space="0" w:color="auto"/>
            <w:bottom w:val="none" w:sz="0" w:space="0" w:color="auto"/>
            <w:right w:val="none" w:sz="0" w:space="0" w:color="auto"/>
          </w:divBdr>
        </w:div>
        <w:div w:id="78260416">
          <w:marLeft w:val="0"/>
          <w:marRight w:val="0"/>
          <w:marTop w:val="0"/>
          <w:marBottom w:val="0"/>
          <w:divBdr>
            <w:top w:val="none" w:sz="0" w:space="0" w:color="auto"/>
            <w:left w:val="none" w:sz="0" w:space="0" w:color="auto"/>
            <w:bottom w:val="none" w:sz="0" w:space="0" w:color="auto"/>
            <w:right w:val="none" w:sz="0" w:space="0" w:color="auto"/>
          </w:divBdr>
        </w:div>
        <w:div w:id="1624189885">
          <w:marLeft w:val="0"/>
          <w:marRight w:val="0"/>
          <w:marTop w:val="0"/>
          <w:marBottom w:val="0"/>
          <w:divBdr>
            <w:top w:val="none" w:sz="0" w:space="0" w:color="auto"/>
            <w:left w:val="none" w:sz="0" w:space="0" w:color="auto"/>
            <w:bottom w:val="none" w:sz="0" w:space="0" w:color="auto"/>
            <w:right w:val="none" w:sz="0" w:space="0" w:color="auto"/>
          </w:divBdr>
        </w:div>
        <w:div w:id="79839678">
          <w:marLeft w:val="0"/>
          <w:marRight w:val="0"/>
          <w:marTop w:val="0"/>
          <w:marBottom w:val="0"/>
          <w:divBdr>
            <w:top w:val="none" w:sz="0" w:space="0" w:color="auto"/>
            <w:left w:val="none" w:sz="0" w:space="0" w:color="auto"/>
            <w:bottom w:val="none" w:sz="0" w:space="0" w:color="auto"/>
            <w:right w:val="none" w:sz="0" w:space="0" w:color="auto"/>
          </w:divBdr>
        </w:div>
        <w:div w:id="688142552">
          <w:marLeft w:val="0"/>
          <w:marRight w:val="0"/>
          <w:marTop w:val="0"/>
          <w:marBottom w:val="0"/>
          <w:divBdr>
            <w:top w:val="none" w:sz="0" w:space="0" w:color="auto"/>
            <w:left w:val="none" w:sz="0" w:space="0" w:color="auto"/>
            <w:bottom w:val="none" w:sz="0" w:space="0" w:color="auto"/>
            <w:right w:val="none" w:sz="0" w:space="0" w:color="auto"/>
          </w:divBdr>
        </w:div>
        <w:div w:id="1484202596">
          <w:marLeft w:val="0"/>
          <w:marRight w:val="0"/>
          <w:marTop w:val="0"/>
          <w:marBottom w:val="0"/>
          <w:divBdr>
            <w:top w:val="none" w:sz="0" w:space="0" w:color="auto"/>
            <w:left w:val="none" w:sz="0" w:space="0" w:color="auto"/>
            <w:bottom w:val="none" w:sz="0" w:space="0" w:color="auto"/>
            <w:right w:val="none" w:sz="0" w:space="0" w:color="auto"/>
          </w:divBdr>
        </w:div>
        <w:div w:id="2017220631">
          <w:marLeft w:val="0"/>
          <w:marRight w:val="0"/>
          <w:marTop w:val="0"/>
          <w:marBottom w:val="0"/>
          <w:divBdr>
            <w:top w:val="none" w:sz="0" w:space="0" w:color="auto"/>
            <w:left w:val="none" w:sz="0" w:space="0" w:color="auto"/>
            <w:bottom w:val="none" w:sz="0" w:space="0" w:color="auto"/>
            <w:right w:val="none" w:sz="0" w:space="0" w:color="auto"/>
          </w:divBdr>
        </w:div>
        <w:div w:id="396709730">
          <w:marLeft w:val="0"/>
          <w:marRight w:val="0"/>
          <w:marTop w:val="0"/>
          <w:marBottom w:val="0"/>
          <w:divBdr>
            <w:top w:val="none" w:sz="0" w:space="0" w:color="auto"/>
            <w:left w:val="none" w:sz="0" w:space="0" w:color="auto"/>
            <w:bottom w:val="none" w:sz="0" w:space="0" w:color="auto"/>
            <w:right w:val="none" w:sz="0" w:space="0" w:color="auto"/>
          </w:divBdr>
        </w:div>
        <w:div w:id="2126344377">
          <w:marLeft w:val="0"/>
          <w:marRight w:val="0"/>
          <w:marTop w:val="0"/>
          <w:marBottom w:val="0"/>
          <w:divBdr>
            <w:top w:val="none" w:sz="0" w:space="0" w:color="auto"/>
            <w:left w:val="none" w:sz="0" w:space="0" w:color="auto"/>
            <w:bottom w:val="none" w:sz="0" w:space="0" w:color="auto"/>
            <w:right w:val="none" w:sz="0" w:space="0" w:color="auto"/>
          </w:divBdr>
        </w:div>
        <w:div w:id="258833699">
          <w:marLeft w:val="0"/>
          <w:marRight w:val="0"/>
          <w:marTop w:val="0"/>
          <w:marBottom w:val="0"/>
          <w:divBdr>
            <w:top w:val="none" w:sz="0" w:space="0" w:color="auto"/>
            <w:left w:val="none" w:sz="0" w:space="0" w:color="auto"/>
            <w:bottom w:val="none" w:sz="0" w:space="0" w:color="auto"/>
            <w:right w:val="none" w:sz="0" w:space="0" w:color="auto"/>
          </w:divBdr>
        </w:div>
        <w:div w:id="1664358345">
          <w:marLeft w:val="0"/>
          <w:marRight w:val="0"/>
          <w:marTop w:val="0"/>
          <w:marBottom w:val="0"/>
          <w:divBdr>
            <w:top w:val="none" w:sz="0" w:space="0" w:color="auto"/>
            <w:left w:val="none" w:sz="0" w:space="0" w:color="auto"/>
            <w:bottom w:val="none" w:sz="0" w:space="0" w:color="auto"/>
            <w:right w:val="none" w:sz="0" w:space="0" w:color="auto"/>
          </w:divBdr>
        </w:div>
        <w:div w:id="2131507413">
          <w:marLeft w:val="0"/>
          <w:marRight w:val="0"/>
          <w:marTop w:val="0"/>
          <w:marBottom w:val="0"/>
          <w:divBdr>
            <w:top w:val="none" w:sz="0" w:space="0" w:color="auto"/>
            <w:left w:val="none" w:sz="0" w:space="0" w:color="auto"/>
            <w:bottom w:val="none" w:sz="0" w:space="0" w:color="auto"/>
            <w:right w:val="none" w:sz="0" w:space="0" w:color="auto"/>
          </w:divBdr>
        </w:div>
        <w:div w:id="1784300513">
          <w:marLeft w:val="0"/>
          <w:marRight w:val="0"/>
          <w:marTop w:val="0"/>
          <w:marBottom w:val="0"/>
          <w:divBdr>
            <w:top w:val="none" w:sz="0" w:space="0" w:color="auto"/>
            <w:left w:val="none" w:sz="0" w:space="0" w:color="auto"/>
            <w:bottom w:val="none" w:sz="0" w:space="0" w:color="auto"/>
            <w:right w:val="none" w:sz="0" w:space="0" w:color="auto"/>
          </w:divBdr>
        </w:div>
        <w:div w:id="848830385">
          <w:marLeft w:val="0"/>
          <w:marRight w:val="0"/>
          <w:marTop w:val="0"/>
          <w:marBottom w:val="0"/>
          <w:divBdr>
            <w:top w:val="none" w:sz="0" w:space="0" w:color="auto"/>
            <w:left w:val="none" w:sz="0" w:space="0" w:color="auto"/>
            <w:bottom w:val="none" w:sz="0" w:space="0" w:color="auto"/>
            <w:right w:val="none" w:sz="0" w:space="0" w:color="auto"/>
          </w:divBdr>
        </w:div>
        <w:div w:id="1262488797">
          <w:marLeft w:val="0"/>
          <w:marRight w:val="0"/>
          <w:marTop w:val="0"/>
          <w:marBottom w:val="0"/>
          <w:divBdr>
            <w:top w:val="none" w:sz="0" w:space="0" w:color="auto"/>
            <w:left w:val="none" w:sz="0" w:space="0" w:color="auto"/>
            <w:bottom w:val="none" w:sz="0" w:space="0" w:color="auto"/>
            <w:right w:val="none" w:sz="0" w:space="0" w:color="auto"/>
          </w:divBdr>
        </w:div>
        <w:div w:id="2099133118">
          <w:marLeft w:val="0"/>
          <w:marRight w:val="0"/>
          <w:marTop w:val="0"/>
          <w:marBottom w:val="0"/>
          <w:divBdr>
            <w:top w:val="none" w:sz="0" w:space="0" w:color="auto"/>
            <w:left w:val="none" w:sz="0" w:space="0" w:color="auto"/>
            <w:bottom w:val="none" w:sz="0" w:space="0" w:color="auto"/>
            <w:right w:val="none" w:sz="0" w:space="0" w:color="auto"/>
          </w:divBdr>
        </w:div>
        <w:div w:id="493108400">
          <w:marLeft w:val="0"/>
          <w:marRight w:val="0"/>
          <w:marTop w:val="0"/>
          <w:marBottom w:val="0"/>
          <w:divBdr>
            <w:top w:val="none" w:sz="0" w:space="0" w:color="auto"/>
            <w:left w:val="none" w:sz="0" w:space="0" w:color="auto"/>
            <w:bottom w:val="none" w:sz="0" w:space="0" w:color="auto"/>
            <w:right w:val="none" w:sz="0" w:space="0" w:color="auto"/>
          </w:divBdr>
        </w:div>
      </w:divsChild>
    </w:div>
    <w:div w:id="1337071710">
      <w:bodyDiv w:val="1"/>
      <w:marLeft w:val="0"/>
      <w:marRight w:val="0"/>
      <w:marTop w:val="0"/>
      <w:marBottom w:val="0"/>
      <w:divBdr>
        <w:top w:val="none" w:sz="0" w:space="0" w:color="auto"/>
        <w:left w:val="none" w:sz="0" w:space="0" w:color="auto"/>
        <w:bottom w:val="none" w:sz="0" w:space="0" w:color="auto"/>
        <w:right w:val="none" w:sz="0" w:space="0" w:color="auto"/>
      </w:divBdr>
    </w:div>
    <w:div w:id="1337154832">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7537744">
      <w:bodyDiv w:val="1"/>
      <w:marLeft w:val="0"/>
      <w:marRight w:val="0"/>
      <w:marTop w:val="0"/>
      <w:marBottom w:val="0"/>
      <w:divBdr>
        <w:top w:val="none" w:sz="0" w:space="0" w:color="auto"/>
        <w:left w:val="none" w:sz="0" w:space="0" w:color="auto"/>
        <w:bottom w:val="none" w:sz="0" w:space="0" w:color="auto"/>
        <w:right w:val="none" w:sz="0" w:space="0" w:color="auto"/>
      </w:divBdr>
    </w:div>
    <w:div w:id="1338074459">
      <w:bodyDiv w:val="1"/>
      <w:marLeft w:val="0"/>
      <w:marRight w:val="0"/>
      <w:marTop w:val="0"/>
      <w:marBottom w:val="0"/>
      <w:divBdr>
        <w:top w:val="none" w:sz="0" w:space="0" w:color="auto"/>
        <w:left w:val="none" w:sz="0" w:space="0" w:color="auto"/>
        <w:bottom w:val="none" w:sz="0" w:space="0" w:color="auto"/>
        <w:right w:val="none" w:sz="0" w:space="0" w:color="auto"/>
      </w:divBdr>
      <w:divsChild>
        <w:div w:id="651521679">
          <w:marLeft w:val="0"/>
          <w:marRight w:val="0"/>
          <w:marTop w:val="0"/>
          <w:marBottom w:val="0"/>
          <w:divBdr>
            <w:top w:val="none" w:sz="0" w:space="0" w:color="auto"/>
            <w:left w:val="none" w:sz="0" w:space="0" w:color="auto"/>
            <w:bottom w:val="none" w:sz="0" w:space="0" w:color="auto"/>
            <w:right w:val="none" w:sz="0" w:space="0" w:color="auto"/>
          </w:divBdr>
        </w:div>
        <w:div w:id="376321694">
          <w:marLeft w:val="0"/>
          <w:marRight w:val="0"/>
          <w:marTop w:val="0"/>
          <w:marBottom w:val="0"/>
          <w:divBdr>
            <w:top w:val="none" w:sz="0" w:space="0" w:color="auto"/>
            <w:left w:val="none" w:sz="0" w:space="0" w:color="auto"/>
            <w:bottom w:val="none" w:sz="0" w:space="0" w:color="auto"/>
            <w:right w:val="none" w:sz="0" w:space="0" w:color="auto"/>
          </w:divBdr>
        </w:div>
        <w:div w:id="1529951961">
          <w:marLeft w:val="0"/>
          <w:marRight w:val="0"/>
          <w:marTop w:val="0"/>
          <w:marBottom w:val="0"/>
          <w:divBdr>
            <w:top w:val="none" w:sz="0" w:space="0" w:color="auto"/>
            <w:left w:val="none" w:sz="0" w:space="0" w:color="auto"/>
            <w:bottom w:val="none" w:sz="0" w:space="0" w:color="auto"/>
            <w:right w:val="none" w:sz="0" w:space="0" w:color="auto"/>
          </w:divBdr>
        </w:div>
        <w:div w:id="1148866672">
          <w:marLeft w:val="0"/>
          <w:marRight w:val="0"/>
          <w:marTop w:val="0"/>
          <w:marBottom w:val="0"/>
          <w:divBdr>
            <w:top w:val="none" w:sz="0" w:space="0" w:color="auto"/>
            <w:left w:val="none" w:sz="0" w:space="0" w:color="auto"/>
            <w:bottom w:val="none" w:sz="0" w:space="0" w:color="auto"/>
            <w:right w:val="none" w:sz="0" w:space="0" w:color="auto"/>
          </w:divBdr>
        </w:div>
        <w:div w:id="1903323544">
          <w:marLeft w:val="0"/>
          <w:marRight w:val="0"/>
          <w:marTop w:val="0"/>
          <w:marBottom w:val="0"/>
          <w:divBdr>
            <w:top w:val="none" w:sz="0" w:space="0" w:color="auto"/>
            <w:left w:val="none" w:sz="0" w:space="0" w:color="auto"/>
            <w:bottom w:val="none" w:sz="0" w:space="0" w:color="auto"/>
            <w:right w:val="none" w:sz="0" w:space="0" w:color="auto"/>
          </w:divBdr>
        </w:div>
        <w:div w:id="65151303">
          <w:marLeft w:val="0"/>
          <w:marRight w:val="0"/>
          <w:marTop w:val="0"/>
          <w:marBottom w:val="0"/>
          <w:divBdr>
            <w:top w:val="none" w:sz="0" w:space="0" w:color="auto"/>
            <w:left w:val="none" w:sz="0" w:space="0" w:color="auto"/>
            <w:bottom w:val="none" w:sz="0" w:space="0" w:color="auto"/>
            <w:right w:val="none" w:sz="0" w:space="0" w:color="auto"/>
          </w:divBdr>
        </w:div>
        <w:div w:id="1023481697">
          <w:marLeft w:val="0"/>
          <w:marRight w:val="0"/>
          <w:marTop w:val="0"/>
          <w:marBottom w:val="0"/>
          <w:divBdr>
            <w:top w:val="none" w:sz="0" w:space="0" w:color="auto"/>
            <w:left w:val="none" w:sz="0" w:space="0" w:color="auto"/>
            <w:bottom w:val="none" w:sz="0" w:space="0" w:color="auto"/>
            <w:right w:val="none" w:sz="0" w:space="0" w:color="auto"/>
          </w:divBdr>
        </w:div>
        <w:div w:id="1793942322">
          <w:marLeft w:val="0"/>
          <w:marRight w:val="0"/>
          <w:marTop w:val="0"/>
          <w:marBottom w:val="0"/>
          <w:divBdr>
            <w:top w:val="none" w:sz="0" w:space="0" w:color="auto"/>
            <w:left w:val="none" w:sz="0" w:space="0" w:color="auto"/>
            <w:bottom w:val="none" w:sz="0" w:space="0" w:color="auto"/>
            <w:right w:val="none" w:sz="0" w:space="0" w:color="auto"/>
          </w:divBdr>
        </w:div>
        <w:div w:id="596981987">
          <w:marLeft w:val="0"/>
          <w:marRight w:val="0"/>
          <w:marTop w:val="0"/>
          <w:marBottom w:val="0"/>
          <w:divBdr>
            <w:top w:val="none" w:sz="0" w:space="0" w:color="auto"/>
            <w:left w:val="none" w:sz="0" w:space="0" w:color="auto"/>
            <w:bottom w:val="none" w:sz="0" w:space="0" w:color="auto"/>
            <w:right w:val="none" w:sz="0" w:space="0" w:color="auto"/>
          </w:divBdr>
        </w:div>
        <w:div w:id="41953298">
          <w:marLeft w:val="0"/>
          <w:marRight w:val="0"/>
          <w:marTop w:val="0"/>
          <w:marBottom w:val="0"/>
          <w:divBdr>
            <w:top w:val="none" w:sz="0" w:space="0" w:color="auto"/>
            <w:left w:val="none" w:sz="0" w:space="0" w:color="auto"/>
            <w:bottom w:val="none" w:sz="0" w:space="0" w:color="auto"/>
            <w:right w:val="none" w:sz="0" w:space="0" w:color="auto"/>
          </w:divBdr>
        </w:div>
        <w:div w:id="1578129363">
          <w:marLeft w:val="0"/>
          <w:marRight w:val="0"/>
          <w:marTop w:val="0"/>
          <w:marBottom w:val="0"/>
          <w:divBdr>
            <w:top w:val="none" w:sz="0" w:space="0" w:color="auto"/>
            <w:left w:val="none" w:sz="0" w:space="0" w:color="auto"/>
            <w:bottom w:val="none" w:sz="0" w:space="0" w:color="auto"/>
            <w:right w:val="none" w:sz="0" w:space="0" w:color="auto"/>
          </w:divBdr>
        </w:div>
        <w:div w:id="1624459119">
          <w:marLeft w:val="0"/>
          <w:marRight w:val="0"/>
          <w:marTop w:val="0"/>
          <w:marBottom w:val="0"/>
          <w:divBdr>
            <w:top w:val="none" w:sz="0" w:space="0" w:color="auto"/>
            <w:left w:val="none" w:sz="0" w:space="0" w:color="auto"/>
            <w:bottom w:val="none" w:sz="0" w:space="0" w:color="auto"/>
            <w:right w:val="none" w:sz="0" w:space="0" w:color="auto"/>
          </w:divBdr>
        </w:div>
        <w:div w:id="247929413">
          <w:marLeft w:val="0"/>
          <w:marRight w:val="0"/>
          <w:marTop w:val="0"/>
          <w:marBottom w:val="0"/>
          <w:divBdr>
            <w:top w:val="none" w:sz="0" w:space="0" w:color="auto"/>
            <w:left w:val="none" w:sz="0" w:space="0" w:color="auto"/>
            <w:bottom w:val="none" w:sz="0" w:space="0" w:color="auto"/>
            <w:right w:val="none" w:sz="0" w:space="0" w:color="auto"/>
          </w:divBdr>
        </w:div>
        <w:div w:id="1550995436">
          <w:marLeft w:val="0"/>
          <w:marRight w:val="0"/>
          <w:marTop w:val="0"/>
          <w:marBottom w:val="0"/>
          <w:divBdr>
            <w:top w:val="none" w:sz="0" w:space="0" w:color="auto"/>
            <w:left w:val="none" w:sz="0" w:space="0" w:color="auto"/>
            <w:bottom w:val="none" w:sz="0" w:space="0" w:color="auto"/>
            <w:right w:val="none" w:sz="0" w:space="0" w:color="auto"/>
          </w:divBdr>
        </w:div>
        <w:div w:id="752318113">
          <w:marLeft w:val="0"/>
          <w:marRight w:val="0"/>
          <w:marTop w:val="0"/>
          <w:marBottom w:val="0"/>
          <w:divBdr>
            <w:top w:val="none" w:sz="0" w:space="0" w:color="auto"/>
            <w:left w:val="none" w:sz="0" w:space="0" w:color="auto"/>
            <w:bottom w:val="none" w:sz="0" w:space="0" w:color="auto"/>
            <w:right w:val="none" w:sz="0" w:space="0" w:color="auto"/>
          </w:divBdr>
        </w:div>
        <w:div w:id="713693982">
          <w:marLeft w:val="0"/>
          <w:marRight w:val="0"/>
          <w:marTop w:val="0"/>
          <w:marBottom w:val="0"/>
          <w:divBdr>
            <w:top w:val="none" w:sz="0" w:space="0" w:color="auto"/>
            <w:left w:val="none" w:sz="0" w:space="0" w:color="auto"/>
            <w:bottom w:val="none" w:sz="0" w:space="0" w:color="auto"/>
            <w:right w:val="none" w:sz="0" w:space="0" w:color="auto"/>
          </w:divBdr>
        </w:div>
        <w:div w:id="1593006701">
          <w:marLeft w:val="0"/>
          <w:marRight w:val="0"/>
          <w:marTop w:val="0"/>
          <w:marBottom w:val="0"/>
          <w:divBdr>
            <w:top w:val="none" w:sz="0" w:space="0" w:color="auto"/>
            <w:left w:val="none" w:sz="0" w:space="0" w:color="auto"/>
            <w:bottom w:val="none" w:sz="0" w:space="0" w:color="auto"/>
            <w:right w:val="none" w:sz="0" w:space="0" w:color="auto"/>
          </w:divBdr>
        </w:div>
        <w:div w:id="688684118">
          <w:marLeft w:val="0"/>
          <w:marRight w:val="0"/>
          <w:marTop w:val="0"/>
          <w:marBottom w:val="0"/>
          <w:divBdr>
            <w:top w:val="none" w:sz="0" w:space="0" w:color="auto"/>
            <w:left w:val="none" w:sz="0" w:space="0" w:color="auto"/>
            <w:bottom w:val="none" w:sz="0" w:space="0" w:color="auto"/>
            <w:right w:val="none" w:sz="0" w:space="0" w:color="auto"/>
          </w:divBdr>
        </w:div>
        <w:div w:id="270020237">
          <w:marLeft w:val="0"/>
          <w:marRight w:val="0"/>
          <w:marTop w:val="0"/>
          <w:marBottom w:val="0"/>
          <w:divBdr>
            <w:top w:val="none" w:sz="0" w:space="0" w:color="auto"/>
            <w:left w:val="none" w:sz="0" w:space="0" w:color="auto"/>
            <w:bottom w:val="none" w:sz="0" w:space="0" w:color="auto"/>
            <w:right w:val="none" w:sz="0" w:space="0" w:color="auto"/>
          </w:divBdr>
        </w:div>
        <w:div w:id="2052653730">
          <w:marLeft w:val="0"/>
          <w:marRight w:val="0"/>
          <w:marTop w:val="0"/>
          <w:marBottom w:val="0"/>
          <w:divBdr>
            <w:top w:val="none" w:sz="0" w:space="0" w:color="auto"/>
            <w:left w:val="none" w:sz="0" w:space="0" w:color="auto"/>
            <w:bottom w:val="none" w:sz="0" w:space="0" w:color="auto"/>
            <w:right w:val="none" w:sz="0" w:space="0" w:color="auto"/>
          </w:divBdr>
        </w:div>
        <w:div w:id="2139258690">
          <w:marLeft w:val="0"/>
          <w:marRight w:val="0"/>
          <w:marTop w:val="0"/>
          <w:marBottom w:val="0"/>
          <w:divBdr>
            <w:top w:val="none" w:sz="0" w:space="0" w:color="auto"/>
            <w:left w:val="none" w:sz="0" w:space="0" w:color="auto"/>
            <w:bottom w:val="none" w:sz="0" w:space="0" w:color="auto"/>
            <w:right w:val="none" w:sz="0" w:space="0" w:color="auto"/>
          </w:divBdr>
        </w:div>
        <w:div w:id="876088270">
          <w:marLeft w:val="0"/>
          <w:marRight w:val="0"/>
          <w:marTop w:val="0"/>
          <w:marBottom w:val="0"/>
          <w:divBdr>
            <w:top w:val="none" w:sz="0" w:space="0" w:color="auto"/>
            <w:left w:val="none" w:sz="0" w:space="0" w:color="auto"/>
            <w:bottom w:val="none" w:sz="0" w:space="0" w:color="auto"/>
            <w:right w:val="none" w:sz="0" w:space="0" w:color="auto"/>
          </w:divBdr>
        </w:div>
        <w:div w:id="1921862586">
          <w:marLeft w:val="0"/>
          <w:marRight w:val="0"/>
          <w:marTop w:val="0"/>
          <w:marBottom w:val="0"/>
          <w:divBdr>
            <w:top w:val="none" w:sz="0" w:space="0" w:color="auto"/>
            <w:left w:val="none" w:sz="0" w:space="0" w:color="auto"/>
            <w:bottom w:val="none" w:sz="0" w:space="0" w:color="auto"/>
            <w:right w:val="none" w:sz="0" w:space="0" w:color="auto"/>
          </w:divBdr>
        </w:div>
        <w:div w:id="720399961">
          <w:marLeft w:val="0"/>
          <w:marRight w:val="0"/>
          <w:marTop w:val="0"/>
          <w:marBottom w:val="0"/>
          <w:divBdr>
            <w:top w:val="none" w:sz="0" w:space="0" w:color="auto"/>
            <w:left w:val="none" w:sz="0" w:space="0" w:color="auto"/>
            <w:bottom w:val="none" w:sz="0" w:space="0" w:color="auto"/>
            <w:right w:val="none" w:sz="0" w:space="0" w:color="auto"/>
          </w:divBdr>
        </w:div>
        <w:div w:id="1866090658">
          <w:marLeft w:val="0"/>
          <w:marRight w:val="0"/>
          <w:marTop w:val="0"/>
          <w:marBottom w:val="0"/>
          <w:divBdr>
            <w:top w:val="none" w:sz="0" w:space="0" w:color="auto"/>
            <w:left w:val="none" w:sz="0" w:space="0" w:color="auto"/>
            <w:bottom w:val="none" w:sz="0" w:space="0" w:color="auto"/>
            <w:right w:val="none" w:sz="0" w:space="0" w:color="auto"/>
          </w:divBdr>
        </w:div>
        <w:div w:id="453716609">
          <w:marLeft w:val="0"/>
          <w:marRight w:val="0"/>
          <w:marTop w:val="0"/>
          <w:marBottom w:val="0"/>
          <w:divBdr>
            <w:top w:val="none" w:sz="0" w:space="0" w:color="auto"/>
            <w:left w:val="none" w:sz="0" w:space="0" w:color="auto"/>
            <w:bottom w:val="none" w:sz="0" w:space="0" w:color="auto"/>
            <w:right w:val="none" w:sz="0" w:space="0" w:color="auto"/>
          </w:divBdr>
        </w:div>
        <w:div w:id="1001546270">
          <w:marLeft w:val="0"/>
          <w:marRight w:val="0"/>
          <w:marTop w:val="0"/>
          <w:marBottom w:val="0"/>
          <w:divBdr>
            <w:top w:val="none" w:sz="0" w:space="0" w:color="auto"/>
            <w:left w:val="none" w:sz="0" w:space="0" w:color="auto"/>
            <w:bottom w:val="none" w:sz="0" w:space="0" w:color="auto"/>
            <w:right w:val="none" w:sz="0" w:space="0" w:color="auto"/>
          </w:divBdr>
        </w:div>
        <w:div w:id="883059024">
          <w:marLeft w:val="0"/>
          <w:marRight w:val="0"/>
          <w:marTop w:val="0"/>
          <w:marBottom w:val="0"/>
          <w:divBdr>
            <w:top w:val="none" w:sz="0" w:space="0" w:color="auto"/>
            <w:left w:val="none" w:sz="0" w:space="0" w:color="auto"/>
            <w:bottom w:val="none" w:sz="0" w:space="0" w:color="auto"/>
            <w:right w:val="none" w:sz="0" w:space="0" w:color="auto"/>
          </w:divBdr>
        </w:div>
        <w:div w:id="1006326531">
          <w:marLeft w:val="0"/>
          <w:marRight w:val="0"/>
          <w:marTop w:val="0"/>
          <w:marBottom w:val="0"/>
          <w:divBdr>
            <w:top w:val="none" w:sz="0" w:space="0" w:color="auto"/>
            <w:left w:val="none" w:sz="0" w:space="0" w:color="auto"/>
            <w:bottom w:val="none" w:sz="0" w:space="0" w:color="auto"/>
            <w:right w:val="none" w:sz="0" w:space="0" w:color="auto"/>
          </w:divBdr>
        </w:div>
        <w:div w:id="847716786">
          <w:marLeft w:val="0"/>
          <w:marRight w:val="0"/>
          <w:marTop w:val="0"/>
          <w:marBottom w:val="0"/>
          <w:divBdr>
            <w:top w:val="none" w:sz="0" w:space="0" w:color="auto"/>
            <w:left w:val="none" w:sz="0" w:space="0" w:color="auto"/>
            <w:bottom w:val="none" w:sz="0" w:space="0" w:color="auto"/>
            <w:right w:val="none" w:sz="0" w:space="0" w:color="auto"/>
          </w:divBdr>
        </w:div>
        <w:div w:id="697199617">
          <w:marLeft w:val="0"/>
          <w:marRight w:val="0"/>
          <w:marTop w:val="0"/>
          <w:marBottom w:val="0"/>
          <w:divBdr>
            <w:top w:val="none" w:sz="0" w:space="0" w:color="auto"/>
            <w:left w:val="none" w:sz="0" w:space="0" w:color="auto"/>
            <w:bottom w:val="none" w:sz="0" w:space="0" w:color="auto"/>
            <w:right w:val="none" w:sz="0" w:space="0" w:color="auto"/>
          </w:divBdr>
        </w:div>
        <w:div w:id="3018003">
          <w:marLeft w:val="0"/>
          <w:marRight w:val="0"/>
          <w:marTop w:val="0"/>
          <w:marBottom w:val="0"/>
          <w:divBdr>
            <w:top w:val="none" w:sz="0" w:space="0" w:color="auto"/>
            <w:left w:val="none" w:sz="0" w:space="0" w:color="auto"/>
            <w:bottom w:val="none" w:sz="0" w:space="0" w:color="auto"/>
            <w:right w:val="none" w:sz="0" w:space="0" w:color="auto"/>
          </w:divBdr>
        </w:div>
        <w:div w:id="760298028">
          <w:marLeft w:val="0"/>
          <w:marRight w:val="0"/>
          <w:marTop w:val="0"/>
          <w:marBottom w:val="0"/>
          <w:divBdr>
            <w:top w:val="none" w:sz="0" w:space="0" w:color="auto"/>
            <w:left w:val="none" w:sz="0" w:space="0" w:color="auto"/>
            <w:bottom w:val="none" w:sz="0" w:space="0" w:color="auto"/>
            <w:right w:val="none" w:sz="0" w:space="0" w:color="auto"/>
          </w:divBdr>
        </w:div>
        <w:div w:id="975138130">
          <w:marLeft w:val="0"/>
          <w:marRight w:val="0"/>
          <w:marTop w:val="0"/>
          <w:marBottom w:val="0"/>
          <w:divBdr>
            <w:top w:val="none" w:sz="0" w:space="0" w:color="auto"/>
            <w:left w:val="none" w:sz="0" w:space="0" w:color="auto"/>
            <w:bottom w:val="none" w:sz="0" w:space="0" w:color="auto"/>
            <w:right w:val="none" w:sz="0" w:space="0" w:color="auto"/>
          </w:divBdr>
        </w:div>
        <w:div w:id="376469692">
          <w:marLeft w:val="0"/>
          <w:marRight w:val="0"/>
          <w:marTop w:val="0"/>
          <w:marBottom w:val="0"/>
          <w:divBdr>
            <w:top w:val="none" w:sz="0" w:space="0" w:color="auto"/>
            <w:left w:val="none" w:sz="0" w:space="0" w:color="auto"/>
            <w:bottom w:val="none" w:sz="0" w:space="0" w:color="auto"/>
            <w:right w:val="none" w:sz="0" w:space="0" w:color="auto"/>
          </w:divBdr>
        </w:div>
        <w:div w:id="2073235730">
          <w:marLeft w:val="0"/>
          <w:marRight w:val="0"/>
          <w:marTop w:val="0"/>
          <w:marBottom w:val="0"/>
          <w:divBdr>
            <w:top w:val="none" w:sz="0" w:space="0" w:color="auto"/>
            <w:left w:val="none" w:sz="0" w:space="0" w:color="auto"/>
            <w:bottom w:val="none" w:sz="0" w:space="0" w:color="auto"/>
            <w:right w:val="none" w:sz="0" w:space="0" w:color="auto"/>
          </w:divBdr>
        </w:div>
        <w:div w:id="1788625333">
          <w:marLeft w:val="0"/>
          <w:marRight w:val="0"/>
          <w:marTop w:val="0"/>
          <w:marBottom w:val="0"/>
          <w:divBdr>
            <w:top w:val="none" w:sz="0" w:space="0" w:color="auto"/>
            <w:left w:val="none" w:sz="0" w:space="0" w:color="auto"/>
            <w:bottom w:val="none" w:sz="0" w:space="0" w:color="auto"/>
            <w:right w:val="none" w:sz="0" w:space="0" w:color="auto"/>
          </w:divBdr>
        </w:div>
        <w:div w:id="1538083416">
          <w:marLeft w:val="0"/>
          <w:marRight w:val="0"/>
          <w:marTop w:val="0"/>
          <w:marBottom w:val="0"/>
          <w:divBdr>
            <w:top w:val="none" w:sz="0" w:space="0" w:color="auto"/>
            <w:left w:val="none" w:sz="0" w:space="0" w:color="auto"/>
            <w:bottom w:val="none" w:sz="0" w:space="0" w:color="auto"/>
            <w:right w:val="none" w:sz="0" w:space="0" w:color="auto"/>
          </w:divBdr>
        </w:div>
        <w:div w:id="811216211">
          <w:marLeft w:val="0"/>
          <w:marRight w:val="0"/>
          <w:marTop w:val="0"/>
          <w:marBottom w:val="0"/>
          <w:divBdr>
            <w:top w:val="none" w:sz="0" w:space="0" w:color="auto"/>
            <w:left w:val="none" w:sz="0" w:space="0" w:color="auto"/>
            <w:bottom w:val="none" w:sz="0" w:space="0" w:color="auto"/>
            <w:right w:val="none" w:sz="0" w:space="0" w:color="auto"/>
          </w:divBdr>
        </w:div>
        <w:div w:id="1454708313">
          <w:marLeft w:val="0"/>
          <w:marRight w:val="0"/>
          <w:marTop w:val="0"/>
          <w:marBottom w:val="0"/>
          <w:divBdr>
            <w:top w:val="none" w:sz="0" w:space="0" w:color="auto"/>
            <w:left w:val="none" w:sz="0" w:space="0" w:color="auto"/>
            <w:bottom w:val="none" w:sz="0" w:space="0" w:color="auto"/>
            <w:right w:val="none" w:sz="0" w:space="0" w:color="auto"/>
          </w:divBdr>
        </w:div>
        <w:div w:id="1448741859">
          <w:marLeft w:val="0"/>
          <w:marRight w:val="0"/>
          <w:marTop w:val="0"/>
          <w:marBottom w:val="0"/>
          <w:divBdr>
            <w:top w:val="none" w:sz="0" w:space="0" w:color="auto"/>
            <w:left w:val="none" w:sz="0" w:space="0" w:color="auto"/>
            <w:bottom w:val="none" w:sz="0" w:space="0" w:color="auto"/>
            <w:right w:val="none" w:sz="0" w:space="0" w:color="auto"/>
          </w:divBdr>
        </w:div>
        <w:div w:id="418676294">
          <w:marLeft w:val="0"/>
          <w:marRight w:val="0"/>
          <w:marTop w:val="0"/>
          <w:marBottom w:val="0"/>
          <w:divBdr>
            <w:top w:val="none" w:sz="0" w:space="0" w:color="auto"/>
            <w:left w:val="none" w:sz="0" w:space="0" w:color="auto"/>
            <w:bottom w:val="none" w:sz="0" w:space="0" w:color="auto"/>
            <w:right w:val="none" w:sz="0" w:space="0" w:color="auto"/>
          </w:divBdr>
        </w:div>
        <w:div w:id="1896696546">
          <w:marLeft w:val="0"/>
          <w:marRight w:val="0"/>
          <w:marTop w:val="0"/>
          <w:marBottom w:val="0"/>
          <w:divBdr>
            <w:top w:val="none" w:sz="0" w:space="0" w:color="auto"/>
            <w:left w:val="none" w:sz="0" w:space="0" w:color="auto"/>
            <w:bottom w:val="none" w:sz="0" w:space="0" w:color="auto"/>
            <w:right w:val="none" w:sz="0" w:space="0" w:color="auto"/>
          </w:divBdr>
        </w:div>
        <w:div w:id="1572278124">
          <w:marLeft w:val="0"/>
          <w:marRight w:val="0"/>
          <w:marTop w:val="0"/>
          <w:marBottom w:val="0"/>
          <w:divBdr>
            <w:top w:val="none" w:sz="0" w:space="0" w:color="auto"/>
            <w:left w:val="none" w:sz="0" w:space="0" w:color="auto"/>
            <w:bottom w:val="none" w:sz="0" w:space="0" w:color="auto"/>
            <w:right w:val="none" w:sz="0" w:space="0" w:color="auto"/>
          </w:divBdr>
        </w:div>
        <w:div w:id="726027153">
          <w:marLeft w:val="0"/>
          <w:marRight w:val="0"/>
          <w:marTop w:val="0"/>
          <w:marBottom w:val="0"/>
          <w:divBdr>
            <w:top w:val="none" w:sz="0" w:space="0" w:color="auto"/>
            <w:left w:val="none" w:sz="0" w:space="0" w:color="auto"/>
            <w:bottom w:val="none" w:sz="0" w:space="0" w:color="auto"/>
            <w:right w:val="none" w:sz="0" w:space="0" w:color="auto"/>
          </w:divBdr>
        </w:div>
        <w:div w:id="362905156">
          <w:marLeft w:val="0"/>
          <w:marRight w:val="0"/>
          <w:marTop w:val="0"/>
          <w:marBottom w:val="0"/>
          <w:divBdr>
            <w:top w:val="none" w:sz="0" w:space="0" w:color="auto"/>
            <w:left w:val="none" w:sz="0" w:space="0" w:color="auto"/>
            <w:bottom w:val="none" w:sz="0" w:space="0" w:color="auto"/>
            <w:right w:val="none" w:sz="0" w:space="0" w:color="auto"/>
          </w:divBdr>
        </w:div>
        <w:div w:id="870920557">
          <w:marLeft w:val="0"/>
          <w:marRight w:val="0"/>
          <w:marTop w:val="0"/>
          <w:marBottom w:val="0"/>
          <w:divBdr>
            <w:top w:val="none" w:sz="0" w:space="0" w:color="auto"/>
            <w:left w:val="none" w:sz="0" w:space="0" w:color="auto"/>
            <w:bottom w:val="none" w:sz="0" w:space="0" w:color="auto"/>
            <w:right w:val="none" w:sz="0" w:space="0" w:color="auto"/>
          </w:divBdr>
        </w:div>
        <w:div w:id="1103527080">
          <w:marLeft w:val="0"/>
          <w:marRight w:val="0"/>
          <w:marTop w:val="0"/>
          <w:marBottom w:val="0"/>
          <w:divBdr>
            <w:top w:val="none" w:sz="0" w:space="0" w:color="auto"/>
            <w:left w:val="none" w:sz="0" w:space="0" w:color="auto"/>
            <w:bottom w:val="none" w:sz="0" w:space="0" w:color="auto"/>
            <w:right w:val="none" w:sz="0" w:space="0" w:color="auto"/>
          </w:divBdr>
        </w:div>
        <w:div w:id="1556433499">
          <w:marLeft w:val="0"/>
          <w:marRight w:val="0"/>
          <w:marTop w:val="0"/>
          <w:marBottom w:val="0"/>
          <w:divBdr>
            <w:top w:val="none" w:sz="0" w:space="0" w:color="auto"/>
            <w:left w:val="none" w:sz="0" w:space="0" w:color="auto"/>
            <w:bottom w:val="none" w:sz="0" w:space="0" w:color="auto"/>
            <w:right w:val="none" w:sz="0" w:space="0" w:color="auto"/>
          </w:divBdr>
        </w:div>
        <w:div w:id="762143457">
          <w:marLeft w:val="0"/>
          <w:marRight w:val="0"/>
          <w:marTop w:val="0"/>
          <w:marBottom w:val="0"/>
          <w:divBdr>
            <w:top w:val="none" w:sz="0" w:space="0" w:color="auto"/>
            <w:left w:val="none" w:sz="0" w:space="0" w:color="auto"/>
            <w:bottom w:val="none" w:sz="0" w:space="0" w:color="auto"/>
            <w:right w:val="none" w:sz="0" w:space="0" w:color="auto"/>
          </w:divBdr>
        </w:div>
        <w:div w:id="1943956813">
          <w:marLeft w:val="0"/>
          <w:marRight w:val="0"/>
          <w:marTop w:val="0"/>
          <w:marBottom w:val="0"/>
          <w:divBdr>
            <w:top w:val="none" w:sz="0" w:space="0" w:color="auto"/>
            <w:left w:val="none" w:sz="0" w:space="0" w:color="auto"/>
            <w:bottom w:val="none" w:sz="0" w:space="0" w:color="auto"/>
            <w:right w:val="none" w:sz="0" w:space="0" w:color="auto"/>
          </w:divBdr>
        </w:div>
        <w:div w:id="1238708117">
          <w:marLeft w:val="0"/>
          <w:marRight w:val="0"/>
          <w:marTop w:val="0"/>
          <w:marBottom w:val="0"/>
          <w:divBdr>
            <w:top w:val="none" w:sz="0" w:space="0" w:color="auto"/>
            <w:left w:val="none" w:sz="0" w:space="0" w:color="auto"/>
            <w:bottom w:val="none" w:sz="0" w:space="0" w:color="auto"/>
            <w:right w:val="none" w:sz="0" w:space="0" w:color="auto"/>
          </w:divBdr>
        </w:div>
        <w:div w:id="231428894">
          <w:marLeft w:val="0"/>
          <w:marRight w:val="0"/>
          <w:marTop w:val="0"/>
          <w:marBottom w:val="0"/>
          <w:divBdr>
            <w:top w:val="none" w:sz="0" w:space="0" w:color="auto"/>
            <w:left w:val="none" w:sz="0" w:space="0" w:color="auto"/>
            <w:bottom w:val="none" w:sz="0" w:space="0" w:color="auto"/>
            <w:right w:val="none" w:sz="0" w:space="0" w:color="auto"/>
          </w:divBdr>
        </w:div>
        <w:div w:id="1401443215">
          <w:marLeft w:val="0"/>
          <w:marRight w:val="0"/>
          <w:marTop w:val="0"/>
          <w:marBottom w:val="0"/>
          <w:divBdr>
            <w:top w:val="none" w:sz="0" w:space="0" w:color="auto"/>
            <w:left w:val="none" w:sz="0" w:space="0" w:color="auto"/>
            <w:bottom w:val="none" w:sz="0" w:space="0" w:color="auto"/>
            <w:right w:val="none" w:sz="0" w:space="0" w:color="auto"/>
          </w:divBdr>
        </w:div>
        <w:div w:id="653416369">
          <w:marLeft w:val="0"/>
          <w:marRight w:val="0"/>
          <w:marTop w:val="0"/>
          <w:marBottom w:val="0"/>
          <w:divBdr>
            <w:top w:val="none" w:sz="0" w:space="0" w:color="auto"/>
            <w:left w:val="none" w:sz="0" w:space="0" w:color="auto"/>
            <w:bottom w:val="none" w:sz="0" w:space="0" w:color="auto"/>
            <w:right w:val="none" w:sz="0" w:space="0" w:color="auto"/>
          </w:divBdr>
        </w:div>
        <w:div w:id="1123619017">
          <w:marLeft w:val="0"/>
          <w:marRight w:val="0"/>
          <w:marTop w:val="0"/>
          <w:marBottom w:val="0"/>
          <w:divBdr>
            <w:top w:val="none" w:sz="0" w:space="0" w:color="auto"/>
            <w:left w:val="none" w:sz="0" w:space="0" w:color="auto"/>
            <w:bottom w:val="none" w:sz="0" w:space="0" w:color="auto"/>
            <w:right w:val="none" w:sz="0" w:space="0" w:color="auto"/>
          </w:divBdr>
        </w:div>
        <w:div w:id="1980919092">
          <w:marLeft w:val="0"/>
          <w:marRight w:val="0"/>
          <w:marTop w:val="0"/>
          <w:marBottom w:val="0"/>
          <w:divBdr>
            <w:top w:val="none" w:sz="0" w:space="0" w:color="auto"/>
            <w:left w:val="none" w:sz="0" w:space="0" w:color="auto"/>
            <w:bottom w:val="none" w:sz="0" w:space="0" w:color="auto"/>
            <w:right w:val="none" w:sz="0" w:space="0" w:color="auto"/>
          </w:divBdr>
        </w:div>
        <w:div w:id="2053651785">
          <w:marLeft w:val="0"/>
          <w:marRight w:val="0"/>
          <w:marTop w:val="0"/>
          <w:marBottom w:val="0"/>
          <w:divBdr>
            <w:top w:val="none" w:sz="0" w:space="0" w:color="auto"/>
            <w:left w:val="none" w:sz="0" w:space="0" w:color="auto"/>
            <w:bottom w:val="none" w:sz="0" w:space="0" w:color="auto"/>
            <w:right w:val="none" w:sz="0" w:space="0" w:color="auto"/>
          </w:divBdr>
        </w:div>
        <w:div w:id="633486015">
          <w:marLeft w:val="0"/>
          <w:marRight w:val="0"/>
          <w:marTop w:val="0"/>
          <w:marBottom w:val="0"/>
          <w:divBdr>
            <w:top w:val="none" w:sz="0" w:space="0" w:color="auto"/>
            <w:left w:val="none" w:sz="0" w:space="0" w:color="auto"/>
            <w:bottom w:val="none" w:sz="0" w:space="0" w:color="auto"/>
            <w:right w:val="none" w:sz="0" w:space="0" w:color="auto"/>
          </w:divBdr>
        </w:div>
        <w:div w:id="1325819233">
          <w:marLeft w:val="0"/>
          <w:marRight w:val="0"/>
          <w:marTop w:val="0"/>
          <w:marBottom w:val="0"/>
          <w:divBdr>
            <w:top w:val="none" w:sz="0" w:space="0" w:color="auto"/>
            <w:left w:val="none" w:sz="0" w:space="0" w:color="auto"/>
            <w:bottom w:val="none" w:sz="0" w:space="0" w:color="auto"/>
            <w:right w:val="none" w:sz="0" w:space="0" w:color="auto"/>
          </w:divBdr>
        </w:div>
        <w:div w:id="1619288101">
          <w:marLeft w:val="0"/>
          <w:marRight w:val="0"/>
          <w:marTop w:val="0"/>
          <w:marBottom w:val="0"/>
          <w:divBdr>
            <w:top w:val="none" w:sz="0" w:space="0" w:color="auto"/>
            <w:left w:val="none" w:sz="0" w:space="0" w:color="auto"/>
            <w:bottom w:val="none" w:sz="0" w:space="0" w:color="auto"/>
            <w:right w:val="none" w:sz="0" w:space="0" w:color="auto"/>
          </w:divBdr>
        </w:div>
        <w:div w:id="135491279">
          <w:marLeft w:val="0"/>
          <w:marRight w:val="0"/>
          <w:marTop w:val="0"/>
          <w:marBottom w:val="0"/>
          <w:divBdr>
            <w:top w:val="none" w:sz="0" w:space="0" w:color="auto"/>
            <w:left w:val="none" w:sz="0" w:space="0" w:color="auto"/>
            <w:bottom w:val="none" w:sz="0" w:space="0" w:color="auto"/>
            <w:right w:val="none" w:sz="0" w:space="0" w:color="auto"/>
          </w:divBdr>
        </w:div>
        <w:div w:id="847209402">
          <w:marLeft w:val="0"/>
          <w:marRight w:val="0"/>
          <w:marTop w:val="0"/>
          <w:marBottom w:val="0"/>
          <w:divBdr>
            <w:top w:val="none" w:sz="0" w:space="0" w:color="auto"/>
            <w:left w:val="none" w:sz="0" w:space="0" w:color="auto"/>
            <w:bottom w:val="none" w:sz="0" w:space="0" w:color="auto"/>
            <w:right w:val="none" w:sz="0" w:space="0" w:color="auto"/>
          </w:divBdr>
        </w:div>
        <w:div w:id="194391926">
          <w:marLeft w:val="0"/>
          <w:marRight w:val="0"/>
          <w:marTop w:val="0"/>
          <w:marBottom w:val="0"/>
          <w:divBdr>
            <w:top w:val="none" w:sz="0" w:space="0" w:color="auto"/>
            <w:left w:val="none" w:sz="0" w:space="0" w:color="auto"/>
            <w:bottom w:val="none" w:sz="0" w:space="0" w:color="auto"/>
            <w:right w:val="none" w:sz="0" w:space="0" w:color="auto"/>
          </w:divBdr>
        </w:div>
        <w:div w:id="1292369987">
          <w:marLeft w:val="0"/>
          <w:marRight w:val="0"/>
          <w:marTop w:val="0"/>
          <w:marBottom w:val="0"/>
          <w:divBdr>
            <w:top w:val="none" w:sz="0" w:space="0" w:color="auto"/>
            <w:left w:val="none" w:sz="0" w:space="0" w:color="auto"/>
            <w:bottom w:val="none" w:sz="0" w:space="0" w:color="auto"/>
            <w:right w:val="none" w:sz="0" w:space="0" w:color="auto"/>
          </w:divBdr>
        </w:div>
        <w:div w:id="165706495">
          <w:marLeft w:val="0"/>
          <w:marRight w:val="0"/>
          <w:marTop w:val="0"/>
          <w:marBottom w:val="0"/>
          <w:divBdr>
            <w:top w:val="none" w:sz="0" w:space="0" w:color="auto"/>
            <w:left w:val="none" w:sz="0" w:space="0" w:color="auto"/>
            <w:bottom w:val="none" w:sz="0" w:space="0" w:color="auto"/>
            <w:right w:val="none" w:sz="0" w:space="0" w:color="auto"/>
          </w:divBdr>
        </w:div>
        <w:div w:id="900093478">
          <w:marLeft w:val="0"/>
          <w:marRight w:val="0"/>
          <w:marTop w:val="0"/>
          <w:marBottom w:val="0"/>
          <w:divBdr>
            <w:top w:val="none" w:sz="0" w:space="0" w:color="auto"/>
            <w:left w:val="none" w:sz="0" w:space="0" w:color="auto"/>
            <w:bottom w:val="none" w:sz="0" w:space="0" w:color="auto"/>
            <w:right w:val="none" w:sz="0" w:space="0" w:color="auto"/>
          </w:divBdr>
        </w:div>
        <w:div w:id="241372916">
          <w:marLeft w:val="0"/>
          <w:marRight w:val="0"/>
          <w:marTop w:val="0"/>
          <w:marBottom w:val="0"/>
          <w:divBdr>
            <w:top w:val="none" w:sz="0" w:space="0" w:color="auto"/>
            <w:left w:val="none" w:sz="0" w:space="0" w:color="auto"/>
            <w:bottom w:val="none" w:sz="0" w:space="0" w:color="auto"/>
            <w:right w:val="none" w:sz="0" w:space="0" w:color="auto"/>
          </w:divBdr>
        </w:div>
        <w:div w:id="1154184285">
          <w:marLeft w:val="0"/>
          <w:marRight w:val="0"/>
          <w:marTop w:val="0"/>
          <w:marBottom w:val="0"/>
          <w:divBdr>
            <w:top w:val="none" w:sz="0" w:space="0" w:color="auto"/>
            <w:left w:val="none" w:sz="0" w:space="0" w:color="auto"/>
            <w:bottom w:val="none" w:sz="0" w:space="0" w:color="auto"/>
            <w:right w:val="none" w:sz="0" w:space="0" w:color="auto"/>
          </w:divBdr>
        </w:div>
        <w:div w:id="1080250589">
          <w:marLeft w:val="0"/>
          <w:marRight w:val="0"/>
          <w:marTop w:val="0"/>
          <w:marBottom w:val="0"/>
          <w:divBdr>
            <w:top w:val="none" w:sz="0" w:space="0" w:color="auto"/>
            <w:left w:val="none" w:sz="0" w:space="0" w:color="auto"/>
            <w:bottom w:val="none" w:sz="0" w:space="0" w:color="auto"/>
            <w:right w:val="none" w:sz="0" w:space="0" w:color="auto"/>
          </w:divBdr>
        </w:div>
        <w:div w:id="1171529800">
          <w:marLeft w:val="0"/>
          <w:marRight w:val="0"/>
          <w:marTop w:val="0"/>
          <w:marBottom w:val="0"/>
          <w:divBdr>
            <w:top w:val="none" w:sz="0" w:space="0" w:color="auto"/>
            <w:left w:val="none" w:sz="0" w:space="0" w:color="auto"/>
            <w:bottom w:val="none" w:sz="0" w:space="0" w:color="auto"/>
            <w:right w:val="none" w:sz="0" w:space="0" w:color="auto"/>
          </w:divBdr>
        </w:div>
        <w:div w:id="1949969019">
          <w:marLeft w:val="0"/>
          <w:marRight w:val="0"/>
          <w:marTop w:val="0"/>
          <w:marBottom w:val="0"/>
          <w:divBdr>
            <w:top w:val="none" w:sz="0" w:space="0" w:color="auto"/>
            <w:left w:val="none" w:sz="0" w:space="0" w:color="auto"/>
            <w:bottom w:val="none" w:sz="0" w:space="0" w:color="auto"/>
            <w:right w:val="none" w:sz="0" w:space="0" w:color="auto"/>
          </w:divBdr>
        </w:div>
        <w:div w:id="1118640860">
          <w:marLeft w:val="0"/>
          <w:marRight w:val="0"/>
          <w:marTop w:val="0"/>
          <w:marBottom w:val="0"/>
          <w:divBdr>
            <w:top w:val="none" w:sz="0" w:space="0" w:color="auto"/>
            <w:left w:val="none" w:sz="0" w:space="0" w:color="auto"/>
            <w:bottom w:val="none" w:sz="0" w:space="0" w:color="auto"/>
            <w:right w:val="none" w:sz="0" w:space="0" w:color="auto"/>
          </w:divBdr>
        </w:div>
        <w:div w:id="1956058179">
          <w:marLeft w:val="0"/>
          <w:marRight w:val="0"/>
          <w:marTop w:val="0"/>
          <w:marBottom w:val="0"/>
          <w:divBdr>
            <w:top w:val="none" w:sz="0" w:space="0" w:color="auto"/>
            <w:left w:val="none" w:sz="0" w:space="0" w:color="auto"/>
            <w:bottom w:val="none" w:sz="0" w:space="0" w:color="auto"/>
            <w:right w:val="none" w:sz="0" w:space="0" w:color="auto"/>
          </w:divBdr>
        </w:div>
      </w:divsChild>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39649566">
      <w:bodyDiv w:val="1"/>
      <w:marLeft w:val="0"/>
      <w:marRight w:val="0"/>
      <w:marTop w:val="0"/>
      <w:marBottom w:val="0"/>
      <w:divBdr>
        <w:top w:val="none" w:sz="0" w:space="0" w:color="auto"/>
        <w:left w:val="none" w:sz="0" w:space="0" w:color="auto"/>
        <w:bottom w:val="none" w:sz="0" w:space="0" w:color="auto"/>
        <w:right w:val="none" w:sz="0" w:space="0" w:color="auto"/>
      </w:divBdr>
    </w:div>
    <w:div w:id="1339772954">
      <w:bodyDiv w:val="1"/>
      <w:marLeft w:val="0"/>
      <w:marRight w:val="0"/>
      <w:marTop w:val="0"/>
      <w:marBottom w:val="0"/>
      <w:divBdr>
        <w:top w:val="none" w:sz="0" w:space="0" w:color="auto"/>
        <w:left w:val="none" w:sz="0" w:space="0" w:color="auto"/>
        <w:bottom w:val="none" w:sz="0" w:space="0" w:color="auto"/>
        <w:right w:val="none" w:sz="0" w:space="0" w:color="auto"/>
      </w:divBdr>
    </w:div>
    <w:div w:id="1339844948">
      <w:bodyDiv w:val="1"/>
      <w:marLeft w:val="0"/>
      <w:marRight w:val="0"/>
      <w:marTop w:val="0"/>
      <w:marBottom w:val="0"/>
      <w:divBdr>
        <w:top w:val="none" w:sz="0" w:space="0" w:color="auto"/>
        <w:left w:val="none" w:sz="0" w:space="0" w:color="auto"/>
        <w:bottom w:val="none" w:sz="0" w:space="0" w:color="auto"/>
        <w:right w:val="none" w:sz="0" w:space="0" w:color="auto"/>
      </w:divBdr>
    </w:div>
    <w:div w:id="1340349818">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1154035">
      <w:bodyDiv w:val="1"/>
      <w:marLeft w:val="0"/>
      <w:marRight w:val="0"/>
      <w:marTop w:val="0"/>
      <w:marBottom w:val="0"/>
      <w:divBdr>
        <w:top w:val="none" w:sz="0" w:space="0" w:color="auto"/>
        <w:left w:val="none" w:sz="0" w:space="0" w:color="auto"/>
        <w:bottom w:val="none" w:sz="0" w:space="0" w:color="auto"/>
        <w:right w:val="none" w:sz="0" w:space="0" w:color="auto"/>
      </w:divBdr>
    </w:div>
    <w:div w:id="1341733780">
      <w:bodyDiv w:val="1"/>
      <w:marLeft w:val="0"/>
      <w:marRight w:val="0"/>
      <w:marTop w:val="0"/>
      <w:marBottom w:val="0"/>
      <w:divBdr>
        <w:top w:val="none" w:sz="0" w:space="0" w:color="auto"/>
        <w:left w:val="none" w:sz="0" w:space="0" w:color="auto"/>
        <w:bottom w:val="none" w:sz="0" w:space="0" w:color="auto"/>
        <w:right w:val="none" w:sz="0" w:space="0" w:color="auto"/>
      </w:divBdr>
    </w:div>
    <w:div w:id="1341931695">
      <w:bodyDiv w:val="1"/>
      <w:marLeft w:val="0"/>
      <w:marRight w:val="0"/>
      <w:marTop w:val="0"/>
      <w:marBottom w:val="0"/>
      <w:divBdr>
        <w:top w:val="none" w:sz="0" w:space="0" w:color="auto"/>
        <w:left w:val="none" w:sz="0" w:space="0" w:color="auto"/>
        <w:bottom w:val="none" w:sz="0" w:space="0" w:color="auto"/>
        <w:right w:val="none" w:sz="0" w:space="0" w:color="auto"/>
      </w:divBdr>
    </w:div>
    <w:div w:id="1342471351">
      <w:bodyDiv w:val="1"/>
      <w:marLeft w:val="0"/>
      <w:marRight w:val="0"/>
      <w:marTop w:val="0"/>
      <w:marBottom w:val="0"/>
      <w:divBdr>
        <w:top w:val="none" w:sz="0" w:space="0" w:color="auto"/>
        <w:left w:val="none" w:sz="0" w:space="0" w:color="auto"/>
        <w:bottom w:val="none" w:sz="0" w:space="0" w:color="auto"/>
        <w:right w:val="none" w:sz="0" w:space="0" w:color="auto"/>
      </w:divBdr>
    </w:div>
    <w:div w:id="1342706451">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3238958">
      <w:bodyDiv w:val="1"/>
      <w:marLeft w:val="0"/>
      <w:marRight w:val="0"/>
      <w:marTop w:val="0"/>
      <w:marBottom w:val="0"/>
      <w:divBdr>
        <w:top w:val="none" w:sz="0" w:space="0" w:color="auto"/>
        <w:left w:val="none" w:sz="0" w:space="0" w:color="auto"/>
        <w:bottom w:val="none" w:sz="0" w:space="0" w:color="auto"/>
        <w:right w:val="none" w:sz="0" w:space="0" w:color="auto"/>
      </w:divBdr>
    </w:div>
    <w:div w:id="1343433043">
      <w:bodyDiv w:val="1"/>
      <w:marLeft w:val="0"/>
      <w:marRight w:val="0"/>
      <w:marTop w:val="0"/>
      <w:marBottom w:val="0"/>
      <w:divBdr>
        <w:top w:val="none" w:sz="0" w:space="0" w:color="auto"/>
        <w:left w:val="none" w:sz="0" w:space="0" w:color="auto"/>
        <w:bottom w:val="none" w:sz="0" w:space="0" w:color="auto"/>
        <w:right w:val="none" w:sz="0" w:space="0" w:color="auto"/>
      </w:divBdr>
    </w:div>
    <w:div w:id="1343586118">
      <w:bodyDiv w:val="1"/>
      <w:marLeft w:val="0"/>
      <w:marRight w:val="0"/>
      <w:marTop w:val="0"/>
      <w:marBottom w:val="0"/>
      <w:divBdr>
        <w:top w:val="none" w:sz="0" w:space="0" w:color="auto"/>
        <w:left w:val="none" w:sz="0" w:space="0" w:color="auto"/>
        <w:bottom w:val="none" w:sz="0" w:space="0" w:color="auto"/>
        <w:right w:val="none" w:sz="0" w:space="0" w:color="auto"/>
      </w:divBdr>
    </w:div>
    <w:div w:id="1344018301">
      <w:bodyDiv w:val="1"/>
      <w:marLeft w:val="0"/>
      <w:marRight w:val="0"/>
      <w:marTop w:val="0"/>
      <w:marBottom w:val="0"/>
      <w:divBdr>
        <w:top w:val="none" w:sz="0" w:space="0" w:color="auto"/>
        <w:left w:val="none" w:sz="0" w:space="0" w:color="auto"/>
        <w:bottom w:val="none" w:sz="0" w:space="0" w:color="auto"/>
        <w:right w:val="none" w:sz="0" w:space="0" w:color="auto"/>
      </w:divBdr>
    </w:div>
    <w:div w:id="1344745977">
      <w:bodyDiv w:val="1"/>
      <w:marLeft w:val="0"/>
      <w:marRight w:val="0"/>
      <w:marTop w:val="0"/>
      <w:marBottom w:val="0"/>
      <w:divBdr>
        <w:top w:val="none" w:sz="0" w:space="0" w:color="auto"/>
        <w:left w:val="none" w:sz="0" w:space="0" w:color="auto"/>
        <w:bottom w:val="none" w:sz="0" w:space="0" w:color="auto"/>
        <w:right w:val="none" w:sz="0" w:space="0" w:color="auto"/>
      </w:divBdr>
    </w:div>
    <w:div w:id="1344746452">
      <w:bodyDiv w:val="1"/>
      <w:marLeft w:val="0"/>
      <w:marRight w:val="0"/>
      <w:marTop w:val="0"/>
      <w:marBottom w:val="0"/>
      <w:divBdr>
        <w:top w:val="none" w:sz="0" w:space="0" w:color="auto"/>
        <w:left w:val="none" w:sz="0" w:space="0" w:color="auto"/>
        <w:bottom w:val="none" w:sz="0" w:space="0" w:color="auto"/>
        <w:right w:val="none" w:sz="0" w:space="0" w:color="auto"/>
      </w:divBdr>
    </w:div>
    <w:div w:id="1345280174">
      <w:bodyDiv w:val="1"/>
      <w:marLeft w:val="0"/>
      <w:marRight w:val="0"/>
      <w:marTop w:val="0"/>
      <w:marBottom w:val="0"/>
      <w:divBdr>
        <w:top w:val="none" w:sz="0" w:space="0" w:color="auto"/>
        <w:left w:val="none" w:sz="0" w:space="0" w:color="auto"/>
        <w:bottom w:val="none" w:sz="0" w:space="0" w:color="auto"/>
        <w:right w:val="none" w:sz="0" w:space="0" w:color="auto"/>
      </w:divBdr>
    </w:div>
    <w:div w:id="1345590963">
      <w:bodyDiv w:val="1"/>
      <w:marLeft w:val="0"/>
      <w:marRight w:val="0"/>
      <w:marTop w:val="0"/>
      <w:marBottom w:val="0"/>
      <w:divBdr>
        <w:top w:val="none" w:sz="0" w:space="0" w:color="auto"/>
        <w:left w:val="none" w:sz="0" w:space="0" w:color="auto"/>
        <w:bottom w:val="none" w:sz="0" w:space="0" w:color="auto"/>
        <w:right w:val="none" w:sz="0" w:space="0" w:color="auto"/>
      </w:divBdr>
    </w:div>
    <w:div w:id="1345861396">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6207437">
      <w:bodyDiv w:val="1"/>
      <w:marLeft w:val="0"/>
      <w:marRight w:val="0"/>
      <w:marTop w:val="0"/>
      <w:marBottom w:val="0"/>
      <w:divBdr>
        <w:top w:val="none" w:sz="0" w:space="0" w:color="auto"/>
        <w:left w:val="none" w:sz="0" w:space="0" w:color="auto"/>
        <w:bottom w:val="none" w:sz="0" w:space="0" w:color="auto"/>
        <w:right w:val="none" w:sz="0" w:space="0" w:color="auto"/>
      </w:divBdr>
    </w:div>
    <w:div w:id="1346244824">
      <w:bodyDiv w:val="1"/>
      <w:marLeft w:val="0"/>
      <w:marRight w:val="0"/>
      <w:marTop w:val="0"/>
      <w:marBottom w:val="0"/>
      <w:divBdr>
        <w:top w:val="none" w:sz="0" w:space="0" w:color="auto"/>
        <w:left w:val="none" w:sz="0" w:space="0" w:color="auto"/>
        <w:bottom w:val="none" w:sz="0" w:space="0" w:color="auto"/>
        <w:right w:val="none" w:sz="0" w:space="0" w:color="auto"/>
      </w:divBdr>
    </w:div>
    <w:div w:id="1346397396">
      <w:bodyDiv w:val="1"/>
      <w:marLeft w:val="0"/>
      <w:marRight w:val="0"/>
      <w:marTop w:val="0"/>
      <w:marBottom w:val="0"/>
      <w:divBdr>
        <w:top w:val="none" w:sz="0" w:space="0" w:color="auto"/>
        <w:left w:val="none" w:sz="0" w:space="0" w:color="auto"/>
        <w:bottom w:val="none" w:sz="0" w:space="0" w:color="auto"/>
        <w:right w:val="none" w:sz="0" w:space="0" w:color="auto"/>
      </w:divBdr>
    </w:div>
    <w:div w:id="1346400494">
      <w:bodyDiv w:val="1"/>
      <w:marLeft w:val="0"/>
      <w:marRight w:val="0"/>
      <w:marTop w:val="0"/>
      <w:marBottom w:val="0"/>
      <w:divBdr>
        <w:top w:val="none" w:sz="0" w:space="0" w:color="auto"/>
        <w:left w:val="none" w:sz="0" w:space="0" w:color="auto"/>
        <w:bottom w:val="none" w:sz="0" w:space="0" w:color="auto"/>
        <w:right w:val="none" w:sz="0" w:space="0" w:color="auto"/>
      </w:divBdr>
    </w:div>
    <w:div w:id="1346441567">
      <w:bodyDiv w:val="1"/>
      <w:marLeft w:val="0"/>
      <w:marRight w:val="0"/>
      <w:marTop w:val="0"/>
      <w:marBottom w:val="0"/>
      <w:divBdr>
        <w:top w:val="none" w:sz="0" w:space="0" w:color="auto"/>
        <w:left w:val="none" w:sz="0" w:space="0" w:color="auto"/>
        <w:bottom w:val="none" w:sz="0" w:space="0" w:color="auto"/>
        <w:right w:val="none" w:sz="0" w:space="0" w:color="auto"/>
      </w:divBdr>
    </w:div>
    <w:div w:id="1346593706">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217108">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48751130">
      <w:bodyDiv w:val="1"/>
      <w:marLeft w:val="0"/>
      <w:marRight w:val="0"/>
      <w:marTop w:val="0"/>
      <w:marBottom w:val="0"/>
      <w:divBdr>
        <w:top w:val="none" w:sz="0" w:space="0" w:color="auto"/>
        <w:left w:val="none" w:sz="0" w:space="0" w:color="auto"/>
        <w:bottom w:val="none" w:sz="0" w:space="0" w:color="auto"/>
        <w:right w:val="none" w:sz="0" w:space="0" w:color="auto"/>
      </w:divBdr>
    </w:div>
    <w:div w:id="1348753132">
      <w:bodyDiv w:val="1"/>
      <w:marLeft w:val="0"/>
      <w:marRight w:val="0"/>
      <w:marTop w:val="0"/>
      <w:marBottom w:val="0"/>
      <w:divBdr>
        <w:top w:val="none" w:sz="0" w:space="0" w:color="auto"/>
        <w:left w:val="none" w:sz="0" w:space="0" w:color="auto"/>
        <w:bottom w:val="none" w:sz="0" w:space="0" w:color="auto"/>
        <w:right w:val="none" w:sz="0" w:space="0" w:color="auto"/>
      </w:divBdr>
    </w:div>
    <w:div w:id="1349059633">
      <w:bodyDiv w:val="1"/>
      <w:marLeft w:val="0"/>
      <w:marRight w:val="0"/>
      <w:marTop w:val="0"/>
      <w:marBottom w:val="0"/>
      <w:divBdr>
        <w:top w:val="none" w:sz="0" w:space="0" w:color="auto"/>
        <w:left w:val="none" w:sz="0" w:space="0" w:color="auto"/>
        <w:bottom w:val="none" w:sz="0" w:space="0" w:color="auto"/>
        <w:right w:val="none" w:sz="0" w:space="0" w:color="auto"/>
      </w:divBdr>
    </w:div>
    <w:div w:id="1349332970">
      <w:bodyDiv w:val="1"/>
      <w:marLeft w:val="0"/>
      <w:marRight w:val="0"/>
      <w:marTop w:val="0"/>
      <w:marBottom w:val="0"/>
      <w:divBdr>
        <w:top w:val="none" w:sz="0" w:space="0" w:color="auto"/>
        <w:left w:val="none" w:sz="0" w:space="0" w:color="auto"/>
        <w:bottom w:val="none" w:sz="0" w:space="0" w:color="auto"/>
        <w:right w:val="none" w:sz="0" w:space="0" w:color="auto"/>
      </w:divBdr>
    </w:div>
    <w:div w:id="1349483046">
      <w:bodyDiv w:val="1"/>
      <w:marLeft w:val="0"/>
      <w:marRight w:val="0"/>
      <w:marTop w:val="0"/>
      <w:marBottom w:val="0"/>
      <w:divBdr>
        <w:top w:val="none" w:sz="0" w:space="0" w:color="auto"/>
        <w:left w:val="none" w:sz="0" w:space="0" w:color="auto"/>
        <w:bottom w:val="none" w:sz="0" w:space="0" w:color="auto"/>
        <w:right w:val="none" w:sz="0" w:space="0" w:color="auto"/>
      </w:divBdr>
    </w:div>
    <w:div w:id="1349526736">
      <w:bodyDiv w:val="1"/>
      <w:marLeft w:val="0"/>
      <w:marRight w:val="0"/>
      <w:marTop w:val="0"/>
      <w:marBottom w:val="0"/>
      <w:divBdr>
        <w:top w:val="none" w:sz="0" w:space="0" w:color="auto"/>
        <w:left w:val="none" w:sz="0" w:space="0" w:color="auto"/>
        <w:bottom w:val="none" w:sz="0" w:space="0" w:color="auto"/>
        <w:right w:val="none" w:sz="0" w:space="0" w:color="auto"/>
      </w:divBdr>
    </w:div>
    <w:div w:id="1349867551">
      <w:bodyDiv w:val="1"/>
      <w:marLeft w:val="0"/>
      <w:marRight w:val="0"/>
      <w:marTop w:val="0"/>
      <w:marBottom w:val="0"/>
      <w:divBdr>
        <w:top w:val="none" w:sz="0" w:space="0" w:color="auto"/>
        <w:left w:val="none" w:sz="0" w:space="0" w:color="auto"/>
        <w:bottom w:val="none" w:sz="0" w:space="0" w:color="auto"/>
        <w:right w:val="none" w:sz="0" w:space="0" w:color="auto"/>
      </w:divBdr>
    </w:div>
    <w:div w:id="1349982829">
      <w:bodyDiv w:val="1"/>
      <w:marLeft w:val="0"/>
      <w:marRight w:val="0"/>
      <w:marTop w:val="0"/>
      <w:marBottom w:val="0"/>
      <w:divBdr>
        <w:top w:val="none" w:sz="0" w:space="0" w:color="auto"/>
        <w:left w:val="none" w:sz="0" w:space="0" w:color="auto"/>
        <w:bottom w:val="none" w:sz="0" w:space="0" w:color="auto"/>
        <w:right w:val="none" w:sz="0" w:space="0" w:color="auto"/>
      </w:divBdr>
    </w:div>
    <w:div w:id="1350062979">
      <w:bodyDiv w:val="1"/>
      <w:marLeft w:val="0"/>
      <w:marRight w:val="0"/>
      <w:marTop w:val="0"/>
      <w:marBottom w:val="0"/>
      <w:divBdr>
        <w:top w:val="none" w:sz="0" w:space="0" w:color="auto"/>
        <w:left w:val="none" w:sz="0" w:space="0" w:color="auto"/>
        <w:bottom w:val="none" w:sz="0" w:space="0" w:color="auto"/>
        <w:right w:val="none" w:sz="0" w:space="0" w:color="auto"/>
      </w:divBdr>
    </w:div>
    <w:div w:id="1350524543">
      <w:bodyDiv w:val="1"/>
      <w:marLeft w:val="0"/>
      <w:marRight w:val="0"/>
      <w:marTop w:val="0"/>
      <w:marBottom w:val="0"/>
      <w:divBdr>
        <w:top w:val="none" w:sz="0" w:space="0" w:color="auto"/>
        <w:left w:val="none" w:sz="0" w:space="0" w:color="auto"/>
        <w:bottom w:val="none" w:sz="0" w:space="0" w:color="auto"/>
        <w:right w:val="none" w:sz="0" w:space="0" w:color="auto"/>
      </w:divBdr>
    </w:div>
    <w:div w:id="1350528376">
      <w:bodyDiv w:val="1"/>
      <w:marLeft w:val="0"/>
      <w:marRight w:val="0"/>
      <w:marTop w:val="0"/>
      <w:marBottom w:val="0"/>
      <w:divBdr>
        <w:top w:val="none" w:sz="0" w:space="0" w:color="auto"/>
        <w:left w:val="none" w:sz="0" w:space="0" w:color="auto"/>
        <w:bottom w:val="none" w:sz="0" w:space="0" w:color="auto"/>
        <w:right w:val="none" w:sz="0" w:space="0" w:color="auto"/>
      </w:divBdr>
    </w:div>
    <w:div w:id="1350765129">
      <w:bodyDiv w:val="1"/>
      <w:marLeft w:val="0"/>
      <w:marRight w:val="0"/>
      <w:marTop w:val="0"/>
      <w:marBottom w:val="0"/>
      <w:divBdr>
        <w:top w:val="none" w:sz="0" w:space="0" w:color="auto"/>
        <w:left w:val="none" w:sz="0" w:space="0" w:color="auto"/>
        <w:bottom w:val="none" w:sz="0" w:space="0" w:color="auto"/>
        <w:right w:val="none" w:sz="0" w:space="0" w:color="auto"/>
      </w:divBdr>
    </w:div>
    <w:div w:id="1350833668">
      <w:bodyDiv w:val="1"/>
      <w:marLeft w:val="0"/>
      <w:marRight w:val="0"/>
      <w:marTop w:val="0"/>
      <w:marBottom w:val="0"/>
      <w:divBdr>
        <w:top w:val="none" w:sz="0" w:space="0" w:color="auto"/>
        <w:left w:val="none" w:sz="0" w:space="0" w:color="auto"/>
        <w:bottom w:val="none" w:sz="0" w:space="0" w:color="auto"/>
        <w:right w:val="none" w:sz="0" w:space="0" w:color="auto"/>
      </w:divBdr>
    </w:div>
    <w:div w:id="1351027320">
      <w:bodyDiv w:val="1"/>
      <w:marLeft w:val="0"/>
      <w:marRight w:val="0"/>
      <w:marTop w:val="0"/>
      <w:marBottom w:val="0"/>
      <w:divBdr>
        <w:top w:val="none" w:sz="0" w:space="0" w:color="auto"/>
        <w:left w:val="none" w:sz="0" w:space="0" w:color="auto"/>
        <w:bottom w:val="none" w:sz="0" w:space="0" w:color="auto"/>
        <w:right w:val="none" w:sz="0" w:space="0" w:color="auto"/>
      </w:divBdr>
    </w:div>
    <w:div w:id="1351175756">
      <w:bodyDiv w:val="1"/>
      <w:marLeft w:val="0"/>
      <w:marRight w:val="0"/>
      <w:marTop w:val="0"/>
      <w:marBottom w:val="0"/>
      <w:divBdr>
        <w:top w:val="none" w:sz="0" w:space="0" w:color="auto"/>
        <w:left w:val="none" w:sz="0" w:space="0" w:color="auto"/>
        <w:bottom w:val="none" w:sz="0" w:space="0" w:color="auto"/>
        <w:right w:val="none" w:sz="0" w:space="0" w:color="auto"/>
      </w:divBdr>
    </w:div>
    <w:div w:id="1351567970">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411377">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2954849">
      <w:bodyDiv w:val="1"/>
      <w:marLeft w:val="0"/>
      <w:marRight w:val="0"/>
      <w:marTop w:val="0"/>
      <w:marBottom w:val="0"/>
      <w:divBdr>
        <w:top w:val="none" w:sz="0" w:space="0" w:color="auto"/>
        <w:left w:val="none" w:sz="0" w:space="0" w:color="auto"/>
        <w:bottom w:val="none" w:sz="0" w:space="0" w:color="auto"/>
        <w:right w:val="none" w:sz="0" w:space="0" w:color="auto"/>
      </w:divBdr>
    </w:div>
    <w:div w:id="1353343628">
      <w:bodyDiv w:val="1"/>
      <w:marLeft w:val="0"/>
      <w:marRight w:val="0"/>
      <w:marTop w:val="0"/>
      <w:marBottom w:val="0"/>
      <w:divBdr>
        <w:top w:val="none" w:sz="0" w:space="0" w:color="auto"/>
        <w:left w:val="none" w:sz="0" w:space="0" w:color="auto"/>
        <w:bottom w:val="none" w:sz="0" w:space="0" w:color="auto"/>
        <w:right w:val="none" w:sz="0" w:space="0" w:color="auto"/>
      </w:divBdr>
    </w:div>
    <w:div w:id="1353409724">
      <w:bodyDiv w:val="1"/>
      <w:marLeft w:val="0"/>
      <w:marRight w:val="0"/>
      <w:marTop w:val="0"/>
      <w:marBottom w:val="0"/>
      <w:divBdr>
        <w:top w:val="none" w:sz="0" w:space="0" w:color="auto"/>
        <w:left w:val="none" w:sz="0" w:space="0" w:color="auto"/>
        <w:bottom w:val="none" w:sz="0" w:space="0" w:color="auto"/>
        <w:right w:val="none" w:sz="0" w:space="0" w:color="auto"/>
      </w:divBdr>
    </w:div>
    <w:div w:id="1353654257">
      <w:bodyDiv w:val="1"/>
      <w:marLeft w:val="0"/>
      <w:marRight w:val="0"/>
      <w:marTop w:val="0"/>
      <w:marBottom w:val="0"/>
      <w:divBdr>
        <w:top w:val="none" w:sz="0" w:space="0" w:color="auto"/>
        <w:left w:val="none" w:sz="0" w:space="0" w:color="auto"/>
        <w:bottom w:val="none" w:sz="0" w:space="0" w:color="auto"/>
        <w:right w:val="none" w:sz="0" w:space="0" w:color="auto"/>
      </w:divBdr>
    </w:div>
    <w:div w:id="1354696207">
      <w:bodyDiv w:val="1"/>
      <w:marLeft w:val="0"/>
      <w:marRight w:val="0"/>
      <w:marTop w:val="0"/>
      <w:marBottom w:val="0"/>
      <w:divBdr>
        <w:top w:val="none" w:sz="0" w:space="0" w:color="auto"/>
        <w:left w:val="none" w:sz="0" w:space="0" w:color="auto"/>
        <w:bottom w:val="none" w:sz="0" w:space="0" w:color="auto"/>
        <w:right w:val="none" w:sz="0" w:space="0" w:color="auto"/>
      </w:divBdr>
    </w:div>
    <w:div w:id="1354962592">
      <w:bodyDiv w:val="1"/>
      <w:marLeft w:val="0"/>
      <w:marRight w:val="0"/>
      <w:marTop w:val="0"/>
      <w:marBottom w:val="0"/>
      <w:divBdr>
        <w:top w:val="none" w:sz="0" w:space="0" w:color="auto"/>
        <w:left w:val="none" w:sz="0" w:space="0" w:color="auto"/>
        <w:bottom w:val="none" w:sz="0" w:space="0" w:color="auto"/>
        <w:right w:val="none" w:sz="0" w:space="0" w:color="auto"/>
      </w:divBdr>
    </w:div>
    <w:div w:id="1355232230">
      <w:bodyDiv w:val="1"/>
      <w:marLeft w:val="0"/>
      <w:marRight w:val="0"/>
      <w:marTop w:val="0"/>
      <w:marBottom w:val="0"/>
      <w:divBdr>
        <w:top w:val="none" w:sz="0" w:space="0" w:color="auto"/>
        <w:left w:val="none" w:sz="0" w:space="0" w:color="auto"/>
        <w:bottom w:val="none" w:sz="0" w:space="0" w:color="auto"/>
        <w:right w:val="none" w:sz="0" w:space="0" w:color="auto"/>
      </w:divBdr>
    </w:div>
    <w:div w:id="1355613358">
      <w:bodyDiv w:val="1"/>
      <w:marLeft w:val="0"/>
      <w:marRight w:val="0"/>
      <w:marTop w:val="0"/>
      <w:marBottom w:val="0"/>
      <w:divBdr>
        <w:top w:val="none" w:sz="0" w:space="0" w:color="auto"/>
        <w:left w:val="none" w:sz="0" w:space="0" w:color="auto"/>
        <w:bottom w:val="none" w:sz="0" w:space="0" w:color="auto"/>
        <w:right w:val="none" w:sz="0" w:space="0" w:color="auto"/>
      </w:divBdr>
    </w:div>
    <w:div w:id="1355613466">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082695">
      <w:bodyDiv w:val="1"/>
      <w:marLeft w:val="0"/>
      <w:marRight w:val="0"/>
      <w:marTop w:val="0"/>
      <w:marBottom w:val="0"/>
      <w:divBdr>
        <w:top w:val="none" w:sz="0" w:space="0" w:color="auto"/>
        <w:left w:val="none" w:sz="0" w:space="0" w:color="auto"/>
        <w:bottom w:val="none" w:sz="0" w:space="0" w:color="auto"/>
        <w:right w:val="none" w:sz="0" w:space="0" w:color="auto"/>
      </w:divBdr>
    </w:div>
    <w:div w:id="1356692190">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806233">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535309">
      <w:bodyDiv w:val="1"/>
      <w:marLeft w:val="0"/>
      <w:marRight w:val="0"/>
      <w:marTop w:val="0"/>
      <w:marBottom w:val="0"/>
      <w:divBdr>
        <w:top w:val="none" w:sz="0" w:space="0" w:color="auto"/>
        <w:left w:val="none" w:sz="0" w:space="0" w:color="auto"/>
        <w:bottom w:val="none" w:sz="0" w:space="0" w:color="auto"/>
        <w:right w:val="none" w:sz="0" w:space="0" w:color="auto"/>
      </w:divBdr>
    </w:div>
    <w:div w:id="135754282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239607">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43101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58972186">
      <w:bodyDiv w:val="1"/>
      <w:marLeft w:val="0"/>
      <w:marRight w:val="0"/>
      <w:marTop w:val="0"/>
      <w:marBottom w:val="0"/>
      <w:divBdr>
        <w:top w:val="none" w:sz="0" w:space="0" w:color="auto"/>
        <w:left w:val="none" w:sz="0" w:space="0" w:color="auto"/>
        <w:bottom w:val="none" w:sz="0" w:space="0" w:color="auto"/>
        <w:right w:val="none" w:sz="0" w:space="0" w:color="auto"/>
      </w:divBdr>
    </w:div>
    <w:div w:id="1360008854">
      <w:bodyDiv w:val="1"/>
      <w:marLeft w:val="0"/>
      <w:marRight w:val="0"/>
      <w:marTop w:val="0"/>
      <w:marBottom w:val="0"/>
      <w:divBdr>
        <w:top w:val="none" w:sz="0" w:space="0" w:color="auto"/>
        <w:left w:val="none" w:sz="0" w:space="0" w:color="auto"/>
        <w:bottom w:val="none" w:sz="0" w:space="0" w:color="auto"/>
        <w:right w:val="none" w:sz="0" w:space="0" w:color="auto"/>
      </w:divBdr>
    </w:div>
    <w:div w:id="1360544382">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1514751">
      <w:bodyDiv w:val="1"/>
      <w:marLeft w:val="0"/>
      <w:marRight w:val="0"/>
      <w:marTop w:val="0"/>
      <w:marBottom w:val="0"/>
      <w:divBdr>
        <w:top w:val="none" w:sz="0" w:space="0" w:color="auto"/>
        <w:left w:val="none" w:sz="0" w:space="0" w:color="auto"/>
        <w:bottom w:val="none" w:sz="0" w:space="0" w:color="auto"/>
        <w:right w:val="none" w:sz="0" w:space="0" w:color="auto"/>
      </w:divBdr>
    </w:div>
    <w:div w:id="1361585879">
      <w:bodyDiv w:val="1"/>
      <w:marLeft w:val="0"/>
      <w:marRight w:val="0"/>
      <w:marTop w:val="0"/>
      <w:marBottom w:val="0"/>
      <w:divBdr>
        <w:top w:val="none" w:sz="0" w:space="0" w:color="auto"/>
        <w:left w:val="none" w:sz="0" w:space="0" w:color="auto"/>
        <w:bottom w:val="none" w:sz="0" w:space="0" w:color="auto"/>
        <w:right w:val="none" w:sz="0" w:space="0" w:color="auto"/>
      </w:divBdr>
      <w:divsChild>
        <w:div w:id="213975457">
          <w:marLeft w:val="0"/>
          <w:marRight w:val="0"/>
          <w:marTop w:val="0"/>
          <w:marBottom w:val="0"/>
          <w:divBdr>
            <w:top w:val="none" w:sz="0" w:space="0" w:color="auto"/>
            <w:left w:val="none" w:sz="0" w:space="0" w:color="auto"/>
            <w:bottom w:val="none" w:sz="0" w:space="0" w:color="auto"/>
            <w:right w:val="none" w:sz="0" w:space="0" w:color="auto"/>
          </w:divBdr>
        </w:div>
        <w:div w:id="1928273526">
          <w:marLeft w:val="0"/>
          <w:marRight w:val="0"/>
          <w:marTop w:val="0"/>
          <w:marBottom w:val="0"/>
          <w:divBdr>
            <w:top w:val="none" w:sz="0" w:space="0" w:color="auto"/>
            <w:left w:val="none" w:sz="0" w:space="0" w:color="auto"/>
            <w:bottom w:val="none" w:sz="0" w:space="0" w:color="auto"/>
            <w:right w:val="none" w:sz="0" w:space="0" w:color="auto"/>
          </w:divBdr>
        </w:div>
        <w:div w:id="323900406">
          <w:marLeft w:val="0"/>
          <w:marRight w:val="0"/>
          <w:marTop w:val="0"/>
          <w:marBottom w:val="0"/>
          <w:divBdr>
            <w:top w:val="none" w:sz="0" w:space="0" w:color="auto"/>
            <w:left w:val="none" w:sz="0" w:space="0" w:color="auto"/>
            <w:bottom w:val="none" w:sz="0" w:space="0" w:color="auto"/>
            <w:right w:val="none" w:sz="0" w:space="0" w:color="auto"/>
          </w:divBdr>
        </w:div>
        <w:div w:id="699553470">
          <w:marLeft w:val="0"/>
          <w:marRight w:val="0"/>
          <w:marTop w:val="0"/>
          <w:marBottom w:val="0"/>
          <w:divBdr>
            <w:top w:val="none" w:sz="0" w:space="0" w:color="auto"/>
            <w:left w:val="none" w:sz="0" w:space="0" w:color="auto"/>
            <w:bottom w:val="none" w:sz="0" w:space="0" w:color="auto"/>
            <w:right w:val="none" w:sz="0" w:space="0" w:color="auto"/>
          </w:divBdr>
        </w:div>
        <w:div w:id="1781293546">
          <w:marLeft w:val="0"/>
          <w:marRight w:val="0"/>
          <w:marTop w:val="0"/>
          <w:marBottom w:val="0"/>
          <w:divBdr>
            <w:top w:val="none" w:sz="0" w:space="0" w:color="auto"/>
            <w:left w:val="none" w:sz="0" w:space="0" w:color="auto"/>
            <w:bottom w:val="none" w:sz="0" w:space="0" w:color="auto"/>
            <w:right w:val="none" w:sz="0" w:space="0" w:color="auto"/>
          </w:divBdr>
        </w:div>
        <w:div w:id="51781352">
          <w:marLeft w:val="0"/>
          <w:marRight w:val="0"/>
          <w:marTop w:val="0"/>
          <w:marBottom w:val="0"/>
          <w:divBdr>
            <w:top w:val="none" w:sz="0" w:space="0" w:color="auto"/>
            <w:left w:val="none" w:sz="0" w:space="0" w:color="auto"/>
            <w:bottom w:val="none" w:sz="0" w:space="0" w:color="auto"/>
            <w:right w:val="none" w:sz="0" w:space="0" w:color="auto"/>
          </w:divBdr>
        </w:div>
        <w:div w:id="730426370">
          <w:marLeft w:val="0"/>
          <w:marRight w:val="0"/>
          <w:marTop w:val="0"/>
          <w:marBottom w:val="0"/>
          <w:divBdr>
            <w:top w:val="none" w:sz="0" w:space="0" w:color="auto"/>
            <w:left w:val="none" w:sz="0" w:space="0" w:color="auto"/>
            <w:bottom w:val="none" w:sz="0" w:space="0" w:color="auto"/>
            <w:right w:val="none" w:sz="0" w:space="0" w:color="auto"/>
          </w:divBdr>
        </w:div>
        <w:div w:id="939869244">
          <w:marLeft w:val="0"/>
          <w:marRight w:val="0"/>
          <w:marTop w:val="0"/>
          <w:marBottom w:val="0"/>
          <w:divBdr>
            <w:top w:val="none" w:sz="0" w:space="0" w:color="auto"/>
            <w:left w:val="none" w:sz="0" w:space="0" w:color="auto"/>
            <w:bottom w:val="none" w:sz="0" w:space="0" w:color="auto"/>
            <w:right w:val="none" w:sz="0" w:space="0" w:color="auto"/>
          </w:divBdr>
        </w:div>
        <w:div w:id="1192303702">
          <w:marLeft w:val="0"/>
          <w:marRight w:val="0"/>
          <w:marTop w:val="0"/>
          <w:marBottom w:val="0"/>
          <w:divBdr>
            <w:top w:val="none" w:sz="0" w:space="0" w:color="auto"/>
            <w:left w:val="none" w:sz="0" w:space="0" w:color="auto"/>
            <w:bottom w:val="none" w:sz="0" w:space="0" w:color="auto"/>
            <w:right w:val="none" w:sz="0" w:space="0" w:color="auto"/>
          </w:divBdr>
        </w:div>
        <w:div w:id="591428242">
          <w:marLeft w:val="0"/>
          <w:marRight w:val="0"/>
          <w:marTop w:val="0"/>
          <w:marBottom w:val="0"/>
          <w:divBdr>
            <w:top w:val="none" w:sz="0" w:space="0" w:color="auto"/>
            <w:left w:val="none" w:sz="0" w:space="0" w:color="auto"/>
            <w:bottom w:val="none" w:sz="0" w:space="0" w:color="auto"/>
            <w:right w:val="none" w:sz="0" w:space="0" w:color="auto"/>
          </w:divBdr>
        </w:div>
        <w:div w:id="1426224614">
          <w:marLeft w:val="0"/>
          <w:marRight w:val="0"/>
          <w:marTop w:val="0"/>
          <w:marBottom w:val="0"/>
          <w:divBdr>
            <w:top w:val="none" w:sz="0" w:space="0" w:color="auto"/>
            <w:left w:val="none" w:sz="0" w:space="0" w:color="auto"/>
            <w:bottom w:val="none" w:sz="0" w:space="0" w:color="auto"/>
            <w:right w:val="none" w:sz="0" w:space="0" w:color="auto"/>
          </w:divBdr>
        </w:div>
        <w:div w:id="310062659">
          <w:marLeft w:val="0"/>
          <w:marRight w:val="0"/>
          <w:marTop w:val="0"/>
          <w:marBottom w:val="0"/>
          <w:divBdr>
            <w:top w:val="none" w:sz="0" w:space="0" w:color="auto"/>
            <w:left w:val="none" w:sz="0" w:space="0" w:color="auto"/>
            <w:bottom w:val="none" w:sz="0" w:space="0" w:color="auto"/>
            <w:right w:val="none" w:sz="0" w:space="0" w:color="auto"/>
          </w:divBdr>
        </w:div>
        <w:div w:id="1617910971">
          <w:marLeft w:val="0"/>
          <w:marRight w:val="0"/>
          <w:marTop w:val="0"/>
          <w:marBottom w:val="0"/>
          <w:divBdr>
            <w:top w:val="none" w:sz="0" w:space="0" w:color="auto"/>
            <w:left w:val="none" w:sz="0" w:space="0" w:color="auto"/>
            <w:bottom w:val="none" w:sz="0" w:space="0" w:color="auto"/>
            <w:right w:val="none" w:sz="0" w:space="0" w:color="auto"/>
          </w:divBdr>
        </w:div>
        <w:div w:id="621617111">
          <w:marLeft w:val="0"/>
          <w:marRight w:val="0"/>
          <w:marTop w:val="0"/>
          <w:marBottom w:val="0"/>
          <w:divBdr>
            <w:top w:val="none" w:sz="0" w:space="0" w:color="auto"/>
            <w:left w:val="none" w:sz="0" w:space="0" w:color="auto"/>
            <w:bottom w:val="none" w:sz="0" w:space="0" w:color="auto"/>
            <w:right w:val="none" w:sz="0" w:space="0" w:color="auto"/>
          </w:divBdr>
        </w:div>
        <w:div w:id="463740140">
          <w:marLeft w:val="0"/>
          <w:marRight w:val="0"/>
          <w:marTop w:val="0"/>
          <w:marBottom w:val="0"/>
          <w:divBdr>
            <w:top w:val="none" w:sz="0" w:space="0" w:color="auto"/>
            <w:left w:val="none" w:sz="0" w:space="0" w:color="auto"/>
            <w:bottom w:val="none" w:sz="0" w:space="0" w:color="auto"/>
            <w:right w:val="none" w:sz="0" w:space="0" w:color="auto"/>
          </w:divBdr>
        </w:div>
        <w:div w:id="316374806">
          <w:marLeft w:val="0"/>
          <w:marRight w:val="0"/>
          <w:marTop w:val="0"/>
          <w:marBottom w:val="0"/>
          <w:divBdr>
            <w:top w:val="none" w:sz="0" w:space="0" w:color="auto"/>
            <w:left w:val="none" w:sz="0" w:space="0" w:color="auto"/>
            <w:bottom w:val="none" w:sz="0" w:space="0" w:color="auto"/>
            <w:right w:val="none" w:sz="0" w:space="0" w:color="auto"/>
          </w:divBdr>
        </w:div>
        <w:div w:id="763694292">
          <w:marLeft w:val="0"/>
          <w:marRight w:val="0"/>
          <w:marTop w:val="0"/>
          <w:marBottom w:val="0"/>
          <w:divBdr>
            <w:top w:val="none" w:sz="0" w:space="0" w:color="auto"/>
            <w:left w:val="none" w:sz="0" w:space="0" w:color="auto"/>
            <w:bottom w:val="none" w:sz="0" w:space="0" w:color="auto"/>
            <w:right w:val="none" w:sz="0" w:space="0" w:color="auto"/>
          </w:divBdr>
        </w:div>
        <w:div w:id="582111021">
          <w:marLeft w:val="0"/>
          <w:marRight w:val="0"/>
          <w:marTop w:val="0"/>
          <w:marBottom w:val="0"/>
          <w:divBdr>
            <w:top w:val="none" w:sz="0" w:space="0" w:color="auto"/>
            <w:left w:val="none" w:sz="0" w:space="0" w:color="auto"/>
            <w:bottom w:val="none" w:sz="0" w:space="0" w:color="auto"/>
            <w:right w:val="none" w:sz="0" w:space="0" w:color="auto"/>
          </w:divBdr>
        </w:div>
        <w:div w:id="550456367">
          <w:marLeft w:val="0"/>
          <w:marRight w:val="0"/>
          <w:marTop w:val="0"/>
          <w:marBottom w:val="0"/>
          <w:divBdr>
            <w:top w:val="none" w:sz="0" w:space="0" w:color="auto"/>
            <w:left w:val="none" w:sz="0" w:space="0" w:color="auto"/>
            <w:bottom w:val="none" w:sz="0" w:space="0" w:color="auto"/>
            <w:right w:val="none" w:sz="0" w:space="0" w:color="auto"/>
          </w:divBdr>
        </w:div>
        <w:div w:id="1190100863">
          <w:marLeft w:val="0"/>
          <w:marRight w:val="0"/>
          <w:marTop w:val="0"/>
          <w:marBottom w:val="0"/>
          <w:divBdr>
            <w:top w:val="none" w:sz="0" w:space="0" w:color="auto"/>
            <w:left w:val="none" w:sz="0" w:space="0" w:color="auto"/>
            <w:bottom w:val="none" w:sz="0" w:space="0" w:color="auto"/>
            <w:right w:val="none" w:sz="0" w:space="0" w:color="auto"/>
          </w:divBdr>
        </w:div>
        <w:div w:id="1399552309">
          <w:marLeft w:val="0"/>
          <w:marRight w:val="0"/>
          <w:marTop w:val="0"/>
          <w:marBottom w:val="0"/>
          <w:divBdr>
            <w:top w:val="none" w:sz="0" w:space="0" w:color="auto"/>
            <w:left w:val="none" w:sz="0" w:space="0" w:color="auto"/>
            <w:bottom w:val="none" w:sz="0" w:space="0" w:color="auto"/>
            <w:right w:val="none" w:sz="0" w:space="0" w:color="auto"/>
          </w:divBdr>
        </w:div>
        <w:div w:id="317462024">
          <w:marLeft w:val="0"/>
          <w:marRight w:val="0"/>
          <w:marTop w:val="0"/>
          <w:marBottom w:val="0"/>
          <w:divBdr>
            <w:top w:val="none" w:sz="0" w:space="0" w:color="auto"/>
            <w:left w:val="none" w:sz="0" w:space="0" w:color="auto"/>
            <w:bottom w:val="none" w:sz="0" w:space="0" w:color="auto"/>
            <w:right w:val="none" w:sz="0" w:space="0" w:color="auto"/>
          </w:divBdr>
        </w:div>
        <w:div w:id="1360351317">
          <w:marLeft w:val="0"/>
          <w:marRight w:val="0"/>
          <w:marTop w:val="0"/>
          <w:marBottom w:val="0"/>
          <w:divBdr>
            <w:top w:val="none" w:sz="0" w:space="0" w:color="auto"/>
            <w:left w:val="none" w:sz="0" w:space="0" w:color="auto"/>
            <w:bottom w:val="none" w:sz="0" w:space="0" w:color="auto"/>
            <w:right w:val="none" w:sz="0" w:space="0" w:color="auto"/>
          </w:divBdr>
        </w:div>
        <w:div w:id="1533150394">
          <w:marLeft w:val="0"/>
          <w:marRight w:val="0"/>
          <w:marTop w:val="0"/>
          <w:marBottom w:val="0"/>
          <w:divBdr>
            <w:top w:val="none" w:sz="0" w:space="0" w:color="auto"/>
            <w:left w:val="none" w:sz="0" w:space="0" w:color="auto"/>
            <w:bottom w:val="none" w:sz="0" w:space="0" w:color="auto"/>
            <w:right w:val="none" w:sz="0" w:space="0" w:color="auto"/>
          </w:divBdr>
        </w:div>
        <w:div w:id="1499924093">
          <w:marLeft w:val="0"/>
          <w:marRight w:val="0"/>
          <w:marTop w:val="0"/>
          <w:marBottom w:val="0"/>
          <w:divBdr>
            <w:top w:val="none" w:sz="0" w:space="0" w:color="auto"/>
            <w:left w:val="none" w:sz="0" w:space="0" w:color="auto"/>
            <w:bottom w:val="none" w:sz="0" w:space="0" w:color="auto"/>
            <w:right w:val="none" w:sz="0" w:space="0" w:color="auto"/>
          </w:divBdr>
        </w:div>
        <w:div w:id="1635983046">
          <w:marLeft w:val="0"/>
          <w:marRight w:val="0"/>
          <w:marTop w:val="0"/>
          <w:marBottom w:val="0"/>
          <w:divBdr>
            <w:top w:val="none" w:sz="0" w:space="0" w:color="auto"/>
            <w:left w:val="none" w:sz="0" w:space="0" w:color="auto"/>
            <w:bottom w:val="none" w:sz="0" w:space="0" w:color="auto"/>
            <w:right w:val="none" w:sz="0" w:space="0" w:color="auto"/>
          </w:divBdr>
        </w:div>
        <w:div w:id="624165659">
          <w:marLeft w:val="0"/>
          <w:marRight w:val="0"/>
          <w:marTop w:val="0"/>
          <w:marBottom w:val="0"/>
          <w:divBdr>
            <w:top w:val="none" w:sz="0" w:space="0" w:color="auto"/>
            <w:left w:val="none" w:sz="0" w:space="0" w:color="auto"/>
            <w:bottom w:val="none" w:sz="0" w:space="0" w:color="auto"/>
            <w:right w:val="none" w:sz="0" w:space="0" w:color="auto"/>
          </w:divBdr>
        </w:div>
        <w:div w:id="527841322">
          <w:marLeft w:val="0"/>
          <w:marRight w:val="0"/>
          <w:marTop w:val="0"/>
          <w:marBottom w:val="0"/>
          <w:divBdr>
            <w:top w:val="none" w:sz="0" w:space="0" w:color="auto"/>
            <w:left w:val="none" w:sz="0" w:space="0" w:color="auto"/>
            <w:bottom w:val="none" w:sz="0" w:space="0" w:color="auto"/>
            <w:right w:val="none" w:sz="0" w:space="0" w:color="auto"/>
          </w:divBdr>
        </w:div>
        <w:div w:id="1198348870">
          <w:marLeft w:val="0"/>
          <w:marRight w:val="0"/>
          <w:marTop w:val="0"/>
          <w:marBottom w:val="0"/>
          <w:divBdr>
            <w:top w:val="none" w:sz="0" w:space="0" w:color="auto"/>
            <w:left w:val="none" w:sz="0" w:space="0" w:color="auto"/>
            <w:bottom w:val="none" w:sz="0" w:space="0" w:color="auto"/>
            <w:right w:val="none" w:sz="0" w:space="0" w:color="auto"/>
          </w:divBdr>
        </w:div>
        <w:div w:id="1257246134">
          <w:marLeft w:val="0"/>
          <w:marRight w:val="0"/>
          <w:marTop w:val="0"/>
          <w:marBottom w:val="0"/>
          <w:divBdr>
            <w:top w:val="none" w:sz="0" w:space="0" w:color="auto"/>
            <w:left w:val="none" w:sz="0" w:space="0" w:color="auto"/>
            <w:bottom w:val="none" w:sz="0" w:space="0" w:color="auto"/>
            <w:right w:val="none" w:sz="0" w:space="0" w:color="auto"/>
          </w:divBdr>
        </w:div>
        <w:div w:id="133571507">
          <w:marLeft w:val="0"/>
          <w:marRight w:val="0"/>
          <w:marTop w:val="0"/>
          <w:marBottom w:val="0"/>
          <w:divBdr>
            <w:top w:val="none" w:sz="0" w:space="0" w:color="auto"/>
            <w:left w:val="none" w:sz="0" w:space="0" w:color="auto"/>
            <w:bottom w:val="none" w:sz="0" w:space="0" w:color="auto"/>
            <w:right w:val="none" w:sz="0" w:space="0" w:color="auto"/>
          </w:divBdr>
        </w:div>
        <w:div w:id="477038132">
          <w:marLeft w:val="0"/>
          <w:marRight w:val="0"/>
          <w:marTop w:val="0"/>
          <w:marBottom w:val="0"/>
          <w:divBdr>
            <w:top w:val="none" w:sz="0" w:space="0" w:color="auto"/>
            <w:left w:val="none" w:sz="0" w:space="0" w:color="auto"/>
            <w:bottom w:val="none" w:sz="0" w:space="0" w:color="auto"/>
            <w:right w:val="none" w:sz="0" w:space="0" w:color="auto"/>
          </w:divBdr>
        </w:div>
        <w:div w:id="2123843836">
          <w:marLeft w:val="0"/>
          <w:marRight w:val="0"/>
          <w:marTop w:val="0"/>
          <w:marBottom w:val="0"/>
          <w:divBdr>
            <w:top w:val="none" w:sz="0" w:space="0" w:color="auto"/>
            <w:left w:val="none" w:sz="0" w:space="0" w:color="auto"/>
            <w:bottom w:val="none" w:sz="0" w:space="0" w:color="auto"/>
            <w:right w:val="none" w:sz="0" w:space="0" w:color="auto"/>
          </w:divBdr>
        </w:div>
        <w:div w:id="81994009">
          <w:marLeft w:val="0"/>
          <w:marRight w:val="0"/>
          <w:marTop w:val="0"/>
          <w:marBottom w:val="0"/>
          <w:divBdr>
            <w:top w:val="none" w:sz="0" w:space="0" w:color="auto"/>
            <w:left w:val="none" w:sz="0" w:space="0" w:color="auto"/>
            <w:bottom w:val="none" w:sz="0" w:space="0" w:color="auto"/>
            <w:right w:val="none" w:sz="0" w:space="0" w:color="auto"/>
          </w:divBdr>
        </w:div>
        <w:div w:id="1453937096">
          <w:marLeft w:val="0"/>
          <w:marRight w:val="0"/>
          <w:marTop w:val="0"/>
          <w:marBottom w:val="0"/>
          <w:divBdr>
            <w:top w:val="none" w:sz="0" w:space="0" w:color="auto"/>
            <w:left w:val="none" w:sz="0" w:space="0" w:color="auto"/>
            <w:bottom w:val="none" w:sz="0" w:space="0" w:color="auto"/>
            <w:right w:val="none" w:sz="0" w:space="0" w:color="auto"/>
          </w:divBdr>
        </w:div>
        <w:div w:id="351960247">
          <w:marLeft w:val="0"/>
          <w:marRight w:val="0"/>
          <w:marTop w:val="0"/>
          <w:marBottom w:val="0"/>
          <w:divBdr>
            <w:top w:val="none" w:sz="0" w:space="0" w:color="auto"/>
            <w:left w:val="none" w:sz="0" w:space="0" w:color="auto"/>
            <w:bottom w:val="none" w:sz="0" w:space="0" w:color="auto"/>
            <w:right w:val="none" w:sz="0" w:space="0" w:color="auto"/>
          </w:divBdr>
        </w:div>
        <w:div w:id="440615687">
          <w:marLeft w:val="0"/>
          <w:marRight w:val="0"/>
          <w:marTop w:val="0"/>
          <w:marBottom w:val="0"/>
          <w:divBdr>
            <w:top w:val="none" w:sz="0" w:space="0" w:color="auto"/>
            <w:left w:val="none" w:sz="0" w:space="0" w:color="auto"/>
            <w:bottom w:val="none" w:sz="0" w:space="0" w:color="auto"/>
            <w:right w:val="none" w:sz="0" w:space="0" w:color="auto"/>
          </w:divBdr>
        </w:div>
        <w:div w:id="2130272649">
          <w:marLeft w:val="0"/>
          <w:marRight w:val="0"/>
          <w:marTop w:val="0"/>
          <w:marBottom w:val="0"/>
          <w:divBdr>
            <w:top w:val="none" w:sz="0" w:space="0" w:color="auto"/>
            <w:left w:val="none" w:sz="0" w:space="0" w:color="auto"/>
            <w:bottom w:val="none" w:sz="0" w:space="0" w:color="auto"/>
            <w:right w:val="none" w:sz="0" w:space="0" w:color="auto"/>
          </w:divBdr>
        </w:div>
        <w:div w:id="1868520568">
          <w:marLeft w:val="0"/>
          <w:marRight w:val="0"/>
          <w:marTop w:val="0"/>
          <w:marBottom w:val="0"/>
          <w:divBdr>
            <w:top w:val="none" w:sz="0" w:space="0" w:color="auto"/>
            <w:left w:val="none" w:sz="0" w:space="0" w:color="auto"/>
            <w:bottom w:val="none" w:sz="0" w:space="0" w:color="auto"/>
            <w:right w:val="none" w:sz="0" w:space="0" w:color="auto"/>
          </w:divBdr>
        </w:div>
        <w:div w:id="160317207">
          <w:marLeft w:val="0"/>
          <w:marRight w:val="0"/>
          <w:marTop w:val="0"/>
          <w:marBottom w:val="0"/>
          <w:divBdr>
            <w:top w:val="none" w:sz="0" w:space="0" w:color="auto"/>
            <w:left w:val="none" w:sz="0" w:space="0" w:color="auto"/>
            <w:bottom w:val="none" w:sz="0" w:space="0" w:color="auto"/>
            <w:right w:val="none" w:sz="0" w:space="0" w:color="auto"/>
          </w:divBdr>
        </w:div>
        <w:div w:id="1739088703">
          <w:marLeft w:val="0"/>
          <w:marRight w:val="0"/>
          <w:marTop w:val="0"/>
          <w:marBottom w:val="0"/>
          <w:divBdr>
            <w:top w:val="none" w:sz="0" w:space="0" w:color="auto"/>
            <w:left w:val="none" w:sz="0" w:space="0" w:color="auto"/>
            <w:bottom w:val="none" w:sz="0" w:space="0" w:color="auto"/>
            <w:right w:val="none" w:sz="0" w:space="0" w:color="auto"/>
          </w:divBdr>
        </w:div>
        <w:div w:id="1318383">
          <w:marLeft w:val="0"/>
          <w:marRight w:val="0"/>
          <w:marTop w:val="0"/>
          <w:marBottom w:val="0"/>
          <w:divBdr>
            <w:top w:val="none" w:sz="0" w:space="0" w:color="auto"/>
            <w:left w:val="none" w:sz="0" w:space="0" w:color="auto"/>
            <w:bottom w:val="none" w:sz="0" w:space="0" w:color="auto"/>
            <w:right w:val="none" w:sz="0" w:space="0" w:color="auto"/>
          </w:divBdr>
        </w:div>
        <w:div w:id="1882741886">
          <w:marLeft w:val="0"/>
          <w:marRight w:val="0"/>
          <w:marTop w:val="0"/>
          <w:marBottom w:val="0"/>
          <w:divBdr>
            <w:top w:val="none" w:sz="0" w:space="0" w:color="auto"/>
            <w:left w:val="none" w:sz="0" w:space="0" w:color="auto"/>
            <w:bottom w:val="none" w:sz="0" w:space="0" w:color="auto"/>
            <w:right w:val="none" w:sz="0" w:space="0" w:color="auto"/>
          </w:divBdr>
        </w:div>
        <w:div w:id="1612931235">
          <w:marLeft w:val="0"/>
          <w:marRight w:val="0"/>
          <w:marTop w:val="0"/>
          <w:marBottom w:val="0"/>
          <w:divBdr>
            <w:top w:val="none" w:sz="0" w:space="0" w:color="auto"/>
            <w:left w:val="none" w:sz="0" w:space="0" w:color="auto"/>
            <w:bottom w:val="none" w:sz="0" w:space="0" w:color="auto"/>
            <w:right w:val="none" w:sz="0" w:space="0" w:color="auto"/>
          </w:divBdr>
        </w:div>
        <w:div w:id="1734814481">
          <w:marLeft w:val="0"/>
          <w:marRight w:val="0"/>
          <w:marTop w:val="0"/>
          <w:marBottom w:val="0"/>
          <w:divBdr>
            <w:top w:val="none" w:sz="0" w:space="0" w:color="auto"/>
            <w:left w:val="none" w:sz="0" w:space="0" w:color="auto"/>
            <w:bottom w:val="none" w:sz="0" w:space="0" w:color="auto"/>
            <w:right w:val="none" w:sz="0" w:space="0" w:color="auto"/>
          </w:divBdr>
        </w:div>
        <w:div w:id="1111514519">
          <w:marLeft w:val="0"/>
          <w:marRight w:val="0"/>
          <w:marTop w:val="0"/>
          <w:marBottom w:val="0"/>
          <w:divBdr>
            <w:top w:val="none" w:sz="0" w:space="0" w:color="auto"/>
            <w:left w:val="none" w:sz="0" w:space="0" w:color="auto"/>
            <w:bottom w:val="none" w:sz="0" w:space="0" w:color="auto"/>
            <w:right w:val="none" w:sz="0" w:space="0" w:color="auto"/>
          </w:divBdr>
        </w:div>
        <w:div w:id="377363190">
          <w:marLeft w:val="0"/>
          <w:marRight w:val="0"/>
          <w:marTop w:val="0"/>
          <w:marBottom w:val="0"/>
          <w:divBdr>
            <w:top w:val="none" w:sz="0" w:space="0" w:color="auto"/>
            <w:left w:val="none" w:sz="0" w:space="0" w:color="auto"/>
            <w:bottom w:val="none" w:sz="0" w:space="0" w:color="auto"/>
            <w:right w:val="none" w:sz="0" w:space="0" w:color="auto"/>
          </w:divBdr>
        </w:div>
        <w:div w:id="1454669074">
          <w:marLeft w:val="0"/>
          <w:marRight w:val="0"/>
          <w:marTop w:val="0"/>
          <w:marBottom w:val="0"/>
          <w:divBdr>
            <w:top w:val="none" w:sz="0" w:space="0" w:color="auto"/>
            <w:left w:val="none" w:sz="0" w:space="0" w:color="auto"/>
            <w:bottom w:val="none" w:sz="0" w:space="0" w:color="auto"/>
            <w:right w:val="none" w:sz="0" w:space="0" w:color="auto"/>
          </w:divBdr>
        </w:div>
        <w:div w:id="1104544057">
          <w:marLeft w:val="0"/>
          <w:marRight w:val="0"/>
          <w:marTop w:val="0"/>
          <w:marBottom w:val="0"/>
          <w:divBdr>
            <w:top w:val="none" w:sz="0" w:space="0" w:color="auto"/>
            <w:left w:val="none" w:sz="0" w:space="0" w:color="auto"/>
            <w:bottom w:val="none" w:sz="0" w:space="0" w:color="auto"/>
            <w:right w:val="none" w:sz="0" w:space="0" w:color="auto"/>
          </w:divBdr>
        </w:div>
        <w:div w:id="1697458653">
          <w:marLeft w:val="0"/>
          <w:marRight w:val="0"/>
          <w:marTop w:val="0"/>
          <w:marBottom w:val="0"/>
          <w:divBdr>
            <w:top w:val="none" w:sz="0" w:space="0" w:color="auto"/>
            <w:left w:val="none" w:sz="0" w:space="0" w:color="auto"/>
            <w:bottom w:val="none" w:sz="0" w:space="0" w:color="auto"/>
            <w:right w:val="none" w:sz="0" w:space="0" w:color="auto"/>
          </w:divBdr>
        </w:div>
        <w:div w:id="209542001">
          <w:marLeft w:val="0"/>
          <w:marRight w:val="0"/>
          <w:marTop w:val="0"/>
          <w:marBottom w:val="0"/>
          <w:divBdr>
            <w:top w:val="none" w:sz="0" w:space="0" w:color="auto"/>
            <w:left w:val="none" w:sz="0" w:space="0" w:color="auto"/>
            <w:bottom w:val="none" w:sz="0" w:space="0" w:color="auto"/>
            <w:right w:val="none" w:sz="0" w:space="0" w:color="auto"/>
          </w:divBdr>
        </w:div>
        <w:div w:id="319240337">
          <w:marLeft w:val="0"/>
          <w:marRight w:val="0"/>
          <w:marTop w:val="0"/>
          <w:marBottom w:val="0"/>
          <w:divBdr>
            <w:top w:val="none" w:sz="0" w:space="0" w:color="auto"/>
            <w:left w:val="none" w:sz="0" w:space="0" w:color="auto"/>
            <w:bottom w:val="none" w:sz="0" w:space="0" w:color="auto"/>
            <w:right w:val="none" w:sz="0" w:space="0" w:color="auto"/>
          </w:divBdr>
        </w:div>
        <w:div w:id="1022777072">
          <w:marLeft w:val="0"/>
          <w:marRight w:val="0"/>
          <w:marTop w:val="0"/>
          <w:marBottom w:val="0"/>
          <w:divBdr>
            <w:top w:val="none" w:sz="0" w:space="0" w:color="auto"/>
            <w:left w:val="none" w:sz="0" w:space="0" w:color="auto"/>
            <w:bottom w:val="none" w:sz="0" w:space="0" w:color="auto"/>
            <w:right w:val="none" w:sz="0" w:space="0" w:color="auto"/>
          </w:divBdr>
        </w:div>
        <w:div w:id="1280452112">
          <w:marLeft w:val="0"/>
          <w:marRight w:val="0"/>
          <w:marTop w:val="0"/>
          <w:marBottom w:val="0"/>
          <w:divBdr>
            <w:top w:val="none" w:sz="0" w:space="0" w:color="auto"/>
            <w:left w:val="none" w:sz="0" w:space="0" w:color="auto"/>
            <w:bottom w:val="none" w:sz="0" w:space="0" w:color="auto"/>
            <w:right w:val="none" w:sz="0" w:space="0" w:color="auto"/>
          </w:divBdr>
        </w:div>
        <w:div w:id="912198612">
          <w:marLeft w:val="0"/>
          <w:marRight w:val="0"/>
          <w:marTop w:val="0"/>
          <w:marBottom w:val="0"/>
          <w:divBdr>
            <w:top w:val="none" w:sz="0" w:space="0" w:color="auto"/>
            <w:left w:val="none" w:sz="0" w:space="0" w:color="auto"/>
            <w:bottom w:val="none" w:sz="0" w:space="0" w:color="auto"/>
            <w:right w:val="none" w:sz="0" w:space="0" w:color="auto"/>
          </w:divBdr>
        </w:div>
        <w:div w:id="1338650695">
          <w:marLeft w:val="0"/>
          <w:marRight w:val="0"/>
          <w:marTop w:val="0"/>
          <w:marBottom w:val="0"/>
          <w:divBdr>
            <w:top w:val="none" w:sz="0" w:space="0" w:color="auto"/>
            <w:left w:val="none" w:sz="0" w:space="0" w:color="auto"/>
            <w:bottom w:val="none" w:sz="0" w:space="0" w:color="auto"/>
            <w:right w:val="none" w:sz="0" w:space="0" w:color="auto"/>
          </w:divBdr>
        </w:div>
        <w:div w:id="420948669">
          <w:marLeft w:val="0"/>
          <w:marRight w:val="0"/>
          <w:marTop w:val="0"/>
          <w:marBottom w:val="0"/>
          <w:divBdr>
            <w:top w:val="none" w:sz="0" w:space="0" w:color="auto"/>
            <w:left w:val="none" w:sz="0" w:space="0" w:color="auto"/>
            <w:bottom w:val="none" w:sz="0" w:space="0" w:color="auto"/>
            <w:right w:val="none" w:sz="0" w:space="0" w:color="auto"/>
          </w:divBdr>
        </w:div>
        <w:div w:id="675571682">
          <w:marLeft w:val="0"/>
          <w:marRight w:val="0"/>
          <w:marTop w:val="0"/>
          <w:marBottom w:val="0"/>
          <w:divBdr>
            <w:top w:val="none" w:sz="0" w:space="0" w:color="auto"/>
            <w:left w:val="none" w:sz="0" w:space="0" w:color="auto"/>
            <w:bottom w:val="none" w:sz="0" w:space="0" w:color="auto"/>
            <w:right w:val="none" w:sz="0" w:space="0" w:color="auto"/>
          </w:divBdr>
        </w:div>
        <w:div w:id="2133473294">
          <w:marLeft w:val="0"/>
          <w:marRight w:val="0"/>
          <w:marTop w:val="0"/>
          <w:marBottom w:val="0"/>
          <w:divBdr>
            <w:top w:val="none" w:sz="0" w:space="0" w:color="auto"/>
            <w:left w:val="none" w:sz="0" w:space="0" w:color="auto"/>
            <w:bottom w:val="none" w:sz="0" w:space="0" w:color="auto"/>
            <w:right w:val="none" w:sz="0" w:space="0" w:color="auto"/>
          </w:divBdr>
        </w:div>
        <w:div w:id="365836863">
          <w:marLeft w:val="0"/>
          <w:marRight w:val="0"/>
          <w:marTop w:val="0"/>
          <w:marBottom w:val="0"/>
          <w:divBdr>
            <w:top w:val="none" w:sz="0" w:space="0" w:color="auto"/>
            <w:left w:val="none" w:sz="0" w:space="0" w:color="auto"/>
            <w:bottom w:val="none" w:sz="0" w:space="0" w:color="auto"/>
            <w:right w:val="none" w:sz="0" w:space="0" w:color="auto"/>
          </w:divBdr>
        </w:div>
        <w:div w:id="414475939">
          <w:marLeft w:val="0"/>
          <w:marRight w:val="0"/>
          <w:marTop w:val="0"/>
          <w:marBottom w:val="0"/>
          <w:divBdr>
            <w:top w:val="none" w:sz="0" w:space="0" w:color="auto"/>
            <w:left w:val="none" w:sz="0" w:space="0" w:color="auto"/>
            <w:bottom w:val="none" w:sz="0" w:space="0" w:color="auto"/>
            <w:right w:val="none" w:sz="0" w:space="0" w:color="auto"/>
          </w:divBdr>
        </w:div>
        <w:div w:id="706879085">
          <w:marLeft w:val="0"/>
          <w:marRight w:val="0"/>
          <w:marTop w:val="0"/>
          <w:marBottom w:val="0"/>
          <w:divBdr>
            <w:top w:val="none" w:sz="0" w:space="0" w:color="auto"/>
            <w:left w:val="none" w:sz="0" w:space="0" w:color="auto"/>
            <w:bottom w:val="none" w:sz="0" w:space="0" w:color="auto"/>
            <w:right w:val="none" w:sz="0" w:space="0" w:color="auto"/>
          </w:divBdr>
        </w:div>
        <w:div w:id="1038625972">
          <w:marLeft w:val="0"/>
          <w:marRight w:val="0"/>
          <w:marTop w:val="0"/>
          <w:marBottom w:val="0"/>
          <w:divBdr>
            <w:top w:val="none" w:sz="0" w:space="0" w:color="auto"/>
            <w:left w:val="none" w:sz="0" w:space="0" w:color="auto"/>
            <w:bottom w:val="none" w:sz="0" w:space="0" w:color="auto"/>
            <w:right w:val="none" w:sz="0" w:space="0" w:color="auto"/>
          </w:divBdr>
        </w:div>
        <w:div w:id="392199355">
          <w:marLeft w:val="0"/>
          <w:marRight w:val="0"/>
          <w:marTop w:val="0"/>
          <w:marBottom w:val="0"/>
          <w:divBdr>
            <w:top w:val="none" w:sz="0" w:space="0" w:color="auto"/>
            <w:left w:val="none" w:sz="0" w:space="0" w:color="auto"/>
            <w:bottom w:val="none" w:sz="0" w:space="0" w:color="auto"/>
            <w:right w:val="none" w:sz="0" w:space="0" w:color="auto"/>
          </w:divBdr>
        </w:div>
        <w:div w:id="1308315434">
          <w:marLeft w:val="0"/>
          <w:marRight w:val="0"/>
          <w:marTop w:val="0"/>
          <w:marBottom w:val="0"/>
          <w:divBdr>
            <w:top w:val="none" w:sz="0" w:space="0" w:color="auto"/>
            <w:left w:val="none" w:sz="0" w:space="0" w:color="auto"/>
            <w:bottom w:val="none" w:sz="0" w:space="0" w:color="auto"/>
            <w:right w:val="none" w:sz="0" w:space="0" w:color="auto"/>
          </w:divBdr>
        </w:div>
        <w:div w:id="446584414">
          <w:marLeft w:val="0"/>
          <w:marRight w:val="0"/>
          <w:marTop w:val="0"/>
          <w:marBottom w:val="0"/>
          <w:divBdr>
            <w:top w:val="none" w:sz="0" w:space="0" w:color="auto"/>
            <w:left w:val="none" w:sz="0" w:space="0" w:color="auto"/>
            <w:bottom w:val="none" w:sz="0" w:space="0" w:color="auto"/>
            <w:right w:val="none" w:sz="0" w:space="0" w:color="auto"/>
          </w:divBdr>
        </w:div>
        <w:div w:id="54936441">
          <w:marLeft w:val="0"/>
          <w:marRight w:val="0"/>
          <w:marTop w:val="0"/>
          <w:marBottom w:val="0"/>
          <w:divBdr>
            <w:top w:val="none" w:sz="0" w:space="0" w:color="auto"/>
            <w:left w:val="none" w:sz="0" w:space="0" w:color="auto"/>
            <w:bottom w:val="none" w:sz="0" w:space="0" w:color="auto"/>
            <w:right w:val="none" w:sz="0" w:space="0" w:color="auto"/>
          </w:divBdr>
        </w:div>
        <w:div w:id="302539715">
          <w:marLeft w:val="0"/>
          <w:marRight w:val="0"/>
          <w:marTop w:val="0"/>
          <w:marBottom w:val="0"/>
          <w:divBdr>
            <w:top w:val="none" w:sz="0" w:space="0" w:color="auto"/>
            <w:left w:val="none" w:sz="0" w:space="0" w:color="auto"/>
            <w:bottom w:val="none" w:sz="0" w:space="0" w:color="auto"/>
            <w:right w:val="none" w:sz="0" w:space="0" w:color="auto"/>
          </w:divBdr>
        </w:div>
        <w:div w:id="1513958958">
          <w:marLeft w:val="0"/>
          <w:marRight w:val="0"/>
          <w:marTop w:val="0"/>
          <w:marBottom w:val="0"/>
          <w:divBdr>
            <w:top w:val="none" w:sz="0" w:space="0" w:color="auto"/>
            <w:left w:val="none" w:sz="0" w:space="0" w:color="auto"/>
            <w:bottom w:val="none" w:sz="0" w:space="0" w:color="auto"/>
            <w:right w:val="none" w:sz="0" w:space="0" w:color="auto"/>
          </w:divBdr>
        </w:div>
        <w:div w:id="1020475627">
          <w:marLeft w:val="0"/>
          <w:marRight w:val="0"/>
          <w:marTop w:val="0"/>
          <w:marBottom w:val="0"/>
          <w:divBdr>
            <w:top w:val="none" w:sz="0" w:space="0" w:color="auto"/>
            <w:left w:val="none" w:sz="0" w:space="0" w:color="auto"/>
            <w:bottom w:val="none" w:sz="0" w:space="0" w:color="auto"/>
            <w:right w:val="none" w:sz="0" w:space="0" w:color="auto"/>
          </w:divBdr>
        </w:div>
        <w:div w:id="846288077">
          <w:marLeft w:val="0"/>
          <w:marRight w:val="0"/>
          <w:marTop w:val="0"/>
          <w:marBottom w:val="0"/>
          <w:divBdr>
            <w:top w:val="none" w:sz="0" w:space="0" w:color="auto"/>
            <w:left w:val="none" w:sz="0" w:space="0" w:color="auto"/>
            <w:bottom w:val="none" w:sz="0" w:space="0" w:color="auto"/>
            <w:right w:val="none" w:sz="0" w:space="0" w:color="auto"/>
          </w:divBdr>
        </w:div>
        <w:div w:id="1419018035">
          <w:marLeft w:val="0"/>
          <w:marRight w:val="0"/>
          <w:marTop w:val="0"/>
          <w:marBottom w:val="0"/>
          <w:divBdr>
            <w:top w:val="none" w:sz="0" w:space="0" w:color="auto"/>
            <w:left w:val="none" w:sz="0" w:space="0" w:color="auto"/>
            <w:bottom w:val="none" w:sz="0" w:space="0" w:color="auto"/>
            <w:right w:val="none" w:sz="0" w:space="0" w:color="auto"/>
          </w:divBdr>
        </w:div>
        <w:div w:id="2134277735">
          <w:marLeft w:val="0"/>
          <w:marRight w:val="0"/>
          <w:marTop w:val="0"/>
          <w:marBottom w:val="0"/>
          <w:divBdr>
            <w:top w:val="none" w:sz="0" w:space="0" w:color="auto"/>
            <w:left w:val="none" w:sz="0" w:space="0" w:color="auto"/>
            <w:bottom w:val="none" w:sz="0" w:space="0" w:color="auto"/>
            <w:right w:val="none" w:sz="0" w:space="0" w:color="auto"/>
          </w:divBdr>
        </w:div>
        <w:div w:id="1983731241">
          <w:marLeft w:val="0"/>
          <w:marRight w:val="0"/>
          <w:marTop w:val="0"/>
          <w:marBottom w:val="0"/>
          <w:divBdr>
            <w:top w:val="none" w:sz="0" w:space="0" w:color="auto"/>
            <w:left w:val="none" w:sz="0" w:space="0" w:color="auto"/>
            <w:bottom w:val="none" w:sz="0" w:space="0" w:color="auto"/>
            <w:right w:val="none" w:sz="0" w:space="0" w:color="auto"/>
          </w:divBdr>
        </w:div>
        <w:div w:id="63528228">
          <w:marLeft w:val="0"/>
          <w:marRight w:val="0"/>
          <w:marTop w:val="0"/>
          <w:marBottom w:val="0"/>
          <w:divBdr>
            <w:top w:val="none" w:sz="0" w:space="0" w:color="auto"/>
            <w:left w:val="none" w:sz="0" w:space="0" w:color="auto"/>
            <w:bottom w:val="none" w:sz="0" w:space="0" w:color="auto"/>
            <w:right w:val="none" w:sz="0" w:space="0" w:color="auto"/>
          </w:divBdr>
        </w:div>
        <w:div w:id="1520848610">
          <w:marLeft w:val="0"/>
          <w:marRight w:val="0"/>
          <w:marTop w:val="0"/>
          <w:marBottom w:val="0"/>
          <w:divBdr>
            <w:top w:val="none" w:sz="0" w:space="0" w:color="auto"/>
            <w:left w:val="none" w:sz="0" w:space="0" w:color="auto"/>
            <w:bottom w:val="none" w:sz="0" w:space="0" w:color="auto"/>
            <w:right w:val="none" w:sz="0" w:space="0" w:color="auto"/>
          </w:divBdr>
        </w:div>
        <w:div w:id="1659579130">
          <w:marLeft w:val="0"/>
          <w:marRight w:val="0"/>
          <w:marTop w:val="0"/>
          <w:marBottom w:val="0"/>
          <w:divBdr>
            <w:top w:val="none" w:sz="0" w:space="0" w:color="auto"/>
            <w:left w:val="none" w:sz="0" w:space="0" w:color="auto"/>
            <w:bottom w:val="none" w:sz="0" w:space="0" w:color="auto"/>
            <w:right w:val="none" w:sz="0" w:space="0" w:color="auto"/>
          </w:divBdr>
        </w:div>
        <w:div w:id="1093166637">
          <w:marLeft w:val="0"/>
          <w:marRight w:val="0"/>
          <w:marTop w:val="0"/>
          <w:marBottom w:val="0"/>
          <w:divBdr>
            <w:top w:val="none" w:sz="0" w:space="0" w:color="auto"/>
            <w:left w:val="none" w:sz="0" w:space="0" w:color="auto"/>
            <w:bottom w:val="none" w:sz="0" w:space="0" w:color="auto"/>
            <w:right w:val="none" w:sz="0" w:space="0" w:color="auto"/>
          </w:divBdr>
        </w:div>
        <w:div w:id="47459420">
          <w:marLeft w:val="0"/>
          <w:marRight w:val="0"/>
          <w:marTop w:val="0"/>
          <w:marBottom w:val="0"/>
          <w:divBdr>
            <w:top w:val="none" w:sz="0" w:space="0" w:color="auto"/>
            <w:left w:val="none" w:sz="0" w:space="0" w:color="auto"/>
            <w:bottom w:val="none" w:sz="0" w:space="0" w:color="auto"/>
            <w:right w:val="none" w:sz="0" w:space="0" w:color="auto"/>
          </w:divBdr>
        </w:div>
      </w:divsChild>
    </w:div>
    <w:div w:id="1361857559">
      <w:bodyDiv w:val="1"/>
      <w:marLeft w:val="0"/>
      <w:marRight w:val="0"/>
      <w:marTop w:val="0"/>
      <w:marBottom w:val="0"/>
      <w:divBdr>
        <w:top w:val="none" w:sz="0" w:space="0" w:color="auto"/>
        <w:left w:val="none" w:sz="0" w:space="0" w:color="auto"/>
        <w:bottom w:val="none" w:sz="0" w:space="0" w:color="auto"/>
        <w:right w:val="none" w:sz="0" w:space="0" w:color="auto"/>
      </w:divBdr>
    </w:div>
    <w:div w:id="1361932288">
      <w:bodyDiv w:val="1"/>
      <w:marLeft w:val="0"/>
      <w:marRight w:val="0"/>
      <w:marTop w:val="0"/>
      <w:marBottom w:val="0"/>
      <w:divBdr>
        <w:top w:val="none" w:sz="0" w:space="0" w:color="auto"/>
        <w:left w:val="none" w:sz="0" w:space="0" w:color="auto"/>
        <w:bottom w:val="none" w:sz="0" w:space="0" w:color="auto"/>
        <w:right w:val="none" w:sz="0" w:space="0" w:color="auto"/>
      </w:divBdr>
    </w:div>
    <w:div w:id="1362048546">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2783670">
      <w:bodyDiv w:val="1"/>
      <w:marLeft w:val="0"/>
      <w:marRight w:val="0"/>
      <w:marTop w:val="0"/>
      <w:marBottom w:val="0"/>
      <w:divBdr>
        <w:top w:val="none" w:sz="0" w:space="0" w:color="auto"/>
        <w:left w:val="none" w:sz="0" w:space="0" w:color="auto"/>
        <w:bottom w:val="none" w:sz="0" w:space="0" w:color="auto"/>
        <w:right w:val="none" w:sz="0" w:space="0" w:color="auto"/>
      </w:divBdr>
    </w:div>
    <w:div w:id="1363285720">
      <w:bodyDiv w:val="1"/>
      <w:marLeft w:val="0"/>
      <w:marRight w:val="0"/>
      <w:marTop w:val="0"/>
      <w:marBottom w:val="0"/>
      <w:divBdr>
        <w:top w:val="none" w:sz="0" w:space="0" w:color="auto"/>
        <w:left w:val="none" w:sz="0" w:space="0" w:color="auto"/>
        <w:bottom w:val="none" w:sz="0" w:space="0" w:color="auto"/>
        <w:right w:val="none" w:sz="0" w:space="0" w:color="auto"/>
      </w:divBdr>
    </w:div>
    <w:div w:id="1363632280">
      <w:bodyDiv w:val="1"/>
      <w:marLeft w:val="0"/>
      <w:marRight w:val="0"/>
      <w:marTop w:val="0"/>
      <w:marBottom w:val="0"/>
      <w:divBdr>
        <w:top w:val="none" w:sz="0" w:space="0" w:color="auto"/>
        <w:left w:val="none" w:sz="0" w:space="0" w:color="auto"/>
        <w:bottom w:val="none" w:sz="0" w:space="0" w:color="auto"/>
        <w:right w:val="none" w:sz="0" w:space="0" w:color="auto"/>
      </w:divBdr>
    </w:div>
    <w:div w:id="1363750554">
      <w:bodyDiv w:val="1"/>
      <w:marLeft w:val="0"/>
      <w:marRight w:val="0"/>
      <w:marTop w:val="0"/>
      <w:marBottom w:val="0"/>
      <w:divBdr>
        <w:top w:val="none" w:sz="0" w:space="0" w:color="auto"/>
        <w:left w:val="none" w:sz="0" w:space="0" w:color="auto"/>
        <w:bottom w:val="none" w:sz="0" w:space="0" w:color="auto"/>
        <w:right w:val="none" w:sz="0" w:space="0" w:color="auto"/>
      </w:divBdr>
    </w:div>
    <w:div w:id="1363825035">
      <w:bodyDiv w:val="1"/>
      <w:marLeft w:val="0"/>
      <w:marRight w:val="0"/>
      <w:marTop w:val="0"/>
      <w:marBottom w:val="0"/>
      <w:divBdr>
        <w:top w:val="none" w:sz="0" w:space="0" w:color="auto"/>
        <w:left w:val="none" w:sz="0" w:space="0" w:color="auto"/>
        <w:bottom w:val="none" w:sz="0" w:space="0" w:color="auto"/>
        <w:right w:val="none" w:sz="0" w:space="0" w:color="auto"/>
      </w:divBdr>
    </w:div>
    <w:div w:id="1364163195">
      <w:bodyDiv w:val="1"/>
      <w:marLeft w:val="0"/>
      <w:marRight w:val="0"/>
      <w:marTop w:val="0"/>
      <w:marBottom w:val="0"/>
      <w:divBdr>
        <w:top w:val="none" w:sz="0" w:space="0" w:color="auto"/>
        <w:left w:val="none" w:sz="0" w:space="0" w:color="auto"/>
        <w:bottom w:val="none" w:sz="0" w:space="0" w:color="auto"/>
        <w:right w:val="none" w:sz="0" w:space="0" w:color="auto"/>
      </w:divBdr>
    </w:div>
    <w:div w:id="1364328634">
      <w:bodyDiv w:val="1"/>
      <w:marLeft w:val="0"/>
      <w:marRight w:val="0"/>
      <w:marTop w:val="0"/>
      <w:marBottom w:val="0"/>
      <w:divBdr>
        <w:top w:val="none" w:sz="0" w:space="0" w:color="auto"/>
        <w:left w:val="none" w:sz="0" w:space="0" w:color="auto"/>
        <w:bottom w:val="none" w:sz="0" w:space="0" w:color="auto"/>
        <w:right w:val="none" w:sz="0" w:space="0" w:color="auto"/>
      </w:divBdr>
    </w:div>
    <w:div w:id="1365325584">
      <w:bodyDiv w:val="1"/>
      <w:marLeft w:val="0"/>
      <w:marRight w:val="0"/>
      <w:marTop w:val="0"/>
      <w:marBottom w:val="0"/>
      <w:divBdr>
        <w:top w:val="none" w:sz="0" w:space="0" w:color="auto"/>
        <w:left w:val="none" w:sz="0" w:space="0" w:color="auto"/>
        <w:bottom w:val="none" w:sz="0" w:space="0" w:color="auto"/>
        <w:right w:val="none" w:sz="0" w:space="0" w:color="auto"/>
      </w:divBdr>
    </w:div>
    <w:div w:id="1365717560">
      <w:bodyDiv w:val="1"/>
      <w:marLeft w:val="0"/>
      <w:marRight w:val="0"/>
      <w:marTop w:val="0"/>
      <w:marBottom w:val="0"/>
      <w:divBdr>
        <w:top w:val="none" w:sz="0" w:space="0" w:color="auto"/>
        <w:left w:val="none" w:sz="0" w:space="0" w:color="auto"/>
        <w:bottom w:val="none" w:sz="0" w:space="0" w:color="auto"/>
        <w:right w:val="none" w:sz="0" w:space="0" w:color="auto"/>
      </w:divBdr>
    </w:div>
    <w:div w:id="1366171683">
      <w:bodyDiv w:val="1"/>
      <w:marLeft w:val="0"/>
      <w:marRight w:val="0"/>
      <w:marTop w:val="0"/>
      <w:marBottom w:val="0"/>
      <w:divBdr>
        <w:top w:val="none" w:sz="0" w:space="0" w:color="auto"/>
        <w:left w:val="none" w:sz="0" w:space="0" w:color="auto"/>
        <w:bottom w:val="none" w:sz="0" w:space="0" w:color="auto"/>
        <w:right w:val="none" w:sz="0" w:space="0" w:color="auto"/>
      </w:divBdr>
      <w:divsChild>
        <w:div w:id="1873806994">
          <w:marLeft w:val="0"/>
          <w:marRight w:val="0"/>
          <w:marTop w:val="0"/>
          <w:marBottom w:val="0"/>
          <w:divBdr>
            <w:top w:val="none" w:sz="0" w:space="0" w:color="auto"/>
            <w:left w:val="none" w:sz="0" w:space="0" w:color="auto"/>
            <w:bottom w:val="none" w:sz="0" w:space="0" w:color="auto"/>
            <w:right w:val="none" w:sz="0" w:space="0" w:color="auto"/>
          </w:divBdr>
        </w:div>
        <w:div w:id="277874633">
          <w:marLeft w:val="0"/>
          <w:marRight w:val="0"/>
          <w:marTop w:val="0"/>
          <w:marBottom w:val="0"/>
          <w:divBdr>
            <w:top w:val="none" w:sz="0" w:space="0" w:color="auto"/>
            <w:left w:val="none" w:sz="0" w:space="0" w:color="auto"/>
            <w:bottom w:val="none" w:sz="0" w:space="0" w:color="auto"/>
            <w:right w:val="none" w:sz="0" w:space="0" w:color="auto"/>
          </w:divBdr>
        </w:div>
        <w:div w:id="909997695">
          <w:marLeft w:val="0"/>
          <w:marRight w:val="0"/>
          <w:marTop w:val="0"/>
          <w:marBottom w:val="0"/>
          <w:divBdr>
            <w:top w:val="none" w:sz="0" w:space="0" w:color="auto"/>
            <w:left w:val="none" w:sz="0" w:space="0" w:color="auto"/>
            <w:bottom w:val="none" w:sz="0" w:space="0" w:color="auto"/>
            <w:right w:val="none" w:sz="0" w:space="0" w:color="auto"/>
          </w:divBdr>
        </w:div>
        <w:div w:id="553665960">
          <w:marLeft w:val="0"/>
          <w:marRight w:val="0"/>
          <w:marTop w:val="0"/>
          <w:marBottom w:val="0"/>
          <w:divBdr>
            <w:top w:val="none" w:sz="0" w:space="0" w:color="auto"/>
            <w:left w:val="none" w:sz="0" w:space="0" w:color="auto"/>
            <w:bottom w:val="none" w:sz="0" w:space="0" w:color="auto"/>
            <w:right w:val="none" w:sz="0" w:space="0" w:color="auto"/>
          </w:divBdr>
        </w:div>
        <w:div w:id="1208419511">
          <w:marLeft w:val="0"/>
          <w:marRight w:val="0"/>
          <w:marTop w:val="0"/>
          <w:marBottom w:val="0"/>
          <w:divBdr>
            <w:top w:val="none" w:sz="0" w:space="0" w:color="auto"/>
            <w:left w:val="none" w:sz="0" w:space="0" w:color="auto"/>
            <w:bottom w:val="none" w:sz="0" w:space="0" w:color="auto"/>
            <w:right w:val="none" w:sz="0" w:space="0" w:color="auto"/>
          </w:divBdr>
        </w:div>
        <w:div w:id="1778674157">
          <w:marLeft w:val="0"/>
          <w:marRight w:val="0"/>
          <w:marTop w:val="0"/>
          <w:marBottom w:val="0"/>
          <w:divBdr>
            <w:top w:val="none" w:sz="0" w:space="0" w:color="auto"/>
            <w:left w:val="none" w:sz="0" w:space="0" w:color="auto"/>
            <w:bottom w:val="none" w:sz="0" w:space="0" w:color="auto"/>
            <w:right w:val="none" w:sz="0" w:space="0" w:color="auto"/>
          </w:divBdr>
        </w:div>
        <w:div w:id="1167327731">
          <w:marLeft w:val="0"/>
          <w:marRight w:val="0"/>
          <w:marTop w:val="0"/>
          <w:marBottom w:val="0"/>
          <w:divBdr>
            <w:top w:val="none" w:sz="0" w:space="0" w:color="auto"/>
            <w:left w:val="none" w:sz="0" w:space="0" w:color="auto"/>
            <w:bottom w:val="none" w:sz="0" w:space="0" w:color="auto"/>
            <w:right w:val="none" w:sz="0" w:space="0" w:color="auto"/>
          </w:divBdr>
        </w:div>
        <w:div w:id="1146362071">
          <w:marLeft w:val="0"/>
          <w:marRight w:val="0"/>
          <w:marTop w:val="0"/>
          <w:marBottom w:val="0"/>
          <w:divBdr>
            <w:top w:val="none" w:sz="0" w:space="0" w:color="auto"/>
            <w:left w:val="none" w:sz="0" w:space="0" w:color="auto"/>
            <w:bottom w:val="none" w:sz="0" w:space="0" w:color="auto"/>
            <w:right w:val="none" w:sz="0" w:space="0" w:color="auto"/>
          </w:divBdr>
        </w:div>
        <w:div w:id="74595098">
          <w:marLeft w:val="0"/>
          <w:marRight w:val="0"/>
          <w:marTop w:val="0"/>
          <w:marBottom w:val="0"/>
          <w:divBdr>
            <w:top w:val="none" w:sz="0" w:space="0" w:color="auto"/>
            <w:left w:val="none" w:sz="0" w:space="0" w:color="auto"/>
            <w:bottom w:val="none" w:sz="0" w:space="0" w:color="auto"/>
            <w:right w:val="none" w:sz="0" w:space="0" w:color="auto"/>
          </w:divBdr>
        </w:div>
        <w:div w:id="1937708769">
          <w:marLeft w:val="0"/>
          <w:marRight w:val="0"/>
          <w:marTop w:val="0"/>
          <w:marBottom w:val="0"/>
          <w:divBdr>
            <w:top w:val="none" w:sz="0" w:space="0" w:color="auto"/>
            <w:left w:val="none" w:sz="0" w:space="0" w:color="auto"/>
            <w:bottom w:val="none" w:sz="0" w:space="0" w:color="auto"/>
            <w:right w:val="none" w:sz="0" w:space="0" w:color="auto"/>
          </w:divBdr>
        </w:div>
        <w:div w:id="829634660">
          <w:marLeft w:val="0"/>
          <w:marRight w:val="0"/>
          <w:marTop w:val="0"/>
          <w:marBottom w:val="0"/>
          <w:divBdr>
            <w:top w:val="none" w:sz="0" w:space="0" w:color="auto"/>
            <w:left w:val="none" w:sz="0" w:space="0" w:color="auto"/>
            <w:bottom w:val="none" w:sz="0" w:space="0" w:color="auto"/>
            <w:right w:val="none" w:sz="0" w:space="0" w:color="auto"/>
          </w:divBdr>
        </w:div>
        <w:div w:id="1770853752">
          <w:marLeft w:val="0"/>
          <w:marRight w:val="0"/>
          <w:marTop w:val="0"/>
          <w:marBottom w:val="0"/>
          <w:divBdr>
            <w:top w:val="none" w:sz="0" w:space="0" w:color="auto"/>
            <w:left w:val="none" w:sz="0" w:space="0" w:color="auto"/>
            <w:bottom w:val="none" w:sz="0" w:space="0" w:color="auto"/>
            <w:right w:val="none" w:sz="0" w:space="0" w:color="auto"/>
          </w:divBdr>
        </w:div>
        <w:div w:id="740181547">
          <w:marLeft w:val="0"/>
          <w:marRight w:val="0"/>
          <w:marTop w:val="0"/>
          <w:marBottom w:val="0"/>
          <w:divBdr>
            <w:top w:val="none" w:sz="0" w:space="0" w:color="auto"/>
            <w:left w:val="none" w:sz="0" w:space="0" w:color="auto"/>
            <w:bottom w:val="none" w:sz="0" w:space="0" w:color="auto"/>
            <w:right w:val="none" w:sz="0" w:space="0" w:color="auto"/>
          </w:divBdr>
        </w:div>
        <w:div w:id="1965118239">
          <w:marLeft w:val="0"/>
          <w:marRight w:val="0"/>
          <w:marTop w:val="0"/>
          <w:marBottom w:val="0"/>
          <w:divBdr>
            <w:top w:val="none" w:sz="0" w:space="0" w:color="auto"/>
            <w:left w:val="none" w:sz="0" w:space="0" w:color="auto"/>
            <w:bottom w:val="none" w:sz="0" w:space="0" w:color="auto"/>
            <w:right w:val="none" w:sz="0" w:space="0" w:color="auto"/>
          </w:divBdr>
        </w:div>
        <w:div w:id="2017800292">
          <w:marLeft w:val="0"/>
          <w:marRight w:val="0"/>
          <w:marTop w:val="0"/>
          <w:marBottom w:val="0"/>
          <w:divBdr>
            <w:top w:val="none" w:sz="0" w:space="0" w:color="auto"/>
            <w:left w:val="none" w:sz="0" w:space="0" w:color="auto"/>
            <w:bottom w:val="none" w:sz="0" w:space="0" w:color="auto"/>
            <w:right w:val="none" w:sz="0" w:space="0" w:color="auto"/>
          </w:divBdr>
        </w:div>
        <w:div w:id="24183318">
          <w:marLeft w:val="0"/>
          <w:marRight w:val="0"/>
          <w:marTop w:val="0"/>
          <w:marBottom w:val="0"/>
          <w:divBdr>
            <w:top w:val="none" w:sz="0" w:space="0" w:color="auto"/>
            <w:left w:val="none" w:sz="0" w:space="0" w:color="auto"/>
            <w:bottom w:val="none" w:sz="0" w:space="0" w:color="auto"/>
            <w:right w:val="none" w:sz="0" w:space="0" w:color="auto"/>
          </w:divBdr>
        </w:div>
        <w:div w:id="497506640">
          <w:marLeft w:val="0"/>
          <w:marRight w:val="0"/>
          <w:marTop w:val="0"/>
          <w:marBottom w:val="0"/>
          <w:divBdr>
            <w:top w:val="none" w:sz="0" w:space="0" w:color="auto"/>
            <w:left w:val="none" w:sz="0" w:space="0" w:color="auto"/>
            <w:bottom w:val="none" w:sz="0" w:space="0" w:color="auto"/>
            <w:right w:val="none" w:sz="0" w:space="0" w:color="auto"/>
          </w:divBdr>
        </w:div>
        <w:div w:id="2136485868">
          <w:marLeft w:val="0"/>
          <w:marRight w:val="0"/>
          <w:marTop w:val="0"/>
          <w:marBottom w:val="0"/>
          <w:divBdr>
            <w:top w:val="none" w:sz="0" w:space="0" w:color="auto"/>
            <w:left w:val="none" w:sz="0" w:space="0" w:color="auto"/>
            <w:bottom w:val="none" w:sz="0" w:space="0" w:color="auto"/>
            <w:right w:val="none" w:sz="0" w:space="0" w:color="auto"/>
          </w:divBdr>
        </w:div>
        <w:div w:id="432634091">
          <w:marLeft w:val="0"/>
          <w:marRight w:val="0"/>
          <w:marTop w:val="0"/>
          <w:marBottom w:val="0"/>
          <w:divBdr>
            <w:top w:val="none" w:sz="0" w:space="0" w:color="auto"/>
            <w:left w:val="none" w:sz="0" w:space="0" w:color="auto"/>
            <w:bottom w:val="none" w:sz="0" w:space="0" w:color="auto"/>
            <w:right w:val="none" w:sz="0" w:space="0" w:color="auto"/>
          </w:divBdr>
        </w:div>
        <w:div w:id="1954557601">
          <w:marLeft w:val="0"/>
          <w:marRight w:val="0"/>
          <w:marTop w:val="0"/>
          <w:marBottom w:val="0"/>
          <w:divBdr>
            <w:top w:val="none" w:sz="0" w:space="0" w:color="auto"/>
            <w:left w:val="none" w:sz="0" w:space="0" w:color="auto"/>
            <w:bottom w:val="none" w:sz="0" w:space="0" w:color="auto"/>
            <w:right w:val="none" w:sz="0" w:space="0" w:color="auto"/>
          </w:divBdr>
        </w:div>
        <w:div w:id="1819420262">
          <w:marLeft w:val="0"/>
          <w:marRight w:val="0"/>
          <w:marTop w:val="0"/>
          <w:marBottom w:val="0"/>
          <w:divBdr>
            <w:top w:val="none" w:sz="0" w:space="0" w:color="auto"/>
            <w:left w:val="none" w:sz="0" w:space="0" w:color="auto"/>
            <w:bottom w:val="none" w:sz="0" w:space="0" w:color="auto"/>
            <w:right w:val="none" w:sz="0" w:space="0" w:color="auto"/>
          </w:divBdr>
        </w:div>
        <w:div w:id="811144298">
          <w:marLeft w:val="0"/>
          <w:marRight w:val="0"/>
          <w:marTop w:val="0"/>
          <w:marBottom w:val="0"/>
          <w:divBdr>
            <w:top w:val="none" w:sz="0" w:space="0" w:color="auto"/>
            <w:left w:val="none" w:sz="0" w:space="0" w:color="auto"/>
            <w:bottom w:val="none" w:sz="0" w:space="0" w:color="auto"/>
            <w:right w:val="none" w:sz="0" w:space="0" w:color="auto"/>
          </w:divBdr>
        </w:div>
        <w:div w:id="1109426106">
          <w:marLeft w:val="0"/>
          <w:marRight w:val="0"/>
          <w:marTop w:val="0"/>
          <w:marBottom w:val="0"/>
          <w:divBdr>
            <w:top w:val="none" w:sz="0" w:space="0" w:color="auto"/>
            <w:left w:val="none" w:sz="0" w:space="0" w:color="auto"/>
            <w:bottom w:val="none" w:sz="0" w:space="0" w:color="auto"/>
            <w:right w:val="none" w:sz="0" w:space="0" w:color="auto"/>
          </w:divBdr>
        </w:div>
        <w:div w:id="945190621">
          <w:marLeft w:val="0"/>
          <w:marRight w:val="0"/>
          <w:marTop w:val="0"/>
          <w:marBottom w:val="0"/>
          <w:divBdr>
            <w:top w:val="none" w:sz="0" w:space="0" w:color="auto"/>
            <w:left w:val="none" w:sz="0" w:space="0" w:color="auto"/>
            <w:bottom w:val="none" w:sz="0" w:space="0" w:color="auto"/>
            <w:right w:val="none" w:sz="0" w:space="0" w:color="auto"/>
          </w:divBdr>
        </w:div>
        <w:div w:id="755596982">
          <w:marLeft w:val="0"/>
          <w:marRight w:val="0"/>
          <w:marTop w:val="0"/>
          <w:marBottom w:val="0"/>
          <w:divBdr>
            <w:top w:val="none" w:sz="0" w:space="0" w:color="auto"/>
            <w:left w:val="none" w:sz="0" w:space="0" w:color="auto"/>
            <w:bottom w:val="none" w:sz="0" w:space="0" w:color="auto"/>
            <w:right w:val="none" w:sz="0" w:space="0" w:color="auto"/>
          </w:divBdr>
        </w:div>
        <w:div w:id="729420552">
          <w:marLeft w:val="0"/>
          <w:marRight w:val="0"/>
          <w:marTop w:val="0"/>
          <w:marBottom w:val="0"/>
          <w:divBdr>
            <w:top w:val="none" w:sz="0" w:space="0" w:color="auto"/>
            <w:left w:val="none" w:sz="0" w:space="0" w:color="auto"/>
            <w:bottom w:val="none" w:sz="0" w:space="0" w:color="auto"/>
            <w:right w:val="none" w:sz="0" w:space="0" w:color="auto"/>
          </w:divBdr>
        </w:div>
        <w:div w:id="383988830">
          <w:marLeft w:val="0"/>
          <w:marRight w:val="0"/>
          <w:marTop w:val="0"/>
          <w:marBottom w:val="0"/>
          <w:divBdr>
            <w:top w:val="none" w:sz="0" w:space="0" w:color="auto"/>
            <w:left w:val="none" w:sz="0" w:space="0" w:color="auto"/>
            <w:bottom w:val="none" w:sz="0" w:space="0" w:color="auto"/>
            <w:right w:val="none" w:sz="0" w:space="0" w:color="auto"/>
          </w:divBdr>
        </w:div>
        <w:div w:id="305279881">
          <w:marLeft w:val="0"/>
          <w:marRight w:val="0"/>
          <w:marTop w:val="0"/>
          <w:marBottom w:val="0"/>
          <w:divBdr>
            <w:top w:val="none" w:sz="0" w:space="0" w:color="auto"/>
            <w:left w:val="none" w:sz="0" w:space="0" w:color="auto"/>
            <w:bottom w:val="none" w:sz="0" w:space="0" w:color="auto"/>
            <w:right w:val="none" w:sz="0" w:space="0" w:color="auto"/>
          </w:divBdr>
        </w:div>
        <w:div w:id="408159255">
          <w:marLeft w:val="0"/>
          <w:marRight w:val="0"/>
          <w:marTop w:val="0"/>
          <w:marBottom w:val="0"/>
          <w:divBdr>
            <w:top w:val="none" w:sz="0" w:space="0" w:color="auto"/>
            <w:left w:val="none" w:sz="0" w:space="0" w:color="auto"/>
            <w:bottom w:val="none" w:sz="0" w:space="0" w:color="auto"/>
            <w:right w:val="none" w:sz="0" w:space="0" w:color="auto"/>
          </w:divBdr>
        </w:div>
        <w:div w:id="1882472764">
          <w:marLeft w:val="0"/>
          <w:marRight w:val="0"/>
          <w:marTop w:val="0"/>
          <w:marBottom w:val="0"/>
          <w:divBdr>
            <w:top w:val="none" w:sz="0" w:space="0" w:color="auto"/>
            <w:left w:val="none" w:sz="0" w:space="0" w:color="auto"/>
            <w:bottom w:val="none" w:sz="0" w:space="0" w:color="auto"/>
            <w:right w:val="none" w:sz="0" w:space="0" w:color="auto"/>
          </w:divBdr>
        </w:div>
        <w:div w:id="789783106">
          <w:marLeft w:val="0"/>
          <w:marRight w:val="0"/>
          <w:marTop w:val="0"/>
          <w:marBottom w:val="0"/>
          <w:divBdr>
            <w:top w:val="none" w:sz="0" w:space="0" w:color="auto"/>
            <w:left w:val="none" w:sz="0" w:space="0" w:color="auto"/>
            <w:bottom w:val="none" w:sz="0" w:space="0" w:color="auto"/>
            <w:right w:val="none" w:sz="0" w:space="0" w:color="auto"/>
          </w:divBdr>
        </w:div>
        <w:div w:id="1339312761">
          <w:marLeft w:val="0"/>
          <w:marRight w:val="0"/>
          <w:marTop w:val="0"/>
          <w:marBottom w:val="0"/>
          <w:divBdr>
            <w:top w:val="none" w:sz="0" w:space="0" w:color="auto"/>
            <w:left w:val="none" w:sz="0" w:space="0" w:color="auto"/>
            <w:bottom w:val="none" w:sz="0" w:space="0" w:color="auto"/>
            <w:right w:val="none" w:sz="0" w:space="0" w:color="auto"/>
          </w:divBdr>
        </w:div>
        <w:div w:id="577520541">
          <w:marLeft w:val="0"/>
          <w:marRight w:val="0"/>
          <w:marTop w:val="0"/>
          <w:marBottom w:val="0"/>
          <w:divBdr>
            <w:top w:val="none" w:sz="0" w:space="0" w:color="auto"/>
            <w:left w:val="none" w:sz="0" w:space="0" w:color="auto"/>
            <w:bottom w:val="none" w:sz="0" w:space="0" w:color="auto"/>
            <w:right w:val="none" w:sz="0" w:space="0" w:color="auto"/>
          </w:divBdr>
        </w:div>
        <w:div w:id="1827743369">
          <w:marLeft w:val="0"/>
          <w:marRight w:val="0"/>
          <w:marTop w:val="0"/>
          <w:marBottom w:val="0"/>
          <w:divBdr>
            <w:top w:val="none" w:sz="0" w:space="0" w:color="auto"/>
            <w:left w:val="none" w:sz="0" w:space="0" w:color="auto"/>
            <w:bottom w:val="none" w:sz="0" w:space="0" w:color="auto"/>
            <w:right w:val="none" w:sz="0" w:space="0" w:color="auto"/>
          </w:divBdr>
        </w:div>
        <w:div w:id="2044474714">
          <w:marLeft w:val="0"/>
          <w:marRight w:val="0"/>
          <w:marTop w:val="0"/>
          <w:marBottom w:val="0"/>
          <w:divBdr>
            <w:top w:val="none" w:sz="0" w:space="0" w:color="auto"/>
            <w:left w:val="none" w:sz="0" w:space="0" w:color="auto"/>
            <w:bottom w:val="none" w:sz="0" w:space="0" w:color="auto"/>
            <w:right w:val="none" w:sz="0" w:space="0" w:color="auto"/>
          </w:divBdr>
        </w:div>
        <w:div w:id="1564834382">
          <w:marLeft w:val="0"/>
          <w:marRight w:val="0"/>
          <w:marTop w:val="0"/>
          <w:marBottom w:val="0"/>
          <w:divBdr>
            <w:top w:val="none" w:sz="0" w:space="0" w:color="auto"/>
            <w:left w:val="none" w:sz="0" w:space="0" w:color="auto"/>
            <w:bottom w:val="none" w:sz="0" w:space="0" w:color="auto"/>
            <w:right w:val="none" w:sz="0" w:space="0" w:color="auto"/>
          </w:divBdr>
        </w:div>
        <w:div w:id="536428203">
          <w:marLeft w:val="0"/>
          <w:marRight w:val="0"/>
          <w:marTop w:val="0"/>
          <w:marBottom w:val="0"/>
          <w:divBdr>
            <w:top w:val="none" w:sz="0" w:space="0" w:color="auto"/>
            <w:left w:val="none" w:sz="0" w:space="0" w:color="auto"/>
            <w:bottom w:val="none" w:sz="0" w:space="0" w:color="auto"/>
            <w:right w:val="none" w:sz="0" w:space="0" w:color="auto"/>
          </w:divBdr>
        </w:div>
        <w:div w:id="1110860122">
          <w:marLeft w:val="0"/>
          <w:marRight w:val="0"/>
          <w:marTop w:val="0"/>
          <w:marBottom w:val="0"/>
          <w:divBdr>
            <w:top w:val="none" w:sz="0" w:space="0" w:color="auto"/>
            <w:left w:val="none" w:sz="0" w:space="0" w:color="auto"/>
            <w:bottom w:val="none" w:sz="0" w:space="0" w:color="auto"/>
            <w:right w:val="none" w:sz="0" w:space="0" w:color="auto"/>
          </w:divBdr>
        </w:div>
        <w:div w:id="1423602891">
          <w:marLeft w:val="0"/>
          <w:marRight w:val="0"/>
          <w:marTop w:val="0"/>
          <w:marBottom w:val="0"/>
          <w:divBdr>
            <w:top w:val="none" w:sz="0" w:space="0" w:color="auto"/>
            <w:left w:val="none" w:sz="0" w:space="0" w:color="auto"/>
            <w:bottom w:val="none" w:sz="0" w:space="0" w:color="auto"/>
            <w:right w:val="none" w:sz="0" w:space="0" w:color="auto"/>
          </w:divBdr>
        </w:div>
        <w:div w:id="1182469592">
          <w:marLeft w:val="0"/>
          <w:marRight w:val="0"/>
          <w:marTop w:val="0"/>
          <w:marBottom w:val="0"/>
          <w:divBdr>
            <w:top w:val="none" w:sz="0" w:space="0" w:color="auto"/>
            <w:left w:val="none" w:sz="0" w:space="0" w:color="auto"/>
            <w:bottom w:val="none" w:sz="0" w:space="0" w:color="auto"/>
            <w:right w:val="none" w:sz="0" w:space="0" w:color="auto"/>
          </w:divBdr>
        </w:div>
        <w:div w:id="760225707">
          <w:marLeft w:val="0"/>
          <w:marRight w:val="0"/>
          <w:marTop w:val="0"/>
          <w:marBottom w:val="0"/>
          <w:divBdr>
            <w:top w:val="none" w:sz="0" w:space="0" w:color="auto"/>
            <w:left w:val="none" w:sz="0" w:space="0" w:color="auto"/>
            <w:bottom w:val="none" w:sz="0" w:space="0" w:color="auto"/>
            <w:right w:val="none" w:sz="0" w:space="0" w:color="auto"/>
          </w:divBdr>
        </w:div>
        <w:div w:id="1727489566">
          <w:marLeft w:val="0"/>
          <w:marRight w:val="0"/>
          <w:marTop w:val="0"/>
          <w:marBottom w:val="0"/>
          <w:divBdr>
            <w:top w:val="none" w:sz="0" w:space="0" w:color="auto"/>
            <w:left w:val="none" w:sz="0" w:space="0" w:color="auto"/>
            <w:bottom w:val="none" w:sz="0" w:space="0" w:color="auto"/>
            <w:right w:val="none" w:sz="0" w:space="0" w:color="auto"/>
          </w:divBdr>
        </w:div>
        <w:div w:id="700126288">
          <w:marLeft w:val="0"/>
          <w:marRight w:val="0"/>
          <w:marTop w:val="0"/>
          <w:marBottom w:val="0"/>
          <w:divBdr>
            <w:top w:val="none" w:sz="0" w:space="0" w:color="auto"/>
            <w:left w:val="none" w:sz="0" w:space="0" w:color="auto"/>
            <w:bottom w:val="none" w:sz="0" w:space="0" w:color="auto"/>
            <w:right w:val="none" w:sz="0" w:space="0" w:color="auto"/>
          </w:divBdr>
        </w:div>
        <w:div w:id="1248926312">
          <w:marLeft w:val="0"/>
          <w:marRight w:val="0"/>
          <w:marTop w:val="0"/>
          <w:marBottom w:val="0"/>
          <w:divBdr>
            <w:top w:val="none" w:sz="0" w:space="0" w:color="auto"/>
            <w:left w:val="none" w:sz="0" w:space="0" w:color="auto"/>
            <w:bottom w:val="none" w:sz="0" w:space="0" w:color="auto"/>
            <w:right w:val="none" w:sz="0" w:space="0" w:color="auto"/>
          </w:divBdr>
        </w:div>
        <w:div w:id="138690957">
          <w:marLeft w:val="0"/>
          <w:marRight w:val="0"/>
          <w:marTop w:val="0"/>
          <w:marBottom w:val="0"/>
          <w:divBdr>
            <w:top w:val="none" w:sz="0" w:space="0" w:color="auto"/>
            <w:left w:val="none" w:sz="0" w:space="0" w:color="auto"/>
            <w:bottom w:val="none" w:sz="0" w:space="0" w:color="auto"/>
            <w:right w:val="none" w:sz="0" w:space="0" w:color="auto"/>
          </w:divBdr>
        </w:div>
        <w:div w:id="1247574283">
          <w:marLeft w:val="0"/>
          <w:marRight w:val="0"/>
          <w:marTop w:val="0"/>
          <w:marBottom w:val="0"/>
          <w:divBdr>
            <w:top w:val="none" w:sz="0" w:space="0" w:color="auto"/>
            <w:left w:val="none" w:sz="0" w:space="0" w:color="auto"/>
            <w:bottom w:val="none" w:sz="0" w:space="0" w:color="auto"/>
            <w:right w:val="none" w:sz="0" w:space="0" w:color="auto"/>
          </w:divBdr>
        </w:div>
        <w:div w:id="947155634">
          <w:marLeft w:val="0"/>
          <w:marRight w:val="0"/>
          <w:marTop w:val="0"/>
          <w:marBottom w:val="0"/>
          <w:divBdr>
            <w:top w:val="none" w:sz="0" w:space="0" w:color="auto"/>
            <w:left w:val="none" w:sz="0" w:space="0" w:color="auto"/>
            <w:bottom w:val="none" w:sz="0" w:space="0" w:color="auto"/>
            <w:right w:val="none" w:sz="0" w:space="0" w:color="auto"/>
          </w:divBdr>
        </w:div>
        <w:div w:id="1283153399">
          <w:marLeft w:val="0"/>
          <w:marRight w:val="0"/>
          <w:marTop w:val="0"/>
          <w:marBottom w:val="0"/>
          <w:divBdr>
            <w:top w:val="none" w:sz="0" w:space="0" w:color="auto"/>
            <w:left w:val="none" w:sz="0" w:space="0" w:color="auto"/>
            <w:bottom w:val="none" w:sz="0" w:space="0" w:color="auto"/>
            <w:right w:val="none" w:sz="0" w:space="0" w:color="auto"/>
          </w:divBdr>
        </w:div>
        <w:div w:id="36859623">
          <w:marLeft w:val="0"/>
          <w:marRight w:val="0"/>
          <w:marTop w:val="0"/>
          <w:marBottom w:val="0"/>
          <w:divBdr>
            <w:top w:val="none" w:sz="0" w:space="0" w:color="auto"/>
            <w:left w:val="none" w:sz="0" w:space="0" w:color="auto"/>
            <w:bottom w:val="none" w:sz="0" w:space="0" w:color="auto"/>
            <w:right w:val="none" w:sz="0" w:space="0" w:color="auto"/>
          </w:divBdr>
        </w:div>
        <w:div w:id="1310402388">
          <w:marLeft w:val="0"/>
          <w:marRight w:val="0"/>
          <w:marTop w:val="0"/>
          <w:marBottom w:val="0"/>
          <w:divBdr>
            <w:top w:val="none" w:sz="0" w:space="0" w:color="auto"/>
            <w:left w:val="none" w:sz="0" w:space="0" w:color="auto"/>
            <w:bottom w:val="none" w:sz="0" w:space="0" w:color="auto"/>
            <w:right w:val="none" w:sz="0" w:space="0" w:color="auto"/>
          </w:divBdr>
        </w:div>
        <w:div w:id="1719429642">
          <w:marLeft w:val="0"/>
          <w:marRight w:val="0"/>
          <w:marTop w:val="0"/>
          <w:marBottom w:val="0"/>
          <w:divBdr>
            <w:top w:val="none" w:sz="0" w:space="0" w:color="auto"/>
            <w:left w:val="none" w:sz="0" w:space="0" w:color="auto"/>
            <w:bottom w:val="none" w:sz="0" w:space="0" w:color="auto"/>
            <w:right w:val="none" w:sz="0" w:space="0" w:color="auto"/>
          </w:divBdr>
        </w:div>
        <w:div w:id="454716117">
          <w:marLeft w:val="0"/>
          <w:marRight w:val="0"/>
          <w:marTop w:val="0"/>
          <w:marBottom w:val="0"/>
          <w:divBdr>
            <w:top w:val="none" w:sz="0" w:space="0" w:color="auto"/>
            <w:left w:val="none" w:sz="0" w:space="0" w:color="auto"/>
            <w:bottom w:val="none" w:sz="0" w:space="0" w:color="auto"/>
            <w:right w:val="none" w:sz="0" w:space="0" w:color="auto"/>
          </w:divBdr>
        </w:div>
        <w:div w:id="647251565">
          <w:marLeft w:val="0"/>
          <w:marRight w:val="0"/>
          <w:marTop w:val="0"/>
          <w:marBottom w:val="0"/>
          <w:divBdr>
            <w:top w:val="none" w:sz="0" w:space="0" w:color="auto"/>
            <w:left w:val="none" w:sz="0" w:space="0" w:color="auto"/>
            <w:bottom w:val="none" w:sz="0" w:space="0" w:color="auto"/>
            <w:right w:val="none" w:sz="0" w:space="0" w:color="auto"/>
          </w:divBdr>
        </w:div>
        <w:div w:id="1822503707">
          <w:marLeft w:val="0"/>
          <w:marRight w:val="0"/>
          <w:marTop w:val="0"/>
          <w:marBottom w:val="0"/>
          <w:divBdr>
            <w:top w:val="none" w:sz="0" w:space="0" w:color="auto"/>
            <w:left w:val="none" w:sz="0" w:space="0" w:color="auto"/>
            <w:bottom w:val="none" w:sz="0" w:space="0" w:color="auto"/>
            <w:right w:val="none" w:sz="0" w:space="0" w:color="auto"/>
          </w:divBdr>
        </w:div>
        <w:div w:id="911356911">
          <w:marLeft w:val="0"/>
          <w:marRight w:val="0"/>
          <w:marTop w:val="0"/>
          <w:marBottom w:val="0"/>
          <w:divBdr>
            <w:top w:val="none" w:sz="0" w:space="0" w:color="auto"/>
            <w:left w:val="none" w:sz="0" w:space="0" w:color="auto"/>
            <w:bottom w:val="none" w:sz="0" w:space="0" w:color="auto"/>
            <w:right w:val="none" w:sz="0" w:space="0" w:color="auto"/>
          </w:divBdr>
        </w:div>
        <w:div w:id="2022589544">
          <w:marLeft w:val="0"/>
          <w:marRight w:val="0"/>
          <w:marTop w:val="0"/>
          <w:marBottom w:val="0"/>
          <w:divBdr>
            <w:top w:val="none" w:sz="0" w:space="0" w:color="auto"/>
            <w:left w:val="none" w:sz="0" w:space="0" w:color="auto"/>
            <w:bottom w:val="none" w:sz="0" w:space="0" w:color="auto"/>
            <w:right w:val="none" w:sz="0" w:space="0" w:color="auto"/>
          </w:divBdr>
        </w:div>
        <w:div w:id="1496457634">
          <w:marLeft w:val="0"/>
          <w:marRight w:val="0"/>
          <w:marTop w:val="0"/>
          <w:marBottom w:val="0"/>
          <w:divBdr>
            <w:top w:val="none" w:sz="0" w:space="0" w:color="auto"/>
            <w:left w:val="none" w:sz="0" w:space="0" w:color="auto"/>
            <w:bottom w:val="none" w:sz="0" w:space="0" w:color="auto"/>
            <w:right w:val="none" w:sz="0" w:space="0" w:color="auto"/>
          </w:divBdr>
        </w:div>
        <w:div w:id="1295870053">
          <w:marLeft w:val="0"/>
          <w:marRight w:val="0"/>
          <w:marTop w:val="0"/>
          <w:marBottom w:val="0"/>
          <w:divBdr>
            <w:top w:val="none" w:sz="0" w:space="0" w:color="auto"/>
            <w:left w:val="none" w:sz="0" w:space="0" w:color="auto"/>
            <w:bottom w:val="none" w:sz="0" w:space="0" w:color="auto"/>
            <w:right w:val="none" w:sz="0" w:space="0" w:color="auto"/>
          </w:divBdr>
        </w:div>
        <w:div w:id="511922556">
          <w:marLeft w:val="0"/>
          <w:marRight w:val="0"/>
          <w:marTop w:val="0"/>
          <w:marBottom w:val="0"/>
          <w:divBdr>
            <w:top w:val="none" w:sz="0" w:space="0" w:color="auto"/>
            <w:left w:val="none" w:sz="0" w:space="0" w:color="auto"/>
            <w:bottom w:val="none" w:sz="0" w:space="0" w:color="auto"/>
            <w:right w:val="none" w:sz="0" w:space="0" w:color="auto"/>
          </w:divBdr>
        </w:div>
        <w:div w:id="468212393">
          <w:marLeft w:val="0"/>
          <w:marRight w:val="0"/>
          <w:marTop w:val="0"/>
          <w:marBottom w:val="0"/>
          <w:divBdr>
            <w:top w:val="none" w:sz="0" w:space="0" w:color="auto"/>
            <w:left w:val="none" w:sz="0" w:space="0" w:color="auto"/>
            <w:bottom w:val="none" w:sz="0" w:space="0" w:color="auto"/>
            <w:right w:val="none" w:sz="0" w:space="0" w:color="auto"/>
          </w:divBdr>
        </w:div>
        <w:div w:id="413745909">
          <w:marLeft w:val="0"/>
          <w:marRight w:val="0"/>
          <w:marTop w:val="0"/>
          <w:marBottom w:val="0"/>
          <w:divBdr>
            <w:top w:val="none" w:sz="0" w:space="0" w:color="auto"/>
            <w:left w:val="none" w:sz="0" w:space="0" w:color="auto"/>
            <w:bottom w:val="none" w:sz="0" w:space="0" w:color="auto"/>
            <w:right w:val="none" w:sz="0" w:space="0" w:color="auto"/>
          </w:divBdr>
        </w:div>
        <w:div w:id="1107850247">
          <w:marLeft w:val="0"/>
          <w:marRight w:val="0"/>
          <w:marTop w:val="0"/>
          <w:marBottom w:val="0"/>
          <w:divBdr>
            <w:top w:val="none" w:sz="0" w:space="0" w:color="auto"/>
            <w:left w:val="none" w:sz="0" w:space="0" w:color="auto"/>
            <w:bottom w:val="none" w:sz="0" w:space="0" w:color="auto"/>
            <w:right w:val="none" w:sz="0" w:space="0" w:color="auto"/>
          </w:divBdr>
        </w:div>
        <w:div w:id="1772777894">
          <w:marLeft w:val="0"/>
          <w:marRight w:val="0"/>
          <w:marTop w:val="0"/>
          <w:marBottom w:val="0"/>
          <w:divBdr>
            <w:top w:val="none" w:sz="0" w:space="0" w:color="auto"/>
            <w:left w:val="none" w:sz="0" w:space="0" w:color="auto"/>
            <w:bottom w:val="none" w:sz="0" w:space="0" w:color="auto"/>
            <w:right w:val="none" w:sz="0" w:space="0" w:color="auto"/>
          </w:divBdr>
        </w:div>
        <w:div w:id="390463609">
          <w:marLeft w:val="0"/>
          <w:marRight w:val="0"/>
          <w:marTop w:val="0"/>
          <w:marBottom w:val="0"/>
          <w:divBdr>
            <w:top w:val="none" w:sz="0" w:space="0" w:color="auto"/>
            <w:left w:val="none" w:sz="0" w:space="0" w:color="auto"/>
            <w:bottom w:val="none" w:sz="0" w:space="0" w:color="auto"/>
            <w:right w:val="none" w:sz="0" w:space="0" w:color="auto"/>
          </w:divBdr>
        </w:div>
        <w:div w:id="751852733">
          <w:marLeft w:val="0"/>
          <w:marRight w:val="0"/>
          <w:marTop w:val="0"/>
          <w:marBottom w:val="0"/>
          <w:divBdr>
            <w:top w:val="none" w:sz="0" w:space="0" w:color="auto"/>
            <w:left w:val="none" w:sz="0" w:space="0" w:color="auto"/>
            <w:bottom w:val="none" w:sz="0" w:space="0" w:color="auto"/>
            <w:right w:val="none" w:sz="0" w:space="0" w:color="auto"/>
          </w:divBdr>
        </w:div>
        <w:div w:id="1530215733">
          <w:marLeft w:val="0"/>
          <w:marRight w:val="0"/>
          <w:marTop w:val="0"/>
          <w:marBottom w:val="0"/>
          <w:divBdr>
            <w:top w:val="none" w:sz="0" w:space="0" w:color="auto"/>
            <w:left w:val="none" w:sz="0" w:space="0" w:color="auto"/>
            <w:bottom w:val="none" w:sz="0" w:space="0" w:color="auto"/>
            <w:right w:val="none" w:sz="0" w:space="0" w:color="auto"/>
          </w:divBdr>
        </w:div>
        <w:div w:id="713240805">
          <w:marLeft w:val="0"/>
          <w:marRight w:val="0"/>
          <w:marTop w:val="0"/>
          <w:marBottom w:val="0"/>
          <w:divBdr>
            <w:top w:val="none" w:sz="0" w:space="0" w:color="auto"/>
            <w:left w:val="none" w:sz="0" w:space="0" w:color="auto"/>
            <w:bottom w:val="none" w:sz="0" w:space="0" w:color="auto"/>
            <w:right w:val="none" w:sz="0" w:space="0" w:color="auto"/>
          </w:divBdr>
        </w:div>
        <w:div w:id="1243105919">
          <w:marLeft w:val="0"/>
          <w:marRight w:val="0"/>
          <w:marTop w:val="0"/>
          <w:marBottom w:val="0"/>
          <w:divBdr>
            <w:top w:val="none" w:sz="0" w:space="0" w:color="auto"/>
            <w:left w:val="none" w:sz="0" w:space="0" w:color="auto"/>
            <w:bottom w:val="none" w:sz="0" w:space="0" w:color="auto"/>
            <w:right w:val="none" w:sz="0" w:space="0" w:color="auto"/>
          </w:divBdr>
        </w:div>
        <w:div w:id="225337005">
          <w:marLeft w:val="0"/>
          <w:marRight w:val="0"/>
          <w:marTop w:val="0"/>
          <w:marBottom w:val="0"/>
          <w:divBdr>
            <w:top w:val="none" w:sz="0" w:space="0" w:color="auto"/>
            <w:left w:val="none" w:sz="0" w:space="0" w:color="auto"/>
            <w:bottom w:val="none" w:sz="0" w:space="0" w:color="auto"/>
            <w:right w:val="none" w:sz="0" w:space="0" w:color="auto"/>
          </w:divBdr>
        </w:div>
        <w:div w:id="675424213">
          <w:marLeft w:val="0"/>
          <w:marRight w:val="0"/>
          <w:marTop w:val="0"/>
          <w:marBottom w:val="0"/>
          <w:divBdr>
            <w:top w:val="none" w:sz="0" w:space="0" w:color="auto"/>
            <w:left w:val="none" w:sz="0" w:space="0" w:color="auto"/>
            <w:bottom w:val="none" w:sz="0" w:space="0" w:color="auto"/>
            <w:right w:val="none" w:sz="0" w:space="0" w:color="auto"/>
          </w:divBdr>
        </w:div>
        <w:div w:id="812676417">
          <w:marLeft w:val="0"/>
          <w:marRight w:val="0"/>
          <w:marTop w:val="0"/>
          <w:marBottom w:val="0"/>
          <w:divBdr>
            <w:top w:val="none" w:sz="0" w:space="0" w:color="auto"/>
            <w:left w:val="none" w:sz="0" w:space="0" w:color="auto"/>
            <w:bottom w:val="none" w:sz="0" w:space="0" w:color="auto"/>
            <w:right w:val="none" w:sz="0" w:space="0" w:color="auto"/>
          </w:divBdr>
        </w:div>
        <w:div w:id="1991902303">
          <w:marLeft w:val="0"/>
          <w:marRight w:val="0"/>
          <w:marTop w:val="0"/>
          <w:marBottom w:val="0"/>
          <w:divBdr>
            <w:top w:val="none" w:sz="0" w:space="0" w:color="auto"/>
            <w:left w:val="none" w:sz="0" w:space="0" w:color="auto"/>
            <w:bottom w:val="none" w:sz="0" w:space="0" w:color="auto"/>
            <w:right w:val="none" w:sz="0" w:space="0" w:color="auto"/>
          </w:divBdr>
        </w:div>
        <w:div w:id="778380483">
          <w:marLeft w:val="0"/>
          <w:marRight w:val="0"/>
          <w:marTop w:val="0"/>
          <w:marBottom w:val="0"/>
          <w:divBdr>
            <w:top w:val="none" w:sz="0" w:space="0" w:color="auto"/>
            <w:left w:val="none" w:sz="0" w:space="0" w:color="auto"/>
            <w:bottom w:val="none" w:sz="0" w:space="0" w:color="auto"/>
            <w:right w:val="none" w:sz="0" w:space="0" w:color="auto"/>
          </w:divBdr>
        </w:div>
      </w:divsChild>
    </w:div>
    <w:div w:id="1366634038">
      <w:bodyDiv w:val="1"/>
      <w:marLeft w:val="0"/>
      <w:marRight w:val="0"/>
      <w:marTop w:val="0"/>
      <w:marBottom w:val="0"/>
      <w:divBdr>
        <w:top w:val="none" w:sz="0" w:space="0" w:color="auto"/>
        <w:left w:val="none" w:sz="0" w:space="0" w:color="auto"/>
        <w:bottom w:val="none" w:sz="0" w:space="0" w:color="auto"/>
        <w:right w:val="none" w:sz="0" w:space="0" w:color="auto"/>
      </w:divBdr>
    </w:div>
    <w:div w:id="1366905742">
      <w:bodyDiv w:val="1"/>
      <w:marLeft w:val="0"/>
      <w:marRight w:val="0"/>
      <w:marTop w:val="0"/>
      <w:marBottom w:val="0"/>
      <w:divBdr>
        <w:top w:val="none" w:sz="0" w:space="0" w:color="auto"/>
        <w:left w:val="none" w:sz="0" w:space="0" w:color="auto"/>
        <w:bottom w:val="none" w:sz="0" w:space="0" w:color="auto"/>
        <w:right w:val="none" w:sz="0" w:space="0" w:color="auto"/>
      </w:divBdr>
    </w:div>
    <w:div w:id="1367097734">
      <w:bodyDiv w:val="1"/>
      <w:marLeft w:val="0"/>
      <w:marRight w:val="0"/>
      <w:marTop w:val="0"/>
      <w:marBottom w:val="0"/>
      <w:divBdr>
        <w:top w:val="none" w:sz="0" w:space="0" w:color="auto"/>
        <w:left w:val="none" w:sz="0" w:space="0" w:color="auto"/>
        <w:bottom w:val="none" w:sz="0" w:space="0" w:color="auto"/>
        <w:right w:val="none" w:sz="0" w:space="0" w:color="auto"/>
      </w:divBdr>
    </w:div>
    <w:div w:id="1367365389">
      <w:bodyDiv w:val="1"/>
      <w:marLeft w:val="0"/>
      <w:marRight w:val="0"/>
      <w:marTop w:val="0"/>
      <w:marBottom w:val="0"/>
      <w:divBdr>
        <w:top w:val="none" w:sz="0" w:space="0" w:color="auto"/>
        <w:left w:val="none" w:sz="0" w:space="0" w:color="auto"/>
        <w:bottom w:val="none" w:sz="0" w:space="0" w:color="auto"/>
        <w:right w:val="none" w:sz="0" w:space="0" w:color="auto"/>
      </w:divBdr>
    </w:div>
    <w:div w:id="1368066507">
      <w:bodyDiv w:val="1"/>
      <w:marLeft w:val="0"/>
      <w:marRight w:val="0"/>
      <w:marTop w:val="0"/>
      <w:marBottom w:val="0"/>
      <w:divBdr>
        <w:top w:val="none" w:sz="0" w:space="0" w:color="auto"/>
        <w:left w:val="none" w:sz="0" w:space="0" w:color="auto"/>
        <w:bottom w:val="none" w:sz="0" w:space="0" w:color="auto"/>
        <w:right w:val="none" w:sz="0" w:space="0" w:color="auto"/>
      </w:divBdr>
    </w:div>
    <w:div w:id="1368292983">
      <w:bodyDiv w:val="1"/>
      <w:marLeft w:val="0"/>
      <w:marRight w:val="0"/>
      <w:marTop w:val="0"/>
      <w:marBottom w:val="0"/>
      <w:divBdr>
        <w:top w:val="none" w:sz="0" w:space="0" w:color="auto"/>
        <w:left w:val="none" w:sz="0" w:space="0" w:color="auto"/>
        <w:bottom w:val="none" w:sz="0" w:space="0" w:color="auto"/>
        <w:right w:val="none" w:sz="0" w:space="0" w:color="auto"/>
      </w:divBdr>
    </w:div>
    <w:div w:id="1368484932">
      <w:bodyDiv w:val="1"/>
      <w:marLeft w:val="0"/>
      <w:marRight w:val="0"/>
      <w:marTop w:val="0"/>
      <w:marBottom w:val="0"/>
      <w:divBdr>
        <w:top w:val="none" w:sz="0" w:space="0" w:color="auto"/>
        <w:left w:val="none" w:sz="0" w:space="0" w:color="auto"/>
        <w:bottom w:val="none" w:sz="0" w:space="0" w:color="auto"/>
        <w:right w:val="none" w:sz="0" w:space="0" w:color="auto"/>
      </w:divBdr>
    </w:div>
    <w:div w:id="1368527260">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379013">
      <w:bodyDiv w:val="1"/>
      <w:marLeft w:val="0"/>
      <w:marRight w:val="0"/>
      <w:marTop w:val="0"/>
      <w:marBottom w:val="0"/>
      <w:divBdr>
        <w:top w:val="none" w:sz="0" w:space="0" w:color="auto"/>
        <w:left w:val="none" w:sz="0" w:space="0" w:color="auto"/>
        <w:bottom w:val="none" w:sz="0" w:space="0" w:color="auto"/>
        <w:right w:val="none" w:sz="0" w:space="0" w:color="auto"/>
      </w:divBdr>
    </w:div>
    <w:div w:id="1369452990">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69798353">
      <w:bodyDiv w:val="1"/>
      <w:marLeft w:val="0"/>
      <w:marRight w:val="0"/>
      <w:marTop w:val="0"/>
      <w:marBottom w:val="0"/>
      <w:divBdr>
        <w:top w:val="none" w:sz="0" w:space="0" w:color="auto"/>
        <w:left w:val="none" w:sz="0" w:space="0" w:color="auto"/>
        <w:bottom w:val="none" w:sz="0" w:space="0" w:color="auto"/>
        <w:right w:val="none" w:sz="0" w:space="0" w:color="auto"/>
      </w:divBdr>
    </w:div>
    <w:div w:id="1370303720">
      <w:bodyDiv w:val="1"/>
      <w:marLeft w:val="0"/>
      <w:marRight w:val="0"/>
      <w:marTop w:val="0"/>
      <w:marBottom w:val="0"/>
      <w:divBdr>
        <w:top w:val="none" w:sz="0" w:space="0" w:color="auto"/>
        <w:left w:val="none" w:sz="0" w:space="0" w:color="auto"/>
        <w:bottom w:val="none" w:sz="0" w:space="0" w:color="auto"/>
        <w:right w:val="none" w:sz="0" w:space="0" w:color="auto"/>
      </w:divBdr>
    </w:div>
    <w:div w:id="1370372191">
      <w:bodyDiv w:val="1"/>
      <w:marLeft w:val="0"/>
      <w:marRight w:val="0"/>
      <w:marTop w:val="0"/>
      <w:marBottom w:val="0"/>
      <w:divBdr>
        <w:top w:val="none" w:sz="0" w:space="0" w:color="auto"/>
        <w:left w:val="none" w:sz="0" w:space="0" w:color="auto"/>
        <w:bottom w:val="none" w:sz="0" w:space="0" w:color="auto"/>
        <w:right w:val="none" w:sz="0" w:space="0" w:color="auto"/>
      </w:divBdr>
    </w:div>
    <w:div w:id="1370758907">
      <w:bodyDiv w:val="1"/>
      <w:marLeft w:val="0"/>
      <w:marRight w:val="0"/>
      <w:marTop w:val="0"/>
      <w:marBottom w:val="0"/>
      <w:divBdr>
        <w:top w:val="none" w:sz="0" w:space="0" w:color="auto"/>
        <w:left w:val="none" w:sz="0" w:space="0" w:color="auto"/>
        <w:bottom w:val="none" w:sz="0" w:space="0" w:color="auto"/>
        <w:right w:val="none" w:sz="0" w:space="0" w:color="auto"/>
      </w:divBdr>
    </w:div>
    <w:div w:id="1371107445">
      <w:bodyDiv w:val="1"/>
      <w:marLeft w:val="0"/>
      <w:marRight w:val="0"/>
      <w:marTop w:val="0"/>
      <w:marBottom w:val="0"/>
      <w:divBdr>
        <w:top w:val="none" w:sz="0" w:space="0" w:color="auto"/>
        <w:left w:val="none" w:sz="0" w:space="0" w:color="auto"/>
        <w:bottom w:val="none" w:sz="0" w:space="0" w:color="auto"/>
        <w:right w:val="none" w:sz="0" w:space="0" w:color="auto"/>
      </w:divBdr>
    </w:div>
    <w:div w:id="1371610173">
      <w:bodyDiv w:val="1"/>
      <w:marLeft w:val="0"/>
      <w:marRight w:val="0"/>
      <w:marTop w:val="0"/>
      <w:marBottom w:val="0"/>
      <w:divBdr>
        <w:top w:val="none" w:sz="0" w:space="0" w:color="auto"/>
        <w:left w:val="none" w:sz="0" w:space="0" w:color="auto"/>
        <w:bottom w:val="none" w:sz="0" w:space="0" w:color="auto"/>
        <w:right w:val="none" w:sz="0" w:space="0" w:color="auto"/>
      </w:divBdr>
    </w:div>
    <w:div w:id="1372263009">
      <w:bodyDiv w:val="1"/>
      <w:marLeft w:val="0"/>
      <w:marRight w:val="0"/>
      <w:marTop w:val="0"/>
      <w:marBottom w:val="0"/>
      <w:divBdr>
        <w:top w:val="none" w:sz="0" w:space="0" w:color="auto"/>
        <w:left w:val="none" w:sz="0" w:space="0" w:color="auto"/>
        <w:bottom w:val="none" w:sz="0" w:space="0" w:color="auto"/>
        <w:right w:val="none" w:sz="0" w:space="0" w:color="auto"/>
      </w:divBdr>
    </w:div>
    <w:div w:id="1373114369">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186662">
      <w:bodyDiv w:val="1"/>
      <w:marLeft w:val="0"/>
      <w:marRight w:val="0"/>
      <w:marTop w:val="0"/>
      <w:marBottom w:val="0"/>
      <w:divBdr>
        <w:top w:val="none" w:sz="0" w:space="0" w:color="auto"/>
        <w:left w:val="none" w:sz="0" w:space="0" w:color="auto"/>
        <w:bottom w:val="none" w:sz="0" w:space="0" w:color="auto"/>
        <w:right w:val="none" w:sz="0" w:space="0" w:color="auto"/>
      </w:divBdr>
    </w:div>
    <w:div w:id="1374502705">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4887750">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082316">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049529">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7699438">
      <w:bodyDiv w:val="1"/>
      <w:marLeft w:val="0"/>
      <w:marRight w:val="0"/>
      <w:marTop w:val="0"/>
      <w:marBottom w:val="0"/>
      <w:divBdr>
        <w:top w:val="none" w:sz="0" w:space="0" w:color="auto"/>
        <w:left w:val="none" w:sz="0" w:space="0" w:color="auto"/>
        <w:bottom w:val="none" w:sz="0" w:space="0" w:color="auto"/>
        <w:right w:val="none" w:sz="0" w:space="0" w:color="auto"/>
      </w:divBdr>
    </w:div>
    <w:div w:id="1378044607">
      <w:bodyDiv w:val="1"/>
      <w:marLeft w:val="0"/>
      <w:marRight w:val="0"/>
      <w:marTop w:val="0"/>
      <w:marBottom w:val="0"/>
      <w:divBdr>
        <w:top w:val="none" w:sz="0" w:space="0" w:color="auto"/>
        <w:left w:val="none" w:sz="0" w:space="0" w:color="auto"/>
        <w:bottom w:val="none" w:sz="0" w:space="0" w:color="auto"/>
        <w:right w:val="none" w:sz="0" w:space="0" w:color="auto"/>
      </w:divBdr>
    </w:div>
    <w:div w:id="1378361405">
      <w:bodyDiv w:val="1"/>
      <w:marLeft w:val="0"/>
      <w:marRight w:val="0"/>
      <w:marTop w:val="0"/>
      <w:marBottom w:val="0"/>
      <w:divBdr>
        <w:top w:val="none" w:sz="0" w:space="0" w:color="auto"/>
        <w:left w:val="none" w:sz="0" w:space="0" w:color="auto"/>
        <w:bottom w:val="none" w:sz="0" w:space="0" w:color="auto"/>
        <w:right w:val="none" w:sz="0" w:space="0" w:color="auto"/>
      </w:divBdr>
    </w:div>
    <w:div w:id="1378432357">
      <w:bodyDiv w:val="1"/>
      <w:marLeft w:val="0"/>
      <w:marRight w:val="0"/>
      <w:marTop w:val="0"/>
      <w:marBottom w:val="0"/>
      <w:divBdr>
        <w:top w:val="none" w:sz="0" w:space="0" w:color="auto"/>
        <w:left w:val="none" w:sz="0" w:space="0" w:color="auto"/>
        <w:bottom w:val="none" w:sz="0" w:space="0" w:color="auto"/>
        <w:right w:val="none" w:sz="0" w:space="0" w:color="auto"/>
      </w:divBdr>
    </w:div>
    <w:div w:id="1378507568">
      <w:bodyDiv w:val="1"/>
      <w:marLeft w:val="0"/>
      <w:marRight w:val="0"/>
      <w:marTop w:val="0"/>
      <w:marBottom w:val="0"/>
      <w:divBdr>
        <w:top w:val="none" w:sz="0" w:space="0" w:color="auto"/>
        <w:left w:val="none" w:sz="0" w:space="0" w:color="auto"/>
        <w:bottom w:val="none" w:sz="0" w:space="0" w:color="auto"/>
        <w:right w:val="none" w:sz="0" w:space="0" w:color="auto"/>
      </w:divBdr>
    </w:div>
    <w:div w:id="1378624648">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79629587">
      <w:bodyDiv w:val="1"/>
      <w:marLeft w:val="0"/>
      <w:marRight w:val="0"/>
      <w:marTop w:val="0"/>
      <w:marBottom w:val="0"/>
      <w:divBdr>
        <w:top w:val="none" w:sz="0" w:space="0" w:color="auto"/>
        <w:left w:val="none" w:sz="0" w:space="0" w:color="auto"/>
        <w:bottom w:val="none" w:sz="0" w:space="0" w:color="auto"/>
        <w:right w:val="none" w:sz="0" w:space="0" w:color="auto"/>
      </w:divBdr>
    </w:div>
    <w:div w:id="138013202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0861748">
      <w:bodyDiv w:val="1"/>
      <w:marLeft w:val="0"/>
      <w:marRight w:val="0"/>
      <w:marTop w:val="0"/>
      <w:marBottom w:val="0"/>
      <w:divBdr>
        <w:top w:val="none" w:sz="0" w:space="0" w:color="auto"/>
        <w:left w:val="none" w:sz="0" w:space="0" w:color="auto"/>
        <w:bottom w:val="none" w:sz="0" w:space="0" w:color="auto"/>
        <w:right w:val="none" w:sz="0" w:space="0" w:color="auto"/>
      </w:divBdr>
    </w:div>
    <w:div w:id="1380977750">
      <w:bodyDiv w:val="1"/>
      <w:marLeft w:val="0"/>
      <w:marRight w:val="0"/>
      <w:marTop w:val="0"/>
      <w:marBottom w:val="0"/>
      <w:divBdr>
        <w:top w:val="none" w:sz="0" w:space="0" w:color="auto"/>
        <w:left w:val="none" w:sz="0" w:space="0" w:color="auto"/>
        <w:bottom w:val="none" w:sz="0" w:space="0" w:color="auto"/>
        <w:right w:val="none" w:sz="0" w:space="0" w:color="auto"/>
      </w:divBdr>
    </w:div>
    <w:div w:id="1381250410">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2635519">
      <w:bodyDiv w:val="1"/>
      <w:marLeft w:val="0"/>
      <w:marRight w:val="0"/>
      <w:marTop w:val="0"/>
      <w:marBottom w:val="0"/>
      <w:divBdr>
        <w:top w:val="none" w:sz="0" w:space="0" w:color="auto"/>
        <w:left w:val="none" w:sz="0" w:space="0" w:color="auto"/>
        <w:bottom w:val="none" w:sz="0" w:space="0" w:color="auto"/>
        <w:right w:val="none" w:sz="0" w:space="0" w:color="auto"/>
      </w:divBdr>
    </w:div>
    <w:div w:id="1383864513">
      <w:bodyDiv w:val="1"/>
      <w:marLeft w:val="0"/>
      <w:marRight w:val="0"/>
      <w:marTop w:val="0"/>
      <w:marBottom w:val="0"/>
      <w:divBdr>
        <w:top w:val="none" w:sz="0" w:space="0" w:color="auto"/>
        <w:left w:val="none" w:sz="0" w:space="0" w:color="auto"/>
        <w:bottom w:val="none" w:sz="0" w:space="0" w:color="auto"/>
        <w:right w:val="none" w:sz="0" w:space="0" w:color="auto"/>
      </w:divBdr>
    </w:div>
    <w:div w:id="1384521034">
      <w:bodyDiv w:val="1"/>
      <w:marLeft w:val="0"/>
      <w:marRight w:val="0"/>
      <w:marTop w:val="0"/>
      <w:marBottom w:val="0"/>
      <w:divBdr>
        <w:top w:val="none" w:sz="0" w:space="0" w:color="auto"/>
        <w:left w:val="none" w:sz="0" w:space="0" w:color="auto"/>
        <w:bottom w:val="none" w:sz="0" w:space="0" w:color="auto"/>
        <w:right w:val="none" w:sz="0" w:space="0" w:color="auto"/>
      </w:divBdr>
      <w:divsChild>
        <w:div w:id="644429066">
          <w:marLeft w:val="0"/>
          <w:marRight w:val="0"/>
          <w:marTop w:val="0"/>
          <w:marBottom w:val="0"/>
          <w:divBdr>
            <w:top w:val="none" w:sz="0" w:space="0" w:color="auto"/>
            <w:left w:val="none" w:sz="0" w:space="0" w:color="auto"/>
            <w:bottom w:val="none" w:sz="0" w:space="0" w:color="auto"/>
            <w:right w:val="none" w:sz="0" w:space="0" w:color="auto"/>
          </w:divBdr>
        </w:div>
        <w:div w:id="1260215460">
          <w:marLeft w:val="0"/>
          <w:marRight w:val="0"/>
          <w:marTop w:val="0"/>
          <w:marBottom w:val="0"/>
          <w:divBdr>
            <w:top w:val="none" w:sz="0" w:space="0" w:color="auto"/>
            <w:left w:val="none" w:sz="0" w:space="0" w:color="auto"/>
            <w:bottom w:val="none" w:sz="0" w:space="0" w:color="auto"/>
            <w:right w:val="none" w:sz="0" w:space="0" w:color="auto"/>
          </w:divBdr>
        </w:div>
        <w:div w:id="377825343">
          <w:marLeft w:val="0"/>
          <w:marRight w:val="0"/>
          <w:marTop w:val="0"/>
          <w:marBottom w:val="0"/>
          <w:divBdr>
            <w:top w:val="none" w:sz="0" w:space="0" w:color="auto"/>
            <w:left w:val="none" w:sz="0" w:space="0" w:color="auto"/>
            <w:bottom w:val="none" w:sz="0" w:space="0" w:color="auto"/>
            <w:right w:val="none" w:sz="0" w:space="0" w:color="auto"/>
          </w:divBdr>
        </w:div>
        <w:div w:id="418599629">
          <w:marLeft w:val="0"/>
          <w:marRight w:val="0"/>
          <w:marTop w:val="0"/>
          <w:marBottom w:val="0"/>
          <w:divBdr>
            <w:top w:val="none" w:sz="0" w:space="0" w:color="auto"/>
            <w:left w:val="none" w:sz="0" w:space="0" w:color="auto"/>
            <w:bottom w:val="none" w:sz="0" w:space="0" w:color="auto"/>
            <w:right w:val="none" w:sz="0" w:space="0" w:color="auto"/>
          </w:divBdr>
        </w:div>
        <w:div w:id="620652987">
          <w:marLeft w:val="0"/>
          <w:marRight w:val="0"/>
          <w:marTop w:val="0"/>
          <w:marBottom w:val="0"/>
          <w:divBdr>
            <w:top w:val="none" w:sz="0" w:space="0" w:color="auto"/>
            <w:left w:val="none" w:sz="0" w:space="0" w:color="auto"/>
            <w:bottom w:val="none" w:sz="0" w:space="0" w:color="auto"/>
            <w:right w:val="none" w:sz="0" w:space="0" w:color="auto"/>
          </w:divBdr>
        </w:div>
        <w:div w:id="1400591911">
          <w:marLeft w:val="0"/>
          <w:marRight w:val="0"/>
          <w:marTop w:val="0"/>
          <w:marBottom w:val="0"/>
          <w:divBdr>
            <w:top w:val="none" w:sz="0" w:space="0" w:color="auto"/>
            <w:left w:val="none" w:sz="0" w:space="0" w:color="auto"/>
            <w:bottom w:val="none" w:sz="0" w:space="0" w:color="auto"/>
            <w:right w:val="none" w:sz="0" w:space="0" w:color="auto"/>
          </w:divBdr>
        </w:div>
        <w:div w:id="900098947">
          <w:marLeft w:val="0"/>
          <w:marRight w:val="0"/>
          <w:marTop w:val="0"/>
          <w:marBottom w:val="0"/>
          <w:divBdr>
            <w:top w:val="none" w:sz="0" w:space="0" w:color="auto"/>
            <w:left w:val="none" w:sz="0" w:space="0" w:color="auto"/>
            <w:bottom w:val="none" w:sz="0" w:space="0" w:color="auto"/>
            <w:right w:val="none" w:sz="0" w:space="0" w:color="auto"/>
          </w:divBdr>
        </w:div>
        <w:div w:id="761411031">
          <w:marLeft w:val="0"/>
          <w:marRight w:val="0"/>
          <w:marTop w:val="0"/>
          <w:marBottom w:val="0"/>
          <w:divBdr>
            <w:top w:val="none" w:sz="0" w:space="0" w:color="auto"/>
            <w:left w:val="none" w:sz="0" w:space="0" w:color="auto"/>
            <w:bottom w:val="none" w:sz="0" w:space="0" w:color="auto"/>
            <w:right w:val="none" w:sz="0" w:space="0" w:color="auto"/>
          </w:divBdr>
        </w:div>
        <w:div w:id="546793511">
          <w:marLeft w:val="0"/>
          <w:marRight w:val="0"/>
          <w:marTop w:val="0"/>
          <w:marBottom w:val="0"/>
          <w:divBdr>
            <w:top w:val="none" w:sz="0" w:space="0" w:color="auto"/>
            <w:left w:val="none" w:sz="0" w:space="0" w:color="auto"/>
            <w:bottom w:val="none" w:sz="0" w:space="0" w:color="auto"/>
            <w:right w:val="none" w:sz="0" w:space="0" w:color="auto"/>
          </w:divBdr>
        </w:div>
        <w:div w:id="1214735194">
          <w:marLeft w:val="0"/>
          <w:marRight w:val="0"/>
          <w:marTop w:val="0"/>
          <w:marBottom w:val="0"/>
          <w:divBdr>
            <w:top w:val="none" w:sz="0" w:space="0" w:color="auto"/>
            <w:left w:val="none" w:sz="0" w:space="0" w:color="auto"/>
            <w:bottom w:val="none" w:sz="0" w:space="0" w:color="auto"/>
            <w:right w:val="none" w:sz="0" w:space="0" w:color="auto"/>
          </w:divBdr>
        </w:div>
        <w:div w:id="282420812">
          <w:marLeft w:val="0"/>
          <w:marRight w:val="0"/>
          <w:marTop w:val="0"/>
          <w:marBottom w:val="0"/>
          <w:divBdr>
            <w:top w:val="none" w:sz="0" w:space="0" w:color="auto"/>
            <w:left w:val="none" w:sz="0" w:space="0" w:color="auto"/>
            <w:bottom w:val="none" w:sz="0" w:space="0" w:color="auto"/>
            <w:right w:val="none" w:sz="0" w:space="0" w:color="auto"/>
          </w:divBdr>
        </w:div>
        <w:div w:id="111021841">
          <w:marLeft w:val="0"/>
          <w:marRight w:val="0"/>
          <w:marTop w:val="0"/>
          <w:marBottom w:val="0"/>
          <w:divBdr>
            <w:top w:val="none" w:sz="0" w:space="0" w:color="auto"/>
            <w:left w:val="none" w:sz="0" w:space="0" w:color="auto"/>
            <w:bottom w:val="none" w:sz="0" w:space="0" w:color="auto"/>
            <w:right w:val="none" w:sz="0" w:space="0" w:color="auto"/>
          </w:divBdr>
        </w:div>
        <w:div w:id="436799694">
          <w:marLeft w:val="0"/>
          <w:marRight w:val="0"/>
          <w:marTop w:val="0"/>
          <w:marBottom w:val="0"/>
          <w:divBdr>
            <w:top w:val="none" w:sz="0" w:space="0" w:color="auto"/>
            <w:left w:val="none" w:sz="0" w:space="0" w:color="auto"/>
            <w:bottom w:val="none" w:sz="0" w:space="0" w:color="auto"/>
            <w:right w:val="none" w:sz="0" w:space="0" w:color="auto"/>
          </w:divBdr>
        </w:div>
        <w:div w:id="1487895111">
          <w:marLeft w:val="0"/>
          <w:marRight w:val="0"/>
          <w:marTop w:val="0"/>
          <w:marBottom w:val="0"/>
          <w:divBdr>
            <w:top w:val="none" w:sz="0" w:space="0" w:color="auto"/>
            <w:left w:val="none" w:sz="0" w:space="0" w:color="auto"/>
            <w:bottom w:val="none" w:sz="0" w:space="0" w:color="auto"/>
            <w:right w:val="none" w:sz="0" w:space="0" w:color="auto"/>
          </w:divBdr>
        </w:div>
        <w:div w:id="848108431">
          <w:marLeft w:val="0"/>
          <w:marRight w:val="0"/>
          <w:marTop w:val="0"/>
          <w:marBottom w:val="0"/>
          <w:divBdr>
            <w:top w:val="none" w:sz="0" w:space="0" w:color="auto"/>
            <w:left w:val="none" w:sz="0" w:space="0" w:color="auto"/>
            <w:bottom w:val="none" w:sz="0" w:space="0" w:color="auto"/>
            <w:right w:val="none" w:sz="0" w:space="0" w:color="auto"/>
          </w:divBdr>
        </w:div>
        <w:div w:id="979267348">
          <w:marLeft w:val="0"/>
          <w:marRight w:val="0"/>
          <w:marTop w:val="0"/>
          <w:marBottom w:val="0"/>
          <w:divBdr>
            <w:top w:val="none" w:sz="0" w:space="0" w:color="auto"/>
            <w:left w:val="none" w:sz="0" w:space="0" w:color="auto"/>
            <w:bottom w:val="none" w:sz="0" w:space="0" w:color="auto"/>
            <w:right w:val="none" w:sz="0" w:space="0" w:color="auto"/>
          </w:divBdr>
        </w:div>
        <w:div w:id="1939635014">
          <w:marLeft w:val="0"/>
          <w:marRight w:val="0"/>
          <w:marTop w:val="0"/>
          <w:marBottom w:val="0"/>
          <w:divBdr>
            <w:top w:val="none" w:sz="0" w:space="0" w:color="auto"/>
            <w:left w:val="none" w:sz="0" w:space="0" w:color="auto"/>
            <w:bottom w:val="none" w:sz="0" w:space="0" w:color="auto"/>
            <w:right w:val="none" w:sz="0" w:space="0" w:color="auto"/>
          </w:divBdr>
        </w:div>
        <w:div w:id="1434201555">
          <w:marLeft w:val="0"/>
          <w:marRight w:val="0"/>
          <w:marTop w:val="0"/>
          <w:marBottom w:val="0"/>
          <w:divBdr>
            <w:top w:val="none" w:sz="0" w:space="0" w:color="auto"/>
            <w:left w:val="none" w:sz="0" w:space="0" w:color="auto"/>
            <w:bottom w:val="none" w:sz="0" w:space="0" w:color="auto"/>
            <w:right w:val="none" w:sz="0" w:space="0" w:color="auto"/>
          </w:divBdr>
        </w:div>
        <w:div w:id="395857281">
          <w:marLeft w:val="0"/>
          <w:marRight w:val="0"/>
          <w:marTop w:val="0"/>
          <w:marBottom w:val="0"/>
          <w:divBdr>
            <w:top w:val="none" w:sz="0" w:space="0" w:color="auto"/>
            <w:left w:val="none" w:sz="0" w:space="0" w:color="auto"/>
            <w:bottom w:val="none" w:sz="0" w:space="0" w:color="auto"/>
            <w:right w:val="none" w:sz="0" w:space="0" w:color="auto"/>
          </w:divBdr>
        </w:div>
        <w:div w:id="2121366659">
          <w:marLeft w:val="0"/>
          <w:marRight w:val="0"/>
          <w:marTop w:val="0"/>
          <w:marBottom w:val="0"/>
          <w:divBdr>
            <w:top w:val="none" w:sz="0" w:space="0" w:color="auto"/>
            <w:left w:val="none" w:sz="0" w:space="0" w:color="auto"/>
            <w:bottom w:val="none" w:sz="0" w:space="0" w:color="auto"/>
            <w:right w:val="none" w:sz="0" w:space="0" w:color="auto"/>
          </w:divBdr>
        </w:div>
        <w:div w:id="1237744341">
          <w:marLeft w:val="0"/>
          <w:marRight w:val="0"/>
          <w:marTop w:val="0"/>
          <w:marBottom w:val="0"/>
          <w:divBdr>
            <w:top w:val="none" w:sz="0" w:space="0" w:color="auto"/>
            <w:left w:val="none" w:sz="0" w:space="0" w:color="auto"/>
            <w:bottom w:val="none" w:sz="0" w:space="0" w:color="auto"/>
            <w:right w:val="none" w:sz="0" w:space="0" w:color="auto"/>
          </w:divBdr>
        </w:div>
        <w:div w:id="1462074932">
          <w:marLeft w:val="0"/>
          <w:marRight w:val="0"/>
          <w:marTop w:val="0"/>
          <w:marBottom w:val="0"/>
          <w:divBdr>
            <w:top w:val="none" w:sz="0" w:space="0" w:color="auto"/>
            <w:left w:val="none" w:sz="0" w:space="0" w:color="auto"/>
            <w:bottom w:val="none" w:sz="0" w:space="0" w:color="auto"/>
            <w:right w:val="none" w:sz="0" w:space="0" w:color="auto"/>
          </w:divBdr>
        </w:div>
        <w:div w:id="1290278551">
          <w:marLeft w:val="0"/>
          <w:marRight w:val="0"/>
          <w:marTop w:val="0"/>
          <w:marBottom w:val="0"/>
          <w:divBdr>
            <w:top w:val="none" w:sz="0" w:space="0" w:color="auto"/>
            <w:left w:val="none" w:sz="0" w:space="0" w:color="auto"/>
            <w:bottom w:val="none" w:sz="0" w:space="0" w:color="auto"/>
            <w:right w:val="none" w:sz="0" w:space="0" w:color="auto"/>
          </w:divBdr>
        </w:div>
        <w:div w:id="545289100">
          <w:marLeft w:val="0"/>
          <w:marRight w:val="0"/>
          <w:marTop w:val="0"/>
          <w:marBottom w:val="0"/>
          <w:divBdr>
            <w:top w:val="none" w:sz="0" w:space="0" w:color="auto"/>
            <w:left w:val="none" w:sz="0" w:space="0" w:color="auto"/>
            <w:bottom w:val="none" w:sz="0" w:space="0" w:color="auto"/>
            <w:right w:val="none" w:sz="0" w:space="0" w:color="auto"/>
          </w:divBdr>
        </w:div>
        <w:div w:id="1662738803">
          <w:marLeft w:val="0"/>
          <w:marRight w:val="0"/>
          <w:marTop w:val="0"/>
          <w:marBottom w:val="0"/>
          <w:divBdr>
            <w:top w:val="none" w:sz="0" w:space="0" w:color="auto"/>
            <w:left w:val="none" w:sz="0" w:space="0" w:color="auto"/>
            <w:bottom w:val="none" w:sz="0" w:space="0" w:color="auto"/>
            <w:right w:val="none" w:sz="0" w:space="0" w:color="auto"/>
          </w:divBdr>
        </w:div>
        <w:div w:id="344480436">
          <w:marLeft w:val="0"/>
          <w:marRight w:val="0"/>
          <w:marTop w:val="0"/>
          <w:marBottom w:val="0"/>
          <w:divBdr>
            <w:top w:val="none" w:sz="0" w:space="0" w:color="auto"/>
            <w:left w:val="none" w:sz="0" w:space="0" w:color="auto"/>
            <w:bottom w:val="none" w:sz="0" w:space="0" w:color="auto"/>
            <w:right w:val="none" w:sz="0" w:space="0" w:color="auto"/>
          </w:divBdr>
        </w:div>
        <w:div w:id="1424952469">
          <w:marLeft w:val="0"/>
          <w:marRight w:val="0"/>
          <w:marTop w:val="0"/>
          <w:marBottom w:val="0"/>
          <w:divBdr>
            <w:top w:val="none" w:sz="0" w:space="0" w:color="auto"/>
            <w:left w:val="none" w:sz="0" w:space="0" w:color="auto"/>
            <w:bottom w:val="none" w:sz="0" w:space="0" w:color="auto"/>
            <w:right w:val="none" w:sz="0" w:space="0" w:color="auto"/>
          </w:divBdr>
        </w:div>
        <w:div w:id="780999420">
          <w:marLeft w:val="0"/>
          <w:marRight w:val="0"/>
          <w:marTop w:val="0"/>
          <w:marBottom w:val="0"/>
          <w:divBdr>
            <w:top w:val="none" w:sz="0" w:space="0" w:color="auto"/>
            <w:left w:val="none" w:sz="0" w:space="0" w:color="auto"/>
            <w:bottom w:val="none" w:sz="0" w:space="0" w:color="auto"/>
            <w:right w:val="none" w:sz="0" w:space="0" w:color="auto"/>
          </w:divBdr>
        </w:div>
        <w:div w:id="1175803271">
          <w:marLeft w:val="0"/>
          <w:marRight w:val="0"/>
          <w:marTop w:val="0"/>
          <w:marBottom w:val="0"/>
          <w:divBdr>
            <w:top w:val="none" w:sz="0" w:space="0" w:color="auto"/>
            <w:left w:val="none" w:sz="0" w:space="0" w:color="auto"/>
            <w:bottom w:val="none" w:sz="0" w:space="0" w:color="auto"/>
            <w:right w:val="none" w:sz="0" w:space="0" w:color="auto"/>
          </w:divBdr>
        </w:div>
        <w:div w:id="1001129370">
          <w:marLeft w:val="0"/>
          <w:marRight w:val="0"/>
          <w:marTop w:val="0"/>
          <w:marBottom w:val="0"/>
          <w:divBdr>
            <w:top w:val="none" w:sz="0" w:space="0" w:color="auto"/>
            <w:left w:val="none" w:sz="0" w:space="0" w:color="auto"/>
            <w:bottom w:val="none" w:sz="0" w:space="0" w:color="auto"/>
            <w:right w:val="none" w:sz="0" w:space="0" w:color="auto"/>
          </w:divBdr>
        </w:div>
        <w:div w:id="2136948091">
          <w:marLeft w:val="0"/>
          <w:marRight w:val="0"/>
          <w:marTop w:val="0"/>
          <w:marBottom w:val="0"/>
          <w:divBdr>
            <w:top w:val="none" w:sz="0" w:space="0" w:color="auto"/>
            <w:left w:val="none" w:sz="0" w:space="0" w:color="auto"/>
            <w:bottom w:val="none" w:sz="0" w:space="0" w:color="auto"/>
            <w:right w:val="none" w:sz="0" w:space="0" w:color="auto"/>
          </w:divBdr>
        </w:div>
        <w:div w:id="938949239">
          <w:marLeft w:val="0"/>
          <w:marRight w:val="0"/>
          <w:marTop w:val="0"/>
          <w:marBottom w:val="0"/>
          <w:divBdr>
            <w:top w:val="none" w:sz="0" w:space="0" w:color="auto"/>
            <w:left w:val="none" w:sz="0" w:space="0" w:color="auto"/>
            <w:bottom w:val="none" w:sz="0" w:space="0" w:color="auto"/>
            <w:right w:val="none" w:sz="0" w:space="0" w:color="auto"/>
          </w:divBdr>
        </w:div>
        <w:div w:id="60567670">
          <w:marLeft w:val="0"/>
          <w:marRight w:val="0"/>
          <w:marTop w:val="0"/>
          <w:marBottom w:val="0"/>
          <w:divBdr>
            <w:top w:val="none" w:sz="0" w:space="0" w:color="auto"/>
            <w:left w:val="none" w:sz="0" w:space="0" w:color="auto"/>
            <w:bottom w:val="none" w:sz="0" w:space="0" w:color="auto"/>
            <w:right w:val="none" w:sz="0" w:space="0" w:color="auto"/>
          </w:divBdr>
        </w:div>
        <w:div w:id="1091699725">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200360478">
          <w:marLeft w:val="0"/>
          <w:marRight w:val="0"/>
          <w:marTop w:val="0"/>
          <w:marBottom w:val="0"/>
          <w:divBdr>
            <w:top w:val="none" w:sz="0" w:space="0" w:color="auto"/>
            <w:left w:val="none" w:sz="0" w:space="0" w:color="auto"/>
            <w:bottom w:val="none" w:sz="0" w:space="0" w:color="auto"/>
            <w:right w:val="none" w:sz="0" w:space="0" w:color="auto"/>
          </w:divBdr>
        </w:div>
        <w:div w:id="248470337">
          <w:marLeft w:val="0"/>
          <w:marRight w:val="0"/>
          <w:marTop w:val="0"/>
          <w:marBottom w:val="0"/>
          <w:divBdr>
            <w:top w:val="none" w:sz="0" w:space="0" w:color="auto"/>
            <w:left w:val="none" w:sz="0" w:space="0" w:color="auto"/>
            <w:bottom w:val="none" w:sz="0" w:space="0" w:color="auto"/>
            <w:right w:val="none" w:sz="0" w:space="0" w:color="auto"/>
          </w:divBdr>
        </w:div>
        <w:div w:id="2049839631">
          <w:marLeft w:val="0"/>
          <w:marRight w:val="0"/>
          <w:marTop w:val="0"/>
          <w:marBottom w:val="0"/>
          <w:divBdr>
            <w:top w:val="none" w:sz="0" w:space="0" w:color="auto"/>
            <w:left w:val="none" w:sz="0" w:space="0" w:color="auto"/>
            <w:bottom w:val="none" w:sz="0" w:space="0" w:color="auto"/>
            <w:right w:val="none" w:sz="0" w:space="0" w:color="auto"/>
          </w:divBdr>
        </w:div>
        <w:div w:id="1285381366">
          <w:marLeft w:val="0"/>
          <w:marRight w:val="0"/>
          <w:marTop w:val="0"/>
          <w:marBottom w:val="0"/>
          <w:divBdr>
            <w:top w:val="none" w:sz="0" w:space="0" w:color="auto"/>
            <w:left w:val="none" w:sz="0" w:space="0" w:color="auto"/>
            <w:bottom w:val="none" w:sz="0" w:space="0" w:color="auto"/>
            <w:right w:val="none" w:sz="0" w:space="0" w:color="auto"/>
          </w:divBdr>
        </w:div>
        <w:div w:id="1803841068">
          <w:marLeft w:val="0"/>
          <w:marRight w:val="0"/>
          <w:marTop w:val="0"/>
          <w:marBottom w:val="0"/>
          <w:divBdr>
            <w:top w:val="none" w:sz="0" w:space="0" w:color="auto"/>
            <w:left w:val="none" w:sz="0" w:space="0" w:color="auto"/>
            <w:bottom w:val="none" w:sz="0" w:space="0" w:color="auto"/>
            <w:right w:val="none" w:sz="0" w:space="0" w:color="auto"/>
          </w:divBdr>
        </w:div>
        <w:div w:id="1166020458">
          <w:marLeft w:val="0"/>
          <w:marRight w:val="0"/>
          <w:marTop w:val="0"/>
          <w:marBottom w:val="0"/>
          <w:divBdr>
            <w:top w:val="none" w:sz="0" w:space="0" w:color="auto"/>
            <w:left w:val="none" w:sz="0" w:space="0" w:color="auto"/>
            <w:bottom w:val="none" w:sz="0" w:space="0" w:color="auto"/>
            <w:right w:val="none" w:sz="0" w:space="0" w:color="auto"/>
          </w:divBdr>
        </w:div>
        <w:div w:id="1828474751">
          <w:marLeft w:val="0"/>
          <w:marRight w:val="0"/>
          <w:marTop w:val="0"/>
          <w:marBottom w:val="0"/>
          <w:divBdr>
            <w:top w:val="none" w:sz="0" w:space="0" w:color="auto"/>
            <w:left w:val="none" w:sz="0" w:space="0" w:color="auto"/>
            <w:bottom w:val="none" w:sz="0" w:space="0" w:color="auto"/>
            <w:right w:val="none" w:sz="0" w:space="0" w:color="auto"/>
          </w:divBdr>
        </w:div>
        <w:div w:id="1216623429">
          <w:marLeft w:val="0"/>
          <w:marRight w:val="0"/>
          <w:marTop w:val="0"/>
          <w:marBottom w:val="0"/>
          <w:divBdr>
            <w:top w:val="none" w:sz="0" w:space="0" w:color="auto"/>
            <w:left w:val="none" w:sz="0" w:space="0" w:color="auto"/>
            <w:bottom w:val="none" w:sz="0" w:space="0" w:color="auto"/>
            <w:right w:val="none" w:sz="0" w:space="0" w:color="auto"/>
          </w:divBdr>
        </w:div>
        <w:div w:id="1732653746">
          <w:marLeft w:val="0"/>
          <w:marRight w:val="0"/>
          <w:marTop w:val="0"/>
          <w:marBottom w:val="0"/>
          <w:divBdr>
            <w:top w:val="none" w:sz="0" w:space="0" w:color="auto"/>
            <w:left w:val="none" w:sz="0" w:space="0" w:color="auto"/>
            <w:bottom w:val="none" w:sz="0" w:space="0" w:color="auto"/>
            <w:right w:val="none" w:sz="0" w:space="0" w:color="auto"/>
          </w:divBdr>
        </w:div>
        <w:div w:id="2123524741">
          <w:marLeft w:val="0"/>
          <w:marRight w:val="0"/>
          <w:marTop w:val="0"/>
          <w:marBottom w:val="0"/>
          <w:divBdr>
            <w:top w:val="none" w:sz="0" w:space="0" w:color="auto"/>
            <w:left w:val="none" w:sz="0" w:space="0" w:color="auto"/>
            <w:bottom w:val="none" w:sz="0" w:space="0" w:color="auto"/>
            <w:right w:val="none" w:sz="0" w:space="0" w:color="auto"/>
          </w:divBdr>
        </w:div>
        <w:div w:id="701174974">
          <w:marLeft w:val="0"/>
          <w:marRight w:val="0"/>
          <w:marTop w:val="0"/>
          <w:marBottom w:val="0"/>
          <w:divBdr>
            <w:top w:val="none" w:sz="0" w:space="0" w:color="auto"/>
            <w:left w:val="none" w:sz="0" w:space="0" w:color="auto"/>
            <w:bottom w:val="none" w:sz="0" w:space="0" w:color="auto"/>
            <w:right w:val="none" w:sz="0" w:space="0" w:color="auto"/>
          </w:divBdr>
        </w:div>
        <w:div w:id="1473212334">
          <w:marLeft w:val="0"/>
          <w:marRight w:val="0"/>
          <w:marTop w:val="0"/>
          <w:marBottom w:val="0"/>
          <w:divBdr>
            <w:top w:val="none" w:sz="0" w:space="0" w:color="auto"/>
            <w:left w:val="none" w:sz="0" w:space="0" w:color="auto"/>
            <w:bottom w:val="none" w:sz="0" w:space="0" w:color="auto"/>
            <w:right w:val="none" w:sz="0" w:space="0" w:color="auto"/>
          </w:divBdr>
        </w:div>
        <w:div w:id="260341196">
          <w:marLeft w:val="0"/>
          <w:marRight w:val="0"/>
          <w:marTop w:val="0"/>
          <w:marBottom w:val="0"/>
          <w:divBdr>
            <w:top w:val="none" w:sz="0" w:space="0" w:color="auto"/>
            <w:left w:val="none" w:sz="0" w:space="0" w:color="auto"/>
            <w:bottom w:val="none" w:sz="0" w:space="0" w:color="auto"/>
            <w:right w:val="none" w:sz="0" w:space="0" w:color="auto"/>
          </w:divBdr>
        </w:div>
        <w:div w:id="478573367">
          <w:marLeft w:val="0"/>
          <w:marRight w:val="0"/>
          <w:marTop w:val="0"/>
          <w:marBottom w:val="0"/>
          <w:divBdr>
            <w:top w:val="none" w:sz="0" w:space="0" w:color="auto"/>
            <w:left w:val="none" w:sz="0" w:space="0" w:color="auto"/>
            <w:bottom w:val="none" w:sz="0" w:space="0" w:color="auto"/>
            <w:right w:val="none" w:sz="0" w:space="0" w:color="auto"/>
          </w:divBdr>
        </w:div>
        <w:div w:id="882013045">
          <w:marLeft w:val="0"/>
          <w:marRight w:val="0"/>
          <w:marTop w:val="0"/>
          <w:marBottom w:val="0"/>
          <w:divBdr>
            <w:top w:val="none" w:sz="0" w:space="0" w:color="auto"/>
            <w:left w:val="none" w:sz="0" w:space="0" w:color="auto"/>
            <w:bottom w:val="none" w:sz="0" w:space="0" w:color="auto"/>
            <w:right w:val="none" w:sz="0" w:space="0" w:color="auto"/>
          </w:divBdr>
        </w:div>
        <w:div w:id="15885208">
          <w:marLeft w:val="0"/>
          <w:marRight w:val="0"/>
          <w:marTop w:val="0"/>
          <w:marBottom w:val="0"/>
          <w:divBdr>
            <w:top w:val="none" w:sz="0" w:space="0" w:color="auto"/>
            <w:left w:val="none" w:sz="0" w:space="0" w:color="auto"/>
            <w:bottom w:val="none" w:sz="0" w:space="0" w:color="auto"/>
            <w:right w:val="none" w:sz="0" w:space="0" w:color="auto"/>
          </w:divBdr>
        </w:div>
        <w:div w:id="1899826834">
          <w:marLeft w:val="0"/>
          <w:marRight w:val="0"/>
          <w:marTop w:val="0"/>
          <w:marBottom w:val="0"/>
          <w:divBdr>
            <w:top w:val="none" w:sz="0" w:space="0" w:color="auto"/>
            <w:left w:val="none" w:sz="0" w:space="0" w:color="auto"/>
            <w:bottom w:val="none" w:sz="0" w:space="0" w:color="auto"/>
            <w:right w:val="none" w:sz="0" w:space="0" w:color="auto"/>
          </w:divBdr>
        </w:div>
        <w:div w:id="361321012">
          <w:marLeft w:val="0"/>
          <w:marRight w:val="0"/>
          <w:marTop w:val="0"/>
          <w:marBottom w:val="0"/>
          <w:divBdr>
            <w:top w:val="none" w:sz="0" w:space="0" w:color="auto"/>
            <w:left w:val="none" w:sz="0" w:space="0" w:color="auto"/>
            <w:bottom w:val="none" w:sz="0" w:space="0" w:color="auto"/>
            <w:right w:val="none" w:sz="0" w:space="0" w:color="auto"/>
          </w:divBdr>
        </w:div>
        <w:div w:id="1214775309">
          <w:marLeft w:val="0"/>
          <w:marRight w:val="0"/>
          <w:marTop w:val="0"/>
          <w:marBottom w:val="0"/>
          <w:divBdr>
            <w:top w:val="none" w:sz="0" w:space="0" w:color="auto"/>
            <w:left w:val="none" w:sz="0" w:space="0" w:color="auto"/>
            <w:bottom w:val="none" w:sz="0" w:space="0" w:color="auto"/>
            <w:right w:val="none" w:sz="0" w:space="0" w:color="auto"/>
          </w:divBdr>
        </w:div>
        <w:div w:id="31422312">
          <w:marLeft w:val="0"/>
          <w:marRight w:val="0"/>
          <w:marTop w:val="0"/>
          <w:marBottom w:val="0"/>
          <w:divBdr>
            <w:top w:val="none" w:sz="0" w:space="0" w:color="auto"/>
            <w:left w:val="none" w:sz="0" w:space="0" w:color="auto"/>
            <w:bottom w:val="none" w:sz="0" w:space="0" w:color="auto"/>
            <w:right w:val="none" w:sz="0" w:space="0" w:color="auto"/>
          </w:divBdr>
        </w:div>
        <w:div w:id="2005546321">
          <w:marLeft w:val="0"/>
          <w:marRight w:val="0"/>
          <w:marTop w:val="0"/>
          <w:marBottom w:val="0"/>
          <w:divBdr>
            <w:top w:val="none" w:sz="0" w:space="0" w:color="auto"/>
            <w:left w:val="none" w:sz="0" w:space="0" w:color="auto"/>
            <w:bottom w:val="none" w:sz="0" w:space="0" w:color="auto"/>
            <w:right w:val="none" w:sz="0" w:space="0" w:color="auto"/>
          </w:divBdr>
        </w:div>
        <w:div w:id="2018727832">
          <w:marLeft w:val="0"/>
          <w:marRight w:val="0"/>
          <w:marTop w:val="0"/>
          <w:marBottom w:val="0"/>
          <w:divBdr>
            <w:top w:val="none" w:sz="0" w:space="0" w:color="auto"/>
            <w:left w:val="none" w:sz="0" w:space="0" w:color="auto"/>
            <w:bottom w:val="none" w:sz="0" w:space="0" w:color="auto"/>
            <w:right w:val="none" w:sz="0" w:space="0" w:color="auto"/>
          </w:divBdr>
        </w:div>
        <w:div w:id="2135829420">
          <w:marLeft w:val="0"/>
          <w:marRight w:val="0"/>
          <w:marTop w:val="0"/>
          <w:marBottom w:val="0"/>
          <w:divBdr>
            <w:top w:val="none" w:sz="0" w:space="0" w:color="auto"/>
            <w:left w:val="none" w:sz="0" w:space="0" w:color="auto"/>
            <w:bottom w:val="none" w:sz="0" w:space="0" w:color="auto"/>
            <w:right w:val="none" w:sz="0" w:space="0" w:color="auto"/>
          </w:divBdr>
        </w:div>
        <w:div w:id="1906723881">
          <w:marLeft w:val="0"/>
          <w:marRight w:val="0"/>
          <w:marTop w:val="0"/>
          <w:marBottom w:val="0"/>
          <w:divBdr>
            <w:top w:val="none" w:sz="0" w:space="0" w:color="auto"/>
            <w:left w:val="none" w:sz="0" w:space="0" w:color="auto"/>
            <w:bottom w:val="none" w:sz="0" w:space="0" w:color="auto"/>
            <w:right w:val="none" w:sz="0" w:space="0" w:color="auto"/>
          </w:divBdr>
        </w:div>
        <w:div w:id="1433432817">
          <w:marLeft w:val="0"/>
          <w:marRight w:val="0"/>
          <w:marTop w:val="0"/>
          <w:marBottom w:val="0"/>
          <w:divBdr>
            <w:top w:val="none" w:sz="0" w:space="0" w:color="auto"/>
            <w:left w:val="none" w:sz="0" w:space="0" w:color="auto"/>
            <w:bottom w:val="none" w:sz="0" w:space="0" w:color="auto"/>
            <w:right w:val="none" w:sz="0" w:space="0" w:color="auto"/>
          </w:divBdr>
        </w:div>
        <w:div w:id="607740840">
          <w:marLeft w:val="0"/>
          <w:marRight w:val="0"/>
          <w:marTop w:val="0"/>
          <w:marBottom w:val="0"/>
          <w:divBdr>
            <w:top w:val="none" w:sz="0" w:space="0" w:color="auto"/>
            <w:left w:val="none" w:sz="0" w:space="0" w:color="auto"/>
            <w:bottom w:val="none" w:sz="0" w:space="0" w:color="auto"/>
            <w:right w:val="none" w:sz="0" w:space="0" w:color="auto"/>
          </w:divBdr>
        </w:div>
        <w:div w:id="1180588312">
          <w:marLeft w:val="0"/>
          <w:marRight w:val="0"/>
          <w:marTop w:val="0"/>
          <w:marBottom w:val="0"/>
          <w:divBdr>
            <w:top w:val="none" w:sz="0" w:space="0" w:color="auto"/>
            <w:left w:val="none" w:sz="0" w:space="0" w:color="auto"/>
            <w:bottom w:val="none" w:sz="0" w:space="0" w:color="auto"/>
            <w:right w:val="none" w:sz="0" w:space="0" w:color="auto"/>
          </w:divBdr>
        </w:div>
        <w:div w:id="83964242">
          <w:marLeft w:val="0"/>
          <w:marRight w:val="0"/>
          <w:marTop w:val="0"/>
          <w:marBottom w:val="0"/>
          <w:divBdr>
            <w:top w:val="none" w:sz="0" w:space="0" w:color="auto"/>
            <w:left w:val="none" w:sz="0" w:space="0" w:color="auto"/>
            <w:bottom w:val="none" w:sz="0" w:space="0" w:color="auto"/>
            <w:right w:val="none" w:sz="0" w:space="0" w:color="auto"/>
          </w:divBdr>
        </w:div>
        <w:div w:id="647515833">
          <w:marLeft w:val="0"/>
          <w:marRight w:val="0"/>
          <w:marTop w:val="0"/>
          <w:marBottom w:val="0"/>
          <w:divBdr>
            <w:top w:val="none" w:sz="0" w:space="0" w:color="auto"/>
            <w:left w:val="none" w:sz="0" w:space="0" w:color="auto"/>
            <w:bottom w:val="none" w:sz="0" w:space="0" w:color="auto"/>
            <w:right w:val="none" w:sz="0" w:space="0" w:color="auto"/>
          </w:divBdr>
        </w:div>
        <w:div w:id="553392210">
          <w:marLeft w:val="0"/>
          <w:marRight w:val="0"/>
          <w:marTop w:val="0"/>
          <w:marBottom w:val="0"/>
          <w:divBdr>
            <w:top w:val="none" w:sz="0" w:space="0" w:color="auto"/>
            <w:left w:val="none" w:sz="0" w:space="0" w:color="auto"/>
            <w:bottom w:val="none" w:sz="0" w:space="0" w:color="auto"/>
            <w:right w:val="none" w:sz="0" w:space="0" w:color="auto"/>
          </w:divBdr>
        </w:div>
        <w:div w:id="543953282">
          <w:marLeft w:val="0"/>
          <w:marRight w:val="0"/>
          <w:marTop w:val="0"/>
          <w:marBottom w:val="0"/>
          <w:divBdr>
            <w:top w:val="none" w:sz="0" w:space="0" w:color="auto"/>
            <w:left w:val="none" w:sz="0" w:space="0" w:color="auto"/>
            <w:bottom w:val="none" w:sz="0" w:space="0" w:color="auto"/>
            <w:right w:val="none" w:sz="0" w:space="0" w:color="auto"/>
          </w:divBdr>
        </w:div>
        <w:div w:id="1119374117">
          <w:marLeft w:val="0"/>
          <w:marRight w:val="0"/>
          <w:marTop w:val="0"/>
          <w:marBottom w:val="0"/>
          <w:divBdr>
            <w:top w:val="none" w:sz="0" w:space="0" w:color="auto"/>
            <w:left w:val="none" w:sz="0" w:space="0" w:color="auto"/>
            <w:bottom w:val="none" w:sz="0" w:space="0" w:color="auto"/>
            <w:right w:val="none" w:sz="0" w:space="0" w:color="auto"/>
          </w:divBdr>
        </w:div>
        <w:div w:id="2004696677">
          <w:marLeft w:val="0"/>
          <w:marRight w:val="0"/>
          <w:marTop w:val="0"/>
          <w:marBottom w:val="0"/>
          <w:divBdr>
            <w:top w:val="none" w:sz="0" w:space="0" w:color="auto"/>
            <w:left w:val="none" w:sz="0" w:space="0" w:color="auto"/>
            <w:bottom w:val="none" w:sz="0" w:space="0" w:color="auto"/>
            <w:right w:val="none" w:sz="0" w:space="0" w:color="auto"/>
          </w:divBdr>
        </w:div>
        <w:div w:id="1333264820">
          <w:marLeft w:val="0"/>
          <w:marRight w:val="0"/>
          <w:marTop w:val="0"/>
          <w:marBottom w:val="0"/>
          <w:divBdr>
            <w:top w:val="none" w:sz="0" w:space="0" w:color="auto"/>
            <w:left w:val="none" w:sz="0" w:space="0" w:color="auto"/>
            <w:bottom w:val="none" w:sz="0" w:space="0" w:color="auto"/>
            <w:right w:val="none" w:sz="0" w:space="0" w:color="auto"/>
          </w:divBdr>
        </w:div>
        <w:div w:id="1679769005">
          <w:marLeft w:val="0"/>
          <w:marRight w:val="0"/>
          <w:marTop w:val="0"/>
          <w:marBottom w:val="0"/>
          <w:divBdr>
            <w:top w:val="none" w:sz="0" w:space="0" w:color="auto"/>
            <w:left w:val="none" w:sz="0" w:space="0" w:color="auto"/>
            <w:bottom w:val="none" w:sz="0" w:space="0" w:color="auto"/>
            <w:right w:val="none" w:sz="0" w:space="0" w:color="auto"/>
          </w:divBdr>
        </w:div>
        <w:div w:id="914246456">
          <w:marLeft w:val="0"/>
          <w:marRight w:val="0"/>
          <w:marTop w:val="0"/>
          <w:marBottom w:val="0"/>
          <w:divBdr>
            <w:top w:val="none" w:sz="0" w:space="0" w:color="auto"/>
            <w:left w:val="none" w:sz="0" w:space="0" w:color="auto"/>
            <w:bottom w:val="none" w:sz="0" w:space="0" w:color="auto"/>
            <w:right w:val="none" w:sz="0" w:space="0" w:color="auto"/>
          </w:divBdr>
        </w:div>
        <w:div w:id="1005128814">
          <w:marLeft w:val="0"/>
          <w:marRight w:val="0"/>
          <w:marTop w:val="0"/>
          <w:marBottom w:val="0"/>
          <w:divBdr>
            <w:top w:val="none" w:sz="0" w:space="0" w:color="auto"/>
            <w:left w:val="none" w:sz="0" w:space="0" w:color="auto"/>
            <w:bottom w:val="none" w:sz="0" w:space="0" w:color="auto"/>
            <w:right w:val="none" w:sz="0" w:space="0" w:color="auto"/>
          </w:divBdr>
        </w:div>
      </w:divsChild>
    </w:div>
    <w:div w:id="1384912676">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5175388">
      <w:bodyDiv w:val="1"/>
      <w:marLeft w:val="0"/>
      <w:marRight w:val="0"/>
      <w:marTop w:val="0"/>
      <w:marBottom w:val="0"/>
      <w:divBdr>
        <w:top w:val="none" w:sz="0" w:space="0" w:color="auto"/>
        <w:left w:val="none" w:sz="0" w:space="0" w:color="auto"/>
        <w:bottom w:val="none" w:sz="0" w:space="0" w:color="auto"/>
        <w:right w:val="none" w:sz="0" w:space="0" w:color="auto"/>
      </w:divBdr>
    </w:div>
    <w:div w:id="1386024868">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6877647">
      <w:bodyDiv w:val="1"/>
      <w:marLeft w:val="0"/>
      <w:marRight w:val="0"/>
      <w:marTop w:val="0"/>
      <w:marBottom w:val="0"/>
      <w:divBdr>
        <w:top w:val="none" w:sz="0" w:space="0" w:color="auto"/>
        <w:left w:val="none" w:sz="0" w:space="0" w:color="auto"/>
        <w:bottom w:val="none" w:sz="0" w:space="0" w:color="auto"/>
        <w:right w:val="none" w:sz="0" w:space="0" w:color="auto"/>
      </w:divBdr>
    </w:div>
    <w:div w:id="1387028892">
      <w:bodyDiv w:val="1"/>
      <w:marLeft w:val="0"/>
      <w:marRight w:val="0"/>
      <w:marTop w:val="0"/>
      <w:marBottom w:val="0"/>
      <w:divBdr>
        <w:top w:val="none" w:sz="0" w:space="0" w:color="auto"/>
        <w:left w:val="none" w:sz="0" w:space="0" w:color="auto"/>
        <w:bottom w:val="none" w:sz="0" w:space="0" w:color="auto"/>
        <w:right w:val="none" w:sz="0" w:space="0" w:color="auto"/>
      </w:divBdr>
      <w:divsChild>
        <w:div w:id="1967814354">
          <w:marLeft w:val="0"/>
          <w:marRight w:val="0"/>
          <w:marTop w:val="0"/>
          <w:marBottom w:val="0"/>
          <w:divBdr>
            <w:top w:val="none" w:sz="0" w:space="0" w:color="auto"/>
            <w:left w:val="none" w:sz="0" w:space="0" w:color="auto"/>
            <w:bottom w:val="none" w:sz="0" w:space="0" w:color="auto"/>
            <w:right w:val="none" w:sz="0" w:space="0" w:color="auto"/>
          </w:divBdr>
        </w:div>
        <w:div w:id="14040773">
          <w:marLeft w:val="0"/>
          <w:marRight w:val="0"/>
          <w:marTop w:val="0"/>
          <w:marBottom w:val="0"/>
          <w:divBdr>
            <w:top w:val="none" w:sz="0" w:space="0" w:color="auto"/>
            <w:left w:val="none" w:sz="0" w:space="0" w:color="auto"/>
            <w:bottom w:val="none" w:sz="0" w:space="0" w:color="auto"/>
            <w:right w:val="none" w:sz="0" w:space="0" w:color="auto"/>
          </w:divBdr>
        </w:div>
        <w:div w:id="828640892">
          <w:marLeft w:val="0"/>
          <w:marRight w:val="0"/>
          <w:marTop w:val="0"/>
          <w:marBottom w:val="0"/>
          <w:divBdr>
            <w:top w:val="none" w:sz="0" w:space="0" w:color="auto"/>
            <w:left w:val="none" w:sz="0" w:space="0" w:color="auto"/>
            <w:bottom w:val="none" w:sz="0" w:space="0" w:color="auto"/>
            <w:right w:val="none" w:sz="0" w:space="0" w:color="auto"/>
          </w:divBdr>
        </w:div>
        <w:div w:id="1235975305">
          <w:marLeft w:val="0"/>
          <w:marRight w:val="0"/>
          <w:marTop w:val="0"/>
          <w:marBottom w:val="0"/>
          <w:divBdr>
            <w:top w:val="none" w:sz="0" w:space="0" w:color="auto"/>
            <w:left w:val="none" w:sz="0" w:space="0" w:color="auto"/>
            <w:bottom w:val="none" w:sz="0" w:space="0" w:color="auto"/>
            <w:right w:val="none" w:sz="0" w:space="0" w:color="auto"/>
          </w:divBdr>
        </w:div>
        <w:div w:id="841702974">
          <w:marLeft w:val="0"/>
          <w:marRight w:val="0"/>
          <w:marTop w:val="0"/>
          <w:marBottom w:val="0"/>
          <w:divBdr>
            <w:top w:val="none" w:sz="0" w:space="0" w:color="auto"/>
            <w:left w:val="none" w:sz="0" w:space="0" w:color="auto"/>
            <w:bottom w:val="none" w:sz="0" w:space="0" w:color="auto"/>
            <w:right w:val="none" w:sz="0" w:space="0" w:color="auto"/>
          </w:divBdr>
        </w:div>
        <w:div w:id="293802113">
          <w:marLeft w:val="0"/>
          <w:marRight w:val="0"/>
          <w:marTop w:val="0"/>
          <w:marBottom w:val="0"/>
          <w:divBdr>
            <w:top w:val="none" w:sz="0" w:space="0" w:color="auto"/>
            <w:left w:val="none" w:sz="0" w:space="0" w:color="auto"/>
            <w:bottom w:val="none" w:sz="0" w:space="0" w:color="auto"/>
            <w:right w:val="none" w:sz="0" w:space="0" w:color="auto"/>
          </w:divBdr>
        </w:div>
        <w:div w:id="1057096551">
          <w:marLeft w:val="0"/>
          <w:marRight w:val="0"/>
          <w:marTop w:val="0"/>
          <w:marBottom w:val="0"/>
          <w:divBdr>
            <w:top w:val="none" w:sz="0" w:space="0" w:color="auto"/>
            <w:left w:val="none" w:sz="0" w:space="0" w:color="auto"/>
            <w:bottom w:val="none" w:sz="0" w:space="0" w:color="auto"/>
            <w:right w:val="none" w:sz="0" w:space="0" w:color="auto"/>
          </w:divBdr>
        </w:div>
        <w:div w:id="478612960">
          <w:marLeft w:val="0"/>
          <w:marRight w:val="0"/>
          <w:marTop w:val="0"/>
          <w:marBottom w:val="0"/>
          <w:divBdr>
            <w:top w:val="none" w:sz="0" w:space="0" w:color="auto"/>
            <w:left w:val="none" w:sz="0" w:space="0" w:color="auto"/>
            <w:bottom w:val="none" w:sz="0" w:space="0" w:color="auto"/>
            <w:right w:val="none" w:sz="0" w:space="0" w:color="auto"/>
          </w:divBdr>
        </w:div>
        <w:div w:id="1438983846">
          <w:marLeft w:val="0"/>
          <w:marRight w:val="0"/>
          <w:marTop w:val="0"/>
          <w:marBottom w:val="0"/>
          <w:divBdr>
            <w:top w:val="none" w:sz="0" w:space="0" w:color="auto"/>
            <w:left w:val="none" w:sz="0" w:space="0" w:color="auto"/>
            <w:bottom w:val="none" w:sz="0" w:space="0" w:color="auto"/>
            <w:right w:val="none" w:sz="0" w:space="0" w:color="auto"/>
          </w:divBdr>
        </w:div>
        <w:div w:id="980381677">
          <w:marLeft w:val="0"/>
          <w:marRight w:val="0"/>
          <w:marTop w:val="0"/>
          <w:marBottom w:val="0"/>
          <w:divBdr>
            <w:top w:val="none" w:sz="0" w:space="0" w:color="auto"/>
            <w:left w:val="none" w:sz="0" w:space="0" w:color="auto"/>
            <w:bottom w:val="none" w:sz="0" w:space="0" w:color="auto"/>
            <w:right w:val="none" w:sz="0" w:space="0" w:color="auto"/>
          </w:divBdr>
        </w:div>
        <w:div w:id="1963611584">
          <w:marLeft w:val="0"/>
          <w:marRight w:val="0"/>
          <w:marTop w:val="0"/>
          <w:marBottom w:val="0"/>
          <w:divBdr>
            <w:top w:val="none" w:sz="0" w:space="0" w:color="auto"/>
            <w:left w:val="none" w:sz="0" w:space="0" w:color="auto"/>
            <w:bottom w:val="none" w:sz="0" w:space="0" w:color="auto"/>
            <w:right w:val="none" w:sz="0" w:space="0" w:color="auto"/>
          </w:divBdr>
        </w:div>
        <w:div w:id="1193301565">
          <w:marLeft w:val="0"/>
          <w:marRight w:val="0"/>
          <w:marTop w:val="0"/>
          <w:marBottom w:val="0"/>
          <w:divBdr>
            <w:top w:val="none" w:sz="0" w:space="0" w:color="auto"/>
            <w:left w:val="none" w:sz="0" w:space="0" w:color="auto"/>
            <w:bottom w:val="none" w:sz="0" w:space="0" w:color="auto"/>
            <w:right w:val="none" w:sz="0" w:space="0" w:color="auto"/>
          </w:divBdr>
        </w:div>
        <w:div w:id="233971313">
          <w:marLeft w:val="0"/>
          <w:marRight w:val="0"/>
          <w:marTop w:val="0"/>
          <w:marBottom w:val="0"/>
          <w:divBdr>
            <w:top w:val="none" w:sz="0" w:space="0" w:color="auto"/>
            <w:left w:val="none" w:sz="0" w:space="0" w:color="auto"/>
            <w:bottom w:val="none" w:sz="0" w:space="0" w:color="auto"/>
            <w:right w:val="none" w:sz="0" w:space="0" w:color="auto"/>
          </w:divBdr>
        </w:div>
        <w:div w:id="1821192139">
          <w:marLeft w:val="0"/>
          <w:marRight w:val="0"/>
          <w:marTop w:val="0"/>
          <w:marBottom w:val="0"/>
          <w:divBdr>
            <w:top w:val="none" w:sz="0" w:space="0" w:color="auto"/>
            <w:left w:val="none" w:sz="0" w:space="0" w:color="auto"/>
            <w:bottom w:val="none" w:sz="0" w:space="0" w:color="auto"/>
            <w:right w:val="none" w:sz="0" w:space="0" w:color="auto"/>
          </w:divBdr>
        </w:div>
        <w:div w:id="139814010">
          <w:marLeft w:val="0"/>
          <w:marRight w:val="0"/>
          <w:marTop w:val="0"/>
          <w:marBottom w:val="0"/>
          <w:divBdr>
            <w:top w:val="none" w:sz="0" w:space="0" w:color="auto"/>
            <w:left w:val="none" w:sz="0" w:space="0" w:color="auto"/>
            <w:bottom w:val="none" w:sz="0" w:space="0" w:color="auto"/>
            <w:right w:val="none" w:sz="0" w:space="0" w:color="auto"/>
          </w:divBdr>
        </w:div>
        <w:div w:id="860512166">
          <w:marLeft w:val="0"/>
          <w:marRight w:val="0"/>
          <w:marTop w:val="0"/>
          <w:marBottom w:val="0"/>
          <w:divBdr>
            <w:top w:val="none" w:sz="0" w:space="0" w:color="auto"/>
            <w:left w:val="none" w:sz="0" w:space="0" w:color="auto"/>
            <w:bottom w:val="none" w:sz="0" w:space="0" w:color="auto"/>
            <w:right w:val="none" w:sz="0" w:space="0" w:color="auto"/>
          </w:divBdr>
        </w:div>
        <w:div w:id="156574427">
          <w:marLeft w:val="0"/>
          <w:marRight w:val="0"/>
          <w:marTop w:val="0"/>
          <w:marBottom w:val="0"/>
          <w:divBdr>
            <w:top w:val="none" w:sz="0" w:space="0" w:color="auto"/>
            <w:left w:val="none" w:sz="0" w:space="0" w:color="auto"/>
            <w:bottom w:val="none" w:sz="0" w:space="0" w:color="auto"/>
            <w:right w:val="none" w:sz="0" w:space="0" w:color="auto"/>
          </w:divBdr>
        </w:div>
        <w:div w:id="1055542988">
          <w:marLeft w:val="0"/>
          <w:marRight w:val="0"/>
          <w:marTop w:val="0"/>
          <w:marBottom w:val="0"/>
          <w:divBdr>
            <w:top w:val="none" w:sz="0" w:space="0" w:color="auto"/>
            <w:left w:val="none" w:sz="0" w:space="0" w:color="auto"/>
            <w:bottom w:val="none" w:sz="0" w:space="0" w:color="auto"/>
            <w:right w:val="none" w:sz="0" w:space="0" w:color="auto"/>
          </w:divBdr>
        </w:div>
        <w:div w:id="2059282435">
          <w:marLeft w:val="0"/>
          <w:marRight w:val="0"/>
          <w:marTop w:val="0"/>
          <w:marBottom w:val="0"/>
          <w:divBdr>
            <w:top w:val="none" w:sz="0" w:space="0" w:color="auto"/>
            <w:left w:val="none" w:sz="0" w:space="0" w:color="auto"/>
            <w:bottom w:val="none" w:sz="0" w:space="0" w:color="auto"/>
            <w:right w:val="none" w:sz="0" w:space="0" w:color="auto"/>
          </w:divBdr>
        </w:div>
        <w:div w:id="478352585">
          <w:marLeft w:val="0"/>
          <w:marRight w:val="0"/>
          <w:marTop w:val="0"/>
          <w:marBottom w:val="0"/>
          <w:divBdr>
            <w:top w:val="none" w:sz="0" w:space="0" w:color="auto"/>
            <w:left w:val="none" w:sz="0" w:space="0" w:color="auto"/>
            <w:bottom w:val="none" w:sz="0" w:space="0" w:color="auto"/>
            <w:right w:val="none" w:sz="0" w:space="0" w:color="auto"/>
          </w:divBdr>
        </w:div>
        <w:div w:id="2133355321">
          <w:marLeft w:val="0"/>
          <w:marRight w:val="0"/>
          <w:marTop w:val="0"/>
          <w:marBottom w:val="0"/>
          <w:divBdr>
            <w:top w:val="none" w:sz="0" w:space="0" w:color="auto"/>
            <w:left w:val="none" w:sz="0" w:space="0" w:color="auto"/>
            <w:bottom w:val="none" w:sz="0" w:space="0" w:color="auto"/>
            <w:right w:val="none" w:sz="0" w:space="0" w:color="auto"/>
          </w:divBdr>
        </w:div>
        <w:div w:id="39786922">
          <w:marLeft w:val="0"/>
          <w:marRight w:val="0"/>
          <w:marTop w:val="0"/>
          <w:marBottom w:val="0"/>
          <w:divBdr>
            <w:top w:val="none" w:sz="0" w:space="0" w:color="auto"/>
            <w:left w:val="none" w:sz="0" w:space="0" w:color="auto"/>
            <w:bottom w:val="none" w:sz="0" w:space="0" w:color="auto"/>
            <w:right w:val="none" w:sz="0" w:space="0" w:color="auto"/>
          </w:divBdr>
        </w:div>
        <w:div w:id="593170313">
          <w:marLeft w:val="0"/>
          <w:marRight w:val="0"/>
          <w:marTop w:val="0"/>
          <w:marBottom w:val="0"/>
          <w:divBdr>
            <w:top w:val="none" w:sz="0" w:space="0" w:color="auto"/>
            <w:left w:val="none" w:sz="0" w:space="0" w:color="auto"/>
            <w:bottom w:val="none" w:sz="0" w:space="0" w:color="auto"/>
            <w:right w:val="none" w:sz="0" w:space="0" w:color="auto"/>
          </w:divBdr>
        </w:div>
        <w:div w:id="355162656">
          <w:marLeft w:val="0"/>
          <w:marRight w:val="0"/>
          <w:marTop w:val="0"/>
          <w:marBottom w:val="0"/>
          <w:divBdr>
            <w:top w:val="none" w:sz="0" w:space="0" w:color="auto"/>
            <w:left w:val="none" w:sz="0" w:space="0" w:color="auto"/>
            <w:bottom w:val="none" w:sz="0" w:space="0" w:color="auto"/>
            <w:right w:val="none" w:sz="0" w:space="0" w:color="auto"/>
          </w:divBdr>
        </w:div>
        <w:div w:id="320084672">
          <w:marLeft w:val="0"/>
          <w:marRight w:val="0"/>
          <w:marTop w:val="0"/>
          <w:marBottom w:val="0"/>
          <w:divBdr>
            <w:top w:val="none" w:sz="0" w:space="0" w:color="auto"/>
            <w:left w:val="none" w:sz="0" w:space="0" w:color="auto"/>
            <w:bottom w:val="none" w:sz="0" w:space="0" w:color="auto"/>
            <w:right w:val="none" w:sz="0" w:space="0" w:color="auto"/>
          </w:divBdr>
        </w:div>
        <w:div w:id="1112358077">
          <w:marLeft w:val="0"/>
          <w:marRight w:val="0"/>
          <w:marTop w:val="0"/>
          <w:marBottom w:val="0"/>
          <w:divBdr>
            <w:top w:val="none" w:sz="0" w:space="0" w:color="auto"/>
            <w:left w:val="none" w:sz="0" w:space="0" w:color="auto"/>
            <w:bottom w:val="none" w:sz="0" w:space="0" w:color="auto"/>
            <w:right w:val="none" w:sz="0" w:space="0" w:color="auto"/>
          </w:divBdr>
        </w:div>
        <w:div w:id="1212813568">
          <w:marLeft w:val="0"/>
          <w:marRight w:val="0"/>
          <w:marTop w:val="0"/>
          <w:marBottom w:val="0"/>
          <w:divBdr>
            <w:top w:val="none" w:sz="0" w:space="0" w:color="auto"/>
            <w:left w:val="none" w:sz="0" w:space="0" w:color="auto"/>
            <w:bottom w:val="none" w:sz="0" w:space="0" w:color="auto"/>
            <w:right w:val="none" w:sz="0" w:space="0" w:color="auto"/>
          </w:divBdr>
        </w:div>
        <w:div w:id="1190027485">
          <w:marLeft w:val="0"/>
          <w:marRight w:val="0"/>
          <w:marTop w:val="0"/>
          <w:marBottom w:val="0"/>
          <w:divBdr>
            <w:top w:val="none" w:sz="0" w:space="0" w:color="auto"/>
            <w:left w:val="none" w:sz="0" w:space="0" w:color="auto"/>
            <w:bottom w:val="none" w:sz="0" w:space="0" w:color="auto"/>
            <w:right w:val="none" w:sz="0" w:space="0" w:color="auto"/>
          </w:divBdr>
        </w:div>
        <w:div w:id="382022560">
          <w:marLeft w:val="0"/>
          <w:marRight w:val="0"/>
          <w:marTop w:val="0"/>
          <w:marBottom w:val="0"/>
          <w:divBdr>
            <w:top w:val="none" w:sz="0" w:space="0" w:color="auto"/>
            <w:left w:val="none" w:sz="0" w:space="0" w:color="auto"/>
            <w:bottom w:val="none" w:sz="0" w:space="0" w:color="auto"/>
            <w:right w:val="none" w:sz="0" w:space="0" w:color="auto"/>
          </w:divBdr>
        </w:div>
        <w:div w:id="727921297">
          <w:marLeft w:val="0"/>
          <w:marRight w:val="0"/>
          <w:marTop w:val="0"/>
          <w:marBottom w:val="0"/>
          <w:divBdr>
            <w:top w:val="none" w:sz="0" w:space="0" w:color="auto"/>
            <w:left w:val="none" w:sz="0" w:space="0" w:color="auto"/>
            <w:bottom w:val="none" w:sz="0" w:space="0" w:color="auto"/>
            <w:right w:val="none" w:sz="0" w:space="0" w:color="auto"/>
          </w:divBdr>
        </w:div>
        <w:div w:id="1842114807">
          <w:marLeft w:val="0"/>
          <w:marRight w:val="0"/>
          <w:marTop w:val="0"/>
          <w:marBottom w:val="0"/>
          <w:divBdr>
            <w:top w:val="none" w:sz="0" w:space="0" w:color="auto"/>
            <w:left w:val="none" w:sz="0" w:space="0" w:color="auto"/>
            <w:bottom w:val="none" w:sz="0" w:space="0" w:color="auto"/>
            <w:right w:val="none" w:sz="0" w:space="0" w:color="auto"/>
          </w:divBdr>
        </w:div>
        <w:div w:id="1486126546">
          <w:marLeft w:val="0"/>
          <w:marRight w:val="0"/>
          <w:marTop w:val="0"/>
          <w:marBottom w:val="0"/>
          <w:divBdr>
            <w:top w:val="none" w:sz="0" w:space="0" w:color="auto"/>
            <w:left w:val="none" w:sz="0" w:space="0" w:color="auto"/>
            <w:bottom w:val="none" w:sz="0" w:space="0" w:color="auto"/>
            <w:right w:val="none" w:sz="0" w:space="0" w:color="auto"/>
          </w:divBdr>
        </w:div>
        <w:div w:id="2132548393">
          <w:marLeft w:val="0"/>
          <w:marRight w:val="0"/>
          <w:marTop w:val="0"/>
          <w:marBottom w:val="0"/>
          <w:divBdr>
            <w:top w:val="none" w:sz="0" w:space="0" w:color="auto"/>
            <w:left w:val="none" w:sz="0" w:space="0" w:color="auto"/>
            <w:bottom w:val="none" w:sz="0" w:space="0" w:color="auto"/>
            <w:right w:val="none" w:sz="0" w:space="0" w:color="auto"/>
          </w:divBdr>
        </w:div>
        <w:div w:id="299650323">
          <w:marLeft w:val="0"/>
          <w:marRight w:val="0"/>
          <w:marTop w:val="0"/>
          <w:marBottom w:val="0"/>
          <w:divBdr>
            <w:top w:val="none" w:sz="0" w:space="0" w:color="auto"/>
            <w:left w:val="none" w:sz="0" w:space="0" w:color="auto"/>
            <w:bottom w:val="none" w:sz="0" w:space="0" w:color="auto"/>
            <w:right w:val="none" w:sz="0" w:space="0" w:color="auto"/>
          </w:divBdr>
        </w:div>
        <w:div w:id="1783449690">
          <w:marLeft w:val="0"/>
          <w:marRight w:val="0"/>
          <w:marTop w:val="0"/>
          <w:marBottom w:val="0"/>
          <w:divBdr>
            <w:top w:val="none" w:sz="0" w:space="0" w:color="auto"/>
            <w:left w:val="none" w:sz="0" w:space="0" w:color="auto"/>
            <w:bottom w:val="none" w:sz="0" w:space="0" w:color="auto"/>
            <w:right w:val="none" w:sz="0" w:space="0" w:color="auto"/>
          </w:divBdr>
        </w:div>
        <w:div w:id="1271662866">
          <w:marLeft w:val="0"/>
          <w:marRight w:val="0"/>
          <w:marTop w:val="0"/>
          <w:marBottom w:val="0"/>
          <w:divBdr>
            <w:top w:val="none" w:sz="0" w:space="0" w:color="auto"/>
            <w:left w:val="none" w:sz="0" w:space="0" w:color="auto"/>
            <w:bottom w:val="none" w:sz="0" w:space="0" w:color="auto"/>
            <w:right w:val="none" w:sz="0" w:space="0" w:color="auto"/>
          </w:divBdr>
        </w:div>
        <w:div w:id="65154855">
          <w:marLeft w:val="0"/>
          <w:marRight w:val="0"/>
          <w:marTop w:val="0"/>
          <w:marBottom w:val="0"/>
          <w:divBdr>
            <w:top w:val="none" w:sz="0" w:space="0" w:color="auto"/>
            <w:left w:val="none" w:sz="0" w:space="0" w:color="auto"/>
            <w:bottom w:val="none" w:sz="0" w:space="0" w:color="auto"/>
            <w:right w:val="none" w:sz="0" w:space="0" w:color="auto"/>
          </w:divBdr>
        </w:div>
        <w:div w:id="323438700">
          <w:marLeft w:val="0"/>
          <w:marRight w:val="0"/>
          <w:marTop w:val="0"/>
          <w:marBottom w:val="0"/>
          <w:divBdr>
            <w:top w:val="none" w:sz="0" w:space="0" w:color="auto"/>
            <w:left w:val="none" w:sz="0" w:space="0" w:color="auto"/>
            <w:bottom w:val="none" w:sz="0" w:space="0" w:color="auto"/>
            <w:right w:val="none" w:sz="0" w:space="0" w:color="auto"/>
          </w:divBdr>
        </w:div>
        <w:div w:id="126970644">
          <w:marLeft w:val="0"/>
          <w:marRight w:val="0"/>
          <w:marTop w:val="0"/>
          <w:marBottom w:val="0"/>
          <w:divBdr>
            <w:top w:val="none" w:sz="0" w:space="0" w:color="auto"/>
            <w:left w:val="none" w:sz="0" w:space="0" w:color="auto"/>
            <w:bottom w:val="none" w:sz="0" w:space="0" w:color="auto"/>
            <w:right w:val="none" w:sz="0" w:space="0" w:color="auto"/>
          </w:divBdr>
        </w:div>
        <w:div w:id="278520">
          <w:marLeft w:val="0"/>
          <w:marRight w:val="0"/>
          <w:marTop w:val="0"/>
          <w:marBottom w:val="0"/>
          <w:divBdr>
            <w:top w:val="none" w:sz="0" w:space="0" w:color="auto"/>
            <w:left w:val="none" w:sz="0" w:space="0" w:color="auto"/>
            <w:bottom w:val="none" w:sz="0" w:space="0" w:color="auto"/>
            <w:right w:val="none" w:sz="0" w:space="0" w:color="auto"/>
          </w:divBdr>
        </w:div>
        <w:div w:id="683367033">
          <w:marLeft w:val="0"/>
          <w:marRight w:val="0"/>
          <w:marTop w:val="0"/>
          <w:marBottom w:val="0"/>
          <w:divBdr>
            <w:top w:val="none" w:sz="0" w:space="0" w:color="auto"/>
            <w:left w:val="none" w:sz="0" w:space="0" w:color="auto"/>
            <w:bottom w:val="none" w:sz="0" w:space="0" w:color="auto"/>
            <w:right w:val="none" w:sz="0" w:space="0" w:color="auto"/>
          </w:divBdr>
        </w:div>
        <w:div w:id="143594901">
          <w:marLeft w:val="0"/>
          <w:marRight w:val="0"/>
          <w:marTop w:val="0"/>
          <w:marBottom w:val="0"/>
          <w:divBdr>
            <w:top w:val="none" w:sz="0" w:space="0" w:color="auto"/>
            <w:left w:val="none" w:sz="0" w:space="0" w:color="auto"/>
            <w:bottom w:val="none" w:sz="0" w:space="0" w:color="auto"/>
            <w:right w:val="none" w:sz="0" w:space="0" w:color="auto"/>
          </w:divBdr>
        </w:div>
        <w:div w:id="2085296997">
          <w:marLeft w:val="0"/>
          <w:marRight w:val="0"/>
          <w:marTop w:val="0"/>
          <w:marBottom w:val="0"/>
          <w:divBdr>
            <w:top w:val="none" w:sz="0" w:space="0" w:color="auto"/>
            <w:left w:val="none" w:sz="0" w:space="0" w:color="auto"/>
            <w:bottom w:val="none" w:sz="0" w:space="0" w:color="auto"/>
            <w:right w:val="none" w:sz="0" w:space="0" w:color="auto"/>
          </w:divBdr>
        </w:div>
        <w:div w:id="327100352">
          <w:marLeft w:val="0"/>
          <w:marRight w:val="0"/>
          <w:marTop w:val="0"/>
          <w:marBottom w:val="0"/>
          <w:divBdr>
            <w:top w:val="none" w:sz="0" w:space="0" w:color="auto"/>
            <w:left w:val="none" w:sz="0" w:space="0" w:color="auto"/>
            <w:bottom w:val="none" w:sz="0" w:space="0" w:color="auto"/>
            <w:right w:val="none" w:sz="0" w:space="0" w:color="auto"/>
          </w:divBdr>
        </w:div>
        <w:div w:id="2047440006">
          <w:marLeft w:val="0"/>
          <w:marRight w:val="0"/>
          <w:marTop w:val="0"/>
          <w:marBottom w:val="0"/>
          <w:divBdr>
            <w:top w:val="none" w:sz="0" w:space="0" w:color="auto"/>
            <w:left w:val="none" w:sz="0" w:space="0" w:color="auto"/>
            <w:bottom w:val="none" w:sz="0" w:space="0" w:color="auto"/>
            <w:right w:val="none" w:sz="0" w:space="0" w:color="auto"/>
          </w:divBdr>
        </w:div>
        <w:div w:id="1797795021">
          <w:marLeft w:val="0"/>
          <w:marRight w:val="0"/>
          <w:marTop w:val="0"/>
          <w:marBottom w:val="0"/>
          <w:divBdr>
            <w:top w:val="none" w:sz="0" w:space="0" w:color="auto"/>
            <w:left w:val="none" w:sz="0" w:space="0" w:color="auto"/>
            <w:bottom w:val="none" w:sz="0" w:space="0" w:color="auto"/>
            <w:right w:val="none" w:sz="0" w:space="0" w:color="auto"/>
          </w:divBdr>
        </w:div>
        <w:div w:id="993025761">
          <w:marLeft w:val="0"/>
          <w:marRight w:val="0"/>
          <w:marTop w:val="0"/>
          <w:marBottom w:val="0"/>
          <w:divBdr>
            <w:top w:val="none" w:sz="0" w:space="0" w:color="auto"/>
            <w:left w:val="none" w:sz="0" w:space="0" w:color="auto"/>
            <w:bottom w:val="none" w:sz="0" w:space="0" w:color="auto"/>
            <w:right w:val="none" w:sz="0" w:space="0" w:color="auto"/>
          </w:divBdr>
        </w:div>
        <w:div w:id="234363797">
          <w:marLeft w:val="0"/>
          <w:marRight w:val="0"/>
          <w:marTop w:val="0"/>
          <w:marBottom w:val="0"/>
          <w:divBdr>
            <w:top w:val="none" w:sz="0" w:space="0" w:color="auto"/>
            <w:left w:val="none" w:sz="0" w:space="0" w:color="auto"/>
            <w:bottom w:val="none" w:sz="0" w:space="0" w:color="auto"/>
            <w:right w:val="none" w:sz="0" w:space="0" w:color="auto"/>
          </w:divBdr>
        </w:div>
        <w:div w:id="844897932">
          <w:marLeft w:val="0"/>
          <w:marRight w:val="0"/>
          <w:marTop w:val="0"/>
          <w:marBottom w:val="0"/>
          <w:divBdr>
            <w:top w:val="none" w:sz="0" w:space="0" w:color="auto"/>
            <w:left w:val="none" w:sz="0" w:space="0" w:color="auto"/>
            <w:bottom w:val="none" w:sz="0" w:space="0" w:color="auto"/>
            <w:right w:val="none" w:sz="0" w:space="0" w:color="auto"/>
          </w:divBdr>
        </w:div>
        <w:div w:id="1597134852">
          <w:marLeft w:val="0"/>
          <w:marRight w:val="0"/>
          <w:marTop w:val="0"/>
          <w:marBottom w:val="0"/>
          <w:divBdr>
            <w:top w:val="none" w:sz="0" w:space="0" w:color="auto"/>
            <w:left w:val="none" w:sz="0" w:space="0" w:color="auto"/>
            <w:bottom w:val="none" w:sz="0" w:space="0" w:color="auto"/>
            <w:right w:val="none" w:sz="0" w:space="0" w:color="auto"/>
          </w:divBdr>
        </w:div>
        <w:div w:id="723413594">
          <w:marLeft w:val="0"/>
          <w:marRight w:val="0"/>
          <w:marTop w:val="0"/>
          <w:marBottom w:val="0"/>
          <w:divBdr>
            <w:top w:val="none" w:sz="0" w:space="0" w:color="auto"/>
            <w:left w:val="none" w:sz="0" w:space="0" w:color="auto"/>
            <w:bottom w:val="none" w:sz="0" w:space="0" w:color="auto"/>
            <w:right w:val="none" w:sz="0" w:space="0" w:color="auto"/>
          </w:divBdr>
        </w:div>
        <w:div w:id="508251267">
          <w:marLeft w:val="0"/>
          <w:marRight w:val="0"/>
          <w:marTop w:val="0"/>
          <w:marBottom w:val="0"/>
          <w:divBdr>
            <w:top w:val="none" w:sz="0" w:space="0" w:color="auto"/>
            <w:left w:val="none" w:sz="0" w:space="0" w:color="auto"/>
            <w:bottom w:val="none" w:sz="0" w:space="0" w:color="auto"/>
            <w:right w:val="none" w:sz="0" w:space="0" w:color="auto"/>
          </w:divBdr>
        </w:div>
        <w:div w:id="1271426147">
          <w:marLeft w:val="0"/>
          <w:marRight w:val="0"/>
          <w:marTop w:val="0"/>
          <w:marBottom w:val="0"/>
          <w:divBdr>
            <w:top w:val="none" w:sz="0" w:space="0" w:color="auto"/>
            <w:left w:val="none" w:sz="0" w:space="0" w:color="auto"/>
            <w:bottom w:val="none" w:sz="0" w:space="0" w:color="auto"/>
            <w:right w:val="none" w:sz="0" w:space="0" w:color="auto"/>
          </w:divBdr>
        </w:div>
        <w:div w:id="712777354">
          <w:marLeft w:val="0"/>
          <w:marRight w:val="0"/>
          <w:marTop w:val="0"/>
          <w:marBottom w:val="0"/>
          <w:divBdr>
            <w:top w:val="none" w:sz="0" w:space="0" w:color="auto"/>
            <w:left w:val="none" w:sz="0" w:space="0" w:color="auto"/>
            <w:bottom w:val="none" w:sz="0" w:space="0" w:color="auto"/>
            <w:right w:val="none" w:sz="0" w:space="0" w:color="auto"/>
          </w:divBdr>
        </w:div>
        <w:div w:id="346717084">
          <w:marLeft w:val="0"/>
          <w:marRight w:val="0"/>
          <w:marTop w:val="0"/>
          <w:marBottom w:val="0"/>
          <w:divBdr>
            <w:top w:val="none" w:sz="0" w:space="0" w:color="auto"/>
            <w:left w:val="none" w:sz="0" w:space="0" w:color="auto"/>
            <w:bottom w:val="none" w:sz="0" w:space="0" w:color="auto"/>
            <w:right w:val="none" w:sz="0" w:space="0" w:color="auto"/>
          </w:divBdr>
        </w:div>
        <w:div w:id="848254028">
          <w:marLeft w:val="0"/>
          <w:marRight w:val="0"/>
          <w:marTop w:val="0"/>
          <w:marBottom w:val="0"/>
          <w:divBdr>
            <w:top w:val="none" w:sz="0" w:space="0" w:color="auto"/>
            <w:left w:val="none" w:sz="0" w:space="0" w:color="auto"/>
            <w:bottom w:val="none" w:sz="0" w:space="0" w:color="auto"/>
            <w:right w:val="none" w:sz="0" w:space="0" w:color="auto"/>
          </w:divBdr>
        </w:div>
        <w:div w:id="2123721561">
          <w:marLeft w:val="0"/>
          <w:marRight w:val="0"/>
          <w:marTop w:val="0"/>
          <w:marBottom w:val="0"/>
          <w:divBdr>
            <w:top w:val="none" w:sz="0" w:space="0" w:color="auto"/>
            <w:left w:val="none" w:sz="0" w:space="0" w:color="auto"/>
            <w:bottom w:val="none" w:sz="0" w:space="0" w:color="auto"/>
            <w:right w:val="none" w:sz="0" w:space="0" w:color="auto"/>
          </w:divBdr>
        </w:div>
        <w:div w:id="1824664345">
          <w:marLeft w:val="0"/>
          <w:marRight w:val="0"/>
          <w:marTop w:val="0"/>
          <w:marBottom w:val="0"/>
          <w:divBdr>
            <w:top w:val="none" w:sz="0" w:space="0" w:color="auto"/>
            <w:left w:val="none" w:sz="0" w:space="0" w:color="auto"/>
            <w:bottom w:val="none" w:sz="0" w:space="0" w:color="auto"/>
            <w:right w:val="none" w:sz="0" w:space="0" w:color="auto"/>
          </w:divBdr>
        </w:div>
        <w:div w:id="66997886">
          <w:marLeft w:val="0"/>
          <w:marRight w:val="0"/>
          <w:marTop w:val="0"/>
          <w:marBottom w:val="0"/>
          <w:divBdr>
            <w:top w:val="none" w:sz="0" w:space="0" w:color="auto"/>
            <w:left w:val="none" w:sz="0" w:space="0" w:color="auto"/>
            <w:bottom w:val="none" w:sz="0" w:space="0" w:color="auto"/>
            <w:right w:val="none" w:sz="0" w:space="0" w:color="auto"/>
          </w:divBdr>
        </w:div>
        <w:div w:id="1420711397">
          <w:marLeft w:val="0"/>
          <w:marRight w:val="0"/>
          <w:marTop w:val="0"/>
          <w:marBottom w:val="0"/>
          <w:divBdr>
            <w:top w:val="none" w:sz="0" w:space="0" w:color="auto"/>
            <w:left w:val="none" w:sz="0" w:space="0" w:color="auto"/>
            <w:bottom w:val="none" w:sz="0" w:space="0" w:color="auto"/>
            <w:right w:val="none" w:sz="0" w:space="0" w:color="auto"/>
          </w:divBdr>
        </w:div>
        <w:div w:id="1400059047">
          <w:marLeft w:val="0"/>
          <w:marRight w:val="0"/>
          <w:marTop w:val="0"/>
          <w:marBottom w:val="0"/>
          <w:divBdr>
            <w:top w:val="none" w:sz="0" w:space="0" w:color="auto"/>
            <w:left w:val="none" w:sz="0" w:space="0" w:color="auto"/>
            <w:bottom w:val="none" w:sz="0" w:space="0" w:color="auto"/>
            <w:right w:val="none" w:sz="0" w:space="0" w:color="auto"/>
          </w:divBdr>
        </w:div>
        <w:div w:id="282418160">
          <w:marLeft w:val="0"/>
          <w:marRight w:val="0"/>
          <w:marTop w:val="0"/>
          <w:marBottom w:val="0"/>
          <w:divBdr>
            <w:top w:val="none" w:sz="0" w:space="0" w:color="auto"/>
            <w:left w:val="none" w:sz="0" w:space="0" w:color="auto"/>
            <w:bottom w:val="none" w:sz="0" w:space="0" w:color="auto"/>
            <w:right w:val="none" w:sz="0" w:space="0" w:color="auto"/>
          </w:divBdr>
        </w:div>
        <w:div w:id="820393865">
          <w:marLeft w:val="0"/>
          <w:marRight w:val="0"/>
          <w:marTop w:val="0"/>
          <w:marBottom w:val="0"/>
          <w:divBdr>
            <w:top w:val="none" w:sz="0" w:space="0" w:color="auto"/>
            <w:left w:val="none" w:sz="0" w:space="0" w:color="auto"/>
            <w:bottom w:val="none" w:sz="0" w:space="0" w:color="auto"/>
            <w:right w:val="none" w:sz="0" w:space="0" w:color="auto"/>
          </w:divBdr>
        </w:div>
        <w:div w:id="478612984">
          <w:marLeft w:val="0"/>
          <w:marRight w:val="0"/>
          <w:marTop w:val="0"/>
          <w:marBottom w:val="0"/>
          <w:divBdr>
            <w:top w:val="none" w:sz="0" w:space="0" w:color="auto"/>
            <w:left w:val="none" w:sz="0" w:space="0" w:color="auto"/>
            <w:bottom w:val="none" w:sz="0" w:space="0" w:color="auto"/>
            <w:right w:val="none" w:sz="0" w:space="0" w:color="auto"/>
          </w:divBdr>
        </w:div>
        <w:div w:id="1719280218">
          <w:marLeft w:val="0"/>
          <w:marRight w:val="0"/>
          <w:marTop w:val="0"/>
          <w:marBottom w:val="0"/>
          <w:divBdr>
            <w:top w:val="none" w:sz="0" w:space="0" w:color="auto"/>
            <w:left w:val="none" w:sz="0" w:space="0" w:color="auto"/>
            <w:bottom w:val="none" w:sz="0" w:space="0" w:color="auto"/>
            <w:right w:val="none" w:sz="0" w:space="0" w:color="auto"/>
          </w:divBdr>
        </w:div>
        <w:div w:id="1885604909">
          <w:marLeft w:val="0"/>
          <w:marRight w:val="0"/>
          <w:marTop w:val="0"/>
          <w:marBottom w:val="0"/>
          <w:divBdr>
            <w:top w:val="none" w:sz="0" w:space="0" w:color="auto"/>
            <w:left w:val="none" w:sz="0" w:space="0" w:color="auto"/>
            <w:bottom w:val="none" w:sz="0" w:space="0" w:color="auto"/>
            <w:right w:val="none" w:sz="0" w:space="0" w:color="auto"/>
          </w:divBdr>
        </w:div>
        <w:div w:id="855996798">
          <w:marLeft w:val="0"/>
          <w:marRight w:val="0"/>
          <w:marTop w:val="0"/>
          <w:marBottom w:val="0"/>
          <w:divBdr>
            <w:top w:val="none" w:sz="0" w:space="0" w:color="auto"/>
            <w:left w:val="none" w:sz="0" w:space="0" w:color="auto"/>
            <w:bottom w:val="none" w:sz="0" w:space="0" w:color="auto"/>
            <w:right w:val="none" w:sz="0" w:space="0" w:color="auto"/>
          </w:divBdr>
        </w:div>
        <w:div w:id="200478117">
          <w:marLeft w:val="0"/>
          <w:marRight w:val="0"/>
          <w:marTop w:val="0"/>
          <w:marBottom w:val="0"/>
          <w:divBdr>
            <w:top w:val="none" w:sz="0" w:space="0" w:color="auto"/>
            <w:left w:val="none" w:sz="0" w:space="0" w:color="auto"/>
            <w:bottom w:val="none" w:sz="0" w:space="0" w:color="auto"/>
            <w:right w:val="none" w:sz="0" w:space="0" w:color="auto"/>
          </w:divBdr>
        </w:div>
        <w:div w:id="2052263196">
          <w:marLeft w:val="0"/>
          <w:marRight w:val="0"/>
          <w:marTop w:val="0"/>
          <w:marBottom w:val="0"/>
          <w:divBdr>
            <w:top w:val="none" w:sz="0" w:space="0" w:color="auto"/>
            <w:left w:val="none" w:sz="0" w:space="0" w:color="auto"/>
            <w:bottom w:val="none" w:sz="0" w:space="0" w:color="auto"/>
            <w:right w:val="none" w:sz="0" w:space="0" w:color="auto"/>
          </w:divBdr>
        </w:div>
        <w:div w:id="2070957046">
          <w:marLeft w:val="0"/>
          <w:marRight w:val="0"/>
          <w:marTop w:val="0"/>
          <w:marBottom w:val="0"/>
          <w:divBdr>
            <w:top w:val="none" w:sz="0" w:space="0" w:color="auto"/>
            <w:left w:val="none" w:sz="0" w:space="0" w:color="auto"/>
            <w:bottom w:val="none" w:sz="0" w:space="0" w:color="auto"/>
            <w:right w:val="none" w:sz="0" w:space="0" w:color="auto"/>
          </w:divBdr>
        </w:div>
        <w:div w:id="937131811">
          <w:marLeft w:val="0"/>
          <w:marRight w:val="0"/>
          <w:marTop w:val="0"/>
          <w:marBottom w:val="0"/>
          <w:divBdr>
            <w:top w:val="none" w:sz="0" w:space="0" w:color="auto"/>
            <w:left w:val="none" w:sz="0" w:space="0" w:color="auto"/>
            <w:bottom w:val="none" w:sz="0" w:space="0" w:color="auto"/>
            <w:right w:val="none" w:sz="0" w:space="0" w:color="auto"/>
          </w:divBdr>
        </w:div>
        <w:div w:id="102069348">
          <w:marLeft w:val="0"/>
          <w:marRight w:val="0"/>
          <w:marTop w:val="0"/>
          <w:marBottom w:val="0"/>
          <w:divBdr>
            <w:top w:val="none" w:sz="0" w:space="0" w:color="auto"/>
            <w:left w:val="none" w:sz="0" w:space="0" w:color="auto"/>
            <w:bottom w:val="none" w:sz="0" w:space="0" w:color="auto"/>
            <w:right w:val="none" w:sz="0" w:space="0" w:color="auto"/>
          </w:divBdr>
        </w:div>
      </w:divsChild>
    </w:div>
    <w:div w:id="1387342298">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8335017">
      <w:bodyDiv w:val="1"/>
      <w:marLeft w:val="0"/>
      <w:marRight w:val="0"/>
      <w:marTop w:val="0"/>
      <w:marBottom w:val="0"/>
      <w:divBdr>
        <w:top w:val="none" w:sz="0" w:space="0" w:color="auto"/>
        <w:left w:val="none" w:sz="0" w:space="0" w:color="auto"/>
        <w:bottom w:val="none" w:sz="0" w:space="0" w:color="auto"/>
        <w:right w:val="none" w:sz="0" w:space="0" w:color="auto"/>
      </w:divBdr>
    </w:div>
    <w:div w:id="1388645319">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0543023">
      <w:bodyDiv w:val="1"/>
      <w:marLeft w:val="0"/>
      <w:marRight w:val="0"/>
      <w:marTop w:val="0"/>
      <w:marBottom w:val="0"/>
      <w:divBdr>
        <w:top w:val="none" w:sz="0" w:space="0" w:color="auto"/>
        <w:left w:val="none" w:sz="0" w:space="0" w:color="auto"/>
        <w:bottom w:val="none" w:sz="0" w:space="0" w:color="auto"/>
        <w:right w:val="none" w:sz="0" w:space="0" w:color="auto"/>
      </w:divBdr>
    </w:div>
    <w:div w:id="1390956569">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1920151">
      <w:bodyDiv w:val="1"/>
      <w:marLeft w:val="0"/>
      <w:marRight w:val="0"/>
      <w:marTop w:val="0"/>
      <w:marBottom w:val="0"/>
      <w:divBdr>
        <w:top w:val="none" w:sz="0" w:space="0" w:color="auto"/>
        <w:left w:val="none" w:sz="0" w:space="0" w:color="auto"/>
        <w:bottom w:val="none" w:sz="0" w:space="0" w:color="auto"/>
        <w:right w:val="none" w:sz="0" w:space="0" w:color="auto"/>
      </w:divBdr>
    </w:div>
    <w:div w:id="1392312343">
      <w:bodyDiv w:val="1"/>
      <w:marLeft w:val="0"/>
      <w:marRight w:val="0"/>
      <w:marTop w:val="0"/>
      <w:marBottom w:val="0"/>
      <w:divBdr>
        <w:top w:val="none" w:sz="0" w:space="0" w:color="auto"/>
        <w:left w:val="none" w:sz="0" w:space="0" w:color="auto"/>
        <w:bottom w:val="none" w:sz="0" w:space="0" w:color="auto"/>
        <w:right w:val="none" w:sz="0" w:space="0" w:color="auto"/>
      </w:divBdr>
    </w:div>
    <w:div w:id="1392534684">
      <w:bodyDiv w:val="1"/>
      <w:marLeft w:val="0"/>
      <w:marRight w:val="0"/>
      <w:marTop w:val="0"/>
      <w:marBottom w:val="0"/>
      <w:divBdr>
        <w:top w:val="none" w:sz="0" w:space="0" w:color="auto"/>
        <w:left w:val="none" w:sz="0" w:space="0" w:color="auto"/>
        <w:bottom w:val="none" w:sz="0" w:space="0" w:color="auto"/>
        <w:right w:val="none" w:sz="0" w:space="0" w:color="auto"/>
      </w:divBdr>
    </w:div>
    <w:div w:id="1392575569">
      <w:bodyDiv w:val="1"/>
      <w:marLeft w:val="0"/>
      <w:marRight w:val="0"/>
      <w:marTop w:val="0"/>
      <w:marBottom w:val="0"/>
      <w:divBdr>
        <w:top w:val="none" w:sz="0" w:space="0" w:color="auto"/>
        <w:left w:val="none" w:sz="0" w:space="0" w:color="auto"/>
        <w:bottom w:val="none" w:sz="0" w:space="0" w:color="auto"/>
        <w:right w:val="none" w:sz="0" w:space="0" w:color="auto"/>
      </w:divBdr>
    </w:div>
    <w:div w:id="1392921882">
      <w:bodyDiv w:val="1"/>
      <w:marLeft w:val="0"/>
      <w:marRight w:val="0"/>
      <w:marTop w:val="0"/>
      <w:marBottom w:val="0"/>
      <w:divBdr>
        <w:top w:val="none" w:sz="0" w:space="0" w:color="auto"/>
        <w:left w:val="none" w:sz="0" w:space="0" w:color="auto"/>
        <w:bottom w:val="none" w:sz="0" w:space="0" w:color="auto"/>
        <w:right w:val="none" w:sz="0" w:space="0" w:color="auto"/>
      </w:divBdr>
    </w:div>
    <w:div w:id="1394042809">
      <w:bodyDiv w:val="1"/>
      <w:marLeft w:val="0"/>
      <w:marRight w:val="0"/>
      <w:marTop w:val="0"/>
      <w:marBottom w:val="0"/>
      <w:divBdr>
        <w:top w:val="none" w:sz="0" w:space="0" w:color="auto"/>
        <w:left w:val="none" w:sz="0" w:space="0" w:color="auto"/>
        <w:bottom w:val="none" w:sz="0" w:space="0" w:color="auto"/>
        <w:right w:val="none" w:sz="0" w:space="0" w:color="auto"/>
      </w:divBdr>
    </w:div>
    <w:div w:id="1394812716">
      <w:bodyDiv w:val="1"/>
      <w:marLeft w:val="0"/>
      <w:marRight w:val="0"/>
      <w:marTop w:val="0"/>
      <w:marBottom w:val="0"/>
      <w:divBdr>
        <w:top w:val="none" w:sz="0" w:space="0" w:color="auto"/>
        <w:left w:val="none" w:sz="0" w:space="0" w:color="auto"/>
        <w:bottom w:val="none" w:sz="0" w:space="0" w:color="auto"/>
        <w:right w:val="none" w:sz="0" w:space="0" w:color="auto"/>
      </w:divBdr>
    </w:div>
    <w:div w:id="139481805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5464990">
      <w:bodyDiv w:val="1"/>
      <w:marLeft w:val="0"/>
      <w:marRight w:val="0"/>
      <w:marTop w:val="0"/>
      <w:marBottom w:val="0"/>
      <w:divBdr>
        <w:top w:val="none" w:sz="0" w:space="0" w:color="auto"/>
        <w:left w:val="none" w:sz="0" w:space="0" w:color="auto"/>
        <w:bottom w:val="none" w:sz="0" w:space="0" w:color="auto"/>
        <w:right w:val="none" w:sz="0" w:space="0" w:color="auto"/>
      </w:divBdr>
    </w:div>
    <w:div w:id="1395470983">
      <w:bodyDiv w:val="1"/>
      <w:marLeft w:val="0"/>
      <w:marRight w:val="0"/>
      <w:marTop w:val="0"/>
      <w:marBottom w:val="0"/>
      <w:divBdr>
        <w:top w:val="none" w:sz="0" w:space="0" w:color="auto"/>
        <w:left w:val="none" w:sz="0" w:space="0" w:color="auto"/>
        <w:bottom w:val="none" w:sz="0" w:space="0" w:color="auto"/>
        <w:right w:val="none" w:sz="0" w:space="0" w:color="auto"/>
      </w:divBdr>
    </w:div>
    <w:div w:id="1395591583">
      <w:bodyDiv w:val="1"/>
      <w:marLeft w:val="0"/>
      <w:marRight w:val="0"/>
      <w:marTop w:val="0"/>
      <w:marBottom w:val="0"/>
      <w:divBdr>
        <w:top w:val="none" w:sz="0" w:space="0" w:color="auto"/>
        <w:left w:val="none" w:sz="0" w:space="0" w:color="auto"/>
        <w:bottom w:val="none" w:sz="0" w:space="0" w:color="auto"/>
        <w:right w:val="none" w:sz="0" w:space="0" w:color="auto"/>
      </w:divBdr>
    </w:div>
    <w:div w:id="1396049960">
      <w:bodyDiv w:val="1"/>
      <w:marLeft w:val="0"/>
      <w:marRight w:val="0"/>
      <w:marTop w:val="0"/>
      <w:marBottom w:val="0"/>
      <w:divBdr>
        <w:top w:val="none" w:sz="0" w:space="0" w:color="auto"/>
        <w:left w:val="none" w:sz="0" w:space="0" w:color="auto"/>
        <w:bottom w:val="none" w:sz="0" w:space="0" w:color="auto"/>
        <w:right w:val="none" w:sz="0" w:space="0" w:color="auto"/>
      </w:divBdr>
    </w:div>
    <w:div w:id="1397779836">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23552">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166150">
      <w:bodyDiv w:val="1"/>
      <w:marLeft w:val="0"/>
      <w:marRight w:val="0"/>
      <w:marTop w:val="0"/>
      <w:marBottom w:val="0"/>
      <w:divBdr>
        <w:top w:val="none" w:sz="0" w:space="0" w:color="auto"/>
        <w:left w:val="none" w:sz="0" w:space="0" w:color="auto"/>
        <w:bottom w:val="none" w:sz="0" w:space="0" w:color="auto"/>
        <w:right w:val="none" w:sz="0" w:space="0" w:color="auto"/>
      </w:divBdr>
    </w:div>
    <w:div w:id="1398439014">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399128654">
      <w:bodyDiv w:val="1"/>
      <w:marLeft w:val="0"/>
      <w:marRight w:val="0"/>
      <w:marTop w:val="0"/>
      <w:marBottom w:val="0"/>
      <w:divBdr>
        <w:top w:val="none" w:sz="0" w:space="0" w:color="auto"/>
        <w:left w:val="none" w:sz="0" w:space="0" w:color="auto"/>
        <w:bottom w:val="none" w:sz="0" w:space="0" w:color="auto"/>
        <w:right w:val="none" w:sz="0" w:space="0" w:color="auto"/>
      </w:divBdr>
    </w:div>
    <w:div w:id="1399207864">
      <w:bodyDiv w:val="1"/>
      <w:marLeft w:val="0"/>
      <w:marRight w:val="0"/>
      <w:marTop w:val="0"/>
      <w:marBottom w:val="0"/>
      <w:divBdr>
        <w:top w:val="none" w:sz="0" w:space="0" w:color="auto"/>
        <w:left w:val="none" w:sz="0" w:space="0" w:color="auto"/>
        <w:bottom w:val="none" w:sz="0" w:space="0" w:color="auto"/>
        <w:right w:val="none" w:sz="0" w:space="0" w:color="auto"/>
      </w:divBdr>
    </w:div>
    <w:div w:id="1400059246">
      <w:bodyDiv w:val="1"/>
      <w:marLeft w:val="0"/>
      <w:marRight w:val="0"/>
      <w:marTop w:val="0"/>
      <w:marBottom w:val="0"/>
      <w:divBdr>
        <w:top w:val="none" w:sz="0" w:space="0" w:color="auto"/>
        <w:left w:val="none" w:sz="0" w:space="0" w:color="auto"/>
        <w:bottom w:val="none" w:sz="0" w:space="0" w:color="auto"/>
        <w:right w:val="none" w:sz="0" w:space="0" w:color="auto"/>
      </w:divBdr>
    </w:div>
    <w:div w:id="1400638547">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1319379">
      <w:bodyDiv w:val="1"/>
      <w:marLeft w:val="0"/>
      <w:marRight w:val="0"/>
      <w:marTop w:val="0"/>
      <w:marBottom w:val="0"/>
      <w:divBdr>
        <w:top w:val="none" w:sz="0" w:space="0" w:color="auto"/>
        <w:left w:val="none" w:sz="0" w:space="0" w:color="auto"/>
        <w:bottom w:val="none" w:sz="0" w:space="0" w:color="auto"/>
        <w:right w:val="none" w:sz="0" w:space="0" w:color="auto"/>
      </w:divBdr>
    </w:div>
    <w:div w:id="1401366493">
      <w:bodyDiv w:val="1"/>
      <w:marLeft w:val="0"/>
      <w:marRight w:val="0"/>
      <w:marTop w:val="0"/>
      <w:marBottom w:val="0"/>
      <w:divBdr>
        <w:top w:val="none" w:sz="0" w:space="0" w:color="auto"/>
        <w:left w:val="none" w:sz="0" w:space="0" w:color="auto"/>
        <w:bottom w:val="none" w:sz="0" w:space="0" w:color="auto"/>
        <w:right w:val="none" w:sz="0" w:space="0" w:color="auto"/>
      </w:divBdr>
    </w:div>
    <w:div w:id="1401638766">
      <w:bodyDiv w:val="1"/>
      <w:marLeft w:val="0"/>
      <w:marRight w:val="0"/>
      <w:marTop w:val="0"/>
      <w:marBottom w:val="0"/>
      <w:divBdr>
        <w:top w:val="none" w:sz="0" w:space="0" w:color="auto"/>
        <w:left w:val="none" w:sz="0" w:space="0" w:color="auto"/>
        <w:bottom w:val="none" w:sz="0" w:space="0" w:color="auto"/>
        <w:right w:val="none" w:sz="0" w:space="0" w:color="auto"/>
      </w:divBdr>
    </w:div>
    <w:div w:id="1401948403">
      <w:bodyDiv w:val="1"/>
      <w:marLeft w:val="0"/>
      <w:marRight w:val="0"/>
      <w:marTop w:val="0"/>
      <w:marBottom w:val="0"/>
      <w:divBdr>
        <w:top w:val="none" w:sz="0" w:space="0" w:color="auto"/>
        <w:left w:val="none" w:sz="0" w:space="0" w:color="auto"/>
        <w:bottom w:val="none" w:sz="0" w:space="0" w:color="auto"/>
        <w:right w:val="none" w:sz="0" w:space="0" w:color="auto"/>
      </w:divBdr>
    </w:div>
    <w:div w:id="1401977875">
      <w:bodyDiv w:val="1"/>
      <w:marLeft w:val="0"/>
      <w:marRight w:val="0"/>
      <w:marTop w:val="0"/>
      <w:marBottom w:val="0"/>
      <w:divBdr>
        <w:top w:val="none" w:sz="0" w:space="0" w:color="auto"/>
        <w:left w:val="none" w:sz="0" w:space="0" w:color="auto"/>
        <w:bottom w:val="none" w:sz="0" w:space="0" w:color="auto"/>
        <w:right w:val="none" w:sz="0" w:space="0" w:color="auto"/>
      </w:divBdr>
    </w:div>
    <w:div w:id="1402023801">
      <w:bodyDiv w:val="1"/>
      <w:marLeft w:val="0"/>
      <w:marRight w:val="0"/>
      <w:marTop w:val="0"/>
      <w:marBottom w:val="0"/>
      <w:divBdr>
        <w:top w:val="none" w:sz="0" w:space="0" w:color="auto"/>
        <w:left w:val="none" w:sz="0" w:space="0" w:color="auto"/>
        <w:bottom w:val="none" w:sz="0" w:space="0" w:color="auto"/>
        <w:right w:val="none" w:sz="0" w:space="0" w:color="auto"/>
      </w:divBdr>
    </w:div>
    <w:div w:id="1402681445">
      <w:bodyDiv w:val="1"/>
      <w:marLeft w:val="0"/>
      <w:marRight w:val="0"/>
      <w:marTop w:val="0"/>
      <w:marBottom w:val="0"/>
      <w:divBdr>
        <w:top w:val="none" w:sz="0" w:space="0" w:color="auto"/>
        <w:left w:val="none" w:sz="0" w:space="0" w:color="auto"/>
        <w:bottom w:val="none" w:sz="0" w:space="0" w:color="auto"/>
        <w:right w:val="none" w:sz="0" w:space="0" w:color="auto"/>
      </w:divBdr>
    </w:div>
    <w:div w:id="1403017477">
      <w:bodyDiv w:val="1"/>
      <w:marLeft w:val="0"/>
      <w:marRight w:val="0"/>
      <w:marTop w:val="0"/>
      <w:marBottom w:val="0"/>
      <w:divBdr>
        <w:top w:val="none" w:sz="0" w:space="0" w:color="auto"/>
        <w:left w:val="none" w:sz="0" w:space="0" w:color="auto"/>
        <w:bottom w:val="none" w:sz="0" w:space="0" w:color="auto"/>
        <w:right w:val="none" w:sz="0" w:space="0" w:color="auto"/>
      </w:divBdr>
    </w:div>
    <w:div w:id="1403210206">
      <w:bodyDiv w:val="1"/>
      <w:marLeft w:val="0"/>
      <w:marRight w:val="0"/>
      <w:marTop w:val="0"/>
      <w:marBottom w:val="0"/>
      <w:divBdr>
        <w:top w:val="none" w:sz="0" w:space="0" w:color="auto"/>
        <w:left w:val="none" w:sz="0" w:space="0" w:color="auto"/>
        <w:bottom w:val="none" w:sz="0" w:space="0" w:color="auto"/>
        <w:right w:val="none" w:sz="0" w:space="0" w:color="auto"/>
      </w:divBdr>
    </w:div>
    <w:div w:id="1403869111">
      <w:bodyDiv w:val="1"/>
      <w:marLeft w:val="0"/>
      <w:marRight w:val="0"/>
      <w:marTop w:val="0"/>
      <w:marBottom w:val="0"/>
      <w:divBdr>
        <w:top w:val="none" w:sz="0" w:space="0" w:color="auto"/>
        <w:left w:val="none" w:sz="0" w:space="0" w:color="auto"/>
        <w:bottom w:val="none" w:sz="0" w:space="0" w:color="auto"/>
        <w:right w:val="none" w:sz="0" w:space="0" w:color="auto"/>
      </w:divBdr>
    </w:div>
    <w:div w:id="1404137700">
      <w:bodyDiv w:val="1"/>
      <w:marLeft w:val="0"/>
      <w:marRight w:val="0"/>
      <w:marTop w:val="0"/>
      <w:marBottom w:val="0"/>
      <w:divBdr>
        <w:top w:val="none" w:sz="0" w:space="0" w:color="auto"/>
        <w:left w:val="none" w:sz="0" w:space="0" w:color="auto"/>
        <w:bottom w:val="none" w:sz="0" w:space="0" w:color="auto"/>
        <w:right w:val="none" w:sz="0" w:space="0" w:color="auto"/>
      </w:divBdr>
    </w:div>
    <w:div w:id="1404253608">
      <w:bodyDiv w:val="1"/>
      <w:marLeft w:val="0"/>
      <w:marRight w:val="0"/>
      <w:marTop w:val="0"/>
      <w:marBottom w:val="0"/>
      <w:divBdr>
        <w:top w:val="none" w:sz="0" w:space="0" w:color="auto"/>
        <w:left w:val="none" w:sz="0" w:space="0" w:color="auto"/>
        <w:bottom w:val="none" w:sz="0" w:space="0" w:color="auto"/>
        <w:right w:val="none" w:sz="0" w:space="0" w:color="auto"/>
      </w:divBdr>
    </w:div>
    <w:div w:id="1404642518">
      <w:bodyDiv w:val="1"/>
      <w:marLeft w:val="0"/>
      <w:marRight w:val="0"/>
      <w:marTop w:val="0"/>
      <w:marBottom w:val="0"/>
      <w:divBdr>
        <w:top w:val="none" w:sz="0" w:space="0" w:color="auto"/>
        <w:left w:val="none" w:sz="0" w:space="0" w:color="auto"/>
        <w:bottom w:val="none" w:sz="0" w:space="0" w:color="auto"/>
        <w:right w:val="none" w:sz="0" w:space="0" w:color="auto"/>
      </w:divBdr>
    </w:div>
    <w:div w:id="1404720397">
      <w:bodyDiv w:val="1"/>
      <w:marLeft w:val="0"/>
      <w:marRight w:val="0"/>
      <w:marTop w:val="0"/>
      <w:marBottom w:val="0"/>
      <w:divBdr>
        <w:top w:val="none" w:sz="0" w:space="0" w:color="auto"/>
        <w:left w:val="none" w:sz="0" w:space="0" w:color="auto"/>
        <w:bottom w:val="none" w:sz="0" w:space="0" w:color="auto"/>
        <w:right w:val="none" w:sz="0" w:space="0" w:color="auto"/>
      </w:divBdr>
    </w:div>
    <w:div w:id="1404911086">
      <w:bodyDiv w:val="1"/>
      <w:marLeft w:val="0"/>
      <w:marRight w:val="0"/>
      <w:marTop w:val="0"/>
      <w:marBottom w:val="0"/>
      <w:divBdr>
        <w:top w:val="none" w:sz="0" w:space="0" w:color="auto"/>
        <w:left w:val="none" w:sz="0" w:space="0" w:color="auto"/>
        <w:bottom w:val="none" w:sz="0" w:space="0" w:color="auto"/>
        <w:right w:val="none" w:sz="0" w:space="0" w:color="auto"/>
      </w:divBdr>
    </w:div>
    <w:div w:id="1405372147">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032320">
      <w:bodyDiv w:val="1"/>
      <w:marLeft w:val="0"/>
      <w:marRight w:val="0"/>
      <w:marTop w:val="0"/>
      <w:marBottom w:val="0"/>
      <w:divBdr>
        <w:top w:val="none" w:sz="0" w:space="0" w:color="auto"/>
        <w:left w:val="none" w:sz="0" w:space="0" w:color="auto"/>
        <w:bottom w:val="none" w:sz="0" w:space="0" w:color="auto"/>
        <w:right w:val="none" w:sz="0" w:space="0" w:color="auto"/>
      </w:divBdr>
    </w:div>
    <w:div w:id="1406100735">
      <w:bodyDiv w:val="1"/>
      <w:marLeft w:val="0"/>
      <w:marRight w:val="0"/>
      <w:marTop w:val="0"/>
      <w:marBottom w:val="0"/>
      <w:divBdr>
        <w:top w:val="none" w:sz="0" w:space="0" w:color="auto"/>
        <w:left w:val="none" w:sz="0" w:space="0" w:color="auto"/>
        <w:bottom w:val="none" w:sz="0" w:space="0" w:color="auto"/>
        <w:right w:val="none" w:sz="0" w:space="0" w:color="auto"/>
      </w:divBdr>
    </w:div>
    <w:div w:id="1406145195">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147980">
      <w:bodyDiv w:val="1"/>
      <w:marLeft w:val="0"/>
      <w:marRight w:val="0"/>
      <w:marTop w:val="0"/>
      <w:marBottom w:val="0"/>
      <w:divBdr>
        <w:top w:val="none" w:sz="0" w:space="0" w:color="auto"/>
        <w:left w:val="none" w:sz="0" w:space="0" w:color="auto"/>
        <w:bottom w:val="none" w:sz="0" w:space="0" w:color="auto"/>
        <w:right w:val="none" w:sz="0" w:space="0" w:color="auto"/>
      </w:divBdr>
    </w:div>
    <w:div w:id="1406417714">
      <w:bodyDiv w:val="1"/>
      <w:marLeft w:val="0"/>
      <w:marRight w:val="0"/>
      <w:marTop w:val="0"/>
      <w:marBottom w:val="0"/>
      <w:divBdr>
        <w:top w:val="none" w:sz="0" w:space="0" w:color="auto"/>
        <w:left w:val="none" w:sz="0" w:space="0" w:color="auto"/>
        <w:bottom w:val="none" w:sz="0" w:space="0" w:color="auto"/>
        <w:right w:val="none" w:sz="0" w:space="0" w:color="auto"/>
      </w:divBdr>
    </w:div>
    <w:div w:id="1406536986">
      <w:bodyDiv w:val="1"/>
      <w:marLeft w:val="0"/>
      <w:marRight w:val="0"/>
      <w:marTop w:val="0"/>
      <w:marBottom w:val="0"/>
      <w:divBdr>
        <w:top w:val="none" w:sz="0" w:space="0" w:color="auto"/>
        <w:left w:val="none" w:sz="0" w:space="0" w:color="auto"/>
        <w:bottom w:val="none" w:sz="0" w:space="0" w:color="auto"/>
        <w:right w:val="none" w:sz="0" w:space="0" w:color="auto"/>
      </w:divBdr>
    </w:div>
    <w:div w:id="1406682577">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455607">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7728214">
      <w:bodyDiv w:val="1"/>
      <w:marLeft w:val="0"/>
      <w:marRight w:val="0"/>
      <w:marTop w:val="0"/>
      <w:marBottom w:val="0"/>
      <w:divBdr>
        <w:top w:val="none" w:sz="0" w:space="0" w:color="auto"/>
        <w:left w:val="none" w:sz="0" w:space="0" w:color="auto"/>
        <w:bottom w:val="none" w:sz="0" w:space="0" w:color="auto"/>
        <w:right w:val="none" w:sz="0" w:space="0" w:color="auto"/>
      </w:divBdr>
    </w:div>
    <w:div w:id="1407992938">
      <w:bodyDiv w:val="1"/>
      <w:marLeft w:val="0"/>
      <w:marRight w:val="0"/>
      <w:marTop w:val="0"/>
      <w:marBottom w:val="0"/>
      <w:divBdr>
        <w:top w:val="none" w:sz="0" w:space="0" w:color="auto"/>
        <w:left w:val="none" w:sz="0" w:space="0" w:color="auto"/>
        <w:bottom w:val="none" w:sz="0" w:space="0" w:color="auto"/>
        <w:right w:val="none" w:sz="0" w:space="0" w:color="auto"/>
      </w:divBdr>
    </w:div>
    <w:div w:id="1408115180">
      <w:bodyDiv w:val="1"/>
      <w:marLeft w:val="0"/>
      <w:marRight w:val="0"/>
      <w:marTop w:val="0"/>
      <w:marBottom w:val="0"/>
      <w:divBdr>
        <w:top w:val="none" w:sz="0" w:space="0" w:color="auto"/>
        <w:left w:val="none" w:sz="0" w:space="0" w:color="auto"/>
        <w:bottom w:val="none" w:sz="0" w:space="0" w:color="auto"/>
        <w:right w:val="none" w:sz="0" w:space="0" w:color="auto"/>
      </w:divBdr>
    </w:div>
    <w:div w:id="1408383039">
      <w:bodyDiv w:val="1"/>
      <w:marLeft w:val="0"/>
      <w:marRight w:val="0"/>
      <w:marTop w:val="0"/>
      <w:marBottom w:val="0"/>
      <w:divBdr>
        <w:top w:val="none" w:sz="0" w:space="0" w:color="auto"/>
        <w:left w:val="none" w:sz="0" w:space="0" w:color="auto"/>
        <w:bottom w:val="none" w:sz="0" w:space="0" w:color="auto"/>
        <w:right w:val="none" w:sz="0" w:space="0" w:color="auto"/>
      </w:divBdr>
    </w:div>
    <w:div w:id="1408573600">
      <w:bodyDiv w:val="1"/>
      <w:marLeft w:val="0"/>
      <w:marRight w:val="0"/>
      <w:marTop w:val="0"/>
      <w:marBottom w:val="0"/>
      <w:divBdr>
        <w:top w:val="none" w:sz="0" w:space="0" w:color="auto"/>
        <w:left w:val="none" w:sz="0" w:space="0" w:color="auto"/>
        <w:bottom w:val="none" w:sz="0" w:space="0" w:color="auto"/>
        <w:right w:val="none" w:sz="0" w:space="0" w:color="auto"/>
      </w:divBdr>
    </w:div>
    <w:div w:id="1408771997">
      <w:bodyDiv w:val="1"/>
      <w:marLeft w:val="0"/>
      <w:marRight w:val="0"/>
      <w:marTop w:val="0"/>
      <w:marBottom w:val="0"/>
      <w:divBdr>
        <w:top w:val="none" w:sz="0" w:space="0" w:color="auto"/>
        <w:left w:val="none" w:sz="0" w:space="0" w:color="auto"/>
        <w:bottom w:val="none" w:sz="0" w:space="0" w:color="auto"/>
        <w:right w:val="none" w:sz="0" w:space="0" w:color="auto"/>
      </w:divBdr>
    </w:div>
    <w:div w:id="1408846061">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09575706">
      <w:bodyDiv w:val="1"/>
      <w:marLeft w:val="0"/>
      <w:marRight w:val="0"/>
      <w:marTop w:val="0"/>
      <w:marBottom w:val="0"/>
      <w:divBdr>
        <w:top w:val="none" w:sz="0" w:space="0" w:color="auto"/>
        <w:left w:val="none" w:sz="0" w:space="0" w:color="auto"/>
        <w:bottom w:val="none" w:sz="0" w:space="0" w:color="auto"/>
        <w:right w:val="none" w:sz="0" w:space="0" w:color="auto"/>
      </w:divBdr>
    </w:div>
    <w:div w:id="1410031562">
      <w:bodyDiv w:val="1"/>
      <w:marLeft w:val="0"/>
      <w:marRight w:val="0"/>
      <w:marTop w:val="0"/>
      <w:marBottom w:val="0"/>
      <w:divBdr>
        <w:top w:val="none" w:sz="0" w:space="0" w:color="auto"/>
        <w:left w:val="none" w:sz="0" w:space="0" w:color="auto"/>
        <w:bottom w:val="none" w:sz="0" w:space="0" w:color="auto"/>
        <w:right w:val="none" w:sz="0" w:space="0" w:color="auto"/>
      </w:divBdr>
      <w:divsChild>
        <w:div w:id="1639451630">
          <w:marLeft w:val="0"/>
          <w:marRight w:val="0"/>
          <w:marTop w:val="0"/>
          <w:marBottom w:val="0"/>
          <w:divBdr>
            <w:top w:val="none" w:sz="0" w:space="0" w:color="auto"/>
            <w:left w:val="none" w:sz="0" w:space="0" w:color="auto"/>
            <w:bottom w:val="none" w:sz="0" w:space="0" w:color="auto"/>
            <w:right w:val="none" w:sz="0" w:space="0" w:color="auto"/>
          </w:divBdr>
        </w:div>
        <w:div w:id="754089642">
          <w:marLeft w:val="0"/>
          <w:marRight w:val="0"/>
          <w:marTop w:val="0"/>
          <w:marBottom w:val="0"/>
          <w:divBdr>
            <w:top w:val="none" w:sz="0" w:space="0" w:color="auto"/>
            <w:left w:val="none" w:sz="0" w:space="0" w:color="auto"/>
            <w:bottom w:val="none" w:sz="0" w:space="0" w:color="auto"/>
            <w:right w:val="none" w:sz="0" w:space="0" w:color="auto"/>
          </w:divBdr>
        </w:div>
        <w:div w:id="1884753683">
          <w:marLeft w:val="0"/>
          <w:marRight w:val="0"/>
          <w:marTop w:val="0"/>
          <w:marBottom w:val="0"/>
          <w:divBdr>
            <w:top w:val="none" w:sz="0" w:space="0" w:color="auto"/>
            <w:left w:val="none" w:sz="0" w:space="0" w:color="auto"/>
            <w:bottom w:val="none" w:sz="0" w:space="0" w:color="auto"/>
            <w:right w:val="none" w:sz="0" w:space="0" w:color="auto"/>
          </w:divBdr>
        </w:div>
        <w:div w:id="1517040291">
          <w:marLeft w:val="0"/>
          <w:marRight w:val="0"/>
          <w:marTop w:val="0"/>
          <w:marBottom w:val="0"/>
          <w:divBdr>
            <w:top w:val="none" w:sz="0" w:space="0" w:color="auto"/>
            <w:left w:val="none" w:sz="0" w:space="0" w:color="auto"/>
            <w:bottom w:val="none" w:sz="0" w:space="0" w:color="auto"/>
            <w:right w:val="none" w:sz="0" w:space="0" w:color="auto"/>
          </w:divBdr>
        </w:div>
        <w:div w:id="946615298">
          <w:marLeft w:val="0"/>
          <w:marRight w:val="0"/>
          <w:marTop w:val="0"/>
          <w:marBottom w:val="0"/>
          <w:divBdr>
            <w:top w:val="none" w:sz="0" w:space="0" w:color="auto"/>
            <w:left w:val="none" w:sz="0" w:space="0" w:color="auto"/>
            <w:bottom w:val="none" w:sz="0" w:space="0" w:color="auto"/>
            <w:right w:val="none" w:sz="0" w:space="0" w:color="auto"/>
          </w:divBdr>
        </w:div>
        <w:div w:id="1526676424">
          <w:marLeft w:val="0"/>
          <w:marRight w:val="0"/>
          <w:marTop w:val="0"/>
          <w:marBottom w:val="0"/>
          <w:divBdr>
            <w:top w:val="none" w:sz="0" w:space="0" w:color="auto"/>
            <w:left w:val="none" w:sz="0" w:space="0" w:color="auto"/>
            <w:bottom w:val="none" w:sz="0" w:space="0" w:color="auto"/>
            <w:right w:val="none" w:sz="0" w:space="0" w:color="auto"/>
          </w:divBdr>
        </w:div>
        <w:div w:id="117141487">
          <w:marLeft w:val="0"/>
          <w:marRight w:val="0"/>
          <w:marTop w:val="0"/>
          <w:marBottom w:val="0"/>
          <w:divBdr>
            <w:top w:val="none" w:sz="0" w:space="0" w:color="auto"/>
            <w:left w:val="none" w:sz="0" w:space="0" w:color="auto"/>
            <w:bottom w:val="none" w:sz="0" w:space="0" w:color="auto"/>
            <w:right w:val="none" w:sz="0" w:space="0" w:color="auto"/>
          </w:divBdr>
        </w:div>
        <w:div w:id="1175539571">
          <w:marLeft w:val="0"/>
          <w:marRight w:val="0"/>
          <w:marTop w:val="0"/>
          <w:marBottom w:val="0"/>
          <w:divBdr>
            <w:top w:val="none" w:sz="0" w:space="0" w:color="auto"/>
            <w:left w:val="none" w:sz="0" w:space="0" w:color="auto"/>
            <w:bottom w:val="none" w:sz="0" w:space="0" w:color="auto"/>
            <w:right w:val="none" w:sz="0" w:space="0" w:color="auto"/>
          </w:divBdr>
        </w:div>
        <w:div w:id="445657267">
          <w:marLeft w:val="0"/>
          <w:marRight w:val="0"/>
          <w:marTop w:val="0"/>
          <w:marBottom w:val="0"/>
          <w:divBdr>
            <w:top w:val="none" w:sz="0" w:space="0" w:color="auto"/>
            <w:left w:val="none" w:sz="0" w:space="0" w:color="auto"/>
            <w:bottom w:val="none" w:sz="0" w:space="0" w:color="auto"/>
            <w:right w:val="none" w:sz="0" w:space="0" w:color="auto"/>
          </w:divBdr>
        </w:div>
        <w:div w:id="1503660308">
          <w:marLeft w:val="0"/>
          <w:marRight w:val="0"/>
          <w:marTop w:val="0"/>
          <w:marBottom w:val="0"/>
          <w:divBdr>
            <w:top w:val="none" w:sz="0" w:space="0" w:color="auto"/>
            <w:left w:val="none" w:sz="0" w:space="0" w:color="auto"/>
            <w:bottom w:val="none" w:sz="0" w:space="0" w:color="auto"/>
            <w:right w:val="none" w:sz="0" w:space="0" w:color="auto"/>
          </w:divBdr>
        </w:div>
        <w:div w:id="1426800102">
          <w:marLeft w:val="0"/>
          <w:marRight w:val="0"/>
          <w:marTop w:val="0"/>
          <w:marBottom w:val="0"/>
          <w:divBdr>
            <w:top w:val="none" w:sz="0" w:space="0" w:color="auto"/>
            <w:left w:val="none" w:sz="0" w:space="0" w:color="auto"/>
            <w:bottom w:val="none" w:sz="0" w:space="0" w:color="auto"/>
            <w:right w:val="none" w:sz="0" w:space="0" w:color="auto"/>
          </w:divBdr>
        </w:div>
        <w:div w:id="1226799955">
          <w:marLeft w:val="0"/>
          <w:marRight w:val="0"/>
          <w:marTop w:val="0"/>
          <w:marBottom w:val="0"/>
          <w:divBdr>
            <w:top w:val="none" w:sz="0" w:space="0" w:color="auto"/>
            <w:left w:val="none" w:sz="0" w:space="0" w:color="auto"/>
            <w:bottom w:val="none" w:sz="0" w:space="0" w:color="auto"/>
            <w:right w:val="none" w:sz="0" w:space="0" w:color="auto"/>
          </w:divBdr>
        </w:div>
        <w:div w:id="1371606946">
          <w:marLeft w:val="0"/>
          <w:marRight w:val="0"/>
          <w:marTop w:val="0"/>
          <w:marBottom w:val="0"/>
          <w:divBdr>
            <w:top w:val="none" w:sz="0" w:space="0" w:color="auto"/>
            <w:left w:val="none" w:sz="0" w:space="0" w:color="auto"/>
            <w:bottom w:val="none" w:sz="0" w:space="0" w:color="auto"/>
            <w:right w:val="none" w:sz="0" w:space="0" w:color="auto"/>
          </w:divBdr>
        </w:div>
        <w:div w:id="1087731952">
          <w:marLeft w:val="0"/>
          <w:marRight w:val="0"/>
          <w:marTop w:val="0"/>
          <w:marBottom w:val="0"/>
          <w:divBdr>
            <w:top w:val="none" w:sz="0" w:space="0" w:color="auto"/>
            <w:left w:val="none" w:sz="0" w:space="0" w:color="auto"/>
            <w:bottom w:val="none" w:sz="0" w:space="0" w:color="auto"/>
            <w:right w:val="none" w:sz="0" w:space="0" w:color="auto"/>
          </w:divBdr>
        </w:div>
        <w:div w:id="791902646">
          <w:marLeft w:val="0"/>
          <w:marRight w:val="0"/>
          <w:marTop w:val="0"/>
          <w:marBottom w:val="0"/>
          <w:divBdr>
            <w:top w:val="none" w:sz="0" w:space="0" w:color="auto"/>
            <w:left w:val="none" w:sz="0" w:space="0" w:color="auto"/>
            <w:bottom w:val="none" w:sz="0" w:space="0" w:color="auto"/>
            <w:right w:val="none" w:sz="0" w:space="0" w:color="auto"/>
          </w:divBdr>
        </w:div>
        <w:div w:id="1582763210">
          <w:marLeft w:val="0"/>
          <w:marRight w:val="0"/>
          <w:marTop w:val="0"/>
          <w:marBottom w:val="0"/>
          <w:divBdr>
            <w:top w:val="none" w:sz="0" w:space="0" w:color="auto"/>
            <w:left w:val="none" w:sz="0" w:space="0" w:color="auto"/>
            <w:bottom w:val="none" w:sz="0" w:space="0" w:color="auto"/>
            <w:right w:val="none" w:sz="0" w:space="0" w:color="auto"/>
          </w:divBdr>
        </w:div>
        <w:div w:id="1001615869">
          <w:marLeft w:val="0"/>
          <w:marRight w:val="0"/>
          <w:marTop w:val="0"/>
          <w:marBottom w:val="0"/>
          <w:divBdr>
            <w:top w:val="none" w:sz="0" w:space="0" w:color="auto"/>
            <w:left w:val="none" w:sz="0" w:space="0" w:color="auto"/>
            <w:bottom w:val="none" w:sz="0" w:space="0" w:color="auto"/>
            <w:right w:val="none" w:sz="0" w:space="0" w:color="auto"/>
          </w:divBdr>
        </w:div>
        <w:div w:id="805971894">
          <w:marLeft w:val="0"/>
          <w:marRight w:val="0"/>
          <w:marTop w:val="0"/>
          <w:marBottom w:val="0"/>
          <w:divBdr>
            <w:top w:val="none" w:sz="0" w:space="0" w:color="auto"/>
            <w:left w:val="none" w:sz="0" w:space="0" w:color="auto"/>
            <w:bottom w:val="none" w:sz="0" w:space="0" w:color="auto"/>
            <w:right w:val="none" w:sz="0" w:space="0" w:color="auto"/>
          </w:divBdr>
        </w:div>
        <w:div w:id="2041390613">
          <w:marLeft w:val="0"/>
          <w:marRight w:val="0"/>
          <w:marTop w:val="0"/>
          <w:marBottom w:val="0"/>
          <w:divBdr>
            <w:top w:val="none" w:sz="0" w:space="0" w:color="auto"/>
            <w:left w:val="none" w:sz="0" w:space="0" w:color="auto"/>
            <w:bottom w:val="none" w:sz="0" w:space="0" w:color="auto"/>
            <w:right w:val="none" w:sz="0" w:space="0" w:color="auto"/>
          </w:divBdr>
        </w:div>
        <w:div w:id="83377712">
          <w:marLeft w:val="0"/>
          <w:marRight w:val="0"/>
          <w:marTop w:val="0"/>
          <w:marBottom w:val="0"/>
          <w:divBdr>
            <w:top w:val="none" w:sz="0" w:space="0" w:color="auto"/>
            <w:left w:val="none" w:sz="0" w:space="0" w:color="auto"/>
            <w:bottom w:val="none" w:sz="0" w:space="0" w:color="auto"/>
            <w:right w:val="none" w:sz="0" w:space="0" w:color="auto"/>
          </w:divBdr>
        </w:div>
        <w:div w:id="1358384469">
          <w:marLeft w:val="0"/>
          <w:marRight w:val="0"/>
          <w:marTop w:val="0"/>
          <w:marBottom w:val="0"/>
          <w:divBdr>
            <w:top w:val="none" w:sz="0" w:space="0" w:color="auto"/>
            <w:left w:val="none" w:sz="0" w:space="0" w:color="auto"/>
            <w:bottom w:val="none" w:sz="0" w:space="0" w:color="auto"/>
            <w:right w:val="none" w:sz="0" w:space="0" w:color="auto"/>
          </w:divBdr>
        </w:div>
        <w:div w:id="1278292729">
          <w:marLeft w:val="0"/>
          <w:marRight w:val="0"/>
          <w:marTop w:val="0"/>
          <w:marBottom w:val="0"/>
          <w:divBdr>
            <w:top w:val="none" w:sz="0" w:space="0" w:color="auto"/>
            <w:left w:val="none" w:sz="0" w:space="0" w:color="auto"/>
            <w:bottom w:val="none" w:sz="0" w:space="0" w:color="auto"/>
            <w:right w:val="none" w:sz="0" w:space="0" w:color="auto"/>
          </w:divBdr>
        </w:div>
        <w:div w:id="277221468">
          <w:marLeft w:val="0"/>
          <w:marRight w:val="0"/>
          <w:marTop w:val="0"/>
          <w:marBottom w:val="0"/>
          <w:divBdr>
            <w:top w:val="none" w:sz="0" w:space="0" w:color="auto"/>
            <w:left w:val="none" w:sz="0" w:space="0" w:color="auto"/>
            <w:bottom w:val="none" w:sz="0" w:space="0" w:color="auto"/>
            <w:right w:val="none" w:sz="0" w:space="0" w:color="auto"/>
          </w:divBdr>
        </w:div>
        <w:div w:id="387849005">
          <w:marLeft w:val="0"/>
          <w:marRight w:val="0"/>
          <w:marTop w:val="0"/>
          <w:marBottom w:val="0"/>
          <w:divBdr>
            <w:top w:val="none" w:sz="0" w:space="0" w:color="auto"/>
            <w:left w:val="none" w:sz="0" w:space="0" w:color="auto"/>
            <w:bottom w:val="none" w:sz="0" w:space="0" w:color="auto"/>
            <w:right w:val="none" w:sz="0" w:space="0" w:color="auto"/>
          </w:divBdr>
        </w:div>
        <w:div w:id="354616552">
          <w:marLeft w:val="0"/>
          <w:marRight w:val="0"/>
          <w:marTop w:val="0"/>
          <w:marBottom w:val="0"/>
          <w:divBdr>
            <w:top w:val="none" w:sz="0" w:space="0" w:color="auto"/>
            <w:left w:val="none" w:sz="0" w:space="0" w:color="auto"/>
            <w:bottom w:val="none" w:sz="0" w:space="0" w:color="auto"/>
            <w:right w:val="none" w:sz="0" w:space="0" w:color="auto"/>
          </w:divBdr>
        </w:div>
        <w:div w:id="1101756602">
          <w:marLeft w:val="0"/>
          <w:marRight w:val="0"/>
          <w:marTop w:val="0"/>
          <w:marBottom w:val="0"/>
          <w:divBdr>
            <w:top w:val="none" w:sz="0" w:space="0" w:color="auto"/>
            <w:left w:val="none" w:sz="0" w:space="0" w:color="auto"/>
            <w:bottom w:val="none" w:sz="0" w:space="0" w:color="auto"/>
            <w:right w:val="none" w:sz="0" w:space="0" w:color="auto"/>
          </w:divBdr>
        </w:div>
        <w:div w:id="537008302">
          <w:marLeft w:val="0"/>
          <w:marRight w:val="0"/>
          <w:marTop w:val="0"/>
          <w:marBottom w:val="0"/>
          <w:divBdr>
            <w:top w:val="none" w:sz="0" w:space="0" w:color="auto"/>
            <w:left w:val="none" w:sz="0" w:space="0" w:color="auto"/>
            <w:bottom w:val="none" w:sz="0" w:space="0" w:color="auto"/>
            <w:right w:val="none" w:sz="0" w:space="0" w:color="auto"/>
          </w:divBdr>
        </w:div>
        <w:div w:id="1629892282">
          <w:marLeft w:val="0"/>
          <w:marRight w:val="0"/>
          <w:marTop w:val="0"/>
          <w:marBottom w:val="0"/>
          <w:divBdr>
            <w:top w:val="none" w:sz="0" w:space="0" w:color="auto"/>
            <w:left w:val="none" w:sz="0" w:space="0" w:color="auto"/>
            <w:bottom w:val="none" w:sz="0" w:space="0" w:color="auto"/>
            <w:right w:val="none" w:sz="0" w:space="0" w:color="auto"/>
          </w:divBdr>
        </w:div>
        <w:div w:id="434053984">
          <w:marLeft w:val="0"/>
          <w:marRight w:val="0"/>
          <w:marTop w:val="0"/>
          <w:marBottom w:val="0"/>
          <w:divBdr>
            <w:top w:val="none" w:sz="0" w:space="0" w:color="auto"/>
            <w:left w:val="none" w:sz="0" w:space="0" w:color="auto"/>
            <w:bottom w:val="none" w:sz="0" w:space="0" w:color="auto"/>
            <w:right w:val="none" w:sz="0" w:space="0" w:color="auto"/>
          </w:divBdr>
        </w:div>
        <w:div w:id="444276139">
          <w:marLeft w:val="0"/>
          <w:marRight w:val="0"/>
          <w:marTop w:val="0"/>
          <w:marBottom w:val="0"/>
          <w:divBdr>
            <w:top w:val="none" w:sz="0" w:space="0" w:color="auto"/>
            <w:left w:val="none" w:sz="0" w:space="0" w:color="auto"/>
            <w:bottom w:val="none" w:sz="0" w:space="0" w:color="auto"/>
            <w:right w:val="none" w:sz="0" w:space="0" w:color="auto"/>
          </w:divBdr>
        </w:div>
        <w:div w:id="950285091">
          <w:marLeft w:val="0"/>
          <w:marRight w:val="0"/>
          <w:marTop w:val="0"/>
          <w:marBottom w:val="0"/>
          <w:divBdr>
            <w:top w:val="none" w:sz="0" w:space="0" w:color="auto"/>
            <w:left w:val="none" w:sz="0" w:space="0" w:color="auto"/>
            <w:bottom w:val="none" w:sz="0" w:space="0" w:color="auto"/>
            <w:right w:val="none" w:sz="0" w:space="0" w:color="auto"/>
          </w:divBdr>
        </w:div>
        <w:div w:id="1702970313">
          <w:marLeft w:val="0"/>
          <w:marRight w:val="0"/>
          <w:marTop w:val="0"/>
          <w:marBottom w:val="0"/>
          <w:divBdr>
            <w:top w:val="none" w:sz="0" w:space="0" w:color="auto"/>
            <w:left w:val="none" w:sz="0" w:space="0" w:color="auto"/>
            <w:bottom w:val="none" w:sz="0" w:space="0" w:color="auto"/>
            <w:right w:val="none" w:sz="0" w:space="0" w:color="auto"/>
          </w:divBdr>
        </w:div>
        <w:div w:id="2135637146">
          <w:marLeft w:val="0"/>
          <w:marRight w:val="0"/>
          <w:marTop w:val="0"/>
          <w:marBottom w:val="0"/>
          <w:divBdr>
            <w:top w:val="none" w:sz="0" w:space="0" w:color="auto"/>
            <w:left w:val="none" w:sz="0" w:space="0" w:color="auto"/>
            <w:bottom w:val="none" w:sz="0" w:space="0" w:color="auto"/>
            <w:right w:val="none" w:sz="0" w:space="0" w:color="auto"/>
          </w:divBdr>
        </w:div>
        <w:div w:id="1776749494">
          <w:marLeft w:val="0"/>
          <w:marRight w:val="0"/>
          <w:marTop w:val="0"/>
          <w:marBottom w:val="0"/>
          <w:divBdr>
            <w:top w:val="none" w:sz="0" w:space="0" w:color="auto"/>
            <w:left w:val="none" w:sz="0" w:space="0" w:color="auto"/>
            <w:bottom w:val="none" w:sz="0" w:space="0" w:color="auto"/>
            <w:right w:val="none" w:sz="0" w:space="0" w:color="auto"/>
          </w:divBdr>
        </w:div>
        <w:div w:id="1620066765">
          <w:marLeft w:val="0"/>
          <w:marRight w:val="0"/>
          <w:marTop w:val="0"/>
          <w:marBottom w:val="0"/>
          <w:divBdr>
            <w:top w:val="none" w:sz="0" w:space="0" w:color="auto"/>
            <w:left w:val="none" w:sz="0" w:space="0" w:color="auto"/>
            <w:bottom w:val="none" w:sz="0" w:space="0" w:color="auto"/>
            <w:right w:val="none" w:sz="0" w:space="0" w:color="auto"/>
          </w:divBdr>
        </w:div>
        <w:div w:id="2060349757">
          <w:marLeft w:val="0"/>
          <w:marRight w:val="0"/>
          <w:marTop w:val="0"/>
          <w:marBottom w:val="0"/>
          <w:divBdr>
            <w:top w:val="none" w:sz="0" w:space="0" w:color="auto"/>
            <w:left w:val="none" w:sz="0" w:space="0" w:color="auto"/>
            <w:bottom w:val="none" w:sz="0" w:space="0" w:color="auto"/>
            <w:right w:val="none" w:sz="0" w:space="0" w:color="auto"/>
          </w:divBdr>
        </w:div>
        <w:div w:id="1351103939">
          <w:marLeft w:val="0"/>
          <w:marRight w:val="0"/>
          <w:marTop w:val="0"/>
          <w:marBottom w:val="0"/>
          <w:divBdr>
            <w:top w:val="none" w:sz="0" w:space="0" w:color="auto"/>
            <w:left w:val="none" w:sz="0" w:space="0" w:color="auto"/>
            <w:bottom w:val="none" w:sz="0" w:space="0" w:color="auto"/>
            <w:right w:val="none" w:sz="0" w:space="0" w:color="auto"/>
          </w:divBdr>
        </w:div>
        <w:div w:id="546139173">
          <w:marLeft w:val="0"/>
          <w:marRight w:val="0"/>
          <w:marTop w:val="0"/>
          <w:marBottom w:val="0"/>
          <w:divBdr>
            <w:top w:val="none" w:sz="0" w:space="0" w:color="auto"/>
            <w:left w:val="none" w:sz="0" w:space="0" w:color="auto"/>
            <w:bottom w:val="none" w:sz="0" w:space="0" w:color="auto"/>
            <w:right w:val="none" w:sz="0" w:space="0" w:color="auto"/>
          </w:divBdr>
        </w:div>
        <w:div w:id="1927683929">
          <w:marLeft w:val="0"/>
          <w:marRight w:val="0"/>
          <w:marTop w:val="0"/>
          <w:marBottom w:val="0"/>
          <w:divBdr>
            <w:top w:val="none" w:sz="0" w:space="0" w:color="auto"/>
            <w:left w:val="none" w:sz="0" w:space="0" w:color="auto"/>
            <w:bottom w:val="none" w:sz="0" w:space="0" w:color="auto"/>
            <w:right w:val="none" w:sz="0" w:space="0" w:color="auto"/>
          </w:divBdr>
        </w:div>
        <w:div w:id="1036153077">
          <w:marLeft w:val="0"/>
          <w:marRight w:val="0"/>
          <w:marTop w:val="0"/>
          <w:marBottom w:val="0"/>
          <w:divBdr>
            <w:top w:val="none" w:sz="0" w:space="0" w:color="auto"/>
            <w:left w:val="none" w:sz="0" w:space="0" w:color="auto"/>
            <w:bottom w:val="none" w:sz="0" w:space="0" w:color="auto"/>
            <w:right w:val="none" w:sz="0" w:space="0" w:color="auto"/>
          </w:divBdr>
        </w:div>
        <w:div w:id="57048749">
          <w:marLeft w:val="0"/>
          <w:marRight w:val="0"/>
          <w:marTop w:val="0"/>
          <w:marBottom w:val="0"/>
          <w:divBdr>
            <w:top w:val="none" w:sz="0" w:space="0" w:color="auto"/>
            <w:left w:val="none" w:sz="0" w:space="0" w:color="auto"/>
            <w:bottom w:val="none" w:sz="0" w:space="0" w:color="auto"/>
            <w:right w:val="none" w:sz="0" w:space="0" w:color="auto"/>
          </w:divBdr>
        </w:div>
        <w:div w:id="1602956401">
          <w:marLeft w:val="0"/>
          <w:marRight w:val="0"/>
          <w:marTop w:val="0"/>
          <w:marBottom w:val="0"/>
          <w:divBdr>
            <w:top w:val="none" w:sz="0" w:space="0" w:color="auto"/>
            <w:left w:val="none" w:sz="0" w:space="0" w:color="auto"/>
            <w:bottom w:val="none" w:sz="0" w:space="0" w:color="auto"/>
            <w:right w:val="none" w:sz="0" w:space="0" w:color="auto"/>
          </w:divBdr>
        </w:div>
        <w:div w:id="1968121891">
          <w:marLeft w:val="0"/>
          <w:marRight w:val="0"/>
          <w:marTop w:val="0"/>
          <w:marBottom w:val="0"/>
          <w:divBdr>
            <w:top w:val="none" w:sz="0" w:space="0" w:color="auto"/>
            <w:left w:val="none" w:sz="0" w:space="0" w:color="auto"/>
            <w:bottom w:val="none" w:sz="0" w:space="0" w:color="auto"/>
            <w:right w:val="none" w:sz="0" w:space="0" w:color="auto"/>
          </w:divBdr>
        </w:div>
        <w:div w:id="1569267861">
          <w:marLeft w:val="0"/>
          <w:marRight w:val="0"/>
          <w:marTop w:val="0"/>
          <w:marBottom w:val="0"/>
          <w:divBdr>
            <w:top w:val="none" w:sz="0" w:space="0" w:color="auto"/>
            <w:left w:val="none" w:sz="0" w:space="0" w:color="auto"/>
            <w:bottom w:val="none" w:sz="0" w:space="0" w:color="auto"/>
            <w:right w:val="none" w:sz="0" w:space="0" w:color="auto"/>
          </w:divBdr>
        </w:div>
        <w:div w:id="88627529">
          <w:marLeft w:val="0"/>
          <w:marRight w:val="0"/>
          <w:marTop w:val="0"/>
          <w:marBottom w:val="0"/>
          <w:divBdr>
            <w:top w:val="none" w:sz="0" w:space="0" w:color="auto"/>
            <w:left w:val="none" w:sz="0" w:space="0" w:color="auto"/>
            <w:bottom w:val="none" w:sz="0" w:space="0" w:color="auto"/>
            <w:right w:val="none" w:sz="0" w:space="0" w:color="auto"/>
          </w:divBdr>
        </w:div>
        <w:div w:id="1431468016">
          <w:marLeft w:val="0"/>
          <w:marRight w:val="0"/>
          <w:marTop w:val="0"/>
          <w:marBottom w:val="0"/>
          <w:divBdr>
            <w:top w:val="none" w:sz="0" w:space="0" w:color="auto"/>
            <w:left w:val="none" w:sz="0" w:space="0" w:color="auto"/>
            <w:bottom w:val="none" w:sz="0" w:space="0" w:color="auto"/>
            <w:right w:val="none" w:sz="0" w:space="0" w:color="auto"/>
          </w:divBdr>
        </w:div>
        <w:div w:id="1279991819">
          <w:marLeft w:val="0"/>
          <w:marRight w:val="0"/>
          <w:marTop w:val="0"/>
          <w:marBottom w:val="0"/>
          <w:divBdr>
            <w:top w:val="none" w:sz="0" w:space="0" w:color="auto"/>
            <w:left w:val="none" w:sz="0" w:space="0" w:color="auto"/>
            <w:bottom w:val="none" w:sz="0" w:space="0" w:color="auto"/>
            <w:right w:val="none" w:sz="0" w:space="0" w:color="auto"/>
          </w:divBdr>
        </w:div>
        <w:div w:id="1522476290">
          <w:marLeft w:val="0"/>
          <w:marRight w:val="0"/>
          <w:marTop w:val="0"/>
          <w:marBottom w:val="0"/>
          <w:divBdr>
            <w:top w:val="none" w:sz="0" w:space="0" w:color="auto"/>
            <w:left w:val="none" w:sz="0" w:space="0" w:color="auto"/>
            <w:bottom w:val="none" w:sz="0" w:space="0" w:color="auto"/>
            <w:right w:val="none" w:sz="0" w:space="0" w:color="auto"/>
          </w:divBdr>
        </w:div>
        <w:div w:id="1311249675">
          <w:marLeft w:val="0"/>
          <w:marRight w:val="0"/>
          <w:marTop w:val="0"/>
          <w:marBottom w:val="0"/>
          <w:divBdr>
            <w:top w:val="none" w:sz="0" w:space="0" w:color="auto"/>
            <w:left w:val="none" w:sz="0" w:space="0" w:color="auto"/>
            <w:bottom w:val="none" w:sz="0" w:space="0" w:color="auto"/>
            <w:right w:val="none" w:sz="0" w:space="0" w:color="auto"/>
          </w:divBdr>
        </w:div>
        <w:div w:id="1183978117">
          <w:marLeft w:val="0"/>
          <w:marRight w:val="0"/>
          <w:marTop w:val="0"/>
          <w:marBottom w:val="0"/>
          <w:divBdr>
            <w:top w:val="none" w:sz="0" w:space="0" w:color="auto"/>
            <w:left w:val="none" w:sz="0" w:space="0" w:color="auto"/>
            <w:bottom w:val="none" w:sz="0" w:space="0" w:color="auto"/>
            <w:right w:val="none" w:sz="0" w:space="0" w:color="auto"/>
          </w:divBdr>
        </w:div>
        <w:div w:id="48190795">
          <w:marLeft w:val="0"/>
          <w:marRight w:val="0"/>
          <w:marTop w:val="0"/>
          <w:marBottom w:val="0"/>
          <w:divBdr>
            <w:top w:val="none" w:sz="0" w:space="0" w:color="auto"/>
            <w:left w:val="none" w:sz="0" w:space="0" w:color="auto"/>
            <w:bottom w:val="none" w:sz="0" w:space="0" w:color="auto"/>
            <w:right w:val="none" w:sz="0" w:space="0" w:color="auto"/>
          </w:divBdr>
        </w:div>
        <w:div w:id="1225679890">
          <w:marLeft w:val="0"/>
          <w:marRight w:val="0"/>
          <w:marTop w:val="0"/>
          <w:marBottom w:val="0"/>
          <w:divBdr>
            <w:top w:val="none" w:sz="0" w:space="0" w:color="auto"/>
            <w:left w:val="none" w:sz="0" w:space="0" w:color="auto"/>
            <w:bottom w:val="none" w:sz="0" w:space="0" w:color="auto"/>
            <w:right w:val="none" w:sz="0" w:space="0" w:color="auto"/>
          </w:divBdr>
        </w:div>
        <w:div w:id="1033924736">
          <w:marLeft w:val="0"/>
          <w:marRight w:val="0"/>
          <w:marTop w:val="0"/>
          <w:marBottom w:val="0"/>
          <w:divBdr>
            <w:top w:val="none" w:sz="0" w:space="0" w:color="auto"/>
            <w:left w:val="none" w:sz="0" w:space="0" w:color="auto"/>
            <w:bottom w:val="none" w:sz="0" w:space="0" w:color="auto"/>
            <w:right w:val="none" w:sz="0" w:space="0" w:color="auto"/>
          </w:divBdr>
        </w:div>
        <w:div w:id="136604504">
          <w:marLeft w:val="0"/>
          <w:marRight w:val="0"/>
          <w:marTop w:val="0"/>
          <w:marBottom w:val="0"/>
          <w:divBdr>
            <w:top w:val="none" w:sz="0" w:space="0" w:color="auto"/>
            <w:left w:val="none" w:sz="0" w:space="0" w:color="auto"/>
            <w:bottom w:val="none" w:sz="0" w:space="0" w:color="auto"/>
            <w:right w:val="none" w:sz="0" w:space="0" w:color="auto"/>
          </w:divBdr>
        </w:div>
        <w:div w:id="786044219">
          <w:marLeft w:val="0"/>
          <w:marRight w:val="0"/>
          <w:marTop w:val="0"/>
          <w:marBottom w:val="0"/>
          <w:divBdr>
            <w:top w:val="none" w:sz="0" w:space="0" w:color="auto"/>
            <w:left w:val="none" w:sz="0" w:space="0" w:color="auto"/>
            <w:bottom w:val="none" w:sz="0" w:space="0" w:color="auto"/>
            <w:right w:val="none" w:sz="0" w:space="0" w:color="auto"/>
          </w:divBdr>
        </w:div>
        <w:div w:id="203031053">
          <w:marLeft w:val="0"/>
          <w:marRight w:val="0"/>
          <w:marTop w:val="0"/>
          <w:marBottom w:val="0"/>
          <w:divBdr>
            <w:top w:val="none" w:sz="0" w:space="0" w:color="auto"/>
            <w:left w:val="none" w:sz="0" w:space="0" w:color="auto"/>
            <w:bottom w:val="none" w:sz="0" w:space="0" w:color="auto"/>
            <w:right w:val="none" w:sz="0" w:space="0" w:color="auto"/>
          </w:divBdr>
        </w:div>
        <w:div w:id="676076581">
          <w:marLeft w:val="0"/>
          <w:marRight w:val="0"/>
          <w:marTop w:val="0"/>
          <w:marBottom w:val="0"/>
          <w:divBdr>
            <w:top w:val="none" w:sz="0" w:space="0" w:color="auto"/>
            <w:left w:val="none" w:sz="0" w:space="0" w:color="auto"/>
            <w:bottom w:val="none" w:sz="0" w:space="0" w:color="auto"/>
            <w:right w:val="none" w:sz="0" w:space="0" w:color="auto"/>
          </w:divBdr>
        </w:div>
        <w:div w:id="1121076308">
          <w:marLeft w:val="0"/>
          <w:marRight w:val="0"/>
          <w:marTop w:val="0"/>
          <w:marBottom w:val="0"/>
          <w:divBdr>
            <w:top w:val="none" w:sz="0" w:space="0" w:color="auto"/>
            <w:left w:val="none" w:sz="0" w:space="0" w:color="auto"/>
            <w:bottom w:val="none" w:sz="0" w:space="0" w:color="auto"/>
            <w:right w:val="none" w:sz="0" w:space="0" w:color="auto"/>
          </w:divBdr>
        </w:div>
        <w:div w:id="1756783385">
          <w:marLeft w:val="0"/>
          <w:marRight w:val="0"/>
          <w:marTop w:val="0"/>
          <w:marBottom w:val="0"/>
          <w:divBdr>
            <w:top w:val="none" w:sz="0" w:space="0" w:color="auto"/>
            <w:left w:val="none" w:sz="0" w:space="0" w:color="auto"/>
            <w:bottom w:val="none" w:sz="0" w:space="0" w:color="auto"/>
            <w:right w:val="none" w:sz="0" w:space="0" w:color="auto"/>
          </w:divBdr>
        </w:div>
        <w:div w:id="1734549050">
          <w:marLeft w:val="0"/>
          <w:marRight w:val="0"/>
          <w:marTop w:val="0"/>
          <w:marBottom w:val="0"/>
          <w:divBdr>
            <w:top w:val="none" w:sz="0" w:space="0" w:color="auto"/>
            <w:left w:val="none" w:sz="0" w:space="0" w:color="auto"/>
            <w:bottom w:val="none" w:sz="0" w:space="0" w:color="auto"/>
            <w:right w:val="none" w:sz="0" w:space="0" w:color="auto"/>
          </w:divBdr>
        </w:div>
        <w:div w:id="447505339">
          <w:marLeft w:val="0"/>
          <w:marRight w:val="0"/>
          <w:marTop w:val="0"/>
          <w:marBottom w:val="0"/>
          <w:divBdr>
            <w:top w:val="none" w:sz="0" w:space="0" w:color="auto"/>
            <w:left w:val="none" w:sz="0" w:space="0" w:color="auto"/>
            <w:bottom w:val="none" w:sz="0" w:space="0" w:color="auto"/>
            <w:right w:val="none" w:sz="0" w:space="0" w:color="auto"/>
          </w:divBdr>
        </w:div>
        <w:div w:id="746074842">
          <w:marLeft w:val="0"/>
          <w:marRight w:val="0"/>
          <w:marTop w:val="0"/>
          <w:marBottom w:val="0"/>
          <w:divBdr>
            <w:top w:val="none" w:sz="0" w:space="0" w:color="auto"/>
            <w:left w:val="none" w:sz="0" w:space="0" w:color="auto"/>
            <w:bottom w:val="none" w:sz="0" w:space="0" w:color="auto"/>
            <w:right w:val="none" w:sz="0" w:space="0" w:color="auto"/>
          </w:divBdr>
        </w:div>
        <w:div w:id="2072608224">
          <w:marLeft w:val="0"/>
          <w:marRight w:val="0"/>
          <w:marTop w:val="0"/>
          <w:marBottom w:val="0"/>
          <w:divBdr>
            <w:top w:val="none" w:sz="0" w:space="0" w:color="auto"/>
            <w:left w:val="none" w:sz="0" w:space="0" w:color="auto"/>
            <w:bottom w:val="none" w:sz="0" w:space="0" w:color="auto"/>
            <w:right w:val="none" w:sz="0" w:space="0" w:color="auto"/>
          </w:divBdr>
        </w:div>
        <w:div w:id="684015453">
          <w:marLeft w:val="0"/>
          <w:marRight w:val="0"/>
          <w:marTop w:val="0"/>
          <w:marBottom w:val="0"/>
          <w:divBdr>
            <w:top w:val="none" w:sz="0" w:space="0" w:color="auto"/>
            <w:left w:val="none" w:sz="0" w:space="0" w:color="auto"/>
            <w:bottom w:val="none" w:sz="0" w:space="0" w:color="auto"/>
            <w:right w:val="none" w:sz="0" w:space="0" w:color="auto"/>
          </w:divBdr>
        </w:div>
        <w:div w:id="1817602225">
          <w:marLeft w:val="0"/>
          <w:marRight w:val="0"/>
          <w:marTop w:val="0"/>
          <w:marBottom w:val="0"/>
          <w:divBdr>
            <w:top w:val="none" w:sz="0" w:space="0" w:color="auto"/>
            <w:left w:val="none" w:sz="0" w:space="0" w:color="auto"/>
            <w:bottom w:val="none" w:sz="0" w:space="0" w:color="auto"/>
            <w:right w:val="none" w:sz="0" w:space="0" w:color="auto"/>
          </w:divBdr>
        </w:div>
        <w:div w:id="1724058718">
          <w:marLeft w:val="0"/>
          <w:marRight w:val="0"/>
          <w:marTop w:val="0"/>
          <w:marBottom w:val="0"/>
          <w:divBdr>
            <w:top w:val="none" w:sz="0" w:space="0" w:color="auto"/>
            <w:left w:val="none" w:sz="0" w:space="0" w:color="auto"/>
            <w:bottom w:val="none" w:sz="0" w:space="0" w:color="auto"/>
            <w:right w:val="none" w:sz="0" w:space="0" w:color="auto"/>
          </w:divBdr>
        </w:div>
        <w:div w:id="1909877141">
          <w:marLeft w:val="0"/>
          <w:marRight w:val="0"/>
          <w:marTop w:val="0"/>
          <w:marBottom w:val="0"/>
          <w:divBdr>
            <w:top w:val="none" w:sz="0" w:space="0" w:color="auto"/>
            <w:left w:val="none" w:sz="0" w:space="0" w:color="auto"/>
            <w:bottom w:val="none" w:sz="0" w:space="0" w:color="auto"/>
            <w:right w:val="none" w:sz="0" w:space="0" w:color="auto"/>
          </w:divBdr>
        </w:div>
        <w:div w:id="377164687">
          <w:marLeft w:val="0"/>
          <w:marRight w:val="0"/>
          <w:marTop w:val="0"/>
          <w:marBottom w:val="0"/>
          <w:divBdr>
            <w:top w:val="none" w:sz="0" w:space="0" w:color="auto"/>
            <w:left w:val="none" w:sz="0" w:space="0" w:color="auto"/>
            <w:bottom w:val="none" w:sz="0" w:space="0" w:color="auto"/>
            <w:right w:val="none" w:sz="0" w:space="0" w:color="auto"/>
          </w:divBdr>
        </w:div>
        <w:div w:id="1859463823">
          <w:marLeft w:val="0"/>
          <w:marRight w:val="0"/>
          <w:marTop w:val="0"/>
          <w:marBottom w:val="0"/>
          <w:divBdr>
            <w:top w:val="none" w:sz="0" w:space="0" w:color="auto"/>
            <w:left w:val="none" w:sz="0" w:space="0" w:color="auto"/>
            <w:bottom w:val="none" w:sz="0" w:space="0" w:color="auto"/>
            <w:right w:val="none" w:sz="0" w:space="0" w:color="auto"/>
          </w:divBdr>
        </w:div>
        <w:div w:id="1168180273">
          <w:marLeft w:val="0"/>
          <w:marRight w:val="0"/>
          <w:marTop w:val="0"/>
          <w:marBottom w:val="0"/>
          <w:divBdr>
            <w:top w:val="none" w:sz="0" w:space="0" w:color="auto"/>
            <w:left w:val="none" w:sz="0" w:space="0" w:color="auto"/>
            <w:bottom w:val="none" w:sz="0" w:space="0" w:color="auto"/>
            <w:right w:val="none" w:sz="0" w:space="0" w:color="auto"/>
          </w:divBdr>
        </w:div>
        <w:div w:id="1308898482">
          <w:marLeft w:val="0"/>
          <w:marRight w:val="0"/>
          <w:marTop w:val="0"/>
          <w:marBottom w:val="0"/>
          <w:divBdr>
            <w:top w:val="none" w:sz="0" w:space="0" w:color="auto"/>
            <w:left w:val="none" w:sz="0" w:space="0" w:color="auto"/>
            <w:bottom w:val="none" w:sz="0" w:space="0" w:color="auto"/>
            <w:right w:val="none" w:sz="0" w:space="0" w:color="auto"/>
          </w:divBdr>
        </w:div>
        <w:div w:id="954021033">
          <w:marLeft w:val="0"/>
          <w:marRight w:val="0"/>
          <w:marTop w:val="0"/>
          <w:marBottom w:val="0"/>
          <w:divBdr>
            <w:top w:val="none" w:sz="0" w:space="0" w:color="auto"/>
            <w:left w:val="none" w:sz="0" w:space="0" w:color="auto"/>
            <w:bottom w:val="none" w:sz="0" w:space="0" w:color="auto"/>
            <w:right w:val="none" w:sz="0" w:space="0" w:color="auto"/>
          </w:divBdr>
        </w:div>
        <w:div w:id="1269504879">
          <w:marLeft w:val="0"/>
          <w:marRight w:val="0"/>
          <w:marTop w:val="0"/>
          <w:marBottom w:val="0"/>
          <w:divBdr>
            <w:top w:val="none" w:sz="0" w:space="0" w:color="auto"/>
            <w:left w:val="none" w:sz="0" w:space="0" w:color="auto"/>
            <w:bottom w:val="none" w:sz="0" w:space="0" w:color="auto"/>
            <w:right w:val="none" w:sz="0" w:space="0" w:color="auto"/>
          </w:divBdr>
        </w:div>
        <w:div w:id="187183910">
          <w:marLeft w:val="0"/>
          <w:marRight w:val="0"/>
          <w:marTop w:val="0"/>
          <w:marBottom w:val="0"/>
          <w:divBdr>
            <w:top w:val="none" w:sz="0" w:space="0" w:color="auto"/>
            <w:left w:val="none" w:sz="0" w:space="0" w:color="auto"/>
            <w:bottom w:val="none" w:sz="0" w:space="0" w:color="auto"/>
            <w:right w:val="none" w:sz="0" w:space="0" w:color="auto"/>
          </w:divBdr>
        </w:div>
        <w:div w:id="1360619627">
          <w:marLeft w:val="0"/>
          <w:marRight w:val="0"/>
          <w:marTop w:val="0"/>
          <w:marBottom w:val="0"/>
          <w:divBdr>
            <w:top w:val="none" w:sz="0" w:space="0" w:color="auto"/>
            <w:left w:val="none" w:sz="0" w:space="0" w:color="auto"/>
            <w:bottom w:val="none" w:sz="0" w:space="0" w:color="auto"/>
            <w:right w:val="none" w:sz="0" w:space="0" w:color="auto"/>
          </w:divBdr>
        </w:div>
        <w:div w:id="2079589215">
          <w:marLeft w:val="0"/>
          <w:marRight w:val="0"/>
          <w:marTop w:val="0"/>
          <w:marBottom w:val="0"/>
          <w:divBdr>
            <w:top w:val="none" w:sz="0" w:space="0" w:color="auto"/>
            <w:left w:val="none" w:sz="0" w:space="0" w:color="auto"/>
            <w:bottom w:val="none" w:sz="0" w:space="0" w:color="auto"/>
            <w:right w:val="none" w:sz="0" w:space="0" w:color="auto"/>
          </w:divBdr>
        </w:div>
        <w:div w:id="1724793906">
          <w:marLeft w:val="0"/>
          <w:marRight w:val="0"/>
          <w:marTop w:val="0"/>
          <w:marBottom w:val="0"/>
          <w:divBdr>
            <w:top w:val="none" w:sz="0" w:space="0" w:color="auto"/>
            <w:left w:val="none" w:sz="0" w:space="0" w:color="auto"/>
            <w:bottom w:val="none" w:sz="0" w:space="0" w:color="auto"/>
            <w:right w:val="none" w:sz="0" w:space="0" w:color="auto"/>
          </w:divBdr>
        </w:div>
        <w:div w:id="1119224874">
          <w:marLeft w:val="0"/>
          <w:marRight w:val="0"/>
          <w:marTop w:val="0"/>
          <w:marBottom w:val="0"/>
          <w:divBdr>
            <w:top w:val="none" w:sz="0" w:space="0" w:color="auto"/>
            <w:left w:val="none" w:sz="0" w:space="0" w:color="auto"/>
            <w:bottom w:val="none" w:sz="0" w:space="0" w:color="auto"/>
            <w:right w:val="none" w:sz="0" w:space="0" w:color="auto"/>
          </w:divBdr>
        </w:div>
        <w:div w:id="1334798371">
          <w:marLeft w:val="0"/>
          <w:marRight w:val="0"/>
          <w:marTop w:val="0"/>
          <w:marBottom w:val="0"/>
          <w:divBdr>
            <w:top w:val="none" w:sz="0" w:space="0" w:color="auto"/>
            <w:left w:val="none" w:sz="0" w:space="0" w:color="auto"/>
            <w:bottom w:val="none" w:sz="0" w:space="0" w:color="auto"/>
            <w:right w:val="none" w:sz="0" w:space="0" w:color="auto"/>
          </w:divBdr>
        </w:div>
        <w:div w:id="609121920">
          <w:marLeft w:val="0"/>
          <w:marRight w:val="0"/>
          <w:marTop w:val="0"/>
          <w:marBottom w:val="0"/>
          <w:divBdr>
            <w:top w:val="none" w:sz="0" w:space="0" w:color="auto"/>
            <w:left w:val="none" w:sz="0" w:space="0" w:color="auto"/>
            <w:bottom w:val="none" w:sz="0" w:space="0" w:color="auto"/>
            <w:right w:val="none" w:sz="0" w:space="0" w:color="auto"/>
          </w:divBdr>
        </w:div>
        <w:div w:id="615913406">
          <w:marLeft w:val="0"/>
          <w:marRight w:val="0"/>
          <w:marTop w:val="0"/>
          <w:marBottom w:val="0"/>
          <w:divBdr>
            <w:top w:val="none" w:sz="0" w:space="0" w:color="auto"/>
            <w:left w:val="none" w:sz="0" w:space="0" w:color="auto"/>
            <w:bottom w:val="none" w:sz="0" w:space="0" w:color="auto"/>
            <w:right w:val="none" w:sz="0" w:space="0" w:color="auto"/>
          </w:divBdr>
        </w:div>
        <w:div w:id="1770931229">
          <w:marLeft w:val="0"/>
          <w:marRight w:val="0"/>
          <w:marTop w:val="0"/>
          <w:marBottom w:val="0"/>
          <w:divBdr>
            <w:top w:val="none" w:sz="0" w:space="0" w:color="auto"/>
            <w:left w:val="none" w:sz="0" w:space="0" w:color="auto"/>
            <w:bottom w:val="none" w:sz="0" w:space="0" w:color="auto"/>
            <w:right w:val="none" w:sz="0" w:space="0" w:color="auto"/>
          </w:divBdr>
        </w:div>
        <w:div w:id="566568905">
          <w:marLeft w:val="0"/>
          <w:marRight w:val="0"/>
          <w:marTop w:val="0"/>
          <w:marBottom w:val="0"/>
          <w:divBdr>
            <w:top w:val="none" w:sz="0" w:space="0" w:color="auto"/>
            <w:left w:val="none" w:sz="0" w:space="0" w:color="auto"/>
            <w:bottom w:val="none" w:sz="0" w:space="0" w:color="auto"/>
            <w:right w:val="none" w:sz="0" w:space="0" w:color="auto"/>
          </w:divBdr>
        </w:div>
        <w:div w:id="1719671791">
          <w:marLeft w:val="0"/>
          <w:marRight w:val="0"/>
          <w:marTop w:val="0"/>
          <w:marBottom w:val="0"/>
          <w:divBdr>
            <w:top w:val="none" w:sz="0" w:space="0" w:color="auto"/>
            <w:left w:val="none" w:sz="0" w:space="0" w:color="auto"/>
            <w:bottom w:val="none" w:sz="0" w:space="0" w:color="auto"/>
            <w:right w:val="none" w:sz="0" w:space="0" w:color="auto"/>
          </w:divBdr>
        </w:div>
        <w:div w:id="631834488">
          <w:marLeft w:val="0"/>
          <w:marRight w:val="0"/>
          <w:marTop w:val="0"/>
          <w:marBottom w:val="0"/>
          <w:divBdr>
            <w:top w:val="none" w:sz="0" w:space="0" w:color="auto"/>
            <w:left w:val="none" w:sz="0" w:space="0" w:color="auto"/>
            <w:bottom w:val="none" w:sz="0" w:space="0" w:color="auto"/>
            <w:right w:val="none" w:sz="0" w:space="0" w:color="auto"/>
          </w:divBdr>
        </w:div>
        <w:div w:id="2111967022">
          <w:marLeft w:val="0"/>
          <w:marRight w:val="0"/>
          <w:marTop w:val="0"/>
          <w:marBottom w:val="0"/>
          <w:divBdr>
            <w:top w:val="none" w:sz="0" w:space="0" w:color="auto"/>
            <w:left w:val="none" w:sz="0" w:space="0" w:color="auto"/>
            <w:bottom w:val="none" w:sz="0" w:space="0" w:color="auto"/>
            <w:right w:val="none" w:sz="0" w:space="0" w:color="auto"/>
          </w:divBdr>
        </w:div>
      </w:divsChild>
    </w:div>
    <w:div w:id="1410155915">
      <w:bodyDiv w:val="1"/>
      <w:marLeft w:val="0"/>
      <w:marRight w:val="0"/>
      <w:marTop w:val="0"/>
      <w:marBottom w:val="0"/>
      <w:divBdr>
        <w:top w:val="none" w:sz="0" w:space="0" w:color="auto"/>
        <w:left w:val="none" w:sz="0" w:space="0" w:color="auto"/>
        <w:bottom w:val="none" w:sz="0" w:space="0" w:color="auto"/>
        <w:right w:val="none" w:sz="0" w:space="0" w:color="auto"/>
      </w:divBdr>
    </w:div>
    <w:div w:id="1410956504">
      <w:bodyDiv w:val="1"/>
      <w:marLeft w:val="0"/>
      <w:marRight w:val="0"/>
      <w:marTop w:val="0"/>
      <w:marBottom w:val="0"/>
      <w:divBdr>
        <w:top w:val="none" w:sz="0" w:space="0" w:color="auto"/>
        <w:left w:val="none" w:sz="0" w:space="0" w:color="auto"/>
        <w:bottom w:val="none" w:sz="0" w:space="0" w:color="auto"/>
        <w:right w:val="none" w:sz="0" w:space="0" w:color="auto"/>
      </w:divBdr>
    </w:div>
    <w:div w:id="1411342181">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2696055">
      <w:bodyDiv w:val="1"/>
      <w:marLeft w:val="0"/>
      <w:marRight w:val="0"/>
      <w:marTop w:val="0"/>
      <w:marBottom w:val="0"/>
      <w:divBdr>
        <w:top w:val="none" w:sz="0" w:space="0" w:color="auto"/>
        <w:left w:val="none" w:sz="0" w:space="0" w:color="auto"/>
        <w:bottom w:val="none" w:sz="0" w:space="0" w:color="auto"/>
        <w:right w:val="none" w:sz="0" w:space="0" w:color="auto"/>
      </w:divBdr>
    </w:div>
    <w:div w:id="1412776029">
      <w:bodyDiv w:val="1"/>
      <w:marLeft w:val="0"/>
      <w:marRight w:val="0"/>
      <w:marTop w:val="0"/>
      <w:marBottom w:val="0"/>
      <w:divBdr>
        <w:top w:val="none" w:sz="0" w:space="0" w:color="auto"/>
        <w:left w:val="none" w:sz="0" w:space="0" w:color="auto"/>
        <w:bottom w:val="none" w:sz="0" w:space="0" w:color="auto"/>
        <w:right w:val="none" w:sz="0" w:space="0" w:color="auto"/>
      </w:divBdr>
    </w:div>
    <w:div w:id="1412968845">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3315526">
      <w:bodyDiv w:val="1"/>
      <w:marLeft w:val="0"/>
      <w:marRight w:val="0"/>
      <w:marTop w:val="0"/>
      <w:marBottom w:val="0"/>
      <w:divBdr>
        <w:top w:val="none" w:sz="0" w:space="0" w:color="auto"/>
        <w:left w:val="none" w:sz="0" w:space="0" w:color="auto"/>
        <w:bottom w:val="none" w:sz="0" w:space="0" w:color="auto"/>
        <w:right w:val="none" w:sz="0" w:space="0" w:color="auto"/>
      </w:divBdr>
    </w:div>
    <w:div w:id="1413427275">
      <w:bodyDiv w:val="1"/>
      <w:marLeft w:val="0"/>
      <w:marRight w:val="0"/>
      <w:marTop w:val="0"/>
      <w:marBottom w:val="0"/>
      <w:divBdr>
        <w:top w:val="none" w:sz="0" w:space="0" w:color="auto"/>
        <w:left w:val="none" w:sz="0" w:space="0" w:color="auto"/>
        <w:bottom w:val="none" w:sz="0" w:space="0" w:color="auto"/>
        <w:right w:val="none" w:sz="0" w:space="0" w:color="auto"/>
      </w:divBdr>
    </w:div>
    <w:div w:id="1413432346">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4670227">
      <w:bodyDiv w:val="1"/>
      <w:marLeft w:val="0"/>
      <w:marRight w:val="0"/>
      <w:marTop w:val="0"/>
      <w:marBottom w:val="0"/>
      <w:divBdr>
        <w:top w:val="none" w:sz="0" w:space="0" w:color="auto"/>
        <w:left w:val="none" w:sz="0" w:space="0" w:color="auto"/>
        <w:bottom w:val="none" w:sz="0" w:space="0" w:color="auto"/>
        <w:right w:val="none" w:sz="0" w:space="0" w:color="auto"/>
      </w:divBdr>
    </w:div>
    <w:div w:id="1414936245">
      <w:bodyDiv w:val="1"/>
      <w:marLeft w:val="0"/>
      <w:marRight w:val="0"/>
      <w:marTop w:val="0"/>
      <w:marBottom w:val="0"/>
      <w:divBdr>
        <w:top w:val="none" w:sz="0" w:space="0" w:color="auto"/>
        <w:left w:val="none" w:sz="0" w:space="0" w:color="auto"/>
        <w:bottom w:val="none" w:sz="0" w:space="0" w:color="auto"/>
        <w:right w:val="none" w:sz="0" w:space="0" w:color="auto"/>
      </w:divBdr>
    </w:div>
    <w:div w:id="1415207259">
      <w:bodyDiv w:val="1"/>
      <w:marLeft w:val="0"/>
      <w:marRight w:val="0"/>
      <w:marTop w:val="0"/>
      <w:marBottom w:val="0"/>
      <w:divBdr>
        <w:top w:val="none" w:sz="0" w:space="0" w:color="auto"/>
        <w:left w:val="none" w:sz="0" w:space="0" w:color="auto"/>
        <w:bottom w:val="none" w:sz="0" w:space="0" w:color="auto"/>
        <w:right w:val="none" w:sz="0" w:space="0" w:color="auto"/>
      </w:divBdr>
    </w:div>
    <w:div w:id="1415393585">
      <w:bodyDiv w:val="1"/>
      <w:marLeft w:val="0"/>
      <w:marRight w:val="0"/>
      <w:marTop w:val="0"/>
      <w:marBottom w:val="0"/>
      <w:divBdr>
        <w:top w:val="none" w:sz="0" w:space="0" w:color="auto"/>
        <w:left w:val="none" w:sz="0" w:space="0" w:color="auto"/>
        <w:bottom w:val="none" w:sz="0" w:space="0" w:color="auto"/>
        <w:right w:val="none" w:sz="0" w:space="0" w:color="auto"/>
      </w:divBdr>
    </w:div>
    <w:div w:id="1415400943">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6243840">
      <w:bodyDiv w:val="1"/>
      <w:marLeft w:val="0"/>
      <w:marRight w:val="0"/>
      <w:marTop w:val="0"/>
      <w:marBottom w:val="0"/>
      <w:divBdr>
        <w:top w:val="none" w:sz="0" w:space="0" w:color="auto"/>
        <w:left w:val="none" w:sz="0" w:space="0" w:color="auto"/>
        <w:bottom w:val="none" w:sz="0" w:space="0" w:color="auto"/>
        <w:right w:val="none" w:sz="0" w:space="0" w:color="auto"/>
      </w:divBdr>
    </w:div>
    <w:div w:id="1416706654">
      <w:bodyDiv w:val="1"/>
      <w:marLeft w:val="0"/>
      <w:marRight w:val="0"/>
      <w:marTop w:val="0"/>
      <w:marBottom w:val="0"/>
      <w:divBdr>
        <w:top w:val="none" w:sz="0" w:space="0" w:color="auto"/>
        <w:left w:val="none" w:sz="0" w:space="0" w:color="auto"/>
        <w:bottom w:val="none" w:sz="0" w:space="0" w:color="auto"/>
        <w:right w:val="none" w:sz="0" w:space="0" w:color="auto"/>
      </w:divBdr>
    </w:div>
    <w:div w:id="1417551886">
      <w:bodyDiv w:val="1"/>
      <w:marLeft w:val="0"/>
      <w:marRight w:val="0"/>
      <w:marTop w:val="0"/>
      <w:marBottom w:val="0"/>
      <w:divBdr>
        <w:top w:val="none" w:sz="0" w:space="0" w:color="auto"/>
        <w:left w:val="none" w:sz="0" w:space="0" w:color="auto"/>
        <w:bottom w:val="none" w:sz="0" w:space="0" w:color="auto"/>
        <w:right w:val="none" w:sz="0" w:space="0" w:color="auto"/>
      </w:divBdr>
    </w:div>
    <w:div w:id="1417557829">
      <w:bodyDiv w:val="1"/>
      <w:marLeft w:val="0"/>
      <w:marRight w:val="0"/>
      <w:marTop w:val="0"/>
      <w:marBottom w:val="0"/>
      <w:divBdr>
        <w:top w:val="none" w:sz="0" w:space="0" w:color="auto"/>
        <w:left w:val="none" w:sz="0" w:space="0" w:color="auto"/>
        <w:bottom w:val="none" w:sz="0" w:space="0" w:color="auto"/>
        <w:right w:val="none" w:sz="0" w:space="0" w:color="auto"/>
      </w:divBdr>
    </w:div>
    <w:div w:id="1417752167">
      <w:bodyDiv w:val="1"/>
      <w:marLeft w:val="0"/>
      <w:marRight w:val="0"/>
      <w:marTop w:val="0"/>
      <w:marBottom w:val="0"/>
      <w:divBdr>
        <w:top w:val="none" w:sz="0" w:space="0" w:color="auto"/>
        <w:left w:val="none" w:sz="0" w:space="0" w:color="auto"/>
        <w:bottom w:val="none" w:sz="0" w:space="0" w:color="auto"/>
        <w:right w:val="none" w:sz="0" w:space="0" w:color="auto"/>
      </w:divBdr>
    </w:div>
    <w:div w:id="1418093732">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0131324">
      <w:bodyDiv w:val="1"/>
      <w:marLeft w:val="0"/>
      <w:marRight w:val="0"/>
      <w:marTop w:val="0"/>
      <w:marBottom w:val="0"/>
      <w:divBdr>
        <w:top w:val="none" w:sz="0" w:space="0" w:color="auto"/>
        <w:left w:val="none" w:sz="0" w:space="0" w:color="auto"/>
        <w:bottom w:val="none" w:sz="0" w:space="0" w:color="auto"/>
        <w:right w:val="none" w:sz="0" w:space="0" w:color="auto"/>
      </w:divBdr>
    </w:div>
    <w:div w:id="1420832412">
      <w:bodyDiv w:val="1"/>
      <w:marLeft w:val="0"/>
      <w:marRight w:val="0"/>
      <w:marTop w:val="0"/>
      <w:marBottom w:val="0"/>
      <w:divBdr>
        <w:top w:val="none" w:sz="0" w:space="0" w:color="auto"/>
        <w:left w:val="none" w:sz="0" w:space="0" w:color="auto"/>
        <w:bottom w:val="none" w:sz="0" w:space="0" w:color="auto"/>
        <w:right w:val="none" w:sz="0" w:space="0" w:color="auto"/>
      </w:divBdr>
    </w:div>
    <w:div w:id="1421298082">
      <w:bodyDiv w:val="1"/>
      <w:marLeft w:val="0"/>
      <w:marRight w:val="0"/>
      <w:marTop w:val="0"/>
      <w:marBottom w:val="0"/>
      <w:divBdr>
        <w:top w:val="none" w:sz="0" w:space="0" w:color="auto"/>
        <w:left w:val="none" w:sz="0" w:space="0" w:color="auto"/>
        <w:bottom w:val="none" w:sz="0" w:space="0" w:color="auto"/>
        <w:right w:val="none" w:sz="0" w:space="0" w:color="auto"/>
      </w:divBdr>
    </w:div>
    <w:div w:id="1422411936">
      <w:bodyDiv w:val="1"/>
      <w:marLeft w:val="0"/>
      <w:marRight w:val="0"/>
      <w:marTop w:val="0"/>
      <w:marBottom w:val="0"/>
      <w:divBdr>
        <w:top w:val="none" w:sz="0" w:space="0" w:color="auto"/>
        <w:left w:val="none" w:sz="0" w:space="0" w:color="auto"/>
        <w:bottom w:val="none" w:sz="0" w:space="0" w:color="auto"/>
        <w:right w:val="none" w:sz="0" w:space="0" w:color="auto"/>
      </w:divBdr>
    </w:div>
    <w:div w:id="1422532285">
      <w:bodyDiv w:val="1"/>
      <w:marLeft w:val="0"/>
      <w:marRight w:val="0"/>
      <w:marTop w:val="0"/>
      <w:marBottom w:val="0"/>
      <w:divBdr>
        <w:top w:val="none" w:sz="0" w:space="0" w:color="auto"/>
        <w:left w:val="none" w:sz="0" w:space="0" w:color="auto"/>
        <w:bottom w:val="none" w:sz="0" w:space="0" w:color="auto"/>
        <w:right w:val="none" w:sz="0" w:space="0" w:color="auto"/>
      </w:divBdr>
    </w:div>
    <w:div w:id="1422605837">
      <w:bodyDiv w:val="1"/>
      <w:marLeft w:val="0"/>
      <w:marRight w:val="0"/>
      <w:marTop w:val="0"/>
      <w:marBottom w:val="0"/>
      <w:divBdr>
        <w:top w:val="none" w:sz="0" w:space="0" w:color="auto"/>
        <w:left w:val="none" w:sz="0" w:space="0" w:color="auto"/>
        <w:bottom w:val="none" w:sz="0" w:space="0" w:color="auto"/>
        <w:right w:val="none" w:sz="0" w:space="0" w:color="auto"/>
      </w:divBdr>
    </w:div>
    <w:div w:id="1423070720">
      <w:bodyDiv w:val="1"/>
      <w:marLeft w:val="0"/>
      <w:marRight w:val="0"/>
      <w:marTop w:val="0"/>
      <w:marBottom w:val="0"/>
      <w:divBdr>
        <w:top w:val="none" w:sz="0" w:space="0" w:color="auto"/>
        <w:left w:val="none" w:sz="0" w:space="0" w:color="auto"/>
        <w:bottom w:val="none" w:sz="0" w:space="0" w:color="auto"/>
        <w:right w:val="none" w:sz="0" w:space="0" w:color="auto"/>
      </w:divBdr>
    </w:div>
    <w:div w:id="1423800988">
      <w:bodyDiv w:val="1"/>
      <w:marLeft w:val="0"/>
      <w:marRight w:val="0"/>
      <w:marTop w:val="0"/>
      <w:marBottom w:val="0"/>
      <w:divBdr>
        <w:top w:val="none" w:sz="0" w:space="0" w:color="auto"/>
        <w:left w:val="none" w:sz="0" w:space="0" w:color="auto"/>
        <w:bottom w:val="none" w:sz="0" w:space="0" w:color="auto"/>
        <w:right w:val="none" w:sz="0" w:space="0" w:color="auto"/>
      </w:divBdr>
    </w:div>
    <w:div w:id="1423843256">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4762232">
      <w:bodyDiv w:val="1"/>
      <w:marLeft w:val="0"/>
      <w:marRight w:val="0"/>
      <w:marTop w:val="0"/>
      <w:marBottom w:val="0"/>
      <w:divBdr>
        <w:top w:val="none" w:sz="0" w:space="0" w:color="auto"/>
        <w:left w:val="none" w:sz="0" w:space="0" w:color="auto"/>
        <w:bottom w:val="none" w:sz="0" w:space="0" w:color="auto"/>
        <w:right w:val="none" w:sz="0" w:space="0" w:color="auto"/>
      </w:divBdr>
    </w:div>
    <w:div w:id="1424914934">
      <w:bodyDiv w:val="1"/>
      <w:marLeft w:val="0"/>
      <w:marRight w:val="0"/>
      <w:marTop w:val="0"/>
      <w:marBottom w:val="0"/>
      <w:divBdr>
        <w:top w:val="none" w:sz="0" w:space="0" w:color="auto"/>
        <w:left w:val="none" w:sz="0" w:space="0" w:color="auto"/>
        <w:bottom w:val="none" w:sz="0" w:space="0" w:color="auto"/>
        <w:right w:val="none" w:sz="0" w:space="0" w:color="auto"/>
      </w:divBdr>
    </w:div>
    <w:div w:id="1425761321">
      <w:bodyDiv w:val="1"/>
      <w:marLeft w:val="0"/>
      <w:marRight w:val="0"/>
      <w:marTop w:val="0"/>
      <w:marBottom w:val="0"/>
      <w:divBdr>
        <w:top w:val="none" w:sz="0" w:space="0" w:color="auto"/>
        <w:left w:val="none" w:sz="0" w:space="0" w:color="auto"/>
        <w:bottom w:val="none" w:sz="0" w:space="0" w:color="auto"/>
        <w:right w:val="none" w:sz="0" w:space="0" w:color="auto"/>
      </w:divBdr>
    </w:div>
    <w:div w:id="1426076774">
      <w:bodyDiv w:val="1"/>
      <w:marLeft w:val="0"/>
      <w:marRight w:val="0"/>
      <w:marTop w:val="0"/>
      <w:marBottom w:val="0"/>
      <w:divBdr>
        <w:top w:val="none" w:sz="0" w:space="0" w:color="auto"/>
        <w:left w:val="none" w:sz="0" w:space="0" w:color="auto"/>
        <w:bottom w:val="none" w:sz="0" w:space="0" w:color="auto"/>
        <w:right w:val="none" w:sz="0" w:space="0" w:color="auto"/>
      </w:divBdr>
    </w:div>
    <w:div w:id="1426536328">
      <w:bodyDiv w:val="1"/>
      <w:marLeft w:val="0"/>
      <w:marRight w:val="0"/>
      <w:marTop w:val="0"/>
      <w:marBottom w:val="0"/>
      <w:divBdr>
        <w:top w:val="none" w:sz="0" w:space="0" w:color="auto"/>
        <w:left w:val="none" w:sz="0" w:space="0" w:color="auto"/>
        <w:bottom w:val="none" w:sz="0" w:space="0" w:color="auto"/>
        <w:right w:val="none" w:sz="0" w:space="0" w:color="auto"/>
      </w:divBdr>
    </w:div>
    <w:div w:id="1426536656">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6995910">
      <w:bodyDiv w:val="1"/>
      <w:marLeft w:val="0"/>
      <w:marRight w:val="0"/>
      <w:marTop w:val="0"/>
      <w:marBottom w:val="0"/>
      <w:divBdr>
        <w:top w:val="none" w:sz="0" w:space="0" w:color="auto"/>
        <w:left w:val="none" w:sz="0" w:space="0" w:color="auto"/>
        <w:bottom w:val="none" w:sz="0" w:space="0" w:color="auto"/>
        <w:right w:val="none" w:sz="0" w:space="0" w:color="auto"/>
      </w:divBdr>
    </w:div>
    <w:div w:id="1427000500">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383962">
      <w:bodyDiv w:val="1"/>
      <w:marLeft w:val="0"/>
      <w:marRight w:val="0"/>
      <w:marTop w:val="0"/>
      <w:marBottom w:val="0"/>
      <w:divBdr>
        <w:top w:val="none" w:sz="0" w:space="0" w:color="auto"/>
        <w:left w:val="none" w:sz="0" w:space="0" w:color="auto"/>
        <w:bottom w:val="none" w:sz="0" w:space="0" w:color="auto"/>
        <w:right w:val="none" w:sz="0" w:space="0" w:color="auto"/>
      </w:divBdr>
    </w:div>
    <w:div w:id="142738914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28114506">
      <w:bodyDiv w:val="1"/>
      <w:marLeft w:val="0"/>
      <w:marRight w:val="0"/>
      <w:marTop w:val="0"/>
      <w:marBottom w:val="0"/>
      <w:divBdr>
        <w:top w:val="none" w:sz="0" w:space="0" w:color="auto"/>
        <w:left w:val="none" w:sz="0" w:space="0" w:color="auto"/>
        <w:bottom w:val="none" w:sz="0" w:space="0" w:color="auto"/>
        <w:right w:val="none" w:sz="0" w:space="0" w:color="auto"/>
      </w:divBdr>
    </w:div>
    <w:div w:id="1428233864">
      <w:bodyDiv w:val="1"/>
      <w:marLeft w:val="0"/>
      <w:marRight w:val="0"/>
      <w:marTop w:val="0"/>
      <w:marBottom w:val="0"/>
      <w:divBdr>
        <w:top w:val="none" w:sz="0" w:space="0" w:color="auto"/>
        <w:left w:val="none" w:sz="0" w:space="0" w:color="auto"/>
        <w:bottom w:val="none" w:sz="0" w:space="0" w:color="auto"/>
        <w:right w:val="none" w:sz="0" w:space="0" w:color="auto"/>
      </w:divBdr>
    </w:div>
    <w:div w:id="1428694716">
      <w:bodyDiv w:val="1"/>
      <w:marLeft w:val="0"/>
      <w:marRight w:val="0"/>
      <w:marTop w:val="0"/>
      <w:marBottom w:val="0"/>
      <w:divBdr>
        <w:top w:val="none" w:sz="0" w:space="0" w:color="auto"/>
        <w:left w:val="none" w:sz="0" w:space="0" w:color="auto"/>
        <w:bottom w:val="none" w:sz="0" w:space="0" w:color="auto"/>
        <w:right w:val="none" w:sz="0" w:space="0" w:color="auto"/>
      </w:divBdr>
    </w:div>
    <w:div w:id="1428846772">
      <w:bodyDiv w:val="1"/>
      <w:marLeft w:val="0"/>
      <w:marRight w:val="0"/>
      <w:marTop w:val="0"/>
      <w:marBottom w:val="0"/>
      <w:divBdr>
        <w:top w:val="none" w:sz="0" w:space="0" w:color="auto"/>
        <w:left w:val="none" w:sz="0" w:space="0" w:color="auto"/>
        <w:bottom w:val="none" w:sz="0" w:space="0" w:color="auto"/>
        <w:right w:val="none" w:sz="0" w:space="0" w:color="auto"/>
      </w:divBdr>
    </w:div>
    <w:div w:id="1428885946">
      <w:bodyDiv w:val="1"/>
      <w:marLeft w:val="0"/>
      <w:marRight w:val="0"/>
      <w:marTop w:val="0"/>
      <w:marBottom w:val="0"/>
      <w:divBdr>
        <w:top w:val="none" w:sz="0" w:space="0" w:color="auto"/>
        <w:left w:val="none" w:sz="0" w:space="0" w:color="auto"/>
        <w:bottom w:val="none" w:sz="0" w:space="0" w:color="auto"/>
        <w:right w:val="none" w:sz="0" w:space="0" w:color="auto"/>
      </w:divBdr>
    </w:div>
    <w:div w:id="1428889807">
      <w:bodyDiv w:val="1"/>
      <w:marLeft w:val="0"/>
      <w:marRight w:val="0"/>
      <w:marTop w:val="0"/>
      <w:marBottom w:val="0"/>
      <w:divBdr>
        <w:top w:val="none" w:sz="0" w:space="0" w:color="auto"/>
        <w:left w:val="none" w:sz="0" w:space="0" w:color="auto"/>
        <w:bottom w:val="none" w:sz="0" w:space="0" w:color="auto"/>
        <w:right w:val="none" w:sz="0" w:space="0" w:color="auto"/>
      </w:divBdr>
    </w:div>
    <w:div w:id="1429230163">
      <w:bodyDiv w:val="1"/>
      <w:marLeft w:val="0"/>
      <w:marRight w:val="0"/>
      <w:marTop w:val="0"/>
      <w:marBottom w:val="0"/>
      <w:divBdr>
        <w:top w:val="none" w:sz="0" w:space="0" w:color="auto"/>
        <w:left w:val="none" w:sz="0" w:space="0" w:color="auto"/>
        <w:bottom w:val="none" w:sz="0" w:space="0" w:color="auto"/>
        <w:right w:val="none" w:sz="0" w:space="0" w:color="auto"/>
      </w:divBdr>
    </w:div>
    <w:div w:id="1429236951">
      <w:bodyDiv w:val="1"/>
      <w:marLeft w:val="0"/>
      <w:marRight w:val="0"/>
      <w:marTop w:val="0"/>
      <w:marBottom w:val="0"/>
      <w:divBdr>
        <w:top w:val="none" w:sz="0" w:space="0" w:color="auto"/>
        <w:left w:val="none" w:sz="0" w:space="0" w:color="auto"/>
        <w:bottom w:val="none" w:sz="0" w:space="0" w:color="auto"/>
        <w:right w:val="none" w:sz="0" w:space="0" w:color="auto"/>
      </w:divBdr>
    </w:div>
    <w:div w:id="142935305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0466979">
      <w:bodyDiv w:val="1"/>
      <w:marLeft w:val="0"/>
      <w:marRight w:val="0"/>
      <w:marTop w:val="0"/>
      <w:marBottom w:val="0"/>
      <w:divBdr>
        <w:top w:val="none" w:sz="0" w:space="0" w:color="auto"/>
        <w:left w:val="none" w:sz="0" w:space="0" w:color="auto"/>
        <w:bottom w:val="none" w:sz="0" w:space="0" w:color="auto"/>
        <w:right w:val="none" w:sz="0" w:space="0" w:color="auto"/>
      </w:divBdr>
    </w:div>
    <w:div w:id="1431001757">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2050783">
      <w:bodyDiv w:val="1"/>
      <w:marLeft w:val="0"/>
      <w:marRight w:val="0"/>
      <w:marTop w:val="0"/>
      <w:marBottom w:val="0"/>
      <w:divBdr>
        <w:top w:val="none" w:sz="0" w:space="0" w:color="auto"/>
        <w:left w:val="none" w:sz="0" w:space="0" w:color="auto"/>
        <w:bottom w:val="none" w:sz="0" w:space="0" w:color="auto"/>
        <w:right w:val="none" w:sz="0" w:space="0" w:color="auto"/>
      </w:divBdr>
    </w:div>
    <w:div w:id="1432167215">
      <w:bodyDiv w:val="1"/>
      <w:marLeft w:val="0"/>
      <w:marRight w:val="0"/>
      <w:marTop w:val="0"/>
      <w:marBottom w:val="0"/>
      <w:divBdr>
        <w:top w:val="none" w:sz="0" w:space="0" w:color="auto"/>
        <w:left w:val="none" w:sz="0" w:space="0" w:color="auto"/>
        <w:bottom w:val="none" w:sz="0" w:space="0" w:color="auto"/>
        <w:right w:val="none" w:sz="0" w:space="0" w:color="auto"/>
      </w:divBdr>
    </w:div>
    <w:div w:id="1433429850">
      <w:bodyDiv w:val="1"/>
      <w:marLeft w:val="0"/>
      <w:marRight w:val="0"/>
      <w:marTop w:val="0"/>
      <w:marBottom w:val="0"/>
      <w:divBdr>
        <w:top w:val="none" w:sz="0" w:space="0" w:color="auto"/>
        <w:left w:val="none" w:sz="0" w:space="0" w:color="auto"/>
        <w:bottom w:val="none" w:sz="0" w:space="0" w:color="auto"/>
        <w:right w:val="none" w:sz="0" w:space="0" w:color="auto"/>
      </w:divBdr>
    </w:div>
    <w:div w:id="1433549109">
      <w:bodyDiv w:val="1"/>
      <w:marLeft w:val="0"/>
      <w:marRight w:val="0"/>
      <w:marTop w:val="0"/>
      <w:marBottom w:val="0"/>
      <w:divBdr>
        <w:top w:val="none" w:sz="0" w:space="0" w:color="auto"/>
        <w:left w:val="none" w:sz="0" w:space="0" w:color="auto"/>
        <w:bottom w:val="none" w:sz="0" w:space="0" w:color="auto"/>
        <w:right w:val="none" w:sz="0" w:space="0" w:color="auto"/>
      </w:divBdr>
    </w:div>
    <w:div w:id="1434280787">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5785235">
      <w:bodyDiv w:val="1"/>
      <w:marLeft w:val="0"/>
      <w:marRight w:val="0"/>
      <w:marTop w:val="0"/>
      <w:marBottom w:val="0"/>
      <w:divBdr>
        <w:top w:val="none" w:sz="0" w:space="0" w:color="auto"/>
        <w:left w:val="none" w:sz="0" w:space="0" w:color="auto"/>
        <w:bottom w:val="none" w:sz="0" w:space="0" w:color="auto"/>
        <w:right w:val="none" w:sz="0" w:space="0" w:color="auto"/>
      </w:divBdr>
    </w:div>
    <w:div w:id="143628944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6903260">
      <w:bodyDiv w:val="1"/>
      <w:marLeft w:val="0"/>
      <w:marRight w:val="0"/>
      <w:marTop w:val="0"/>
      <w:marBottom w:val="0"/>
      <w:divBdr>
        <w:top w:val="none" w:sz="0" w:space="0" w:color="auto"/>
        <w:left w:val="none" w:sz="0" w:space="0" w:color="auto"/>
        <w:bottom w:val="none" w:sz="0" w:space="0" w:color="auto"/>
        <w:right w:val="none" w:sz="0" w:space="0" w:color="auto"/>
      </w:divBdr>
    </w:div>
    <w:div w:id="1436947586">
      <w:bodyDiv w:val="1"/>
      <w:marLeft w:val="0"/>
      <w:marRight w:val="0"/>
      <w:marTop w:val="0"/>
      <w:marBottom w:val="0"/>
      <w:divBdr>
        <w:top w:val="none" w:sz="0" w:space="0" w:color="auto"/>
        <w:left w:val="none" w:sz="0" w:space="0" w:color="auto"/>
        <w:bottom w:val="none" w:sz="0" w:space="0" w:color="auto"/>
        <w:right w:val="none" w:sz="0" w:space="0" w:color="auto"/>
      </w:divBdr>
    </w:div>
    <w:div w:id="1436948651">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873127">
      <w:bodyDiv w:val="1"/>
      <w:marLeft w:val="0"/>
      <w:marRight w:val="0"/>
      <w:marTop w:val="0"/>
      <w:marBottom w:val="0"/>
      <w:divBdr>
        <w:top w:val="none" w:sz="0" w:space="0" w:color="auto"/>
        <w:left w:val="none" w:sz="0" w:space="0" w:color="auto"/>
        <w:bottom w:val="none" w:sz="0" w:space="0" w:color="auto"/>
        <w:right w:val="none" w:sz="0" w:space="0" w:color="auto"/>
      </w:divBdr>
    </w:div>
    <w:div w:id="1437939520">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7946339">
      <w:bodyDiv w:val="1"/>
      <w:marLeft w:val="0"/>
      <w:marRight w:val="0"/>
      <w:marTop w:val="0"/>
      <w:marBottom w:val="0"/>
      <w:divBdr>
        <w:top w:val="none" w:sz="0" w:space="0" w:color="auto"/>
        <w:left w:val="none" w:sz="0" w:space="0" w:color="auto"/>
        <w:bottom w:val="none" w:sz="0" w:space="0" w:color="auto"/>
        <w:right w:val="none" w:sz="0" w:space="0" w:color="auto"/>
      </w:divBdr>
    </w:div>
    <w:div w:id="1438213993">
      <w:bodyDiv w:val="1"/>
      <w:marLeft w:val="0"/>
      <w:marRight w:val="0"/>
      <w:marTop w:val="0"/>
      <w:marBottom w:val="0"/>
      <w:divBdr>
        <w:top w:val="none" w:sz="0" w:space="0" w:color="auto"/>
        <w:left w:val="none" w:sz="0" w:space="0" w:color="auto"/>
        <w:bottom w:val="none" w:sz="0" w:space="0" w:color="auto"/>
        <w:right w:val="none" w:sz="0" w:space="0" w:color="auto"/>
      </w:divBdr>
    </w:div>
    <w:div w:id="1438600664">
      <w:bodyDiv w:val="1"/>
      <w:marLeft w:val="0"/>
      <w:marRight w:val="0"/>
      <w:marTop w:val="0"/>
      <w:marBottom w:val="0"/>
      <w:divBdr>
        <w:top w:val="none" w:sz="0" w:space="0" w:color="auto"/>
        <w:left w:val="none" w:sz="0" w:space="0" w:color="auto"/>
        <w:bottom w:val="none" w:sz="0" w:space="0" w:color="auto"/>
        <w:right w:val="none" w:sz="0" w:space="0" w:color="auto"/>
      </w:divBdr>
    </w:div>
    <w:div w:id="1438714011">
      <w:bodyDiv w:val="1"/>
      <w:marLeft w:val="0"/>
      <w:marRight w:val="0"/>
      <w:marTop w:val="0"/>
      <w:marBottom w:val="0"/>
      <w:divBdr>
        <w:top w:val="none" w:sz="0" w:space="0" w:color="auto"/>
        <w:left w:val="none" w:sz="0" w:space="0" w:color="auto"/>
        <w:bottom w:val="none" w:sz="0" w:space="0" w:color="auto"/>
        <w:right w:val="none" w:sz="0" w:space="0" w:color="auto"/>
      </w:divBdr>
    </w:div>
    <w:div w:id="1438871046">
      <w:bodyDiv w:val="1"/>
      <w:marLeft w:val="0"/>
      <w:marRight w:val="0"/>
      <w:marTop w:val="0"/>
      <w:marBottom w:val="0"/>
      <w:divBdr>
        <w:top w:val="none" w:sz="0" w:space="0" w:color="auto"/>
        <w:left w:val="none" w:sz="0" w:space="0" w:color="auto"/>
        <w:bottom w:val="none" w:sz="0" w:space="0" w:color="auto"/>
        <w:right w:val="none" w:sz="0" w:space="0" w:color="auto"/>
      </w:divBdr>
    </w:div>
    <w:div w:id="143925232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0182417">
      <w:bodyDiv w:val="1"/>
      <w:marLeft w:val="0"/>
      <w:marRight w:val="0"/>
      <w:marTop w:val="0"/>
      <w:marBottom w:val="0"/>
      <w:divBdr>
        <w:top w:val="none" w:sz="0" w:space="0" w:color="auto"/>
        <w:left w:val="none" w:sz="0" w:space="0" w:color="auto"/>
        <w:bottom w:val="none" w:sz="0" w:space="0" w:color="auto"/>
        <w:right w:val="none" w:sz="0" w:space="0" w:color="auto"/>
      </w:divBdr>
    </w:div>
    <w:div w:id="1440638968">
      <w:bodyDiv w:val="1"/>
      <w:marLeft w:val="0"/>
      <w:marRight w:val="0"/>
      <w:marTop w:val="0"/>
      <w:marBottom w:val="0"/>
      <w:divBdr>
        <w:top w:val="none" w:sz="0" w:space="0" w:color="auto"/>
        <w:left w:val="none" w:sz="0" w:space="0" w:color="auto"/>
        <w:bottom w:val="none" w:sz="0" w:space="0" w:color="auto"/>
        <w:right w:val="none" w:sz="0" w:space="0" w:color="auto"/>
      </w:divBdr>
    </w:div>
    <w:div w:id="1441410699">
      <w:bodyDiv w:val="1"/>
      <w:marLeft w:val="0"/>
      <w:marRight w:val="0"/>
      <w:marTop w:val="0"/>
      <w:marBottom w:val="0"/>
      <w:divBdr>
        <w:top w:val="none" w:sz="0" w:space="0" w:color="auto"/>
        <w:left w:val="none" w:sz="0" w:space="0" w:color="auto"/>
        <w:bottom w:val="none" w:sz="0" w:space="0" w:color="auto"/>
        <w:right w:val="none" w:sz="0" w:space="0" w:color="auto"/>
      </w:divBdr>
    </w:div>
    <w:div w:id="1441493819">
      <w:bodyDiv w:val="1"/>
      <w:marLeft w:val="0"/>
      <w:marRight w:val="0"/>
      <w:marTop w:val="0"/>
      <w:marBottom w:val="0"/>
      <w:divBdr>
        <w:top w:val="none" w:sz="0" w:space="0" w:color="auto"/>
        <w:left w:val="none" w:sz="0" w:space="0" w:color="auto"/>
        <w:bottom w:val="none" w:sz="0" w:space="0" w:color="auto"/>
        <w:right w:val="none" w:sz="0" w:space="0" w:color="auto"/>
      </w:divBdr>
    </w:div>
    <w:div w:id="1441880085">
      <w:bodyDiv w:val="1"/>
      <w:marLeft w:val="0"/>
      <w:marRight w:val="0"/>
      <w:marTop w:val="0"/>
      <w:marBottom w:val="0"/>
      <w:divBdr>
        <w:top w:val="none" w:sz="0" w:space="0" w:color="auto"/>
        <w:left w:val="none" w:sz="0" w:space="0" w:color="auto"/>
        <w:bottom w:val="none" w:sz="0" w:space="0" w:color="auto"/>
        <w:right w:val="none" w:sz="0" w:space="0" w:color="auto"/>
      </w:divBdr>
    </w:div>
    <w:div w:id="1442459205">
      <w:bodyDiv w:val="1"/>
      <w:marLeft w:val="0"/>
      <w:marRight w:val="0"/>
      <w:marTop w:val="0"/>
      <w:marBottom w:val="0"/>
      <w:divBdr>
        <w:top w:val="none" w:sz="0" w:space="0" w:color="auto"/>
        <w:left w:val="none" w:sz="0" w:space="0" w:color="auto"/>
        <w:bottom w:val="none" w:sz="0" w:space="0" w:color="auto"/>
        <w:right w:val="none" w:sz="0" w:space="0" w:color="auto"/>
      </w:divBdr>
    </w:div>
    <w:div w:id="1442526790">
      <w:bodyDiv w:val="1"/>
      <w:marLeft w:val="0"/>
      <w:marRight w:val="0"/>
      <w:marTop w:val="0"/>
      <w:marBottom w:val="0"/>
      <w:divBdr>
        <w:top w:val="none" w:sz="0" w:space="0" w:color="auto"/>
        <w:left w:val="none" w:sz="0" w:space="0" w:color="auto"/>
        <w:bottom w:val="none" w:sz="0" w:space="0" w:color="auto"/>
        <w:right w:val="none" w:sz="0" w:space="0" w:color="auto"/>
      </w:divBdr>
    </w:div>
    <w:div w:id="1442530614">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652133">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3037479">
      <w:bodyDiv w:val="1"/>
      <w:marLeft w:val="0"/>
      <w:marRight w:val="0"/>
      <w:marTop w:val="0"/>
      <w:marBottom w:val="0"/>
      <w:divBdr>
        <w:top w:val="none" w:sz="0" w:space="0" w:color="auto"/>
        <w:left w:val="none" w:sz="0" w:space="0" w:color="auto"/>
        <w:bottom w:val="none" w:sz="0" w:space="0" w:color="auto"/>
        <w:right w:val="none" w:sz="0" w:space="0" w:color="auto"/>
      </w:divBdr>
    </w:div>
    <w:div w:id="1443378783">
      <w:bodyDiv w:val="1"/>
      <w:marLeft w:val="0"/>
      <w:marRight w:val="0"/>
      <w:marTop w:val="0"/>
      <w:marBottom w:val="0"/>
      <w:divBdr>
        <w:top w:val="none" w:sz="0" w:space="0" w:color="auto"/>
        <w:left w:val="none" w:sz="0" w:space="0" w:color="auto"/>
        <w:bottom w:val="none" w:sz="0" w:space="0" w:color="auto"/>
        <w:right w:val="none" w:sz="0" w:space="0" w:color="auto"/>
      </w:divBdr>
    </w:div>
    <w:div w:id="1443844034">
      <w:bodyDiv w:val="1"/>
      <w:marLeft w:val="0"/>
      <w:marRight w:val="0"/>
      <w:marTop w:val="0"/>
      <w:marBottom w:val="0"/>
      <w:divBdr>
        <w:top w:val="none" w:sz="0" w:space="0" w:color="auto"/>
        <w:left w:val="none" w:sz="0" w:space="0" w:color="auto"/>
        <w:bottom w:val="none" w:sz="0" w:space="0" w:color="auto"/>
        <w:right w:val="none" w:sz="0" w:space="0" w:color="auto"/>
      </w:divBdr>
      <w:divsChild>
        <w:div w:id="662438471">
          <w:marLeft w:val="0"/>
          <w:marRight w:val="0"/>
          <w:marTop w:val="0"/>
          <w:marBottom w:val="0"/>
          <w:divBdr>
            <w:top w:val="none" w:sz="0" w:space="0" w:color="auto"/>
            <w:left w:val="none" w:sz="0" w:space="0" w:color="auto"/>
            <w:bottom w:val="none" w:sz="0" w:space="0" w:color="auto"/>
            <w:right w:val="none" w:sz="0" w:space="0" w:color="auto"/>
          </w:divBdr>
        </w:div>
        <w:div w:id="1977834123">
          <w:marLeft w:val="0"/>
          <w:marRight w:val="0"/>
          <w:marTop w:val="0"/>
          <w:marBottom w:val="0"/>
          <w:divBdr>
            <w:top w:val="none" w:sz="0" w:space="0" w:color="auto"/>
            <w:left w:val="none" w:sz="0" w:space="0" w:color="auto"/>
            <w:bottom w:val="none" w:sz="0" w:space="0" w:color="auto"/>
            <w:right w:val="none" w:sz="0" w:space="0" w:color="auto"/>
          </w:divBdr>
        </w:div>
        <w:div w:id="1016885490">
          <w:marLeft w:val="0"/>
          <w:marRight w:val="0"/>
          <w:marTop w:val="0"/>
          <w:marBottom w:val="0"/>
          <w:divBdr>
            <w:top w:val="none" w:sz="0" w:space="0" w:color="auto"/>
            <w:left w:val="none" w:sz="0" w:space="0" w:color="auto"/>
            <w:bottom w:val="none" w:sz="0" w:space="0" w:color="auto"/>
            <w:right w:val="none" w:sz="0" w:space="0" w:color="auto"/>
          </w:divBdr>
        </w:div>
        <w:div w:id="613168867">
          <w:marLeft w:val="0"/>
          <w:marRight w:val="0"/>
          <w:marTop w:val="0"/>
          <w:marBottom w:val="0"/>
          <w:divBdr>
            <w:top w:val="none" w:sz="0" w:space="0" w:color="auto"/>
            <w:left w:val="none" w:sz="0" w:space="0" w:color="auto"/>
            <w:bottom w:val="none" w:sz="0" w:space="0" w:color="auto"/>
            <w:right w:val="none" w:sz="0" w:space="0" w:color="auto"/>
          </w:divBdr>
        </w:div>
        <w:div w:id="1131903650">
          <w:marLeft w:val="0"/>
          <w:marRight w:val="0"/>
          <w:marTop w:val="0"/>
          <w:marBottom w:val="0"/>
          <w:divBdr>
            <w:top w:val="none" w:sz="0" w:space="0" w:color="auto"/>
            <w:left w:val="none" w:sz="0" w:space="0" w:color="auto"/>
            <w:bottom w:val="none" w:sz="0" w:space="0" w:color="auto"/>
            <w:right w:val="none" w:sz="0" w:space="0" w:color="auto"/>
          </w:divBdr>
        </w:div>
        <w:div w:id="862135836">
          <w:marLeft w:val="0"/>
          <w:marRight w:val="0"/>
          <w:marTop w:val="0"/>
          <w:marBottom w:val="0"/>
          <w:divBdr>
            <w:top w:val="none" w:sz="0" w:space="0" w:color="auto"/>
            <w:left w:val="none" w:sz="0" w:space="0" w:color="auto"/>
            <w:bottom w:val="none" w:sz="0" w:space="0" w:color="auto"/>
            <w:right w:val="none" w:sz="0" w:space="0" w:color="auto"/>
          </w:divBdr>
        </w:div>
        <w:div w:id="132410671">
          <w:marLeft w:val="0"/>
          <w:marRight w:val="0"/>
          <w:marTop w:val="0"/>
          <w:marBottom w:val="0"/>
          <w:divBdr>
            <w:top w:val="none" w:sz="0" w:space="0" w:color="auto"/>
            <w:left w:val="none" w:sz="0" w:space="0" w:color="auto"/>
            <w:bottom w:val="none" w:sz="0" w:space="0" w:color="auto"/>
            <w:right w:val="none" w:sz="0" w:space="0" w:color="auto"/>
          </w:divBdr>
        </w:div>
        <w:div w:id="1004476773">
          <w:marLeft w:val="0"/>
          <w:marRight w:val="0"/>
          <w:marTop w:val="0"/>
          <w:marBottom w:val="0"/>
          <w:divBdr>
            <w:top w:val="none" w:sz="0" w:space="0" w:color="auto"/>
            <w:left w:val="none" w:sz="0" w:space="0" w:color="auto"/>
            <w:bottom w:val="none" w:sz="0" w:space="0" w:color="auto"/>
            <w:right w:val="none" w:sz="0" w:space="0" w:color="auto"/>
          </w:divBdr>
        </w:div>
        <w:div w:id="1457218061">
          <w:marLeft w:val="0"/>
          <w:marRight w:val="0"/>
          <w:marTop w:val="0"/>
          <w:marBottom w:val="0"/>
          <w:divBdr>
            <w:top w:val="none" w:sz="0" w:space="0" w:color="auto"/>
            <w:left w:val="none" w:sz="0" w:space="0" w:color="auto"/>
            <w:bottom w:val="none" w:sz="0" w:space="0" w:color="auto"/>
            <w:right w:val="none" w:sz="0" w:space="0" w:color="auto"/>
          </w:divBdr>
        </w:div>
        <w:div w:id="519516955">
          <w:marLeft w:val="0"/>
          <w:marRight w:val="0"/>
          <w:marTop w:val="0"/>
          <w:marBottom w:val="0"/>
          <w:divBdr>
            <w:top w:val="none" w:sz="0" w:space="0" w:color="auto"/>
            <w:left w:val="none" w:sz="0" w:space="0" w:color="auto"/>
            <w:bottom w:val="none" w:sz="0" w:space="0" w:color="auto"/>
            <w:right w:val="none" w:sz="0" w:space="0" w:color="auto"/>
          </w:divBdr>
        </w:div>
        <w:div w:id="462505374">
          <w:marLeft w:val="0"/>
          <w:marRight w:val="0"/>
          <w:marTop w:val="0"/>
          <w:marBottom w:val="0"/>
          <w:divBdr>
            <w:top w:val="none" w:sz="0" w:space="0" w:color="auto"/>
            <w:left w:val="none" w:sz="0" w:space="0" w:color="auto"/>
            <w:bottom w:val="none" w:sz="0" w:space="0" w:color="auto"/>
            <w:right w:val="none" w:sz="0" w:space="0" w:color="auto"/>
          </w:divBdr>
        </w:div>
        <w:div w:id="1239483689">
          <w:marLeft w:val="0"/>
          <w:marRight w:val="0"/>
          <w:marTop w:val="0"/>
          <w:marBottom w:val="0"/>
          <w:divBdr>
            <w:top w:val="none" w:sz="0" w:space="0" w:color="auto"/>
            <w:left w:val="none" w:sz="0" w:space="0" w:color="auto"/>
            <w:bottom w:val="none" w:sz="0" w:space="0" w:color="auto"/>
            <w:right w:val="none" w:sz="0" w:space="0" w:color="auto"/>
          </w:divBdr>
        </w:div>
        <w:div w:id="132404256">
          <w:marLeft w:val="0"/>
          <w:marRight w:val="0"/>
          <w:marTop w:val="0"/>
          <w:marBottom w:val="0"/>
          <w:divBdr>
            <w:top w:val="none" w:sz="0" w:space="0" w:color="auto"/>
            <w:left w:val="none" w:sz="0" w:space="0" w:color="auto"/>
            <w:bottom w:val="none" w:sz="0" w:space="0" w:color="auto"/>
            <w:right w:val="none" w:sz="0" w:space="0" w:color="auto"/>
          </w:divBdr>
        </w:div>
        <w:div w:id="2078554469">
          <w:marLeft w:val="0"/>
          <w:marRight w:val="0"/>
          <w:marTop w:val="0"/>
          <w:marBottom w:val="0"/>
          <w:divBdr>
            <w:top w:val="none" w:sz="0" w:space="0" w:color="auto"/>
            <w:left w:val="none" w:sz="0" w:space="0" w:color="auto"/>
            <w:bottom w:val="none" w:sz="0" w:space="0" w:color="auto"/>
            <w:right w:val="none" w:sz="0" w:space="0" w:color="auto"/>
          </w:divBdr>
        </w:div>
        <w:div w:id="1888880834">
          <w:marLeft w:val="0"/>
          <w:marRight w:val="0"/>
          <w:marTop w:val="0"/>
          <w:marBottom w:val="0"/>
          <w:divBdr>
            <w:top w:val="none" w:sz="0" w:space="0" w:color="auto"/>
            <w:left w:val="none" w:sz="0" w:space="0" w:color="auto"/>
            <w:bottom w:val="none" w:sz="0" w:space="0" w:color="auto"/>
            <w:right w:val="none" w:sz="0" w:space="0" w:color="auto"/>
          </w:divBdr>
        </w:div>
        <w:div w:id="257062694">
          <w:marLeft w:val="0"/>
          <w:marRight w:val="0"/>
          <w:marTop w:val="0"/>
          <w:marBottom w:val="0"/>
          <w:divBdr>
            <w:top w:val="none" w:sz="0" w:space="0" w:color="auto"/>
            <w:left w:val="none" w:sz="0" w:space="0" w:color="auto"/>
            <w:bottom w:val="none" w:sz="0" w:space="0" w:color="auto"/>
            <w:right w:val="none" w:sz="0" w:space="0" w:color="auto"/>
          </w:divBdr>
        </w:div>
        <w:div w:id="653533062">
          <w:marLeft w:val="0"/>
          <w:marRight w:val="0"/>
          <w:marTop w:val="0"/>
          <w:marBottom w:val="0"/>
          <w:divBdr>
            <w:top w:val="none" w:sz="0" w:space="0" w:color="auto"/>
            <w:left w:val="none" w:sz="0" w:space="0" w:color="auto"/>
            <w:bottom w:val="none" w:sz="0" w:space="0" w:color="auto"/>
            <w:right w:val="none" w:sz="0" w:space="0" w:color="auto"/>
          </w:divBdr>
        </w:div>
        <w:div w:id="1932739347">
          <w:marLeft w:val="0"/>
          <w:marRight w:val="0"/>
          <w:marTop w:val="0"/>
          <w:marBottom w:val="0"/>
          <w:divBdr>
            <w:top w:val="none" w:sz="0" w:space="0" w:color="auto"/>
            <w:left w:val="none" w:sz="0" w:space="0" w:color="auto"/>
            <w:bottom w:val="none" w:sz="0" w:space="0" w:color="auto"/>
            <w:right w:val="none" w:sz="0" w:space="0" w:color="auto"/>
          </w:divBdr>
        </w:div>
        <w:div w:id="1030105406">
          <w:marLeft w:val="0"/>
          <w:marRight w:val="0"/>
          <w:marTop w:val="0"/>
          <w:marBottom w:val="0"/>
          <w:divBdr>
            <w:top w:val="none" w:sz="0" w:space="0" w:color="auto"/>
            <w:left w:val="none" w:sz="0" w:space="0" w:color="auto"/>
            <w:bottom w:val="none" w:sz="0" w:space="0" w:color="auto"/>
            <w:right w:val="none" w:sz="0" w:space="0" w:color="auto"/>
          </w:divBdr>
        </w:div>
        <w:div w:id="1283731740">
          <w:marLeft w:val="0"/>
          <w:marRight w:val="0"/>
          <w:marTop w:val="0"/>
          <w:marBottom w:val="0"/>
          <w:divBdr>
            <w:top w:val="none" w:sz="0" w:space="0" w:color="auto"/>
            <w:left w:val="none" w:sz="0" w:space="0" w:color="auto"/>
            <w:bottom w:val="none" w:sz="0" w:space="0" w:color="auto"/>
            <w:right w:val="none" w:sz="0" w:space="0" w:color="auto"/>
          </w:divBdr>
        </w:div>
        <w:div w:id="304088128">
          <w:marLeft w:val="0"/>
          <w:marRight w:val="0"/>
          <w:marTop w:val="0"/>
          <w:marBottom w:val="0"/>
          <w:divBdr>
            <w:top w:val="none" w:sz="0" w:space="0" w:color="auto"/>
            <w:left w:val="none" w:sz="0" w:space="0" w:color="auto"/>
            <w:bottom w:val="none" w:sz="0" w:space="0" w:color="auto"/>
            <w:right w:val="none" w:sz="0" w:space="0" w:color="auto"/>
          </w:divBdr>
        </w:div>
        <w:div w:id="462697698">
          <w:marLeft w:val="0"/>
          <w:marRight w:val="0"/>
          <w:marTop w:val="0"/>
          <w:marBottom w:val="0"/>
          <w:divBdr>
            <w:top w:val="none" w:sz="0" w:space="0" w:color="auto"/>
            <w:left w:val="none" w:sz="0" w:space="0" w:color="auto"/>
            <w:bottom w:val="none" w:sz="0" w:space="0" w:color="auto"/>
            <w:right w:val="none" w:sz="0" w:space="0" w:color="auto"/>
          </w:divBdr>
        </w:div>
        <w:div w:id="1506358718">
          <w:marLeft w:val="0"/>
          <w:marRight w:val="0"/>
          <w:marTop w:val="0"/>
          <w:marBottom w:val="0"/>
          <w:divBdr>
            <w:top w:val="none" w:sz="0" w:space="0" w:color="auto"/>
            <w:left w:val="none" w:sz="0" w:space="0" w:color="auto"/>
            <w:bottom w:val="none" w:sz="0" w:space="0" w:color="auto"/>
            <w:right w:val="none" w:sz="0" w:space="0" w:color="auto"/>
          </w:divBdr>
        </w:div>
        <w:div w:id="1543709508">
          <w:marLeft w:val="0"/>
          <w:marRight w:val="0"/>
          <w:marTop w:val="0"/>
          <w:marBottom w:val="0"/>
          <w:divBdr>
            <w:top w:val="none" w:sz="0" w:space="0" w:color="auto"/>
            <w:left w:val="none" w:sz="0" w:space="0" w:color="auto"/>
            <w:bottom w:val="none" w:sz="0" w:space="0" w:color="auto"/>
            <w:right w:val="none" w:sz="0" w:space="0" w:color="auto"/>
          </w:divBdr>
        </w:div>
        <w:div w:id="1965118447">
          <w:marLeft w:val="0"/>
          <w:marRight w:val="0"/>
          <w:marTop w:val="0"/>
          <w:marBottom w:val="0"/>
          <w:divBdr>
            <w:top w:val="none" w:sz="0" w:space="0" w:color="auto"/>
            <w:left w:val="none" w:sz="0" w:space="0" w:color="auto"/>
            <w:bottom w:val="none" w:sz="0" w:space="0" w:color="auto"/>
            <w:right w:val="none" w:sz="0" w:space="0" w:color="auto"/>
          </w:divBdr>
        </w:div>
        <w:div w:id="149294077">
          <w:marLeft w:val="0"/>
          <w:marRight w:val="0"/>
          <w:marTop w:val="0"/>
          <w:marBottom w:val="0"/>
          <w:divBdr>
            <w:top w:val="none" w:sz="0" w:space="0" w:color="auto"/>
            <w:left w:val="none" w:sz="0" w:space="0" w:color="auto"/>
            <w:bottom w:val="none" w:sz="0" w:space="0" w:color="auto"/>
            <w:right w:val="none" w:sz="0" w:space="0" w:color="auto"/>
          </w:divBdr>
        </w:div>
        <w:div w:id="1906800364">
          <w:marLeft w:val="0"/>
          <w:marRight w:val="0"/>
          <w:marTop w:val="0"/>
          <w:marBottom w:val="0"/>
          <w:divBdr>
            <w:top w:val="none" w:sz="0" w:space="0" w:color="auto"/>
            <w:left w:val="none" w:sz="0" w:space="0" w:color="auto"/>
            <w:bottom w:val="none" w:sz="0" w:space="0" w:color="auto"/>
            <w:right w:val="none" w:sz="0" w:space="0" w:color="auto"/>
          </w:divBdr>
        </w:div>
        <w:div w:id="1684016767">
          <w:marLeft w:val="0"/>
          <w:marRight w:val="0"/>
          <w:marTop w:val="0"/>
          <w:marBottom w:val="0"/>
          <w:divBdr>
            <w:top w:val="none" w:sz="0" w:space="0" w:color="auto"/>
            <w:left w:val="none" w:sz="0" w:space="0" w:color="auto"/>
            <w:bottom w:val="none" w:sz="0" w:space="0" w:color="auto"/>
            <w:right w:val="none" w:sz="0" w:space="0" w:color="auto"/>
          </w:divBdr>
        </w:div>
        <w:div w:id="412699642">
          <w:marLeft w:val="0"/>
          <w:marRight w:val="0"/>
          <w:marTop w:val="0"/>
          <w:marBottom w:val="0"/>
          <w:divBdr>
            <w:top w:val="none" w:sz="0" w:space="0" w:color="auto"/>
            <w:left w:val="none" w:sz="0" w:space="0" w:color="auto"/>
            <w:bottom w:val="none" w:sz="0" w:space="0" w:color="auto"/>
            <w:right w:val="none" w:sz="0" w:space="0" w:color="auto"/>
          </w:divBdr>
        </w:div>
        <w:div w:id="1489592506">
          <w:marLeft w:val="0"/>
          <w:marRight w:val="0"/>
          <w:marTop w:val="0"/>
          <w:marBottom w:val="0"/>
          <w:divBdr>
            <w:top w:val="none" w:sz="0" w:space="0" w:color="auto"/>
            <w:left w:val="none" w:sz="0" w:space="0" w:color="auto"/>
            <w:bottom w:val="none" w:sz="0" w:space="0" w:color="auto"/>
            <w:right w:val="none" w:sz="0" w:space="0" w:color="auto"/>
          </w:divBdr>
        </w:div>
        <w:div w:id="1856382968">
          <w:marLeft w:val="0"/>
          <w:marRight w:val="0"/>
          <w:marTop w:val="0"/>
          <w:marBottom w:val="0"/>
          <w:divBdr>
            <w:top w:val="none" w:sz="0" w:space="0" w:color="auto"/>
            <w:left w:val="none" w:sz="0" w:space="0" w:color="auto"/>
            <w:bottom w:val="none" w:sz="0" w:space="0" w:color="auto"/>
            <w:right w:val="none" w:sz="0" w:space="0" w:color="auto"/>
          </w:divBdr>
        </w:div>
        <w:div w:id="1625842219">
          <w:marLeft w:val="0"/>
          <w:marRight w:val="0"/>
          <w:marTop w:val="0"/>
          <w:marBottom w:val="0"/>
          <w:divBdr>
            <w:top w:val="none" w:sz="0" w:space="0" w:color="auto"/>
            <w:left w:val="none" w:sz="0" w:space="0" w:color="auto"/>
            <w:bottom w:val="none" w:sz="0" w:space="0" w:color="auto"/>
            <w:right w:val="none" w:sz="0" w:space="0" w:color="auto"/>
          </w:divBdr>
        </w:div>
        <w:div w:id="908274728">
          <w:marLeft w:val="0"/>
          <w:marRight w:val="0"/>
          <w:marTop w:val="0"/>
          <w:marBottom w:val="0"/>
          <w:divBdr>
            <w:top w:val="none" w:sz="0" w:space="0" w:color="auto"/>
            <w:left w:val="none" w:sz="0" w:space="0" w:color="auto"/>
            <w:bottom w:val="none" w:sz="0" w:space="0" w:color="auto"/>
            <w:right w:val="none" w:sz="0" w:space="0" w:color="auto"/>
          </w:divBdr>
        </w:div>
        <w:div w:id="388000923">
          <w:marLeft w:val="0"/>
          <w:marRight w:val="0"/>
          <w:marTop w:val="0"/>
          <w:marBottom w:val="0"/>
          <w:divBdr>
            <w:top w:val="none" w:sz="0" w:space="0" w:color="auto"/>
            <w:left w:val="none" w:sz="0" w:space="0" w:color="auto"/>
            <w:bottom w:val="none" w:sz="0" w:space="0" w:color="auto"/>
            <w:right w:val="none" w:sz="0" w:space="0" w:color="auto"/>
          </w:divBdr>
        </w:div>
        <w:div w:id="718019446">
          <w:marLeft w:val="0"/>
          <w:marRight w:val="0"/>
          <w:marTop w:val="0"/>
          <w:marBottom w:val="0"/>
          <w:divBdr>
            <w:top w:val="none" w:sz="0" w:space="0" w:color="auto"/>
            <w:left w:val="none" w:sz="0" w:space="0" w:color="auto"/>
            <w:bottom w:val="none" w:sz="0" w:space="0" w:color="auto"/>
            <w:right w:val="none" w:sz="0" w:space="0" w:color="auto"/>
          </w:divBdr>
        </w:div>
        <w:div w:id="56779851">
          <w:marLeft w:val="0"/>
          <w:marRight w:val="0"/>
          <w:marTop w:val="0"/>
          <w:marBottom w:val="0"/>
          <w:divBdr>
            <w:top w:val="none" w:sz="0" w:space="0" w:color="auto"/>
            <w:left w:val="none" w:sz="0" w:space="0" w:color="auto"/>
            <w:bottom w:val="none" w:sz="0" w:space="0" w:color="auto"/>
            <w:right w:val="none" w:sz="0" w:space="0" w:color="auto"/>
          </w:divBdr>
        </w:div>
        <w:div w:id="1085029213">
          <w:marLeft w:val="0"/>
          <w:marRight w:val="0"/>
          <w:marTop w:val="0"/>
          <w:marBottom w:val="0"/>
          <w:divBdr>
            <w:top w:val="none" w:sz="0" w:space="0" w:color="auto"/>
            <w:left w:val="none" w:sz="0" w:space="0" w:color="auto"/>
            <w:bottom w:val="none" w:sz="0" w:space="0" w:color="auto"/>
            <w:right w:val="none" w:sz="0" w:space="0" w:color="auto"/>
          </w:divBdr>
        </w:div>
        <w:div w:id="2066028928">
          <w:marLeft w:val="0"/>
          <w:marRight w:val="0"/>
          <w:marTop w:val="0"/>
          <w:marBottom w:val="0"/>
          <w:divBdr>
            <w:top w:val="none" w:sz="0" w:space="0" w:color="auto"/>
            <w:left w:val="none" w:sz="0" w:space="0" w:color="auto"/>
            <w:bottom w:val="none" w:sz="0" w:space="0" w:color="auto"/>
            <w:right w:val="none" w:sz="0" w:space="0" w:color="auto"/>
          </w:divBdr>
        </w:div>
        <w:div w:id="1244994646">
          <w:marLeft w:val="0"/>
          <w:marRight w:val="0"/>
          <w:marTop w:val="0"/>
          <w:marBottom w:val="0"/>
          <w:divBdr>
            <w:top w:val="none" w:sz="0" w:space="0" w:color="auto"/>
            <w:left w:val="none" w:sz="0" w:space="0" w:color="auto"/>
            <w:bottom w:val="none" w:sz="0" w:space="0" w:color="auto"/>
            <w:right w:val="none" w:sz="0" w:space="0" w:color="auto"/>
          </w:divBdr>
        </w:div>
        <w:div w:id="243272220">
          <w:marLeft w:val="0"/>
          <w:marRight w:val="0"/>
          <w:marTop w:val="0"/>
          <w:marBottom w:val="0"/>
          <w:divBdr>
            <w:top w:val="none" w:sz="0" w:space="0" w:color="auto"/>
            <w:left w:val="none" w:sz="0" w:space="0" w:color="auto"/>
            <w:bottom w:val="none" w:sz="0" w:space="0" w:color="auto"/>
            <w:right w:val="none" w:sz="0" w:space="0" w:color="auto"/>
          </w:divBdr>
        </w:div>
        <w:div w:id="1643777232">
          <w:marLeft w:val="0"/>
          <w:marRight w:val="0"/>
          <w:marTop w:val="0"/>
          <w:marBottom w:val="0"/>
          <w:divBdr>
            <w:top w:val="none" w:sz="0" w:space="0" w:color="auto"/>
            <w:left w:val="none" w:sz="0" w:space="0" w:color="auto"/>
            <w:bottom w:val="none" w:sz="0" w:space="0" w:color="auto"/>
            <w:right w:val="none" w:sz="0" w:space="0" w:color="auto"/>
          </w:divBdr>
        </w:div>
        <w:div w:id="533228077">
          <w:marLeft w:val="0"/>
          <w:marRight w:val="0"/>
          <w:marTop w:val="0"/>
          <w:marBottom w:val="0"/>
          <w:divBdr>
            <w:top w:val="none" w:sz="0" w:space="0" w:color="auto"/>
            <w:left w:val="none" w:sz="0" w:space="0" w:color="auto"/>
            <w:bottom w:val="none" w:sz="0" w:space="0" w:color="auto"/>
            <w:right w:val="none" w:sz="0" w:space="0" w:color="auto"/>
          </w:divBdr>
        </w:div>
        <w:div w:id="1587114269">
          <w:marLeft w:val="0"/>
          <w:marRight w:val="0"/>
          <w:marTop w:val="0"/>
          <w:marBottom w:val="0"/>
          <w:divBdr>
            <w:top w:val="none" w:sz="0" w:space="0" w:color="auto"/>
            <w:left w:val="none" w:sz="0" w:space="0" w:color="auto"/>
            <w:bottom w:val="none" w:sz="0" w:space="0" w:color="auto"/>
            <w:right w:val="none" w:sz="0" w:space="0" w:color="auto"/>
          </w:divBdr>
        </w:div>
        <w:div w:id="512843570">
          <w:marLeft w:val="0"/>
          <w:marRight w:val="0"/>
          <w:marTop w:val="0"/>
          <w:marBottom w:val="0"/>
          <w:divBdr>
            <w:top w:val="none" w:sz="0" w:space="0" w:color="auto"/>
            <w:left w:val="none" w:sz="0" w:space="0" w:color="auto"/>
            <w:bottom w:val="none" w:sz="0" w:space="0" w:color="auto"/>
            <w:right w:val="none" w:sz="0" w:space="0" w:color="auto"/>
          </w:divBdr>
        </w:div>
        <w:div w:id="797259643">
          <w:marLeft w:val="0"/>
          <w:marRight w:val="0"/>
          <w:marTop w:val="0"/>
          <w:marBottom w:val="0"/>
          <w:divBdr>
            <w:top w:val="none" w:sz="0" w:space="0" w:color="auto"/>
            <w:left w:val="none" w:sz="0" w:space="0" w:color="auto"/>
            <w:bottom w:val="none" w:sz="0" w:space="0" w:color="auto"/>
            <w:right w:val="none" w:sz="0" w:space="0" w:color="auto"/>
          </w:divBdr>
        </w:div>
        <w:div w:id="175391866">
          <w:marLeft w:val="0"/>
          <w:marRight w:val="0"/>
          <w:marTop w:val="0"/>
          <w:marBottom w:val="0"/>
          <w:divBdr>
            <w:top w:val="none" w:sz="0" w:space="0" w:color="auto"/>
            <w:left w:val="none" w:sz="0" w:space="0" w:color="auto"/>
            <w:bottom w:val="none" w:sz="0" w:space="0" w:color="auto"/>
            <w:right w:val="none" w:sz="0" w:space="0" w:color="auto"/>
          </w:divBdr>
        </w:div>
        <w:div w:id="683747898">
          <w:marLeft w:val="0"/>
          <w:marRight w:val="0"/>
          <w:marTop w:val="0"/>
          <w:marBottom w:val="0"/>
          <w:divBdr>
            <w:top w:val="none" w:sz="0" w:space="0" w:color="auto"/>
            <w:left w:val="none" w:sz="0" w:space="0" w:color="auto"/>
            <w:bottom w:val="none" w:sz="0" w:space="0" w:color="auto"/>
            <w:right w:val="none" w:sz="0" w:space="0" w:color="auto"/>
          </w:divBdr>
        </w:div>
        <w:div w:id="134684808">
          <w:marLeft w:val="0"/>
          <w:marRight w:val="0"/>
          <w:marTop w:val="0"/>
          <w:marBottom w:val="0"/>
          <w:divBdr>
            <w:top w:val="none" w:sz="0" w:space="0" w:color="auto"/>
            <w:left w:val="none" w:sz="0" w:space="0" w:color="auto"/>
            <w:bottom w:val="none" w:sz="0" w:space="0" w:color="auto"/>
            <w:right w:val="none" w:sz="0" w:space="0" w:color="auto"/>
          </w:divBdr>
        </w:div>
        <w:div w:id="13121498">
          <w:marLeft w:val="0"/>
          <w:marRight w:val="0"/>
          <w:marTop w:val="0"/>
          <w:marBottom w:val="0"/>
          <w:divBdr>
            <w:top w:val="none" w:sz="0" w:space="0" w:color="auto"/>
            <w:left w:val="none" w:sz="0" w:space="0" w:color="auto"/>
            <w:bottom w:val="none" w:sz="0" w:space="0" w:color="auto"/>
            <w:right w:val="none" w:sz="0" w:space="0" w:color="auto"/>
          </w:divBdr>
        </w:div>
        <w:div w:id="1280261363">
          <w:marLeft w:val="0"/>
          <w:marRight w:val="0"/>
          <w:marTop w:val="0"/>
          <w:marBottom w:val="0"/>
          <w:divBdr>
            <w:top w:val="none" w:sz="0" w:space="0" w:color="auto"/>
            <w:left w:val="none" w:sz="0" w:space="0" w:color="auto"/>
            <w:bottom w:val="none" w:sz="0" w:space="0" w:color="auto"/>
            <w:right w:val="none" w:sz="0" w:space="0" w:color="auto"/>
          </w:divBdr>
        </w:div>
        <w:div w:id="1293901501">
          <w:marLeft w:val="0"/>
          <w:marRight w:val="0"/>
          <w:marTop w:val="0"/>
          <w:marBottom w:val="0"/>
          <w:divBdr>
            <w:top w:val="none" w:sz="0" w:space="0" w:color="auto"/>
            <w:left w:val="none" w:sz="0" w:space="0" w:color="auto"/>
            <w:bottom w:val="none" w:sz="0" w:space="0" w:color="auto"/>
            <w:right w:val="none" w:sz="0" w:space="0" w:color="auto"/>
          </w:divBdr>
        </w:div>
        <w:div w:id="540477676">
          <w:marLeft w:val="0"/>
          <w:marRight w:val="0"/>
          <w:marTop w:val="0"/>
          <w:marBottom w:val="0"/>
          <w:divBdr>
            <w:top w:val="none" w:sz="0" w:space="0" w:color="auto"/>
            <w:left w:val="none" w:sz="0" w:space="0" w:color="auto"/>
            <w:bottom w:val="none" w:sz="0" w:space="0" w:color="auto"/>
            <w:right w:val="none" w:sz="0" w:space="0" w:color="auto"/>
          </w:divBdr>
        </w:div>
        <w:div w:id="1132678013">
          <w:marLeft w:val="0"/>
          <w:marRight w:val="0"/>
          <w:marTop w:val="0"/>
          <w:marBottom w:val="0"/>
          <w:divBdr>
            <w:top w:val="none" w:sz="0" w:space="0" w:color="auto"/>
            <w:left w:val="none" w:sz="0" w:space="0" w:color="auto"/>
            <w:bottom w:val="none" w:sz="0" w:space="0" w:color="auto"/>
            <w:right w:val="none" w:sz="0" w:space="0" w:color="auto"/>
          </w:divBdr>
        </w:div>
        <w:div w:id="172913785">
          <w:marLeft w:val="0"/>
          <w:marRight w:val="0"/>
          <w:marTop w:val="0"/>
          <w:marBottom w:val="0"/>
          <w:divBdr>
            <w:top w:val="none" w:sz="0" w:space="0" w:color="auto"/>
            <w:left w:val="none" w:sz="0" w:space="0" w:color="auto"/>
            <w:bottom w:val="none" w:sz="0" w:space="0" w:color="auto"/>
            <w:right w:val="none" w:sz="0" w:space="0" w:color="auto"/>
          </w:divBdr>
        </w:div>
        <w:div w:id="1940674120">
          <w:marLeft w:val="0"/>
          <w:marRight w:val="0"/>
          <w:marTop w:val="0"/>
          <w:marBottom w:val="0"/>
          <w:divBdr>
            <w:top w:val="none" w:sz="0" w:space="0" w:color="auto"/>
            <w:left w:val="none" w:sz="0" w:space="0" w:color="auto"/>
            <w:bottom w:val="none" w:sz="0" w:space="0" w:color="auto"/>
            <w:right w:val="none" w:sz="0" w:space="0" w:color="auto"/>
          </w:divBdr>
        </w:div>
        <w:div w:id="751125750">
          <w:marLeft w:val="0"/>
          <w:marRight w:val="0"/>
          <w:marTop w:val="0"/>
          <w:marBottom w:val="0"/>
          <w:divBdr>
            <w:top w:val="none" w:sz="0" w:space="0" w:color="auto"/>
            <w:left w:val="none" w:sz="0" w:space="0" w:color="auto"/>
            <w:bottom w:val="none" w:sz="0" w:space="0" w:color="auto"/>
            <w:right w:val="none" w:sz="0" w:space="0" w:color="auto"/>
          </w:divBdr>
        </w:div>
        <w:div w:id="784614772">
          <w:marLeft w:val="0"/>
          <w:marRight w:val="0"/>
          <w:marTop w:val="0"/>
          <w:marBottom w:val="0"/>
          <w:divBdr>
            <w:top w:val="none" w:sz="0" w:space="0" w:color="auto"/>
            <w:left w:val="none" w:sz="0" w:space="0" w:color="auto"/>
            <w:bottom w:val="none" w:sz="0" w:space="0" w:color="auto"/>
            <w:right w:val="none" w:sz="0" w:space="0" w:color="auto"/>
          </w:divBdr>
        </w:div>
        <w:div w:id="2119057514">
          <w:marLeft w:val="0"/>
          <w:marRight w:val="0"/>
          <w:marTop w:val="0"/>
          <w:marBottom w:val="0"/>
          <w:divBdr>
            <w:top w:val="none" w:sz="0" w:space="0" w:color="auto"/>
            <w:left w:val="none" w:sz="0" w:space="0" w:color="auto"/>
            <w:bottom w:val="none" w:sz="0" w:space="0" w:color="auto"/>
            <w:right w:val="none" w:sz="0" w:space="0" w:color="auto"/>
          </w:divBdr>
        </w:div>
        <w:div w:id="1110005664">
          <w:marLeft w:val="0"/>
          <w:marRight w:val="0"/>
          <w:marTop w:val="0"/>
          <w:marBottom w:val="0"/>
          <w:divBdr>
            <w:top w:val="none" w:sz="0" w:space="0" w:color="auto"/>
            <w:left w:val="none" w:sz="0" w:space="0" w:color="auto"/>
            <w:bottom w:val="none" w:sz="0" w:space="0" w:color="auto"/>
            <w:right w:val="none" w:sz="0" w:space="0" w:color="auto"/>
          </w:divBdr>
        </w:div>
        <w:div w:id="1165433572">
          <w:marLeft w:val="0"/>
          <w:marRight w:val="0"/>
          <w:marTop w:val="0"/>
          <w:marBottom w:val="0"/>
          <w:divBdr>
            <w:top w:val="none" w:sz="0" w:space="0" w:color="auto"/>
            <w:left w:val="none" w:sz="0" w:space="0" w:color="auto"/>
            <w:bottom w:val="none" w:sz="0" w:space="0" w:color="auto"/>
            <w:right w:val="none" w:sz="0" w:space="0" w:color="auto"/>
          </w:divBdr>
        </w:div>
        <w:div w:id="960765811">
          <w:marLeft w:val="0"/>
          <w:marRight w:val="0"/>
          <w:marTop w:val="0"/>
          <w:marBottom w:val="0"/>
          <w:divBdr>
            <w:top w:val="none" w:sz="0" w:space="0" w:color="auto"/>
            <w:left w:val="none" w:sz="0" w:space="0" w:color="auto"/>
            <w:bottom w:val="none" w:sz="0" w:space="0" w:color="auto"/>
            <w:right w:val="none" w:sz="0" w:space="0" w:color="auto"/>
          </w:divBdr>
        </w:div>
        <w:div w:id="113864868">
          <w:marLeft w:val="0"/>
          <w:marRight w:val="0"/>
          <w:marTop w:val="0"/>
          <w:marBottom w:val="0"/>
          <w:divBdr>
            <w:top w:val="none" w:sz="0" w:space="0" w:color="auto"/>
            <w:left w:val="none" w:sz="0" w:space="0" w:color="auto"/>
            <w:bottom w:val="none" w:sz="0" w:space="0" w:color="auto"/>
            <w:right w:val="none" w:sz="0" w:space="0" w:color="auto"/>
          </w:divBdr>
        </w:div>
        <w:div w:id="1719157603">
          <w:marLeft w:val="0"/>
          <w:marRight w:val="0"/>
          <w:marTop w:val="0"/>
          <w:marBottom w:val="0"/>
          <w:divBdr>
            <w:top w:val="none" w:sz="0" w:space="0" w:color="auto"/>
            <w:left w:val="none" w:sz="0" w:space="0" w:color="auto"/>
            <w:bottom w:val="none" w:sz="0" w:space="0" w:color="auto"/>
            <w:right w:val="none" w:sz="0" w:space="0" w:color="auto"/>
          </w:divBdr>
        </w:div>
        <w:div w:id="987780670">
          <w:marLeft w:val="0"/>
          <w:marRight w:val="0"/>
          <w:marTop w:val="0"/>
          <w:marBottom w:val="0"/>
          <w:divBdr>
            <w:top w:val="none" w:sz="0" w:space="0" w:color="auto"/>
            <w:left w:val="none" w:sz="0" w:space="0" w:color="auto"/>
            <w:bottom w:val="none" w:sz="0" w:space="0" w:color="auto"/>
            <w:right w:val="none" w:sz="0" w:space="0" w:color="auto"/>
          </w:divBdr>
        </w:div>
        <w:div w:id="863597597">
          <w:marLeft w:val="0"/>
          <w:marRight w:val="0"/>
          <w:marTop w:val="0"/>
          <w:marBottom w:val="0"/>
          <w:divBdr>
            <w:top w:val="none" w:sz="0" w:space="0" w:color="auto"/>
            <w:left w:val="none" w:sz="0" w:space="0" w:color="auto"/>
            <w:bottom w:val="none" w:sz="0" w:space="0" w:color="auto"/>
            <w:right w:val="none" w:sz="0" w:space="0" w:color="auto"/>
          </w:divBdr>
        </w:div>
        <w:div w:id="410273313">
          <w:marLeft w:val="0"/>
          <w:marRight w:val="0"/>
          <w:marTop w:val="0"/>
          <w:marBottom w:val="0"/>
          <w:divBdr>
            <w:top w:val="none" w:sz="0" w:space="0" w:color="auto"/>
            <w:left w:val="none" w:sz="0" w:space="0" w:color="auto"/>
            <w:bottom w:val="none" w:sz="0" w:space="0" w:color="auto"/>
            <w:right w:val="none" w:sz="0" w:space="0" w:color="auto"/>
          </w:divBdr>
        </w:div>
        <w:div w:id="1939018004">
          <w:marLeft w:val="0"/>
          <w:marRight w:val="0"/>
          <w:marTop w:val="0"/>
          <w:marBottom w:val="0"/>
          <w:divBdr>
            <w:top w:val="none" w:sz="0" w:space="0" w:color="auto"/>
            <w:left w:val="none" w:sz="0" w:space="0" w:color="auto"/>
            <w:bottom w:val="none" w:sz="0" w:space="0" w:color="auto"/>
            <w:right w:val="none" w:sz="0" w:space="0" w:color="auto"/>
          </w:divBdr>
        </w:div>
        <w:div w:id="1088428233">
          <w:marLeft w:val="0"/>
          <w:marRight w:val="0"/>
          <w:marTop w:val="0"/>
          <w:marBottom w:val="0"/>
          <w:divBdr>
            <w:top w:val="none" w:sz="0" w:space="0" w:color="auto"/>
            <w:left w:val="none" w:sz="0" w:space="0" w:color="auto"/>
            <w:bottom w:val="none" w:sz="0" w:space="0" w:color="auto"/>
            <w:right w:val="none" w:sz="0" w:space="0" w:color="auto"/>
          </w:divBdr>
        </w:div>
        <w:div w:id="1935237068">
          <w:marLeft w:val="0"/>
          <w:marRight w:val="0"/>
          <w:marTop w:val="0"/>
          <w:marBottom w:val="0"/>
          <w:divBdr>
            <w:top w:val="none" w:sz="0" w:space="0" w:color="auto"/>
            <w:left w:val="none" w:sz="0" w:space="0" w:color="auto"/>
            <w:bottom w:val="none" w:sz="0" w:space="0" w:color="auto"/>
            <w:right w:val="none" w:sz="0" w:space="0" w:color="auto"/>
          </w:divBdr>
        </w:div>
        <w:div w:id="1090545055">
          <w:marLeft w:val="0"/>
          <w:marRight w:val="0"/>
          <w:marTop w:val="0"/>
          <w:marBottom w:val="0"/>
          <w:divBdr>
            <w:top w:val="none" w:sz="0" w:space="0" w:color="auto"/>
            <w:left w:val="none" w:sz="0" w:space="0" w:color="auto"/>
            <w:bottom w:val="none" w:sz="0" w:space="0" w:color="auto"/>
            <w:right w:val="none" w:sz="0" w:space="0" w:color="auto"/>
          </w:divBdr>
        </w:div>
        <w:div w:id="724718985">
          <w:marLeft w:val="0"/>
          <w:marRight w:val="0"/>
          <w:marTop w:val="0"/>
          <w:marBottom w:val="0"/>
          <w:divBdr>
            <w:top w:val="none" w:sz="0" w:space="0" w:color="auto"/>
            <w:left w:val="none" w:sz="0" w:space="0" w:color="auto"/>
            <w:bottom w:val="none" w:sz="0" w:space="0" w:color="auto"/>
            <w:right w:val="none" w:sz="0" w:space="0" w:color="auto"/>
          </w:divBdr>
        </w:div>
        <w:div w:id="59863954">
          <w:marLeft w:val="0"/>
          <w:marRight w:val="0"/>
          <w:marTop w:val="0"/>
          <w:marBottom w:val="0"/>
          <w:divBdr>
            <w:top w:val="none" w:sz="0" w:space="0" w:color="auto"/>
            <w:left w:val="none" w:sz="0" w:space="0" w:color="auto"/>
            <w:bottom w:val="none" w:sz="0" w:space="0" w:color="auto"/>
            <w:right w:val="none" w:sz="0" w:space="0" w:color="auto"/>
          </w:divBdr>
        </w:div>
      </w:divsChild>
    </w:div>
    <w:div w:id="1443914656">
      <w:bodyDiv w:val="1"/>
      <w:marLeft w:val="0"/>
      <w:marRight w:val="0"/>
      <w:marTop w:val="0"/>
      <w:marBottom w:val="0"/>
      <w:divBdr>
        <w:top w:val="none" w:sz="0" w:space="0" w:color="auto"/>
        <w:left w:val="none" w:sz="0" w:space="0" w:color="auto"/>
        <w:bottom w:val="none" w:sz="0" w:space="0" w:color="auto"/>
        <w:right w:val="none" w:sz="0" w:space="0" w:color="auto"/>
      </w:divBdr>
    </w:div>
    <w:div w:id="1444423181">
      <w:bodyDiv w:val="1"/>
      <w:marLeft w:val="0"/>
      <w:marRight w:val="0"/>
      <w:marTop w:val="0"/>
      <w:marBottom w:val="0"/>
      <w:divBdr>
        <w:top w:val="none" w:sz="0" w:space="0" w:color="auto"/>
        <w:left w:val="none" w:sz="0" w:space="0" w:color="auto"/>
        <w:bottom w:val="none" w:sz="0" w:space="0" w:color="auto"/>
        <w:right w:val="none" w:sz="0" w:space="0" w:color="auto"/>
      </w:divBdr>
    </w:div>
    <w:div w:id="1444761328">
      <w:bodyDiv w:val="1"/>
      <w:marLeft w:val="0"/>
      <w:marRight w:val="0"/>
      <w:marTop w:val="0"/>
      <w:marBottom w:val="0"/>
      <w:divBdr>
        <w:top w:val="none" w:sz="0" w:space="0" w:color="auto"/>
        <w:left w:val="none" w:sz="0" w:space="0" w:color="auto"/>
        <w:bottom w:val="none" w:sz="0" w:space="0" w:color="auto"/>
        <w:right w:val="none" w:sz="0" w:space="0" w:color="auto"/>
      </w:divBdr>
    </w:div>
    <w:div w:id="1445685633">
      <w:bodyDiv w:val="1"/>
      <w:marLeft w:val="0"/>
      <w:marRight w:val="0"/>
      <w:marTop w:val="0"/>
      <w:marBottom w:val="0"/>
      <w:divBdr>
        <w:top w:val="none" w:sz="0" w:space="0" w:color="auto"/>
        <w:left w:val="none" w:sz="0" w:space="0" w:color="auto"/>
        <w:bottom w:val="none" w:sz="0" w:space="0" w:color="auto"/>
        <w:right w:val="none" w:sz="0" w:space="0" w:color="auto"/>
      </w:divBdr>
    </w:div>
    <w:div w:id="1445803101">
      <w:bodyDiv w:val="1"/>
      <w:marLeft w:val="0"/>
      <w:marRight w:val="0"/>
      <w:marTop w:val="0"/>
      <w:marBottom w:val="0"/>
      <w:divBdr>
        <w:top w:val="none" w:sz="0" w:space="0" w:color="auto"/>
        <w:left w:val="none" w:sz="0" w:space="0" w:color="auto"/>
        <w:bottom w:val="none" w:sz="0" w:space="0" w:color="auto"/>
        <w:right w:val="none" w:sz="0" w:space="0" w:color="auto"/>
      </w:divBdr>
    </w:div>
    <w:div w:id="1445878804">
      <w:bodyDiv w:val="1"/>
      <w:marLeft w:val="0"/>
      <w:marRight w:val="0"/>
      <w:marTop w:val="0"/>
      <w:marBottom w:val="0"/>
      <w:divBdr>
        <w:top w:val="none" w:sz="0" w:space="0" w:color="auto"/>
        <w:left w:val="none" w:sz="0" w:space="0" w:color="auto"/>
        <w:bottom w:val="none" w:sz="0" w:space="0" w:color="auto"/>
        <w:right w:val="none" w:sz="0" w:space="0" w:color="auto"/>
      </w:divBdr>
    </w:div>
    <w:div w:id="1445881450">
      <w:bodyDiv w:val="1"/>
      <w:marLeft w:val="0"/>
      <w:marRight w:val="0"/>
      <w:marTop w:val="0"/>
      <w:marBottom w:val="0"/>
      <w:divBdr>
        <w:top w:val="none" w:sz="0" w:space="0" w:color="auto"/>
        <w:left w:val="none" w:sz="0" w:space="0" w:color="auto"/>
        <w:bottom w:val="none" w:sz="0" w:space="0" w:color="auto"/>
        <w:right w:val="none" w:sz="0" w:space="0" w:color="auto"/>
      </w:divBdr>
    </w:div>
    <w:div w:id="1446003430">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190736">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6539720">
      <w:bodyDiv w:val="1"/>
      <w:marLeft w:val="0"/>
      <w:marRight w:val="0"/>
      <w:marTop w:val="0"/>
      <w:marBottom w:val="0"/>
      <w:divBdr>
        <w:top w:val="none" w:sz="0" w:space="0" w:color="auto"/>
        <w:left w:val="none" w:sz="0" w:space="0" w:color="auto"/>
        <w:bottom w:val="none" w:sz="0" w:space="0" w:color="auto"/>
        <w:right w:val="none" w:sz="0" w:space="0" w:color="auto"/>
      </w:divBdr>
    </w:div>
    <w:div w:id="1446774836">
      <w:bodyDiv w:val="1"/>
      <w:marLeft w:val="0"/>
      <w:marRight w:val="0"/>
      <w:marTop w:val="0"/>
      <w:marBottom w:val="0"/>
      <w:divBdr>
        <w:top w:val="none" w:sz="0" w:space="0" w:color="auto"/>
        <w:left w:val="none" w:sz="0" w:space="0" w:color="auto"/>
        <w:bottom w:val="none" w:sz="0" w:space="0" w:color="auto"/>
        <w:right w:val="none" w:sz="0" w:space="0" w:color="auto"/>
      </w:divBdr>
    </w:div>
    <w:div w:id="1446844877">
      <w:bodyDiv w:val="1"/>
      <w:marLeft w:val="0"/>
      <w:marRight w:val="0"/>
      <w:marTop w:val="0"/>
      <w:marBottom w:val="0"/>
      <w:divBdr>
        <w:top w:val="none" w:sz="0" w:space="0" w:color="auto"/>
        <w:left w:val="none" w:sz="0" w:space="0" w:color="auto"/>
        <w:bottom w:val="none" w:sz="0" w:space="0" w:color="auto"/>
        <w:right w:val="none" w:sz="0" w:space="0" w:color="auto"/>
      </w:divBdr>
    </w:div>
    <w:div w:id="1446996571">
      <w:bodyDiv w:val="1"/>
      <w:marLeft w:val="0"/>
      <w:marRight w:val="0"/>
      <w:marTop w:val="0"/>
      <w:marBottom w:val="0"/>
      <w:divBdr>
        <w:top w:val="none" w:sz="0" w:space="0" w:color="auto"/>
        <w:left w:val="none" w:sz="0" w:space="0" w:color="auto"/>
        <w:bottom w:val="none" w:sz="0" w:space="0" w:color="auto"/>
        <w:right w:val="none" w:sz="0" w:space="0" w:color="auto"/>
      </w:divBdr>
    </w:div>
    <w:div w:id="1446997949">
      <w:bodyDiv w:val="1"/>
      <w:marLeft w:val="0"/>
      <w:marRight w:val="0"/>
      <w:marTop w:val="0"/>
      <w:marBottom w:val="0"/>
      <w:divBdr>
        <w:top w:val="none" w:sz="0" w:space="0" w:color="auto"/>
        <w:left w:val="none" w:sz="0" w:space="0" w:color="auto"/>
        <w:bottom w:val="none" w:sz="0" w:space="0" w:color="auto"/>
        <w:right w:val="none" w:sz="0" w:space="0" w:color="auto"/>
      </w:divBdr>
    </w:div>
    <w:div w:id="1447458747">
      <w:bodyDiv w:val="1"/>
      <w:marLeft w:val="0"/>
      <w:marRight w:val="0"/>
      <w:marTop w:val="0"/>
      <w:marBottom w:val="0"/>
      <w:divBdr>
        <w:top w:val="none" w:sz="0" w:space="0" w:color="auto"/>
        <w:left w:val="none" w:sz="0" w:space="0" w:color="auto"/>
        <w:bottom w:val="none" w:sz="0" w:space="0" w:color="auto"/>
        <w:right w:val="none" w:sz="0" w:space="0" w:color="auto"/>
      </w:divBdr>
    </w:div>
    <w:div w:id="1447580690">
      <w:bodyDiv w:val="1"/>
      <w:marLeft w:val="0"/>
      <w:marRight w:val="0"/>
      <w:marTop w:val="0"/>
      <w:marBottom w:val="0"/>
      <w:divBdr>
        <w:top w:val="none" w:sz="0" w:space="0" w:color="auto"/>
        <w:left w:val="none" w:sz="0" w:space="0" w:color="auto"/>
        <w:bottom w:val="none" w:sz="0" w:space="0" w:color="auto"/>
        <w:right w:val="none" w:sz="0" w:space="0" w:color="auto"/>
      </w:divBdr>
    </w:div>
    <w:div w:id="1448041718">
      <w:bodyDiv w:val="1"/>
      <w:marLeft w:val="0"/>
      <w:marRight w:val="0"/>
      <w:marTop w:val="0"/>
      <w:marBottom w:val="0"/>
      <w:divBdr>
        <w:top w:val="none" w:sz="0" w:space="0" w:color="auto"/>
        <w:left w:val="none" w:sz="0" w:space="0" w:color="auto"/>
        <w:bottom w:val="none" w:sz="0" w:space="0" w:color="auto"/>
        <w:right w:val="none" w:sz="0" w:space="0" w:color="auto"/>
      </w:divBdr>
    </w:div>
    <w:div w:id="1448543827">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48743429">
      <w:bodyDiv w:val="1"/>
      <w:marLeft w:val="0"/>
      <w:marRight w:val="0"/>
      <w:marTop w:val="0"/>
      <w:marBottom w:val="0"/>
      <w:divBdr>
        <w:top w:val="none" w:sz="0" w:space="0" w:color="auto"/>
        <w:left w:val="none" w:sz="0" w:space="0" w:color="auto"/>
        <w:bottom w:val="none" w:sz="0" w:space="0" w:color="auto"/>
        <w:right w:val="none" w:sz="0" w:space="0" w:color="auto"/>
      </w:divBdr>
    </w:div>
    <w:div w:id="1449159755">
      <w:bodyDiv w:val="1"/>
      <w:marLeft w:val="0"/>
      <w:marRight w:val="0"/>
      <w:marTop w:val="0"/>
      <w:marBottom w:val="0"/>
      <w:divBdr>
        <w:top w:val="none" w:sz="0" w:space="0" w:color="auto"/>
        <w:left w:val="none" w:sz="0" w:space="0" w:color="auto"/>
        <w:bottom w:val="none" w:sz="0" w:space="0" w:color="auto"/>
        <w:right w:val="none" w:sz="0" w:space="0" w:color="auto"/>
      </w:divBdr>
    </w:div>
    <w:div w:id="1449355744">
      <w:bodyDiv w:val="1"/>
      <w:marLeft w:val="0"/>
      <w:marRight w:val="0"/>
      <w:marTop w:val="0"/>
      <w:marBottom w:val="0"/>
      <w:divBdr>
        <w:top w:val="none" w:sz="0" w:space="0" w:color="auto"/>
        <w:left w:val="none" w:sz="0" w:space="0" w:color="auto"/>
        <w:bottom w:val="none" w:sz="0" w:space="0" w:color="auto"/>
        <w:right w:val="none" w:sz="0" w:space="0" w:color="auto"/>
      </w:divBdr>
    </w:div>
    <w:div w:id="1449470202">
      <w:bodyDiv w:val="1"/>
      <w:marLeft w:val="0"/>
      <w:marRight w:val="0"/>
      <w:marTop w:val="0"/>
      <w:marBottom w:val="0"/>
      <w:divBdr>
        <w:top w:val="none" w:sz="0" w:space="0" w:color="auto"/>
        <w:left w:val="none" w:sz="0" w:space="0" w:color="auto"/>
        <w:bottom w:val="none" w:sz="0" w:space="0" w:color="auto"/>
        <w:right w:val="none" w:sz="0" w:space="0" w:color="auto"/>
      </w:divBdr>
    </w:div>
    <w:div w:id="1449665162">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0784257">
      <w:bodyDiv w:val="1"/>
      <w:marLeft w:val="0"/>
      <w:marRight w:val="0"/>
      <w:marTop w:val="0"/>
      <w:marBottom w:val="0"/>
      <w:divBdr>
        <w:top w:val="none" w:sz="0" w:space="0" w:color="auto"/>
        <w:left w:val="none" w:sz="0" w:space="0" w:color="auto"/>
        <w:bottom w:val="none" w:sz="0" w:space="0" w:color="auto"/>
        <w:right w:val="none" w:sz="0" w:space="0" w:color="auto"/>
      </w:divBdr>
    </w:div>
    <w:div w:id="1450933301">
      <w:bodyDiv w:val="1"/>
      <w:marLeft w:val="0"/>
      <w:marRight w:val="0"/>
      <w:marTop w:val="0"/>
      <w:marBottom w:val="0"/>
      <w:divBdr>
        <w:top w:val="none" w:sz="0" w:space="0" w:color="auto"/>
        <w:left w:val="none" w:sz="0" w:space="0" w:color="auto"/>
        <w:bottom w:val="none" w:sz="0" w:space="0" w:color="auto"/>
        <w:right w:val="none" w:sz="0" w:space="0" w:color="auto"/>
      </w:divBdr>
    </w:div>
    <w:div w:id="1451129274">
      <w:bodyDiv w:val="1"/>
      <w:marLeft w:val="0"/>
      <w:marRight w:val="0"/>
      <w:marTop w:val="0"/>
      <w:marBottom w:val="0"/>
      <w:divBdr>
        <w:top w:val="none" w:sz="0" w:space="0" w:color="auto"/>
        <w:left w:val="none" w:sz="0" w:space="0" w:color="auto"/>
        <w:bottom w:val="none" w:sz="0" w:space="0" w:color="auto"/>
        <w:right w:val="none" w:sz="0" w:space="0" w:color="auto"/>
      </w:divBdr>
    </w:div>
    <w:div w:id="1451895252">
      <w:bodyDiv w:val="1"/>
      <w:marLeft w:val="0"/>
      <w:marRight w:val="0"/>
      <w:marTop w:val="0"/>
      <w:marBottom w:val="0"/>
      <w:divBdr>
        <w:top w:val="none" w:sz="0" w:space="0" w:color="auto"/>
        <w:left w:val="none" w:sz="0" w:space="0" w:color="auto"/>
        <w:bottom w:val="none" w:sz="0" w:space="0" w:color="auto"/>
        <w:right w:val="none" w:sz="0" w:space="0" w:color="auto"/>
      </w:divBdr>
    </w:div>
    <w:div w:id="1451900899">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060068">
      <w:bodyDiv w:val="1"/>
      <w:marLeft w:val="0"/>
      <w:marRight w:val="0"/>
      <w:marTop w:val="0"/>
      <w:marBottom w:val="0"/>
      <w:divBdr>
        <w:top w:val="none" w:sz="0" w:space="0" w:color="auto"/>
        <w:left w:val="none" w:sz="0" w:space="0" w:color="auto"/>
        <w:bottom w:val="none" w:sz="0" w:space="0" w:color="auto"/>
        <w:right w:val="none" w:sz="0" w:space="0" w:color="auto"/>
      </w:divBdr>
    </w:div>
    <w:div w:id="1454784666">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5172395">
      <w:bodyDiv w:val="1"/>
      <w:marLeft w:val="0"/>
      <w:marRight w:val="0"/>
      <w:marTop w:val="0"/>
      <w:marBottom w:val="0"/>
      <w:divBdr>
        <w:top w:val="none" w:sz="0" w:space="0" w:color="auto"/>
        <w:left w:val="none" w:sz="0" w:space="0" w:color="auto"/>
        <w:bottom w:val="none" w:sz="0" w:space="0" w:color="auto"/>
        <w:right w:val="none" w:sz="0" w:space="0" w:color="auto"/>
      </w:divBdr>
    </w:div>
    <w:div w:id="1455828621">
      <w:bodyDiv w:val="1"/>
      <w:marLeft w:val="0"/>
      <w:marRight w:val="0"/>
      <w:marTop w:val="0"/>
      <w:marBottom w:val="0"/>
      <w:divBdr>
        <w:top w:val="none" w:sz="0" w:space="0" w:color="auto"/>
        <w:left w:val="none" w:sz="0" w:space="0" w:color="auto"/>
        <w:bottom w:val="none" w:sz="0" w:space="0" w:color="auto"/>
        <w:right w:val="none" w:sz="0" w:space="0" w:color="auto"/>
      </w:divBdr>
    </w:div>
    <w:div w:id="1456480533">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6681262">
      <w:bodyDiv w:val="1"/>
      <w:marLeft w:val="0"/>
      <w:marRight w:val="0"/>
      <w:marTop w:val="0"/>
      <w:marBottom w:val="0"/>
      <w:divBdr>
        <w:top w:val="none" w:sz="0" w:space="0" w:color="auto"/>
        <w:left w:val="none" w:sz="0" w:space="0" w:color="auto"/>
        <w:bottom w:val="none" w:sz="0" w:space="0" w:color="auto"/>
        <w:right w:val="none" w:sz="0" w:space="0" w:color="auto"/>
      </w:divBdr>
    </w:div>
    <w:div w:id="1457722767">
      <w:bodyDiv w:val="1"/>
      <w:marLeft w:val="0"/>
      <w:marRight w:val="0"/>
      <w:marTop w:val="0"/>
      <w:marBottom w:val="0"/>
      <w:divBdr>
        <w:top w:val="none" w:sz="0" w:space="0" w:color="auto"/>
        <w:left w:val="none" w:sz="0" w:space="0" w:color="auto"/>
        <w:bottom w:val="none" w:sz="0" w:space="0" w:color="auto"/>
        <w:right w:val="none" w:sz="0" w:space="0" w:color="auto"/>
      </w:divBdr>
    </w:div>
    <w:div w:id="1457790940">
      <w:bodyDiv w:val="1"/>
      <w:marLeft w:val="0"/>
      <w:marRight w:val="0"/>
      <w:marTop w:val="0"/>
      <w:marBottom w:val="0"/>
      <w:divBdr>
        <w:top w:val="none" w:sz="0" w:space="0" w:color="auto"/>
        <w:left w:val="none" w:sz="0" w:space="0" w:color="auto"/>
        <w:bottom w:val="none" w:sz="0" w:space="0" w:color="auto"/>
        <w:right w:val="none" w:sz="0" w:space="0" w:color="auto"/>
      </w:divBdr>
    </w:div>
    <w:div w:id="1458065039">
      <w:bodyDiv w:val="1"/>
      <w:marLeft w:val="0"/>
      <w:marRight w:val="0"/>
      <w:marTop w:val="0"/>
      <w:marBottom w:val="0"/>
      <w:divBdr>
        <w:top w:val="none" w:sz="0" w:space="0" w:color="auto"/>
        <w:left w:val="none" w:sz="0" w:space="0" w:color="auto"/>
        <w:bottom w:val="none" w:sz="0" w:space="0" w:color="auto"/>
        <w:right w:val="none" w:sz="0" w:space="0" w:color="auto"/>
      </w:divBdr>
    </w:div>
    <w:div w:id="1458914554">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59836254">
      <w:bodyDiv w:val="1"/>
      <w:marLeft w:val="0"/>
      <w:marRight w:val="0"/>
      <w:marTop w:val="0"/>
      <w:marBottom w:val="0"/>
      <w:divBdr>
        <w:top w:val="none" w:sz="0" w:space="0" w:color="auto"/>
        <w:left w:val="none" w:sz="0" w:space="0" w:color="auto"/>
        <w:bottom w:val="none" w:sz="0" w:space="0" w:color="auto"/>
        <w:right w:val="none" w:sz="0" w:space="0" w:color="auto"/>
      </w:divBdr>
    </w:div>
    <w:div w:id="1460955332">
      <w:bodyDiv w:val="1"/>
      <w:marLeft w:val="0"/>
      <w:marRight w:val="0"/>
      <w:marTop w:val="0"/>
      <w:marBottom w:val="0"/>
      <w:divBdr>
        <w:top w:val="none" w:sz="0" w:space="0" w:color="auto"/>
        <w:left w:val="none" w:sz="0" w:space="0" w:color="auto"/>
        <w:bottom w:val="none" w:sz="0" w:space="0" w:color="auto"/>
        <w:right w:val="none" w:sz="0" w:space="0" w:color="auto"/>
      </w:divBdr>
    </w:div>
    <w:div w:id="1461260596">
      <w:bodyDiv w:val="1"/>
      <w:marLeft w:val="0"/>
      <w:marRight w:val="0"/>
      <w:marTop w:val="0"/>
      <w:marBottom w:val="0"/>
      <w:divBdr>
        <w:top w:val="none" w:sz="0" w:space="0" w:color="auto"/>
        <w:left w:val="none" w:sz="0" w:space="0" w:color="auto"/>
        <w:bottom w:val="none" w:sz="0" w:space="0" w:color="auto"/>
        <w:right w:val="none" w:sz="0" w:space="0" w:color="auto"/>
      </w:divBdr>
    </w:div>
    <w:div w:id="1461341016">
      <w:bodyDiv w:val="1"/>
      <w:marLeft w:val="0"/>
      <w:marRight w:val="0"/>
      <w:marTop w:val="0"/>
      <w:marBottom w:val="0"/>
      <w:divBdr>
        <w:top w:val="none" w:sz="0" w:space="0" w:color="auto"/>
        <w:left w:val="none" w:sz="0" w:space="0" w:color="auto"/>
        <w:bottom w:val="none" w:sz="0" w:space="0" w:color="auto"/>
        <w:right w:val="none" w:sz="0" w:space="0" w:color="auto"/>
      </w:divBdr>
    </w:div>
    <w:div w:id="1461723365">
      <w:bodyDiv w:val="1"/>
      <w:marLeft w:val="0"/>
      <w:marRight w:val="0"/>
      <w:marTop w:val="0"/>
      <w:marBottom w:val="0"/>
      <w:divBdr>
        <w:top w:val="none" w:sz="0" w:space="0" w:color="auto"/>
        <w:left w:val="none" w:sz="0" w:space="0" w:color="auto"/>
        <w:bottom w:val="none" w:sz="0" w:space="0" w:color="auto"/>
        <w:right w:val="none" w:sz="0" w:space="0" w:color="auto"/>
      </w:divBdr>
    </w:div>
    <w:div w:id="1461849624">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2259796">
      <w:bodyDiv w:val="1"/>
      <w:marLeft w:val="0"/>
      <w:marRight w:val="0"/>
      <w:marTop w:val="0"/>
      <w:marBottom w:val="0"/>
      <w:divBdr>
        <w:top w:val="none" w:sz="0" w:space="0" w:color="auto"/>
        <w:left w:val="none" w:sz="0" w:space="0" w:color="auto"/>
        <w:bottom w:val="none" w:sz="0" w:space="0" w:color="auto"/>
        <w:right w:val="none" w:sz="0" w:space="0" w:color="auto"/>
      </w:divBdr>
    </w:div>
    <w:div w:id="1462651862">
      <w:bodyDiv w:val="1"/>
      <w:marLeft w:val="0"/>
      <w:marRight w:val="0"/>
      <w:marTop w:val="0"/>
      <w:marBottom w:val="0"/>
      <w:divBdr>
        <w:top w:val="none" w:sz="0" w:space="0" w:color="auto"/>
        <w:left w:val="none" w:sz="0" w:space="0" w:color="auto"/>
        <w:bottom w:val="none" w:sz="0" w:space="0" w:color="auto"/>
        <w:right w:val="none" w:sz="0" w:space="0" w:color="auto"/>
      </w:divBdr>
    </w:div>
    <w:div w:id="1463382556">
      <w:bodyDiv w:val="1"/>
      <w:marLeft w:val="0"/>
      <w:marRight w:val="0"/>
      <w:marTop w:val="0"/>
      <w:marBottom w:val="0"/>
      <w:divBdr>
        <w:top w:val="none" w:sz="0" w:space="0" w:color="auto"/>
        <w:left w:val="none" w:sz="0" w:space="0" w:color="auto"/>
        <w:bottom w:val="none" w:sz="0" w:space="0" w:color="auto"/>
        <w:right w:val="none" w:sz="0" w:space="0" w:color="auto"/>
      </w:divBdr>
    </w:div>
    <w:div w:id="1463577296">
      <w:bodyDiv w:val="1"/>
      <w:marLeft w:val="0"/>
      <w:marRight w:val="0"/>
      <w:marTop w:val="0"/>
      <w:marBottom w:val="0"/>
      <w:divBdr>
        <w:top w:val="none" w:sz="0" w:space="0" w:color="auto"/>
        <w:left w:val="none" w:sz="0" w:space="0" w:color="auto"/>
        <w:bottom w:val="none" w:sz="0" w:space="0" w:color="auto"/>
        <w:right w:val="none" w:sz="0" w:space="0" w:color="auto"/>
      </w:divBdr>
    </w:div>
    <w:div w:id="1463965736">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5080453">
      <w:bodyDiv w:val="1"/>
      <w:marLeft w:val="0"/>
      <w:marRight w:val="0"/>
      <w:marTop w:val="0"/>
      <w:marBottom w:val="0"/>
      <w:divBdr>
        <w:top w:val="none" w:sz="0" w:space="0" w:color="auto"/>
        <w:left w:val="none" w:sz="0" w:space="0" w:color="auto"/>
        <w:bottom w:val="none" w:sz="0" w:space="0" w:color="auto"/>
        <w:right w:val="none" w:sz="0" w:space="0" w:color="auto"/>
      </w:divBdr>
    </w:div>
    <w:div w:id="1465154620">
      <w:bodyDiv w:val="1"/>
      <w:marLeft w:val="0"/>
      <w:marRight w:val="0"/>
      <w:marTop w:val="0"/>
      <w:marBottom w:val="0"/>
      <w:divBdr>
        <w:top w:val="none" w:sz="0" w:space="0" w:color="auto"/>
        <w:left w:val="none" w:sz="0" w:space="0" w:color="auto"/>
        <w:bottom w:val="none" w:sz="0" w:space="0" w:color="auto"/>
        <w:right w:val="none" w:sz="0" w:space="0" w:color="auto"/>
      </w:divBdr>
    </w:div>
    <w:div w:id="1466117203">
      <w:bodyDiv w:val="1"/>
      <w:marLeft w:val="0"/>
      <w:marRight w:val="0"/>
      <w:marTop w:val="0"/>
      <w:marBottom w:val="0"/>
      <w:divBdr>
        <w:top w:val="none" w:sz="0" w:space="0" w:color="auto"/>
        <w:left w:val="none" w:sz="0" w:space="0" w:color="auto"/>
        <w:bottom w:val="none" w:sz="0" w:space="0" w:color="auto"/>
        <w:right w:val="none" w:sz="0" w:space="0" w:color="auto"/>
      </w:divBdr>
    </w:div>
    <w:div w:id="1466461099">
      <w:bodyDiv w:val="1"/>
      <w:marLeft w:val="0"/>
      <w:marRight w:val="0"/>
      <w:marTop w:val="0"/>
      <w:marBottom w:val="0"/>
      <w:divBdr>
        <w:top w:val="none" w:sz="0" w:space="0" w:color="auto"/>
        <w:left w:val="none" w:sz="0" w:space="0" w:color="auto"/>
        <w:bottom w:val="none" w:sz="0" w:space="0" w:color="auto"/>
        <w:right w:val="none" w:sz="0" w:space="0" w:color="auto"/>
      </w:divBdr>
    </w:div>
    <w:div w:id="1466853681">
      <w:bodyDiv w:val="1"/>
      <w:marLeft w:val="0"/>
      <w:marRight w:val="0"/>
      <w:marTop w:val="0"/>
      <w:marBottom w:val="0"/>
      <w:divBdr>
        <w:top w:val="none" w:sz="0" w:space="0" w:color="auto"/>
        <w:left w:val="none" w:sz="0" w:space="0" w:color="auto"/>
        <w:bottom w:val="none" w:sz="0" w:space="0" w:color="auto"/>
        <w:right w:val="none" w:sz="0" w:space="0" w:color="auto"/>
      </w:divBdr>
    </w:div>
    <w:div w:id="1467310142">
      <w:bodyDiv w:val="1"/>
      <w:marLeft w:val="0"/>
      <w:marRight w:val="0"/>
      <w:marTop w:val="0"/>
      <w:marBottom w:val="0"/>
      <w:divBdr>
        <w:top w:val="none" w:sz="0" w:space="0" w:color="auto"/>
        <w:left w:val="none" w:sz="0" w:space="0" w:color="auto"/>
        <w:bottom w:val="none" w:sz="0" w:space="0" w:color="auto"/>
        <w:right w:val="none" w:sz="0" w:space="0" w:color="auto"/>
      </w:divBdr>
    </w:div>
    <w:div w:id="1467549049">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7695662">
      <w:bodyDiv w:val="1"/>
      <w:marLeft w:val="0"/>
      <w:marRight w:val="0"/>
      <w:marTop w:val="0"/>
      <w:marBottom w:val="0"/>
      <w:divBdr>
        <w:top w:val="none" w:sz="0" w:space="0" w:color="auto"/>
        <w:left w:val="none" w:sz="0" w:space="0" w:color="auto"/>
        <w:bottom w:val="none" w:sz="0" w:space="0" w:color="auto"/>
        <w:right w:val="none" w:sz="0" w:space="0" w:color="auto"/>
      </w:divBdr>
    </w:div>
    <w:div w:id="1468205893">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68738102">
      <w:bodyDiv w:val="1"/>
      <w:marLeft w:val="0"/>
      <w:marRight w:val="0"/>
      <w:marTop w:val="0"/>
      <w:marBottom w:val="0"/>
      <w:divBdr>
        <w:top w:val="none" w:sz="0" w:space="0" w:color="auto"/>
        <w:left w:val="none" w:sz="0" w:space="0" w:color="auto"/>
        <w:bottom w:val="none" w:sz="0" w:space="0" w:color="auto"/>
        <w:right w:val="none" w:sz="0" w:space="0" w:color="auto"/>
      </w:divBdr>
    </w:div>
    <w:div w:id="1470511734">
      <w:bodyDiv w:val="1"/>
      <w:marLeft w:val="0"/>
      <w:marRight w:val="0"/>
      <w:marTop w:val="0"/>
      <w:marBottom w:val="0"/>
      <w:divBdr>
        <w:top w:val="none" w:sz="0" w:space="0" w:color="auto"/>
        <w:left w:val="none" w:sz="0" w:space="0" w:color="auto"/>
        <w:bottom w:val="none" w:sz="0" w:space="0" w:color="auto"/>
        <w:right w:val="none" w:sz="0" w:space="0" w:color="auto"/>
      </w:divBdr>
    </w:div>
    <w:div w:id="1470629495">
      <w:bodyDiv w:val="1"/>
      <w:marLeft w:val="0"/>
      <w:marRight w:val="0"/>
      <w:marTop w:val="0"/>
      <w:marBottom w:val="0"/>
      <w:divBdr>
        <w:top w:val="none" w:sz="0" w:space="0" w:color="auto"/>
        <w:left w:val="none" w:sz="0" w:space="0" w:color="auto"/>
        <w:bottom w:val="none" w:sz="0" w:space="0" w:color="auto"/>
        <w:right w:val="none" w:sz="0" w:space="0" w:color="auto"/>
      </w:divBdr>
    </w:div>
    <w:div w:id="1471551188">
      <w:bodyDiv w:val="1"/>
      <w:marLeft w:val="0"/>
      <w:marRight w:val="0"/>
      <w:marTop w:val="0"/>
      <w:marBottom w:val="0"/>
      <w:divBdr>
        <w:top w:val="none" w:sz="0" w:space="0" w:color="auto"/>
        <w:left w:val="none" w:sz="0" w:space="0" w:color="auto"/>
        <w:bottom w:val="none" w:sz="0" w:space="0" w:color="auto"/>
        <w:right w:val="none" w:sz="0" w:space="0" w:color="auto"/>
      </w:divBdr>
    </w:div>
    <w:div w:id="1472090958">
      <w:bodyDiv w:val="1"/>
      <w:marLeft w:val="0"/>
      <w:marRight w:val="0"/>
      <w:marTop w:val="0"/>
      <w:marBottom w:val="0"/>
      <w:divBdr>
        <w:top w:val="none" w:sz="0" w:space="0" w:color="auto"/>
        <w:left w:val="none" w:sz="0" w:space="0" w:color="auto"/>
        <w:bottom w:val="none" w:sz="0" w:space="0" w:color="auto"/>
        <w:right w:val="none" w:sz="0" w:space="0" w:color="auto"/>
      </w:divBdr>
    </w:div>
    <w:div w:id="1472475424">
      <w:bodyDiv w:val="1"/>
      <w:marLeft w:val="0"/>
      <w:marRight w:val="0"/>
      <w:marTop w:val="0"/>
      <w:marBottom w:val="0"/>
      <w:divBdr>
        <w:top w:val="none" w:sz="0" w:space="0" w:color="auto"/>
        <w:left w:val="none" w:sz="0" w:space="0" w:color="auto"/>
        <w:bottom w:val="none" w:sz="0" w:space="0" w:color="auto"/>
        <w:right w:val="none" w:sz="0" w:space="0" w:color="auto"/>
      </w:divBdr>
    </w:div>
    <w:div w:id="1472477484">
      <w:bodyDiv w:val="1"/>
      <w:marLeft w:val="0"/>
      <w:marRight w:val="0"/>
      <w:marTop w:val="0"/>
      <w:marBottom w:val="0"/>
      <w:divBdr>
        <w:top w:val="none" w:sz="0" w:space="0" w:color="auto"/>
        <w:left w:val="none" w:sz="0" w:space="0" w:color="auto"/>
        <w:bottom w:val="none" w:sz="0" w:space="0" w:color="auto"/>
        <w:right w:val="none" w:sz="0" w:space="0" w:color="auto"/>
      </w:divBdr>
    </w:div>
    <w:div w:id="1472864907">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3138460">
      <w:bodyDiv w:val="1"/>
      <w:marLeft w:val="0"/>
      <w:marRight w:val="0"/>
      <w:marTop w:val="0"/>
      <w:marBottom w:val="0"/>
      <w:divBdr>
        <w:top w:val="none" w:sz="0" w:space="0" w:color="auto"/>
        <w:left w:val="none" w:sz="0" w:space="0" w:color="auto"/>
        <w:bottom w:val="none" w:sz="0" w:space="0" w:color="auto"/>
        <w:right w:val="none" w:sz="0" w:space="0" w:color="auto"/>
      </w:divBdr>
    </w:div>
    <w:div w:id="1473214078">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028233">
      <w:bodyDiv w:val="1"/>
      <w:marLeft w:val="0"/>
      <w:marRight w:val="0"/>
      <w:marTop w:val="0"/>
      <w:marBottom w:val="0"/>
      <w:divBdr>
        <w:top w:val="none" w:sz="0" w:space="0" w:color="auto"/>
        <w:left w:val="none" w:sz="0" w:space="0" w:color="auto"/>
        <w:bottom w:val="none" w:sz="0" w:space="0" w:color="auto"/>
        <w:right w:val="none" w:sz="0" w:space="0" w:color="auto"/>
      </w:divBdr>
    </w:div>
    <w:div w:id="1475752944">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5902148">
      <w:bodyDiv w:val="1"/>
      <w:marLeft w:val="0"/>
      <w:marRight w:val="0"/>
      <w:marTop w:val="0"/>
      <w:marBottom w:val="0"/>
      <w:divBdr>
        <w:top w:val="none" w:sz="0" w:space="0" w:color="auto"/>
        <w:left w:val="none" w:sz="0" w:space="0" w:color="auto"/>
        <w:bottom w:val="none" w:sz="0" w:space="0" w:color="auto"/>
        <w:right w:val="none" w:sz="0" w:space="0" w:color="auto"/>
      </w:divBdr>
    </w:div>
    <w:div w:id="1476293940">
      <w:bodyDiv w:val="1"/>
      <w:marLeft w:val="0"/>
      <w:marRight w:val="0"/>
      <w:marTop w:val="0"/>
      <w:marBottom w:val="0"/>
      <w:divBdr>
        <w:top w:val="none" w:sz="0" w:space="0" w:color="auto"/>
        <w:left w:val="none" w:sz="0" w:space="0" w:color="auto"/>
        <w:bottom w:val="none" w:sz="0" w:space="0" w:color="auto"/>
        <w:right w:val="none" w:sz="0" w:space="0" w:color="auto"/>
      </w:divBdr>
    </w:div>
    <w:div w:id="1476526137">
      <w:bodyDiv w:val="1"/>
      <w:marLeft w:val="0"/>
      <w:marRight w:val="0"/>
      <w:marTop w:val="0"/>
      <w:marBottom w:val="0"/>
      <w:divBdr>
        <w:top w:val="none" w:sz="0" w:space="0" w:color="auto"/>
        <w:left w:val="none" w:sz="0" w:space="0" w:color="auto"/>
        <w:bottom w:val="none" w:sz="0" w:space="0" w:color="auto"/>
        <w:right w:val="none" w:sz="0" w:space="0" w:color="auto"/>
      </w:divBdr>
    </w:div>
    <w:div w:id="1476601098">
      <w:bodyDiv w:val="1"/>
      <w:marLeft w:val="0"/>
      <w:marRight w:val="0"/>
      <w:marTop w:val="0"/>
      <w:marBottom w:val="0"/>
      <w:divBdr>
        <w:top w:val="none" w:sz="0" w:space="0" w:color="auto"/>
        <w:left w:val="none" w:sz="0" w:space="0" w:color="auto"/>
        <w:bottom w:val="none" w:sz="0" w:space="0" w:color="auto"/>
        <w:right w:val="none" w:sz="0" w:space="0" w:color="auto"/>
      </w:divBdr>
    </w:div>
    <w:div w:id="1476920207">
      <w:bodyDiv w:val="1"/>
      <w:marLeft w:val="0"/>
      <w:marRight w:val="0"/>
      <w:marTop w:val="0"/>
      <w:marBottom w:val="0"/>
      <w:divBdr>
        <w:top w:val="none" w:sz="0" w:space="0" w:color="auto"/>
        <w:left w:val="none" w:sz="0" w:space="0" w:color="auto"/>
        <w:bottom w:val="none" w:sz="0" w:space="0" w:color="auto"/>
        <w:right w:val="none" w:sz="0" w:space="0" w:color="auto"/>
      </w:divBdr>
    </w:div>
    <w:div w:id="1477143945">
      <w:bodyDiv w:val="1"/>
      <w:marLeft w:val="0"/>
      <w:marRight w:val="0"/>
      <w:marTop w:val="0"/>
      <w:marBottom w:val="0"/>
      <w:divBdr>
        <w:top w:val="none" w:sz="0" w:space="0" w:color="auto"/>
        <w:left w:val="none" w:sz="0" w:space="0" w:color="auto"/>
        <w:bottom w:val="none" w:sz="0" w:space="0" w:color="auto"/>
        <w:right w:val="none" w:sz="0" w:space="0" w:color="auto"/>
      </w:divBdr>
    </w:div>
    <w:div w:id="1477330646">
      <w:bodyDiv w:val="1"/>
      <w:marLeft w:val="0"/>
      <w:marRight w:val="0"/>
      <w:marTop w:val="0"/>
      <w:marBottom w:val="0"/>
      <w:divBdr>
        <w:top w:val="none" w:sz="0" w:space="0" w:color="auto"/>
        <w:left w:val="none" w:sz="0" w:space="0" w:color="auto"/>
        <w:bottom w:val="none" w:sz="0" w:space="0" w:color="auto"/>
        <w:right w:val="none" w:sz="0" w:space="0" w:color="auto"/>
      </w:divBdr>
    </w:div>
    <w:div w:id="1477648619">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111182">
      <w:bodyDiv w:val="1"/>
      <w:marLeft w:val="0"/>
      <w:marRight w:val="0"/>
      <w:marTop w:val="0"/>
      <w:marBottom w:val="0"/>
      <w:divBdr>
        <w:top w:val="none" w:sz="0" w:space="0" w:color="auto"/>
        <w:left w:val="none" w:sz="0" w:space="0" w:color="auto"/>
        <w:bottom w:val="none" w:sz="0" w:space="0" w:color="auto"/>
        <w:right w:val="none" w:sz="0" w:space="0" w:color="auto"/>
      </w:divBdr>
    </w:div>
    <w:div w:id="1478256952">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8570575">
      <w:bodyDiv w:val="1"/>
      <w:marLeft w:val="0"/>
      <w:marRight w:val="0"/>
      <w:marTop w:val="0"/>
      <w:marBottom w:val="0"/>
      <w:divBdr>
        <w:top w:val="none" w:sz="0" w:space="0" w:color="auto"/>
        <w:left w:val="none" w:sz="0" w:space="0" w:color="auto"/>
        <w:bottom w:val="none" w:sz="0" w:space="0" w:color="auto"/>
        <w:right w:val="none" w:sz="0" w:space="0" w:color="auto"/>
      </w:divBdr>
    </w:div>
    <w:div w:id="1479809168">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0079033">
      <w:bodyDiv w:val="1"/>
      <w:marLeft w:val="0"/>
      <w:marRight w:val="0"/>
      <w:marTop w:val="0"/>
      <w:marBottom w:val="0"/>
      <w:divBdr>
        <w:top w:val="none" w:sz="0" w:space="0" w:color="auto"/>
        <w:left w:val="none" w:sz="0" w:space="0" w:color="auto"/>
        <w:bottom w:val="none" w:sz="0" w:space="0" w:color="auto"/>
        <w:right w:val="none" w:sz="0" w:space="0" w:color="auto"/>
      </w:divBdr>
    </w:div>
    <w:div w:id="1480272650">
      <w:bodyDiv w:val="1"/>
      <w:marLeft w:val="0"/>
      <w:marRight w:val="0"/>
      <w:marTop w:val="0"/>
      <w:marBottom w:val="0"/>
      <w:divBdr>
        <w:top w:val="none" w:sz="0" w:space="0" w:color="auto"/>
        <w:left w:val="none" w:sz="0" w:space="0" w:color="auto"/>
        <w:bottom w:val="none" w:sz="0" w:space="0" w:color="auto"/>
        <w:right w:val="none" w:sz="0" w:space="0" w:color="auto"/>
      </w:divBdr>
    </w:div>
    <w:div w:id="1480343930">
      <w:bodyDiv w:val="1"/>
      <w:marLeft w:val="0"/>
      <w:marRight w:val="0"/>
      <w:marTop w:val="0"/>
      <w:marBottom w:val="0"/>
      <w:divBdr>
        <w:top w:val="none" w:sz="0" w:space="0" w:color="auto"/>
        <w:left w:val="none" w:sz="0" w:space="0" w:color="auto"/>
        <w:bottom w:val="none" w:sz="0" w:space="0" w:color="auto"/>
        <w:right w:val="none" w:sz="0" w:space="0" w:color="auto"/>
      </w:divBdr>
    </w:div>
    <w:div w:id="1480490566">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1340327">
      <w:bodyDiv w:val="1"/>
      <w:marLeft w:val="0"/>
      <w:marRight w:val="0"/>
      <w:marTop w:val="0"/>
      <w:marBottom w:val="0"/>
      <w:divBdr>
        <w:top w:val="none" w:sz="0" w:space="0" w:color="auto"/>
        <w:left w:val="none" w:sz="0" w:space="0" w:color="auto"/>
        <w:bottom w:val="none" w:sz="0" w:space="0" w:color="auto"/>
        <w:right w:val="none" w:sz="0" w:space="0" w:color="auto"/>
      </w:divBdr>
    </w:div>
    <w:div w:id="1481997471">
      <w:bodyDiv w:val="1"/>
      <w:marLeft w:val="0"/>
      <w:marRight w:val="0"/>
      <w:marTop w:val="0"/>
      <w:marBottom w:val="0"/>
      <w:divBdr>
        <w:top w:val="none" w:sz="0" w:space="0" w:color="auto"/>
        <w:left w:val="none" w:sz="0" w:space="0" w:color="auto"/>
        <w:bottom w:val="none" w:sz="0" w:space="0" w:color="auto"/>
        <w:right w:val="none" w:sz="0" w:space="0" w:color="auto"/>
      </w:divBdr>
    </w:div>
    <w:div w:id="1482381502">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2648994">
      <w:bodyDiv w:val="1"/>
      <w:marLeft w:val="0"/>
      <w:marRight w:val="0"/>
      <w:marTop w:val="0"/>
      <w:marBottom w:val="0"/>
      <w:divBdr>
        <w:top w:val="none" w:sz="0" w:space="0" w:color="auto"/>
        <w:left w:val="none" w:sz="0" w:space="0" w:color="auto"/>
        <w:bottom w:val="none" w:sz="0" w:space="0" w:color="auto"/>
        <w:right w:val="none" w:sz="0" w:space="0" w:color="auto"/>
      </w:divBdr>
    </w:div>
    <w:div w:id="1482650549">
      <w:bodyDiv w:val="1"/>
      <w:marLeft w:val="0"/>
      <w:marRight w:val="0"/>
      <w:marTop w:val="0"/>
      <w:marBottom w:val="0"/>
      <w:divBdr>
        <w:top w:val="none" w:sz="0" w:space="0" w:color="auto"/>
        <w:left w:val="none" w:sz="0" w:space="0" w:color="auto"/>
        <w:bottom w:val="none" w:sz="0" w:space="0" w:color="auto"/>
        <w:right w:val="none" w:sz="0" w:space="0" w:color="auto"/>
      </w:divBdr>
    </w:div>
    <w:div w:id="1483349228">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4159275">
      <w:bodyDiv w:val="1"/>
      <w:marLeft w:val="0"/>
      <w:marRight w:val="0"/>
      <w:marTop w:val="0"/>
      <w:marBottom w:val="0"/>
      <w:divBdr>
        <w:top w:val="none" w:sz="0" w:space="0" w:color="auto"/>
        <w:left w:val="none" w:sz="0" w:space="0" w:color="auto"/>
        <w:bottom w:val="none" w:sz="0" w:space="0" w:color="auto"/>
        <w:right w:val="none" w:sz="0" w:space="0" w:color="auto"/>
      </w:divBdr>
    </w:div>
    <w:div w:id="1484543630">
      <w:bodyDiv w:val="1"/>
      <w:marLeft w:val="0"/>
      <w:marRight w:val="0"/>
      <w:marTop w:val="0"/>
      <w:marBottom w:val="0"/>
      <w:divBdr>
        <w:top w:val="none" w:sz="0" w:space="0" w:color="auto"/>
        <w:left w:val="none" w:sz="0" w:space="0" w:color="auto"/>
        <w:bottom w:val="none" w:sz="0" w:space="0" w:color="auto"/>
        <w:right w:val="none" w:sz="0" w:space="0" w:color="auto"/>
      </w:divBdr>
    </w:div>
    <w:div w:id="1484619449">
      <w:bodyDiv w:val="1"/>
      <w:marLeft w:val="0"/>
      <w:marRight w:val="0"/>
      <w:marTop w:val="0"/>
      <w:marBottom w:val="0"/>
      <w:divBdr>
        <w:top w:val="none" w:sz="0" w:space="0" w:color="auto"/>
        <w:left w:val="none" w:sz="0" w:space="0" w:color="auto"/>
        <w:bottom w:val="none" w:sz="0" w:space="0" w:color="auto"/>
        <w:right w:val="none" w:sz="0" w:space="0" w:color="auto"/>
      </w:divBdr>
    </w:div>
    <w:div w:id="1484807401">
      <w:bodyDiv w:val="1"/>
      <w:marLeft w:val="0"/>
      <w:marRight w:val="0"/>
      <w:marTop w:val="0"/>
      <w:marBottom w:val="0"/>
      <w:divBdr>
        <w:top w:val="none" w:sz="0" w:space="0" w:color="auto"/>
        <w:left w:val="none" w:sz="0" w:space="0" w:color="auto"/>
        <w:bottom w:val="none" w:sz="0" w:space="0" w:color="auto"/>
        <w:right w:val="none" w:sz="0" w:space="0" w:color="auto"/>
      </w:divBdr>
    </w:div>
    <w:div w:id="1485051738">
      <w:bodyDiv w:val="1"/>
      <w:marLeft w:val="0"/>
      <w:marRight w:val="0"/>
      <w:marTop w:val="0"/>
      <w:marBottom w:val="0"/>
      <w:divBdr>
        <w:top w:val="none" w:sz="0" w:space="0" w:color="auto"/>
        <w:left w:val="none" w:sz="0" w:space="0" w:color="auto"/>
        <w:bottom w:val="none" w:sz="0" w:space="0" w:color="auto"/>
        <w:right w:val="none" w:sz="0" w:space="0" w:color="auto"/>
      </w:divBdr>
    </w:div>
    <w:div w:id="1485201630">
      <w:bodyDiv w:val="1"/>
      <w:marLeft w:val="0"/>
      <w:marRight w:val="0"/>
      <w:marTop w:val="0"/>
      <w:marBottom w:val="0"/>
      <w:divBdr>
        <w:top w:val="none" w:sz="0" w:space="0" w:color="auto"/>
        <w:left w:val="none" w:sz="0" w:space="0" w:color="auto"/>
        <w:bottom w:val="none" w:sz="0" w:space="0" w:color="auto"/>
        <w:right w:val="none" w:sz="0" w:space="0" w:color="auto"/>
      </w:divBdr>
    </w:div>
    <w:div w:id="1485506093">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5776722">
      <w:bodyDiv w:val="1"/>
      <w:marLeft w:val="0"/>
      <w:marRight w:val="0"/>
      <w:marTop w:val="0"/>
      <w:marBottom w:val="0"/>
      <w:divBdr>
        <w:top w:val="none" w:sz="0" w:space="0" w:color="auto"/>
        <w:left w:val="none" w:sz="0" w:space="0" w:color="auto"/>
        <w:bottom w:val="none" w:sz="0" w:space="0" w:color="auto"/>
        <w:right w:val="none" w:sz="0" w:space="0" w:color="auto"/>
      </w:divBdr>
    </w:div>
    <w:div w:id="1485970100">
      <w:bodyDiv w:val="1"/>
      <w:marLeft w:val="0"/>
      <w:marRight w:val="0"/>
      <w:marTop w:val="0"/>
      <w:marBottom w:val="0"/>
      <w:divBdr>
        <w:top w:val="none" w:sz="0" w:space="0" w:color="auto"/>
        <w:left w:val="none" w:sz="0" w:space="0" w:color="auto"/>
        <w:bottom w:val="none" w:sz="0" w:space="0" w:color="auto"/>
        <w:right w:val="none" w:sz="0" w:space="0" w:color="auto"/>
      </w:divBdr>
    </w:div>
    <w:div w:id="1486504370">
      <w:bodyDiv w:val="1"/>
      <w:marLeft w:val="0"/>
      <w:marRight w:val="0"/>
      <w:marTop w:val="0"/>
      <w:marBottom w:val="0"/>
      <w:divBdr>
        <w:top w:val="none" w:sz="0" w:space="0" w:color="auto"/>
        <w:left w:val="none" w:sz="0" w:space="0" w:color="auto"/>
        <w:bottom w:val="none" w:sz="0" w:space="0" w:color="auto"/>
        <w:right w:val="none" w:sz="0" w:space="0" w:color="auto"/>
      </w:divBdr>
    </w:div>
    <w:div w:id="1486631015">
      <w:bodyDiv w:val="1"/>
      <w:marLeft w:val="0"/>
      <w:marRight w:val="0"/>
      <w:marTop w:val="0"/>
      <w:marBottom w:val="0"/>
      <w:divBdr>
        <w:top w:val="none" w:sz="0" w:space="0" w:color="auto"/>
        <w:left w:val="none" w:sz="0" w:space="0" w:color="auto"/>
        <w:bottom w:val="none" w:sz="0" w:space="0" w:color="auto"/>
        <w:right w:val="none" w:sz="0" w:space="0" w:color="auto"/>
      </w:divBdr>
    </w:div>
    <w:div w:id="1487436656">
      <w:bodyDiv w:val="1"/>
      <w:marLeft w:val="0"/>
      <w:marRight w:val="0"/>
      <w:marTop w:val="0"/>
      <w:marBottom w:val="0"/>
      <w:divBdr>
        <w:top w:val="none" w:sz="0" w:space="0" w:color="auto"/>
        <w:left w:val="none" w:sz="0" w:space="0" w:color="auto"/>
        <w:bottom w:val="none" w:sz="0" w:space="0" w:color="auto"/>
        <w:right w:val="none" w:sz="0" w:space="0" w:color="auto"/>
      </w:divBdr>
    </w:div>
    <w:div w:id="1487477714">
      <w:bodyDiv w:val="1"/>
      <w:marLeft w:val="0"/>
      <w:marRight w:val="0"/>
      <w:marTop w:val="0"/>
      <w:marBottom w:val="0"/>
      <w:divBdr>
        <w:top w:val="none" w:sz="0" w:space="0" w:color="auto"/>
        <w:left w:val="none" w:sz="0" w:space="0" w:color="auto"/>
        <w:bottom w:val="none" w:sz="0" w:space="0" w:color="auto"/>
        <w:right w:val="none" w:sz="0" w:space="0" w:color="auto"/>
      </w:divBdr>
    </w:div>
    <w:div w:id="1487553958">
      <w:bodyDiv w:val="1"/>
      <w:marLeft w:val="0"/>
      <w:marRight w:val="0"/>
      <w:marTop w:val="0"/>
      <w:marBottom w:val="0"/>
      <w:divBdr>
        <w:top w:val="none" w:sz="0" w:space="0" w:color="auto"/>
        <w:left w:val="none" w:sz="0" w:space="0" w:color="auto"/>
        <w:bottom w:val="none" w:sz="0" w:space="0" w:color="auto"/>
        <w:right w:val="none" w:sz="0" w:space="0" w:color="auto"/>
      </w:divBdr>
    </w:div>
    <w:div w:id="1487555211">
      <w:bodyDiv w:val="1"/>
      <w:marLeft w:val="0"/>
      <w:marRight w:val="0"/>
      <w:marTop w:val="0"/>
      <w:marBottom w:val="0"/>
      <w:divBdr>
        <w:top w:val="none" w:sz="0" w:space="0" w:color="auto"/>
        <w:left w:val="none" w:sz="0" w:space="0" w:color="auto"/>
        <w:bottom w:val="none" w:sz="0" w:space="0" w:color="auto"/>
        <w:right w:val="none" w:sz="0" w:space="0" w:color="auto"/>
      </w:divBdr>
    </w:div>
    <w:div w:id="1487624416">
      <w:bodyDiv w:val="1"/>
      <w:marLeft w:val="0"/>
      <w:marRight w:val="0"/>
      <w:marTop w:val="0"/>
      <w:marBottom w:val="0"/>
      <w:divBdr>
        <w:top w:val="none" w:sz="0" w:space="0" w:color="auto"/>
        <w:left w:val="none" w:sz="0" w:space="0" w:color="auto"/>
        <w:bottom w:val="none" w:sz="0" w:space="0" w:color="auto"/>
        <w:right w:val="none" w:sz="0" w:space="0" w:color="auto"/>
      </w:divBdr>
    </w:div>
    <w:div w:id="1487697890">
      <w:bodyDiv w:val="1"/>
      <w:marLeft w:val="0"/>
      <w:marRight w:val="0"/>
      <w:marTop w:val="0"/>
      <w:marBottom w:val="0"/>
      <w:divBdr>
        <w:top w:val="none" w:sz="0" w:space="0" w:color="auto"/>
        <w:left w:val="none" w:sz="0" w:space="0" w:color="auto"/>
        <w:bottom w:val="none" w:sz="0" w:space="0" w:color="auto"/>
        <w:right w:val="none" w:sz="0" w:space="0" w:color="auto"/>
      </w:divBdr>
    </w:div>
    <w:div w:id="1488324007">
      <w:bodyDiv w:val="1"/>
      <w:marLeft w:val="0"/>
      <w:marRight w:val="0"/>
      <w:marTop w:val="0"/>
      <w:marBottom w:val="0"/>
      <w:divBdr>
        <w:top w:val="none" w:sz="0" w:space="0" w:color="auto"/>
        <w:left w:val="none" w:sz="0" w:space="0" w:color="auto"/>
        <w:bottom w:val="none" w:sz="0" w:space="0" w:color="auto"/>
        <w:right w:val="none" w:sz="0" w:space="0" w:color="auto"/>
      </w:divBdr>
    </w:div>
    <w:div w:id="1488354986">
      <w:bodyDiv w:val="1"/>
      <w:marLeft w:val="0"/>
      <w:marRight w:val="0"/>
      <w:marTop w:val="0"/>
      <w:marBottom w:val="0"/>
      <w:divBdr>
        <w:top w:val="none" w:sz="0" w:space="0" w:color="auto"/>
        <w:left w:val="none" w:sz="0" w:space="0" w:color="auto"/>
        <w:bottom w:val="none" w:sz="0" w:space="0" w:color="auto"/>
        <w:right w:val="none" w:sz="0" w:space="0" w:color="auto"/>
      </w:divBdr>
    </w:div>
    <w:div w:id="1488548516">
      <w:bodyDiv w:val="1"/>
      <w:marLeft w:val="0"/>
      <w:marRight w:val="0"/>
      <w:marTop w:val="0"/>
      <w:marBottom w:val="0"/>
      <w:divBdr>
        <w:top w:val="none" w:sz="0" w:space="0" w:color="auto"/>
        <w:left w:val="none" w:sz="0" w:space="0" w:color="auto"/>
        <w:bottom w:val="none" w:sz="0" w:space="0" w:color="auto"/>
        <w:right w:val="none" w:sz="0" w:space="0" w:color="auto"/>
      </w:divBdr>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744578">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207081">
      <w:bodyDiv w:val="1"/>
      <w:marLeft w:val="0"/>
      <w:marRight w:val="0"/>
      <w:marTop w:val="0"/>
      <w:marBottom w:val="0"/>
      <w:divBdr>
        <w:top w:val="none" w:sz="0" w:space="0" w:color="auto"/>
        <w:left w:val="none" w:sz="0" w:space="0" w:color="auto"/>
        <w:bottom w:val="none" w:sz="0" w:space="0" w:color="auto"/>
        <w:right w:val="none" w:sz="0" w:space="0" w:color="auto"/>
      </w:divBdr>
    </w:div>
    <w:div w:id="1489714049">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89903566">
      <w:bodyDiv w:val="1"/>
      <w:marLeft w:val="0"/>
      <w:marRight w:val="0"/>
      <w:marTop w:val="0"/>
      <w:marBottom w:val="0"/>
      <w:divBdr>
        <w:top w:val="none" w:sz="0" w:space="0" w:color="auto"/>
        <w:left w:val="none" w:sz="0" w:space="0" w:color="auto"/>
        <w:bottom w:val="none" w:sz="0" w:space="0" w:color="auto"/>
        <w:right w:val="none" w:sz="0" w:space="0" w:color="auto"/>
      </w:divBdr>
    </w:div>
    <w:div w:id="1490175698">
      <w:bodyDiv w:val="1"/>
      <w:marLeft w:val="0"/>
      <w:marRight w:val="0"/>
      <w:marTop w:val="0"/>
      <w:marBottom w:val="0"/>
      <w:divBdr>
        <w:top w:val="none" w:sz="0" w:space="0" w:color="auto"/>
        <w:left w:val="none" w:sz="0" w:space="0" w:color="auto"/>
        <w:bottom w:val="none" w:sz="0" w:space="0" w:color="auto"/>
        <w:right w:val="none" w:sz="0" w:space="0" w:color="auto"/>
      </w:divBdr>
    </w:div>
    <w:div w:id="1490487164">
      <w:bodyDiv w:val="1"/>
      <w:marLeft w:val="0"/>
      <w:marRight w:val="0"/>
      <w:marTop w:val="0"/>
      <w:marBottom w:val="0"/>
      <w:divBdr>
        <w:top w:val="none" w:sz="0" w:space="0" w:color="auto"/>
        <w:left w:val="none" w:sz="0" w:space="0" w:color="auto"/>
        <w:bottom w:val="none" w:sz="0" w:space="0" w:color="auto"/>
        <w:right w:val="none" w:sz="0" w:space="0" w:color="auto"/>
      </w:divBdr>
    </w:div>
    <w:div w:id="1490634927">
      <w:bodyDiv w:val="1"/>
      <w:marLeft w:val="0"/>
      <w:marRight w:val="0"/>
      <w:marTop w:val="0"/>
      <w:marBottom w:val="0"/>
      <w:divBdr>
        <w:top w:val="none" w:sz="0" w:space="0" w:color="auto"/>
        <w:left w:val="none" w:sz="0" w:space="0" w:color="auto"/>
        <w:bottom w:val="none" w:sz="0" w:space="0" w:color="auto"/>
        <w:right w:val="none" w:sz="0" w:space="0" w:color="auto"/>
      </w:divBdr>
    </w:div>
    <w:div w:id="1490710222">
      <w:bodyDiv w:val="1"/>
      <w:marLeft w:val="0"/>
      <w:marRight w:val="0"/>
      <w:marTop w:val="0"/>
      <w:marBottom w:val="0"/>
      <w:divBdr>
        <w:top w:val="none" w:sz="0" w:space="0" w:color="auto"/>
        <w:left w:val="none" w:sz="0" w:space="0" w:color="auto"/>
        <w:bottom w:val="none" w:sz="0" w:space="0" w:color="auto"/>
        <w:right w:val="none" w:sz="0" w:space="0" w:color="auto"/>
      </w:divBdr>
    </w:div>
    <w:div w:id="1490899186">
      <w:bodyDiv w:val="1"/>
      <w:marLeft w:val="0"/>
      <w:marRight w:val="0"/>
      <w:marTop w:val="0"/>
      <w:marBottom w:val="0"/>
      <w:divBdr>
        <w:top w:val="none" w:sz="0" w:space="0" w:color="auto"/>
        <w:left w:val="none" w:sz="0" w:space="0" w:color="auto"/>
        <w:bottom w:val="none" w:sz="0" w:space="0" w:color="auto"/>
        <w:right w:val="none" w:sz="0" w:space="0" w:color="auto"/>
      </w:divBdr>
    </w:div>
    <w:div w:id="1490901063">
      <w:bodyDiv w:val="1"/>
      <w:marLeft w:val="0"/>
      <w:marRight w:val="0"/>
      <w:marTop w:val="0"/>
      <w:marBottom w:val="0"/>
      <w:divBdr>
        <w:top w:val="none" w:sz="0" w:space="0" w:color="auto"/>
        <w:left w:val="none" w:sz="0" w:space="0" w:color="auto"/>
        <w:bottom w:val="none" w:sz="0" w:space="0" w:color="auto"/>
        <w:right w:val="none" w:sz="0" w:space="0" w:color="auto"/>
      </w:divBdr>
    </w:div>
    <w:div w:id="1491286474">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1601128">
      <w:bodyDiv w:val="1"/>
      <w:marLeft w:val="0"/>
      <w:marRight w:val="0"/>
      <w:marTop w:val="0"/>
      <w:marBottom w:val="0"/>
      <w:divBdr>
        <w:top w:val="none" w:sz="0" w:space="0" w:color="auto"/>
        <w:left w:val="none" w:sz="0" w:space="0" w:color="auto"/>
        <w:bottom w:val="none" w:sz="0" w:space="0" w:color="auto"/>
        <w:right w:val="none" w:sz="0" w:space="0" w:color="auto"/>
      </w:divBdr>
    </w:div>
    <w:div w:id="1492136050">
      <w:bodyDiv w:val="1"/>
      <w:marLeft w:val="0"/>
      <w:marRight w:val="0"/>
      <w:marTop w:val="0"/>
      <w:marBottom w:val="0"/>
      <w:divBdr>
        <w:top w:val="none" w:sz="0" w:space="0" w:color="auto"/>
        <w:left w:val="none" w:sz="0" w:space="0" w:color="auto"/>
        <w:bottom w:val="none" w:sz="0" w:space="0" w:color="auto"/>
        <w:right w:val="none" w:sz="0" w:space="0" w:color="auto"/>
      </w:divBdr>
    </w:div>
    <w:div w:id="1492713833">
      <w:bodyDiv w:val="1"/>
      <w:marLeft w:val="0"/>
      <w:marRight w:val="0"/>
      <w:marTop w:val="0"/>
      <w:marBottom w:val="0"/>
      <w:divBdr>
        <w:top w:val="none" w:sz="0" w:space="0" w:color="auto"/>
        <w:left w:val="none" w:sz="0" w:space="0" w:color="auto"/>
        <w:bottom w:val="none" w:sz="0" w:space="0" w:color="auto"/>
        <w:right w:val="none" w:sz="0" w:space="0" w:color="auto"/>
      </w:divBdr>
    </w:div>
    <w:div w:id="1493061257">
      <w:bodyDiv w:val="1"/>
      <w:marLeft w:val="0"/>
      <w:marRight w:val="0"/>
      <w:marTop w:val="0"/>
      <w:marBottom w:val="0"/>
      <w:divBdr>
        <w:top w:val="none" w:sz="0" w:space="0" w:color="auto"/>
        <w:left w:val="none" w:sz="0" w:space="0" w:color="auto"/>
        <w:bottom w:val="none" w:sz="0" w:space="0" w:color="auto"/>
        <w:right w:val="none" w:sz="0" w:space="0" w:color="auto"/>
      </w:divBdr>
    </w:div>
    <w:div w:id="1493327519">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3794017">
      <w:bodyDiv w:val="1"/>
      <w:marLeft w:val="0"/>
      <w:marRight w:val="0"/>
      <w:marTop w:val="0"/>
      <w:marBottom w:val="0"/>
      <w:divBdr>
        <w:top w:val="none" w:sz="0" w:space="0" w:color="auto"/>
        <w:left w:val="none" w:sz="0" w:space="0" w:color="auto"/>
        <w:bottom w:val="none" w:sz="0" w:space="0" w:color="auto"/>
        <w:right w:val="none" w:sz="0" w:space="0" w:color="auto"/>
      </w:divBdr>
    </w:div>
    <w:div w:id="1493911143">
      <w:bodyDiv w:val="1"/>
      <w:marLeft w:val="0"/>
      <w:marRight w:val="0"/>
      <w:marTop w:val="0"/>
      <w:marBottom w:val="0"/>
      <w:divBdr>
        <w:top w:val="none" w:sz="0" w:space="0" w:color="auto"/>
        <w:left w:val="none" w:sz="0" w:space="0" w:color="auto"/>
        <w:bottom w:val="none" w:sz="0" w:space="0" w:color="auto"/>
        <w:right w:val="none" w:sz="0" w:space="0" w:color="auto"/>
      </w:divBdr>
      <w:divsChild>
        <w:div w:id="1877037906">
          <w:marLeft w:val="0"/>
          <w:marRight w:val="0"/>
          <w:marTop w:val="0"/>
          <w:marBottom w:val="0"/>
          <w:divBdr>
            <w:top w:val="none" w:sz="0" w:space="0" w:color="auto"/>
            <w:left w:val="none" w:sz="0" w:space="0" w:color="auto"/>
            <w:bottom w:val="none" w:sz="0" w:space="0" w:color="auto"/>
            <w:right w:val="none" w:sz="0" w:space="0" w:color="auto"/>
          </w:divBdr>
        </w:div>
        <w:div w:id="10035773">
          <w:marLeft w:val="0"/>
          <w:marRight w:val="0"/>
          <w:marTop w:val="0"/>
          <w:marBottom w:val="0"/>
          <w:divBdr>
            <w:top w:val="none" w:sz="0" w:space="0" w:color="auto"/>
            <w:left w:val="none" w:sz="0" w:space="0" w:color="auto"/>
            <w:bottom w:val="none" w:sz="0" w:space="0" w:color="auto"/>
            <w:right w:val="none" w:sz="0" w:space="0" w:color="auto"/>
          </w:divBdr>
        </w:div>
        <w:div w:id="503664421">
          <w:marLeft w:val="0"/>
          <w:marRight w:val="0"/>
          <w:marTop w:val="0"/>
          <w:marBottom w:val="0"/>
          <w:divBdr>
            <w:top w:val="none" w:sz="0" w:space="0" w:color="auto"/>
            <w:left w:val="none" w:sz="0" w:space="0" w:color="auto"/>
            <w:bottom w:val="none" w:sz="0" w:space="0" w:color="auto"/>
            <w:right w:val="none" w:sz="0" w:space="0" w:color="auto"/>
          </w:divBdr>
        </w:div>
        <w:div w:id="1704211229">
          <w:marLeft w:val="0"/>
          <w:marRight w:val="0"/>
          <w:marTop w:val="0"/>
          <w:marBottom w:val="0"/>
          <w:divBdr>
            <w:top w:val="none" w:sz="0" w:space="0" w:color="auto"/>
            <w:left w:val="none" w:sz="0" w:space="0" w:color="auto"/>
            <w:bottom w:val="none" w:sz="0" w:space="0" w:color="auto"/>
            <w:right w:val="none" w:sz="0" w:space="0" w:color="auto"/>
          </w:divBdr>
        </w:div>
        <w:div w:id="1810896769">
          <w:marLeft w:val="0"/>
          <w:marRight w:val="0"/>
          <w:marTop w:val="0"/>
          <w:marBottom w:val="0"/>
          <w:divBdr>
            <w:top w:val="none" w:sz="0" w:space="0" w:color="auto"/>
            <w:left w:val="none" w:sz="0" w:space="0" w:color="auto"/>
            <w:bottom w:val="none" w:sz="0" w:space="0" w:color="auto"/>
            <w:right w:val="none" w:sz="0" w:space="0" w:color="auto"/>
          </w:divBdr>
        </w:div>
        <w:div w:id="1336417930">
          <w:marLeft w:val="0"/>
          <w:marRight w:val="0"/>
          <w:marTop w:val="0"/>
          <w:marBottom w:val="0"/>
          <w:divBdr>
            <w:top w:val="none" w:sz="0" w:space="0" w:color="auto"/>
            <w:left w:val="none" w:sz="0" w:space="0" w:color="auto"/>
            <w:bottom w:val="none" w:sz="0" w:space="0" w:color="auto"/>
            <w:right w:val="none" w:sz="0" w:space="0" w:color="auto"/>
          </w:divBdr>
        </w:div>
        <w:div w:id="894120050">
          <w:marLeft w:val="0"/>
          <w:marRight w:val="0"/>
          <w:marTop w:val="0"/>
          <w:marBottom w:val="0"/>
          <w:divBdr>
            <w:top w:val="none" w:sz="0" w:space="0" w:color="auto"/>
            <w:left w:val="none" w:sz="0" w:space="0" w:color="auto"/>
            <w:bottom w:val="none" w:sz="0" w:space="0" w:color="auto"/>
            <w:right w:val="none" w:sz="0" w:space="0" w:color="auto"/>
          </w:divBdr>
        </w:div>
        <w:div w:id="779373210">
          <w:marLeft w:val="0"/>
          <w:marRight w:val="0"/>
          <w:marTop w:val="0"/>
          <w:marBottom w:val="0"/>
          <w:divBdr>
            <w:top w:val="none" w:sz="0" w:space="0" w:color="auto"/>
            <w:left w:val="none" w:sz="0" w:space="0" w:color="auto"/>
            <w:bottom w:val="none" w:sz="0" w:space="0" w:color="auto"/>
            <w:right w:val="none" w:sz="0" w:space="0" w:color="auto"/>
          </w:divBdr>
        </w:div>
        <w:div w:id="137384201">
          <w:marLeft w:val="0"/>
          <w:marRight w:val="0"/>
          <w:marTop w:val="0"/>
          <w:marBottom w:val="0"/>
          <w:divBdr>
            <w:top w:val="none" w:sz="0" w:space="0" w:color="auto"/>
            <w:left w:val="none" w:sz="0" w:space="0" w:color="auto"/>
            <w:bottom w:val="none" w:sz="0" w:space="0" w:color="auto"/>
            <w:right w:val="none" w:sz="0" w:space="0" w:color="auto"/>
          </w:divBdr>
        </w:div>
        <w:div w:id="1760130774">
          <w:marLeft w:val="0"/>
          <w:marRight w:val="0"/>
          <w:marTop w:val="0"/>
          <w:marBottom w:val="0"/>
          <w:divBdr>
            <w:top w:val="none" w:sz="0" w:space="0" w:color="auto"/>
            <w:left w:val="none" w:sz="0" w:space="0" w:color="auto"/>
            <w:bottom w:val="none" w:sz="0" w:space="0" w:color="auto"/>
            <w:right w:val="none" w:sz="0" w:space="0" w:color="auto"/>
          </w:divBdr>
        </w:div>
        <w:div w:id="601299606">
          <w:marLeft w:val="0"/>
          <w:marRight w:val="0"/>
          <w:marTop w:val="0"/>
          <w:marBottom w:val="0"/>
          <w:divBdr>
            <w:top w:val="none" w:sz="0" w:space="0" w:color="auto"/>
            <w:left w:val="none" w:sz="0" w:space="0" w:color="auto"/>
            <w:bottom w:val="none" w:sz="0" w:space="0" w:color="auto"/>
            <w:right w:val="none" w:sz="0" w:space="0" w:color="auto"/>
          </w:divBdr>
        </w:div>
        <w:div w:id="153572645">
          <w:marLeft w:val="0"/>
          <w:marRight w:val="0"/>
          <w:marTop w:val="0"/>
          <w:marBottom w:val="0"/>
          <w:divBdr>
            <w:top w:val="none" w:sz="0" w:space="0" w:color="auto"/>
            <w:left w:val="none" w:sz="0" w:space="0" w:color="auto"/>
            <w:bottom w:val="none" w:sz="0" w:space="0" w:color="auto"/>
            <w:right w:val="none" w:sz="0" w:space="0" w:color="auto"/>
          </w:divBdr>
        </w:div>
        <w:div w:id="496581813">
          <w:marLeft w:val="0"/>
          <w:marRight w:val="0"/>
          <w:marTop w:val="0"/>
          <w:marBottom w:val="0"/>
          <w:divBdr>
            <w:top w:val="none" w:sz="0" w:space="0" w:color="auto"/>
            <w:left w:val="none" w:sz="0" w:space="0" w:color="auto"/>
            <w:bottom w:val="none" w:sz="0" w:space="0" w:color="auto"/>
            <w:right w:val="none" w:sz="0" w:space="0" w:color="auto"/>
          </w:divBdr>
        </w:div>
        <w:div w:id="366683643">
          <w:marLeft w:val="0"/>
          <w:marRight w:val="0"/>
          <w:marTop w:val="0"/>
          <w:marBottom w:val="0"/>
          <w:divBdr>
            <w:top w:val="none" w:sz="0" w:space="0" w:color="auto"/>
            <w:left w:val="none" w:sz="0" w:space="0" w:color="auto"/>
            <w:bottom w:val="none" w:sz="0" w:space="0" w:color="auto"/>
            <w:right w:val="none" w:sz="0" w:space="0" w:color="auto"/>
          </w:divBdr>
        </w:div>
        <w:div w:id="776368398">
          <w:marLeft w:val="0"/>
          <w:marRight w:val="0"/>
          <w:marTop w:val="0"/>
          <w:marBottom w:val="0"/>
          <w:divBdr>
            <w:top w:val="none" w:sz="0" w:space="0" w:color="auto"/>
            <w:left w:val="none" w:sz="0" w:space="0" w:color="auto"/>
            <w:bottom w:val="none" w:sz="0" w:space="0" w:color="auto"/>
            <w:right w:val="none" w:sz="0" w:space="0" w:color="auto"/>
          </w:divBdr>
        </w:div>
        <w:div w:id="1188256365">
          <w:marLeft w:val="0"/>
          <w:marRight w:val="0"/>
          <w:marTop w:val="0"/>
          <w:marBottom w:val="0"/>
          <w:divBdr>
            <w:top w:val="none" w:sz="0" w:space="0" w:color="auto"/>
            <w:left w:val="none" w:sz="0" w:space="0" w:color="auto"/>
            <w:bottom w:val="none" w:sz="0" w:space="0" w:color="auto"/>
            <w:right w:val="none" w:sz="0" w:space="0" w:color="auto"/>
          </w:divBdr>
        </w:div>
        <w:div w:id="1003821345">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 w:id="1213541615">
          <w:marLeft w:val="0"/>
          <w:marRight w:val="0"/>
          <w:marTop w:val="0"/>
          <w:marBottom w:val="0"/>
          <w:divBdr>
            <w:top w:val="none" w:sz="0" w:space="0" w:color="auto"/>
            <w:left w:val="none" w:sz="0" w:space="0" w:color="auto"/>
            <w:bottom w:val="none" w:sz="0" w:space="0" w:color="auto"/>
            <w:right w:val="none" w:sz="0" w:space="0" w:color="auto"/>
          </w:divBdr>
        </w:div>
        <w:div w:id="1691448106">
          <w:marLeft w:val="0"/>
          <w:marRight w:val="0"/>
          <w:marTop w:val="0"/>
          <w:marBottom w:val="0"/>
          <w:divBdr>
            <w:top w:val="none" w:sz="0" w:space="0" w:color="auto"/>
            <w:left w:val="none" w:sz="0" w:space="0" w:color="auto"/>
            <w:bottom w:val="none" w:sz="0" w:space="0" w:color="auto"/>
            <w:right w:val="none" w:sz="0" w:space="0" w:color="auto"/>
          </w:divBdr>
        </w:div>
        <w:div w:id="878668255">
          <w:marLeft w:val="0"/>
          <w:marRight w:val="0"/>
          <w:marTop w:val="0"/>
          <w:marBottom w:val="0"/>
          <w:divBdr>
            <w:top w:val="none" w:sz="0" w:space="0" w:color="auto"/>
            <w:left w:val="none" w:sz="0" w:space="0" w:color="auto"/>
            <w:bottom w:val="none" w:sz="0" w:space="0" w:color="auto"/>
            <w:right w:val="none" w:sz="0" w:space="0" w:color="auto"/>
          </w:divBdr>
        </w:div>
        <w:div w:id="758138321">
          <w:marLeft w:val="0"/>
          <w:marRight w:val="0"/>
          <w:marTop w:val="0"/>
          <w:marBottom w:val="0"/>
          <w:divBdr>
            <w:top w:val="none" w:sz="0" w:space="0" w:color="auto"/>
            <w:left w:val="none" w:sz="0" w:space="0" w:color="auto"/>
            <w:bottom w:val="none" w:sz="0" w:space="0" w:color="auto"/>
            <w:right w:val="none" w:sz="0" w:space="0" w:color="auto"/>
          </w:divBdr>
        </w:div>
        <w:div w:id="2011787905">
          <w:marLeft w:val="0"/>
          <w:marRight w:val="0"/>
          <w:marTop w:val="0"/>
          <w:marBottom w:val="0"/>
          <w:divBdr>
            <w:top w:val="none" w:sz="0" w:space="0" w:color="auto"/>
            <w:left w:val="none" w:sz="0" w:space="0" w:color="auto"/>
            <w:bottom w:val="none" w:sz="0" w:space="0" w:color="auto"/>
            <w:right w:val="none" w:sz="0" w:space="0" w:color="auto"/>
          </w:divBdr>
        </w:div>
        <w:div w:id="1648514382">
          <w:marLeft w:val="0"/>
          <w:marRight w:val="0"/>
          <w:marTop w:val="0"/>
          <w:marBottom w:val="0"/>
          <w:divBdr>
            <w:top w:val="none" w:sz="0" w:space="0" w:color="auto"/>
            <w:left w:val="none" w:sz="0" w:space="0" w:color="auto"/>
            <w:bottom w:val="none" w:sz="0" w:space="0" w:color="auto"/>
            <w:right w:val="none" w:sz="0" w:space="0" w:color="auto"/>
          </w:divBdr>
        </w:div>
        <w:div w:id="857428820">
          <w:marLeft w:val="0"/>
          <w:marRight w:val="0"/>
          <w:marTop w:val="0"/>
          <w:marBottom w:val="0"/>
          <w:divBdr>
            <w:top w:val="none" w:sz="0" w:space="0" w:color="auto"/>
            <w:left w:val="none" w:sz="0" w:space="0" w:color="auto"/>
            <w:bottom w:val="none" w:sz="0" w:space="0" w:color="auto"/>
            <w:right w:val="none" w:sz="0" w:space="0" w:color="auto"/>
          </w:divBdr>
        </w:div>
        <w:div w:id="1704748894">
          <w:marLeft w:val="0"/>
          <w:marRight w:val="0"/>
          <w:marTop w:val="0"/>
          <w:marBottom w:val="0"/>
          <w:divBdr>
            <w:top w:val="none" w:sz="0" w:space="0" w:color="auto"/>
            <w:left w:val="none" w:sz="0" w:space="0" w:color="auto"/>
            <w:bottom w:val="none" w:sz="0" w:space="0" w:color="auto"/>
            <w:right w:val="none" w:sz="0" w:space="0" w:color="auto"/>
          </w:divBdr>
        </w:div>
        <w:div w:id="956373715">
          <w:marLeft w:val="0"/>
          <w:marRight w:val="0"/>
          <w:marTop w:val="0"/>
          <w:marBottom w:val="0"/>
          <w:divBdr>
            <w:top w:val="none" w:sz="0" w:space="0" w:color="auto"/>
            <w:left w:val="none" w:sz="0" w:space="0" w:color="auto"/>
            <w:bottom w:val="none" w:sz="0" w:space="0" w:color="auto"/>
            <w:right w:val="none" w:sz="0" w:space="0" w:color="auto"/>
          </w:divBdr>
        </w:div>
        <w:div w:id="804128104">
          <w:marLeft w:val="0"/>
          <w:marRight w:val="0"/>
          <w:marTop w:val="0"/>
          <w:marBottom w:val="0"/>
          <w:divBdr>
            <w:top w:val="none" w:sz="0" w:space="0" w:color="auto"/>
            <w:left w:val="none" w:sz="0" w:space="0" w:color="auto"/>
            <w:bottom w:val="none" w:sz="0" w:space="0" w:color="auto"/>
            <w:right w:val="none" w:sz="0" w:space="0" w:color="auto"/>
          </w:divBdr>
        </w:div>
        <w:div w:id="1818493420">
          <w:marLeft w:val="0"/>
          <w:marRight w:val="0"/>
          <w:marTop w:val="0"/>
          <w:marBottom w:val="0"/>
          <w:divBdr>
            <w:top w:val="none" w:sz="0" w:space="0" w:color="auto"/>
            <w:left w:val="none" w:sz="0" w:space="0" w:color="auto"/>
            <w:bottom w:val="none" w:sz="0" w:space="0" w:color="auto"/>
            <w:right w:val="none" w:sz="0" w:space="0" w:color="auto"/>
          </w:divBdr>
        </w:div>
        <w:div w:id="1202478340">
          <w:marLeft w:val="0"/>
          <w:marRight w:val="0"/>
          <w:marTop w:val="0"/>
          <w:marBottom w:val="0"/>
          <w:divBdr>
            <w:top w:val="none" w:sz="0" w:space="0" w:color="auto"/>
            <w:left w:val="none" w:sz="0" w:space="0" w:color="auto"/>
            <w:bottom w:val="none" w:sz="0" w:space="0" w:color="auto"/>
            <w:right w:val="none" w:sz="0" w:space="0" w:color="auto"/>
          </w:divBdr>
        </w:div>
        <w:div w:id="88622477">
          <w:marLeft w:val="0"/>
          <w:marRight w:val="0"/>
          <w:marTop w:val="0"/>
          <w:marBottom w:val="0"/>
          <w:divBdr>
            <w:top w:val="none" w:sz="0" w:space="0" w:color="auto"/>
            <w:left w:val="none" w:sz="0" w:space="0" w:color="auto"/>
            <w:bottom w:val="none" w:sz="0" w:space="0" w:color="auto"/>
            <w:right w:val="none" w:sz="0" w:space="0" w:color="auto"/>
          </w:divBdr>
        </w:div>
        <w:div w:id="1033114312">
          <w:marLeft w:val="0"/>
          <w:marRight w:val="0"/>
          <w:marTop w:val="0"/>
          <w:marBottom w:val="0"/>
          <w:divBdr>
            <w:top w:val="none" w:sz="0" w:space="0" w:color="auto"/>
            <w:left w:val="none" w:sz="0" w:space="0" w:color="auto"/>
            <w:bottom w:val="none" w:sz="0" w:space="0" w:color="auto"/>
            <w:right w:val="none" w:sz="0" w:space="0" w:color="auto"/>
          </w:divBdr>
        </w:div>
        <w:div w:id="533080681">
          <w:marLeft w:val="0"/>
          <w:marRight w:val="0"/>
          <w:marTop w:val="0"/>
          <w:marBottom w:val="0"/>
          <w:divBdr>
            <w:top w:val="none" w:sz="0" w:space="0" w:color="auto"/>
            <w:left w:val="none" w:sz="0" w:space="0" w:color="auto"/>
            <w:bottom w:val="none" w:sz="0" w:space="0" w:color="auto"/>
            <w:right w:val="none" w:sz="0" w:space="0" w:color="auto"/>
          </w:divBdr>
        </w:div>
        <w:div w:id="247231781">
          <w:marLeft w:val="0"/>
          <w:marRight w:val="0"/>
          <w:marTop w:val="0"/>
          <w:marBottom w:val="0"/>
          <w:divBdr>
            <w:top w:val="none" w:sz="0" w:space="0" w:color="auto"/>
            <w:left w:val="none" w:sz="0" w:space="0" w:color="auto"/>
            <w:bottom w:val="none" w:sz="0" w:space="0" w:color="auto"/>
            <w:right w:val="none" w:sz="0" w:space="0" w:color="auto"/>
          </w:divBdr>
        </w:div>
        <w:div w:id="747925452">
          <w:marLeft w:val="0"/>
          <w:marRight w:val="0"/>
          <w:marTop w:val="0"/>
          <w:marBottom w:val="0"/>
          <w:divBdr>
            <w:top w:val="none" w:sz="0" w:space="0" w:color="auto"/>
            <w:left w:val="none" w:sz="0" w:space="0" w:color="auto"/>
            <w:bottom w:val="none" w:sz="0" w:space="0" w:color="auto"/>
            <w:right w:val="none" w:sz="0" w:space="0" w:color="auto"/>
          </w:divBdr>
        </w:div>
        <w:div w:id="362288972">
          <w:marLeft w:val="0"/>
          <w:marRight w:val="0"/>
          <w:marTop w:val="0"/>
          <w:marBottom w:val="0"/>
          <w:divBdr>
            <w:top w:val="none" w:sz="0" w:space="0" w:color="auto"/>
            <w:left w:val="none" w:sz="0" w:space="0" w:color="auto"/>
            <w:bottom w:val="none" w:sz="0" w:space="0" w:color="auto"/>
            <w:right w:val="none" w:sz="0" w:space="0" w:color="auto"/>
          </w:divBdr>
        </w:div>
        <w:div w:id="1376199328">
          <w:marLeft w:val="0"/>
          <w:marRight w:val="0"/>
          <w:marTop w:val="0"/>
          <w:marBottom w:val="0"/>
          <w:divBdr>
            <w:top w:val="none" w:sz="0" w:space="0" w:color="auto"/>
            <w:left w:val="none" w:sz="0" w:space="0" w:color="auto"/>
            <w:bottom w:val="none" w:sz="0" w:space="0" w:color="auto"/>
            <w:right w:val="none" w:sz="0" w:space="0" w:color="auto"/>
          </w:divBdr>
        </w:div>
        <w:div w:id="1946762445">
          <w:marLeft w:val="0"/>
          <w:marRight w:val="0"/>
          <w:marTop w:val="0"/>
          <w:marBottom w:val="0"/>
          <w:divBdr>
            <w:top w:val="none" w:sz="0" w:space="0" w:color="auto"/>
            <w:left w:val="none" w:sz="0" w:space="0" w:color="auto"/>
            <w:bottom w:val="none" w:sz="0" w:space="0" w:color="auto"/>
            <w:right w:val="none" w:sz="0" w:space="0" w:color="auto"/>
          </w:divBdr>
        </w:div>
        <w:div w:id="341207660">
          <w:marLeft w:val="0"/>
          <w:marRight w:val="0"/>
          <w:marTop w:val="0"/>
          <w:marBottom w:val="0"/>
          <w:divBdr>
            <w:top w:val="none" w:sz="0" w:space="0" w:color="auto"/>
            <w:left w:val="none" w:sz="0" w:space="0" w:color="auto"/>
            <w:bottom w:val="none" w:sz="0" w:space="0" w:color="auto"/>
            <w:right w:val="none" w:sz="0" w:space="0" w:color="auto"/>
          </w:divBdr>
        </w:div>
        <w:div w:id="1638879223">
          <w:marLeft w:val="0"/>
          <w:marRight w:val="0"/>
          <w:marTop w:val="0"/>
          <w:marBottom w:val="0"/>
          <w:divBdr>
            <w:top w:val="none" w:sz="0" w:space="0" w:color="auto"/>
            <w:left w:val="none" w:sz="0" w:space="0" w:color="auto"/>
            <w:bottom w:val="none" w:sz="0" w:space="0" w:color="auto"/>
            <w:right w:val="none" w:sz="0" w:space="0" w:color="auto"/>
          </w:divBdr>
        </w:div>
        <w:div w:id="1407920307">
          <w:marLeft w:val="0"/>
          <w:marRight w:val="0"/>
          <w:marTop w:val="0"/>
          <w:marBottom w:val="0"/>
          <w:divBdr>
            <w:top w:val="none" w:sz="0" w:space="0" w:color="auto"/>
            <w:left w:val="none" w:sz="0" w:space="0" w:color="auto"/>
            <w:bottom w:val="none" w:sz="0" w:space="0" w:color="auto"/>
            <w:right w:val="none" w:sz="0" w:space="0" w:color="auto"/>
          </w:divBdr>
        </w:div>
        <w:div w:id="1573201762">
          <w:marLeft w:val="0"/>
          <w:marRight w:val="0"/>
          <w:marTop w:val="0"/>
          <w:marBottom w:val="0"/>
          <w:divBdr>
            <w:top w:val="none" w:sz="0" w:space="0" w:color="auto"/>
            <w:left w:val="none" w:sz="0" w:space="0" w:color="auto"/>
            <w:bottom w:val="none" w:sz="0" w:space="0" w:color="auto"/>
            <w:right w:val="none" w:sz="0" w:space="0" w:color="auto"/>
          </w:divBdr>
        </w:div>
        <w:div w:id="1621690308">
          <w:marLeft w:val="0"/>
          <w:marRight w:val="0"/>
          <w:marTop w:val="0"/>
          <w:marBottom w:val="0"/>
          <w:divBdr>
            <w:top w:val="none" w:sz="0" w:space="0" w:color="auto"/>
            <w:left w:val="none" w:sz="0" w:space="0" w:color="auto"/>
            <w:bottom w:val="none" w:sz="0" w:space="0" w:color="auto"/>
            <w:right w:val="none" w:sz="0" w:space="0" w:color="auto"/>
          </w:divBdr>
        </w:div>
        <w:div w:id="109279995">
          <w:marLeft w:val="0"/>
          <w:marRight w:val="0"/>
          <w:marTop w:val="0"/>
          <w:marBottom w:val="0"/>
          <w:divBdr>
            <w:top w:val="none" w:sz="0" w:space="0" w:color="auto"/>
            <w:left w:val="none" w:sz="0" w:space="0" w:color="auto"/>
            <w:bottom w:val="none" w:sz="0" w:space="0" w:color="auto"/>
            <w:right w:val="none" w:sz="0" w:space="0" w:color="auto"/>
          </w:divBdr>
        </w:div>
        <w:div w:id="401567360">
          <w:marLeft w:val="0"/>
          <w:marRight w:val="0"/>
          <w:marTop w:val="0"/>
          <w:marBottom w:val="0"/>
          <w:divBdr>
            <w:top w:val="none" w:sz="0" w:space="0" w:color="auto"/>
            <w:left w:val="none" w:sz="0" w:space="0" w:color="auto"/>
            <w:bottom w:val="none" w:sz="0" w:space="0" w:color="auto"/>
            <w:right w:val="none" w:sz="0" w:space="0" w:color="auto"/>
          </w:divBdr>
        </w:div>
        <w:div w:id="1558320868">
          <w:marLeft w:val="0"/>
          <w:marRight w:val="0"/>
          <w:marTop w:val="0"/>
          <w:marBottom w:val="0"/>
          <w:divBdr>
            <w:top w:val="none" w:sz="0" w:space="0" w:color="auto"/>
            <w:left w:val="none" w:sz="0" w:space="0" w:color="auto"/>
            <w:bottom w:val="none" w:sz="0" w:space="0" w:color="auto"/>
            <w:right w:val="none" w:sz="0" w:space="0" w:color="auto"/>
          </w:divBdr>
        </w:div>
        <w:div w:id="1139961841">
          <w:marLeft w:val="0"/>
          <w:marRight w:val="0"/>
          <w:marTop w:val="0"/>
          <w:marBottom w:val="0"/>
          <w:divBdr>
            <w:top w:val="none" w:sz="0" w:space="0" w:color="auto"/>
            <w:left w:val="none" w:sz="0" w:space="0" w:color="auto"/>
            <w:bottom w:val="none" w:sz="0" w:space="0" w:color="auto"/>
            <w:right w:val="none" w:sz="0" w:space="0" w:color="auto"/>
          </w:divBdr>
        </w:div>
        <w:div w:id="379671104">
          <w:marLeft w:val="0"/>
          <w:marRight w:val="0"/>
          <w:marTop w:val="0"/>
          <w:marBottom w:val="0"/>
          <w:divBdr>
            <w:top w:val="none" w:sz="0" w:space="0" w:color="auto"/>
            <w:left w:val="none" w:sz="0" w:space="0" w:color="auto"/>
            <w:bottom w:val="none" w:sz="0" w:space="0" w:color="auto"/>
            <w:right w:val="none" w:sz="0" w:space="0" w:color="auto"/>
          </w:divBdr>
        </w:div>
        <w:div w:id="189730586">
          <w:marLeft w:val="0"/>
          <w:marRight w:val="0"/>
          <w:marTop w:val="0"/>
          <w:marBottom w:val="0"/>
          <w:divBdr>
            <w:top w:val="none" w:sz="0" w:space="0" w:color="auto"/>
            <w:left w:val="none" w:sz="0" w:space="0" w:color="auto"/>
            <w:bottom w:val="none" w:sz="0" w:space="0" w:color="auto"/>
            <w:right w:val="none" w:sz="0" w:space="0" w:color="auto"/>
          </w:divBdr>
        </w:div>
        <w:div w:id="2000888314">
          <w:marLeft w:val="0"/>
          <w:marRight w:val="0"/>
          <w:marTop w:val="0"/>
          <w:marBottom w:val="0"/>
          <w:divBdr>
            <w:top w:val="none" w:sz="0" w:space="0" w:color="auto"/>
            <w:left w:val="none" w:sz="0" w:space="0" w:color="auto"/>
            <w:bottom w:val="none" w:sz="0" w:space="0" w:color="auto"/>
            <w:right w:val="none" w:sz="0" w:space="0" w:color="auto"/>
          </w:divBdr>
        </w:div>
        <w:div w:id="42026260">
          <w:marLeft w:val="0"/>
          <w:marRight w:val="0"/>
          <w:marTop w:val="0"/>
          <w:marBottom w:val="0"/>
          <w:divBdr>
            <w:top w:val="none" w:sz="0" w:space="0" w:color="auto"/>
            <w:left w:val="none" w:sz="0" w:space="0" w:color="auto"/>
            <w:bottom w:val="none" w:sz="0" w:space="0" w:color="auto"/>
            <w:right w:val="none" w:sz="0" w:space="0" w:color="auto"/>
          </w:divBdr>
        </w:div>
        <w:div w:id="978916912">
          <w:marLeft w:val="0"/>
          <w:marRight w:val="0"/>
          <w:marTop w:val="0"/>
          <w:marBottom w:val="0"/>
          <w:divBdr>
            <w:top w:val="none" w:sz="0" w:space="0" w:color="auto"/>
            <w:left w:val="none" w:sz="0" w:space="0" w:color="auto"/>
            <w:bottom w:val="none" w:sz="0" w:space="0" w:color="auto"/>
            <w:right w:val="none" w:sz="0" w:space="0" w:color="auto"/>
          </w:divBdr>
        </w:div>
        <w:div w:id="912934087">
          <w:marLeft w:val="0"/>
          <w:marRight w:val="0"/>
          <w:marTop w:val="0"/>
          <w:marBottom w:val="0"/>
          <w:divBdr>
            <w:top w:val="none" w:sz="0" w:space="0" w:color="auto"/>
            <w:left w:val="none" w:sz="0" w:space="0" w:color="auto"/>
            <w:bottom w:val="none" w:sz="0" w:space="0" w:color="auto"/>
            <w:right w:val="none" w:sz="0" w:space="0" w:color="auto"/>
          </w:divBdr>
        </w:div>
        <w:div w:id="413550723">
          <w:marLeft w:val="0"/>
          <w:marRight w:val="0"/>
          <w:marTop w:val="0"/>
          <w:marBottom w:val="0"/>
          <w:divBdr>
            <w:top w:val="none" w:sz="0" w:space="0" w:color="auto"/>
            <w:left w:val="none" w:sz="0" w:space="0" w:color="auto"/>
            <w:bottom w:val="none" w:sz="0" w:space="0" w:color="auto"/>
            <w:right w:val="none" w:sz="0" w:space="0" w:color="auto"/>
          </w:divBdr>
        </w:div>
        <w:div w:id="1432047963">
          <w:marLeft w:val="0"/>
          <w:marRight w:val="0"/>
          <w:marTop w:val="0"/>
          <w:marBottom w:val="0"/>
          <w:divBdr>
            <w:top w:val="none" w:sz="0" w:space="0" w:color="auto"/>
            <w:left w:val="none" w:sz="0" w:space="0" w:color="auto"/>
            <w:bottom w:val="none" w:sz="0" w:space="0" w:color="auto"/>
            <w:right w:val="none" w:sz="0" w:space="0" w:color="auto"/>
          </w:divBdr>
        </w:div>
        <w:div w:id="592520416">
          <w:marLeft w:val="0"/>
          <w:marRight w:val="0"/>
          <w:marTop w:val="0"/>
          <w:marBottom w:val="0"/>
          <w:divBdr>
            <w:top w:val="none" w:sz="0" w:space="0" w:color="auto"/>
            <w:left w:val="none" w:sz="0" w:space="0" w:color="auto"/>
            <w:bottom w:val="none" w:sz="0" w:space="0" w:color="auto"/>
            <w:right w:val="none" w:sz="0" w:space="0" w:color="auto"/>
          </w:divBdr>
        </w:div>
        <w:div w:id="1219828952">
          <w:marLeft w:val="0"/>
          <w:marRight w:val="0"/>
          <w:marTop w:val="0"/>
          <w:marBottom w:val="0"/>
          <w:divBdr>
            <w:top w:val="none" w:sz="0" w:space="0" w:color="auto"/>
            <w:left w:val="none" w:sz="0" w:space="0" w:color="auto"/>
            <w:bottom w:val="none" w:sz="0" w:space="0" w:color="auto"/>
            <w:right w:val="none" w:sz="0" w:space="0" w:color="auto"/>
          </w:divBdr>
        </w:div>
        <w:div w:id="640116588">
          <w:marLeft w:val="0"/>
          <w:marRight w:val="0"/>
          <w:marTop w:val="0"/>
          <w:marBottom w:val="0"/>
          <w:divBdr>
            <w:top w:val="none" w:sz="0" w:space="0" w:color="auto"/>
            <w:left w:val="none" w:sz="0" w:space="0" w:color="auto"/>
            <w:bottom w:val="none" w:sz="0" w:space="0" w:color="auto"/>
            <w:right w:val="none" w:sz="0" w:space="0" w:color="auto"/>
          </w:divBdr>
        </w:div>
        <w:div w:id="995497916">
          <w:marLeft w:val="0"/>
          <w:marRight w:val="0"/>
          <w:marTop w:val="0"/>
          <w:marBottom w:val="0"/>
          <w:divBdr>
            <w:top w:val="none" w:sz="0" w:space="0" w:color="auto"/>
            <w:left w:val="none" w:sz="0" w:space="0" w:color="auto"/>
            <w:bottom w:val="none" w:sz="0" w:space="0" w:color="auto"/>
            <w:right w:val="none" w:sz="0" w:space="0" w:color="auto"/>
          </w:divBdr>
        </w:div>
        <w:div w:id="422845178">
          <w:marLeft w:val="0"/>
          <w:marRight w:val="0"/>
          <w:marTop w:val="0"/>
          <w:marBottom w:val="0"/>
          <w:divBdr>
            <w:top w:val="none" w:sz="0" w:space="0" w:color="auto"/>
            <w:left w:val="none" w:sz="0" w:space="0" w:color="auto"/>
            <w:bottom w:val="none" w:sz="0" w:space="0" w:color="auto"/>
            <w:right w:val="none" w:sz="0" w:space="0" w:color="auto"/>
          </w:divBdr>
        </w:div>
        <w:div w:id="130297224">
          <w:marLeft w:val="0"/>
          <w:marRight w:val="0"/>
          <w:marTop w:val="0"/>
          <w:marBottom w:val="0"/>
          <w:divBdr>
            <w:top w:val="none" w:sz="0" w:space="0" w:color="auto"/>
            <w:left w:val="none" w:sz="0" w:space="0" w:color="auto"/>
            <w:bottom w:val="none" w:sz="0" w:space="0" w:color="auto"/>
            <w:right w:val="none" w:sz="0" w:space="0" w:color="auto"/>
          </w:divBdr>
        </w:div>
        <w:div w:id="1503468307">
          <w:marLeft w:val="0"/>
          <w:marRight w:val="0"/>
          <w:marTop w:val="0"/>
          <w:marBottom w:val="0"/>
          <w:divBdr>
            <w:top w:val="none" w:sz="0" w:space="0" w:color="auto"/>
            <w:left w:val="none" w:sz="0" w:space="0" w:color="auto"/>
            <w:bottom w:val="none" w:sz="0" w:space="0" w:color="auto"/>
            <w:right w:val="none" w:sz="0" w:space="0" w:color="auto"/>
          </w:divBdr>
        </w:div>
        <w:div w:id="743380357">
          <w:marLeft w:val="0"/>
          <w:marRight w:val="0"/>
          <w:marTop w:val="0"/>
          <w:marBottom w:val="0"/>
          <w:divBdr>
            <w:top w:val="none" w:sz="0" w:space="0" w:color="auto"/>
            <w:left w:val="none" w:sz="0" w:space="0" w:color="auto"/>
            <w:bottom w:val="none" w:sz="0" w:space="0" w:color="auto"/>
            <w:right w:val="none" w:sz="0" w:space="0" w:color="auto"/>
          </w:divBdr>
        </w:div>
        <w:div w:id="738749854">
          <w:marLeft w:val="0"/>
          <w:marRight w:val="0"/>
          <w:marTop w:val="0"/>
          <w:marBottom w:val="0"/>
          <w:divBdr>
            <w:top w:val="none" w:sz="0" w:space="0" w:color="auto"/>
            <w:left w:val="none" w:sz="0" w:space="0" w:color="auto"/>
            <w:bottom w:val="none" w:sz="0" w:space="0" w:color="auto"/>
            <w:right w:val="none" w:sz="0" w:space="0" w:color="auto"/>
          </w:divBdr>
        </w:div>
        <w:div w:id="1705326682">
          <w:marLeft w:val="0"/>
          <w:marRight w:val="0"/>
          <w:marTop w:val="0"/>
          <w:marBottom w:val="0"/>
          <w:divBdr>
            <w:top w:val="none" w:sz="0" w:space="0" w:color="auto"/>
            <w:left w:val="none" w:sz="0" w:space="0" w:color="auto"/>
            <w:bottom w:val="none" w:sz="0" w:space="0" w:color="auto"/>
            <w:right w:val="none" w:sz="0" w:space="0" w:color="auto"/>
          </w:divBdr>
        </w:div>
        <w:div w:id="1716274801">
          <w:marLeft w:val="0"/>
          <w:marRight w:val="0"/>
          <w:marTop w:val="0"/>
          <w:marBottom w:val="0"/>
          <w:divBdr>
            <w:top w:val="none" w:sz="0" w:space="0" w:color="auto"/>
            <w:left w:val="none" w:sz="0" w:space="0" w:color="auto"/>
            <w:bottom w:val="none" w:sz="0" w:space="0" w:color="auto"/>
            <w:right w:val="none" w:sz="0" w:space="0" w:color="auto"/>
          </w:divBdr>
        </w:div>
        <w:div w:id="1899633722">
          <w:marLeft w:val="0"/>
          <w:marRight w:val="0"/>
          <w:marTop w:val="0"/>
          <w:marBottom w:val="0"/>
          <w:divBdr>
            <w:top w:val="none" w:sz="0" w:space="0" w:color="auto"/>
            <w:left w:val="none" w:sz="0" w:space="0" w:color="auto"/>
            <w:bottom w:val="none" w:sz="0" w:space="0" w:color="auto"/>
            <w:right w:val="none" w:sz="0" w:space="0" w:color="auto"/>
          </w:divBdr>
        </w:div>
        <w:div w:id="1835342030">
          <w:marLeft w:val="0"/>
          <w:marRight w:val="0"/>
          <w:marTop w:val="0"/>
          <w:marBottom w:val="0"/>
          <w:divBdr>
            <w:top w:val="none" w:sz="0" w:space="0" w:color="auto"/>
            <w:left w:val="none" w:sz="0" w:space="0" w:color="auto"/>
            <w:bottom w:val="none" w:sz="0" w:space="0" w:color="auto"/>
            <w:right w:val="none" w:sz="0" w:space="0" w:color="auto"/>
          </w:divBdr>
        </w:div>
        <w:div w:id="337464448">
          <w:marLeft w:val="0"/>
          <w:marRight w:val="0"/>
          <w:marTop w:val="0"/>
          <w:marBottom w:val="0"/>
          <w:divBdr>
            <w:top w:val="none" w:sz="0" w:space="0" w:color="auto"/>
            <w:left w:val="none" w:sz="0" w:space="0" w:color="auto"/>
            <w:bottom w:val="none" w:sz="0" w:space="0" w:color="auto"/>
            <w:right w:val="none" w:sz="0" w:space="0" w:color="auto"/>
          </w:divBdr>
        </w:div>
        <w:div w:id="1515921547">
          <w:marLeft w:val="0"/>
          <w:marRight w:val="0"/>
          <w:marTop w:val="0"/>
          <w:marBottom w:val="0"/>
          <w:divBdr>
            <w:top w:val="none" w:sz="0" w:space="0" w:color="auto"/>
            <w:left w:val="none" w:sz="0" w:space="0" w:color="auto"/>
            <w:bottom w:val="none" w:sz="0" w:space="0" w:color="auto"/>
            <w:right w:val="none" w:sz="0" w:space="0" w:color="auto"/>
          </w:divBdr>
        </w:div>
        <w:div w:id="2013340541">
          <w:marLeft w:val="0"/>
          <w:marRight w:val="0"/>
          <w:marTop w:val="0"/>
          <w:marBottom w:val="0"/>
          <w:divBdr>
            <w:top w:val="none" w:sz="0" w:space="0" w:color="auto"/>
            <w:left w:val="none" w:sz="0" w:space="0" w:color="auto"/>
            <w:bottom w:val="none" w:sz="0" w:space="0" w:color="auto"/>
            <w:right w:val="none" w:sz="0" w:space="0" w:color="auto"/>
          </w:divBdr>
        </w:div>
        <w:div w:id="131870439">
          <w:marLeft w:val="0"/>
          <w:marRight w:val="0"/>
          <w:marTop w:val="0"/>
          <w:marBottom w:val="0"/>
          <w:divBdr>
            <w:top w:val="none" w:sz="0" w:space="0" w:color="auto"/>
            <w:left w:val="none" w:sz="0" w:space="0" w:color="auto"/>
            <w:bottom w:val="none" w:sz="0" w:space="0" w:color="auto"/>
            <w:right w:val="none" w:sz="0" w:space="0" w:color="auto"/>
          </w:divBdr>
        </w:div>
      </w:divsChild>
    </w:div>
    <w:div w:id="1493915290">
      <w:bodyDiv w:val="1"/>
      <w:marLeft w:val="0"/>
      <w:marRight w:val="0"/>
      <w:marTop w:val="0"/>
      <w:marBottom w:val="0"/>
      <w:divBdr>
        <w:top w:val="none" w:sz="0" w:space="0" w:color="auto"/>
        <w:left w:val="none" w:sz="0" w:space="0" w:color="auto"/>
        <w:bottom w:val="none" w:sz="0" w:space="0" w:color="auto"/>
        <w:right w:val="none" w:sz="0" w:space="0" w:color="auto"/>
      </w:divBdr>
    </w:div>
    <w:div w:id="1493982589">
      <w:bodyDiv w:val="1"/>
      <w:marLeft w:val="0"/>
      <w:marRight w:val="0"/>
      <w:marTop w:val="0"/>
      <w:marBottom w:val="0"/>
      <w:divBdr>
        <w:top w:val="none" w:sz="0" w:space="0" w:color="auto"/>
        <w:left w:val="none" w:sz="0" w:space="0" w:color="auto"/>
        <w:bottom w:val="none" w:sz="0" w:space="0" w:color="auto"/>
        <w:right w:val="none" w:sz="0" w:space="0" w:color="auto"/>
      </w:divBdr>
    </w:div>
    <w:div w:id="1494491127">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219435">
      <w:bodyDiv w:val="1"/>
      <w:marLeft w:val="0"/>
      <w:marRight w:val="0"/>
      <w:marTop w:val="0"/>
      <w:marBottom w:val="0"/>
      <w:divBdr>
        <w:top w:val="none" w:sz="0" w:space="0" w:color="auto"/>
        <w:left w:val="none" w:sz="0" w:space="0" w:color="auto"/>
        <w:bottom w:val="none" w:sz="0" w:space="0" w:color="auto"/>
        <w:right w:val="none" w:sz="0" w:space="0" w:color="auto"/>
      </w:divBdr>
    </w:div>
    <w:div w:id="1495560317">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6920932">
      <w:bodyDiv w:val="1"/>
      <w:marLeft w:val="0"/>
      <w:marRight w:val="0"/>
      <w:marTop w:val="0"/>
      <w:marBottom w:val="0"/>
      <w:divBdr>
        <w:top w:val="none" w:sz="0" w:space="0" w:color="auto"/>
        <w:left w:val="none" w:sz="0" w:space="0" w:color="auto"/>
        <w:bottom w:val="none" w:sz="0" w:space="0" w:color="auto"/>
        <w:right w:val="none" w:sz="0" w:space="0" w:color="auto"/>
      </w:divBdr>
    </w:div>
    <w:div w:id="1497112659">
      <w:bodyDiv w:val="1"/>
      <w:marLeft w:val="0"/>
      <w:marRight w:val="0"/>
      <w:marTop w:val="0"/>
      <w:marBottom w:val="0"/>
      <w:divBdr>
        <w:top w:val="none" w:sz="0" w:space="0" w:color="auto"/>
        <w:left w:val="none" w:sz="0" w:space="0" w:color="auto"/>
        <w:bottom w:val="none" w:sz="0" w:space="0" w:color="auto"/>
        <w:right w:val="none" w:sz="0" w:space="0" w:color="auto"/>
      </w:divBdr>
    </w:div>
    <w:div w:id="1497956775">
      <w:bodyDiv w:val="1"/>
      <w:marLeft w:val="0"/>
      <w:marRight w:val="0"/>
      <w:marTop w:val="0"/>
      <w:marBottom w:val="0"/>
      <w:divBdr>
        <w:top w:val="none" w:sz="0" w:space="0" w:color="auto"/>
        <w:left w:val="none" w:sz="0" w:space="0" w:color="auto"/>
        <w:bottom w:val="none" w:sz="0" w:space="0" w:color="auto"/>
        <w:right w:val="none" w:sz="0" w:space="0" w:color="auto"/>
      </w:divBdr>
    </w:div>
    <w:div w:id="1498227373">
      <w:bodyDiv w:val="1"/>
      <w:marLeft w:val="0"/>
      <w:marRight w:val="0"/>
      <w:marTop w:val="0"/>
      <w:marBottom w:val="0"/>
      <w:divBdr>
        <w:top w:val="none" w:sz="0" w:space="0" w:color="auto"/>
        <w:left w:val="none" w:sz="0" w:space="0" w:color="auto"/>
        <w:bottom w:val="none" w:sz="0" w:space="0" w:color="auto"/>
        <w:right w:val="none" w:sz="0" w:space="0" w:color="auto"/>
      </w:divBdr>
    </w:div>
    <w:div w:id="1498228196">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499467817">
      <w:bodyDiv w:val="1"/>
      <w:marLeft w:val="0"/>
      <w:marRight w:val="0"/>
      <w:marTop w:val="0"/>
      <w:marBottom w:val="0"/>
      <w:divBdr>
        <w:top w:val="none" w:sz="0" w:space="0" w:color="auto"/>
        <w:left w:val="none" w:sz="0" w:space="0" w:color="auto"/>
        <w:bottom w:val="none" w:sz="0" w:space="0" w:color="auto"/>
        <w:right w:val="none" w:sz="0" w:space="0" w:color="auto"/>
      </w:divBdr>
    </w:div>
    <w:div w:id="1500001430">
      <w:bodyDiv w:val="1"/>
      <w:marLeft w:val="0"/>
      <w:marRight w:val="0"/>
      <w:marTop w:val="0"/>
      <w:marBottom w:val="0"/>
      <w:divBdr>
        <w:top w:val="none" w:sz="0" w:space="0" w:color="auto"/>
        <w:left w:val="none" w:sz="0" w:space="0" w:color="auto"/>
        <w:bottom w:val="none" w:sz="0" w:space="0" w:color="auto"/>
        <w:right w:val="none" w:sz="0" w:space="0" w:color="auto"/>
      </w:divBdr>
    </w:div>
    <w:div w:id="1500775370">
      <w:bodyDiv w:val="1"/>
      <w:marLeft w:val="0"/>
      <w:marRight w:val="0"/>
      <w:marTop w:val="0"/>
      <w:marBottom w:val="0"/>
      <w:divBdr>
        <w:top w:val="none" w:sz="0" w:space="0" w:color="auto"/>
        <w:left w:val="none" w:sz="0" w:space="0" w:color="auto"/>
        <w:bottom w:val="none" w:sz="0" w:space="0" w:color="auto"/>
        <w:right w:val="none" w:sz="0" w:space="0" w:color="auto"/>
      </w:divBdr>
    </w:div>
    <w:div w:id="1500850484">
      <w:bodyDiv w:val="1"/>
      <w:marLeft w:val="0"/>
      <w:marRight w:val="0"/>
      <w:marTop w:val="0"/>
      <w:marBottom w:val="0"/>
      <w:divBdr>
        <w:top w:val="none" w:sz="0" w:space="0" w:color="auto"/>
        <w:left w:val="none" w:sz="0" w:space="0" w:color="auto"/>
        <w:bottom w:val="none" w:sz="0" w:space="0" w:color="auto"/>
        <w:right w:val="none" w:sz="0" w:space="0" w:color="auto"/>
      </w:divBdr>
    </w:div>
    <w:div w:id="1501500409">
      <w:bodyDiv w:val="1"/>
      <w:marLeft w:val="0"/>
      <w:marRight w:val="0"/>
      <w:marTop w:val="0"/>
      <w:marBottom w:val="0"/>
      <w:divBdr>
        <w:top w:val="none" w:sz="0" w:space="0" w:color="auto"/>
        <w:left w:val="none" w:sz="0" w:space="0" w:color="auto"/>
        <w:bottom w:val="none" w:sz="0" w:space="0" w:color="auto"/>
        <w:right w:val="none" w:sz="0" w:space="0" w:color="auto"/>
      </w:divBdr>
    </w:div>
    <w:div w:id="1501500732">
      <w:bodyDiv w:val="1"/>
      <w:marLeft w:val="0"/>
      <w:marRight w:val="0"/>
      <w:marTop w:val="0"/>
      <w:marBottom w:val="0"/>
      <w:divBdr>
        <w:top w:val="none" w:sz="0" w:space="0" w:color="auto"/>
        <w:left w:val="none" w:sz="0" w:space="0" w:color="auto"/>
        <w:bottom w:val="none" w:sz="0" w:space="0" w:color="auto"/>
        <w:right w:val="none" w:sz="0" w:space="0" w:color="auto"/>
      </w:divBdr>
    </w:div>
    <w:div w:id="1501507643">
      <w:bodyDiv w:val="1"/>
      <w:marLeft w:val="0"/>
      <w:marRight w:val="0"/>
      <w:marTop w:val="0"/>
      <w:marBottom w:val="0"/>
      <w:divBdr>
        <w:top w:val="none" w:sz="0" w:space="0" w:color="auto"/>
        <w:left w:val="none" w:sz="0" w:space="0" w:color="auto"/>
        <w:bottom w:val="none" w:sz="0" w:space="0" w:color="auto"/>
        <w:right w:val="none" w:sz="0" w:space="0" w:color="auto"/>
      </w:divBdr>
    </w:div>
    <w:div w:id="1501965405">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2508832">
      <w:bodyDiv w:val="1"/>
      <w:marLeft w:val="0"/>
      <w:marRight w:val="0"/>
      <w:marTop w:val="0"/>
      <w:marBottom w:val="0"/>
      <w:divBdr>
        <w:top w:val="none" w:sz="0" w:space="0" w:color="auto"/>
        <w:left w:val="none" w:sz="0" w:space="0" w:color="auto"/>
        <w:bottom w:val="none" w:sz="0" w:space="0" w:color="auto"/>
        <w:right w:val="none" w:sz="0" w:space="0" w:color="auto"/>
      </w:divBdr>
    </w:div>
    <w:div w:id="1502967772">
      <w:bodyDiv w:val="1"/>
      <w:marLeft w:val="0"/>
      <w:marRight w:val="0"/>
      <w:marTop w:val="0"/>
      <w:marBottom w:val="0"/>
      <w:divBdr>
        <w:top w:val="none" w:sz="0" w:space="0" w:color="auto"/>
        <w:left w:val="none" w:sz="0" w:space="0" w:color="auto"/>
        <w:bottom w:val="none" w:sz="0" w:space="0" w:color="auto"/>
        <w:right w:val="none" w:sz="0" w:space="0" w:color="auto"/>
      </w:divBdr>
    </w:div>
    <w:div w:id="1503202540">
      <w:bodyDiv w:val="1"/>
      <w:marLeft w:val="0"/>
      <w:marRight w:val="0"/>
      <w:marTop w:val="0"/>
      <w:marBottom w:val="0"/>
      <w:divBdr>
        <w:top w:val="none" w:sz="0" w:space="0" w:color="auto"/>
        <w:left w:val="none" w:sz="0" w:space="0" w:color="auto"/>
        <w:bottom w:val="none" w:sz="0" w:space="0" w:color="auto"/>
        <w:right w:val="none" w:sz="0" w:space="0" w:color="auto"/>
      </w:divBdr>
    </w:div>
    <w:div w:id="1503859603">
      <w:bodyDiv w:val="1"/>
      <w:marLeft w:val="0"/>
      <w:marRight w:val="0"/>
      <w:marTop w:val="0"/>
      <w:marBottom w:val="0"/>
      <w:divBdr>
        <w:top w:val="none" w:sz="0" w:space="0" w:color="auto"/>
        <w:left w:val="none" w:sz="0" w:space="0" w:color="auto"/>
        <w:bottom w:val="none" w:sz="0" w:space="0" w:color="auto"/>
        <w:right w:val="none" w:sz="0" w:space="0" w:color="auto"/>
      </w:divBdr>
    </w:div>
    <w:div w:id="1503933039">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248458">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4665733">
      <w:bodyDiv w:val="1"/>
      <w:marLeft w:val="0"/>
      <w:marRight w:val="0"/>
      <w:marTop w:val="0"/>
      <w:marBottom w:val="0"/>
      <w:divBdr>
        <w:top w:val="none" w:sz="0" w:space="0" w:color="auto"/>
        <w:left w:val="none" w:sz="0" w:space="0" w:color="auto"/>
        <w:bottom w:val="none" w:sz="0" w:space="0" w:color="auto"/>
        <w:right w:val="none" w:sz="0" w:space="0" w:color="auto"/>
      </w:divBdr>
    </w:div>
    <w:div w:id="1505168695">
      <w:bodyDiv w:val="1"/>
      <w:marLeft w:val="0"/>
      <w:marRight w:val="0"/>
      <w:marTop w:val="0"/>
      <w:marBottom w:val="0"/>
      <w:divBdr>
        <w:top w:val="none" w:sz="0" w:space="0" w:color="auto"/>
        <w:left w:val="none" w:sz="0" w:space="0" w:color="auto"/>
        <w:bottom w:val="none" w:sz="0" w:space="0" w:color="auto"/>
        <w:right w:val="none" w:sz="0" w:space="0" w:color="auto"/>
      </w:divBdr>
    </w:div>
    <w:div w:id="1505584565">
      <w:bodyDiv w:val="1"/>
      <w:marLeft w:val="0"/>
      <w:marRight w:val="0"/>
      <w:marTop w:val="0"/>
      <w:marBottom w:val="0"/>
      <w:divBdr>
        <w:top w:val="none" w:sz="0" w:space="0" w:color="auto"/>
        <w:left w:val="none" w:sz="0" w:space="0" w:color="auto"/>
        <w:bottom w:val="none" w:sz="0" w:space="0" w:color="auto"/>
        <w:right w:val="none" w:sz="0" w:space="0" w:color="auto"/>
      </w:divBdr>
    </w:div>
    <w:div w:id="1505898366">
      <w:bodyDiv w:val="1"/>
      <w:marLeft w:val="0"/>
      <w:marRight w:val="0"/>
      <w:marTop w:val="0"/>
      <w:marBottom w:val="0"/>
      <w:divBdr>
        <w:top w:val="none" w:sz="0" w:space="0" w:color="auto"/>
        <w:left w:val="none" w:sz="0" w:space="0" w:color="auto"/>
        <w:bottom w:val="none" w:sz="0" w:space="0" w:color="auto"/>
        <w:right w:val="none" w:sz="0" w:space="0" w:color="auto"/>
      </w:divBdr>
    </w:div>
    <w:div w:id="1506477016">
      <w:bodyDiv w:val="1"/>
      <w:marLeft w:val="0"/>
      <w:marRight w:val="0"/>
      <w:marTop w:val="0"/>
      <w:marBottom w:val="0"/>
      <w:divBdr>
        <w:top w:val="none" w:sz="0" w:space="0" w:color="auto"/>
        <w:left w:val="none" w:sz="0" w:space="0" w:color="auto"/>
        <w:bottom w:val="none" w:sz="0" w:space="0" w:color="auto"/>
        <w:right w:val="none" w:sz="0" w:space="0" w:color="auto"/>
      </w:divBdr>
    </w:div>
    <w:div w:id="1506751275">
      <w:bodyDiv w:val="1"/>
      <w:marLeft w:val="0"/>
      <w:marRight w:val="0"/>
      <w:marTop w:val="0"/>
      <w:marBottom w:val="0"/>
      <w:divBdr>
        <w:top w:val="none" w:sz="0" w:space="0" w:color="auto"/>
        <w:left w:val="none" w:sz="0" w:space="0" w:color="auto"/>
        <w:bottom w:val="none" w:sz="0" w:space="0" w:color="auto"/>
        <w:right w:val="none" w:sz="0" w:space="0" w:color="auto"/>
      </w:divBdr>
    </w:div>
    <w:div w:id="1507212441">
      <w:bodyDiv w:val="1"/>
      <w:marLeft w:val="0"/>
      <w:marRight w:val="0"/>
      <w:marTop w:val="0"/>
      <w:marBottom w:val="0"/>
      <w:divBdr>
        <w:top w:val="none" w:sz="0" w:space="0" w:color="auto"/>
        <w:left w:val="none" w:sz="0" w:space="0" w:color="auto"/>
        <w:bottom w:val="none" w:sz="0" w:space="0" w:color="auto"/>
        <w:right w:val="none" w:sz="0" w:space="0" w:color="auto"/>
      </w:divBdr>
    </w:div>
    <w:div w:id="1507482602">
      <w:bodyDiv w:val="1"/>
      <w:marLeft w:val="0"/>
      <w:marRight w:val="0"/>
      <w:marTop w:val="0"/>
      <w:marBottom w:val="0"/>
      <w:divBdr>
        <w:top w:val="none" w:sz="0" w:space="0" w:color="auto"/>
        <w:left w:val="none" w:sz="0" w:space="0" w:color="auto"/>
        <w:bottom w:val="none" w:sz="0" w:space="0" w:color="auto"/>
        <w:right w:val="none" w:sz="0" w:space="0" w:color="auto"/>
      </w:divBdr>
    </w:div>
    <w:div w:id="1507745916">
      <w:bodyDiv w:val="1"/>
      <w:marLeft w:val="0"/>
      <w:marRight w:val="0"/>
      <w:marTop w:val="0"/>
      <w:marBottom w:val="0"/>
      <w:divBdr>
        <w:top w:val="none" w:sz="0" w:space="0" w:color="auto"/>
        <w:left w:val="none" w:sz="0" w:space="0" w:color="auto"/>
        <w:bottom w:val="none" w:sz="0" w:space="0" w:color="auto"/>
        <w:right w:val="none" w:sz="0" w:space="0" w:color="auto"/>
      </w:divBdr>
    </w:div>
    <w:div w:id="1508134709">
      <w:bodyDiv w:val="1"/>
      <w:marLeft w:val="0"/>
      <w:marRight w:val="0"/>
      <w:marTop w:val="0"/>
      <w:marBottom w:val="0"/>
      <w:divBdr>
        <w:top w:val="none" w:sz="0" w:space="0" w:color="auto"/>
        <w:left w:val="none" w:sz="0" w:space="0" w:color="auto"/>
        <w:bottom w:val="none" w:sz="0" w:space="0" w:color="auto"/>
        <w:right w:val="none" w:sz="0" w:space="0" w:color="auto"/>
      </w:divBdr>
    </w:div>
    <w:div w:id="1508136134">
      <w:bodyDiv w:val="1"/>
      <w:marLeft w:val="0"/>
      <w:marRight w:val="0"/>
      <w:marTop w:val="0"/>
      <w:marBottom w:val="0"/>
      <w:divBdr>
        <w:top w:val="none" w:sz="0" w:space="0" w:color="auto"/>
        <w:left w:val="none" w:sz="0" w:space="0" w:color="auto"/>
        <w:bottom w:val="none" w:sz="0" w:space="0" w:color="auto"/>
        <w:right w:val="none" w:sz="0" w:space="0" w:color="auto"/>
      </w:divBdr>
    </w:div>
    <w:div w:id="1508205467">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101688">
      <w:bodyDiv w:val="1"/>
      <w:marLeft w:val="0"/>
      <w:marRight w:val="0"/>
      <w:marTop w:val="0"/>
      <w:marBottom w:val="0"/>
      <w:divBdr>
        <w:top w:val="none" w:sz="0" w:space="0" w:color="auto"/>
        <w:left w:val="none" w:sz="0" w:space="0" w:color="auto"/>
        <w:bottom w:val="none" w:sz="0" w:space="0" w:color="auto"/>
        <w:right w:val="none" w:sz="0" w:space="0" w:color="auto"/>
      </w:divBdr>
    </w:div>
    <w:div w:id="1509254537">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09639448">
      <w:bodyDiv w:val="1"/>
      <w:marLeft w:val="0"/>
      <w:marRight w:val="0"/>
      <w:marTop w:val="0"/>
      <w:marBottom w:val="0"/>
      <w:divBdr>
        <w:top w:val="none" w:sz="0" w:space="0" w:color="auto"/>
        <w:left w:val="none" w:sz="0" w:space="0" w:color="auto"/>
        <w:bottom w:val="none" w:sz="0" w:space="0" w:color="auto"/>
        <w:right w:val="none" w:sz="0" w:space="0" w:color="auto"/>
      </w:divBdr>
    </w:div>
    <w:div w:id="1509903445">
      <w:bodyDiv w:val="1"/>
      <w:marLeft w:val="0"/>
      <w:marRight w:val="0"/>
      <w:marTop w:val="0"/>
      <w:marBottom w:val="0"/>
      <w:divBdr>
        <w:top w:val="none" w:sz="0" w:space="0" w:color="auto"/>
        <w:left w:val="none" w:sz="0" w:space="0" w:color="auto"/>
        <w:bottom w:val="none" w:sz="0" w:space="0" w:color="auto"/>
        <w:right w:val="none" w:sz="0" w:space="0" w:color="auto"/>
      </w:divBdr>
    </w:div>
    <w:div w:id="1510098263">
      <w:bodyDiv w:val="1"/>
      <w:marLeft w:val="0"/>
      <w:marRight w:val="0"/>
      <w:marTop w:val="0"/>
      <w:marBottom w:val="0"/>
      <w:divBdr>
        <w:top w:val="none" w:sz="0" w:space="0" w:color="auto"/>
        <w:left w:val="none" w:sz="0" w:space="0" w:color="auto"/>
        <w:bottom w:val="none" w:sz="0" w:space="0" w:color="auto"/>
        <w:right w:val="none" w:sz="0" w:space="0" w:color="auto"/>
      </w:divBdr>
    </w:div>
    <w:div w:id="1510293498">
      <w:bodyDiv w:val="1"/>
      <w:marLeft w:val="0"/>
      <w:marRight w:val="0"/>
      <w:marTop w:val="0"/>
      <w:marBottom w:val="0"/>
      <w:divBdr>
        <w:top w:val="none" w:sz="0" w:space="0" w:color="auto"/>
        <w:left w:val="none" w:sz="0" w:space="0" w:color="auto"/>
        <w:bottom w:val="none" w:sz="0" w:space="0" w:color="auto"/>
        <w:right w:val="none" w:sz="0" w:space="0" w:color="auto"/>
      </w:divBdr>
    </w:div>
    <w:div w:id="1510368116">
      <w:bodyDiv w:val="1"/>
      <w:marLeft w:val="0"/>
      <w:marRight w:val="0"/>
      <w:marTop w:val="0"/>
      <w:marBottom w:val="0"/>
      <w:divBdr>
        <w:top w:val="none" w:sz="0" w:space="0" w:color="auto"/>
        <w:left w:val="none" w:sz="0" w:space="0" w:color="auto"/>
        <w:bottom w:val="none" w:sz="0" w:space="0" w:color="auto"/>
        <w:right w:val="none" w:sz="0" w:space="0" w:color="auto"/>
      </w:divBdr>
    </w:div>
    <w:div w:id="1510560734">
      <w:bodyDiv w:val="1"/>
      <w:marLeft w:val="0"/>
      <w:marRight w:val="0"/>
      <w:marTop w:val="0"/>
      <w:marBottom w:val="0"/>
      <w:divBdr>
        <w:top w:val="none" w:sz="0" w:space="0" w:color="auto"/>
        <w:left w:val="none" w:sz="0" w:space="0" w:color="auto"/>
        <w:bottom w:val="none" w:sz="0" w:space="0" w:color="auto"/>
        <w:right w:val="none" w:sz="0" w:space="0" w:color="auto"/>
      </w:divBdr>
    </w:div>
    <w:div w:id="1510674918">
      <w:bodyDiv w:val="1"/>
      <w:marLeft w:val="0"/>
      <w:marRight w:val="0"/>
      <w:marTop w:val="0"/>
      <w:marBottom w:val="0"/>
      <w:divBdr>
        <w:top w:val="none" w:sz="0" w:space="0" w:color="auto"/>
        <w:left w:val="none" w:sz="0" w:space="0" w:color="auto"/>
        <w:bottom w:val="none" w:sz="0" w:space="0" w:color="auto"/>
        <w:right w:val="none" w:sz="0" w:space="0" w:color="auto"/>
      </w:divBdr>
    </w:div>
    <w:div w:id="1511215863">
      <w:bodyDiv w:val="1"/>
      <w:marLeft w:val="0"/>
      <w:marRight w:val="0"/>
      <w:marTop w:val="0"/>
      <w:marBottom w:val="0"/>
      <w:divBdr>
        <w:top w:val="none" w:sz="0" w:space="0" w:color="auto"/>
        <w:left w:val="none" w:sz="0" w:space="0" w:color="auto"/>
        <w:bottom w:val="none" w:sz="0" w:space="0" w:color="auto"/>
        <w:right w:val="none" w:sz="0" w:space="0" w:color="auto"/>
      </w:divBdr>
      <w:divsChild>
        <w:div w:id="1678463719">
          <w:marLeft w:val="0"/>
          <w:marRight w:val="0"/>
          <w:marTop w:val="0"/>
          <w:marBottom w:val="0"/>
          <w:divBdr>
            <w:top w:val="none" w:sz="0" w:space="0" w:color="auto"/>
            <w:left w:val="none" w:sz="0" w:space="0" w:color="auto"/>
            <w:bottom w:val="none" w:sz="0" w:space="0" w:color="auto"/>
            <w:right w:val="none" w:sz="0" w:space="0" w:color="auto"/>
          </w:divBdr>
        </w:div>
        <w:div w:id="367800764">
          <w:marLeft w:val="0"/>
          <w:marRight w:val="0"/>
          <w:marTop w:val="0"/>
          <w:marBottom w:val="0"/>
          <w:divBdr>
            <w:top w:val="none" w:sz="0" w:space="0" w:color="auto"/>
            <w:left w:val="none" w:sz="0" w:space="0" w:color="auto"/>
            <w:bottom w:val="none" w:sz="0" w:space="0" w:color="auto"/>
            <w:right w:val="none" w:sz="0" w:space="0" w:color="auto"/>
          </w:divBdr>
        </w:div>
        <w:div w:id="103967383">
          <w:marLeft w:val="0"/>
          <w:marRight w:val="0"/>
          <w:marTop w:val="0"/>
          <w:marBottom w:val="0"/>
          <w:divBdr>
            <w:top w:val="none" w:sz="0" w:space="0" w:color="auto"/>
            <w:left w:val="none" w:sz="0" w:space="0" w:color="auto"/>
            <w:bottom w:val="none" w:sz="0" w:space="0" w:color="auto"/>
            <w:right w:val="none" w:sz="0" w:space="0" w:color="auto"/>
          </w:divBdr>
        </w:div>
        <w:div w:id="1474447153">
          <w:marLeft w:val="0"/>
          <w:marRight w:val="0"/>
          <w:marTop w:val="0"/>
          <w:marBottom w:val="0"/>
          <w:divBdr>
            <w:top w:val="none" w:sz="0" w:space="0" w:color="auto"/>
            <w:left w:val="none" w:sz="0" w:space="0" w:color="auto"/>
            <w:bottom w:val="none" w:sz="0" w:space="0" w:color="auto"/>
            <w:right w:val="none" w:sz="0" w:space="0" w:color="auto"/>
          </w:divBdr>
        </w:div>
        <w:div w:id="762724227">
          <w:marLeft w:val="0"/>
          <w:marRight w:val="0"/>
          <w:marTop w:val="0"/>
          <w:marBottom w:val="0"/>
          <w:divBdr>
            <w:top w:val="none" w:sz="0" w:space="0" w:color="auto"/>
            <w:left w:val="none" w:sz="0" w:space="0" w:color="auto"/>
            <w:bottom w:val="none" w:sz="0" w:space="0" w:color="auto"/>
            <w:right w:val="none" w:sz="0" w:space="0" w:color="auto"/>
          </w:divBdr>
        </w:div>
        <w:div w:id="838303504">
          <w:marLeft w:val="0"/>
          <w:marRight w:val="0"/>
          <w:marTop w:val="0"/>
          <w:marBottom w:val="0"/>
          <w:divBdr>
            <w:top w:val="none" w:sz="0" w:space="0" w:color="auto"/>
            <w:left w:val="none" w:sz="0" w:space="0" w:color="auto"/>
            <w:bottom w:val="none" w:sz="0" w:space="0" w:color="auto"/>
            <w:right w:val="none" w:sz="0" w:space="0" w:color="auto"/>
          </w:divBdr>
        </w:div>
        <w:div w:id="1069108772">
          <w:marLeft w:val="0"/>
          <w:marRight w:val="0"/>
          <w:marTop w:val="0"/>
          <w:marBottom w:val="0"/>
          <w:divBdr>
            <w:top w:val="none" w:sz="0" w:space="0" w:color="auto"/>
            <w:left w:val="none" w:sz="0" w:space="0" w:color="auto"/>
            <w:bottom w:val="none" w:sz="0" w:space="0" w:color="auto"/>
            <w:right w:val="none" w:sz="0" w:space="0" w:color="auto"/>
          </w:divBdr>
        </w:div>
        <w:div w:id="1547790684">
          <w:marLeft w:val="0"/>
          <w:marRight w:val="0"/>
          <w:marTop w:val="0"/>
          <w:marBottom w:val="0"/>
          <w:divBdr>
            <w:top w:val="none" w:sz="0" w:space="0" w:color="auto"/>
            <w:left w:val="none" w:sz="0" w:space="0" w:color="auto"/>
            <w:bottom w:val="none" w:sz="0" w:space="0" w:color="auto"/>
            <w:right w:val="none" w:sz="0" w:space="0" w:color="auto"/>
          </w:divBdr>
        </w:div>
        <w:div w:id="626276851">
          <w:marLeft w:val="0"/>
          <w:marRight w:val="0"/>
          <w:marTop w:val="0"/>
          <w:marBottom w:val="0"/>
          <w:divBdr>
            <w:top w:val="none" w:sz="0" w:space="0" w:color="auto"/>
            <w:left w:val="none" w:sz="0" w:space="0" w:color="auto"/>
            <w:bottom w:val="none" w:sz="0" w:space="0" w:color="auto"/>
            <w:right w:val="none" w:sz="0" w:space="0" w:color="auto"/>
          </w:divBdr>
        </w:div>
        <w:div w:id="1212306488">
          <w:marLeft w:val="0"/>
          <w:marRight w:val="0"/>
          <w:marTop w:val="0"/>
          <w:marBottom w:val="0"/>
          <w:divBdr>
            <w:top w:val="none" w:sz="0" w:space="0" w:color="auto"/>
            <w:left w:val="none" w:sz="0" w:space="0" w:color="auto"/>
            <w:bottom w:val="none" w:sz="0" w:space="0" w:color="auto"/>
            <w:right w:val="none" w:sz="0" w:space="0" w:color="auto"/>
          </w:divBdr>
        </w:div>
        <w:div w:id="253442150">
          <w:marLeft w:val="0"/>
          <w:marRight w:val="0"/>
          <w:marTop w:val="0"/>
          <w:marBottom w:val="0"/>
          <w:divBdr>
            <w:top w:val="none" w:sz="0" w:space="0" w:color="auto"/>
            <w:left w:val="none" w:sz="0" w:space="0" w:color="auto"/>
            <w:bottom w:val="none" w:sz="0" w:space="0" w:color="auto"/>
            <w:right w:val="none" w:sz="0" w:space="0" w:color="auto"/>
          </w:divBdr>
        </w:div>
        <w:div w:id="1059789707">
          <w:marLeft w:val="0"/>
          <w:marRight w:val="0"/>
          <w:marTop w:val="0"/>
          <w:marBottom w:val="0"/>
          <w:divBdr>
            <w:top w:val="none" w:sz="0" w:space="0" w:color="auto"/>
            <w:left w:val="none" w:sz="0" w:space="0" w:color="auto"/>
            <w:bottom w:val="none" w:sz="0" w:space="0" w:color="auto"/>
            <w:right w:val="none" w:sz="0" w:space="0" w:color="auto"/>
          </w:divBdr>
        </w:div>
        <w:div w:id="781460073">
          <w:marLeft w:val="0"/>
          <w:marRight w:val="0"/>
          <w:marTop w:val="0"/>
          <w:marBottom w:val="0"/>
          <w:divBdr>
            <w:top w:val="none" w:sz="0" w:space="0" w:color="auto"/>
            <w:left w:val="none" w:sz="0" w:space="0" w:color="auto"/>
            <w:bottom w:val="none" w:sz="0" w:space="0" w:color="auto"/>
            <w:right w:val="none" w:sz="0" w:space="0" w:color="auto"/>
          </w:divBdr>
        </w:div>
        <w:div w:id="667904160">
          <w:marLeft w:val="0"/>
          <w:marRight w:val="0"/>
          <w:marTop w:val="0"/>
          <w:marBottom w:val="0"/>
          <w:divBdr>
            <w:top w:val="none" w:sz="0" w:space="0" w:color="auto"/>
            <w:left w:val="none" w:sz="0" w:space="0" w:color="auto"/>
            <w:bottom w:val="none" w:sz="0" w:space="0" w:color="auto"/>
            <w:right w:val="none" w:sz="0" w:space="0" w:color="auto"/>
          </w:divBdr>
        </w:div>
        <w:div w:id="1874028838">
          <w:marLeft w:val="0"/>
          <w:marRight w:val="0"/>
          <w:marTop w:val="0"/>
          <w:marBottom w:val="0"/>
          <w:divBdr>
            <w:top w:val="none" w:sz="0" w:space="0" w:color="auto"/>
            <w:left w:val="none" w:sz="0" w:space="0" w:color="auto"/>
            <w:bottom w:val="none" w:sz="0" w:space="0" w:color="auto"/>
            <w:right w:val="none" w:sz="0" w:space="0" w:color="auto"/>
          </w:divBdr>
        </w:div>
        <w:div w:id="94256750">
          <w:marLeft w:val="0"/>
          <w:marRight w:val="0"/>
          <w:marTop w:val="0"/>
          <w:marBottom w:val="0"/>
          <w:divBdr>
            <w:top w:val="none" w:sz="0" w:space="0" w:color="auto"/>
            <w:left w:val="none" w:sz="0" w:space="0" w:color="auto"/>
            <w:bottom w:val="none" w:sz="0" w:space="0" w:color="auto"/>
            <w:right w:val="none" w:sz="0" w:space="0" w:color="auto"/>
          </w:divBdr>
        </w:div>
        <w:div w:id="576018514">
          <w:marLeft w:val="0"/>
          <w:marRight w:val="0"/>
          <w:marTop w:val="0"/>
          <w:marBottom w:val="0"/>
          <w:divBdr>
            <w:top w:val="none" w:sz="0" w:space="0" w:color="auto"/>
            <w:left w:val="none" w:sz="0" w:space="0" w:color="auto"/>
            <w:bottom w:val="none" w:sz="0" w:space="0" w:color="auto"/>
            <w:right w:val="none" w:sz="0" w:space="0" w:color="auto"/>
          </w:divBdr>
        </w:div>
        <w:div w:id="1448159868">
          <w:marLeft w:val="0"/>
          <w:marRight w:val="0"/>
          <w:marTop w:val="0"/>
          <w:marBottom w:val="0"/>
          <w:divBdr>
            <w:top w:val="none" w:sz="0" w:space="0" w:color="auto"/>
            <w:left w:val="none" w:sz="0" w:space="0" w:color="auto"/>
            <w:bottom w:val="none" w:sz="0" w:space="0" w:color="auto"/>
            <w:right w:val="none" w:sz="0" w:space="0" w:color="auto"/>
          </w:divBdr>
        </w:div>
        <w:div w:id="1563559155">
          <w:marLeft w:val="0"/>
          <w:marRight w:val="0"/>
          <w:marTop w:val="0"/>
          <w:marBottom w:val="0"/>
          <w:divBdr>
            <w:top w:val="none" w:sz="0" w:space="0" w:color="auto"/>
            <w:left w:val="none" w:sz="0" w:space="0" w:color="auto"/>
            <w:bottom w:val="none" w:sz="0" w:space="0" w:color="auto"/>
            <w:right w:val="none" w:sz="0" w:space="0" w:color="auto"/>
          </w:divBdr>
        </w:div>
        <w:div w:id="1457025186">
          <w:marLeft w:val="0"/>
          <w:marRight w:val="0"/>
          <w:marTop w:val="0"/>
          <w:marBottom w:val="0"/>
          <w:divBdr>
            <w:top w:val="none" w:sz="0" w:space="0" w:color="auto"/>
            <w:left w:val="none" w:sz="0" w:space="0" w:color="auto"/>
            <w:bottom w:val="none" w:sz="0" w:space="0" w:color="auto"/>
            <w:right w:val="none" w:sz="0" w:space="0" w:color="auto"/>
          </w:divBdr>
        </w:div>
        <w:div w:id="383985299">
          <w:marLeft w:val="0"/>
          <w:marRight w:val="0"/>
          <w:marTop w:val="0"/>
          <w:marBottom w:val="0"/>
          <w:divBdr>
            <w:top w:val="none" w:sz="0" w:space="0" w:color="auto"/>
            <w:left w:val="none" w:sz="0" w:space="0" w:color="auto"/>
            <w:bottom w:val="none" w:sz="0" w:space="0" w:color="auto"/>
            <w:right w:val="none" w:sz="0" w:space="0" w:color="auto"/>
          </w:divBdr>
        </w:div>
        <w:div w:id="1619945677">
          <w:marLeft w:val="0"/>
          <w:marRight w:val="0"/>
          <w:marTop w:val="0"/>
          <w:marBottom w:val="0"/>
          <w:divBdr>
            <w:top w:val="none" w:sz="0" w:space="0" w:color="auto"/>
            <w:left w:val="none" w:sz="0" w:space="0" w:color="auto"/>
            <w:bottom w:val="none" w:sz="0" w:space="0" w:color="auto"/>
            <w:right w:val="none" w:sz="0" w:space="0" w:color="auto"/>
          </w:divBdr>
        </w:div>
        <w:div w:id="829711155">
          <w:marLeft w:val="0"/>
          <w:marRight w:val="0"/>
          <w:marTop w:val="0"/>
          <w:marBottom w:val="0"/>
          <w:divBdr>
            <w:top w:val="none" w:sz="0" w:space="0" w:color="auto"/>
            <w:left w:val="none" w:sz="0" w:space="0" w:color="auto"/>
            <w:bottom w:val="none" w:sz="0" w:space="0" w:color="auto"/>
            <w:right w:val="none" w:sz="0" w:space="0" w:color="auto"/>
          </w:divBdr>
        </w:div>
        <w:div w:id="1156992691">
          <w:marLeft w:val="0"/>
          <w:marRight w:val="0"/>
          <w:marTop w:val="0"/>
          <w:marBottom w:val="0"/>
          <w:divBdr>
            <w:top w:val="none" w:sz="0" w:space="0" w:color="auto"/>
            <w:left w:val="none" w:sz="0" w:space="0" w:color="auto"/>
            <w:bottom w:val="none" w:sz="0" w:space="0" w:color="auto"/>
            <w:right w:val="none" w:sz="0" w:space="0" w:color="auto"/>
          </w:divBdr>
        </w:div>
        <w:div w:id="1354961460">
          <w:marLeft w:val="0"/>
          <w:marRight w:val="0"/>
          <w:marTop w:val="0"/>
          <w:marBottom w:val="0"/>
          <w:divBdr>
            <w:top w:val="none" w:sz="0" w:space="0" w:color="auto"/>
            <w:left w:val="none" w:sz="0" w:space="0" w:color="auto"/>
            <w:bottom w:val="none" w:sz="0" w:space="0" w:color="auto"/>
            <w:right w:val="none" w:sz="0" w:space="0" w:color="auto"/>
          </w:divBdr>
        </w:div>
        <w:div w:id="1458068037">
          <w:marLeft w:val="0"/>
          <w:marRight w:val="0"/>
          <w:marTop w:val="0"/>
          <w:marBottom w:val="0"/>
          <w:divBdr>
            <w:top w:val="none" w:sz="0" w:space="0" w:color="auto"/>
            <w:left w:val="none" w:sz="0" w:space="0" w:color="auto"/>
            <w:bottom w:val="none" w:sz="0" w:space="0" w:color="auto"/>
            <w:right w:val="none" w:sz="0" w:space="0" w:color="auto"/>
          </w:divBdr>
        </w:div>
        <w:div w:id="1024328221">
          <w:marLeft w:val="0"/>
          <w:marRight w:val="0"/>
          <w:marTop w:val="0"/>
          <w:marBottom w:val="0"/>
          <w:divBdr>
            <w:top w:val="none" w:sz="0" w:space="0" w:color="auto"/>
            <w:left w:val="none" w:sz="0" w:space="0" w:color="auto"/>
            <w:bottom w:val="none" w:sz="0" w:space="0" w:color="auto"/>
            <w:right w:val="none" w:sz="0" w:space="0" w:color="auto"/>
          </w:divBdr>
        </w:div>
        <w:div w:id="649091172">
          <w:marLeft w:val="0"/>
          <w:marRight w:val="0"/>
          <w:marTop w:val="0"/>
          <w:marBottom w:val="0"/>
          <w:divBdr>
            <w:top w:val="none" w:sz="0" w:space="0" w:color="auto"/>
            <w:left w:val="none" w:sz="0" w:space="0" w:color="auto"/>
            <w:bottom w:val="none" w:sz="0" w:space="0" w:color="auto"/>
            <w:right w:val="none" w:sz="0" w:space="0" w:color="auto"/>
          </w:divBdr>
        </w:div>
        <w:div w:id="517086256">
          <w:marLeft w:val="0"/>
          <w:marRight w:val="0"/>
          <w:marTop w:val="0"/>
          <w:marBottom w:val="0"/>
          <w:divBdr>
            <w:top w:val="none" w:sz="0" w:space="0" w:color="auto"/>
            <w:left w:val="none" w:sz="0" w:space="0" w:color="auto"/>
            <w:bottom w:val="none" w:sz="0" w:space="0" w:color="auto"/>
            <w:right w:val="none" w:sz="0" w:space="0" w:color="auto"/>
          </w:divBdr>
        </w:div>
        <w:div w:id="1979917693">
          <w:marLeft w:val="0"/>
          <w:marRight w:val="0"/>
          <w:marTop w:val="0"/>
          <w:marBottom w:val="0"/>
          <w:divBdr>
            <w:top w:val="none" w:sz="0" w:space="0" w:color="auto"/>
            <w:left w:val="none" w:sz="0" w:space="0" w:color="auto"/>
            <w:bottom w:val="none" w:sz="0" w:space="0" w:color="auto"/>
            <w:right w:val="none" w:sz="0" w:space="0" w:color="auto"/>
          </w:divBdr>
        </w:div>
        <w:div w:id="1079056947">
          <w:marLeft w:val="0"/>
          <w:marRight w:val="0"/>
          <w:marTop w:val="0"/>
          <w:marBottom w:val="0"/>
          <w:divBdr>
            <w:top w:val="none" w:sz="0" w:space="0" w:color="auto"/>
            <w:left w:val="none" w:sz="0" w:space="0" w:color="auto"/>
            <w:bottom w:val="none" w:sz="0" w:space="0" w:color="auto"/>
            <w:right w:val="none" w:sz="0" w:space="0" w:color="auto"/>
          </w:divBdr>
        </w:div>
        <w:div w:id="324087182">
          <w:marLeft w:val="0"/>
          <w:marRight w:val="0"/>
          <w:marTop w:val="0"/>
          <w:marBottom w:val="0"/>
          <w:divBdr>
            <w:top w:val="none" w:sz="0" w:space="0" w:color="auto"/>
            <w:left w:val="none" w:sz="0" w:space="0" w:color="auto"/>
            <w:bottom w:val="none" w:sz="0" w:space="0" w:color="auto"/>
            <w:right w:val="none" w:sz="0" w:space="0" w:color="auto"/>
          </w:divBdr>
        </w:div>
        <w:div w:id="1183978938">
          <w:marLeft w:val="0"/>
          <w:marRight w:val="0"/>
          <w:marTop w:val="0"/>
          <w:marBottom w:val="0"/>
          <w:divBdr>
            <w:top w:val="none" w:sz="0" w:space="0" w:color="auto"/>
            <w:left w:val="none" w:sz="0" w:space="0" w:color="auto"/>
            <w:bottom w:val="none" w:sz="0" w:space="0" w:color="auto"/>
            <w:right w:val="none" w:sz="0" w:space="0" w:color="auto"/>
          </w:divBdr>
        </w:div>
        <w:div w:id="520509201">
          <w:marLeft w:val="0"/>
          <w:marRight w:val="0"/>
          <w:marTop w:val="0"/>
          <w:marBottom w:val="0"/>
          <w:divBdr>
            <w:top w:val="none" w:sz="0" w:space="0" w:color="auto"/>
            <w:left w:val="none" w:sz="0" w:space="0" w:color="auto"/>
            <w:bottom w:val="none" w:sz="0" w:space="0" w:color="auto"/>
            <w:right w:val="none" w:sz="0" w:space="0" w:color="auto"/>
          </w:divBdr>
        </w:div>
        <w:div w:id="1544445082">
          <w:marLeft w:val="0"/>
          <w:marRight w:val="0"/>
          <w:marTop w:val="0"/>
          <w:marBottom w:val="0"/>
          <w:divBdr>
            <w:top w:val="none" w:sz="0" w:space="0" w:color="auto"/>
            <w:left w:val="none" w:sz="0" w:space="0" w:color="auto"/>
            <w:bottom w:val="none" w:sz="0" w:space="0" w:color="auto"/>
            <w:right w:val="none" w:sz="0" w:space="0" w:color="auto"/>
          </w:divBdr>
        </w:div>
        <w:div w:id="846402574">
          <w:marLeft w:val="0"/>
          <w:marRight w:val="0"/>
          <w:marTop w:val="0"/>
          <w:marBottom w:val="0"/>
          <w:divBdr>
            <w:top w:val="none" w:sz="0" w:space="0" w:color="auto"/>
            <w:left w:val="none" w:sz="0" w:space="0" w:color="auto"/>
            <w:bottom w:val="none" w:sz="0" w:space="0" w:color="auto"/>
            <w:right w:val="none" w:sz="0" w:space="0" w:color="auto"/>
          </w:divBdr>
        </w:div>
        <w:div w:id="1772238961">
          <w:marLeft w:val="0"/>
          <w:marRight w:val="0"/>
          <w:marTop w:val="0"/>
          <w:marBottom w:val="0"/>
          <w:divBdr>
            <w:top w:val="none" w:sz="0" w:space="0" w:color="auto"/>
            <w:left w:val="none" w:sz="0" w:space="0" w:color="auto"/>
            <w:bottom w:val="none" w:sz="0" w:space="0" w:color="auto"/>
            <w:right w:val="none" w:sz="0" w:space="0" w:color="auto"/>
          </w:divBdr>
        </w:div>
        <w:div w:id="1327056754">
          <w:marLeft w:val="0"/>
          <w:marRight w:val="0"/>
          <w:marTop w:val="0"/>
          <w:marBottom w:val="0"/>
          <w:divBdr>
            <w:top w:val="none" w:sz="0" w:space="0" w:color="auto"/>
            <w:left w:val="none" w:sz="0" w:space="0" w:color="auto"/>
            <w:bottom w:val="none" w:sz="0" w:space="0" w:color="auto"/>
            <w:right w:val="none" w:sz="0" w:space="0" w:color="auto"/>
          </w:divBdr>
        </w:div>
        <w:div w:id="56826413">
          <w:marLeft w:val="0"/>
          <w:marRight w:val="0"/>
          <w:marTop w:val="0"/>
          <w:marBottom w:val="0"/>
          <w:divBdr>
            <w:top w:val="none" w:sz="0" w:space="0" w:color="auto"/>
            <w:left w:val="none" w:sz="0" w:space="0" w:color="auto"/>
            <w:bottom w:val="none" w:sz="0" w:space="0" w:color="auto"/>
            <w:right w:val="none" w:sz="0" w:space="0" w:color="auto"/>
          </w:divBdr>
        </w:div>
        <w:div w:id="928584262">
          <w:marLeft w:val="0"/>
          <w:marRight w:val="0"/>
          <w:marTop w:val="0"/>
          <w:marBottom w:val="0"/>
          <w:divBdr>
            <w:top w:val="none" w:sz="0" w:space="0" w:color="auto"/>
            <w:left w:val="none" w:sz="0" w:space="0" w:color="auto"/>
            <w:bottom w:val="none" w:sz="0" w:space="0" w:color="auto"/>
            <w:right w:val="none" w:sz="0" w:space="0" w:color="auto"/>
          </w:divBdr>
        </w:div>
        <w:div w:id="58596493">
          <w:marLeft w:val="0"/>
          <w:marRight w:val="0"/>
          <w:marTop w:val="0"/>
          <w:marBottom w:val="0"/>
          <w:divBdr>
            <w:top w:val="none" w:sz="0" w:space="0" w:color="auto"/>
            <w:left w:val="none" w:sz="0" w:space="0" w:color="auto"/>
            <w:bottom w:val="none" w:sz="0" w:space="0" w:color="auto"/>
            <w:right w:val="none" w:sz="0" w:space="0" w:color="auto"/>
          </w:divBdr>
        </w:div>
        <w:div w:id="1775788882">
          <w:marLeft w:val="0"/>
          <w:marRight w:val="0"/>
          <w:marTop w:val="0"/>
          <w:marBottom w:val="0"/>
          <w:divBdr>
            <w:top w:val="none" w:sz="0" w:space="0" w:color="auto"/>
            <w:left w:val="none" w:sz="0" w:space="0" w:color="auto"/>
            <w:bottom w:val="none" w:sz="0" w:space="0" w:color="auto"/>
            <w:right w:val="none" w:sz="0" w:space="0" w:color="auto"/>
          </w:divBdr>
        </w:div>
        <w:div w:id="1487555857">
          <w:marLeft w:val="0"/>
          <w:marRight w:val="0"/>
          <w:marTop w:val="0"/>
          <w:marBottom w:val="0"/>
          <w:divBdr>
            <w:top w:val="none" w:sz="0" w:space="0" w:color="auto"/>
            <w:left w:val="none" w:sz="0" w:space="0" w:color="auto"/>
            <w:bottom w:val="none" w:sz="0" w:space="0" w:color="auto"/>
            <w:right w:val="none" w:sz="0" w:space="0" w:color="auto"/>
          </w:divBdr>
        </w:div>
        <w:div w:id="512379311">
          <w:marLeft w:val="0"/>
          <w:marRight w:val="0"/>
          <w:marTop w:val="0"/>
          <w:marBottom w:val="0"/>
          <w:divBdr>
            <w:top w:val="none" w:sz="0" w:space="0" w:color="auto"/>
            <w:left w:val="none" w:sz="0" w:space="0" w:color="auto"/>
            <w:bottom w:val="none" w:sz="0" w:space="0" w:color="auto"/>
            <w:right w:val="none" w:sz="0" w:space="0" w:color="auto"/>
          </w:divBdr>
        </w:div>
        <w:div w:id="1375274437">
          <w:marLeft w:val="0"/>
          <w:marRight w:val="0"/>
          <w:marTop w:val="0"/>
          <w:marBottom w:val="0"/>
          <w:divBdr>
            <w:top w:val="none" w:sz="0" w:space="0" w:color="auto"/>
            <w:left w:val="none" w:sz="0" w:space="0" w:color="auto"/>
            <w:bottom w:val="none" w:sz="0" w:space="0" w:color="auto"/>
            <w:right w:val="none" w:sz="0" w:space="0" w:color="auto"/>
          </w:divBdr>
        </w:div>
        <w:div w:id="1456556810">
          <w:marLeft w:val="0"/>
          <w:marRight w:val="0"/>
          <w:marTop w:val="0"/>
          <w:marBottom w:val="0"/>
          <w:divBdr>
            <w:top w:val="none" w:sz="0" w:space="0" w:color="auto"/>
            <w:left w:val="none" w:sz="0" w:space="0" w:color="auto"/>
            <w:bottom w:val="none" w:sz="0" w:space="0" w:color="auto"/>
            <w:right w:val="none" w:sz="0" w:space="0" w:color="auto"/>
          </w:divBdr>
        </w:div>
        <w:div w:id="1809743850">
          <w:marLeft w:val="0"/>
          <w:marRight w:val="0"/>
          <w:marTop w:val="0"/>
          <w:marBottom w:val="0"/>
          <w:divBdr>
            <w:top w:val="none" w:sz="0" w:space="0" w:color="auto"/>
            <w:left w:val="none" w:sz="0" w:space="0" w:color="auto"/>
            <w:bottom w:val="none" w:sz="0" w:space="0" w:color="auto"/>
            <w:right w:val="none" w:sz="0" w:space="0" w:color="auto"/>
          </w:divBdr>
        </w:div>
        <w:div w:id="1436098905">
          <w:marLeft w:val="0"/>
          <w:marRight w:val="0"/>
          <w:marTop w:val="0"/>
          <w:marBottom w:val="0"/>
          <w:divBdr>
            <w:top w:val="none" w:sz="0" w:space="0" w:color="auto"/>
            <w:left w:val="none" w:sz="0" w:space="0" w:color="auto"/>
            <w:bottom w:val="none" w:sz="0" w:space="0" w:color="auto"/>
            <w:right w:val="none" w:sz="0" w:space="0" w:color="auto"/>
          </w:divBdr>
        </w:div>
        <w:div w:id="1395198980">
          <w:marLeft w:val="0"/>
          <w:marRight w:val="0"/>
          <w:marTop w:val="0"/>
          <w:marBottom w:val="0"/>
          <w:divBdr>
            <w:top w:val="none" w:sz="0" w:space="0" w:color="auto"/>
            <w:left w:val="none" w:sz="0" w:space="0" w:color="auto"/>
            <w:bottom w:val="none" w:sz="0" w:space="0" w:color="auto"/>
            <w:right w:val="none" w:sz="0" w:space="0" w:color="auto"/>
          </w:divBdr>
        </w:div>
        <w:div w:id="297107283">
          <w:marLeft w:val="0"/>
          <w:marRight w:val="0"/>
          <w:marTop w:val="0"/>
          <w:marBottom w:val="0"/>
          <w:divBdr>
            <w:top w:val="none" w:sz="0" w:space="0" w:color="auto"/>
            <w:left w:val="none" w:sz="0" w:space="0" w:color="auto"/>
            <w:bottom w:val="none" w:sz="0" w:space="0" w:color="auto"/>
            <w:right w:val="none" w:sz="0" w:space="0" w:color="auto"/>
          </w:divBdr>
        </w:div>
        <w:div w:id="983050132">
          <w:marLeft w:val="0"/>
          <w:marRight w:val="0"/>
          <w:marTop w:val="0"/>
          <w:marBottom w:val="0"/>
          <w:divBdr>
            <w:top w:val="none" w:sz="0" w:space="0" w:color="auto"/>
            <w:left w:val="none" w:sz="0" w:space="0" w:color="auto"/>
            <w:bottom w:val="none" w:sz="0" w:space="0" w:color="auto"/>
            <w:right w:val="none" w:sz="0" w:space="0" w:color="auto"/>
          </w:divBdr>
        </w:div>
        <w:div w:id="1668170694">
          <w:marLeft w:val="0"/>
          <w:marRight w:val="0"/>
          <w:marTop w:val="0"/>
          <w:marBottom w:val="0"/>
          <w:divBdr>
            <w:top w:val="none" w:sz="0" w:space="0" w:color="auto"/>
            <w:left w:val="none" w:sz="0" w:space="0" w:color="auto"/>
            <w:bottom w:val="none" w:sz="0" w:space="0" w:color="auto"/>
            <w:right w:val="none" w:sz="0" w:space="0" w:color="auto"/>
          </w:divBdr>
        </w:div>
        <w:div w:id="740714888">
          <w:marLeft w:val="0"/>
          <w:marRight w:val="0"/>
          <w:marTop w:val="0"/>
          <w:marBottom w:val="0"/>
          <w:divBdr>
            <w:top w:val="none" w:sz="0" w:space="0" w:color="auto"/>
            <w:left w:val="none" w:sz="0" w:space="0" w:color="auto"/>
            <w:bottom w:val="none" w:sz="0" w:space="0" w:color="auto"/>
            <w:right w:val="none" w:sz="0" w:space="0" w:color="auto"/>
          </w:divBdr>
        </w:div>
        <w:div w:id="775441394">
          <w:marLeft w:val="0"/>
          <w:marRight w:val="0"/>
          <w:marTop w:val="0"/>
          <w:marBottom w:val="0"/>
          <w:divBdr>
            <w:top w:val="none" w:sz="0" w:space="0" w:color="auto"/>
            <w:left w:val="none" w:sz="0" w:space="0" w:color="auto"/>
            <w:bottom w:val="none" w:sz="0" w:space="0" w:color="auto"/>
            <w:right w:val="none" w:sz="0" w:space="0" w:color="auto"/>
          </w:divBdr>
        </w:div>
        <w:div w:id="436144148">
          <w:marLeft w:val="0"/>
          <w:marRight w:val="0"/>
          <w:marTop w:val="0"/>
          <w:marBottom w:val="0"/>
          <w:divBdr>
            <w:top w:val="none" w:sz="0" w:space="0" w:color="auto"/>
            <w:left w:val="none" w:sz="0" w:space="0" w:color="auto"/>
            <w:bottom w:val="none" w:sz="0" w:space="0" w:color="auto"/>
            <w:right w:val="none" w:sz="0" w:space="0" w:color="auto"/>
          </w:divBdr>
        </w:div>
        <w:div w:id="1926841204">
          <w:marLeft w:val="0"/>
          <w:marRight w:val="0"/>
          <w:marTop w:val="0"/>
          <w:marBottom w:val="0"/>
          <w:divBdr>
            <w:top w:val="none" w:sz="0" w:space="0" w:color="auto"/>
            <w:left w:val="none" w:sz="0" w:space="0" w:color="auto"/>
            <w:bottom w:val="none" w:sz="0" w:space="0" w:color="auto"/>
            <w:right w:val="none" w:sz="0" w:space="0" w:color="auto"/>
          </w:divBdr>
        </w:div>
        <w:div w:id="1148092139">
          <w:marLeft w:val="0"/>
          <w:marRight w:val="0"/>
          <w:marTop w:val="0"/>
          <w:marBottom w:val="0"/>
          <w:divBdr>
            <w:top w:val="none" w:sz="0" w:space="0" w:color="auto"/>
            <w:left w:val="none" w:sz="0" w:space="0" w:color="auto"/>
            <w:bottom w:val="none" w:sz="0" w:space="0" w:color="auto"/>
            <w:right w:val="none" w:sz="0" w:space="0" w:color="auto"/>
          </w:divBdr>
        </w:div>
        <w:div w:id="1000888503">
          <w:marLeft w:val="0"/>
          <w:marRight w:val="0"/>
          <w:marTop w:val="0"/>
          <w:marBottom w:val="0"/>
          <w:divBdr>
            <w:top w:val="none" w:sz="0" w:space="0" w:color="auto"/>
            <w:left w:val="none" w:sz="0" w:space="0" w:color="auto"/>
            <w:bottom w:val="none" w:sz="0" w:space="0" w:color="auto"/>
            <w:right w:val="none" w:sz="0" w:space="0" w:color="auto"/>
          </w:divBdr>
        </w:div>
        <w:div w:id="392578949">
          <w:marLeft w:val="0"/>
          <w:marRight w:val="0"/>
          <w:marTop w:val="0"/>
          <w:marBottom w:val="0"/>
          <w:divBdr>
            <w:top w:val="none" w:sz="0" w:space="0" w:color="auto"/>
            <w:left w:val="none" w:sz="0" w:space="0" w:color="auto"/>
            <w:bottom w:val="none" w:sz="0" w:space="0" w:color="auto"/>
            <w:right w:val="none" w:sz="0" w:space="0" w:color="auto"/>
          </w:divBdr>
        </w:div>
        <w:div w:id="1755125378">
          <w:marLeft w:val="0"/>
          <w:marRight w:val="0"/>
          <w:marTop w:val="0"/>
          <w:marBottom w:val="0"/>
          <w:divBdr>
            <w:top w:val="none" w:sz="0" w:space="0" w:color="auto"/>
            <w:left w:val="none" w:sz="0" w:space="0" w:color="auto"/>
            <w:bottom w:val="none" w:sz="0" w:space="0" w:color="auto"/>
            <w:right w:val="none" w:sz="0" w:space="0" w:color="auto"/>
          </w:divBdr>
        </w:div>
        <w:div w:id="118569333">
          <w:marLeft w:val="0"/>
          <w:marRight w:val="0"/>
          <w:marTop w:val="0"/>
          <w:marBottom w:val="0"/>
          <w:divBdr>
            <w:top w:val="none" w:sz="0" w:space="0" w:color="auto"/>
            <w:left w:val="none" w:sz="0" w:space="0" w:color="auto"/>
            <w:bottom w:val="none" w:sz="0" w:space="0" w:color="auto"/>
            <w:right w:val="none" w:sz="0" w:space="0" w:color="auto"/>
          </w:divBdr>
        </w:div>
        <w:div w:id="1632859226">
          <w:marLeft w:val="0"/>
          <w:marRight w:val="0"/>
          <w:marTop w:val="0"/>
          <w:marBottom w:val="0"/>
          <w:divBdr>
            <w:top w:val="none" w:sz="0" w:space="0" w:color="auto"/>
            <w:left w:val="none" w:sz="0" w:space="0" w:color="auto"/>
            <w:bottom w:val="none" w:sz="0" w:space="0" w:color="auto"/>
            <w:right w:val="none" w:sz="0" w:space="0" w:color="auto"/>
          </w:divBdr>
        </w:div>
        <w:div w:id="1093816285">
          <w:marLeft w:val="0"/>
          <w:marRight w:val="0"/>
          <w:marTop w:val="0"/>
          <w:marBottom w:val="0"/>
          <w:divBdr>
            <w:top w:val="none" w:sz="0" w:space="0" w:color="auto"/>
            <w:left w:val="none" w:sz="0" w:space="0" w:color="auto"/>
            <w:bottom w:val="none" w:sz="0" w:space="0" w:color="auto"/>
            <w:right w:val="none" w:sz="0" w:space="0" w:color="auto"/>
          </w:divBdr>
        </w:div>
        <w:div w:id="1702391655">
          <w:marLeft w:val="0"/>
          <w:marRight w:val="0"/>
          <w:marTop w:val="0"/>
          <w:marBottom w:val="0"/>
          <w:divBdr>
            <w:top w:val="none" w:sz="0" w:space="0" w:color="auto"/>
            <w:left w:val="none" w:sz="0" w:space="0" w:color="auto"/>
            <w:bottom w:val="none" w:sz="0" w:space="0" w:color="auto"/>
            <w:right w:val="none" w:sz="0" w:space="0" w:color="auto"/>
          </w:divBdr>
        </w:div>
        <w:div w:id="2049992448">
          <w:marLeft w:val="0"/>
          <w:marRight w:val="0"/>
          <w:marTop w:val="0"/>
          <w:marBottom w:val="0"/>
          <w:divBdr>
            <w:top w:val="none" w:sz="0" w:space="0" w:color="auto"/>
            <w:left w:val="none" w:sz="0" w:space="0" w:color="auto"/>
            <w:bottom w:val="none" w:sz="0" w:space="0" w:color="auto"/>
            <w:right w:val="none" w:sz="0" w:space="0" w:color="auto"/>
          </w:divBdr>
        </w:div>
        <w:div w:id="235291022">
          <w:marLeft w:val="0"/>
          <w:marRight w:val="0"/>
          <w:marTop w:val="0"/>
          <w:marBottom w:val="0"/>
          <w:divBdr>
            <w:top w:val="none" w:sz="0" w:space="0" w:color="auto"/>
            <w:left w:val="none" w:sz="0" w:space="0" w:color="auto"/>
            <w:bottom w:val="none" w:sz="0" w:space="0" w:color="auto"/>
            <w:right w:val="none" w:sz="0" w:space="0" w:color="auto"/>
          </w:divBdr>
        </w:div>
        <w:div w:id="2110613776">
          <w:marLeft w:val="0"/>
          <w:marRight w:val="0"/>
          <w:marTop w:val="0"/>
          <w:marBottom w:val="0"/>
          <w:divBdr>
            <w:top w:val="none" w:sz="0" w:space="0" w:color="auto"/>
            <w:left w:val="none" w:sz="0" w:space="0" w:color="auto"/>
            <w:bottom w:val="none" w:sz="0" w:space="0" w:color="auto"/>
            <w:right w:val="none" w:sz="0" w:space="0" w:color="auto"/>
          </w:divBdr>
        </w:div>
        <w:div w:id="1006402405">
          <w:marLeft w:val="0"/>
          <w:marRight w:val="0"/>
          <w:marTop w:val="0"/>
          <w:marBottom w:val="0"/>
          <w:divBdr>
            <w:top w:val="none" w:sz="0" w:space="0" w:color="auto"/>
            <w:left w:val="none" w:sz="0" w:space="0" w:color="auto"/>
            <w:bottom w:val="none" w:sz="0" w:space="0" w:color="auto"/>
            <w:right w:val="none" w:sz="0" w:space="0" w:color="auto"/>
          </w:divBdr>
        </w:div>
        <w:div w:id="153691928">
          <w:marLeft w:val="0"/>
          <w:marRight w:val="0"/>
          <w:marTop w:val="0"/>
          <w:marBottom w:val="0"/>
          <w:divBdr>
            <w:top w:val="none" w:sz="0" w:space="0" w:color="auto"/>
            <w:left w:val="none" w:sz="0" w:space="0" w:color="auto"/>
            <w:bottom w:val="none" w:sz="0" w:space="0" w:color="auto"/>
            <w:right w:val="none" w:sz="0" w:space="0" w:color="auto"/>
          </w:divBdr>
        </w:div>
        <w:div w:id="1403870552">
          <w:marLeft w:val="0"/>
          <w:marRight w:val="0"/>
          <w:marTop w:val="0"/>
          <w:marBottom w:val="0"/>
          <w:divBdr>
            <w:top w:val="none" w:sz="0" w:space="0" w:color="auto"/>
            <w:left w:val="none" w:sz="0" w:space="0" w:color="auto"/>
            <w:bottom w:val="none" w:sz="0" w:space="0" w:color="auto"/>
            <w:right w:val="none" w:sz="0" w:space="0" w:color="auto"/>
          </w:divBdr>
        </w:div>
        <w:div w:id="802384519">
          <w:marLeft w:val="0"/>
          <w:marRight w:val="0"/>
          <w:marTop w:val="0"/>
          <w:marBottom w:val="0"/>
          <w:divBdr>
            <w:top w:val="none" w:sz="0" w:space="0" w:color="auto"/>
            <w:left w:val="none" w:sz="0" w:space="0" w:color="auto"/>
            <w:bottom w:val="none" w:sz="0" w:space="0" w:color="auto"/>
            <w:right w:val="none" w:sz="0" w:space="0" w:color="auto"/>
          </w:divBdr>
        </w:div>
        <w:div w:id="1967855029">
          <w:marLeft w:val="0"/>
          <w:marRight w:val="0"/>
          <w:marTop w:val="0"/>
          <w:marBottom w:val="0"/>
          <w:divBdr>
            <w:top w:val="none" w:sz="0" w:space="0" w:color="auto"/>
            <w:left w:val="none" w:sz="0" w:space="0" w:color="auto"/>
            <w:bottom w:val="none" w:sz="0" w:space="0" w:color="auto"/>
            <w:right w:val="none" w:sz="0" w:space="0" w:color="auto"/>
          </w:divBdr>
        </w:div>
      </w:divsChild>
    </w:div>
    <w:div w:id="1511333063">
      <w:bodyDiv w:val="1"/>
      <w:marLeft w:val="0"/>
      <w:marRight w:val="0"/>
      <w:marTop w:val="0"/>
      <w:marBottom w:val="0"/>
      <w:divBdr>
        <w:top w:val="none" w:sz="0" w:space="0" w:color="auto"/>
        <w:left w:val="none" w:sz="0" w:space="0" w:color="auto"/>
        <w:bottom w:val="none" w:sz="0" w:space="0" w:color="auto"/>
        <w:right w:val="none" w:sz="0" w:space="0" w:color="auto"/>
      </w:divBdr>
    </w:div>
    <w:div w:id="1511337407">
      <w:bodyDiv w:val="1"/>
      <w:marLeft w:val="0"/>
      <w:marRight w:val="0"/>
      <w:marTop w:val="0"/>
      <w:marBottom w:val="0"/>
      <w:divBdr>
        <w:top w:val="none" w:sz="0" w:space="0" w:color="auto"/>
        <w:left w:val="none" w:sz="0" w:space="0" w:color="auto"/>
        <w:bottom w:val="none" w:sz="0" w:space="0" w:color="auto"/>
        <w:right w:val="none" w:sz="0" w:space="0" w:color="auto"/>
      </w:divBdr>
    </w:div>
    <w:div w:id="1511750779">
      <w:bodyDiv w:val="1"/>
      <w:marLeft w:val="0"/>
      <w:marRight w:val="0"/>
      <w:marTop w:val="0"/>
      <w:marBottom w:val="0"/>
      <w:divBdr>
        <w:top w:val="none" w:sz="0" w:space="0" w:color="auto"/>
        <w:left w:val="none" w:sz="0" w:space="0" w:color="auto"/>
        <w:bottom w:val="none" w:sz="0" w:space="0" w:color="auto"/>
        <w:right w:val="none" w:sz="0" w:space="0" w:color="auto"/>
      </w:divBdr>
    </w:div>
    <w:div w:id="1512335792">
      <w:bodyDiv w:val="1"/>
      <w:marLeft w:val="0"/>
      <w:marRight w:val="0"/>
      <w:marTop w:val="0"/>
      <w:marBottom w:val="0"/>
      <w:divBdr>
        <w:top w:val="none" w:sz="0" w:space="0" w:color="auto"/>
        <w:left w:val="none" w:sz="0" w:space="0" w:color="auto"/>
        <w:bottom w:val="none" w:sz="0" w:space="0" w:color="auto"/>
        <w:right w:val="none" w:sz="0" w:space="0" w:color="auto"/>
      </w:divBdr>
    </w:div>
    <w:div w:id="1512842700">
      <w:bodyDiv w:val="1"/>
      <w:marLeft w:val="0"/>
      <w:marRight w:val="0"/>
      <w:marTop w:val="0"/>
      <w:marBottom w:val="0"/>
      <w:divBdr>
        <w:top w:val="none" w:sz="0" w:space="0" w:color="auto"/>
        <w:left w:val="none" w:sz="0" w:space="0" w:color="auto"/>
        <w:bottom w:val="none" w:sz="0" w:space="0" w:color="auto"/>
        <w:right w:val="none" w:sz="0" w:space="0" w:color="auto"/>
      </w:divBdr>
    </w:div>
    <w:div w:id="1513182755">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4764715">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537814">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5924298">
      <w:bodyDiv w:val="1"/>
      <w:marLeft w:val="0"/>
      <w:marRight w:val="0"/>
      <w:marTop w:val="0"/>
      <w:marBottom w:val="0"/>
      <w:divBdr>
        <w:top w:val="none" w:sz="0" w:space="0" w:color="auto"/>
        <w:left w:val="none" w:sz="0" w:space="0" w:color="auto"/>
        <w:bottom w:val="none" w:sz="0" w:space="0" w:color="auto"/>
        <w:right w:val="none" w:sz="0" w:space="0" w:color="auto"/>
      </w:divBdr>
    </w:div>
    <w:div w:id="1516074711">
      <w:bodyDiv w:val="1"/>
      <w:marLeft w:val="0"/>
      <w:marRight w:val="0"/>
      <w:marTop w:val="0"/>
      <w:marBottom w:val="0"/>
      <w:divBdr>
        <w:top w:val="none" w:sz="0" w:space="0" w:color="auto"/>
        <w:left w:val="none" w:sz="0" w:space="0" w:color="auto"/>
        <w:bottom w:val="none" w:sz="0" w:space="0" w:color="auto"/>
        <w:right w:val="none" w:sz="0" w:space="0" w:color="auto"/>
      </w:divBdr>
    </w:div>
    <w:div w:id="151626073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16723088">
      <w:bodyDiv w:val="1"/>
      <w:marLeft w:val="0"/>
      <w:marRight w:val="0"/>
      <w:marTop w:val="0"/>
      <w:marBottom w:val="0"/>
      <w:divBdr>
        <w:top w:val="none" w:sz="0" w:space="0" w:color="auto"/>
        <w:left w:val="none" w:sz="0" w:space="0" w:color="auto"/>
        <w:bottom w:val="none" w:sz="0" w:space="0" w:color="auto"/>
        <w:right w:val="none" w:sz="0" w:space="0" w:color="auto"/>
      </w:divBdr>
    </w:div>
    <w:div w:id="1517622852">
      <w:bodyDiv w:val="1"/>
      <w:marLeft w:val="0"/>
      <w:marRight w:val="0"/>
      <w:marTop w:val="0"/>
      <w:marBottom w:val="0"/>
      <w:divBdr>
        <w:top w:val="none" w:sz="0" w:space="0" w:color="auto"/>
        <w:left w:val="none" w:sz="0" w:space="0" w:color="auto"/>
        <w:bottom w:val="none" w:sz="0" w:space="0" w:color="auto"/>
        <w:right w:val="none" w:sz="0" w:space="0" w:color="auto"/>
      </w:divBdr>
    </w:div>
    <w:div w:id="1518734818">
      <w:bodyDiv w:val="1"/>
      <w:marLeft w:val="0"/>
      <w:marRight w:val="0"/>
      <w:marTop w:val="0"/>
      <w:marBottom w:val="0"/>
      <w:divBdr>
        <w:top w:val="none" w:sz="0" w:space="0" w:color="auto"/>
        <w:left w:val="none" w:sz="0" w:space="0" w:color="auto"/>
        <w:bottom w:val="none" w:sz="0" w:space="0" w:color="auto"/>
        <w:right w:val="none" w:sz="0" w:space="0" w:color="auto"/>
      </w:divBdr>
    </w:div>
    <w:div w:id="1519194357">
      <w:bodyDiv w:val="1"/>
      <w:marLeft w:val="0"/>
      <w:marRight w:val="0"/>
      <w:marTop w:val="0"/>
      <w:marBottom w:val="0"/>
      <w:divBdr>
        <w:top w:val="none" w:sz="0" w:space="0" w:color="auto"/>
        <w:left w:val="none" w:sz="0" w:space="0" w:color="auto"/>
        <w:bottom w:val="none" w:sz="0" w:space="0" w:color="auto"/>
        <w:right w:val="none" w:sz="0" w:space="0" w:color="auto"/>
      </w:divBdr>
    </w:div>
    <w:div w:id="1519201832">
      <w:bodyDiv w:val="1"/>
      <w:marLeft w:val="0"/>
      <w:marRight w:val="0"/>
      <w:marTop w:val="0"/>
      <w:marBottom w:val="0"/>
      <w:divBdr>
        <w:top w:val="none" w:sz="0" w:space="0" w:color="auto"/>
        <w:left w:val="none" w:sz="0" w:space="0" w:color="auto"/>
        <w:bottom w:val="none" w:sz="0" w:space="0" w:color="auto"/>
        <w:right w:val="none" w:sz="0" w:space="0" w:color="auto"/>
      </w:divBdr>
    </w:div>
    <w:div w:id="1520006056">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2433296">
      <w:bodyDiv w:val="1"/>
      <w:marLeft w:val="0"/>
      <w:marRight w:val="0"/>
      <w:marTop w:val="0"/>
      <w:marBottom w:val="0"/>
      <w:divBdr>
        <w:top w:val="none" w:sz="0" w:space="0" w:color="auto"/>
        <w:left w:val="none" w:sz="0" w:space="0" w:color="auto"/>
        <w:bottom w:val="none" w:sz="0" w:space="0" w:color="auto"/>
        <w:right w:val="none" w:sz="0" w:space="0" w:color="auto"/>
      </w:divBdr>
    </w:div>
    <w:div w:id="1523323529">
      <w:bodyDiv w:val="1"/>
      <w:marLeft w:val="0"/>
      <w:marRight w:val="0"/>
      <w:marTop w:val="0"/>
      <w:marBottom w:val="0"/>
      <w:divBdr>
        <w:top w:val="none" w:sz="0" w:space="0" w:color="auto"/>
        <w:left w:val="none" w:sz="0" w:space="0" w:color="auto"/>
        <w:bottom w:val="none" w:sz="0" w:space="0" w:color="auto"/>
        <w:right w:val="none" w:sz="0" w:space="0" w:color="auto"/>
      </w:divBdr>
    </w:div>
    <w:div w:id="1524243549">
      <w:bodyDiv w:val="1"/>
      <w:marLeft w:val="0"/>
      <w:marRight w:val="0"/>
      <w:marTop w:val="0"/>
      <w:marBottom w:val="0"/>
      <w:divBdr>
        <w:top w:val="none" w:sz="0" w:space="0" w:color="auto"/>
        <w:left w:val="none" w:sz="0" w:space="0" w:color="auto"/>
        <w:bottom w:val="none" w:sz="0" w:space="0" w:color="auto"/>
        <w:right w:val="none" w:sz="0" w:space="0" w:color="auto"/>
      </w:divBdr>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511337">
      <w:bodyDiv w:val="1"/>
      <w:marLeft w:val="0"/>
      <w:marRight w:val="0"/>
      <w:marTop w:val="0"/>
      <w:marBottom w:val="0"/>
      <w:divBdr>
        <w:top w:val="none" w:sz="0" w:space="0" w:color="auto"/>
        <w:left w:val="none" w:sz="0" w:space="0" w:color="auto"/>
        <w:bottom w:val="none" w:sz="0" w:space="0" w:color="auto"/>
        <w:right w:val="none" w:sz="0" w:space="0" w:color="auto"/>
      </w:divBdr>
    </w:div>
    <w:div w:id="1525902568">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6098484">
      <w:bodyDiv w:val="1"/>
      <w:marLeft w:val="0"/>
      <w:marRight w:val="0"/>
      <w:marTop w:val="0"/>
      <w:marBottom w:val="0"/>
      <w:divBdr>
        <w:top w:val="none" w:sz="0" w:space="0" w:color="auto"/>
        <w:left w:val="none" w:sz="0" w:space="0" w:color="auto"/>
        <w:bottom w:val="none" w:sz="0" w:space="0" w:color="auto"/>
        <w:right w:val="none" w:sz="0" w:space="0" w:color="auto"/>
      </w:divBdr>
    </w:div>
    <w:div w:id="1526362698">
      <w:bodyDiv w:val="1"/>
      <w:marLeft w:val="0"/>
      <w:marRight w:val="0"/>
      <w:marTop w:val="0"/>
      <w:marBottom w:val="0"/>
      <w:divBdr>
        <w:top w:val="none" w:sz="0" w:space="0" w:color="auto"/>
        <w:left w:val="none" w:sz="0" w:space="0" w:color="auto"/>
        <w:bottom w:val="none" w:sz="0" w:space="0" w:color="auto"/>
        <w:right w:val="none" w:sz="0" w:space="0" w:color="auto"/>
      </w:divBdr>
    </w:div>
    <w:div w:id="1526485143">
      <w:bodyDiv w:val="1"/>
      <w:marLeft w:val="0"/>
      <w:marRight w:val="0"/>
      <w:marTop w:val="0"/>
      <w:marBottom w:val="0"/>
      <w:divBdr>
        <w:top w:val="none" w:sz="0" w:space="0" w:color="auto"/>
        <w:left w:val="none" w:sz="0" w:space="0" w:color="auto"/>
        <w:bottom w:val="none" w:sz="0" w:space="0" w:color="auto"/>
        <w:right w:val="none" w:sz="0" w:space="0" w:color="auto"/>
      </w:divBdr>
    </w:div>
    <w:div w:id="1526627666">
      <w:bodyDiv w:val="1"/>
      <w:marLeft w:val="0"/>
      <w:marRight w:val="0"/>
      <w:marTop w:val="0"/>
      <w:marBottom w:val="0"/>
      <w:divBdr>
        <w:top w:val="none" w:sz="0" w:space="0" w:color="auto"/>
        <w:left w:val="none" w:sz="0" w:space="0" w:color="auto"/>
        <w:bottom w:val="none" w:sz="0" w:space="0" w:color="auto"/>
        <w:right w:val="none" w:sz="0" w:space="0" w:color="auto"/>
      </w:divBdr>
    </w:div>
    <w:div w:id="1526673949">
      <w:bodyDiv w:val="1"/>
      <w:marLeft w:val="0"/>
      <w:marRight w:val="0"/>
      <w:marTop w:val="0"/>
      <w:marBottom w:val="0"/>
      <w:divBdr>
        <w:top w:val="none" w:sz="0" w:space="0" w:color="auto"/>
        <w:left w:val="none" w:sz="0" w:space="0" w:color="auto"/>
        <w:bottom w:val="none" w:sz="0" w:space="0" w:color="auto"/>
        <w:right w:val="none" w:sz="0" w:space="0" w:color="auto"/>
      </w:divBdr>
    </w:div>
    <w:div w:id="1527208335">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333037">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7791318">
      <w:bodyDiv w:val="1"/>
      <w:marLeft w:val="0"/>
      <w:marRight w:val="0"/>
      <w:marTop w:val="0"/>
      <w:marBottom w:val="0"/>
      <w:divBdr>
        <w:top w:val="none" w:sz="0" w:space="0" w:color="auto"/>
        <w:left w:val="none" w:sz="0" w:space="0" w:color="auto"/>
        <w:bottom w:val="none" w:sz="0" w:space="0" w:color="auto"/>
        <w:right w:val="none" w:sz="0" w:space="0" w:color="auto"/>
      </w:divBdr>
      <w:divsChild>
        <w:div w:id="1928152910">
          <w:marLeft w:val="0"/>
          <w:marRight w:val="0"/>
          <w:marTop w:val="0"/>
          <w:marBottom w:val="0"/>
          <w:divBdr>
            <w:top w:val="none" w:sz="0" w:space="0" w:color="auto"/>
            <w:left w:val="none" w:sz="0" w:space="0" w:color="auto"/>
            <w:bottom w:val="none" w:sz="0" w:space="0" w:color="auto"/>
            <w:right w:val="none" w:sz="0" w:space="0" w:color="auto"/>
          </w:divBdr>
        </w:div>
        <w:div w:id="220554233">
          <w:marLeft w:val="0"/>
          <w:marRight w:val="0"/>
          <w:marTop w:val="0"/>
          <w:marBottom w:val="0"/>
          <w:divBdr>
            <w:top w:val="none" w:sz="0" w:space="0" w:color="auto"/>
            <w:left w:val="none" w:sz="0" w:space="0" w:color="auto"/>
            <w:bottom w:val="none" w:sz="0" w:space="0" w:color="auto"/>
            <w:right w:val="none" w:sz="0" w:space="0" w:color="auto"/>
          </w:divBdr>
        </w:div>
        <w:div w:id="1727412502">
          <w:marLeft w:val="0"/>
          <w:marRight w:val="0"/>
          <w:marTop w:val="0"/>
          <w:marBottom w:val="0"/>
          <w:divBdr>
            <w:top w:val="none" w:sz="0" w:space="0" w:color="auto"/>
            <w:left w:val="none" w:sz="0" w:space="0" w:color="auto"/>
            <w:bottom w:val="none" w:sz="0" w:space="0" w:color="auto"/>
            <w:right w:val="none" w:sz="0" w:space="0" w:color="auto"/>
          </w:divBdr>
        </w:div>
        <w:div w:id="115678290">
          <w:marLeft w:val="0"/>
          <w:marRight w:val="0"/>
          <w:marTop w:val="0"/>
          <w:marBottom w:val="0"/>
          <w:divBdr>
            <w:top w:val="none" w:sz="0" w:space="0" w:color="auto"/>
            <w:left w:val="none" w:sz="0" w:space="0" w:color="auto"/>
            <w:bottom w:val="none" w:sz="0" w:space="0" w:color="auto"/>
            <w:right w:val="none" w:sz="0" w:space="0" w:color="auto"/>
          </w:divBdr>
        </w:div>
        <w:div w:id="2145537258">
          <w:marLeft w:val="0"/>
          <w:marRight w:val="0"/>
          <w:marTop w:val="0"/>
          <w:marBottom w:val="0"/>
          <w:divBdr>
            <w:top w:val="none" w:sz="0" w:space="0" w:color="auto"/>
            <w:left w:val="none" w:sz="0" w:space="0" w:color="auto"/>
            <w:bottom w:val="none" w:sz="0" w:space="0" w:color="auto"/>
            <w:right w:val="none" w:sz="0" w:space="0" w:color="auto"/>
          </w:divBdr>
        </w:div>
        <w:div w:id="1347058729">
          <w:marLeft w:val="0"/>
          <w:marRight w:val="0"/>
          <w:marTop w:val="0"/>
          <w:marBottom w:val="0"/>
          <w:divBdr>
            <w:top w:val="none" w:sz="0" w:space="0" w:color="auto"/>
            <w:left w:val="none" w:sz="0" w:space="0" w:color="auto"/>
            <w:bottom w:val="none" w:sz="0" w:space="0" w:color="auto"/>
            <w:right w:val="none" w:sz="0" w:space="0" w:color="auto"/>
          </w:divBdr>
        </w:div>
        <w:div w:id="1480727885">
          <w:marLeft w:val="0"/>
          <w:marRight w:val="0"/>
          <w:marTop w:val="0"/>
          <w:marBottom w:val="0"/>
          <w:divBdr>
            <w:top w:val="none" w:sz="0" w:space="0" w:color="auto"/>
            <w:left w:val="none" w:sz="0" w:space="0" w:color="auto"/>
            <w:bottom w:val="none" w:sz="0" w:space="0" w:color="auto"/>
            <w:right w:val="none" w:sz="0" w:space="0" w:color="auto"/>
          </w:divBdr>
        </w:div>
        <w:div w:id="324210543">
          <w:marLeft w:val="0"/>
          <w:marRight w:val="0"/>
          <w:marTop w:val="0"/>
          <w:marBottom w:val="0"/>
          <w:divBdr>
            <w:top w:val="none" w:sz="0" w:space="0" w:color="auto"/>
            <w:left w:val="none" w:sz="0" w:space="0" w:color="auto"/>
            <w:bottom w:val="none" w:sz="0" w:space="0" w:color="auto"/>
            <w:right w:val="none" w:sz="0" w:space="0" w:color="auto"/>
          </w:divBdr>
        </w:div>
        <w:div w:id="393747518">
          <w:marLeft w:val="0"/>
          <w:marRight w:val="0"/>
          <w:marTop w:val="0"/>
          <w:marBottom w:val="0"/>
          <w:divBdr>
            <w:top w:val="none" w:sz="0" w:space="0" w:color="auto"/>
            <w:left w:val="none" w:sz="0" w:space="0" w:color="auto"/>
            <w:bottom w:val="none" w:sz="0" w:space="0" w:color="auto"/>
            <w:right w:val="none" w:sz="0" w:space="0" w:color="auto"/>
          </w:divBdr>
        </w:div>
        <w:div w:id="1970896186">
          <w:marLeft w:val="0"/>
          <w:marRight w:val="0"/>
          <w:marTop w:val="0"/>
          <w:marBottom w:val="0"/>
          <w:divBdr>
            <w:top w:val="none" w:sz="0" w:space="0" w:color="auto"/>
            <w:left w:val="none" w:sz="0" w:space="0" w:color="auto"/>
            <w:bottom w:val="none" w:sz="0" w:space="0" w:color="auto"/>
            <w:right w:val="none" w:sz="0" w:space="0" w:color="auto"/>
          </w:divBdr>
        </w:div>
        <w:div w:id="1505047702">
          <w:marLeft w:val="0"/>
          <w:marRight w:val="0"/>
          <w:marTop w:val="0"/>
          <w:marBottom w:val="0"/>
          <w:divBdr>
            <w:top w:val="none" w:sz="0" w:space="0" w:color="auto"/>
            <w:left w:val="none" w:sz="0" w:space="0" w:color="auto"/>
            <w:bottom w:val="none" w:sz="0" w:space="0" w:color="auto"/>
            <w:right w:val="none" w:sz="0" w:space="0" w:color="auto"/>
          </w:divBdr>
        </w:div>
        <w:div w:id="75830833">
          <w:marLeft w:val="0"/>
          <w:marRight w:val="0"/>
          <w:marTop w:val="0"/>
          <w:marBottom w:val="0"/>
          <w:divBdr>
            <w:top w:val="none" w:sz="0" w:space="0" w:color="auto"/>
            <w:left w:val="none" w:sz="0" w:space="0" w:color="auto"/>
            <w:bottom w:val="none" w:sz="0" w:space="0" w:color="auto"/>
            <w:right w:val="none" w:sz="0" w:space="0" w:color="auto"/>
          </w:divBdr>
        </w:div>
        <w:div w:id="1619289455">
          <w:marLeft w:val="0"/>
          <w:marRight w:val="0"/>
          <w:marTop w:val="0"/>
          <w:marBottom w:val="0"/>
          <w:divBdr>
            <w:top w:val="none" w:sz="0" w:space="0" w:color="auto"/>
            <w:left w:val="none" w:sz="0" w:space="0" w:color="auto"/>
            <w:bottom w:val="none" w:sz="0" w:space="0" w:color="auto"/>
            <w:right w:val="none" w:sz="0" w:space="0" w:color="auto"/>
          </w:divBdr>
        </w:div>
        <w:div w:id="1884711869">
          <w:marLeft w:val="0"/>
          <w:marRight w:val="0"/>
          <w:marTop w:val="0"/>
          <w:marBottom w:val="0"/>
          <w:divBdr>
            <w:top w:val="none" w:sz="0" w:space="0" w:color="auto"/>
            <w:left w:val="none" w:sz="0" w:space="0" w:color="auto"/>
            <w:bottom w:val="none" w:sz="0" w:space="0" w:color="auto"/>
            <w:right w:val="none" w:sz="0" w:space="0" w:color="auto"/>
          </w:divBdr>
        </w:div>
        <w:div w:id="1302230980">
          <w:marLeft w:val="0"/>
          <w:marRight w:val="0"/>
          <w:marTop w:val="0"/>
          <w:marBottom w:val="0"/>
          <w:divBdr>
            <w:top w:val="none" w:sz="0" w:space="0" w:color="auto"/>
            <w:left w:val="none" w:sz="0" w:space="0" w:color="auto"/>
            <w:bottom w:val="none" w:sz="0" w:space="0" w:color="auto"/>
            <w:right w:val="none" w:sz="0" w:space="0" w:color="auto"/>
          </w:divBdr>
        </w:div>
        <w:div w:id="886061732">
          <w:marLeft w:val="0"/>
          <w:marRight w:val="0"/>
          <w:marTop w:val="0"/>
          <w:marBottom w:val="0"/>
          <w:divBdr>
            <w:top w:val="none" w:sz="0" w:space="0" w:color="auto"/>
            <w:left w:val="none" w:sz="0" w:space="0" w:color="auto"/>
            <w:bottom w:val="none" w:sz="0" w:space="0" w:color="auto"/>
            <w:right w:val="none" w:sz="0" w:space="0" w:color="auto"/>
          </w:divBdr>
        </w:div>
        <w:div w:id="1280064119">
          <w:marLeft w:val="0"/>
          <w:marRight w:val="0"/>
          <w:marTop w:val="0"/>
          <w:marBottom w:val="0"/>
          <w:divBdr>
            <w:top w:val="none" w:sz="0" w:space="0" w:color="auto"/>
            <w:left w:val="none" w:sz="0" w:space="0" w:color="auto"/>
            <w:bottom w:val="none" w:sz="0" w:space="0" w:color="auto"/>
            <w:right w:val="none" w:sz="0" w:space="0" w:color="auto"/>
          </w:divBdr>
        </w:div>
        <w:div w:id="2030596595">
          <w:marLeft w:val="0"/>
          <w:marRight w:val="0"/>
          <w:marTop w:val="0"/>
          <w:marBottom w:val="0"/>
          <w:divBdr>
            <w:top w:val="none" w:sz="0" w:space="0" w:color="auto"/>
            <w:left w:val="none" w:sz="0" w:space="0" w:color="auto"/>
            <w:bottom w:val="none" w:sz="0" w:space="0" w:color="auto"/>
            <w:right w:val="none" w:sz="0" w:space="0" w:color="auto"/>
          </w:divBdr>
        </w:div>
        <w:div w:id="648903490">
          <w:marLeft w:val="0"/>
          <w:marRight w:val="0"/>
          <w:marTop w:val="0"/>
          <w:marBottom w:val="0"/>
          <w:divBdr>
            <w:top w:val="none" w:sz="0" w:space="0" w:color="auto"/>
            <w:left w:val="none" w:sz="0" w:space="0" w:color="auto"/>
            <w:bottom w:val="none" w:sz="0" w:space="0" w:color="auto"/>
            <w:right w:val="none" w:sz="0" w:space="0" w:color="auto"/>
          </w:divBdr>
        </w:div>
        <w:div w:id="1237279679">
          <w:marLeft w:val="0"/>
          <w:marRight w:val="0"/>
          <w:marTop w:val="0"/>
          <w:marBottom w:val="0"/>
          <w:divBdr>
            <w:top w:val="none" w:sz="0" w:space="0" w:color="auto"/>
            <w:left w:val="none" w:sz="0" w:space="0" w:color="auto"/>
            <w:bottom w:val="none" w:sz="0" w:space="0" w:color="auto"/>
            <w:right w:val="none" w:sz="0" w:space="0" w:color="auto"/>
          </w:divBdr>
        </w:div>
        <w:div w:id="792139188">
          <w:marLeft w:val="0"/>
          <w:marRight w:val="0"/>
          <w:marTop w:val="0"/>
          <w:marBottom w:val="0"/>
          <w:divBdr>
            <w:top w:val="none" w:sz="0" w:space="0" w:color="auto"/>
            <w:left w:val="none" w:sz="0" w:space="0" w:color="auto"/>
            <w:bottom w:val="none" w:sz="0" w:space="0" w:color="auto"/>
            <w:right w:val="none" w:sz="0" w:space="0" w:color="auto"/>
          </w:divBdr>
        </w:div>
        <w:div w:id="867182914">
          <w:marLeft w:val="0"/>
          <w:marRight w:val="0"/>
          <w:marTop w:val="0"/>
          <w:marBottom w:val="0"/>
          <w:divBdr>
            <w:top w:val="none" w:sz="0" w:space="0" w:color="auto"/>
            <w:left w:val="none" w:sz="0" w:space="0" w:color="auto"/>
            <w:bottom w:val="none" w:sz="0" w:space="0" w:color="auto"/>
            <w:right w:val="none" w:sz="0" w:space="0" w:color="auto"/>
          </w:divBdr>
        </w:div>
        <w:div w:id="1480607131">
          <w:marLeft w:val="0"/>
          <w:marRight w:val="0"/>
          <w:marTop w:val="0"/>
          <w:marBottom w:val="0"/>
          <w:divBdr>
            <w:top w:val="none" w:sz="0" w:space="0" w:color="auto"/>
            <w:left w:val="none" w:sz="0" w:space="0" w:color="auto"/>
            <w:bottom w:val="none" w:sz="0" w:space="0" w:color="auto"/>
            <w:right w:val="none" w:sz="0" w:space="0" w:color="auto"/>
          </w:divBdr>
        </w:div>
        <w:div w:id="1643458509">
          <w:marLeft w:val="0"/>
          <w:marRight w:val="0"/>
          <w:marTop w:val="0"/>
          <w:marBottom w:val="0"/>
          <w:divBdr>
            <w:top w:val="none" w:sz="0" w:space="0" w:color="auto"/>
            <w:left w:val="none" w:sz="0" w:space="0" w:color="auto"/>
            <w:bottom w:val="none" w:sz="0" w:space="0" w:color="auto"/>
            <w:right w:val="none" w:sz="0" w:space="0" w:color="auto"/>
          </w:divBdr>
        </w:div>
        <w:div w:id="1534229644">
          <w:marLeft w:val="0"/>
          <w:marRight w:val="0"/>
          <w:marTop w:val="0"/>
          <w:marBottom w:val="0"/>
          <w:divBdr>
            <w:top w:val="none" w:sz="0" w:space="0" w:color="auto"/>
            <w:left w:val="none" w:sz="0" w:space="0" w:color="auto"/>
            <w:bottom w:val="none" w:sz="0" w:space="0" w:color="auto"/>
            <w:right w:val="none" w:sz="0" w:space="0" w:color="auto"/>
          </w:divBdr>
        </w:div>
        <w:div w:id="1156068823">
          <w:marLeft w:val="0"/>
          <w:marRight w:val="0"/>
          <w:marTop w:val="0"/>
          <w:marBottom w:val="0"/>
          <w:divBdr>
            <w:top w:val="none" w:sz="0" w:space="0" w:color="auto"/>
            <w:left w:val="none" w:sz="0" w:space="0" w:color="auto"/>
            <w:bottom w:val="none" w:sz="0" w:space="0" w:color="auto"/>
            <w:right w:val="none" w:sz="0" w:space="0" w:color="auto"/>
          </w:divBdr>
        </w:div>
        <w:div w:id="172960583">
          <w:marLeft w:val="0"/>
          <w:marRight w:val="0"/>
          <w:marTop w:val="0"/>
          <w:marBottom w:val="0"/>
          <w:divBdr>
            <w:top w:val="none" w:sz="0" w:space="0" w:color="auto"/>
            <w:left w:val="none" w:sz="0" w:space="0" w:color="auto"/>
            <w:bottom w:val="none" w:sz="0" w:space="0" w:color="auto"/>
            <w:right w:val="none" w:sz="0" w:space="0" w:color="auto"/>
          </w:divBdr>
        </w:div>
        <w:div w:id="1197037423">
          <w:marLeft w:val="0"/>
          <w:marRight w:val="0"/>
          <w:marTop w:val="0"/>
          <w:marBottom w:val="0"/>
          <w:divBdr>
            <w:top w:val="none" w:sz="0" w:space="0" w:color="auto"/>
            <w:left w:val="none" w:sz="0" w:space="0" w:color="auto"/>
            <w:bottom w:val="none" w:sz="0" w:space="0" w:color="auto"/>
            <w:right w:val="none" w:sz="0" w:space="0" w:color="auto"/>
          </w:divBdr>
        </w:div>
        <w:div w:id="1339694794">
          <w:marLeft w:val="0"/>
          <w:marRight w:val="0"/>
          <w:marTop w:val="0"/>
          <w:marBottom w:val="0"/>
          <w:divBdr>
            <w:top w:val="none" w:sz="0" w:space="0" w:color="auto"/>
            <w:left w:val="none" w:sz="0" w:space="0" w:color="auto"/>
            <w:bottom w:val="none" w:sz="0" w:space="0" w:color="auto"/>
            <w:right w:val="none" w:sz="0" w:space="0" w:color="auto"/>
          </w:divBdr>
        </w:div>
        <w:div w:id="1291398894">
          <w:marLeft w:val="0"/>
          <w:marRight w:val="0"/>
          <w:marTop w:val="0"/>
          <w:marBottom w:val="0"/>
          <w:divBdr>
            <w:top w:val="none" w:sz="0" w:space="0" w:color="auto"/>
            <w:left w:val="none" w:sz="0" w:space="0" w:color="auto"/>
            <w:bottom w:val="none" w:sz="0" w:space="0" w:color="auto"/>
            <w:right w:val="none" w:sz="0" w:space="0" w:color="auto"/>
          </w:divBdr>
        </w:div>
        <w:div w:id="1684816147">
          <w:marLeft w:val="0"/>
          <w:marRight w:val="0"/>
          <w:marTop w:val="0"/>
          <w:marBottom w:val="0"/>
          <w:divBdr>
            <w:top w:val="none" w:sz="0" w:space="0" w:color="auto"/>
            <w:left w:val="none" w:sz="0" w:space="0" w:color="auto"/>
            <w:bottom w:val="none" w:sz="0" w:space="0" w:color="auto"/>
            <w:right w:val="none" w:sz="0" w:space="0" w:color="auto"/>
          </w:divBdr>
        </w:div>
        <w:div w:id="304357622">
          <w:marLeft w:val="0"/>
          <w:marRight w:val="0"/>
          <w:marTop w:val="0"/>
          <w:marBottom w:val="0"/>
          <w:divBdr>
            <w:top w:val="none" w:sz="0" w:space="0" w:color="auto"/>
            <w:left w:val="none" w:sz="0" w:space="0" w:color="auto"/>
            <w:bottom w:val="none" w:sz="0" w:space="0" w:color="auto"/>
            <w:right w:val="none" w:sz="0" w:space="0" w:color="auto"/>
          </w:divBdr>
        </w:div>
        <w:div w:id="2079597958">
          <w:marLeft w:val="0"/>
          <w:marRight w:val="0"/>
          <w:marTop w:val="0"/>
          <w:marBottom w:val="0"/>
          <w:divBdr>
            <w:top w:val="none" w:sz="0" w:space="0" w:color="auto"/>
            <w:left w:val="none" w:sz="0" w:space="0" w:color="auto"/>
            <w:bottom w:val="none" w:sz="0" w:space="0" w:color="auto"/>
            <w:right w:val="none" w:sz="0" w:space="0" w:color="auto"/>
          </w:divBdr>
        </w:div>
        <w:div w:id="355424751">
          <w:marLeft w:val="0"/>
          <w:marRight w:val="0"/>
          <w:marTop w:val="0"/>
          <w:marBottom w:val="0"/>
          <w:divBdr>
            <w:top w:val="none" w:sz="0" w:space="0" w:color="auto"/>
            <w:left w:val="none" w:sz="0" w:space="0" w:color="auto"/>
            <w:bottom w:val="none" w:sz="0" w:space="0" w:color="auto"/>
            <w:right w:val="none" w:sz="0" w:space="0" w:color="auto"/>
          </w:divBdr>
        </w:div>
        <w:div w:id="1447968105">
          <w:marLeft w:val="0"/>
          <w:marRight w:val="0"/>
          <w:marTop w:val="0"/>
          <w:marBottom w:val="0"/>
          <w:divBdr>
            <w:top w:val="none" w:sz="0" w:space="0" w:color="auto"/>
            <w:left w:val="none" w:sz="0" w:space="0" w:color="auto"/>
            <w:bottom w:val="none" w:sz="0" w:space="0" w:color="auto"/>
            <w:right w:val="none" w:sz="0" w:space="0" w:color="auto"/>
          </w:divBdr>
        </w:div>
        <w:div w:id="2126263201">
          <w:marLeft w:val="0"/>
          <w:marRight w:val="0"/>
          <w:marTop w:val="0"/>
          <w:marBottom w:val="0"/>
          <w:divBdr>
            <w:top w:val="none" w:sz="0" w:space="0" w:color="auto"/>
            <w:left w:val="none" w:sz="0" w:space="0" w:color="auto"/>
            <w:bottom w:val="none" w:sz="0" w:space="0" w:color="auto"/>
            <w:right w:val="none" w:sz="0" w:space="0" w:color="auto"/>
          </w:divBdr>
        </w:div>
        <w:div w:id="899293816">
          <w:marLeft w:val="0"/>
          <w:marRight w:val="0"/>
          <w:marTop w:val="0"/>
          <w:marBottom w:val="0"/>
          <w:divBdr>
            <w:top w:val="none" w:sz="0" w:space="0" w:color="auto"/>
            <w:left w:val="none" w:sz="0" w:space="0" w:color="auto"/>
            <w:bottom w:val="none" w:sz="0" w:space="0" w:color="auto"/>
            <w:right w:val="none" w:sz="0" w:space="0" w:color="auto"/>
          </w:divBdr>
        </w:div>
        <w:div w:id="1785953419">
          <w:marLeft w:val="0"/>
          <w:marRight w:val="0"/>
          <w:marTop w:val="0"/>
          <w:marBottom w:val="0"/>
          <w:divBdr>
            <w:top w:val="none" w:sz="0" w:space="0" w:color="auto"/>
            <w:left w:val="none" w:sz="0" w:space="0" w:color="auto"/>
            <w:bottom w:val="none" w:sz="0" w:space="0" w:color="auto"/>
            <w:right w:val="none" w:sz="0" w:space="0" w:color="auto"/>
          </w:divBdr>
        </w:div>
        <w:div w:id="44069242">
          <w:marLeft w:val="0"/>
          <w:marRight w:val="0"/>
          <w:marTop w:val="0"/>
          <w:marBottom w:val="0"/>
          <w:divBdr>
            <w:top w:val="none" w:sz="0" w:space="0" w:color="auto"/>
            <w:left w:val="none" w:sz="0" w:space="0" w:color="auto"/>
            <w:bottom w:val="none" w:sz="0" w:space="0" w:color="auto"/>
            <w:right w:val="none" w:sz="0" w:space="0" w:color="auto"/>
          </w:divBdr>
        </w:div>
        <w:div w:id="1927958754">
          <w:marLeft w:val="0"/>
          <w:marRight w:val="0"/>
          <w:marTop w:val="0"/>
          <w:marBottom w:val="0"/>
          <w:divBdr>
            <w:top w:val="none" w:sz="0" w:space="0" w:color="auto"/>
            <w:left w:val="none" w:sz="0" w:space="0" w:color="auto"/>
            <w:bottom w:val="none" w:sz="0" w:space="0" w:color="auto"/>
            <w:right w:val="none" w:sz="0" w:space="0" w:color="auto"/>
          </w:divBdr>
        </w:div>
        <w:div w:id="191193870">
          <w:marLeft w:val="0"/>
          <w:marRight w:val="0"/>
          <w:marTop w:val="0"/>
          <w:marBottom w:val="0"/>
          <w:divBdr>
            <w:top w:val="none" w:sz="0" w:space="0" w:color="auto"/>
            <w:left w:val="none" w:sz="0" w:space="0" w:color="auto"/>
            <w:bottom w:val="none" w:sz="0" w:space="0" w:color="auto"/>
            <w:right w:val="none" w:sz="0" w:space="0" w:color="auto"/>
          </w:divBdr>
        </w:div>
        <w:div w:id="670834527">
          <w:marLeft w:val="0"/>
          <w:marRight w:val="0"/>
          <w:marTop w:val="0"/>
          <w:marBottom w:val="0"/>
          <w:divBdr>
            <w:top w:val="none" w:sz="0" w:space="0" w:color="auto"/>
            <w:left w:val="none" w:sz="0" w:space="0" w:color="auto"/>
            <w:bottom w:val="none" w:sz="0" w:space="0" w:color="auto"/>
            <w:right w:val="none" w:sz="0" w:space="0" w:color="auto"/>
          </w:divBdr>
        </w:div>
        <w:div w:id="452989232">
          <w:marLeft w:val="0"/>
          <w:marRight w:val="0"/>
          <w:marTop w:val="0"/>
          <w:marBottom w:val="0"/>
          <w:divBdr>
            <w:top w:val="none" w:sz="0" w:space="0" w:color="auto"/>
            <w:left w:val="none" w:sz="0" w:space="0" w:color="auto"/>
            <w:bottom w:val="none" w:sz="0" w:space="0" w:color="auto"/>
            <w:right w:val="none" w:sz="0" w:space="0" w:color="auto"/>
          </w:divBdr>
        </w:div>
        <w:div w:id="1903441017">
          <w:marLeft w:val="0"/>
          <w:marRight w:val="0"/>
          <w:marTop w:val="0"/>
          <w:marBottom w:val="0"/>
          <w:divBdr>
            <w:top w:val="none" w:sz="0" w:space="0" w:color="auto"/>
            <w:left w:val="none" w:sz="0" w:space="0" w:color="auto"/>
            <w:bottom w:val="none" w:sz="0" w:space="0" w:color="auto"/>
            <w:right w:val="none" w:sz="0" w:space="0" w:color="auto"/>
          </w:divBdr>
        </w:div>
        <w:div w:id="607126492">
          <w:marLeft w:val="0"/>
          <w:marRight w:val="0"/>
          <w:marTop w:val="0"/>
          <w:marBottom w:val="0"/>
          <w:divBdr>
            <w:top w:val="none" w:sz="0" w:space="0" w:color="auto"/>
            <w:left w:val="none" w:sz="0" w:space="0" w:color="auto"/>
            <w:bottom w:val="none" w:sz="0" w:space="0" w:color="auto"/>
            <w:right w:val="none" w:sz="0" w:space="0" w:color="auto"/>
          </w:divBdr>
        </w:div>
        <w:div w:id="421876426">
          <w:marLeft w:val="0"/>
          <w:marRight w:val="0"/>
          <w:marTop w:val="0"/>
          <w:marBottom w:val="0"/>
          <w:divBdr>
            <w:top w:val="none" w:sz="0" w:space="0" w:color="auto"/>
            <w:left w:val="none" w:sz="0" w:space="0" w:color="auto"/>
            <w:bottom w:val="none" w:sz="0" w:space="0" w:color="auto"/>
            <w:right w:val="none" w:sz="0" w:space="0" w:color="auto"/>
          </w:divBdr>
        </w:div>
        <w:div w:id="970940360">
          <w:marLeft w:val="0"/>
          <w:marRight w:val="0"/>
          <w:marTop w:val="0"/>
          <w:marBottom w:val="0"/>
          <w:divBdr>
            <w:top w:val="none" w:sz="0" w:space="0" w:color="auto"/>
            <w:left w:val="none" w:sz="0" w:space="0" w:color="auto"/>
            <w:bottom w:val="none" w:sz="0" w:space="0" w:color="auto"/>
            <w:right w:val="none" w:sz="0" w:space="0" w:color="auto"/>
          </w:divBdr>
        </w:div>
        <w:div w:id="269893105">
          <w:marLeft w:val="0"/>
          <w:marRight w:val="0"/>
          <w:marTop w:val="0"/>
          <w:marBottom w:val="0"/>
          <w:divBdr>
            <w:top w:val="none" w:sz="0" w:space="0" w:color="auto"/>
            <w:left w:val="none" w:sz="0" w:space="0" w:color="auto"/>
            <w:bottom w:val="none" w:sz="0" w:space="0" w:color="auto"/>
            <w:right w:val="none" w:sz="0" w:space="0" w:color="auto"/>
          </w:divBdr>
        </w:div>
        <w:div w:id="1389382629">
          <w:marLeft w:val="0"/>
          <w:marRight w:val="0"/>
          <w:marTop w:val="0"/>
          <w:marBottom w:val="0"/>
          <w:divBdr>
            <w:top w:val="none" w:sz="0" w:space="0" w:color="auto"/>
            <w:left w:val="none" w:sz="0" w:space="0" w:color="auto"/>
            <w:bottom w:val="none" w:sz="0" w:space="0" w:color="auto"/>
            <w:right w:val="none" w:sz="0" w:space="0" w:color="auto"/>
          </w:divBdr>
        </w:div>
        <w:div w:id="766657562">
          <w:marLeft w:val="0"/>
          <w:marRight w:val="0"/>
          <w:marTop w:val="0"/>
          <w:marBottom w:val="0"/>
          <w:divBdr>
            <w:top w:val="none" w:sz="0" w:space="0" w:color="auto"/>
            <w:left w:val="none" w:sz="0" w:space="0" w:color="auto"/>
            <w:bottom w:val="none" w:sz="0" w:space="0" w:color="auto"/>
            <w:right w:val="none" w:sz="0" w:space="0" w:color="auto"/>
          </w:divBdr>
        </w:div>
        <w:div w:id="1103187546">
          <w:marLeft w:val="0"/>
          <w:marRight w:val="0"/>
          <w:marTop w:val="0"/>
          <w:marBottom w:val="0"/>
          <w:divBdr>
            <w:top w:val="none" w:sz="0" w:space="0" w:color="auto"/>
            <w:left w:val="none" w:sz="0" w:space="0" w:color="auto"/>
            <w:bottom w:val="none" w:sz="0" w:space="0" w:color="auto"/>
            <w:right w:val="none" w:sz="0" w:space="0" w:color="auto"/>
          </w:divBdr>
        </w:div>
        <w:div w:id="1639603993">
          <w:marLeft w:val="0"/>
          <w:marRight w:val="0"/>
          <w:marTop w:val="0"/>
          <w:marBottom w:val="0"/>
          <w:divBdr>
            <w:top w:val="none" w:sz="0" w:space="0" w:color="auto"/>
            <w:left w:val="none" w:sz="0" w:space="0" w:color="auto"/>
            <w:bottom w:val="none" w:sz="0" w:space="0" w:color="auto"/>
            <w:right w:val="none" w:sz="0" w:space="0" w:color="auto"/>
          </w:divBdr>
        </w:div>
        <w:div w:id="1867714192">
          <w:marLeft w:val="0"/>
          <w:marRight w:val="0"/>
          <w:marTop w:val="0"/>
          <w:marBottom w:val="0"/>
          <w:divBdr>
            <w:top w:val="none" w:sz="0" w:space="0" w:color="auto"/>
            <w:left w:val="none" w:sz="0" w:space="0" w:color="auto"/>
            <w:bottom w:val="none" w:sz="0" w:space="0" w:color="auto"/>
            <w:right w:val="none" w:sz="0" w:space="0" w:color="auto"/>
          </w:divBdr>
        </w:div>
        <w:div w:id="1148861454">
          <w:marLeft w:val="0"/>
          <w:marRight w:val="0"/>
          <w:marTop w:val="0"/>
          <w:marBottom w:val="0"/>
          <w:divBdr>
            <w:top w:val="none" w:sz="0" w:space="0" w:color="auto"/>
            <w:left w:val="none" w:sz="0" w:space="0" w:color="auto"/>
            <w:bottom w:val="none" w:sz="0" w:space="0" w:color="auto"/>
            <w:right w:val="none" w:sz="0" w:space="0" w:color="auto"/>
          </w:divBdr>
        </w:div>
        <w:div w:id="1997419806">
          <w:marLeft w:val="0"/>
          <w:marRight w:val="0"/>
          <w:marTop w:val="0"/>
          <w:marBottom w:val="0"/>
          <w:divBdr>
            <w:top w:val="none" w:sz="0" w:space="0" w:color="auto"/>
            <w:left w:val="none" w:sz="0" w:space="0" w:color="auto"/>
            <w:bottom w:val="none" w:sz="0" w:space="0" w:color="auto"/>
            <w:right w:val="none" w:sz="0" w:space="0" w:color="auto"/>
          </w:divBdr>
        </w:div>
        <w:div w:id="1624580255">
          <w:marLeft w:val="0"/>
          <w:marRight w:val="0"/>
          <w:marTop w:val="0"/>
          <w:marBottom w:val="0"/>
          <w:divBdr>
            <w:top w:val="none" w:sz="0" w:space="0" w:color="auto"/>
            <w:left w:val="none" w:sz="0" w:space="0" w:color="auto"/>
            <w:bottom w:val="none" w:sz="0" w:space="0" w:color="auto"/>
            <w:right w:val="none" w:sz="0" w:space="0" w:color="auto"/>
          </w:divBdr>
        </w:div>
        <w:div w:id="342360485">
          <w:marLeft w:val="0"/>
          <w:marRight w:val="0"/>
          <w:marTop w:val="0"/>
          <w:marBottom w:val="0"/>
          <w:divBdr>
            <w:top w:val="none" w:sz="0" w:space="0" w:color="auto"/>
            <w:left w:val="none" w:sz="0" w:space="0" w:color="auto"/>
            <w:bottom w:val="none" w:sz="0" w:space="0" w:color="auto"/>
            <w:right w:val="none" w:sz="0" w:space="0" w:color="auto"/>
          </w:divBdr>
        </w:div>
        <w:div w:id="620650066">
          <w:marLeft w:val="0"/>
          <w:marRight w:val="0"/>
          <w:marTop w:val="0"/>
          <w:marBottom w:val="0"/>
          <w:divBdr>
            <w:top w:val="none" w:sz="0" w:space="0" w:color="auto"/>
            <w:left w:val="none" w:sz="0" w:space="0" w:color="auto"/>
            <w:bottom w:val="none" w:sz="0" w:space="0" w:color="auto"/>
            <w:right w:val="none" w:sz="0" w:space="0" w:color="auto"/>
          </w:divBdr>
        </w:div>
        <w:div w:id="394669763">
          <w:marLeft w:val="0"/>
          <w:marRight w:val="0"/>
          <w:marTop w:val="0"/>
          <w:marBottom w:val="0"/>
          <w:divBdr>
            <w:top w:val="none" w:sz="0" w:space="0" w:color="auto"/>
            <w:left w:val="none" w:sz="0" w:space="0" w:color="auto"/>
            <w:bottom w:val="none" w:sz="0" w:space="0" w:color="auto"/>
            <w:right w:val="none" w:sz="0" w:space="0" w:color="auto"/>
          </w:divBdr>
        </w:div>
        <w:div w:id="3555279">
          <w:marLeft w:val="0"/>
          <w:marRight w:val="0"/>
          <w:marTop w:val="0"/>
          <w:marBottom w:val="0"/>
          <w:divBdr>
            <w:top w:val="none" w:sz="0" w:space="0" w:color="auto"/>
            <w:left w:val="none" w:sz="0" w:space="0" w:color="auto"/>
            <w:bottom w:val="none" w:sz="0" w:space="0" w:color="auto"/>
            <w:right w:val="none" w:sz="0" w:space="0" w:color="auto"/>
          </w:divBdr>
        </w:div>
        <w:div w:id="78991936">
          <w:marLeft w:val="0"/>
          <w:marRight w:val="0"/>
          <w:marTop w:val="0"/>
          <w:marBottom w:val="0"/>
          <w:divBdr>
            <w:top w:val="none" w:sz="0" w:space="0" w:color="auto"/>
            <w:left w:val="none" w:sz="0" w:space="0" w:color="auto"/>
            <w:bottom w:val="none" w:sz="0" w:space="0" w:color="auto"/>
            <w:right w:val="none" w:sz="0" w:space="0" w:color="auto"/>
          </w:divBdr>
        </w:div>
        <w:div w:id="2103449391">
          <w:marLeft w:val="0"/>
          <w:marRight w:val="0"/>
          <w:marTop w:val="0"/>
          <w:marBottom w:val="0"/>
          <w:divBdr>
            <w:top w:val="none" w:sz="0" w:space="0" w:color="auto"/>
            <w:left w:val="none" w:sz="0" w:space="0" w:color="auto"/>
            <w:bottom w:val="none" w:sz="0" w:space="0" w:color="auto"/>
            <w:right w:val="none" w:sz="0" w:space="0" w:color="auto"/>
          </w:divBdr>
        </w:div>
        <w:div w:id="1711371840">
          <w:marLeft w:val="0"/>
          <w:marRight w:val="0"/>
          <w:marTop w:val="0"/>
          <w:marBottom w:val="0"/>
          <w:divBdr>
            <w:top w:val="none" w:sz="0" w:space="0" w:color="auto"/>
            <w:left w:val="none" w:sz="0" w:space="0" w:color="auto"/>
            <w:bottom w:val="none" w:sz="0" w:space="0" w:color="auto"/>
            <w:right w:val="none" w:sz="0" w:space="0" w:color="auto"/>
          </w:divBdr>
        </w:div>
        <w:div w:id="563757965">
          <w:marLeft w:val="0"/>
          <w:marRight w:val="0"/>
          <w:marTop w:val="0"/>
          <w:marBottom w:val="0"/>
          <w:divBdr>
            <w:top w:val="none" w:sz="0" w:space="0" w:color="auto"/>
            <w:left w:val="none" w:sz="0" w:space="0" w:color="auto"/>
            <w:bottom w:val="none" w:sz="0" w:space="0" w:color="auto"/>
            <w:right w:val="none" w:sz="0" w:space="0" w:color="auto"/>
          </w:divBdr>
        </w:div>
        <w:div w:id="239827751">
          <w:marLeft w:val="0"/>
          <w:marRight w:val="0"/>
          <w:marTop w:val="0"/>
          <w:marBottom w:val="0"/>
          <w:divBdr>
            <w:top w:val="none" w:sz="0" w:space="0" w:color="auto"/>
            <w:left w:val="none" w:sz="0" w:space="0" w:color="auto"/>
            <w:bottom w:val="none" w:sz="0" w:space="0" w:color="auto"/>
            <w:right w:val="none" w:sz="0" w:space="0" w:color="auto"/>
          </w:divBdr>
        </w:div>
        <w:div w:id="930242929">
          <w:marLeft w:val="0"/>
          <w:marRight w:val="0"/>
          <w:marTop w:val="0"/>
          <w:marBottom w:val="0"/>
          <w:divBdr>
            <w:top w:val="none" w:sz="0" w:space="0" w:color="auto"/>
            <w:left w:val="none" w:sz="0" w:space="0" w:color="auto"/>
            <w:bottom w:val="none" w:sz="0" w:space="0" w:color="auto"/>
            <w:right w:val="none" w:sz="0" w:space="0" w:color="auto"/>
          </w:divBdr>
        </w:div>
        <w:div w:id="1676416676">
          <w:marLeft w:val="0"/>
          <w:marRight w:val="0"/>
          <w:marTop w:val="0"/>
          <w:marBottom w:val="0"/>
          <w:divBdr>
            <w:top w:val="none" w:sz="0" w:space="0" w:color="auto"/>
            <w:left w:val="none" w:sz="0" w:space="0" w:color="auto"/>
            <w:bottom w:val="none" w:sz="0" w:space="0" w:color="auto"/>
            <w:right w:val="none" w:sz="0" w:space="0" w:color="auto"/>
          </w:divBdr>
        </w:div>
        <w:div w:id="488911544">
          <w:marLeft w:val="0"/>
          <w:marRight w:val="0"/>
          <w:marTop w:val="0"/>
          <w:marBottom w:val="0"/>
          <w:divBdr>
            <w:top w:val="none" w:sz="0" w:space="0" w:color="auto"/>
            <w:left w:val="none" w:sz="0" w:space="0" w:color="auto"/>
            <w:bottom w:val="none" w:sz="0" w:space="0" w:color="auto"/>
            <w:right w:val="none" w:sz="0" w:space="0" w:color="auto"/>
          </w:divBdr>
        </w:div>
        <w:div w:id="1595631579">
          <w:marLeft w:val="0"/>
          <w:marRight w:val="0"/>
          <w:marTop w:val="0"/>
          <w:marBottom w:val="0"/>
          <w:divBdr>
            <w:top w:val="none" w:sz="0" w:space="0" w:color="auto"/>
            <w:left w:val="none" w:sz="0" w:space="0" w:color="auto"/>
            <w:bottom w:val="none" w:sz="0" w:space="0" w:color="auto"/>
            <w:right w:val="none" w:sz="0" w:space="0" w:color="auto"/>
          </w:divBdr>
        </w:div>
        <w:div w:id="1637880091">
          <w:marLeft w:val="0"/>
          <w:marRight w:val="0"/>
          <w:marTop w:val="0"/>
          <w:marBottom w:val="0"/>
          <w:divBdr>
            <w:top w:val="none" w:sz="0" w:space="0" w:color="auto"/>
            <w:left w:val="none" w:sz="0" w:space="0" w:color="auto"/>
            <w:bottom w:val="none" w:sz="0" w:space="0" w:color="auto"/>
            <w:right w:val="none" w:sz="0" w:space="0" w:color="auto"/>
          </w:divBdr>
        </w:div>
        <w:div w:id="1216814655">
          <w:marLeft w:val="0"/>
          <w:marRight w:val="0"/>
          <w:marTop w:val="0"/>
          <w:marBottom w:val="0"/>
          <w:divBdr>
            <w:top w:val="none" w:sz="0" w:space="0" w:color="auto"/>
            <w:left w:val="none" w:sz="0" w:space="0" w:color="auto"/>
            <w:bottom w:val="none" w:sz="0" w:space="0" w:color="auto"/>
            <w:right w:val="none" w:sz="0" w:space="0" w:color="auto"/>
          </w:divBdr>
        </w:div>
      </w:divsChild>
    </w:div>
    <w:div w:id="1528371184">
      <w:bodyDiv w:val="1"/>
      <w:marLeft w:val="0"/>
      <w:marRight w:val="0"/>
      <w:marTop w:val="0"/>
      <w:marBottom w:val="0"/>
      <w:divBdr>
        <w:top w:val="none" w:sz="0" w:space="0" w:color="auto"/>
        <w:left w:val="none" w:sz="0" w:space="0" w:color="auto"/>
        <w:bottom w:val="none" w:sz="0" w:space="0" w:color="auto"/>
        <w:right w:val="none" w:sz="0" w:space="0" w:color="auto"/>
      </w:divBdr>
    </w:div>
    <w:div w:id="1528373955">
      <w:bodyDiv w:val="1"/>
      <w:marLeft w:val="0"/>
      <w:marRight w:val="0"/>
      <w:marTop w:val="0"/>
      <w:marBottom w:val="0"/>
      <w:divBdr>
        <w:top w:val="none" w:sz="0" w:space="0" w:color="auto"/>
        <w:left w:val="none" w:sz="0" w:space="0" w:color="auto"/>
        <w:bottom w:val="none" w:sz="0" w:space="0" w:color="auto"/>
        <w:right w:val="none" w:sz="0" w:space="0" w:color="auto"/>
      </w:divBdr>
    </w:div>
    <w:div w:id="1528837225">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29832725">
      <w:bodyDiv w:val="1"/>
      <w:marLeft w:val="0"/>
      <w:marRight w:val="0"/>
      <w:marTop w:val="0"/>
      <w:marBottom w:val="0"/>
      <w:divBdr>
        <w:top w:val="none" w:sz="0" w:space="0" w:color="auto"/>
        <w:left w:val="none" w:sz="0" w:space="0" w:color="auto"/>
        <w:bottom w:val="none" w:sz="0" w:space="0" w:color="auto"/>
        <w:right w:val="none" w:sz="0" w:space="0" w:color="auto"/>
      </w:divBdr>
    </w:div>
    <w:div w:id="1529904109">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55601">
      <w:bodyDiv w:val="1"/>
      <w:marLeft w:val="0"/>
      <w:marRight w:val="0"/>
      <w:marTop w:val="0"/>
      <w:marBottom w:val="0"/>
      <w:divBdr>
        <w:top w:val="none" w:sz="0" w:space="0" w:color="auto"/>
        <w:left w:val="none" w:sz="0" w:space="0" w:color="auto"/>
        <w:bottom w:val="none" w:sz="0" w:space="0" w:color="auto"/>
        <w:right w:val="none" w:sz="0" w:space="0" w:color="auto"/>
      </w:divBdr>
    </w:div>
    <w:div w:id="1530794465">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0987913">
      <w:bodyDiv w:val="1"/>
      <w:marLeft w:val="0"/>
      <w:marRight w:val="0"/>
      <w:marTop w:val="0"/>
      <w:marBottom w:val="0"/>
      <w:divBdr>
        <w:top w:val="none" w:sz="0" w:space="0" w:color="auto"/>
        <w:left w:val="none" w:sz="0" w:space="0" w:color="auto"/>
        <w:bottom w:val="none" w:sz="0" w:space="0" w:color="auto"/>
        <w:right w:val="none" w:sz="0" w:space="0" w:color="auto"/>
      </w:divBdr>
    </w:div>
    <w:div w:id="1531065053">
      <w:bodyDiv w:val="1"/>
      <w:marLeft w:val="0"/>
      <w:marRight w:val="0"/>
      <w:marTop w:val="0"/>
      <w:marBottom w:val="0"/>
      <w:divBdr>
        <w:top w:val="none" w:sz="0" w:space="0" w:color="auto"/>
        <w:left w:val="none" w:sz="0" w:space="0" w:color="auto"/>
        <w:bottom w:val="none" w:sz="0" w:space="0" w:color="auto"/>
        <w:right w:val="none" w:sz="0" w:space="0" w:color="auto"/>
      </w:divBdr>
    </w:div>
    <w:div w:id="1531525265">
      <w:bodyDiv w:val="1"/>
      <w:marLeft w:val="0"/>
      <w:marRight w:val="0"/>
      <w:marTop w:val="0"/>
      <w:marBottom w:val="0"/>
      <w:divBdr>
        <w:top w:val="none" w:sz="0" w:space="0" w:color="auto"/>
        <w:left w:val="none" w:sz="0" w:space="0" w:color="auto"/>
        <w:bottom w:val="none" w:sz="0" w:space="0" w:color="auto"/>
        <w:right w:val="none" w:sz="0" w:space="0" w:color="auto"/>
      </w:divBdr>
    </w:div>
    <w:div w:id="1531798366">
      <w:bodyDiv w:val="1"/>
      <w:marLeft w:val="0"/>
      <w:marRight w:val="0"/>
      <w:marTop w:val="0"/>
      <w:marBottom w:val="0"/>
      <w:divBdr>
        <w:top w:val="none" w:sz="0" w:space="0" w:color="auto"/>
        <w:left w:val="none" w:sz="0" w:space="0" w:color="auto"/>
        <w:bottom w:val="none" w:sz="0" w:space="0" w:color="auto"/>
        <w:right w:val="none" w:sz="0" w:space="0" w:color="auto"/>
      </w:divBdr>
    </w:div>
    <w:div w:id="1531800202">
      <w:bodyDiv w:val="1"/>
      <w:marLeft w:val="0"/>
      <w:marRight w:val="0"/>
      <w:marTop w:val="0"/>
      <w:marBottom w:val="0"/>
      <w:divBdr>
        <w:top w:val="none" w:sz="0" w:space="0" w:color="auto"/>
        <w:left w:val="none" w:sz="0" w:space="0" w:color="auto"/>
        <w:bottom w:val="none" w:sz="0" w:space="0" w:color="auto"/>
        <w:right w:val="none" w:sz="0" w:space="0" w:color="auto"/>
      </w:divBdr>
    </w:div>
    <w:div w:id="1531989294">
      <w:bodyDiv w:val="1"/>
      <w:marLeft w:val="0"/>
      <w:marRight w:val="0"/>
      <w:marTop w:val="0"/>
      <w:marBottom w:val="0"/>
      <w:divBdr>
        <w:top w:val="none" w:sz="0" w:space="0" w:color="auto"/>
        <w:left w:val="none" w:sz="0" w:space="0" w:color="auto"/>
        <w:bottom w:val="none" w:sz="0" w:space="0" w:color="auto"/>
        <w:right w:val="none" w:sz="0" w:space="0" w:color="auto"/>
      </w:divBdr>
    </w:div>
    <w:div w:id="1532842387">
      <w:bodyDiv w:val="1"/>
      <w:marLeft w:val="0"/>
      <w:marRight w:val="0"/>
      <w:marTop w:val="0"/>
      <w:marBottom w:val="0"/>
      <w:divBdr>
        <w:top w:val="none" w:sz="0" w:space="0" w:color="auto"/>
        <w:left w:val="none" w:sz="0" w:space="0" w:color="auto"/>
        <w:bottom w:val="none" w:sz="0" w:space="0" w:color="auto"/>
        <w:right w:val="none" w:sz="0" w:space="0" w:color="auto"/>
      </w:divBdr>
    </w:div>
    <w:div w:id="1532955127">
      <w:bodyDiv w:val="1"/>
      <w:marLeft w:val="0"/>
      <w:marRight w:val="0"/>
      <w:marTop w:val="0"/>
      <w:marBottom w:val="0"/>
      <w:divBdr>
        <w:top w:val="none" w:sz="0" w:space="0" w:color="auto"/>
        <w:left w:val="none" w:sz="0" w:space="0" w:color="auto"/>
        <w:bottom w:val="none" w:sz="0" w:space="0" w:color="auto"/>
        <w:right w:val="none" w:sz="0" w:space="0" w:color="auto"/>
      </w:divBdr>
    </w:div>
    <w:div w:id="1533037584">
      <w:bodyDiv w:val="1"/>
      <w:marLeft w:val="0"/>
      <w:marRight w:val="0"/>
      <w:marTop w:val="0"/>
      <w:marBottom w:val="0"/>
      <w:divBdr>
        <w:top w:val="none" w:sz="0" w:space="0" w:color="auto"/>
        <w:left w:val="none" w:sz="0" w:space="0" w:color="auto"/>
        <w:bottom w:val="none" w:sz="0" w:space="0" w:color="auto"/>
        <w:right w:val="none" w:sz="0" w:space="0" w:color="auto"/>
      </w:divBdr>
    </w:div>
    <w:div w:id="1533498277">
      <w:bodyDiv w:val="1"/>
      <w:marLeft w:val="0"/>
      <w:marRight w:val="0"/>
      <w:marTop w:val="0"/>
      <w:marBottom w:val="0"/>
      <w:divBdr>
        <w:top w:val="none" w:sz="0" w:space="0" w:color="auto"/>
        <w:left w:val="none" w:sz="0" w:space="0" w:color="auto"/>
        <w:bottom w:val="none" w:sz="0" w:space="0" w:color="auto"/>
        <w:right w:val="none" w:sz="0" w:space="0" w:color="auto"/>
      </w:divBdr>
    </w:div>
    <w:div w:id="1533760760">
      <w:bodyDiv w:val="1"/>
      <w:marLeft w:val="0"/>
      <w:marRight w:val="0"/>
      <w:marTop w:val="0"/>
      <w:marBottom w:val="0"/>
      <w:divBdr>
        <w:top w:val="none" w:sz="0" w:space="0" w:color="auto"/>
        <w:left w:val="none" w:sz="0" w:space="0" w:color="auto"/>
        <w:bottom w:val="none" w:sz="0" w:space="0" w:color="auto"/>
        <w:right w:val="none" w:sz="0" w:space="0" w:color="auto"/>
      </w:divBdr>
    </w:div>
    <w:div w:id="1533767931">
      <w:bodyDiv w:val="1"/>
      <w:marLeft w:val="0"/>
      <w:marRight w:val="0"/>
      <w:marTop w:val="0"/>
      <w:marBottom w:val="0"/>
      <w:divBdr>
        <w:top w:val="none" w:sz="0" w:space="0" w:color="auto"/>
        <w:left w:val="none" w:sz="0" w:space="0" w:color="auto"/>
        <w:bottom w:val="none" w:sz="0" w:space="0" w:color="auto"/>
        <w:right w:val="none" w:sz="0" w:space="0" w:color="auto"/>
      </w:divBdr>
    </w:div>
    <w:div w:id="1534032758">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4420554">
      <w:bodyDiv w:val="1"/>
      <w:marLeft w:val="0"/>
      <w:marRight w:val="0"/>
      <w:marTop w:val="0"/>
      <w:marBottom w:val="0"/>
      <w:divBdr>
        <w:top w:val="none" w:sz="0" w:space="0" w:color="auto"/>
        <w:left w:val="none" w:sz="0" w:space="0" w:color="auto"/>
        <w:bottom w:val="none" w:sz="0" w:space="0" w:color="auto"/>
        <w:right w:val="none" w:sz="0" w:space="0" w:color="auto"/>
      </w:divBdr>
    </w:div>
    <w:div w:id="1534608326">
      <w:bodyDiv w:val="1"/>
      <w:marLeft w:val="0"/>
      <w:marRight w:val="0"/>
      <w:marTop w:val="0"/>
      <w:marBottom w:val="0"/>
      <w:divBdr>
        <w:top w:val="none" w:sz="0" w:space="0" w:color="auto"/>
        <w:left w:val="none" w:sz="0" w:space="0" w:color="auto"/>
        <w:bottom w:val="none" w:sz="0" w:space="0" w:color="auto"/>
        <w:right w:val="none" w:sz="0" w:space="0" w:color="auto"/>
      </w:divBdr>
    </w:div>
    <w:div w:id="1534659641">
      <w:bodyDiv w:val="1"/>
      <w:marLeft w:val="0"/>
      <w:marRight w:val="0"/>
      <w:marTop w:val="0"/>
      <w:marBottom w:val="0"/>
      <w:divBdr>
        <w:top w:val="none" w:sz="0" w:space="0" w:color="auto"/>
        <w:left w:val="none" w:sz="0" w:space="0" w:color="auto"/>
        <w:bottom w:val="none" w:sz="0" w:space="0" w:color="auto"/>
        <w:right w:val="none" w:sz="0" w:space="0" w:color="auto"/>
      </w:divBdr>
    </w:div>
    <w:div w:id="1534997578">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35731990">
      <w:bodyDiv w:val="1"/>
      <w:marLeft w:val="0"/>
      <w:marRight w:val="0"/>
      <w:marTop w:val="0"/>
      <w:marBottom w:val="0"/>
      <w:divBdr>
        <w:top w:val="none" w:sz="0" w:space="0" w:color="auto"/>
        <w:left w:val="none" w:sz="0" w:space="0" w:color="auto"/>
        <w:bottom w:val="none" w:sz="0" w:space="0" w:color="auto"/>
        <w:right w:val="none" w:sz="0" w:space="0" w:color="auto"/>
      </w:divBdr>
    </w:div>
    <w:div w:id="1535999023">
      <w:bodyDiv w:val="1"/>
      <w:marLeft w:val="0"/>
      <w:marRight w:val="0"/>
      <w:marTop w:val="0"/>
      <w:marBottom w:val="0"/>
      <w:divBdr>
        <w:top w:val="none" w:sz="0" w:space="0" w:color="auto"/>
        <w:left w:val="none" w:sz="0" w:space="0" w:color="auto"/>
        <w:bottom w:val="none" w:sz="0" w:space="0" w:color="auto"/>
        <w:right w:val="none" w:sz="0" w:space="0" w:color="auto"/>
      </w:divBdr>
    </w:div>
    <w:div w:id="1536653184">
      <w:bodyDiv w:val="1"/>
      <w:marLeft w:val="0"/>
      <w:marRight w:val="0"/>
      <w:marTop w:val="0"/>
      <w:marBottom w:val="0"/>
      <w:divBdr>
        <w:top w:val="none" w:sz="0" w:space="0" w:color="auto"/>
        <w:left w:val="none" w:sz="0" w:space="0" w:color="auto"/>
        <w:bottom w:val="none" w:sz="0" w:space="0" w:color="auto"/>
        <w:right w:val="none" w:sz="0" w:space="0" w:color="auto"/>
      </w:divBdr>
    </w:div>
    <w:div w:id="1536844436">
      <w:bodyDiv w:val="1"/>
      <w:marLeft w:val="0"/>
      <w:marRight w:val="0"/>
      <w:marTop w:val="0"/>
      <w:marBottom w:val="0"/>
      <w:divBdr>
        <w:top w:val="none" w:sz="0" w:space="0" w:color="auto"/>
        <w:left w:val="none" w:sz="0" w:space="0" w:color="auto"/>
        <w:bottom w:val="none" w:sz="0" w:space="0" w:color="auto"/>
        <w:right w:val="none" w:sz="0" w:space="0" w:color="auto"/>
      </w:divBdr>
    </w:div>
    <w:div w:id="1536962629">
      <w:bodyDiv w:val="1"/>
      <w:marLeft w:val="0"/>
      <w:marRight w:val="0"/>
      <w:marTop w:val="0"/>
      <w:marBottom w:val="0"/>
      <w:divBdr>
        <w:top w:val="none" w:sz="0" w:space="0" w:color="auto"/>
        <w:left w:val="none" w:sz="0" w:space="0" w:color="auto"/>
        <w:bottom w:val="none" w:sz="0" w:space="0" w:color="auto"/>
        <w:right w:val="none" w:sz="0" w:space="0" w:color="auto"/>
      </w:divBdr>
    </w:div>
    <w:div w:id="1537422405">
      <w:bodyDiv w:val="1"/>
      <w:marLeft w:val="0"/>
      <w:marRight w:val="0"/>
      <w:marTop w:val="0"/>
      <w:marBottom w:val="0"/>
      <w:divBdr>
        <w:top w:val="none" w:sz="0" w:space="0" w:color="auto"/>
        <w:left w:val="none" w:sz="0" w:space="0" w:color="auto"/>
        <w:bottom w:val="none" w:sz="0" w:space="0" w:color="auto"/>
        <w:right w:val="none" w:sz="0" w:space="0" w:color="auto"/>
      </w:divBdr>
    </w:div>
    <w:div w:id="1537504662">
      <w:bodyDiv w:val="1"/>
      <w:marLeft w:val="0"/>
      <w:marRight w:val="0"/>
      <w:marTop w:val="0"/>
      <w:marBottom w:val="0"/>
      <w:divBdr>
        <w:top w:val="none" w:sz="0" w:space="0" w:color="auto"/>
        <w:left w:val="none" w:sz="0" w:space="0" w:color="auto"/>
        <w:bottom w:val="none" w:sz="0" w:space="0" w:color="auto"/>
        <w:right w:val="none" w:sz="0" w:space="0" w:color="auto"/>
      </w:divBdr>
    </w:div>
    <w:div w:id="1538154962">
      <w:bodyDiv w:val="1"/>
      <w:marLeft w:val="0"/>
      <w:marRight w:val="0"/>
      <w:marTop w:val="0"/>
      <w:marBottom w:val="0"/>
      <w:divBdr>
        <w:top w:val="none" w:sz="0" w:space="0" w:color="auto"/>
        <w:left w:val="none" w:sz="0" w:space="0" w:color="auto"/>
        <w:bottom w:val="none" w:sz="0" w:space="0" w:color="auto"/>
        <w:right w:val="none" w:sz="0" w:space="0" w:color="auto"/>
      </w:divBdr>
    </w:div>
    <w:div w:id="1538160529">
      <w:bodyDiv w:val="1"/>
      <w:marLeft w:val="0"/>
      <w:marRight w:val="0"/>
      <w:marTop w:val="0"/>
      <w:marBottom w:val="0"/>
      <w:divBdr>
        <w:top w:val="none" w:sz="0" w:space="0" w:color="auto"/>
        <w:left w:val="none" w:sz="0" w:space="0" w:color="auto"/>
        <w:bottom w:val="none" w:sz="0" w:space="0" w:color="auto"/>
        <w:right w:val="none" w:sz="0" w:space="0" w:color="auto"/>
      </w:divBdr>
    </w:div>
    <w:div w:id="1538198530">
      <w:bodyDiv w:val="1"/>
      <w:marLeft w:val="0"/>
      <w:marRight w:val="0"/>
      <w:marTop w:val="0"/>
      <w:marBottom w:val="0"/>
      <w:divBdr>
        <w:top w:val="none" w:sz="0" w:space="0" w:color="auto"/>
        <w:left w:val="none" w:sz="0" w:space="0" w:color="auto"/>
        <w:bottom w:val="none" w:sz="0" w:space="0" w:color="auto"/>
        <w:right w:val="none" w:sz="0" w:space="0" w:color="auto"/>
      </w:divBdr>
    </w:div>
    <w:div w:id="1538542663">
      <w:bodyDiv w:val="1"/>
      <w:marLeft w:val="0"/>
      <w:marRight w:val="0"/>
      <w:marTop w:val="0"/>
      <w:marBottom w:val="0"/>
      <w:divBdr>
        <w:top w:val="none" w:sz="0" w:space="0" w:color="auto"/>
        <w:left w:val="none" w:sz="0" w:space="0" w:color="auto"/>
        <w:bottom w:val="none" w:sz="0" w:space="0" w:color="auto"/>
        <w:right w:val="none" w:sz="0" w:space="0" w:color="auto"/>
      </w:divBdr>
    </w:div>
    <w:div w:id="1538739123">
      <w:bodyDiv w:val="1"/>
      <w:marLeft w:val="0"/>
      <w:marRight w:val="0"/>
      <w:marTop w:val="0"/>
      <w:marBottom w:val="0"/>
      <w:divBdr>
        <w:top w:val="none" w:sz="0" w:space="0" w:color="auto"/>
        <w:left w:val="none" w:sz="0" w:space="0" w:color="auto"/>
        <w:bottom w:val="none" w:sz="0" w:space="0" w:color="auto"/>
        <w:right w:val="none" w:sz="0" w:space="0" w:color="auto"/>
      </w:divBdr>
    </w:div>
    <w:div w:id="1539200960">
      <w:bodyDiv w:val="1"/>
      <w:marLeft w:val="0"/>
      <w:marRight w:val="0"/>
      <w:marTop w:val="0"/>
      <w:marBottom w:val="0"/>
      <w:divBdr>
        <w:top w:val="none" w:sz="0" w:space="0" w:color="auto"/>
        <w:left w:val="none" w:sz="0" w:space="0" w:color="auto"/>
        <w:bottom w:val="none" w:sz="0" w:space="0" w:color="auto"/>
        <w:right w:val="none" w:sz="0" w:space="0" w:color="auto"/>
      </w:divBdr>
    </w:div>
    <w:div w:id="1539850253">
      <w:bodyDiv w:val="1"/>
      <w:marLeft w:val="0"/>
      <w:marRight w:val="0"/>
      <w:marTop w:val="0"/>
      <w:marBottom w:val="0"/>
      <w:divBdr>
        <w:top w:val="none" w:sz="0" w:space="0" w:color="auto"/>
        <w:left w:val="none" w:sz="0" w:space="0" w:color="auto"/>
        <w:bottom w:val="none" w:sz="0" w:space="0" w:color="auto"/>
        <w:right w:val="none" w:sz="0" w:space="0" w:color="auto"/>
      </w:divBdr>
    </w:div>
    <w:div w:id="1540581001">
      <w:bodyDiv w:val="1"/>
      <w:marLeft w:val="0"/>
      <w:marRight w:val="0"/>
      <w:marTop w:val="0"/>
      <w:marBottom w:val="0"/>
      <w:divBdr>
        <w:top w:val="none" w:sz="0" w:space="0" w:color="auto"/>
        <w:left w:val="none" w:sz="0" w:space="0" w:color="auto"/>
        <w:bottom w:val="none" w:sz="0" w:space="0" w:color="auto"/>
        <w:right w:val="none" w:sz="0" w:space="0" w:color="auto"/>
      </w:divBdr>
    </w:div>
    <w:div w:id="1541281518">
      <w:bodyDiv w:val="1"/>
      <w:marLeft w:val="0"/>
      <w:marRight w:val="0"/>
      <w:marTop w:val="0"/>
      <w:marBottom w:val="0"/>
      <w:divBdr>
        <w:top w:val="none" w:sz="0" w:space="0" w:color="auto"/>
        <w:left w:val="none" w:sz="0" w:space="0" w:color="auto"/>
        <w:bottom w:val="none" w:sz="0" w:space="0" w:color="auto"/>
        <w:right w:val="none" w:sz="0" w:space="0" w:color="auto"/>
      </w:divBdr>
    </w:div>
    <w:div w:id="1541553500">
      <w:bodyDiv w:val="1"/>
      <w:marLeft w:val="0"/>
      <w:marRight w:val="0"/>
      <w:marTop w:val="0"/>
      <w:marBottom w:val="0"/>
      <w:divBdr>
        <w:top w:val="none" w:sz="0" w:space="0" w:color="auto"/>
        <w:left w:val="none" w:sz="0" w:space="0" w:color="auto"/>
        <w:bottom w:val="none" w:sz="0" w:space="0" w:color="auto"/>
        <w:right w:val="none" w:sz="0" w:space="0" w:color="auto"/>
      </w:divBdr>
    </w:div>
    <w:div w:id="1541747864">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1939684">
      <w:bodyDiv w:val="1"/>
      <w:marLeft w:val="0"/>
      <w:marRight w:val="0"/>
      <w:marTop w:val="0"/>
      <w:marBottom w:val="0"/>
      <w:divBdr>
        <w:top w:val="none" w:sz="0" w:space="0" w:color="auto"/>
        <w:left w:val="none" w:sz="0" w:space="0" w:color="auto"/>
        <w:bottom w:val="none" w:sz="0" w:space="0" w:color="auto"/>
        <w:right w:val="none" w:sz="0" w:space="0" w:color="auto"/>
      </w:divBdr>
    </w:div>
    <w:div w:id="1542208125">
      <w:bodyDiv w:val="1"/>
      <w:marLeft w:val="0"/>
      <w:marRight w:val="0"/>
      <w:marTop w:val="0"/>
      <w:marBottom w:val="0"/>
      <w:divBdr>
        <w:top w:val="none" w:sz="0" w:space="0" w:color="auto"/>
        <w:left w:val="none" w:sz="0" w:space="0" w:color="auto"/>
        <w:bottom w:val="none" w:sz="0" w:space="0" w:color="auto"/>
        <w:right w:val="none" w:sz="0" w:space="0" w:color="auto"/>
      </w:divBdr>
    </w:div>
    <w:div w:id="1542398835">
      <w:bodyDiv w:val="1"/>
      <w:marLeft w:val="0"/>
      <w:marRight w:val="0"/>
      <w:marTop w:val="0"/>
      <w:marBottom w:val="0"/>
      <w:divBdr>
        <w:top w:val="none" w:sz="0" w:space="0" w:color="auto"/>
        <w:left w:val="none" w:sz="0" w:space="0" w:color="auto"/>
        <w:bottom w:val="none" w:sz="0" w:space="0" w:color="auto"/>
        <w:right w:val="none" w:sz="0" w:space="0" w:color="auto"/>
      </w:divBdr>
    </w:div>
    <w:div w:id="1542595266">
      <w:bodyDiv w:val="1"/>
      <w:marLeft w:val="0"/>
      <w:marRight w:val="0"/>
      <w:marTop w:val="0"/>
      <w:marBottom w:val="0"/>
      <w:divBdr>
        <w:top w:val="none" w:sz="0" w:space="0" w:color="auto"/>
        <w:left w:val="none" w:sz="0" w:space="0" w:color="auto"/>
        <w:bottom w:val="none" w:sz="0" w:space="0" w:color="auto"/>
        <w:right w:val="none" w:sz="0" w:space="0" w:color="auto"/>
      </w:divBdr>
    </w:div>
    <w:div w:id="1542667079">
      <w:bodyDiv w:val="1"/>
      <w:marLeft w:val="0"/>
      <w:marRight w:val="0"/>
      <w:marTop w:val="0"/>
      <w:marBottom w:val="0"/>
      <w:divBdr>
        <w:top w:val="none" w:sz="0" w:space="0" w:color="auto"/>
        <w:left w:val="none" w:sz="0" w:space="0" w:color="auto"/>
        <w:bottom w:val="none" w:sz="0" w:space="0" w:color="auto"/>
        <w:right w:val="none" w:sz="0" w:space="0" w:color="auto"/>
      </w:divBdr>
    </w:div>
    <w:div w:id="1543831997">
      <w:bodyDiv w:val="1"/>
      <w:marLeft w:val="0"/>
      <w:marRight w:val="0"/>
      <w:marTop w:val="0"/>
      <w:marBottom w:val="0"/>
      <w:divBdr>
        <w:top w:val="none" w:sz="0" w:space="0" w:color="auto"/>
        <w:left w:val="none" w:sz="0" w:space="0" w:color="auto"/>
        <w:bottom w:val="none" w:sz="0" w:space="0" w:color="auto"/>
        <w:right w:val="none" w:sz="0" w:space="0" w:color="auto"/>
      </w:divBdr>
    </w:div>
    <w:div w:id="1544175571">
      <w:bodyDiv w:val="1"/>
      <w:marLeft w:val="0"/>
      <w:marRight w:val="0"/>
      <w:marTop w:val="0"/>
      <w:marBottom w:val="0"/>
      <w:divBdr>
        <w:top w:val="none" w:sz="0" w:space="0" w:color="auto"/>
        <w:left w:val="none" w:sz="0" w:space="0" w:color="auto"/>
        <w:bottom w:val="none" w:sz="0" w:space="0" w:color="auto"/>
        <w:right w:val="none" w:sz="0" w:space="0" w:color="auto"/>
      </w:divBdr>
    </w:div>
    <w:div w:id="1544295694">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439080">
      <w:bodyDiv w:val="1"/>
      <w:marLeft w:val="0"/>
      <w:marRight w:val="0"/>
      <w:marTop w:val="0"/>
      <w:marBottom w:val="0"/>
      <w:divBdr>
        <w:top w:val="none" w:sz="0" w:space="0" w:color="auto"/>
        <w:left w:val="none" w:sz="0" w:space="0" w:color="auto"/>
        <w:bottom w:val="none" w:sz="0" w:space="0" w:color="auto"/>
        <w:right w:val="none" w:sz="0" w:space="0" w:color="auto"/>
      </w:divBdr>
    </w:div>
    <w:div w:id="1544556323">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45487766">
      <w:bodyDiv w:val="1"/>
      <w:marLeft w:val="0"/>
      <w:marRight w:val="0"/>
      <w:marTop w:val="0"/>
      <w:marBottom w:val="0"/>
      <w:divBdr>
        <w:top w:val="none" w:sz="0" w:space="0" w:color="auto"/>
        <w:left w:val="none" w:sz="0" w:space="0" w:color="auto"/>
        <w:bottom w:val="none" w:sz="0" w:space="0" w:color="auto"/>
        <w:right w:val="none" w:sz="0" w:space="0" w:color="auto"/>
      </w:divBdr>
    </w:div>
    <w:div w:id="1546747699">
      <w:bodyDiv w:val="1"/>
      <w:marLeft w:val="0"/>
      <w:marRight w:val="0"/>
      <w:marTop w:val="0"/>
      <w:marBottom w:val="0"/>
      <w:divBdr>
        <w:top w:val="none" w:sz="0" w:space="0" w:color="auto"/>
        <w:left w:val="none" w:sz="0" w:space="0" w:color="auto"/>
        <w:bottom w:val="none" w:sz="0" w:space="0" w:color="auto"/>
        <w:right w:val="none" w:sz="0" w:space="0" w:color="auto"/>
      </w:divBdr>
    </w:div>
    <w:div w:id="1546988891">
      <w:bodyDiv w:val="1"/>
      <w:marLeft w:val="0"/>
      <w:marRight w:val="0"/>
      <w:marTop w:val="0"/>
      <w:marBottom w:val="0"/>
      <w:divBdr>
        <w:top w:val="none" w:sz="0" w:space="0" w:color="auto"/>
        <w:left w:val="none" w:sz="0" w:space="0" w:color="auto"/>
        <w:bottom w:val="none" w:sz="0" w:space="0" w:color="auto"/>
        <w:right w:val="none" w:sz="0" w:space="0" w:color="auto"/>
      </w:divBdr>
    </w:div>
    <w:div w:id="1547060999">
      <w:bodyDiv w:val="1"/>
      <w:marLeft w:val="0"/>
      <w:marRight w:val="0"/>
      <w:marTop w:val="0"/>
      <w:marBottom w:val="0"/>
      <w:divBdr>
        <w:top w:val="none" w:sz="0" w:space="0" w:color="auto"/>
        <w:left w:val="none" w:sz="0" w:space="0" w:color="auto"/>
        <w:bottom w:val="none" w:sz="0" w:space="0" w:color="auto"/>
        <w:right w:val="none" w:sz="0" w:space="0" w:color="auto"/>
      </w:divBdr>
    </w:div>
    <w:div w:id="1548299621">
      <w:bodyDiv w:val="1"/>
      <w:marLeft w:val="0"/>
      <w:marRight w:val="0"/>
      <w:marTop w:val="0"/>
      <w:marBottom w:val="0"/>
      <w:divBdr>
        <w:top w:val="none" w:sz="0" w:space="0" w:color="auto"/>
        <w:left w:val="none" w:sz="0" w:space="0" w:color="auto"/>
        <w:bottom w:val="none" w:sz="0" w:space="0" w:color="auto"/>
        <w:right w:val="none" w:sz="0" w:space="0" w:color="auto"/>
      </w:divBdr>
    </w:div>
    <w:div w:id="1548837375">
      <w:bodyDiv w:val="1"/>
      <w:marLeft w:val="0"/>
      <w:marRight w:val="0"/>
      <w:marTop w:val="0"/>
      <w:marBottom w:val="0"/>
      <w:divBdr>
        <w:top w:val="none" w:sz="0" w:space="0" w:color="auto"/>
        <w:left w:val="none" w:sz="0" w:space="0" w:color="auto"/>
        <w:bottom w:val="none" w:sz="0" w:space="0" w:color="auto"/>
        <w:right w:val="none" w:sz="0" w:space="0" w:color="auto"/>
      </w:divBdr>
    </w:div>
    <w:div w:id="1549415787">
      <w:bodyDiv w:val="1"/>
      <w:marLeft w:val="0"/>
      <w:marRight w:val="0"/>
      <w:marTop w:val="0"/>
      <w:marBottom w:val="0"/>
      <w:divBdr>
        <w:top w:val="none" w:sz="0" w:space="0" w:color="auto"/>
        <w:left w:val="none" w:sz="0" w:space="0" w:color="auto"/>
        <w:bottom w:val="none" w:sz="0" w:space="0" w:color="auto"/>
        <w:right w:val="none" w:sz="0" w:space="0" w:color="auto"/>
      </w:divBdr>
    </w:div>
    <w:div w:id="1549488530">
      <w:bodyDiv w:val="1"/>
      <w:marLeft w:val="0"/>
      <w:marRight w:val="0"/>
      <w:marTop w:val="0"/>
      <w:marBottom w:val="0"/>
      <w:divBdr>
        <w:top w:val="none" w:sz="0" w:space="0" w:color="auto"/>
        <w:left w:val="none" w:sz="0" w:space="0" w:color="auto"/>
        <w:bottom w:val="none" w:sz="0" w:space="0" w:color="auto"/>
        <w:right w:val="none" w:sz="0" w:space="0" w:color="auto"/>
      </w:divBdr>
    </w:div>
    <w:div w:id="1549537327">
      <w:bodyDiv w:val="1"/>
      <w:marLeft w:val="0"/>
      <w:marRight w:val="0"/>
      <w:marTop w:val="0"/>
      <w:marBottom w:val="0"/>
      <w:divBdr>
        <w:top w:val="none" w:sz="0" w:space="0" w:color="auto"/>
        <w:left w:val="none" w:sz="0" w:space="0" w:color="auto"/>
        <w:bottom w:val="none" w:sz="0" w:space="0" w:color="auto"/>
        <w:right w:val="none" w:sz="0" w:space="0" w:color="auto"/>
      </w:divBdr>
    </w:div>
    <w:div w:id="1549955263">
      <w:bodyDiv w:val="1"/>
      <w:marLeft w:val="0"/>
      <w:marRight w:val="0"/>
      <w:marTop w:val="0"/>
      <w:marBottom w:val="0"/>
      <w:divBdr>
        <w:top w:val="none" w:sz="0" w:space="0" w:color="auto"/>
        <w:left w:val="none" w:sz="0" w:space="0" w:color="auto"/>
        <w:bottom w:val="none" w:sz="0" w:space="0" w:color="auto"/>
        <w:right w:val="none" w:sz="0" w:space="0" w:color="auto"/>
      </w:divBdr>
    </w:div>
    <w:div w:id="1550216337">
      <w:bodyDiv w:val="1"/>
      <w:marLeft w:val="0"/>
      <w:marRight w:val="0"/>
      <w:marTop w:val="0"/>
      <w:marBottom w:val="0"/>
      <w:divBdr>
        <w:top w:val="none" w:sz="0" w:space="0" w:color="auto"/>
        <w:left w:val="none" w:sz="0" w:space="0" w:color="auto"/>
        <w:bottom w:val="none" w:sz="0" w:space="0" w:color="auto"/>
        <w:right w:val="none" w:sz="0" w:space="0" w:color="auto"/>
      </w:divBdr>
    </w:div>
    <w:div w:id="1550267273">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0531280">
      <w:bodyDiv w:val="1"/>
      <w:marLeft w:val="0"/>
      <w:marRight w:val="0"/>
      <w:marTop w:val="0"/>
      <w:marBottom w:val="0"/>
      <w:divBdr>
        <w:top w:val="none" w:sz="0" w:space="0" w:color="auto"/>
        <w:left w:val="none" w:sz="0" w:space="0" w:color="auto"/>
        <w:bottom w:val="none" w:sz="0" w:space="0" w:color="auto"/>
        <w:right w:val="none" w:sz="0" w:space="0" w:color="auto"/>
      </w:divBdr>
    </w:div>
    <w:div w:id="1550602917">
      <w:bodyDiv w:val="1"/>
      <w:marLeft w:val="0"/>
      <w:marRight w:val="0"/>
      <w:marTop w:val="0"/>
      <w:marBottom w:val="0"/>
      <w:divBdr>
        <w:top w:val="none" w:sz="0" w:space="0" w:color="auto"/>
        <w:left w:val="none" w:sz="0" w:space="0" w:color="auto"/>
        <w:bottom w:val="none" w:sz="0" w:space="0" w:color="auto"/>
        <w:right w:val="none" w:sz="0" w:space="0" w:color="auto"/>
      </w:divBdr>
    </w:div>
    <w:div w:id="1550603844">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187227">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1576510">
      <w:bodyDiv w:val="1"/>
      <w:marLeft w:val="0"/>
      <w:marRight w:val="0"/>
      <w:marTop w:val="0"/>
      <w:marBottom w:val="0"/>
      <w:divBdr>
        <w:top w:val="none" w:sz="0" w:space="0" w:color="auto"/>
        <w:left w:val="none" w:sz="0" w:space="0" w:color="auto"/>
        <w:bottom w:val="none" w:sz="0" w:space="0" w:color="auto"/>
        <w:right w:val="none" w:sz="0" w:space="0" w:color="auto"/>
      </w:divBdr>
    </w:div>
    <w:div w:id="1551769277">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2421097">
      <w:bodyDiv w:val="1"/>
      <w:marLeft w:val="0"/>
      <w:marRight w:val="0"/>
      <w:marTop w:val="0"/>
      <w:marBottom w:val="0"/>
      <w:divBdr>
        <w:top w:val="none" w:sz="0" w:space="0" w:color="auto"/>
        <w:left w:val="none" w:sz="0" w:space="0" w:color="auto"/>
        <w:bottom w:val="none" w:sz="0" w:space="0" w:color="auto"/>
        <w:right w:val="none" w:sz="0" w:space="0" w:color="auto"/>
      </w:divBdr>
    </w:div>
    <w:div w:id="1552421838">
      <w:bodyDiv w:val="1"/>
      <w:marLeft w:val="0"/>
      <w:marRight w:val="0"/>
      <w:marTop w:val="0"/>
      <w:marBottom w:val="0"/>
      <w:divBdr>
        <w:top w:val="none" w:sz="0" w:space="0" w:color="auto"/>
        <w:left w:val="none" w:sz="0" w:space="0" w:color="auto"/>
        <w:bottom w:val="none" w:sz="0" w:space="0" w:color="auto"/>
        <w:right w:val="none" w:sz="0" w:space="0" w:color="auto"/>
      </w:divBdr>
    </w:div>
    <w:div w:id="1552885682">
      <w:bodyDiv w:val="1"/>
      <w:marLeft w:val="0"/>
      <w:marRight w:val="0"/>
      <w:marTop w:val="0"/>
      <w:marBottom w:val="0"/>
      <w:divBdr>
        <w:top w:val="none" w:sz="0" w:space="0" w:color="auto"/>
        <w:left w:val="none" w:sz="0" w:space="0" w:color="auto"/>
        <w:bottom w:val="none" w:sz="0" w:space="0" w:color="auto"/>
        <w:right w:val="none" w:sz="0" w:space="0" w:color="auto"/>
      </w:divBdr>
    </w:div>
    <w:div w:id="1553007246">
      <w:bodyDiv w:val="1"/>
      <w:marLeft w:val="0"/>
      <w:marRight w:val="0"/>
      <w:marTop w:val="0"/>
      <w:marBottom w:val="0"/>
      <w:divBdr>
        <w:top w:val="none" w:sz="0" w:space="0" w:color="auto"/>
        <w:left w:val="none" w:sz="0" w:space="0" w:color="auto"/>
        <w:bottom w:val="none" w:sz="0" w:space="0" w:color="auto"/>
        <w:right w:val="none" w:sz="0" w:space="0" w:color="auto"/>
      </w:divBdr>
    </w:div>
    <w:div w:id="1553080797">
      <w:bodyDiv w:val="1"/>
      <w:marLeft w:val="0"/>
      <w:marRight w:val="0"/>
      <w:marTop w:val="0"/>
      <w:marBottom w:val="0"/>
      <w:divBdr>
        <w:top w:val="none" w:sz="0" w:space="0" w:color="auto"/>
        <w:left w:val="none" w:sz="0" w:space="0" w:color="auto"/>
        <w:bottom w:val="none" w:sz="0" w:space="0" w:color="auto"/>
        <w:right w:val="none" w:sz="0" w:space="0" w:color="auto"/>
      </w:divBdr>
    </w:div>
    <w:div w:id="1553616038">
      <w:bodyDiv w:val="1"/>
      <w:marLeft w:val="0"/>
      <w:marRight w:val="0"/>
      <w:marTop w:val="0"/>
      <w:marBottom w:val="0"/>
      <w:divBdr>
        <w:top w:val="none" w:sz="0" w:space="0" w:color="auto"/>
        <w:left w:val="none" w:sz="0" w:space="0" w:color="auto"/>
        <w:bottom w:val="none" w:sz="0" w:space="0" w:color="auto"/>
        <w:right w:val="none" w:sz="0" w:space="0" w:color="auto"/>
      </w:divBdr>
    </w:div>
    <w:div w:id="1553731351">
      <w:bodyDiv w:val="1"/>
      <w:marLeft w:val="0"/>
      <w:marRight w:val="0"/>
      <w:marTop w:val="0"/>
      <w:marBottom w:val="0"/>
      <w:divBdr>
        <w:top w:val="none" w:sz="0" w:space="0" w:color="auto"/>
        <w:left w:val="none" w:sz="0" w:space="0" w:color="auto"/>
        <w:bottom w:val="none" w:sz="0" w:space="0" w:color="auto"/>
        <w:right w:val="none" w:sz="0" w:space="0" w:color="auto"/>
      </w:divBdr>
    </w:div>
    <w:div w:id="1553924483">
      <w:bodyDiv w:val="1"/>
      <w:marLeft w:val="0"/>
      <w:marRight w:val="0"/>
      <w:marTop w:val="0"/>
      <w:marBottom w:val="0"/>
      <w:divBdr>
        <w:top w:val="none" w:sz="0" w:space="0" w:color="auto"/>
        <w:left w:val="none" w:sz="0" w:space="0" w:color="auto"/>
        <w:bottom w:val="none" w:sz="0" w:space="0" w:color="auto"/>
        <w:right w:val="none" w:sz="0" w:space="0" w:color="auto"/>
      </w:divBdr>
    </w:div>
    <w:div w:id="1554000549">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47022">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4540606">
      <w:bodyDiv w:val="1"/>
      <w:marLeft w:val="0"/>
      <w:marRight w:val="0"/>
      <w:marTop w:val="0"/>
      <w:marBottom w:val="0"/>
      <w:divBdr>
        <w:top w:val="none" w:sz="0" w:space="0" w:color="auto"/>
        <w:left w:val="none" w:sz="0" w:space="0" w:color="auto"/>
        <w:bottom w:val="none" w:sz="0" w:space="0" w:color="auto"/>
        <w:right w:val="none" w:sz="0" w:space="0" w:color="auto"/>
      </w:divBdr>
    </w:div>
    <w:div w:id="1555117015">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462455">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6158228">
      <w:bodyDiv w:val="1"/>
      <w:marLeft w:val="0"/>
      <w:marRight w:val="0"/>
      <w:marTop w:val="0"/>
      <w:marBottom w:val="0"/>
      <w:divBdr>
        <w:top w:val="none" w:sz="0" w:space="0" w:color="auto"/>
        <w:left w:val="none" w:sz="0" w:space="0" w:color="auto"/>
        <w:bottom w:val="none" w:sz="0" w:space="0" w:color="auto"/>
        <w:right w:val="none" w:sz="0" w:space="0" w:color="auto"/>
      </w:divBdr>
    </w:div>
    <w:div w:id="1556550359">
      <w:bodyDiv w:val="1"/>
      <w:marLeft w:val="0"/>
      <w:marRight w:val="0"/>
      <w:marTop w:val="0"/>
      <w:marBottom w:val="0"/>
      <w:divBdr>
        <w:top w:val="none" w:sz="0" w:space="0" w:color="auto"/>
        <w:left w:val="none" w:sz="0" w:space="0" w:color="auto"/>
        <w:bottom w:val="none" w:sz="0" w:space="0" w:color="auto"/>
        <w:right w:val="none" w:sz="0" w:space="0" w:color="auto"/>
      </w:divBdr>
    </w:div>
    <w:div w:id="1557818617">
      <w:bodyDiv w:val="1"/>
      <w:marLeft w:val="0"/>
      <w:marRight w:val="0"/>
      <w:marTop w:val="0"/>
      <w:marBottom w:val="0"/>
      <w:divBdr>
        <w:top w:val="none" w:sz="0" w:space="0" w:color="auto"/>
        <w:left w:val="none" w:sz="0" w:space="0" w:color="auto"/>
        <w:bottom w:val="none" w:sz="0" w:space="0" w:color="auto"/>
        <w:right w:val="none" w:sz="0" w:space="0" w:color="auto"/>
      </w:divBdr>
    </w:div>
    <w:div w:id="1558123786">
      <w:bodyDiv w:val="1"/>
      <w:marLeft w:val="0"/>
      <w:marRight w:val="0"/>
      <w:marTop w:val="0"/>
      <w:marBottom w:val="0"/>
      <w:divBdr>
        <w:top w:val="none" w:sz="0" w:space="0" w:color="auto"/>
        <w:left w:val="none" w:sz="0" w:space="0" w:color="auto"/>
        <w:bottom w:val="none" w:sz="0" w:space="0" w:color="auto"/>
        <w:right w:val="none" w:sz="0" w:space="0" w:color="auto"/>
      </w:divBdr>
    </w:div>
    <w:div w:id="1558593551">
      <w:bodyDiv w:val="1"/>
      <w:marLeft w:val="0"/>
      <w:marRight w:val="0"/>
      <w:marTop w:val="0"/>
      <w:marBottom w:val="0"/>
      <w:divBdr>
        <w:top w:val="none" w:sz="0" w:space="0" w:color="auto"/>
        <w:left w:val="none" w:sz="0" w:space="0" w:color="auto"/>
        <w:bottom w:val="none" w:sz="0" w:space="0" w:color="auto"/>
        <w:right w:val="none" w:sz="0" w:space="0" w:color="auto"/>
      </w:divBdr>
    </w:div>
    <w:div w:id="1558660887">
      <w:bodyDiv w:val="1"/>
      <w:marLeft w:val="0"/>
      <w:marRight w:val="0"/>
      <w:marTop w:val="0"/>
      <w:marBottom w:val="0"/>
      <w:divBdr>
        <w:top w:val="none" w:sz="0" w:space="0" w:color="auto"/>
        <w:left w:val="none" w:sz="0" w:space="0" w:color="auto"/>
        <w:bottom w:val="none" w:sz="0" w:space="0" w:color="auto"/>
        <w:right w:val="none" w:sz="0" w:space="0" w:color="auto"/>
      </w:divBdr>
    </w:div>
    <w:div w:id="1558708743">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58781272">
      <w:bodyDiv w:val="1"/>
      <w:marLeft w:val="0"/>
      <w:marRight w:val="0"/>
      <w:marTop w:val="0"/>
      <w:marBottom w:val="0"/>
      <w:divBdr>
        <w:top w:val="none" w:sz="0" w:space="0" w:color="auto"/>
        <w:left w:val="none" w:sz="0" w:space="0" w:color="auto"/>
        <w:bottom w:val="none" w:sz="0" w:space="0" w:color="auto"/>
        <w:right w:val="none" w:sz="0" w:space="0" w:color="auto"/>
      </w:divBdr>
    </w:div>
    <w:div w:id="1559050918">
      <w:bodyDiv w:val="1"/>
      <w:marLeft w:val="0"/>
      <w:marRight w:val="0"/>
      <w:marTop w:val="0"/>
      <w:marBottom w:val="0"/>
      <w:divBdr>
        <w:top w:val="none" w:sz="0" w:space="0" w:color="auto"/>
        <w:left w:val="none" w:sz="0" w:space="0" w:color="auto"/>
        <w:bottom w:val="none" w:sz="0" w:space="0" w:color="auto"/>
        <w:right w:val="none" w:sz="0" w:space="0" w:color="auto"/>
      </w:divBdr>
    </w:div>
    <w:div w:id="1560285001">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0627124">
      <w:bodyDiv w:val="1"/>
      <w:marLeft w:val="0"/>
      <w:marRight w:val="0"/>
      <w:marTop w:val="0"/>
      <w:marBottom w:val="0"/>
      <w:divBdr>
        <w:top w:val="none" w:sz="0" w:space="0" w:color="auto"/>
        <w:left w:val="none" w:sz="0" w:space="0" w:color="auto"/>
        <w:bottom w:val="none" w:sz="0" w:space="0" w:color="auto"/>
        <w:right w:val="none" w:sz="0" w:space="0" w:color="auto"/>
      </w:divBdr>
    </w:div>
    <w:div w:id="1560823099">
      <w:bodyDiv w:val="1"/>
      <w:marLeft w:val="0"/>
      <w:marRight w:val="0"/>
      <w:marTop w:val="0"/>
      <w:marBottom w:val="0"/>
      <w:divBdr>
        <w:top w:val="none" w:sz="0" w:space="0" w:color="auto"/>
        <w:left w:val="none" w:sz="0" w:space="0" w:color="auto"/>
        <w:bottom w:val="none" w:sz="0" w:space="0" w:color="auto"/>
        <w:right w:val="none" w:sz="0" w:space="0" w:color="auto"/>
      </w:divBdr>
    </w:div>
    <w:div w:id="1561018218">
      <w:bodyDiv w:val="1"/>
      <w:marLeft w:val="0"/>
      <w:marRight w:val="0"/>
      <w:marTop w:val="0"/>
      <w:marBottom w:val="0"/>
      <w:divBdr>
        <w:top w:val="none" w:sz="0" w:space="0" w:color="auto"/>
        <w:left w:val="none" w:sz="0" w:space="0" w:color="auto"/>
        <w:bottom w:val="none" w:sz="0" w:space="0" w:color="auto"/>
        <w:right w:val="none" w:sz="0" w:space="0" w:color="auto"/>
      </w:divBdr>
    </w:div>
    <w:div w:id="1561163828">
      <w:bodyDiv w:val="1"/>
      <w:marLeft w:val="0"/>
      <w:marRight w:val="0"/>
      <w:marTop w:val="0"/>
      <w:marBottom w:val="0"/>
      <w:divBdr>
        <w:top w:val="none" w:sz="0" w:space="0" w:color="auto"/>
        <w:left w:val="none" w:sz="0" w:space="0" w:color="auto"/>
        <w:bottom w:val="none" w:sz="0" w:space="0" w:color="auto"/>
        <w:right w:val="none" w:sz="0" w:space="0" w:color="auto"/>
      </w:divBdr>
    </w:div>
    <w:div w:id="1561285404">
      <w:bodyDiv w:val="1"/>
      <w:marLeft w:val="0"/>
      <w:marRight w:val="0"/>
      <w:marTop w:val="0"/>
      <w:marBottom w:val="0"/>
      <w:divBdr>
        <w:top w:val="none" w:sz="0" w:space="0" w:color="auto"/>
        <w:left w:val="none" w:sz="0" w:space="0" w:color="auto"/>
        <w:bottom w:val="none" w:sz="0" w:space="0" w:color="auto"/>
        <w:right w:val="none" w:sz="0" w:space="0" w:color="auto"/>
      </w:divBdr>
    </w:div>
    <w:div w:id="1561868041">
      <w:bodyDiv w:val="1"/>
      <w:marLeft w:val="0"/>
      <w:marRight w:val="0"/>
      <w:marTop w:val="0"/>
      <w:marBottom w:val="0"/>
      <w:divBdr>
        <w:top w:val="none" w:sz="0" w:space="0" w:color="auto"/>
        <w:left w:val="none" w:sz="0" w:space="0" w:color="auto"/>
        <w:bottom w:val="none" w:sz="0" w:space="0" w:color="auto"/>
        <w:right w:val="none" w:sz="0" w:space="0" w:color="auto"/>
      </w:divBdr>
    </w:div>
    <w:div w:id="1562325875">
      <w:bodyDiv w:val="1"/>
      <w:marLeft w:val="0"/>
      <w:marRight w:val="0"/>
      <w:marTop w:val="0"/>
      <w:marBottom w:val="0"/>
      <w:divBdr>
        <w:top w:val="none" w:sz="0" w:space="0" w:color="auto"/>
        <w:left w:val="none" w:sz="0" w:space="0" w:color="auto"/>
        <w:bottom w:val="none" w:sz="0" w:space="0" w:color="auto"/>
        <w:right w:val="none" w:sz="0" w:space="0" w:color="auto"/>
      </w:divBdr>
    </w:div>
    <w:div w:id="1562523163">
      <w:bodyDiv w:val="1"/>
      <w:marLeft w:val="0"/>
      <w:marRight w:val="0"/>
      <w:marTop w:val="0"/>
      <w:marBottom w:val="0"/>
      <w:divBdr>
        <w:top w:val="none" w:sz="0" w:space="0" w:color="auto"/>
        <w:left w:val="none" w:sz="0" w:space="0" w:color="auto"/>
        <w:bottom w:val="none" w:sz="0" w:space="0" w:color="auto"/>
        <w:right w:val="none" w:sz="0" w:space="0" w:color="auto"/>
      </w:divBdr>
    </w:div>
    <w:div w:id="1562791752">
      <w:bodyDiv w:val="1"/>
      <w:marLeft w:val="0"/>
      <w:marRight w:val="0"/>
      <w:marTop w:val="0"/>
      <w:marBottom w:val="0"/>
      <w:divBdr>
        <w:top w:val="none" w:sz="0" w:space="0" w:color="auto"/>
        <w:left w:val="none" w:sz="0" w:space="0" w:color="auto"/>
        <w:bottom w:val="none" w:sz="0" w:space="0" w:color="auto"/>
        <w:right w:val="none" w:sz="0" w:space="0" w:color="auto"/>
      </w:divBdr>
    </w:div>
    <w:div w:id="1563296154">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4562588">
      <w:bodyDiv w:val="1"/>
      <w:marLeft w:val="0"/>
      <w:marRight w:val="0"/>
      <w:marTop w:val="0"/>
      <w:marBottom w:val="0"/>
      <w:divBdr>
        <w:top w:val="none" w:sz="0" w:space="0" w:color="auto"/>
        <w:left w:val="none" w:sz="0" w:space="0" w:color="auto"/>
        <w:bottom w:val="none" w:sz="0" w:space="0" w:color="auto"/>
        <w:right w:val="none" w:sz="0" w:space="0" w:color="auto"/>
      </w:divBdr>
    </w:div>
    <w:div w:id="1564874496">
      <w:bodyDiv w:val="1"/>
      <w:marLeft w:val="0"/>
      <w:marRight w:val="0"/>
      <w:marTop w:val="0"/>
      <w:marBottom w:val="0"/>
      <w:divBdr>
        <w:top w:val="none" w:sz="0" w:space="0" w:color="auto"/>
        <w:left w:val="none" w:sz="0" w:space="0" w:color="auto"/>
        <w:bottom w:val="none" w:sz="0" w:space="0" w:color="auto"/>
        <w:right w:val="none" w:sz="0" w:space="0" w:color="auto"/>
      </w:divBdr>
    </w:div>
    <w:div w:id="1565065794">
      <w:bodyDiv w:val="1"/>
      <w:marLeft w:val="0"/>
      <w:marRight w:val="0"/>
      <w:marTop w:val="0"/>
      <w:marBottom w:val="0"/>
      <w:divBdr>
        <w:top w:val="none" w:sz="0" w:space="0" w:color="auto"/>
        <w:left w:val="none" w:sz="0" w:space="0" w:color="auto"/>
        <w:bottom w:val="none" w:sz="0" w:space="0" w:color="auto"/>
        <w:right w:val="none" w:sz="0" w:space="0" w:color="auto"/>
      </w:divBdr>
    </w:div>
    <w:div w:id="1565214517">
      <w:bodyDiv w:val="1"/>
      <w:marLeft w:val="0"/>
      <w:marRight w:val="0"/>
      <w:marTop w:val="0"/>
      <w:marBottom w:val="0"/>
      <w:divBdr>
        <w:top w:val="none" w:sz="0" w:space="0" w:color="auto"/>
        <w:left w:val="none" w:sz="0" w:space="0" w:color="auto"/>
        <w:bottom w:val="none" w:sz="0" w:space="0" w:color="auto"/>
        <w:right w:val="none" w:sz="0" w:space="0" w:color="auto"/>
      </w:divBdr>
    </w:div>
    <w:div w:id="1566061631">
      <w:bodyDiv w:val="1"/>
      <w:marLeft w:val="0"/>
      <w:marRight w:val="0"/>
      <w:marTop w:val="0"/>
      <w:marBottom w:val="0"/>
      <w:divBdr>
        <w:top w:val="none" w:sz="0" w:space="0" w:color="auto"/>
        <w:left w:val="none" w:sz="0" w:space="0" w:color="auto"/>
        <w:bottom w:val="none" w:sz="0" w:space="0" w:color="auto"/>
        <w:right w:val="none" w:sz="0" w:space="0" w:color="auto"/>
      </w:divBdr>
    </w:div>
    <w:div w:id="1566261127">
      <w:bodyDiv w:val="1"/>
      <w:marLeft w:val="0"/>
      <w:marRight w:val="0"/>
      <w:marTop w:val="0"/>
      <w:marBottom w:val="0"/>
      <w:divBdr>
        <w:top w:val="none" w:sz="0" w:space="0" w:color="auto"/>
        <w:left w:val="none" w:sz="0" w:space="0" w:color="auto"/>
        <w:bottom w:val="none" w:sz="0" w:space="0" w:color="auto"/>
        <w:right w:val="none" w:sz="0" w:space="0" w:color="auto"/>
      </w:divBdr>
    </w:div>
    <w:div w:id="1566716770">
      <w:bodyDiv w:val="1"/>
      <w:marLeft w:val="0"/>
      <w:marRight w:val="0"/>
      <w:marTop w:val="0"/>
      <w:marBottom w:val="0"/>
      <w:divBdr>
        <w:top w:val="none" w:sz="0" w:space="0" w:color="auto"/>
        <w:left w:val="none" w:sz="0" w:space="0" w:color="auto"/>
        <w:bottom w:val="none" w:sz="0" w:space="0" w:color="auto"/>
        <w:right w:val="none" w:sz="0" w:space="0" w:color="auto"/>
      </w:divBdr>
    </w:div>
    <w:div w:id="1566719629">
      <w:bodyDiv w:val="1"/>
      <w:marLeft w:val="0"/>
      <w:marRight w:val="0"/>
      <w:marTop w:val="0"/>
      <w:marBottom w:val="0"/>
      <w:divBdr>
        <w:top w:val="none" w:sz="0" w:space="0" w:color="auto"/>
        <w:left w:val="none" w:sz="0" w:space="0" w:color="auto"/>
        <w:bottom w:val="none" w:sz="0" w:space="0" w:color="auto"/>
        <w:right w:val="none" w:sz="0" w:space="0" w:color="auto"/>
      </w:divBdr>
    </w:div>
    <w:div w:id="1566724648">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66985075">
      <w:bodyDiv w:val="1"/>
      <w:marLeft w:val="0"/>
      <w:marRight w:val="0"/>
      <w:marTop w:val="0"/>
      <w:marBottom w:val="0"/>
      <w:divBdr>
        <w:top w:val="none" w:sz="0" w:space="0" w:color="auto"/>
        <w:left w:val="none" w:sz="0" w:space="0" w:color="auto"/>
        <w:bottom w:val="none" w:sz="0" w:space="0" w:color="auto"/>
        <w:right w:val="none" w:sz="0" w:space="0" w:color="auto"/>
      </w:divBdr>
    </w:div>
    <w:div w:id="1567452331">
      <w:bodyDiv w:val="1"/>
      <w:marLeft w:val="0"/>
      <w:marRight w:val="0"/>
      <w:marTop w:val="0"/>
      <w:marBottom w:val="0"/>
      <w:divBdr>
        <w:top w:val="none" w:sz="0" w:space="0" w:color="auto"/>
        <w:left w:val="none" w:sz="0" w:space="0" w:color="auto"/>
        <w:bottom w:val="none" w:sz="0" w:space="0" w:color="auto"/>
        <w:right w:val="none" w:sz="0" w:space="0" w:color="auto"/>
      </w:divBdr>
    </w:div>
    <w:div w:id="1567766691">
      <w:bodyDiv w:val="1"/>
      <w:marLeft w:val="0"/>
      <w:marRight w:val="0"/>
      <w:marTop w:val="0"/>
      <w:marBottom w:val="0"/>
      <w:divBdr>
        <w:top w:val="none" w:sz="0" w:space="0" w:color="auto"/>
        <w:left w:val="none" w:sz="0" w:space="0" w:color="auto"/>
        <w:bottom w:val="none" w:sz="0" w:space="0" w:color="auto"/>
        <w:right w:val="none" w:sz="0" w:space="0" w:color="auto"/>
      </w:divBdr>
    </w:div>
    <w:div w:id="1567954503">
      <w:bodyDiv w:val="1"/>
      <w:marLeft w:val="0"/>
      <w:marRight w:val="0"/>
      <w:marTop w:val="0"/>
      <w:marBottom w:val="0"/>
      <w:divBdr>
        <w:top w:val="none" w:sz="0" w:space="0" w:color="auto"/>
        <w:left w:val="none" w:sz="0" w:space="0" w:color="auto"/>
        <w:bottom w:val="none" w:sz="0" w:space="0" w:color="auto"/>
        <w:right w:val="none" w:sz="0" w:space="0" w:color="auto"/>
      </w:divBdr>
    </w:div>
    <w:div w:id="1567956969">
      <w:bodyDiv w:val="1"/>
      <w:marLeft w:val="0"/>
      <w:marRight w:val="0"/>
      <w:marTop w:val="0"/>
      <w:marBottom w:val="0"/>
      <w:divBdr>
        <w:top w:val="none" w:sz="0" w:space="0" w:color="auto"/>
        <w:left w:val="none" w:sz="0" w:space="0" w:color="auto"/>
        <w:bottom w:val="none" w:sz="0" w:space="0" w:color="auto"/>
        <w:right w:val="none" w:sz="0" w:space="0" w:color="auto"/>
      </w:divBdr>
    </w:div>
    <w:div w:id="1568106896">
      <w:bodyDiv w:val="1"/>
      <w:marLeft w:val="0"/>
      <w:marRight w:val="0"/>
      <w:marTop w:val="0"/>
      <w:marBottom w:val="0"/>
      <w:divBdr>
        <w:top w:val="none" w:sz="0" w:space="0" w:color="auto"/>
        <w:left w:val="none" w:sz="0" w:space="0" w:color="auto"/>
        <w:bottom w:val="none" w:sz="0" w:space="0" w:color="auto"/>
        <w:right w:val="none" w:sz="0" w:space="0" w:color="auto"/>
      </w:divBdr>
    </w:div>
    <w:div w:id="1568304101">
      <w:bodyDiv w:val="1"/>
      <w:marLeft w:val="0"/>
      <w:marRight w:val="0"/>
      <w:marTop w:val="0"/>
      <w:marBottom w:val="0"/>
      <w:divBdr>
        <w:top w:val="none" w:sz="0" w:space="0" w:color="auto"/>
        <w:left w:val="none" w:sz="0" w:space="0" w:color="auto"/>
        <w:bottom w:val="none" w:sz="0" w:space="0" w:color="auto"/>
        <w:right w:val="none" w:sz="0" w:space="0" w:color="auto"/>
      </w:divBdr>
    </w:div>
    <w:div w:id="1570191540">
      <w:bodyDiv w:val="1"/>
      <w:marLeft w:val="0"/>
      <w:marRight w:val="0"/>
      <w:marTop w:val="0"/>
      <w:marBottom w:val="0"/>
      <w:divBdr>
        <w:top w:val="none" w:sz="0" w:space="0" w:color="auto"/>
        <w:left w:val="none" w:sz="0" w:space="0" w:color="auto"/>
        <w:bottom w:val="none" w:sz="0" w:space="0" w:color="auto"/>
        <w:right w:val="none" w:sz="0" w:space="0" w:color="auto"/>
      </w:divBdr>
    </w:div>
    <w:div w:id="1570841636">
      <w:bodyDiv w:val="1"/>
      <w:marLeft w:val="0"/>
      <w:marRight w:val="0"/>
      <w:marTop w:val="0"/>
      <w:marBottom w:val="0"/>
      <w:divBdr>
        <w:top w:val="none" w:sz="0" w:space="0" w:color="auto"/>
        <w:left w:val="none" w:sz="0" w:space="0" w:color="auto"/>
        <w:bottom w:val="none" w:sz="0" w:space="0" w:color="auto"/>
        <w:right w:val="none" w:sz="0" w:space="0" w:color="auto"/>
      </w:divBdr>
    </w:div>
    <w:div w:id="1570846090">
      <w:bodyDiv w:val="1"/>
      <w:marLeft w:val="0"/>
      <w:marRight w:val="0"/>
      <w:marTop w:val="0"/>
      <w:marBottom w:val="0"/>
      <w:divBdr>
        <w:top w:val="none" w:sz="0" w:space="0" w:color="auto"/>
        <w:left w:val="none" w:sz="0" w:space="0" w:color="auto"/>
        <w:bottom w:val="none" w:sz="0" w:space="0" w:color="auto"/>
        <w:right w:val="none" w:sz="0" w:space="0" w:color="auto"/>
      </w:divBdr>
    </w:div>
    <w:div w:id="1571039324">
      <w:bodyDiv w:val="1"/>
      <w:marLeft w:val="0"/>
      <w:marRight w:val="0"/>
      <w:marTop w:val="0"/>
      <w:marBottom w:val="0"/>
      <w:divBdr>
        <w:top w:val="none" w:sz="0" w:space="0" w:color="auto"/>
        <w:left w:val="none" w:sz="0" w:space="0" w:color="auto"/>
        <w:bottom w:val="none" w:sz="0" w:space="0" w:color="auto"/>
        <w:right w:val="none" w:sz="0" w:space="0" w:color="auto"/>
      </w:divBdr>
    </w:div>
    <w:div w:id="1571191486">
      <w:bodyDiv w:val="1"/>
      <w:marLeft w:val="0"/>
      <w:marRight w:val="0"/>
      <w:marTop w:val="0"/>
      <w:marBottom w:val="0"/>
      <w:divBdr>
        <w:top w:val="none" w:sz="0" w:space="0" w:color="auto"/>
        <w:left w:val="none" w:sz="0" w:space="0" w:color="auto"/>
        <w:bottom w:val="none" w:sz="0" w:space="0" w:color="auto"/>
        <w:right w:val="none" w:sz="0" w:space="0" w:color="auto"/>
      </w:divBdr>
    </w:div>
    <w:div w:id="1571505697">
      <w:bodyDiv w:val="1"/>
      <w:marLeft w:val="0"/>
      <w:marRight w:val="0"/>
      <w:marTop w:val="0"/>
      <w:marBottom w:val="0"/>
      <w:divBdr>
        <w:top w:val="none" w:sz="0" w:space="0" w:color="auto"/>
        <w:left w:val="none" w:sz="0" w:space="0" w:color="auto"/>
        <w:bottom w:val="none" w:sz="0" w:space="0" w:color="auto"/>
        <w:right w:val="none" w:sz="0" w:space="0" w:color="auto"/>
      </w:divBdr>
    </w:div>
    <w:div w:id="1571622853">
      <w:bodyDiv w:val="1"/>
      <w:marLeft w:val="0"/>
      <w:marRight w:val="0"/>
      <w:marTop w:val="0"/>
      <w:marBottom w:val="0"/>
      <w:divBdr>
        <w:top w:val="none" w:sz="0" w:space="0" w:color="auto"/>
        <w:left w:val="none" w:sz="0" w:space="0" w:color="auto"/>
        <w:bottom w:val="none" w:sz="0" w:space="0" w:color="auto"/>
        <w:right w:val="none" w:sz="0" w:space="0" w:color="auto"/>
      </w:divBdr>
    </w:div>
    <w:div w:id="1571883210">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2692262">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082810">
      <w:bodyDiv w:val="1"/>
      <w:marLeft w:val="0"/>
      <w:marRight w:val="0"/>
      <w:marTop w:val="0"/>
      <w:marBottom w:val="0"/>
      <w:divBdr>
        <w:top w:val="none" w:sz="0" w:space="0" w:color="auto"/>
        <w:left w:val="none" w:sz="0" w:space="0" w:color="auto"/>
        <w:bottom w:val="none" w:sz="0" w:space="0" w:color="auto"/>
        <w:right w:val="none" w:sz="0" w:space="0" w:color="auto"/>
      </w:divBdr>
    </w:div>
    <w:div w:id="1573195970">
      <w:bodyDiv w:val="1"/>
      <w:marLeft w:val="0"/>
      <w:marRight w:val="0"/>
      <w:marTop w:val="0"/>
      <w:marBottom w:val="0"/>
      <w:divBdr>
        <w:top w:val="none" w:sz="0" w:space="0" w:color="auto"/>
        <w:left w:val="none" w:sz="0" w:space="0" w:color="auto"/>
        <w:bottom w:val="none" w:sz="0" w:space="0" w:color="auto"/>
        <w:right w:val="none" w:sz="0" w:space="0" w:color="auto"/>
      </w:divBdr>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14231">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3739661">
      <w:bodyDiv w:val="1"/>
      <w:marLeft w:val="0"/>
      <w:marRight w:val="0"/>
      <w:marTop w:val="0"/>
      <w:marBottom w:val="0"/>
      <w:divBdr>
        <w:top w:val="none" w:sz="0" w:space="0" w:color="auto"/>
        <w:left w:val="none" w:sz="0" w:space="0" w:color="auto"/>
        <w:bottom w:val="none" w:sz="0" w:space="0" w:color="auto"/>
        <w:right w:val="none" w:sz="0" w:space="0" w:color="auto"/>
      </w:divBdr>
    </w:div>
    <w:div w:id="1573855546">
      <w:bodyDiv w:val="1"/>
      <w:marLeft w:val="0"/>
      <w:marRight w:val="0"/>
      <w:marTop w:val="0"/>
      <w:marBottom w:val="0"/>
      <w:divBdr>
        <w:top w:val="none" w:sz="0" w:space="0" w:color="auto"/>
        <w:left w:val="none" w:sz="0" w:space="0" w:color="auto"/>
        <w:bottom w:val="none" w:sz="0" w:space="0" w:color="auto"/>
        <w:right w:val="none" w:sz="0" w:space="0" w:color="auto"/>
      </w:divBdr>
    </w:div>
    <w:div w:id="1574048599">
      <w:bodyDiv w:val="1"/>
      <w:marLeft w:val="0"/>
      <w:marRight w:val="0"/>
      <w:marTop w:val="0"/>
      <w:marBottom w:val="0"/>
      <w:divBdr>
        <w:top w:val="none" w:sz="0" w:space="0" w:color="auto"/>
        <w:left w:val="none" w:sz="0" w:space="0" w:color="auto"/>
        <w:bottom w:val="none" w:sz="0" w:space="0" w:color="auto"/>
        <w:right w:val="none" w:sz="0" w:space="0" w:color="auto"/>
      </w:divBdr>
    </w:div>
    <w:div w:id="1574462536">
      <w:bodyDiv w:val="1"/>
      <w:marLeft w:val="0"/>
      <w:marRight w:val="0"/>
      <w:marTop w:val="0"/>
      <w:marBottom w:val="0"/>
      <w:divBdr>
        <w:top w:val="none" w:sz="0" w:space="0" w:color="auto"/>
        <w:left w:val="none" w:sz="0" w:space="0" w:color="auto"/>
        <w:bottom w:val="none" w:sz="0" w:space="0" w:color="auto"/>
        <w:right w:val="none" w:sz="0" w:space="0" w:color="auto"/>
      </w:divBdr>
    </w:div>
    <w:div w:id="1574774870">
      <w:bodyDiv w:val="1"/>
      <w:marLeft w:val="0"/>
      <w:marRight w:val="0"/>
      <w:marTop w:val="0"/>
      <w:marBottom w:val="0"/>
      <w:divBdr>
        <w:top w:val="none" w:sz="0" w:space="0" w:color="auto"/>
        <w:left w:val="none" w:sz="0" w:space="0" w:color="auto"/>
        <w:bottom w:val="none" w:sz="0" w:space="0" w:color="auto"/>
        <w:right w:val="none" w:sz="0" w:space="0" w:color="auto"/>
      </w:divBdr>
    </w:div>
    <w:div w:id="1575162787">
      <w:bodyDiv w:val="1"/>
      <w:marLeft w:val="0"/>
      <w:marRight w:val="0"/>
      <w:marTop w:val="0"/>
      <w:marBottom w:val="0"/>
      <w:divBdr>
        <w:top w:val="none" w:sz="0" w:space="0" w:color="auto"/>
        <w:left w:val="none" w:sz="0" w:space="0" w:color="auto"/>
        <w:bottom w:val="none" w:sz="0" w:space="0" w:color="auto"/>
        <w:right w:val="none" w:sz="0" w:space="0" w:color="auto"/>
      </w:divBdr>
    </w:div>
    <w:div w:id="1575168594">
      <w:bodyDiv w:val="1"/>
      <w:marLeft w:val="0"/>
      <w:marRight w:val="0"/>
      <w:marTop w:val="0"/>
      <w:marBottom w:val="0"/>
      <w:divBdr>
        <w:top w:val="none" w:sz="0" w:space="0" w:color="auto"/>
        <w:left w:val="none" w:sz="0" w:space="0" w:color="auto"/>
        <w:bottom w:val="none" w:sz="0" w:space="0" w:color="auto"/>
        <w:right w:val="none" w:sz="0" w:space="0" w:color="auto"/>
      </w:divBdr>
    </w:div>
    <w:div w:id="1575312481">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5430263">
      <w:bodyDiv w:val="1"/>
      <w:marLeft w:val="0"/>
      <w:marRight w:val="0"/>
      <w:marTop w:val="0"/>
      <w:marBottom w:val="0"/>
      <w:divBdr>
        <w:top w:val="none" w:sz="0" w:space="0" w:color="auto"/>
        <w:left w:val="none" w:sz="0" w:space="0" w:color="auto"/>
        <w:bottom w:val="none" w:sz="0" w:space="0" w:color="auto"/>
        <w:right w:val="none" w:sz="0" w:space="0" w:color="auto"/>
      </w:divBdr>
    </w:div>
    <w:div w:id="1575817229">
      <w:bodyDiv w:val="1"/>
      <w:marLeft w:val="0"/>
      <w:marRight w:val="0"/>
      <w:marTop w:val="0"/>
      <w:marBottom w:val="0"/>
      <w:divBdr>
        <w:top w:val="none" w:sz="0" w:space="0" w:color="auto"/>
        <w:left w:val="none" w:sz="0" w:space="0" w:color="auto"/>
        <w:bottom w:val="none" w:sz="0" w:space="0" w:color="auto"/>
        <w:right w:val="none" w:sz="0" w:space="0" w:color="auto"/>
      </w:divBdr>
    </w:div>
    <w:div w:id="1576041589">
      <w:bodyDiv w:val="1"/>
      <w:marLeft w:val="0"/>
      <w:marRight w:val="0"/>
      <w:marTop w:val="0"/>
      <w:marBottom w:val="0"/>
      <w:divBdr>
        <w:top w:val="none" w:sz="0" w:space="0" w:color="auto"/>
        <w:left w:val="none" w:sz="0" w:space="0" w:color="auto"/>
        <w:bottom w:val="none" w:sz="0" w:space="0" w:color="auto"/>
        <w:right w:val="none" w:sz="0" w:space="0" w:color="auto"/>
      </w:divBdr>
    </w:div>
    <w:div w:id="1576236912">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6821855">
      <w:bodyDiv w:val="1"/>
      <w:marLeft w:val="0"/>
      <w:marRight w:val="0"/>
      <w:marTop w:val="0"/>
      <w:marBottom w:val="0"/>
      <w:divBdr>
        <w:top w:val="none" w:sz="0" w:space="0" w:color="auto"/>
        <w:left w:val="none" w:sz="0" w:space="0" w:color="auto"/>
        <w:bottom w:val="none" w:sz="0" w:space="0" w:color="auto"/>
        <w:right w:val="none" w:sz="0" w:space="0" w:color="auto"/>
      </w:divBdr>
    </w:div>
    <w:div w:id="1577469112">
      <w:bodyDiv w:val="1"/>
      <w:marLeft w:val="0"/>
      <w:marRight w:val="0"/>
      <w:marTop w:val="0"/>
      <w:marBottom w:val="0"/>
      <w:divBdr>
        <w:top w:val="none" w:sz="0" w:space="0" w:color="auto"/>
        <w:left w:val="none" w:sz="0" w:space="0" w:color="auto"/>
        <w:bottom w:val="none" w:sz="0" w:space="0" w:color="auto"/>
        <w:right w:val="none" w:sz="0" w:space="0" w:color="auto"/>
      </w:divBdr>
    </w:div>
    <w:div w:id="1578007501">
      <w:bodyDiv w:val="1"/>
      <w:marLeft w:val="0"/>
      <w:marRight w:val="0"/>
      <w:marTop w:val="0"/>
      <w:marBottom w:val="0"/>
      <w:divBdr>
        <w:top w:val="none" w:sz="0" w:space="0" w:color="auto"/>
        <w:left w:val="none" w:sz="0" w:space="0" w:color="auto"/>
        <w:bottom w:val="none" w:sz="0" w:space="0" w:color="auto"/>
        <w:right w:val="none" w:sz="0" w:space="0" w:color="auto"/>
      </w:divBdr>
    </w:div>
    <w:div w:id="1578055121">
      <w:bodyDiv w:val="1"/>
      <w:marLeft w:val="0"/>
      <w:marRight w:val="0"/>
      <w:marTop w:val="0"/>
      <w:marBottom w:val="0"/>
      <w:divBdr>
        <w:top w:val="none" w:sz="0" w:space="0" w:color="auto"/>
        <w:left w:val="none" w:sz="0" w:space="0" w:color="auto"/>
        <w:bottom w:val="none" w:sz="0" w:space="0" w:color="auto"/>
        <w:right w:val="none" w:sz="0" w:space="0" w:color="auto"/>
      </w:divBdr>
    </w:div>
    <w:div w:id="1578127836">
      <w:bodyDiv w:val="1"/>
      <w:marLeft w:val="0"/>
      <w:marRight w:val="0"/>
      <w:marTop w:val="0"/>
      <w:marBottom w:val="0"/>
      <w:divBdr>
        <w:top w:val="none" w:sz="0" w:space="0" w:color="auto"/>
        <w:left w:val="none" w:sz="0" w:space="0" w:color="auto"/>
        <w:bottom w:val="none" w:sz="0" w:space="0" w:color="auto"/>
        <w:right w:val="none" w:sz="0" w:space="0" w:color="auto"/>
      </w:divBdr>
    </w:div>
    <w:div w:id="1578595719">
      <w:bodyDiv w:val="1"/>
      <w:marLeft w:val="0"/>
      <w:marRight w:val="0"/>
      <w:marTop w:val="0"/>
      <w:marBottom w:val="0"/>
      <w:divBdr>
        <w:top w:val="none" w:sz="0" w:space="0" w:color="auto"/>
        <w:left w:val="none" w:sz="0" w:space="0" w:color="auto"/>
        <w:bottom w:val="none" w:sz="0" w:space="0" w:color="auto"/>
        <w:right w:val="none" w:sz="0" w:space="0" w:color="auto"/>
      </w:divBdr>
    </w:div>
    <w:div w:id="1578662395">
      <w:bodyDiv w:val="1"/>
      <w:marLeft w:val="0"/>
      <w:marRight w:val="0"/>
      <w:marTop w:val="0"/>
      <w:marBottom w:val="0"/>
      <w:divBdr>
        <w:top w:val="none" w:sz="0" w:space="0" w:color="auto"/>
        <w:left w:val="none" w:sz="0" w:space="0" w:color="auto"/>
        <w:bottom w:val="none" w:sz="0" w:space="0" w:color="auto"/>
        <w:right w:val="none" w:sz="0" w:space="0" w:color="auto"/>
      </w:divBdr>
    </w:div>
    <w:div w:id="1578897422">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79048681">
      <w:bodyDiv w:val="1"/>
      <w:marLeft w:val="0"/>
      <w:marRight w:val="0"/>
      <w:marTop w:val="0"/>
      <w:marBottom w:val="0"/>
      <w:divBdr>
        <w:top w:val="none" w:sz="0" w:space="0" w:color="auto"/>
        <w:left w:val="none" w:sz="0" w:space="0" w:color="auto"/>
        <w:bottom w:val="none" w:sz="0" w:space="0" w:color="auto"/>
        <w:right w:val="none" w:sz="0" w:space="0" w:color="auto"/>
      </w:divBdr>
    </w:div>
    <w:div w:id="1579093504">
      <w:bodyDiv w:val="1"/>
      <w:marLeft w:val="0"/>
      <w:marRight w:val="0"/>
      <w:marTop w:val="0"/>
      <w:marBottom w:val="0"/>
      <w:divBdr>
        <w:top w:val="none" w:sz="0" w:space="0" w:color="auto"/>
        <w:left w:val="none" w:sz="0" w:space="0" w:color="auto"/>
        <w:bottom w:val="none" w:sz="0" w:space="0" w:color="auto"/>
        <w:right w:val="none" w:sz="0" w:space="0" w:color="auto"/>
      </w:divBdr>
    </w:div>
    <w:div w:id="1580486225">
      <w:bodyDiv w:val="1"/>
      <w:marLeft w:val="0"/>
      <w:marRight w:val="0"/>
      <w:marTop w:val="0"/>
      <w:marBottom w:val="0"/>
      <w:divBdr>
        <w:top w:val="none" w:sz="0" w:space="0" w:color="auto"/>
        <w:left w:val="none" w:sz="0" w:space="0" w:color="auto"/>
        <w:bottom w:val="none" w:sz="0" w:space="0" w:color="auto"/>
        <w:right w:val="none" w:sz="0" w:space="0" w:color="auto"/>
      </w:divBdr>
    </w:div>
    <w:div w:id="1580674470">
      <w:bodyDiv w:val="1"/>
      <w:marLeft w:val="0"/>
      <w:marRight w:val="0"/>
      <w:marTop w:val="0"/>
      <w:marBottom w:val="0"/>
      <w:divBdr>
        <w:top w:val="none" w:sz="0" w:space="0" w:color="auto"/>
        <w:left w:val="none" w:sz="0" w:space="0" w:color="auto"/>
        <w:bottom w:val="none" w:sz="0" w:space="0" w:color="auto"/>
        <w:right w:val="none" w:sz="0" w:space="0" w:color="auto"/>
      </w:divBdr>
    </w:div>
    <w:div w:id="1580677075">
      <w:bodyDiv w:val="1"/>
      <w:marLeft w:val="0"/>
      <w:marRight w:val="0"/>
      <w:marTop w:val="0"/>
      <w:marBottom w:val="0"/>
      <w:divBdr>
        <w:top w:val="none" w:sz="0" w:space="0" w:color="auto"/>
        <w:left w:val="none" w:sz="0" w:space="0" w:color="auto"/>
        <w:bottom w:val="none" w:sz="0" w:space="0" w:color="auto"/>
        <w:right w:val="none" w:sz="0" w:space="0" w:color="auto"/>
      </w:divBdr>
    </w:div>
    <w:div w:id="1580754413">
      <w:bodyDiv w:val="1"/>
      <w:marLeft w:val="0"/>
      <w:marRight w:val="0"/>
      <w:marTop w:val="0"/>
      <w:marBottom w:val="0"/>
      <w:divBdr>
        <w:top w:val="none" w:sz="0" w:space="0" w:color="auto"/>
        <w:left w:val="none" w:sz="0" w:space="0" w:color="auto"/>
        <w:bottom w:val="none" w:sz="0" w:space="0" w:color="auto"/>
        <w:right w:val="none" w:sz="0" w:space="0" w:color="auto"/>
      </w:divBdr>
    </w:div>
    <w:div w:id="1581325981">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2182423">
      <w:bodyDiv w:val="1"/>
      <w:marLeft w:val="0"/>
      <w:marRight w:val="0"/>
      <w:marTop w:val="0"/>
      <w:marBottom w:val="0"/>
      <w:divBdr>
        <w:top w:val="none" w:sz="0" w:space="0" w:color="auto"/>
        <w:left w:val="none" w:sz="0" w:space="0" w:color="auto"/>
        <w:bottom w:val="none" w:sz="0" w:space="0" w:color="auto"/>
        <w:right w:val="none" w:sz="0" w:space="0" w:color="auto"/>
      </w:divBdr>
    </w:div>
    <w:div w:id="1582638375">
      <w:bodyDiv w:val="1"/>
      <w:marLeft w:val="0"/>
      <w:marRight w:val="0"/>
      <w:marTop w:val="0"/>
      <w:marBottom w:val="0"/>
      <w:divBdr>
        <w:top w:val="none" w:sz="0" w:space="0" w:color="auto"/>
        <w:left w:val="none" w:sz="0" w:space="0" w:color="auto"/>
        <w:bottom w:val="none" w:sz="0" w:space="0" w:color="auto"/>
        <w:right w:val="none" w:sz="0" w:space="0" w:color="auto"/>
      </w:divBdr>
    </w:div>
    <w:div w:id="1582640459">
      <w:bodyDiv w:val="1"/>
      <w:marLeft w:val="0"/>
      <w:marRight w:val="0"/>
      <w:marTop w:val="0"/>
      <w:marBottom w:val="0"/>
      <w:divBdr>
        <w:top w:val="none" w:sz="0" w:space="0" w:color="auto"/>
        <w:left w:val="none" w:sz="0" w:space="0" w:color="auto"/>
        <w:bottom w:val="none" w:sz="0" w:space="0" w:color="auto"/>
        <w:right w:val="none" w:sz="0" w:space="0" w:color="auto"/>
      </w:divBdr>
    </w:div>
    <w:div w:id="1582641175">
      <w:bodyDiv w:val="1"/>
      <w:marLeft w:val="0"/>
      <w:marRight w:val="0"/>
      <w:marTop w:val="0"/>
      <w:marBottom w:val="0"/>
      <w:divBdr>
        <w:top w:val="none" w:sz="0" w:space="0" w:color="auto"/>
        <w:left w:val="none" w:sz="0" w:space="0" w:color="auto"/>
        <w:bottom w:val="none" w:sz="0" w:space="0" w:color="auto"/>
        <w:right w:val="none" w:sz="0" w:space="0" w:color="auto"/>
      </w:divBdr>
    </w:div>
    <w:div w:id="1582760346">
      <w:bodyDiv w:val="1"/>
      <w:marLeft w:val="0"/>
      <w:marRight w:val="0"/>
      <w:marTop w:val="0"/>
      <w:marBottom w:val="0"/>
      <w:divBdr>
        <w:top w:val="none" w:sz="0" w:space="0" w:color="auto"/>
        <w:left w:val="none" w:sz="0" w:space="0" w:color="auto"/>
        <w:bottom w:val="none" w:sz="0" w:space="0" w:color="auto"/>
        <w:right w:val="none" w:sz="0" w:space="0" w:color="auto"/>
      </w:divBdr>
    </w:div>
    <w:div w:id="1582789300">
      <w:bodyDiv w:val="1"/>
      <w:marLeft w:val="0"/>
      <w:marRight w:val="0"/>
      <w:marTop w:val="0"/>
      <w:marBottom w:val="0"/>
      <w:divBdr>
        <w:top w:val="none" w:sz="0" w:space="0" w:color="auto"/>
        <w:left w:val="none" w:sz="0" w:space="0" w:color="auto"/>
        <w:bottom w:val="none" w:sz="0" w:space="0" w:color="auto"/>
        <w:right w:val="none" w:sz="0" w:space="0" w:color="auto"/>
      </w:divBdr>
    </w:div>
    <w:div w:id="1582837255">
      <w:bodyDiv w:val="1"/>
      <w:marLeft w:val="0"/>
      <w:marRight w:val="0"/>
      <w:marTop w:val="0"/>
      <w:marBottom w:val="0"/>
      <w:divBdr>
        <w:top w:val="none" w:sz="0" w:space="0" w:color="auto"/>
        <w:left w:val="none" w:sz="0" w:space="0" w:color="auto"/>
        <w:bottom w:val="none" w:sz="0" w:space="0" w:color="auto"/>
        <w:right w:val="none" w:sz="0" w:space="0" w:color="auto"/>
      </w:divBdr>
    </w:div>
    <w:div w:id="1583493177">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565654">
      <w:bodyDiv w:val="1"/>
      <w:marLeft w:val="0"/>
      <w:marRight w:val="0"/>
      <w:marTop w:val="0"/>
      <w:marBottom w:val="0"/>
      <w:divBdr>
        <w:top w:val="none" w:sz="0" w:space="0" w:color="auto"/>
        <w:left w:val="none" w:sz="0" w:space="0" w:color="auto"/>
        <w:bottom w:val="none" w:sz="0" w:space="0" w:color="auto"/>
        <w:right w:val="none" w:sz="0" w:space="0" w:color="auto"/>
      </w:divBdr>
    </w:div>
    <w:div w:id="1583679724">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532025">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4798775">
      <w:bodyDiv w:val="1"/>
      <w:marLeft w:val="0"/>
      <w:marRight w:val="0"/>
      <w:marTop w:val="0"/>
      <w:marBottom w:val="0"/>
      <w:divBdr>
        <w:top w:val="none" w:sz="0" w:space="0" w:color="auto"/>
        <w:left w:val="none" w:sz="0" w:space="0" w:color="auto"/>
        <w:bottom w:val="none" w:sz="0" w:space="0" w:color="auto"/>
        <w:right w:val="none" w:sz="0" w:space="0" w:color="auto"/>
      </w:divBdr>
    </w:div>
    <w:div w:id="1585527819">
      <w:bodyDiv w:val="1"/>
      <w:marLeft w:val="0"/>
      <w:marRight w:val="0"/>
      <w:marTop w:val="0"/>
      <w:marBottom w:val="0"/>
      <w:divBdr>
        <w:top w:val="none" w:sz="0" w:space="0" w:color="auto"/>
        <w:left w:val="none" w:sz="0" w:space="0" w:color="auto"/>
        <w:bottom w:val="none" w:sz="0" w:space="0" w:color="auto"/>
        <w:right w:val="none" w:sz="0" w:space="0" w:color="auto"/>
      </w:divBdr>
    </w:div>
    <w:div w:id="1586305933">
      <w:bodyDiv w:val="1"/>
      <w:marLeft w:val="0"/>
      <w:marRight w:val="0"/>
      <w:marTop w:val="0"/>
      <w:marBottom w:val="0"/>
      <w:divBdr>
        <w:top w:val="none" w:sz="0" w:space="0" w:color="auto"/>
        <w:left w:val="none" w:sz="0" w:space="0" w:color="auto"/>
        <w:bottom w:val="none" w:sz="0" w:space="0" w:color="auto"/>
        <w:right w:val="none" w:sz="0" w:space="0" w:color="auto"/>
      </w:divBdr>
    </w:div>
    <w:div w:id="1586650178">
      <w:bodyDiv w:val="1"/>
      <w:marLeft w:val="0"/>
      <w:marRight w:val="0"/>
      <w:marTop w:val="0"/>
      <w:marBottom w:val="0"/>
      <w:divBdr>
        <w:top w:val="none" w:sz="0" w:space="0" w:color="auto"/>
        <w:left w:val="none" w:sz="0" w:space="0" w:color="auto"/>
        <w:bottom w:val="none" w:sz="0" w:space="0" w:color="auto"/>
        <w:right w:val="none" w:sz="0" w:space="0" w:color="auto"/>
      </w:divBdr>
    </w:div>
    <w:div w:id="1586761042">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152169">
      <w:bodyDiv w:val="1"/>
      <w:marLeft w:val="0"/>
      <w:marRight w:val="0"/>
      <w:marTop w:val="0"/>
      <w:marBottom w:val="0"/>
      <w:divBdr>
        <w:top w:val="none" w:sz="0" w:space="0" w:color="auto"/>
        <w:left w:val="none" w:sz="0" w:space="0" w:color="auto"/>
        <w:bottom w:val="none" w:sz="0" w:space="0" w:color="auto"/>
        <w:right w:val="none" w:sz="0" w:space="0" w:color="auto"/>
      </w:divBdr>
    </w:div>
    <w:div w:id="1587349477">
      <w:bodyDiv w:val="1"/>
      <w:marLeft w:val="0"/>
      <w:marRight w:val="0"/>
      <w:marTop w:val="0"/>
      <w:marBottom w:val="0"/>
      <w:divBdr>
        <w:top w:val="none" w:sz="0" w:space="0" w:color="auto"/>
        <w:left w:val="none" w:sz="0" w:space="0" w:color="auto"/>
        <w:bottom w:val="none" w:sz="0" w:space="0" w:color="auto"/>
        <w:right w:val="none" w:sz="0" w:space="0" w:color="auto"/>
      </w:divBdr>
    </w:div>
    <w:div w:id="1587617123">
      <w:bodyDiv w:val="1"/>
      <w:marLeft w:val="0"/>
      <w:marRight w:val="0"/>
      <w:marTop w:val="0"/>
      <w:marBottom w:val="0"/>
      <w:divBdr>
        <w:top w:val="none" w:sz="0" w:space="0" w:color="auto"/>
        <w:left w:val="none" w:sz="0" w:space="0" w:color="auto"/>
        <w:bottom w:val="none" w:sz="0" w:space="0" w:color="auto"/>
        <w:right w:val="none" w:sz="0" w:space="0" w:color="auto"/>
      </w:divBdr>
    </w:div>
    <w:div w:id="1587693364">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7883195">
      <w:bodyDiv w:val="1"/>
      <w:marLeft w:val="0"/>
      <w:marRight w:val="0"/>
      <w:marTop w:val="0"/>
      <w:marBottom w:val="0"/>
      <w:divBdr>
        <w:top w:val="none" w:sz="0" w:space="0" w:color="auto"/>
        <w:left w:val="none" w:sz="0" w:space="0" w:color="auto"/>
        <w:bottom w:val="none" w:sz="0" w:space="0" w:color="auto"/>
        <w:right w:val="none" w:sz="0" w:space="0" w:color="auto"/>
      </w:divBdr>
    </w:div>
    <w:div w:id="1589147870">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650500">
      <w:bodyDiv w:val="1"/>
      <w:marLeft w:val="0"/>
      <w:marRight w:val="0"/>
      <w:marTop w:val="0"/>
      <w:marBottom w:val="0"/>
      <w:divBdr>
        <w:top w:val="none" w:sz="0" w:space="0" w:color="auto"/>
        <w:left w:val="none" w:sz="0" w:space="0" w:color="auto"/>
        <w:bottom w:val="none" w:sz="0" w:space="0" w:color="auto"/>
        <w:right w:val="none" w:sz="0" w:space="0" w:color="auto"/>
      </w:divBdr>
    </w:div>
    <w:div w:id="1589657938">
      <w:bodyDiv w:val="1"/>
      <w:marLeft w:val="0"/>
      <w:marRight w:val="0"/>
      <w:marTop w:val="0"/>
      <w:marBottom w:val="0"/>
      <w:divBdr>
        <w:top w:val="none" w:sz="0" w:space="0" w:color="auto"/>
        <w:left w:val="none" w:sz="0" w:space="0" w:color="auto"/>
        <w:bottom w:val="none" w:sz="0" w:space="0" w:color="auto"/>
        <w:right w:val="none" w:sz="0" w:space="0" w:color="auto"/>
      </w:divBdr>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041755">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0775809">
      <w:bodyDiv w:val="1"/>
      <w:marLeft w:val="0"/>
      <w:marRight w:val="0"/>
      <w:marTop w:val="0"/>
      <w:marBottom w:val="0"/>
      <w:divBdr>
        <w:top w:val="none" w:sz="0" w:space="0" w:color="auto"/>
        <w:left w:val="none" w:sz="0" w:space="0" w:color="auto"/>
        <w:bottom w:val="none" w:sz="0" w:space="0" w:color="auto"/>
        <w:right w:val="none" w:sz="0" w:space="0" w:color="auto"/>
      </w:divBdr>
    </w:div>
    <w:div w:id="1591114294">
      <w:bodyDiv w:val="1"/>
      <w:marLeft w:val="0"/>
      <w:marRight w:val="0"/>
      <w:marTop w:val="0"/>
      <w:marBottom w:val="0"/>
      <w:divBdr>
        <w:top w:val="none" w:sz="0" w:space="0" w:color="auto"/>
        <w:left w:val="none" w:sz="0" w:space="0" w:color="auto"/>
        <w:bottom w:val="none" w:sz="0" w:space="0" w:color="auto"/>
        <w:right w:val="none" w:sz="0" w:space="0" w:color="auto"/>
      </w:divBdr>
    </w:div>
    <w:div w:id="1591229679">
      <w:bodyDiv w:val="1"/>
      <w:marLeft w:val="0"/>
      <w:marRight w:val="0"/>
      <w:marTop w:val="0"/>
      <w:marBottom w:val="0"/>
      <w:divBdr>
        <w:top w:val="none" w:sz="0" w:space="0" w:color="auto"/>
        <w:left w:val="none" w:sz="0" w:space="0" w:color="auto"/>
        <w:bottom w:val="none" w:sz="0" w:space="0" w:color="auto"/>
        <w:right w:val="none" w:sz="0" w:space="0" w:color="auto"/>
      </w:divBdr>
    </w:div>
    <w:div w:id="1591818785">
      <w:bodyDiv w:val="1"/>
      <w:marLeft w:val="0"/>
      <w:marRight w:val="0"/>
      <w:marTop w:val="0"/>
      <w:marBottom w:val="0"/>
      <w:divBdr>
        <w:top w:val="none" w:sz="0" w:space="0" w:color="auto"/>
        <w:left w:val="none" w:sz="0" w:space="0" w:color="auto"/>
        <w:bottom w:val="none" w:sz="0" w:space="0" w:color="auto"/>
        <w:right w:val="none" w:sz="0" w:space="0" w:color="auto"/>
      </w:divBdr>
    </w:div>
    <w:div w:id="1591936899">
      <w:bodyDiv w:val="1"/>
      <w:marLeft w:val="0"/>
      <w:marRight w:val="0"/>
      <w:marTop w:val="0"/>
      <w:marBottom w:val="0"/>
      <w:divBdr>
        <w:top w:val="none" w:sz="0" w:space="0" w:color="auto"/>
        <w:left w:val="none" w:sz="0" w:space="0" w:color="auto"/>
        <w:bottom w:val="none" w:sz="0" w:space="0" w:color="auto"/>
        <w:right w:val="none" w:sz="0" w:space="0" w:color="auto"/>
      </w:divBdr>
    </w:div>
    <w:div w:id="1592278145">
      <w:bodyDiv w:val="1"/>
      <w:marLeft w:val="0"/>
      <w:marRight w:val="0"/>
      <w:marTop w:val="0"/>
      <w:marBottom w:val="0"/>
      <w:divBdr>
        <w:top w:val="none" w:sz="0" w:space="0" w:color="auto"/>
        <w:left w:val="none" w:sz="0" w:space="0" w:color="auto"/>
        <w:bottom w:val="none" w:sz="0" w:space="0" w:color="auto"/>
        <w:right w:val="none" w:sz="0" w:space="0" w:color="auto"/>
      </w:divBdr>
    </w:div>
    <w:div w:id="1593122227">
      <w:bodyDiv w:val="1"/>
      <w:marLeft w:val="0"/>
      <w:marRight w:val="0"/>
      <w:marTop w:val="0"/>
      <w:marBottom w:val="0"/>
      <w:divBdr>
        <w:top w:val="none" w:sz="0" w:space="0" w:color="auto"/>
        <w:left w:val="none" w:sz="0" w:space="0" w:color="auto"/>
        <w:bottom w:val="none" w:sz="0" w:space="0" w:color="auto"/>
        <w:right w:val="none" w:sz="0" w:space="0" w:color="auto"/>
      </w:divBdr>
    </w:div>
    <w:div w:id="1593204255">
      <w:bodyDiv w:val="1"/>
      <w:marLeft w:val="0"/>
      <w:marRight w:val="0"/>
      <w:marTop w:val="0"/>
      <w:marBottom w:val="0"/>
      <w:divBdr>
        <w:top w:val="none" w:sz="0" w:space="0" w:color="auto"/>
        <w:left w:val="none" w:sz="0" w:space="0" w:color="auto"/>
        <w:bottom w:val="none" w:sz="0" w:space="0" w:color="auto"/>
        <w:right w:val="none" w:sz="0" w:space="0" w:color="auto"/>
      </w:divBdr>
    </w:div>
    <w:div w:id="1593468629">
      <w:bodyDiv w:val="1"/>
      <w:marLeft w:val="0"/>
      <w:marRight w:val="0"/>
      <w:marTop w:val="0"/>
      <w:marBottom w:val="0"/>
      <w:divBdr>
        <w:top w:val="none" w:sz="0" w:space="0" w:color="auto"/>
        <w:left w:val="none" w:sz="0" w:space="0" w:color="auto"/>
        <w:bottom w:val="none" w:sz="0" w:space="0" w:color="auto"/>
        <w:right w:val="none" w:sz="0" w:space="0" w:color="auto"/>
      </w:divBdr>
    </w:div>
    <w:div w:id="1593589865">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3734133">
      <w:bodyDiv w:val="1"/>
      <w:marLeft w:val="0"/>
      <w:marRight w:val="0"/>
      <w:marTop w:val="0"/>
      <w:marBottom w:val="0"/>
      <w:divBdr>
        <w:top w:val="none" w:sz="0" w:space="0" w:color="auto"/>
        <w:left w:val="none" w:sz="0" w:space="0" w:color="auto"/>
        <w:bottom w:val="none" w:sz="0" w:space="0" w:color="auto"/>
        <w:right w:val="none" w:sz="0" w:space="0" w:color="auto"/>
      </w:divBdr>
    </w:div>
    <w:div w:id="1593933631">
      <w:bodyDiv w:val="1"/>
      <w:marLeft w:val="0"/>
      <w:marRight w:val="0"/>
      <w:marTop w:val="0"/>
      <w:marBottom w:val="0"/>
      <w:divBdr>
        <w:top w:val="none" w:sz="0" w:space="0" w:color="auto"/>
        <w:left w:val="none" w:sz="0" w:space="0" w:color="auto"/>
        <w:bottom w:val="none" w:sz="0" w:space="0" w:color="auto"/>
        <w:right w:val="none" w:sz="0" w:space="0" w:color="auto"/>
      </w:divBdr>
    </w:div>
    <w:div w:id="1594165544">
      <w:bodyDiv w:val="1"/>
      <w:marLeft w:val="0"/>
      <w:marRight w:val="0"/>
      <w:marTop w:val="0"/>
      <w:marBottom w:val="0"/>
      <w:divBdr>
        <w:top w:val="none" w:sz="0" w:space="0" w:color="auto"/>
        <w:left w:val="none" w:sz="0" w:space="0" w:color="auto"/>
        <w:bottom w:val="none" w:sz="0" w:space="0" w:color="auto"/>
        <w:right w:val="none" w:sz="0" w:space="0" w:color="auto"/>
      </w:divBdr>
    </w:div>
    <w:div w:id="1594244539">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4824962">
      <w:bodyDiv w:val="1"/>
      <w:marLeft w:val="0"/>
      <w:marRight w:val="0"/>
      <w:marTop w:val="0"/>
      <w:marBottom w:val="0"/>
      <w:divBdr>
        <w:top w:val="none" w:sz="0" w:space="0" w:color="auto"/>
        <w:left w:val="none" w:sz="0" w:space="0" w:color="auto"/>
        <w:bottom w:val="none" w:sz="0" w:space="0" w:color="auto"/>
        <w:right w:val="none" w:sz="0" w:space="0" w:color="auto"/>
      </w:divBdr>
    </w:div>
    <w:div w:id="1595239344">
      <w:bodyDiv w:val="1"/>
      <w:marLeft w:val="0"/>
      <w:marRight w:val="0"/>
      <w:marTop w:val="0"/>
      <w:marBottom w:val="0"/>
      <w:divBdr>
        <w:top w:val="none" w:sz="0" w:space="0" w:color="auto"/>
        <w:left w:val="none" w:sz="0" w:space="0" w:color="auto"/>
        <w:bottom w:val="none" w:sz="0" w:space="0" w:color="auto"/>
        <w:right w:val="none" w:sz="0" w:space="0" w:color="auto"/>
      </w:divBdr>
    </w:div>
    <w:div w:id="1595362660">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6474938">
      <w:bodyDiv w:val="1"/>
      <w:marLeft w:val="0"/>
      <w:marRight w:val="0"/>
      <w:marTop w:val="0"/>
      <w:marBottom w:val="0"/>
      <w:divBdr>
        <w:top w:val="none" w:sz="0" w:space="0" w:color="auto"/>
        <w:left w:val="none" w:sz="0" w:space="0" w:color="auto"/>
        <w:bottom w:val="none" w:sz="0" w:space="0" w:color="auto"/>
        <w:right w:val="none" w:sz="0" w:space="0" w:color="auto"/>
      </w:divBdr>
    </w:div>
    <w:div w:id="1596787940">
      <w:bodyDiv w:val="1"/>
      <w:marLeft w:val="0"/>
      <w:marRight w:val="0"/>
      <w:marTop w:val="0"/>
      <w:marBottom w:val="0"/>
      <w:divBdr>
        <w:top w:val="none" w:sz="0" w:space="0" w:color="auto"/>
        <w:left w:val="none" w:sz="0" w:space="0" w:color="auto"/>
        <w:bottom w:val="none" w:sz="0" w:space="0" w:color="auto"/>
        <w:right w:val="none" w:sz="0" w:space="0" w:color="auto"/>
      </w:divBdr>
    </w:div>
    <w:div w:id="1597322139">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589560">
      <w:bodyDiv w:val="1"/>
      <w:marLeft w:val="0"/>
      <w:marRight w:val="0"/>
      <w:marTop w:val="0"/>
      <w:marBottom w:val="0"/>
      <w:divBdr>
        <w:top w:val="none" w:sz="0" w:space="0" w:color="auto"/>
        <w:left w:val="none" w:sz="0" w:space="0" w:color="auto"/>
        <w:bottom w:val="none" w:sz="0" w:space="0" w:color="auto"/>
        <w:right w:val="none" w:sz="0" w:space="0" w:color="auto"/>
      </w:divBdr>
    </w:div>
    <w:div w:id="1597591515">
      <w:bodyDiv w:val="1"/>
      <w:marLeft w:val="0"/>
      <w:marRight w:val="0"/>
      <w:marTop w:val="0"/>
      <w:marBottom w:val="0"/>
      <w:divBdr>
        <w:top w:val="none" w:sz="0" w:space="0" w:color="auto"/>
        <w:left w:val="none" w:sz="0" w:space="0" w:color="auto"/>
        <w:bottom w:val="none" w:sz="0" w:space="0" w:color="auto"/>
        <w:right w:val="none" w:sz="0" w:space="0" w:color="auto"/>
      </w:divBdr>
    </w:div>
    <w:div w:id="1597638262">
      <w:bodyDiv w:val="1"/>
      <w:marLeft w:val="0"/>
      <w:marRight w:val="0"/>
      <w:marTop w:val="0"/>
      <w:marBottom w:val="0"/>
      <w:divBdr>
        <w:top w:val="none" w:sz="0" w:space="0" w:color="auto"/>
        <w:left w:val="none" w:sz="0" w:space="0" w:color="auto"/>
        <w:bottom w:val="none" w:sz="0" w:space="0" w:color="auto"/>
        <w:right w:val="none" w:sz="0" w:space="0" w:color="auto"/>
      </w:divBdr>
    </w:div>
    <w:div w:id="1597862079">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599436929">
      <w:bodyDiv w:val="1"/>
      <w:marLeft w:val="0"/>
      <w:marRight w:val="0"/>
      <w:marTop w:val="0"/>
      <w:marBottom w:val="0"/>
      <w:divBdr>
        <w:top w:val="none" w:sz="0" w:space="0" w:color="auto"/>
        <w:left w:val="none" w:sz="0" w:space="0" w:color="auto"/>
        <w:bottom w:val="none" w:sz="0" w:space="0" w:color="auto"/>
        <w:right w:val="none" w:sz="0" w:space="0" w:color="auto"/>
      </w:divBdr>
    </w:div>
    <w:div w:id="1599484655">
      <w:bodyDiv w:val="1"/>
      <w:marLeft w:val="0"/>
      <w:marRight w:val="0"/>
      <w:marTop w:val="0"/>
      <w:marBottom w:val="0"/>
      <w:divBdr>
        <w:top w:val="none" w:sz="0" w:space="0" w:color="auto"/>
        <w:left w:val="none" w:sz="0" w:space="0" w:color="auto"/>
        <w:bottom w:val="none" w:sz="0" w:space="0" w:color="auto"/>
        <w:right w:val="none" w:sz="0" w:space="0" w:color="auto"/>
      </w:divBdr>
    </w:div>
    <w:div w:id="1599677471">
      <w:bodyDiv w:val="1"/>
      <w:marLeft w:val="0"/>
      <w:marRight w:val="0"/>
      <w:marTop w:val="0"/>
      <w:marBottom w:val="0"/>
      <w:divBdr>
        <w:top w:val="none" w:sz="0" w:space="0" w:color="auto"/>
        <w:left w:val="none" w:sz="0" w:space="0" w:color="auto"/>
        <w:bottom w:val="none" w:sz="0" w:space="0" w:color="auto"/>
        <w:right w:val="none" w:sz="0" w:space="0" w:color="auto"/>
      </w:divBdr>
      <w:divsChild>
        <w:div w:id="549848649">
          <w:marLeft w:val="0"/>
          <w:marRight w:val="0"/>
          <w:marTop w:val="0"/>
          <w:marBottom w:val="0"/>
          <w:divBdr>
            <w:top w:val="none" w:sz="0" w:space="0" w:color="auto"/>
            <w:left w:val="none" w:sz="0" w:space="0" w:color="auto"/>
            <w:bottom w:val="none" w:sz="0" w:space="0" w:color="auto"/>
            <w:right w:val="none" w:sz="0" w:space="0" w:color="auto"/>
          </w:divBdr>
        </w:div>
        <w:div w:id="544299453">
          <w:marLeft w:val="0"/>
          <w:marRight w:val="0"/>
          <w:marTop w:val="0"/>
          <w:marBottom w:val="0"/>
          <w:divBdr>
            <w:top w:val="none" w:sz="0" w:space="0" w:color="auto"/>
            <w:left w:val="none" w:sz="0" w:space="0" w:color="auto"/>
            <w:bottom w:val="none" w:sz="0" w:space="0" w:color="auto"/>
            <w:right w:val="none" w:sz="0" w:space="0" w:color="auto"/>
          </w:divBdr>
        </w:div>
        <w:div w:id="1471484034">
          <w:marLeft w:val="0"/>
          <w:marRight w:val="0"/>
          <w:marTop w:val="0"/>
          <w:marBottom w:val="0"/>
          <w:divBdr>
            <w:top w:val="none" w:sz="0" w:space="0" w:color="auto"/>
            <w:left w:val="none" w:sz="0" w:space="0" w:color="auto"/>
            <w:bottom w:val="none" w:sz="0" w:space="0" w:color="auto"/>
            <w:right w:val="none" w:sz="0" w:space="0" w:color="auto"/>
          </w:divBdr>
        </w:div>
        <w:div w:id="1231305291">
          <w:marLeft w:val="0"/>
          <w:marRight w:val="0"/>
          <w:marTop w:val="0"/>
          <w:marBottom w:val="0"/>
          <w:divBdr>
            <w:top w:val="none" w:sz="0" w:space="0" w:color="auto"/>
            <w:left w:val="none" w:sz="0" w:space="0" w:color="auto"/>
            <w:bottom w:val="none" w:sz="0" w:space="0" w:color="auto"/>
            <w:right w:val="none" w:sz="0" w:space="0" w:color="auto"/>
          </w:divBdr>
        </w:div>
        <w:div w:id="1945724789">
          <w:marLeft w:val="0"/>
          <w:marRight w:val="0"/>
          <w:marTop w:val="0"/>
          <w:marBottom w:val="0"/>
          <w:divBdr>
            <w:top w:val="none" w:sz="0" w:space="0" w:color="auto"/>
            <w:left w:val="none" w:sz="0" w:space="0" w:color="auto"/>
            <w:bottom w:val="none" w:sz="0" w:space="0" w:color="auto"/>
            <w:right w:val="none" w:sz="0" w:space="0" w:color="auto"/>
          </w:divBdr>
        </w:div>
        <w:div w:id="205722526">
          <w:marLeft w:val="0"/>
          <w:marRight w:val="0"/>
          <w:marTop w:val="0"/>
          <w:marBottom w:val="0"/>
          <w:divBdr>
            <w:top w:val="none" w:sz="0" w:space="0" w:color="auto"/>
            <w:left w:val="none" w:sz="0" w:space="0" w:color="auto"/>
            <w:bottom w:val="none" w:sz="0" w:space="0" w:color="auto"/>
            <w:right w:val="none" w:sz="0" w:space="0" w:color="auto"/>
          </w:divBdr>
        </w:div>
        <w:div w:id="443430562">
          <w:marLeft w:val="0"/>
          <w:marRight w:val="0"/>
          <w:marTop w:val="0"/>
          <w:marBottom w:val="0"/>
          <w:divBdr>
            <w:top w:val="none" w:sz="0" w:space="0" w:color="auto"/>
            <w:left w:val="none" w:sz="0" w:space="0" w:color="auto"/>
            <w:bottom w:val="none" w:sz="0" w:space="0" w:color="auto"/>
            <w:right w:val="none" w:sz="0" w:space="0" w:color="auto"/>
          </w:divBdr>
        </w:div>
        <w:div w:id="250049028">
          <w:marLeft w:val="0"/>
          <w:marRight w:val="0"/>
          <w:marTop w:val="0"/>
          <w:marBottom w:val="0"/>
          <w:divBdr>
            <w:top w:val="none" w:sz="0" w:space="0" w:color="auto"/>
            <w:left w:val="none" w:sz="0" w:space="0" w:color="auto"/>
            <w:bottom w:val="none" w:sz="0" w:space="0" w:color="auto"/>
            <w:right w:val="none" w:sz="0" w:space="0" w:color="auto"/>
          </w:divBdr>
        </w:div>
        <w:div w:id="649485998">
          <w:marLeft w:val="0"/>
          <w:marRight w:val="0"/>
          <w:marTop w:val="0"/>
          <w:marBottom w:val="0"/>
          <w:divBdr>
            <w:top w:val="none" w:sz="0" w:space="0" w:color="auto"/>
            <w:left w:val="none" w:sz="0" w:space="0" w:color="auto"/>
            <w:bottom w:val="none" w:sz="0" w:space="0" w:color="auto"/>
            <w:right w:val="none" w:sz="0" w:space="0" w:color="auto"/>
          </w:divBdr>
        </w:div>
        <w:div w:id="1355376227">
          <w:marLeft w:val="0"/>
          <w:marRight w:val="0"/>
          <w:marTop w:val="0"/>
          <w:marBottom w:val="0"/>
          <w:divBdr>
            <w:top w:val="none" w:sz="0" w:space="0" w:color="auto"/>
            <w:left w:val="none" w:sz="0" w:space="0" w:color="auto"/>
            <w:bottom w:val="none" w:sz="0" w:space="0" w:color="auto"/>
            <w:right w:val="none" w:sz="0" w:space="0" w:color="auto"/>
          </w:divBdr>
        </w:div>
        <w:div w:id="208567639">
          <w:marLeft w:val="0"/>
          <w:marRight w:val="0"/>
          <w:marTop w:val="0"/>
          <w:marBottom w:val="0"/>
          <w:divBdr>
            <w:top w:val="none" w:sz="0" w:space="0" w:color="auto"/>
            <w:left w:val="none" w:sz="0" w:space="0" w:color="auto"/>
            <w:bottom w:val="none" w:sz="0" w:space="0" w:color="auto"/>
            <w:right w:val="none" w:sz="0" w:space="0" w:color="auto"/>
          </w:divBdr>
        </w:div>
        <w:div w:id="682973789">
          <w:marLeft w:val="0"/>
          <w:marRight w:val="0"/>
          <w:marTop w:val="0"/>
          <w:marBottom w:val="0"/>
          <w:divBdr>
            <w:top w:val="none" w:sz="0" w:space="0" w:color="auto"/>
            <w:left w:val="none" w:sz="0" w:space="0" w:color="auto"/>
            <w:bottom w:val="none" w:sz="0" w:space="0" w:color="auto"/>
            <w:right w:val="none" w:sz="0" w:space="0" w:color="auto"/>
          </w:divBdr>
        </w:div>
        <w:div w:id="1284727299">
          <w:marLeft w:val="0"/>
          <w:marRight w:val="0"/>
          <w:marTop w:val="0"/>
          <w:marBottom w:val="0"/>
          <w:divBdr>
            <w:top w:val="none" w:sz="0" w:space="0" w:color="auto"/>
            <w:left w:val="none" w:sz="0" w:space="0" w:color="auto"/>
            <w:bottom w:val="none" w:sz="0" w:space="0" w:color="auto"/>
            <w:right w:val="none" w:sz="0" w:space="0" w:color="auto"/>
          </w:divBdr>
        </w:div>
        <w:div w:id="739641212">
          <w:marLeft w:val="0"/>
          <w:marRight w:val="0"/>
          <w:marTop w:val="0"/>
          <w:marBottom w:val="0"/>
          <w:divBdr>
            <w:top w:val="none" w:sz="0" w:space="0" w:color="auto"/>
            <w:left w:val="none" w:sz="0" w:space="0" w:color="auto"/>
            <w:bottom w:val="none" w:sz="0" w:space="0" w:color="auto"/>
            <w:right w:val="none" w:sz="0" w:space="0" w:color="auto"/>
          </w:divBdr>
        </w:div>
        <w:div w:id="729614548">
          <w:marLeft w:val="0"/>
          <w:marRight w:val="0"/>
          <w:marTop w:val="0"/>
          <w:marBottom w:val="0"/>
          <w:divBdr>
            <w:top w:val="none" w:sz="0" w:space="0" w:color="auto"/>
            <w:left w:val="none" w:sz="0" w:space="0" w:color="auto"/>
            <w:bottom w:val="none" w:sz="0" w:space="0" w:color="auto"/>
            <w:right w:val="none" w:sz="0" w:space="0" w:color="auto"/>
          </w:divBdr>
        </w:div>
        <w:div w:id="851143457">
          <w:marLeft w:val="0"/>
          <w:marRight w:val="0"/>
          <w:marTop w:val="0"/>
          <w:marBottom w:val="0"/>
          <w:divBdr>
            <w:top w:val="none" w:sz="0" w:space="0" w:color="auto"/>
            <w:left w:val="none" w:sz="0" w:space="0" w:color="auto"/>
            <w:bottom w:val="none" w:sz="0" w:space="0" w:color="auto"/>
            <w:right w:val="none" w:sz="0" w:space="0" w:color="auto"/>
          </w:divBdr>
        </w:div>
        <w:div w:id="1766263561">
          <w:marLeft w:val="0"/>
          <w:marRight w:val="0"/>
          <w:marTop w:val="0"/>
          <w:marBottom w:val="0"/>
          <w:divBdr>
            <w:top w:val="none" w:sz="0" w:space="0" w:color="auto"/>
            <w:left w:val="none" w:sz="0" w:space="0" w:color="auto"/>
            <w:bottom w:val="none" w:sz="0" w:space="0" w:color="auto"/>
            <w:right w:val="none" w:sz="0" w:space="0" w:color="auto"/>
          </w:divBdr>
        </w:div>
        <w:div w:id="1454592521">
          <w:marLeft w:val="0"/>
          <w:marRight w:val="0"/>
          <w:marTop w:val="0"/>
          <w:marBottom w:val="0"/>
          <w:divBdr>
            <w:top w:val="none" w:sz="0" w:space="0" w:color="auto"/>
            <w:left w:val="none" w:sz="0" w:space="0" w:color="auto"/>
            <w:bottom w:val="none" w:sz="0" w:space="0" w:color="auto"/>
            <w:right w:val="none" w:sz="0" w:space="0" w:color="auto"/>
          </w:divBdr>
        </w:div>
        <w:div w:id="979770907">
          <w:marLeft w:val="0"/>
          <w:marRight w:val="0"/>
          <w:marTop w:val="0"/>
          <w:marBottom w:val="0"/>
          <w:divBdr>
            <w:top w:val="none" w:sz="0" w:space="0" w:color="auto"/>
            <w:left w:val="none" w:sz="0" w:space="0" w:color="auto"/>
            <w:bottom w:val="none" w:sz="0" w:space="0" w:color="auto"/>
            <w:right w:val="none" w:sz="0" w:space="0" w:color="auto"/>
          </w:divBdr>
        </w:div>
        <w:div w:id="272058000">
          <w:marLeft w:val="0"/>
          <w:marRight w:val="0"/>
          <w:marTop w:val="0"/>
          <w:marBottom w:val="0"/>
          <w:divBdr>
            <w:top w:val="none" w:sz="0" w:space="0" w:color="auto"/>
            <w:left w:val="none" w:sz="0" w:space="0" w:color="auto"/>
            <w:bottom w:val="none" w:sz="0" w:space="0" w:color="auto"/>
            <w:right w:val="none" w:sz="0" w:space="0" w:color="auto"/>
          </w:divBdr>
        </w:div>
        <w:div w:id="350571477">
          <w:marLeft w:val="0"/>
          <w:marRight w:val="0"/>
          <w:marTop w:val="0"/>
          <w:marBottom w:val="0"/>
          <w:divBdr>
            <w:top w:val="none" w:sz="0" w:space="0" w:color="auto"/>
            <w:left w:val="none" w:sz="0" w:space="0" w:color="auto"/>
            <w:bottom w:val="none" w:sz="0" w:space="0" w:color="auto"/>
            <w:right w:val="none" w:sz="0" w:space="0" w:color="auto"/>
          </w:divBdr>
        </w:div>
        <w:div w:id="1296302187">
          <w:marLeft w:val="0"/>
          <w:marRight w:val="0"/>
          <w:marTop w:val="0"/>
          <w:marBottom w:val="0"/>
          <w:divBdr>
            <w:top w:val="none" w:sz="0" w:space="0" w:color="auto"/>
            <w:left w:val="none" w:sz="0" w:space="0" w:color="auto"/>
            <w:bottom w:val="none" w:sz="0" w:space="0" w:color="auto"/>
            <w:right w:val="none" w:sz="0" w:space="0" w:color="auto"/>
          </w:divBdr>
        </w:div>
        <w:div w:id="92290118">
          <w:marLeft w:val="0"/>
          <w:marRight w:val="0"/>
          <w:marTop w:val="0"/>
          <w:marBottom w:val="0"/>
          <w:divBdr>
            <w:top w:val="none" w:sz="0" w:space="0" w:color="auto"/>
            <w:left w:val="none" w:sz="0" w:space="0" w:color="auto"/>
            <w:bottom w:val="none" w:sz="0" w:space="0" w:color="auto"/>
            <w:right w:val="none" w:sz="0" w:space="0" w:color="auto"/>
          </w:divBdr>
        </w:div>
        <w:div w:id="1378242316">
          <w:marLeft w:val="0"/>
          <w:marRight w:val="0"/>
          <w:marTop w:val="0"/>
          <w:marBottom w:val="0"/>
          <w:divBdr>
            <w:top w:val="none" w:sz="0" w:space="0" w:color="auto"/>
            <w:left w:val="none" w:sz="0" w:space="0" w:color="auto"/>
            <w:bottom w:val="none" w:sz="0" w:space="0" w:color="auto"/>
            <w:right w:val="none" w:sz="0" w:space="0" w:color="auto"/>
          </w:divBdr>
        </w:div>
        <w:div w:id="725375713">
          <w:marLeft w:val="0"/>
          <w:marRight w:val="0"/>
          <w:marTop w:val="0"/>
          <w:marBottom w:val="0"/>
          <w:divBdr>
            <w:top w:val="none" w:sz="0" w:space="0" w:color="auto"/>
            <w:left w:val="none" w:sz="0" w:space="0" w:color="auto"/>
            <w:bottom w:val="none" w:sz="0" w:space="0" w:color="auto"/>
            <w:right w:val="none" w:sz="0" w:space="0" w:color="auto"/>
          </w:divBdr>
        </w:div>
        <w:div w:id="273367053">
          <w:marLeft w:val="0"/>
          <w:marRight w:val="0"/>
          <w:marTop w:val="0"/>
          <w:marBottom w:val="0"/>
          <w:divBdr>
            <w:top w:val="none" w:sz="0" w:space="0" w:color="auto"/>
            <w:left w:val="none" w:sz="0" w:space="0" w:color="auto"/>
            <w:bottom w:val="none" w:sz="0" w:space="0" w:color="auto"/>
            <w:right w:val="none" w:sz="0" w:space="0" w:color="auto"/>
          </w:divBdr>
        </w:div>
        <w:div w:id="1538350779">
          <w:marLeft w:val="0"/>
          <w:marRight w:val="0"/>
          <w:marTop w:val="0"/>
          <w:marBottom w:val="0"/>
          <w:divBdr>
            <w:top w:val="none" w:sz="0" w:space="0" w:color="auto"/>
            <w:left w:val="none" w:sz="0" w:space="0" w:color="auto"/>
            <w:bottom w:val="none" w:sz="0" w:space="0" w:color="auto"/>
            <w:right w:val="none" w:sz="0" w:space="0" w:color="auto"/>
          </w:divBdr>
        </w:div>
        <w:div w:id="1467578806">
          <w:marLeft w:val="0"/>
          <w:marRight w:val="0"/>
          <w:marTop w:val="0"/>
          <w:marBottom w:val="0"/>
          <w:divBdr>
            <w:top w:val="none" w:sz="0" w:space="0" w:color="auto"/>
            <w:left w:val="none" w:sz="0" w:space="0" w:color="auto"/>
            <w:bottom w:val="none" w:sz="0" w:space="0" w:color="auto"/>
            <w:right w:val="none" w:sz="0" w:space="0" w:color="auto"/>
          </w:divBdr>
        </w:div>
        <w:div w:id="1474789369">
          <w:marLeft w:val="0"/>
          <w:marRight w:val="0"/>
          <w:marTop w:val="0"/>
          <w:marBottom w:val="0"/>
          <w:divBdr>
            <w:top w:val="none" w:sz="0" w:space="0" w:color="auto"/>
            <w:left w:val="none" w:sz="0" w:space="0" w:color="auto"/>
            <w:bottom w:val="none" w:sz="0" w:space="0" w:color="auto"/>
            <w:right w:val="none" w:sz="0" w:space="0" w:color="auto"/>
          </w:divBdr>
        </w:div>
        <w:div w:id="511604779">
          <w:marLeft w:val="0"/>
          <w:marRight w:val="0"/>
          <w:marTop w:val="0"/>
          <w:marBottom w:val="0"/>
          <w:divBdr>
            <w:top w:val="none" w:sz="0" w:space="0" w:color="auto"/>
            <w:left w:val="none" w:sz="0" w:space="0" w:color="auto"/>
            <w:bottom w:val="none" w:sz="0" w:space="0" w:color="auto"/>
            <w:right w:val="none" w:sz="0" w:space="0" w:color="auto"/>
          </w:divBdr>
        </w:div>
        <w:div w:id="940383123">
          <w:marLeft w:val="0"/>
          <w:marRight w:val="0"/>
          <w:marTop w:val="0"/>
          <w:marBottom w:val="0"/>
          <w:divBdr>
            <w:top w:val="none" w:sz="0" w:space="0" w:color="auto"/>
            <w:left w:val="none" w:sz="0" w:space="0" w:color="auto"/>
            <w:bottom w:val="none" w:sz="0" w:space="0" w:color="auto"/>
            <w:right w:val="none" w:sz="0" w:space="0" w:color="auto"/>
          </w:divBdr>
        </w:div>
        <w:div w:id="1681466107">
          <w:marLeft w:val="0"/>
          <w:marRight w:val="0"/>
          <w:marTop w:val="0"/>
          <w:marBottom w:val="0"/>
          <w:divBdr>
            <w:top w:val="none" w:sz="0" w:space="0" w:color="auto"/>
            <w:left w:val="none" w:sz="0" w:space="0" w:color="auto"/>
            <w:bottom w:val="none" w:sz="0" w:space="0" w:color="auto"/>
            <w:right w:val="none" w:sz="0" w:space="0" w:color="auto"/>
          </w:divBdr>
        </w:div>
        <w:div w:id="2021808167">
          <w:marLeft w:val="0"/>
          <w:marRight w:val="0"/>
          <w:marTop w:val="0"/>
          <w:marBottom w:val="0"/>
          <w:divBdr>
            <w:top w:val="none" w:sz="0" w:space="0" w:color="auto"/>
            <w:left w:val="none" w:sz="0" w:space="0" w:color="auto"/>
            <w:bottom w:val="none" w:sz="0" w:space="0" w:color="auto"/>
            <w:right w:val="none" w:sz="0" w:space="0" w:color="auto"/>
          </w:divBdr>
        </w:div>
        <w:div w:id="2126344127">
          <w:marLeft w:val="0"/>
          <w:marRight w:val="0"/>
          <w:marTop w:val="0"/>
          <w:marBottom w:val="0"/>
          <w:divBdr>
            <w:top w:val="none" w:sz="0" w:space="0" w:color="auto"/>
            <w:left w:val="none" w:sz="0" w:space="0" w:color="auto"/>
            <w:bottom w:val="none" w:sz="0" w:space="0" w:color="auto"/>
            <w:right w:val="none" w:sz="0" w:space="0" w:color="auto"/>
          </w:divBdr>
        </w:div>
        <w:div w:id="298338607">
          <w:marLeft w:val="0"/>
          <w:marRight w:val="0"/>
          <w:marTop w:val="0"/>
          <w:marBottom w:val="0"/>
          <w:divBdr>
            <w:top w:val="none" w:sz="0" w:space="0" w:color="auto"/>
            <w:left w:val="none" w:sz="0" w:space="0" w:color="auto"/>
            <w:bottom w:val="none" w:sz="0" w:space="0" w:color="auto"/>
            <w:right w:val="none" w:sz="0" w:space="0" w:color="auto"/>
          </w:divBdr>
        </w:div>
        <w:div w:id="997028265">
          <w:marLeft w:val="0"/>
          <w:marRight w:val="0"/>
          <w:marTop w:val="0"/>
          <w:marBottom w:val="0"/>
          <w:divBdr>
            <w:top w:val="none" w:sz="0" w:space="0" w:color="auto"/>
            <w:left w:val="none" w:sz="0" w:space="0" w:color="auto"/>
            <w:bottom w:val="none" w:sz="0" w:space="0" w:color="auto"/>
            <w:right w:val="none" w:sz="0" w:space="0" w:color="auto"/>
          </w:divBdr>
        </w:div>
        <w:div w:id="469976813">
          <w:marLeft w:val="0"/>
          <w:marRight w:val="0"/>
          <w:marTop w:val="0"/>
          <w:marBottom w:val="0"/>
          <w:divBdr>
            <w:top w:val="none" w:sz="0" w:space="0" w:color="auto"/>
            <w:left w:val="none" w:sz="0" w:space="0" w:color="auto"/>
            <w:bottom w:val="none" w:sz="0" w:space="0" w:color="auto"/>
            <w:right w:val="none" w:sz="0" w:space="0" w:color="auto"/>
          </w:divBdr>
        </w:div>
        <w:div w:id="85269741">
          <w:marLeft w:val="0"/>
          <w:marRight w:val="0"/>
          <w:marTop w:val="0"/>
          <w:marBottom w:val="0"/>
          <w:divBdr>
            <w:top w:val="none" w:sz="0" w:space="0" w:color="auto"/>
            <w:left w:val="none" w:sz="0" w:space="0" w:color="auto"/>
            <w:bottom w:val="none" w:sz="0" w:space="0" w:color="auto"/>
            <w:right w:val="none" w:sz="0" w:space="0" w:color="auto"/>
          </w:divBdr>
        </w:div>
        <w:div w:id="882519874">
          <w:marLeft w:val="0"/>
          <w:marRight w:val="0"/>
          <w:marTop w:val="0"/>
          <w:marBottom w:val="0"/>
          <w:divBdr>
            <w:top w:val="none" w:sz="0" w:space="0" w:color="auto"/>
            <w:left w:val="none" w:sz="0" w:space="0" w:color="auto"/>
            <w:bottom w:val="none" w:sz="0" w:space="0" w:color="auto"/>
            <w:right w:val="none" w:sz="0" w:space="0" w:color="auto"/>
          </w:divBdr>
        </w:div>
        <w:div w:id="84499751">
          <w:marLeft w:val="0"/>
          <w:marRight w:val="0"/>
          <w:marTop w:val="0"/>
          <w:marBottom w:val="0"/>
          <w:divBdr>
            <w:top w:val="none" w:sz="0" w:space="0" w:color="auto"/>
            <w:left w:val="none" w:sz="0" w:space="0" w:color="auto"/>
            <w:bottom w:val="none" w:sz="0" w:space="0" w:color="auto"/>
            <w:right w:val="none" w:sz="0" w:space="0" w:color="auto"/>
          </w:divBdr>
        </w:div>
        <w:div w:id="898327791">
          <w:marLeft w:val="0"/>
          <w:marRight w:val="0"/>
          <w:marTop w:val="0"/>
          <w:marBottom w:val="0"/>
          <w:divBdr>
            <w:top w:val="none" w:sz="0" w:space="0" w:color="auto"/>
            <w:left w:val="none" w:sz="0" w:space="0" w:color="auto"/>
            <w:bottom w:val="none" w:sz="0" w:space="0" w:color="auto"/>
            <w:right w:val="none" w:sz="0" w:space="0" w:color="auto"/>
          </w:divBdr>
        </w:div>
        <w:div w:id="1301304676">
          <w:marLeft w:val="0"/>
          <w:marRight w:val="0"/>
          <w:marTop w:val="0"/>
          <w:marBottom w:val="0"/>
          <w:divBdr>
            <w:top w:val="none" w:sz="0" w:space="0" w:color="auto"/>
            <w:left w:val="none" w:sz="0" w:space="0" w:color="auto"/>
            <w:bottom w:val="none" w:sz="0" w:space="0" w:color="auto"/>
            <w:right w:val="none" w:sz="0" w:space="0" w:color="auto"/>
          </w:divBdr>
        </w:div>
        <w:div w:id="1906604465">
          <w:marLeft w:val="0"/>
          <w:marRight w:val="0"/>
          <w:marTop w:val="0"/>
          <w:marBottom w:val="0"/>
          <w:divBdr>
            <w:top w:val="none" w:sz="0" w:space="0" w:color="auto"/>
            <w:left w:val="none" w:sz="0" w:space="0" w:color="auto"/>
            <w:bottom w:val="none" w:sz="0" w:space="0" w:color="auto"/>
            <w:right w:val="none" w:sz="0" w:space="0" w:color="auto"/>
          </w:divBdr>
        </w:div>
        <w:div w:id="399138635">
          <w:marLeft w:val="0"/>
          <w:marRight w:val="0"/>
          <w:marTop w:val="0"/>
          <w:marBottom w:val="0"/>
          <w:divBdr>
            <w:top w:val="none" w:sz="0" w:space="0" w:color="auto"/>
            <w:left w:val="none" w:sz="0" w:space="0" w:color="auto"/>
            <w:bottom w:val="none" w:sz="0" w:space="0" w:color="auto"/>
            <w:right w:val="none" w:sz="0" w:space="0" w:color="auto"/>
          </w:divBdr>
        </w:div>
        <w:div w:id="1746298051">
          <w:marLeft w:val="0"/>
          <w:marRight w:val="0"/>
          <w:marTop w:val="0"/>
          <w:marBottom w:val="0"/>
          <w:divBdr>
            <w:top w:val="none" w:sz="0" w:space="0" w:color="auto"/>
            <w:left w:val="none" w:sz="0" w:space="0" w:color="auto"/>
            <w:bottom w:val="none" w:sz="0" w:space="0" w:color="auto"/>
            <w:right w:val="none" w:sz="0" w:space="0" w:color="auto"/>
          </w:divBdr>
        </w:div>
        <w:div w:id="612827681">
          <w:marLeft w:val="0"/>
          <w:marRight w:val="0"/>
          <w:marTop w:val="0"/>
          <w:marBottom w:val="0"/>
          <w:divBdr>
            <w:top w:val="none" w:sz="0" w:space="0" w:color="auto"/>
            <w:left w:val="none" w:sz="0" w:space="0" w:color="auto"/>
            <w:bottom w:val="none" w:sz="0" w:space="0" w:color="auto"/>
            <w:right w:val="none" w:sz="0" w:space="0" w:color="auto"/>
          </w:divBdr>
        </w:div>
        <w:div w:id="1184397782">
          <w:marLeft w:val="0"/>
          <w:marRight w:val="0"/>
          <w:marTop w:val="0"/>
          <w:marBottom w:val="0"/>
          <w:divBdr>
            <w:top w:val="none" w:sz="0" w:space="0" w:color="auto"/>
            <w:left w:val="none" w:sz="0" w:space="0" w:color="auto"/>
            <w:bottom w:val="none" w:sz="0" w:space="0" w:color="auto"/>
            <w:right w:val="none" w:sz="0" w:space="0" w:color="auto"/>
          </w:divBdr>
        </w:div>
        <w:div w:id="973170792">
          <w:marLeft w:val="0"/>
          <w:marRight w:val="0"/>
          <w:marTop w:val="0"/>
          <w:marBottom w:val="0"/>
          <w:divBdr>
            <w:top w:val="none" w:sz="0" w:space="0" w:color="auto"/>
            <w:left w:val="none" w:sz="0" w:space="0" w:color="auto"/>
            <w:bottom w:val="none" w:sz="0" w:space="0" w:color="auto"/>
            <w:right w:val="none" w:sz="0" w:space="0" w:color="auto"/>
          </w:divBdr>
        </w:div>
        <w:div w:id="169176996">
          <w:marLeft w:val="0"/>
          <w:marRight w:val="0"/>
          <w:marTop w:val="0"/>
          <w:marBottom w:val="0"/>
          <w:divBdr>
            <w:top w:val="none" w:sz="0" w:space="0" w:color="auto"/>
            <w:left w:val="none" w:sz="0" w:space="0" w:color="auto"/>
            <w:bottom w:val="none" w:sz="0" w:space="0" w:color="auto"/>
            <w:right w:val="none" w:sz="0" w:space="0" w:color="auto"/>
          </w:divBdr>
        </w:div>
        <w:div w:id="451705106">
          <w:marLeft w:val="0"/>
          <w:marRight w:val="0"/>
          <w:marTop w:val="0"/>
          <w:marBottom w:val="0"/>
          <w:divBdr>
            <w:top w:val="none" w:sz="0" w:space="0" w:color="auto"/>
            <w:left w:val="none" w:sz="0" w:space="0" w:color="auto"/>
            <w:bottom w:val="none" w:sz="0" w:space="0" w:color="auto"/>
            <w:right w:val="none" w:sz="0" w:space="0" w:color="auto"/>
          </w:divBdr>
        </w:div>
        <w:div w:id="1455292849">
          <w:marLeft w:val="0"/>
          <w:marRight w:val="0"/>
          <w:marTop w:val="0"/>
          <w:marBottom w:val="0"/>
          <w:divBdr>
            <w:top w:val="none" w:sz="0" w:space="0" w:color="auto"/>
            <w:left w:val="none" w:sz="0" w:space="0" w:color="auto"/>
            <w:bottom w:val="none" w:sz="0" w:space="0" w:color="auto"/>
            <w:right w:val="none" w:sz="0" w:space="0" w:color="auto"/>
          </w:divBdr>
        </w:div>
        <w:div w:id="1596131399">
          <w:marLeft w:val="0"/>
          <w:marRight w:val="0"/>
          <w:marTop w:val="0"/>
          <w:marBottom w:val="0"/>
          <w:divBdr>
            <w:top w:val="none" w:sz="0" w:space="0" w:color="auto"/>
            <w:left w:val="none" w:sz="0" w:space="0" w:color="auto"/>
            <w:bottom w:val="none" w:sz="0" w:space="0" w:color="auto"/>
            <w:right w:val="none" w:sz="0" w:space="0" w:color="auto"/>
          </w:divBdr>
        </w:div>
        <w:div w:id="464280187">
          <w:marLeft w:val="0"/>
          <w:marRight w:val="0"/>
          <w:marTop w:val="0"/>
          <w:marBottom w:val="0"/>
          <w:divBdr>
            <w:top w:val="none" w:sz="0" w:space="0" w:color="auto"/>
            <w:left w:val="none" w:sz="0" w:space="0" w:color="auto"/>
            <w:bottom w:val="none" w:sz="0" w:space="0" w:color="auto"/>
            <w:right w:val="none" w:sz="0" w:space="0" w:color="auto"/>
          </w:divBdr>
        </w:div>
        <w:div w:id="1048652461">
          <w:marLeft w:val="0"/>
          <w:marRight w:val="0"/>
          <w:marTop w:val="0"/>
          <w:marBottom w:val="0"/>
          <w:divBdr>
            <w:top w:val="none" w:sz="0" w:space="0" w:color="auto"/>
            <w:left w:val="none" w:sz="0" w:space="0" w:color="auto"/>
            <w:bottom w:val="none" w:sz="0" w:space="0" w:color="auto"/>
            <w:right w:val="none" w:sz="0" w:space="0" w:color="auto"/>
          </w:divBdr>
        </w:div>
        <w:div w:id="1406032722">
          <w:marLeft w:val="0"/>
          <w:marRight w:val="0"/>
          <w:marTop w:val="0"/>
          <w:marBottom w:val="0"/>
          <w:divBdr>
            <w:top w:val="none" w:sz="0" w:space="0" w:color="auto"/>
            <w:left w:val="none" w:sz="0" w:space="0" w:color="auto"/>
            <w:bottom w:val="none" w:sz="0" w:space="0" w:color="auto"/>
            <w:right w:val="none" w:sz="0" w:space="0" w:color="auto"/>
          </w:divBdr>
        </w:div>
        <w:div w:id="27462100">
          <w:marLeft w:val="0"/>
          <w:marRight w:val="0"/>
          <w:marTop w:val="0"/>
          <w:marBottom w:val="0"/>
          <w:divBdr>
            <w:top w:val="none" w:sz="0" w:space="0" w:color="auto"/>
            <w:left w:val="none" w:sz="0" w:space="0" w:color="auto"/>
            <w:bottom w:val="none" w:sz="0" w:space="0" w:color="auto"/>
            <w:right w:val="none" w:sz="0" w:space="0" w:color="auto"/>
          </w:divBdr>
        </w:div>
        <w:div w:id="623392607">
          <w:marLeft w:val="0"/>
          <w:marRight w:val="0"/>
          <w:marTop w:val="0"/>
          <w:marBottom w:val="0"/>
          <w:divBdr>
            <w:top w:val="none" w:sz="0" w:space="0" w:color="auto"/>
            <w:left w:val="none" w:sz="0" w:space="0" w:color="auto"/>
            <w:bottom w:val="none" w:sz="0" w:space="0" w:color="auto"/>
            <w:right w:val="none" w:sz="0" w:space="0" w:color="auto"/>
          </w:divBdr>
        </w:div>
        <w:div w:id="1349603115">
          <w:marLeft w:val="0"/>
          <w:marRight w:val="0"/>
          <w:marTop w:val="0"/>
          <w:marBottom w:val="0"/>
          <w:divBdr>
            <w:top w:val="none" w:sz="0" w:space="0" w:color="auto"/>
            <w:left w:val="none" w:sz="0" w:space="0" w:color="auto"/>
            <w:bottom w:val="none" w:sz="0" w:space="0" w:color="auto"/>
            <w:right w:val="none" w:sz="0" w:space="0" w:color="auto"/>
          </w:divBdr>
        </w:div>
        <w:div w:id="1231308967">
          <w:marLeft w:val="0"/>
          <w:marRight w:val="0"/>
          <w:marTop w:val="0"/>
          <w:marBottom w:val="0"/>
          <w:divBdr>
            <w:top w:val="none" w:sz="0" w:space="0" w:color="auto"/>
            <w:left w:val="none" w:sz="0" w:space="0" w:color="auto"/>
            <w:bottom w:val="none" w:sz="0" w:space="0" w:color="auto"/>
            <w:right w:val="none" w:sz="0" w:space="0" w:color="auto"/>
          </w:divBdr>
        </w:div>
        <w:div w:id="1297643900">
          <w:marLeft w:val="0"/>
          <w:marRight w:val="0"/>
          <w:marTop w:val="0"/>
          <w:marBottom w:val="0"/>
          <w:divBdr>
            <w:top w:val="none" w:sz="0" w:space="0" w:color="auto"/>
            <w:left w:val="none" w:sz="0" w:space="0" w:color="auto"/>
            <w:bottom w:val="none" w:sz="0" w:space="0" w:color="auto"/>
            <w:right w:val="none" w:sz="0" w:space="0" w:color="auto"/>
          </w:divBdr>
        </w:div>
        <w:div w:id="611940858">
          <w:marLeft w:val="0"/>
          <w:marRight w:val="0"/>
          <w:marTop w:val="0"/>
          <w:marBottom w:val="0"/>
          <w:divBdr>
            <w:top w:val="none" w:sz="0" w:space="0" w:color="auto"/>
            <w:left w:val="none" w:sz="0" w:space="0" w:color="auto"/>
            <w:bottom w:val="none" w:sz="0" w:space="0" w:color="auto"/>
            <w:right w:val="none" w:sz="0" w:space="0" w:color="auto"/>
          </w:divBdr>
        </w:div>
        <w:div w:id="230583380">
          <w:marLeft w:val="0"/>
          <w:marRight w:val="0"/>
          <w:marTop w:val="0"/>
          <w:marBottom w:val="0"/>
          <w:divBdr>
            <w:top w:val="none" w:sz="0" w:space="0" w:color="auto"/>
            <w:left w:val="none" w:sz="0" w:space="0" w:color="auto"/>
            <w:bottom w:val="none" w:sz="0" w:space="0" w:color="auto"/>
            <w:right w:val="none" w:sz="0" w:space="0" w:color="auto"/>
          </w:divBdr>
        </w:div>
        <w:div w:id="48501175">
          <w:marLeft w:val="0"/>
          <w:marRight w:val="0"/>
          <w:marTop w:val="0"/>
          <w:marBottom w:val="0"/>
          <w:divBdr>
            <w:top w:val="none" w:sz="0" w:space="0" w:color="auto"/>
            <w:left w:val="none" w:sz="0" w:space="0" w:color="auto"/>
            <w:bottom w:val="none" w:sz="0" w:space="0" w:color="auto"/>
            <w:right w:val="none" w:sz="0" w:space="0" w:color="auto"/>
          </w:divBdr>
        </w:div>
        <w:div w:id="705956328">
          <w:marLeft w:val="0"/>
          <w:marRight w:val="0"/>
          <w:marTop w:val="0"/>
          <w:marBottom w:val="0"/>
          <w:divBdr>
            <w:top w:val="none" w:sz="0" w:space="0" w:color="auto"/>
            <w:left w:val="none" w:sz="0" w:space="0" w:color="auto"/>
            <w:bottom w:val="none" w:sz="0" w:space="0" w:color="auto"/>
            <w:right w:val="none" w:sz="0" w:space="0" w:color="auto"/>
          </w:divBdr>
        </w:div>
        <w:div w:id="635334768">
          <w:marLeft w:val="0"/>
          <w:marRight w:val="0"/>
          <w:marTop w:val="0"/>
          <w:marBottom w:val="0"/>
          <w:divBdr>
            <w:top w:val="none" w:sz="0" w:space="0" w:color="auto"/>
            <w:left w:val="none" w:sz="0" w:space="0" w:color="auto"/>
            <w:bottom w:val="none" w:sz="0" w:space="0" w:color="auto"/>
            <w:right w:val="none" w:sz="0" w:space="0" w:color="auto"/>
          </w:divBdr>
        </w:div>
        <w:div w:id="568460569">
          <w:marLeft w:val="0"/>
          <w:marRight w:val="0"/>
          <w:marTop w:val="0"/>
          <w:marBottom w:val="0"/>
          <w:divBdr>
            <w:top w:val="none" w:sz="0" w:space="0" w:color="auto"/>
            <w:left w:val="none" w:sz="0" w:space="0" w:color="auto"/>
            <w:bottom w:val="none" w:sz="0" w:space="0" w:color="auto"/>
            <w:right w:val="none" w:sz="0" w:space="0" w:color="auto"/>
          </w:divBdr>
        </w:div>
        <w:div w:id="312878153">
          <w:marLeft w:val="0"/>
          <w:marRight w:val="0"/>
          <w:marTop w:val="0"/>
          <w:marBottom w:val="0"/>
          <w:divBdr>
            <w:top w:val="none" w:sz="0" w:space="0" w:color="auto"/>
            <w:left w:val="none" w:sz="0" w:space="0" w:color="auto"/>
            <w:bottom w:val="none" w:sz="0" w:space="0" w:color="auto"/>
            <w:right w:val="none" w:sz="0" w:space="0" w:color="auto"/>
          </w:divBdr>
        </w:div>
        <w:div w:id="616521642">
          <w:marLeft w:val="0"/>
          <w:marRight w:val="0"/>
          <w:marTop w:val="0"/>
          <w:marBottom w:val="0"/>
          <w:divBdr>
            <w:top w:val="none" w:sz="0" w:space="0" w:color="auto"/>
            <w:left w:val="none" w:sz="0" w:space="0" w:color="auto"/>
            <w:bottom w:val="none" w:sz="0" w:space="0" w:color="auto"/>
            <w:right w:val="none" w:sz="0" w:space="0" w:color="auto"/>
          </w:divBdr>
        </w:div>
        <w:div w:id="411633792">
          <w:marLeft w:val="0"/>
          <w:marRight w:val="0"/>
          <w:marTop w:val="0"/>
          <w:marBottom w:val="0"/>
          <w:divBdr>
            <w:top w:val="none" w:sz="0" w:space="0" w:color="auto"/>
            <w:left w:val="none" w:sz="0" w:space="0" w:color="auto"/>
            <w:bottom w:val="none" w:sz="0" w:space="0" w:color="auto"/>
            <w:right w:val="none" w:sz="0" w:space="0" w:color="auto"/>
          </w:divBdr>
        </w:div>
        <w:div w:id="443620664">
          <w:marLeft w:val="0"/>
          <w:marRight w:val="0"/>
          <w:marTop w:val="0"/>
          <w:marBottom w:val="0"/>
          <w:divBdr>
            <w:top w:val="none" w:sz="0" w:space="0" w:color="auto"/>
            <w:left w:val="none" w:sz="0" w:space="0" w:color="auto"/>
            <w:bottom w:val="none" w:sz="0" w:space="0" w:color="auto"/>
            <w:right w:val="none" w:sz="0" w:space="0" w:color="auto"/>
          </w:divBdr>
        </w:div>
        <w:div w:id="2118483536">
          <w:marLeft w:val="0"/>
          <w:marRight w:val="0"/>
          <w:marTop w:val="0"/>
          <w:marBottom w:val="0"/>
          <w:divBdr>
            <w:top w:val="none" w:sz="0" w:space="0" w:color="auto"/>
            <w:left w:val="none" w:sz="0" w:space="0" w:color="auto"/>
            <w:bottom w:val="none" w:sz="0" w:space="0" w:color="auto"/>
            <w:right w:val="none" w:sz="0" w:space="0" w:color="auto"/>
          </w:divBdr>
        </w:div>
        <w:div w:id="1971200339">
          <w:marLeft w:val="0"/>
          <w:marRight w:val="0"/>
          <w:marTop w:val="0"/>
          <w:marBottom w:val="0"/>
          <w:divBdr>
            <w:top w:val="none" w:sz="0" w:space="0" w:color="auto"/>
            <w:left w:val="none" w:sz="0" w:space="0" w:color="auto"/>
            <w:bottom w:val="none" w:sz="0" w:space="0" w:color="auto"/>
            <w:right w:val="none" w:sz="0" w:space="0" w:color="auto"/>
          </w:divBdr>
        </w:div>
        <w:div w:id="95174956">
          <w:marLeft w:val="0"/>
          <w:marRight w:val="0"/>
          <w:marTop w:val="0"/>
          <w:marBottom w:val="0"/>
          <w:divBdr>
            <w:top w:val="none" w:sz="0" w:space="0" w:color="auto"/>
            <w:left w:val="none" w:sz="0" w:space="0" w:color="auto"/>
            <w:bottom w:val="none" w:sz="0" w:space="0" w:color="auto"/>
            <w:right w:val="none" w:sz="0" w:space="0" w:color="auto"/>
          </w:divBdr>
        </w:div>
      </w:divsChild>
    </w:div>
    <w:div w:id="1600135555">
      <w:bodyDiv w:val="1"/>
      <w:marLeft w:val="0"/>
      <w:marRight w:val="0"/>
      <w:marTop w:val="0"/>
      <w:marBottom w:val="0"/>
      <w:divBdr>
        <w:top w:val="none" w:sz="0" w:space="0" w:color="auto"/>
        <w:left w:val="none" w:sz="0" w:space="0" w:color="auto"/>
        <w:bottom w:val="none" w:sz="0" w:space="0" w:color="auto"/>
        <w:right w:val="none" w:sz="0" w:space="0" w:color="auto"/>
      </w:divBdr>
    </w:div>
    <w:div w:id="1600410318">
      <w:bodyDiv w:val="1"/>
      <w:marLeft w:val="0"/>
      <w:marRight w:val="0"/>
      <w:marTop w:val="0"/>
      <w:marBottom w:val="0"/>
      <w:divBdr>
        <w:top w:val="none" w:sz="0" w:space="0" w:color="auto"/>
        <w:left w:val="none" w:sz="0" w:space="0" w:color="auto"/>
        <w:bottom w:val="none" w:sz="0" w:space="0" w:color="auto"/>
        <w:right w:val="none" w:sz="0" w:space="0" w:color="auto"/>
      </w:divBdr>
    </w:div>
    <w:div w:id="1600680245">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255092">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1599561">
      <w:bodyDiv w:val="1"/>
      <w:marLeft w:val="0"/>
      <w:marRight w:val="0"/>
      <w:marTop w:val="0"/>
      <w:marBottom w:val="0"/>
      <w:divBdr>
        <w:top w:val="none" w:sz="0" w:space="0" w:color="auto"/>
        <w:left w:val="none" w:sz="0" w:space="0" w:color="auto"/>
        <w:bottom w:val="none" w:sz="0" w:space="0" w:color="auto"/>
        <w:right w:val="none" w:sz="0" w:space="0" w:color="auto"/>
      </w:divBdr>
    </w:div>
    <w:div w:id="1602028605">
      <w:bodyDiv w:val="1"/>
      <w:marLeft w:val="0"/>
      <w:marRight w:val="0"/>
      <w:marTop w:val="0"/>
      <w:marBottom w:val="0"/>
      <w:divBdr>
        <w:top w:val="none" w:sz="0" w:space="0" w:color="auto"/>
        <w:left w:val="none" w:sz="0" w:space="0" w:color="auto"/>
        <w:bottom w:val="none" w:sz="0" w:space="0" w:color="auto"/>
        <w:right w:val="none" w:sz="0" w:space="0" w:color="auto"/>
      </w:divBdr>
    </w:div>
    <w:div w:id="1602177163">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2911628">
      <w:bodyDiv w:val="1"/>
      <w:marLeft w:val="0"/>
      <w:marRight w:val="0"/>
      <w:marTop w:val="0"/>
      <w:marBottom w:val="0"/>
      <w:divBdr>
        <w:top w:val="none" w:sz="0" w:space="0" w:color="auto"/>
        <w:left w:val="none" w:sz="0" w:space="0" w:color="auto"/>
        <w:bottom w:val="none" w:sz="0" w:space="0" w:color="auto"/>
        <w:right w:val="none" w:sz="0" w:space="0" w:color="auto"/>
      </w:divBdr>
    </w:div>
    <w:div w:id="1603150530">
      <w:bodyDiv w:val="1"/>
      <w:marLeft w:val="0"/>
      <w:marRight w:val="0"/>
      <w:marTop w:val="0"/>
      <w:marBottom w:val="0"/>
      <w:divBdr>
        <w:top w:val="none" w:sz="0" w:space="0" w:color="auto"/>
        <w:left w:val="none" w:sz="0" w:space="0" w:color="auto"/>
        <w:bottom w:val="none" w:sz="0" w:space="0" w:color="auto"/>
        <w:right w:val="none" w:sz="0" w:space="0" w:color="auto"/>
      </w:divBdr>
    </w:div>
    <w:div w:id="1603613481">
      <w:bodyDiv w:val="1"/>
      <w:marLeft w:val="0"/>
      <w:marRight w:val="0"/>
      <w:marTop w:val="0"/>
      <w:marBottom w:val="0"/>
      <w:divBdr>
        <w:top w:val="none" w:sz="0" w:space="0" w:color="auto"/>
        <w:left w:val="none" w:sz="0" w:space="0" w:color="auto"/>
        <w:bottom w:val="none" w:sz="0" w:space="0" w:color="auto"/>
        <w:right w:val="none" w:sz="0" w:space="0" w:color="auto"/>
      </w:divBdr>
    </w:div>
    <w:div w:id="1603951795">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4265788">
      <w:bodyDiv w:val="1"/>
      <w:marLeft w:val="0"/>
      <w:marRight w:val="0"/>
      <w:marTop w:val="0"/>
      <w:marBottom w:val="0"/>
      <w:divBdr>
        <w:top w:val="none" w:sz="0" w:space="0" w:color="auto"/>
        <w:left w:val="none" w:sz="0" w:space="0" w:color="auto"/>
        <w:bottom w:val="none" w:sz="0" w:space="0" w:color="auto"/>
        <w:right w:val="none" w:sz="0" w:space="0" w:color="auto"/>
      </w:divBdr>
    </w:div>
    <w:div w:id="1604922016">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5069645">
      <w:bodyDiv w:val="1"/>
      <w:marLeft w:val="0"/>
      <w:marRight w:val="0"/>
      <w:marTop w:val="0"/>
      <w:marBottom w:val="0"/>
      <w:divBdr>
        <w:top w:val="none" w:sz="0" w:space="0" w:color="auto"/>
        <w:left w:val="none" w:sz="0" w:space="0" w:color="auto"/>
        <w:bottom w:val="none" w:sz="0" w:space="0" w:color="auto"/>
        <w:right w:val="none" w:sz="0" w:space="0" w:color="auto"/>
      </w:divBdr>
    </w:div>
    <w:div w:id="1605188443">
      <w:bodyDiv w:val="1"/>
      <w:marLeft w:val="0"/>
      <w:marRight w:val="0"/>
      <w:marTop w:val="0"/>
      <w:marBottom w:val="0"/>
      <w:divBdr>
        <w:top w:val="none" w:sz="0" w:space="0" w:color="auto"/>
        <w:left w:val="none" w:sz="0" w:space="0" w:color="auto"/>
        <w:bottom w:val="none" w:sz="0" w:space="0" w:color="auto"/>
        <w:right w:val="none" w:sz="0" w:space="0" w:color="auto"/>
      </w:divBdr>
    </w:div>
    <w:div w:id="1605260866">
      <w:bodyDiv w:val="1"/>
      <w:marLeft w:val="0"/>
      <w:marRight w:val="0"/>
      <w:marTop w:val="0"/>
      <w:marBottom w:val="0"/>
      <w:divBdr>
        <w:top w:val="none" w:sz="0" w:space="0" w:color="auto"/>
        <w:left w:val="none" w:sz="0" w:space="0" w:color="auto"/>
        <w:bottom w:val="none" w:sz="0" w:space="0" w:color="auto"/>
        <w:right w:val="none" w:sz="0" w:space="0" w:color="auto"/>
      </w:divBdr>
    </w:div>
    <w:div w:id="1606615353">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347580">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496591">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7736902">
      <w:bodyDiv w:val="1"/>
      <w:marLeft w:val="0"/>
      <w:marRight w:val="0"/>
      <w:marTop w:val="0"/>
      <w:marBottom w:val="0"/>
      <w:divBdr>
        <w:top w:val="none" w:sz="0" w:space="0" w:color="auto"/>
        <w:left w:val="none" w:sz="0" w:space="0" w:color="auto"/>
        <w:bottom w:val="none" w:sz="0" w:space="0" w:color="auto"/>
        <w:right w:val="none" w:sz="0" w:space="0" w:color="auto"/>
      </w:divBdr>
    </w:div>
    <w:div w:id="1607880819">
      <w:bodyDiv w:val="1"/>
      <w:marLeft w:val="0"/>
      <w:marRight w:val="0"/>
      <w:marTop w:val="0"/>
      <w:marBottom w:val="0"/>
      <w:divBdr>
        <w:top w:val="none" w:sz="0" w:space="0" w:color="auto"/>
        <w:left w:val="none" w:sz="0" w:space="0" w:color="auto"/>
        <w:bottom w:val="none" w:sz="0" w:space="0" w:color="auto"/>
        <w:right w:val="none" w:sz="0" w:space="0" w:color="auto"/>
      </w:divBdr>
    </w:div>
    <w:div w:id="1608193394">
      <w:bodyDiv w:val="1"/>
      <w:marLeft w:val="0"/>
      <w:marRight w:val="0"/>
      <w:marTop w:val="0"/>
      <w:marBottom w:val="0"/>
      <w:divBdr>
        <w:top w:val="none" w:sz="0" w:space="0" w:color="auto"/>
        <w:left w:val="none" w:sz="0" w:space="0" w:color="auto"/>
        <w:bottom w:val="none" w:sz="0" w:space="0" w:color="auto"/>
        <w:right w:val="none" w:sz="0" w:space="0" w:color="auto"/>
      </w:divBdr>
    </w:div>
    <w:div w:id="1608342504">
      <w:bodyDiv w:val="1"/>
      <w:marLeft w:val="0"/>
      <w:marRight w:val="0"/>
      <w:marTop w:val="0"/>
      <w:marBottom w:val="0"/>
      <w:divBdr>
        <w:top w:val="none" w:sz="0" w:space="0" w:color="auto"/>
        <w:left w:val="none" w:sz="0" w:space="0" w:color="auto"/>
        <w:bottom w:val="none" w:sz="0" w:space="0" w:color="auto"/>
        <w:right w:val="none" w:sz="0" w:space="0" w:color="auto"/>
      </w:divBdr>
    </w:div>
    <w:div w:id="1608461782">
      <w:bodyDiv w:val="1"/>
      <w:marLeft w:val="0"/>
      <w:marRight w:val="0"/>
      <w:marTop w:val="0"/>
      <w:marBottom w:val="0"/>
      <w:divBdr>
        <w:top w:val="none" w:sz="0" w:space="0" w:color="auto"/>
        <w:left w:val="none" w:sz="0" w:space="0" w:color="auto"/>
        <w:bottom w:val="none" w:sz="0" w:space="0" w:color="auto"/>
        <w:right w:val="none" w:sz="0" w:space="0" w:color="auto"/>
      </w:divBdr>
    </w:div>
    <w:div w:id="1608852582">
      <w:bodyDiv w:val="1"/>
      <w:marLeft w:val="0"/>
      <w:marRight w:val="0"/>
      <w:marTop w:val="0"/>
      <w:marBottom w:val="0"/>
      <w:divBdr>
        <w:top w:val="none" w:sz="0" w:space="0" w:color="auto"/>
        <w:left w:val="none" w:sz="0" w:space="0" w:color="auto"/>
        <w:bottom w:val="none" w:sz="0" w:space="0" w:color="auto"/>
        <w:right w:val="none" w:sz="0" w:space="0" w:color="auto"/>
      </w:divBdr>
    </w:div>
    <w:div w:id="1609124699">
      <w:bodyDiv w:val="1"/>
      <w:marLeft w:val="0"/>
      <w:marRight w:val="0"/>
      <w:marTop w:val="0"/>
      <w:marBottom w:val="0"/>
      <w:divBdr>
        <w:top w:val="none" w:sz="0" w:space="0" w:color="auto"/>
        <w:left w:val="none" w:sz="0" w:space="0" w:color="auto"/>
        <w:bottom w:val="none" w:sz="0" w:space="0" w:color="auto"/>
        <w:right w:val="none" w:sz="0" w:space="0" w:color="auto"/>
      </w:divBdr>
    </w:div>
    <w:div w:id="1609266369">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09775151">
      <w:bodyDiv w:val="1"/>
      <w:marLeft w:val="0"/>
      <w:marRight w:val="0"/>
      <w:marTop w:val="0"/>
      <w:marBottom w:val="0"/>
      <w:divBdr>
        <w:top w:val="none" w:sz="0" w:space="0" w:color="auto"/>
        <w:left w:val="none" w:sz="0" w:space="0" w:color="auto"/>
        <w:bottom w:val="none" w:sz="0" w:space="0" w:color="auto"/>
        <w:right w:val="none" w:sz="0" w:space="0" w:color="auto"/>
      </w:divBdr>
    </w:div>
    <w:div w:id="1610089309">
      <w:bodyDiv w:val="1"/>
      <w:marLeft w:val="0"/>
      <w:marRight w:val="0"/>
      <w:marTop w:val="0"/>
      <w:marBottom w:val="0"/>
      <w:divBdr>
        <w:top w:val="none" w:sz="0" w:space="0" w:color="auto"/>
        <w:left w:val="none" w:sz="0" w:space="0" w:color="auto"/>
        <w:bottom w:val="none" w:sz="0" w:space="0" w:color="auto"/>
        <w:right w:val="none" w:sz="0" w:space="0" w:color="auto"/>
      </w:divBdr>
    </w:div>
    <w:div w:id="1610312459">
      <w:bodyDiv w:val="1"/>
      <w:marLeft w:val="0"/>
      <w:marRight w:val="0"/>
      <w:marTop w:val="0"/>
      <w:marBottom w:val="0"/>
      <w:divBdr>
        <w:top w:val="none" w:sz="0" w:space="0" w:color="auto"/>
        <w:left w:val="none" w:sz="0" w:space="0" w:color="auto"/>
        <w:bottom w:val="none" w:sz="0" w:space="0" w:color="auto"/>
        <w:right w:val="none" w:sz="0" w:space="0" w:color="auto"/>
      </w:divBdr>
    </w:div>
    <w:div w:id="1611233547">
      <w:bodyDiv w:val="1"/>
      <w:marLeft w:val="0"/>
      <w:marRight w:val="0"/>
      <w:marTop w:val="0"/>
      <w:marBottom w:val="0"/>
      <w:divBdr>
        <w:top w:val="none" w:sz="0" w:space="0" w:color="auto"/>
        <w:left w:val="none" w:sz="0" w:space="0" w:color="auto"/>
        <w:bottom w:val="none" w:sz="0" w:space="0" w:color="auto"/>
        <w:right w:val="none" w:sz="0" w:space="0" w:color="auto"/>
      </w:divBdr>
    </w:div>
    <w:div w:id="1611737848">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1929740">
      <w:bodyDiv w:val="1"/>
      <w:marLeft w:val="0"/>
      <w:marRight w:val="0"/>
      <w:marTop w:val="0"/>
      <w:marBottom w:val="0"/>
      <w:divBdr>
        <w:top w:val="none" w:sz="0" w:space="0" w:color="auto"/>
        <w:left w:val="none" w:sz="0" w:space="0" w:color="auto"/>
        <w:bottom w:val="none" w:sz="0" w:space="0" w:color="auto"/>
        <w:right w:val="none" w:sz="0" w:space="0" w:color="auto"/>
      </w:divBdr>
    </w:div>
    <w:div w:id="1612201059">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3786152">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362861">
      <w:bodyDiv w:val="1"/>
      <w:marLeft w:val="0"/>
      <w:marRight w:val="0"/>
      <w:marTop w:val="0"/>
      <w:marBottom w:val="0"/>
      <w:divBdr>
        <w:top w:val="none" w:sz="0" w:space="0" w:color="auto"/>
        <w:left w:val="none" w:sz="0" w:space="0" w:color="auto"/>
        <w:bottom w:val="none" w:sz="0" w:space="0" w:color="auto"/>
        <w:right w:val="none" w:sz="0" w:space="0" w:color="auto"/>
      </w:divBdr>
    </w:div>
    <w:div w:id="1614480555">
      <w:bodyDiv w:val="1"/>
      <w:marLeft w:val="0"/>
      <w:marRight w:val="0"/>
      <w:marTop w:val="0"/>
      <w:marBottom w:val="0"/>
      <w:divBdr>
        <w:top w:val="none" w:sz="0" w:space="0" w:color="auto"/>
        <w:left w:val="none" w:sz="0" w:space="0" w:color="auto"/>
        <w:bottom w:val="none" w:sz="0" w:space="0" w:color="auto"/>
        <w:right w:val="none" w:sz="0" w:space="0" w:color="auto"/>
      </w:divBdr>
    </w:div>
    <w:div w:id="1614557999">
      <w:bodyDiv w:val="1"/>
      <w:marLeft w:val="0"/>
      <w:marRight w:val="0"/>
      <w:marTop w:val="0"/>
      <w:marBottom w:val="0"/>
      <w:divBdr>
        <w:top w:val="none" w:sz="0" w:space="0" w:color="auto"/>
        <w:left w:val="none" w:sz="0" w:space="0" w:color="auto"/>
        <w:bottom w:val="none" w:sz="0" w:space="0" w:color="auto"/>
        <w:right w:val="none" w:sz="0" w:space="0" w:color="auto"/>
      </w:divBdr>
    </w:div>
    <w:div w:id="1614746118">
      <w:bodyDiv w:val="1"/>
      <w:marLeft w:val="0"/>
      <w:marRight w:val="0"/>
      <w:marTop w:val="0"/>
      <w:marBottom w:val="0"/>
      <w:divBdr>
        <w:top w:val="none" w:sz="0" w:space="0" w:color="auto"/>
        <w:left w:val="none" w:sz="0" w:space="0" w:color="auto"/>
        <w:bottom w:val="none" w:sz="0" w:space="0" w:color="auto"/>
        <w:right w:val="none" w:sz="0" w:space="0" w:color="auto"/>
      </w:divBdr>
    </w:div>
    <w:div w:id="1615019228">
      <w:bodyDiv w:val="1"/>
      <w:marLeft w:val="0"/>
      <w:marRight w:val="0"/>
      <w:marTop w:val="0"/>
      <w:marBottom w:val="0"/>
      <w:divBdr>
        <w:top w:val="none" w:sz="0" w:space="0" w:color="auto"/>
        <w:left w:val="none" w:sz="0" w:space="0" w:color="auto"/>
        <w:bottom w:val="none" w:sz="0" w:space="0" w:color="auto"/>
        <w:right w:val="none" w:sz="0" w:space="0" w:color="auto"/>
      </w:divBdr>
    </w:div>
    <w:div w:id="1615670344">
      <w:bodyDiv w:val="1"/>
      <w:marLeft w:val="0"/>
      <w:marRight w:val="0"/>
      <w:marTop w:val="0"/>
      <w:marBottom w:val="0"/>
      <w:divBdr>
        <w:top w:val="none" w:sz="0" w:space="0" w:color="auto"/>
        <w:left w:val="none" w:sz="0" w:space="0" w:color="auto"/>
        <w:bottom w:val="none" w:sz="0" w:space="0" w:color="auto"/>
        <w:right w:val="none" w:sz="0" w:space="0" w:color="auto"/>
      </w:divBdr>
    </w:div>
    <w:div w:id="1615744237">
      <w:bodyDiv w:val="1"/>
      <w:marLeft w:val="0"/>
      <w:marRight w:val="0"/>
      <w:marTop w:val="0"/>
      <w:marBottom w:val="0"/>
      <w:divBdr>
        <w:top w:val="none" w:sz="0" w:space="0" w:color="auto"/>
        <w:left w:val="none" w:sz="0" w:space="0" w:color="auto"/>
        <w:bottom w:val="none" w:sz="0" w:space="0" w:color="auto"/>
        <w:right w:val="none" w:sz="0" w:space="0" w:color="auto"/>
      </w:divBdr>
    </w:div>
    <w:div w:id="1616667229">
      <w:bodyDiv w:val="1"/>
      <w:marLeft w:val="0"/>
      <w:marRight w:val="0"/>
      <w:marTop w:val="0"/>
      <w:marBottom w:val="0"/>
      <w:divBdr>
        <w:top w:val="none" w:sz="0" w:space="0" w:color="auto"/>
        <w:left w:val="none" w:sz="0" w:space="0" w:color="auto"/>
        <w:bottom w:val="none" w:sz="0" w:space="0" w:color="auto"/>
        <w:right w:val="none" w:sz="0" w:space="0" w:color="auto"/>
      </w:divBdr>
    </w:div>
    <w:div w:id="1616906517">
      <w:bodyDiv w:val="1"/>
      <w:marLeft w:val="0"/>
      <w:marRight w:val="0"/>
      <w:marTop w:val="0"/>
      <w:marBottom w:val="0"/>
      <w:divBdr>
        <w:top w:val="none" w:sz="0" w:space="0" w:color="auto"/>
        <w:left w:val="none" w:sz="0" w:space="0" w:color="auto"/>
        <w:bottom w:val="none" w:sz="0" w:space="0" w:color="auto"/>
        <w:right w:val="none" w:sz="0" w:space="0" w:color="auto"/>
      </w:divBdr>
    </w:div>
    <w:div w:id="1617178457">
      <w:bodyDiv w:val="1"/>
      <w:marLeft w:val="0"/>
      <w:marRight w:val="0"/>
      <w:marTop w:val="0"/>
      <w:marBottom w:val="0"/>
      <w:divBdr>
        <w:top w:val="none" w:sz="0" w:space="0" w:color="auto"/>
        <w:left w:val="none" w:sz="0" w:space="0" w:color="auto"/>
        <w:bottom w:val="none" w:sz="0" w:space="0" w:color="auto"/>
        <w:right w:val="none" w:sz="0" w:space="0" w:color="auto"/>
      </w:divBdr>
    </w:div>
    <w:div w:id="1617372306">
      <w:bodyDiv w:val="1"/>
      <w:marLeft w:val="0"/>
      <w:marRight w:val="0"/>
      <w:marTop w:val="0"/>
      <w:marBottom w:val="0"/>
      <w:divBdr>
        <w:top w:val="none" w:sz="0" w:space="0" w:color="auto"/>
        <w:left w:val="none" w:sz="0" w:space="0" w:color="auto"/>
        <w:bottom w:val="none" w:sz="0" w:space="0" w:color="auto"/>
        <w:right w:val="none" w:sz="0" w:space="0" w:color="auto"/>
      </w:divBdr>
    </w:div>
    <w:div w:id="1617642315">
      <w:bodyDiv w:val="1"/>
      <w:marLeft w:val="0"/>
      <w:marRight w:val="0"/>
      <w:marTop w:val="0"/>
      <w:marBottom w:val="0"/>
      <w:divBdr>
        <w:top w:val="none" w:sz="0" w:space="0" w:color="auto"/>
        <w:left w:val="none" w:sz="0" w:space="0" w:color="auto"/>
        <w:bottom w:val="none" w:sz="0" w:space="0" w:color="auto"/>
        <w:right w:val="none" w:sz="0" w:space="0" w:color="auto"/>
      </w:divBdr>
    </w:div>
    <w:div w:id="1618489608">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19406361">
      <w:bodyDiv w:val="1"/>
      <w:marLeft w:val="0"/>
      <w:marRight w:val="0"/>
      <w:marTop w:val="0"/>
      <w:marBottom w:val="0"/>
      <w:divBdr>
        <w:top w:val="none" w:sz="0" w:space="0" w:color="auto"/>
        <w:left w:val="none" w:sz="0" w:space="0" w:color="auto"/>
        <w:bottom w:val="none" w:sz="0" w:space="0" w:color="auto"/>
        <w:right w:val="none" w:sz="0" w:space="0" w:color="auto"/>
      </w:divBdr>
    </w:div>
    <w:div w:id="1619408027">
      <w:bodyDiv w:val="1"/>
      <w:marLeft w:val="0"/>
      <w:marRight w:val="0"/>
      <w:marTop w:val="0"/>
      <w:marBottom w:val="0"/>
      <w:divBdr>
        <w:top w:val="none" w:sz="0" w:space="0" w:color="auto"/>
        <w:left w:val="none" w:sz="0" w:space="0" w:color="auto"/>
        <w:bottom w:val="none" w:sz="0" w:space="0" w:color="auto"/>
        <w:right w:val="none" w:sz="0" w:space="0" w:color="auto"/>
      </w:divBdr>
    </w:div>
    <w:div w:id="1619870919">
      <w:bodyDiv w:val="1"/>
      <w:marLeft w:val="0"/>
      <w:marRight w:val="0"/>
      <w:marTop w:val="0"/>
      <w:marBottom w:val="0"/>
      <w:divBdr>
        <w:top w:val="none" w:sz="0" w:space="0" w:color="auto"/>
        <w:left w:val="none" w:sz="0" w:space="0" w:color="auto"/>
        <w:bottom w:val="none" w:sz="0" w:space="0" w:color="auto"/>
        <w:right w:val="none" w:sz="0" w:space="0" w:color="auto"/>
      </w:divBdr>
    </w:div>
    <w:div w:id="1620379468">
      <w:bodyDiv w:val="1"/>
      <w:marLeft w:val="0"/>
      <w:marRight w:val="0"/>
      <w:marTop w:val="0"/>
      <w:marBottom w:val="0"/>
      <w:divBdr>
        <w:top w:val="none" w:sz="0" w:space="0" w:color="auto"/>
        <w:left w:val="none" w:sz="0" w:space="0" w:color="auto"/>
        <w:bottom w:val="none" w:sz="0" w:space="0" w:color="auto"/>
        <w:right w:val="none" w:sz="0" w:space="0" w:color="auto"/>
      </w:divBdr>
    </w:div>
    <w:div w:id="1620600265">
      <w:bodyDiv w:val="1"/>
      <w:marLeft w:val="0"/>
      <w:marRight w:val="0"/>
      <w:marTop w:val="0"/>
      <w:marBottom w:val="0"/>
      <w:divBdr>
        <w:top w:val="none" w:sz="0" w:space="0" w:color="auto"/>
        <w:left w:val="none" w:sz="0" w:space="0" w:color="auto"/>
        <w:bottom w:val="none" w:sz="0" w:space="0" w:color="auto"/>
        <w:right w:val="none" w:sz="0" w:space="0" w:color="auto"/>
      </w:divBdr>
    </w:div>
    <w:div w:id="1620794001">
      <w:bodyDiv w:val="1"/>
      <w:marLeft w:val="0"/>
      <w:marRight w:val="0"/>
      <w:marTop w:val="0"/>
      <w:marBottom w:val="0"/>
      <w:divBdr>
        <w:top w:val="none" w:sz="0" w:space="0" w:color="auto"/>
        <w:left w:val="none" w:sz="0" w:space="0" w:color="auto"/>
        <w:bottom w:val="none" w:sz="0" w:space="0" w:color="auto"/>
        <w:right w:val="none" w:sz="0" w:space="0" w:color="auto"/>
      </w:divBdr>
    </w:div>
    <w:div w:id="1620797619">
      <w:bodyDiv w:val="1"/>
      <w:marLeft w:val="0"/>
      <w:marRight w:val="0"/>
      <w:marTop w:val="0"/>
      <w:marBottom w:val="0"/>
      <w:divBdr>
        <w:top w:val="none" w:sz="0" w:space="0" w:color="auto"/>
        <w:left w:val="none" w:sz="0" w:space="0" w:color="auto"/>
        <w:bottom w:val="none" w:sz="0" w:space="0" w:color="auto"/>
        <w:right w:val="none" w:sz="0" w:space="0" w:color="auto"/>
      </w:divBdr>
    </w:div>
    <w:div w:id="1621230698">
      <w:bodyDiv w:val="1"/>
      <w:marLeft w:val="0"/>
      <w:marRight w:val="0"/>
      <w:marTop w:val="0"/>
      <w:marBottom w:val="0"/>
      <w:divBdr>
        <w:top w:val="none" w:sz="0" w:space="0" w:color="auto"/>
        <w:left w:val="none" w:sz="0" w:space="0" w:color="auto"/>
        <w:bottom w:val="none" w:sz="0" w:space="0" w:color="auto"/>
        <w:right w:val="none" w:sz="0" w:space="0" w:color="auto"/>
      </w:divBdr>
    </w:div>
    <w:div w:id="1621568261">
      <w:bodyDiv w:val="1"/>
      <w:marLeft w:val="0"/>
      <w:marRight w:val="0"/>
      <w:marTop w:val="0"/>
      <w:marBottom w:val="0"/>
      <w:divBdr>
        <w:top w:val="none" w:sz="0" w:space="0" w:color="auto"/>
        <w:left w:val="none" w:sz="0" w:space="0" w:color="auto"/>
        <w:bottom w:val="none" w:sz="0" w:space="0" w:color="auto"/>
        <w:right w:val="none" w:sz="0" w:space="0" w:color="auto"/>
      </w:divBdr>
    </w:div>
    <w:div w:id="1621762155">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2684340">
      <w:bodyDiv w:val="1"/>
      <w:marLeft w:val="0"/>
      <w:marRight w:val="0"/>
      <w:marTop w:val="0"/>
      <w:marBottom w:val="0"/>
      <w:divBdr>
        <w:top w:val="none" w:sz="0" w:space="0" w:color="auto"/>
        <w:left w:val="none" w:sz="0" w:space="0" w:color="auto"/>
        <w:bottom w:val="none" w:sz="0" w:space="0" w:color="auto"/>
        <w:right w:val="none" w:sz="0" w:space="0" w:color="auto"/>
      </w:divBdr>
    </w:div>
    <w:div w:id="1622686335">
      <w:bodyDiv w:val="1"/>
      <w:marLeft w:val="0"/>
      <w:marRight w:val="0"/>
      <w:marTop w:val="0"/>
      <w:marBottom w:val="0"/>
      <w:divBdr>
        <w:top w:val="none" w:sz="0" w:space="0" w:color="auto"/>
        <w:left w:val="none" w:sz="0" w:space="0" w:color="auto"/>
        <w:bottom w:val="none" w:sz="0" w:space="0" w:color="auto"/>
        <w:right w:val="none" w:sz="0" w:space="0" w:color="auto"/>
      </w:divBdr>
    </w:div>
    <w:div w:id="1623072665">
      <w:bodyDiv w:val="1"/>
      <w:marLeft w:val="0"/>
      <w:marRight w:val="0"/>
      <w:marTop w:val="0"/>
      <w:marBottom w:val="0"/>
      <w:divBdr>
        <w:top w:val="none" w:sz="0" w:space="0" w:color="auto"/>
        <w:left w:val="none" w:sz="0" w:space="0" w:color="auto"/>
        <w:bottom w:val="none" w:sz="0" w:space="0" w:color="auto"/>
        <w:right w:val="none" w:sz="0" w:space="0" w:color="auto"/>
      </w:divBdr>
    </w:div>
    <w:div w:id="1623265882">
      <w:bodyDiv w:val="1"/>
      <w:marLeft w:val="0"/>
      <w:marRight w:val="0"/>
      <w:marTop w:val="0"/>
      <w:marBottom w:val="0"/>
      <w:divBdr>
        <w:top w:val="none" w:sz="0" w:space="0" w:color="auto"/>
        <w:left w:val="none" w:sz="0" w:space="0" w:color="auto"/>
        <w:bottom w:val="none" w:sz="0" w:space="0" w:color="auto"/>
        <w:right w:val="none" w:sz="0" w:space="0" w:color="auto"/>
      </w:divBdr>
    </w:div>
    <w:div w:id="1624145205">
      <w:bodyDiv w:val="1"/>
      <w:marLeft w:val="0"/>
      <w:marRight w:val="0"/>
      <w:marTop w:val="0"/>
      <w:marBottom w:val="0"/>
      <w:divBdr>
        <w:top w:val="none" w:sz="0" w:space="0" w:color="auto"/>
        <w:left w:val="none" w:sz="0" w:space="0" w:color="auto"/>
        <w:bottom w:val="none" w:sz="0" w:space="0" w:color="auto"/>
        <w:right w:val="none" w:sz="0" w:space="0" w:color="auto"/>
      </w:divBdr>
    </w:div>
    <w:div w:id="1624262867">
      <w:bodyDiv w:val="1"/>
      <w:marLeft w:val="0"/>
      <w:marRight w:val="0"/>
      <w:marTop w:val="0"/>
      <w:marBottom w:val="0"/>
      <w:divBdr>
        <w:top w:val="none" w:sz="0" w:space="0" w:color="auto"/>
        <w:left w:val="none" w:sz="0" w:space="0" w:color="auto"/>
        <w:bottom w:val="none" w:sz="0" w:space="0" w:color="auto"/>
        <w:right w:val="none" w:sz="0" w:space="0" w:color="auto"/>
      </w:divBdr>
    </w:div>
    <w:div w:id="1624650148">
      <w:bodyDiv w:val="1"/>
      <w:marLeft w:val="0"/>
      <w:marRight w:val="0"/>
      <w:marTop w:val="0"/>
      <w:marBottom w:val="0"/>
      <w:divBdr>
        <w:top w:val="none" w:sz="0" w:space="0" w:color="auto"/>
        <w:left w:val="none" w:sz="0" w:space="0" w:color="auto"/>
        <w:bottom w:val="none" w:sz="0" w:space="0" w:color="auto"/>
        <w:right w:val="none" w:sz="0" w:space="0" w:color="auto"/>
      </w:divBdr>
    </w:div>
    <w:div w:id="1624966891">
      <w:bodyDiv w:val="1"/>
      <w:marLeft w:val="0"/>
      <w:marRight w:val="0"/>
      <w:marTop w:val="0"/>
      <w:marBottom w:val="0"/>
      <w:divBdr>
        <w:top w:val="none" w:sz="0" w:space="0" w:color="auto"/>
        <w:left w:val="none" w:sz="0" w:space="0" w:color="auto"/>
        <w:bottom w:val="none" w:sz="0" w:space="0" w:color="auto"/>
        <w:right w:val="none" w:sz="0" w:space="0" w:color="auto"/>
      </w:divBdr>
    </w:div>
    <w:div w:id="1625036108">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5572538">
      <w:bodyDiv w:val="1"/>
      <w:marLeft w:val="0"/>
      <w:marRight w:val="0"/>
      <w:marTop w:val="0"/>
      <w:marBottom w:val="0"/>
      <w:divBdr>
        <w:top w:val="none" w:sz="0" w:space="0" w:color="auto"/>
        <w:left w:val="none" w:sz="0" w:space="0" w:color="auto"/>
        <w:bottom w:val="none" w:sz="0" w:space="0" w:color="auto"/>
        <w:right w:val="none" w:sz="0" w:space="0" w:color="auto"/>
      </w:divBdr>
    </w:div>
    <w:div w:id="1626157332">
      <w:bodyDiv w:val="1"/>
      <w:marLeft w:val="0"/>
      <w:marRight w:val="0"/>
      <w:marTop w:val="0"/>
      <w:marBottom w:val="0"/>
      <w:divBdr>
        <w:top w:val="none" w:sz="0" w:space="0" w:color="auto"/>
        <w:left w:val="none" w:sz="0" w:space="0" w:color="auto"/>
        <w:bottom w:val="none" w:sz="0" w:space="0" w:color="auto"/>
        <w:right w:val="none" w:sz="0" w:space="0" w:color="auto"/>
      </w:divBdr>
    </w:div>
    <w:div w:id="1626354221">
      <w:bodyDiv w:val="1"/>
      <w:marLeft w:val="0"/>
      <w:marRight w:val="0"/>
      <w:marTop w:val="0"/>
      <w:marBottom w:val="0"/>
      <w:divBdr>
        <w:top w:val="none" w:sz="0" w:space="0" w:color="auto"/>
        <w:left w:val="none" w:sz="0" w:space="0" w:color="auto"/>
        <w:bottom w:val="none" w:sz="0" w:space="0" w:color="auto"/>
        <w:right w:val="none" w:sz="0" w:space="0" w:color="auto"/>
      </w:divBdr>
    </w:div>
    <w:div w:id="1626690902">
      <w:bodyDiv w:val="1"/>
      <w:marLeft w:val="0"/>
      <w:marRight w:val="0"/>
      <w:marTop w:val="0"/>
      <w:marBottom w:val="0"/>
      <w:divBdr>
        <w:top w:val="none" w:sz="0" w:space="0" w:color="auto"/>
        <w:left w:val="none" w:sz="0" w:space="0" w:color="auto"/>
        <w:bottom w:val="none" w:sz="0" w:space="0" w:color="auto"/>
        <w:right w:val="none" w:sz="0" w:space="0" w:color="auto"/>
      </w:divBdr>
    </w:div>
    <w:div w:id="1626692606">
      <w:bodyDiv w:val="1"/>
      <w:marLeft w:val="0"/>
      <w:marRight w:val="0"/>
      <w:marTop w:val="0"/>
      <w:marBottom w:val="0"/>
      <w:divBdr>
        <w:top w:val="none" w:sz="0" w:space="0" w:color="auto"/>
        <w:left w:val="none" w:sz="0" w:space="0" w:color="auto"/>
        <w:bottom w:val="none" w:sz="0" w:space="0" w:color="auto"/>
        <w:right w:val="none" w:sz="0" w:space="0" w:color="auto"/>
      </w:divBdr>
    </w:div>
    <w:div w:id="1626811295">
      <w:bodyDiv w:val="1"/>
      <w:marLeft w:val="0"/>
      <w:marRight w:val="0"/>
      <w:marTop w:val="0"/>
      <w:marBottom w:val="0"/>
      <w:divBdr>
        <w:top w:val="none" w:sz="0" w:space="0" w:color="auto"/>
        <w:left w:val="none" w:sz="0" w:space="0" w:color="auto"/>
        <w:bottom w:val="none" w:sz="0" w:space="0" w:color="auto"/>
        <w:right w:val="none" w:sz="0" w:space="0" w:color="auto"/>
      </w:divBdr>
    </w:div>
    <w:div w:id="1627274846">
      <w:bodyDiv w:val="1"/>
      <w:marLeft w:val="0"/>
      <w:marRight w:val="0"/>
      <w:marTop w:val="0"/>
      <w:marBottom w:val="0"/>
      <w:divBdr>
        <w:top w:val="none" w:sz="0" w:space="0" w:color="auto"/>
        <w:left w:val="none" w:sz="0" w:space="0" w:color="auto"/>
        <w:bottom w:val="none" w:sz="0" w:space="0" w:color="auto"/>
        <w:right w:val="none" w:sz="0" w:space="0" w:color="auto"/>
      </w:divBdr>
    </w:div>
    <w:div w:id="1627346121">
      <w:bodyDiv w:val="1"/>
      <w:marLeft w:val="0"/>
      <w:marRight w:val="0"/>
      <w:marTop w:val="0"/>
      <w:marBottom w:val="0"/>
      <w:divBdr>
        <w:top w:val="none" w:sz="0" w:space="0" w:color="auto"/>
        <w:left w:val="none" w:sz="0" w:space="0" w:color="auto"/>
        <w:bottom w:val="none" w:sz="0" w:space="0" w:color="auto"/>
        <w:right w:val="none" w:sz="0" w:space="0" w:color="auto"/>
      </w:divBdr>
    </w:div>
    <w:div w:id="1627394691">
      <w:bodyDiv w:val="1"/>
      <w:marLeft w:val="0"/>
      <w:marRight w:val="0"/>
      <w:marTop w:val="0"/>
      <w:marBottom w:val="0"/>
      <w:divBdr>
        <w:top w:val="none" w:sz="0" w:space="0" w:color="auto"/>
        <w:left w:val="none" w:sz="0" w:space="0" w:color="auto"/>
        <w:bottom w:val="none" w:sz="0" w:space="0" w:color="auto"/>
        <w:right w:val="none" w:sz="0" w:space="0" w:color="auto"/>
      </w:divBdr>
    </w:div>
    <w:div w:id="1627661000">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8127075">
      <w:bodyDiv w:val="1"/>
      <w:marLeft w:val="0"/>
      <w:marRight w:val="0"/>
      <w:marTop w:val="0"/>
      <w:marBottom w:val="0"/>
      <w:divBdr>
        <w:top w:val="none" w:sz="0" w:space="0" w:color="auto"/>
        <w:left w:val="none" w:sz="0" w:space="0" w:color="auto"/>
        <w:bottom w:val="none" w:sz="0" w:space="0" w:color="auto"/>
        <w:right w:val="none" w:sz="0" w:space="0" w:color="auto"/>
      </w:divBdr>
    </w:div>
    <w:div w:id="1628510087">
      <w:bodyDiv w:val="1"/>
      <w:marLeft w:val="0"/>
      <w:marRight w:val="0"/>
      <w:marTop w:val="0"/>
      <w:marBottom w:val="0"/>
      <w:divBdr>
        <w:top w:val="none" w:sz="0" w:space="0" w:color="auto"/>
        <w:left w:val="none" w:sz="0" w:space="0" w:color="auto"/>
        <w:bottom w:val="none" w:sz="0" w:space="0" w:color="auto"/>
        <w:right w:val="none" w:sz="0" w:space="0" w:color="auto"/>
      </w:divBdr>
    </w:div>
    <w:div w:id="1628855271">
      <w:bodyDiv w:val="1"/>
      <w:marLeft w:val="0"/>
      <w:marRight w:val="0"/>
      <w:marTop w:val="0"/>
      <w:marBottom w:val="0"/>
      <w:divBdr>
        <w:top w:val="none" w:sz="0" w:space="0" w:color="auto"/>
        <w:left w:val="none" w:sz="0" w:space="0" w:color="auto"/>
        <w:bottom w:val="none" w:sz="0" w:space="0" w:color="auto"/>
        <w:right w:val="none" w:sz="0" w:space="0" w:color="auto"/>
      </w:divBdr>
    </w:div>
    <w:div w:id="1629118998">
      <w:bodyDiv w:val="1"/>
      <w:marLeft w:val="0"/>
      <w:marRight w:val="0"/>
      <w:marTop w:val="0"/>
      <w:marBottom w:val="0"/>
      <w:divBdr>
        <w:top w:val="none" w:sz="0" w:space="0" w:color="auto"/>
        <w:left w:val="none" w:sz="0" w:space="0" w:color="auto"/>
        <w:bottom w:val="none" w:sz="0" w:space="0" w:color="auto"/>
        <w:right w:val="none" w:sz="0" w:space="0" w:color="auto"/>
      </w:divBdr>
    </w:div>
    <w:div w:id="1629388187">
      <w:bodyDiv w:val="1"/>
      <w:marLeft w:val="0"/>
      <w:marRight w:val="0"/>
      <w:marTop w:val="0"/>
      <w:marBottom w:val="0"/>
      <w:divBdr>
        <w:top w:val="none" w:sz="0" w:space="0" w:color="auto"/>
        <w:left w:val="none" w:sz="0" w:space="0" w:color="auto"/>
        <w:bottom w:val="none" w:sz="0" w:space="0" w:color="auto"/>
        <w:right w:val="none" w:sz="0" w:space="0" w:color="auto"/>
      </w:divBdr>
      <w:divsChild>
        <w:div w:id="1864393736">
          <w:marLeft w:val="0"/>
          <w:marRight w:val="0"/>
          <w:marTop w:val="0"/>
          <w:marBottom w:val="0"/>
          <w:divBdr>
            <w:top w:val="none" w:sz="0" w:space="0" w:color="auto"/>
            <w:left w:val="none" w:sz="0" w:space="0" w:color="auto"/>
            <w:bottom w:val="none" w:sz="0" w:space="0" w:color="auto"/>
            <w:right w:val="none" w:sz="0" w:space="0" w:color="auto"/>
          </w:divBdr>
        </w:div>
        <w:div w:id="530722435">
          <w:marLeft w:val="0"/>
          <w:marRight w:val="0"/>
          <w:marTop w:val="0"/>
          <w:marBottom w:val="0"/>
          <w:divBdr>
            <w:top w:val="none" w:sz="0" w:space="0" w:color="auto"/>
            <w:left w:val="none" w:sz="0" w:space="0" w:color="auto"/>
            <w:bottom w:val="none" w:sz="0" w:space="0" w:color="auto"/>
            <w:right w:val="none" w:sz="0" w:space="0" w:color="auto"/>
          </w:divBdr>
        </w:div>
        <w:div w:id="2018380562">
          <w:marLeft w:val="0"/>
          <w:marRight w:val="0"/>
          <w:marTop w:val="0"/>
          <w:marBottom w:val="0"/>
          <w:divBdr>
            <w:top w:val="none" w:sz="0" w:space="0" w:color="auto"/>
            <w:left w:val="none" w:sz="0" w:space="0" w:color="auto"/>
            <w:bottom w:val="none" w:sz="0" w:space="0" w:color="auto"/>
            <w:right w:val="none" w:sz="0" w:space="0" w:color="auto"/>
          </w:divBdr>
        </w:div>
        <w:div w:id="1210454936">
          <w:marLeft w:val="0"/>
          <w:marRight w:val="0"/>
          <w:marTop w:val="0"/>
          <w:marBottom w:val="0"/>
          <w:divBdr>
            <w:top w:val="none" w:sz="0" w:space="0" w:color="auto"/>
            <w:left w:val="none" w:sz="0" w:space="0" w:color="auto"/>
            <w:bottom w:val="none" w:sz="0" w:space="0" w:color="auto"/>
            <w:right w:val="none" w:sz="0" w:space="0" w:color="auto"/>
          </w:divBdr>
        </w:div>
        <w:div w:id="705763968">
          <w:marLeft w:val="0"/>
          <w:marRight w:val="0"/>
          <w:marTop w:val="0"/>
          <w:marBottom w:val="0"/>
          <w:divBdr>
            <w:top w:val="none" w:sz="0" w:space="0" w:color="auto"/>
            <w:left w:val="none" w:sz="0" w:space="0" w:color="auto"/>
            <w:bottom w:val="none" w:sz="0" w:space="0" w:color="auto"/>
            <w:right w:val="none" w:sz="0" w:space="0" w:color="auto"/>
          </w:divBdr>
        </w:div>
        <w:div w:id="932515600">
          <w:marLeft w:val="0"/>
          <w:marRight w:val="0"/>
          <w:marTop w:val="0"/>
          <w:marBottom w:val="0"/>
          <w:divBdr>
            <w:top w:val="none" w:sz="0" w:space="0" w:color="auto"/>
            <w:left w:val="none" w:sz="0" w:space="0" w:color="auto"/>
            <w:bottom w:val="none" w:sz="0" w:space="0" w:color="auto"/>
            <w:right w:val="none" w:sz="0" w:space="0" w:color="auto"/>
          </w:divBdr>
        </w:div>
        <w:div w:id="1663699223">
          <w:marLeft w:val="0"/>
          <w:marRight w:val="0"/>
          <w:marTop w:val="0"/>
          <w:marBottom w:val="0"/>
          <w:divBdr>
            <w:top w:val="none" w:sz="0" w:space="0" w:color="auto"/>
            <w:left w:val="none" w:sz="0" w:space="0" w:color="auto"/>
            <w:bottom w:val="none" w:sz="0" w:space="0" w:color="auto"/>
            <w:right w:val="none" w:sz="0" w:space="0" w:color="auto"/>
          </w:divBdr>
        </w:div>
        <w:div w:id="1397391106">
          <w:marLeft w:val="0"/>
          <w:marRight w:val="0"/>
          <w:marTop w:val="0"/>
          <w:marBottom w:val="0"/>
          <w:divBdr>
            <w:top w:val="none" w:sz="0" w:space="0" w:color="auto"/>
            <w:left w:val="none" w:sz="0" w:space="0" w:color="auto"/>
            <w:bottom w:val="none" w:sz="0" w:space="0" w:color="auto"/>
            <w:right w:val="none" w:sz="0" w:space="0" w:color="auto"/>
          </w:divBdr>
        </w:div>
        <w:div w:id="389889220">
          <w:marLeft w:val="0"/>
          <w:marRight w:val="0"/>
          <w:marTop w:val="0"/>
          <w:marBottom w:val="0"/>
          <w:divBdr>
            <w:top w:val="none" w:sz="0" w:space="0" w:color="auto"/>
            <w:left w:val="none" w:sz="0" w:space="0" w:color="auto"/>
            <w:bottom w:val="none" w:sz="0" w:space="0" w:color="auto"/>
            <w:right w:val="none" w:sz="0" w:space="0" w:color="auto"/>
          </w:divBdr>
        </w:div>
        <w:div w:id="1425346915">
          <w:marLeft w:val="0"/>
          <w:marRight w:val="0"/>
          <w:marTop w:val="0"/>
          <w:marBottom w:val="0"/>
          <w:divBdr>
            <w:top w:val="none" w:sz="0" w:space="0" w:color="auto"/>
            <w:left w:val="none" w:sz="0" w:space="0" w:color="auto"/>
            <w:bottom w:val="none" w:sz="0" w:space="0" w:color="auto"/>
            <w:right w:val="none" w:sz="0" w:space="0" w:color="auto"/>
          </w:divBdr>
        </w:div>
        <w:div w:id="292562252">
          <w:marLeft w:val="0"/>
          <w:marRight w:val="0"/>
          <w:marTop w:val="0"/>
          <w:marBottom w:val="0"/>
          <w:divBdr>
            <w:top w:val="none" w:sz="0" w:space="0" w:color="auto"/>
            <w:left w:val="none" w:sz="0" w:space="0" w:color="auto"/>
            <w:bottom w:val="none" w:sz="0" w:space="0" w:color="auto"/>
            <w:right w:val="none" w:sz="0" w:space="0" w:color="auto"/>
          </w:divBdr>
        </w:div>
        <w:div w:id="1563053387">
          <w:marLeft w:val="0"/>
          <w:marRight w:val="0"/>
          <w:marTop w:val="0"/>
          <w:marBottom w:val="0"/>
          <w:divBdr>
            <w:top w:val="none" w:sz="0" w:space="0" w:color="auto"/>
            <w:left w:val="none" w:sz="0" w:space="0" w:color="auto"/>
            <w:bottom w:val="none" w:sz="0" w:space="0" w:color="auto"/>
            <w:right w:val="none" w:sz="0" w:space="0" w:color="auto"/>
          </w:divBdr>
        </w:div>
        <w:div w:id="1187987924">
          <w:marLeft w:val="0"/>
          <w:marRight w:val="0"/>
          <w:marTop w:val="0"/>
          <w:marBottom w:val="0"/>
          <w:divBdr>
            <w:top w:val="none" w:sz="0" w:space="0" w:color="auto"/>
            <w:left w:val="none" w:sz="0" w:space="0" w:color="auto"/>
            <w:bottom w:val="none" w:sz="0" w:space="0" w:color="auto"/>
            <w:right w:val="none" w:sz="0" w:space="0" w:color="auto"/>
          </w:divBdr>
        </w:div>
        <w:div w:id="88939129">
          <w:marLeft w:val="0"/>
          <w:marRight w:val="0"/>
          <w:marTop w:val="0"/>
          <w:marBottom w:val="0"/>
          <w:divBdr>
            <w:top w:val="none" w:sz="0" w:space="0" w:color="auto"/>
            <w:left w:val="none" w:sz="0" w:space="0" w:color="auto"/>
            <w:bottom w:val="none" w:sz="0" w:space="0" w:color="auto"/>
            <w:right w:val="none" w:sz="0" w:space="0" w:color="auto"/>
          </w:divBdr>
        </w:div>
        <w:div w:id="756366753">
          <w:marLeft w:val="0"/>
          <w:marRight w:val="0"/>
          <w:marTop w:val="0"/>
          <w:marBottom w:val="0"/>
          <w:divBdr>
            <w:top w:val="none" w:sz="0" w:space="0" w:color="auto"/>
            <w:left w:val="none" w:sz="0" w:space="0" w:color="auto"/>
            <w:bottom w:val="none" w:sz="0" w:space="0" w:color="auto"/>
            <w:right w:val="none" w:sz="0" w:space="0" w:color="auto"/>
          </w:divBdr>
        </w:div>
        <w:div w:id="1709990402">
          <w:marLeft w:val="0"/>
          <w:marRight w:val="0"/>
          <w:marTop w:val="0"/>
          <w:marBottom w:val="0"/>
          <w:divBdr>
            <w:top w:val="none" w:sz="0" w:space="0" w:color="auto"/>
            <w:left w:val="none" w:sz="0" w:space="0" w:color="auto"/>
            <w:bottom w:val="none" w:sz="0" w:space="0" w:color="auto"/>
            <w:right w:val="none" w:sz="0" w:space="0" w:color="auto"/>
          </w:divBdr>
        </w:div>
        <w:div w:id="1515063">
          <w:marLeft w:val="0"/>
          <w:marRight w:val="0"/>
          <w:marTop w:val="0"/>
          <w:marBottom w:val="0"/>
          <w:divBdr>
            <w:top w:val="none" w:sz="0" w:space="0" w:color="auto"/>
            <w:left w:val="none" w:sz="0" w:space="0" w:color="auto"/>
            <w:bottom w:val="none" w:sz="0" w:space="0" w:color="auto"/>
            <w:right w:val="none" w:sz="0" w:space="0" w:color="auto"/>
          </w:divBdr>
        </w:div>
        <w:div w:id="1129281347">
          <w:marLeft w:val="0"/>
          <w:marRight w:val="0"/>
          <w:marTop w:val="0"/>
          <w:marBottom w:val="0"/>
          <w:divBdr>
            <w:top w:val="none" w:sz="0" w:space="0" w:color="auto"/>
            <w:left w:val="none" w:sz="0" w:space="0" w:color="auto"/>
            <w:bottom w:val="none" w:sz="0" w:space="0" w:color="auto"/>
            <w:right w:val="none" w:sz="0" w:space="0" w:color="auto"/>
          </w:divBdr>
        </w:div>
        <w:div w:id="1606646759">
          <w:marLeft w:val="0"/>
          <w:marRight w:val="0"/>
          <w:marTop w:val="0"/>
          <w:marBottom w:val="0"/>
          <w:divBdr>
            <w:top w:val="none" w:sz="0" w:space="0" w:color="auto"/>
            <w:left w:val="none" w:sz="0" w:space="0" w:color="auto"/>
            <w:bottom w:val="none" w:sz="0" w:space="0" w:color="auto"/>
            <w:right w:val="none" w:sz="0" w:space="0" w:color="auto"/>
          </w:divBdr>
        </w:div>
        <w:div w:id="1878077436">
          <w:marLeft w:val="0"/>
          <w:marRight w:val="0"/>
          <w:marTop w:val="0"/>
          <w:marBottom w:val="0"/>
          <w:divBdr>
            <w:top w:val="none" w:sz="0" w:space="0" w:color="auto"/>
            <w:left w:val="none" w:sz="0" w:space="0" w:color="auto"/>
            <w:bottom w:val="none" w:sz="0" w:space="0" w:color="auto"/>
            <w:right w:val="none" w:sz="0" w:space="0" w:color="auto"/>
          </w:divBdr>
        </w:div>
        <w:div w:id="2127918725">
          <w:marLeft w:val="0"/>
          <w:marRight w:val="0"/>
          <w:marTop w:val="0"/>
          <w:marBottom w:val="0"/>
          <w:divBdr>
            <w:top w:val="none" w:sz="0" w:space="0" w:color="auto"/>
            <w:left w:val="none" w:sz="0" w:space="0" w:color="auto"/>
            <w:bottom w:val="none" w:sz="0" w:space="0" w:color="auto"/>
            <w:right w:val="none" w:sz="0" w:space="0" w:color="auto"/>
          </w:divBdr>
        </w:div>
        <w:div w:id="2086218552">
          <w:marLeft w:val="0"/>
          <w:marRight w:val="0"/>
          <w:marTop w:val="0"/>
          <w:marBottom w:val="0"/>
          <w:divBdr>
            <w:top w:val="none" w:sz="0" w:space="0" w:color="auto"/>
            <w:left w:val="none" w:sz="0" w:space="0" w:color="auto"/>
            <w:bottom w:val="none" w:sz="0" w:space="0" w:color="auto"/>
            <w:right w:val="none" w:sz="0" w:space="0" w:color="auto"/>
          </w:divBdr>
        </w:div>
        <w:div w:id="658001004">
          <w:marLeft w:val="0"/>
          <w:marRight w:val="0"/>
          <w:marTop w:val="0"/>
          <w:marBottom w:val="0"/>
          <w:divBdr>
            <w:top w:val="none" w:sz="0" w:space="0" w:color="auto"/>
            <w:left w:val="none" w:sz="0" w:space="0" w:color="auto"/>
            <w:bottom w:val="none" w:sz="0" w:space="0" w:color="auto"/>
            <w:right w:val="none" w:sz="0" w:space="0" w:color="auto"/>
          </w:divBdr>
        </w:div>
        <w:div w:id="1753695267">
          <w:marLeft w:val="0"/>
          <w:marRight w:val="0"/>
          <w:marTop w:val="0"/>
          <w:marBottom w:val="0"/>
          <w:divBdr>
            <w:top w:val="none" w:sz="0" w:space="0" w:color="auto"/>
            <w:left w:val="none" w:sz="0" w:space="0" w:color="auto"/>
            <w:bottom w:val="none" w:sz="0" w:space="0" w:color="auto"/>
            <w:right w:val="none" w:sz="0" w:space="0" w:color="auto"/>
          </w:divBdr>
        </w:div>
        <w:div w:id="185872866">
          <w:marLeft w:val="0"/>
          <w:marRight w:val="0"/>
          <w:marTop w:val="0"/>
          <w:marBottom w:val="0"/>
          <w:divBdr>
            <w:top w:val="none" w:sz="0" w:space="0" w:color="auto"/>
            <w:left w:val="none" w:sz="0" w:space="0" w:color="auto"/>
            <w:bottom w:val="none" w:sz="0" w:space="0" w:color="auto"/>
            <w:right w:val="none" w:sz="0" w:space="0" w:color="auto"/>
          </w:divBdr>
        </w:div>
        <w:div w:id="850294803">
          <w:marLeft w:val="0"/>
          <w:marRight w:val="0"/>
          <w:marTop w:val="0"/>
          <w:marBottom w:val="0"/>
          <w:divBdr>
            <w:top w:val="none" w:sz="0" w:space="0" w:color="auto"/>
            <w:left w:val="none" w:sz="0" w:space="0" w:color="auto"/>
            <w:bottom w:val="none" w:sz="0" w:space="0" w:color="auto"/>
            <w:right w:val="none" w:sz="0" w:space="0" w:color="auto"/>
          </w:divBdr>
        </w:div>
        <w:div w:id="534006987">
          <w:marLeft w:val="0"/>
          <w:marRight w:val="0"/>
          <w:marTop w:val="0"/>
          <w:marBottom w:val="0"/>
          <w:divBdr>
            <w:top w:val="none" w:sz="0" w:space="0" w:color="auto"/>
            <w:left w:val="none" w:sz="0" w:space="0" w:color="auto"/>
            <w:bottom w:val="none" w:sz="0" w:space="0" w:color="auto"/>
            <w:right w:val="none" w:sz="0" w:space="0" w:color="auto"/>
          </w:divBdr>
        </w:div>
        <w:div w:id="501235483">
          <w:marLeft w:val="0"/>
          <w:marRight w:val="0"/>
          <w:marTop w:val="0"/>
          <w:marBottom w:val="0"/>
          <w:divBdr>
            <w:top w:val="none" w:sz="0" w:space="0" w:color="auto"/>
            <w:left w:val="none" w:sz="0" w:space="0" w:color="auto"/>
            <w:bottom w:val="none" w:sz="0" w:space="0" w:color="auto"/>
            <w:right w:val="none" w:sz="0" w:space="0" w:color="auto"/>
          </w:divBdr>
        </w:div>
        <w:div w:id="201751031">
          <w:marLeft w:val="0"/>
          <w:marRight w:val="0"/>
          <w:marTop w:val="0"/>
          <w:marBottom w:val="0"/>
          <w:divBdr>
            <w:top w:val="none" w:sz="0" w:space="0" w:color="auto"/>
            <w:left w:val="none" w:sz="0" w:space="0" w:color="auto"/>
            <w:bottom w:val="none" w:sz="0" w:space="0" w:color="auto"/>
            <w:right w:val="none" w:sz="0" w:space="0" w:color="auto"/>
          </w:divBdr>
        </w:div>
        <w:div w:id="327825393">
          <w:marLeft w:val="0"/>
          <w:marRight w:val="0"/>
          <w:marTop w:val="0"/>
          <w:marBottom w:val="0"/>
          <w:divBdr>
            <w:top w:val="none" w:sz="0" w:space="0" w:color="auto"/>
            <w:left w:val="none" w:sz="0" w:space="0" w:color="auto"/>
            <w:bottom w:val="none" w:sz="0" w:space="0" w:color="auto"/>
            <w:right w:val="none" w:sz="0" w:space="0" w:color="auto"/>
          </w:divBdr>
        </w:div>
        <w:div w:id="802112710">
          <w:marLeft w:val="0"/>
          <w:marRight w:val="0"/>
          <w:marTop w:val="0"/>
          <w:marBottom w:val="0"/>
          <w:divBdr>
            <w:top w:val="none" w:sz="0" w:space="0" w:color="auto"/>
            <w:left w:val="none" w:sz="0" w:space="0" w:color="auto"/>
            <w:bottom w:val="none" w:sz="0" w:space="0" w:color="auto"/>
            <w:right w:val="none" w:sz="0" w:space="0" w:color="auto"/>
          </w:divBdr>
        </w:div>
        <w:div w:id="1993020472">
          <w:marLeft w:val="0"/>
          <w:marRight w:val="0"/>
          <w:marTop w:val="0"/>
          <w:marBottom w:val="0"/>
          <w:divBdr>
            <w:top w:val="none" w:sz="0" w:space="0" w:color="auto"/>
            <w:left w:val="none" w:sz="0" w:space="0" w:color="auto"/>
            <w:bottom w:val="none" w:sz="0" w:space="0" w:color="auto"/>
            <w:right w:val="none" w:sz="0" w:space="0" w:color="auto"/>
          </w:divBdr>
        </w:div>
        <w:div w:id="886988268">
          <w:marLeft w:val="0"/>
          <w:marRight w:val="0"/>
          <w:marTop w:val="0"/>
          <w:marBottom w:val="0"/>
          <w:divBdr>
            <w:top w:val="none" w:sz="0" w:space="0" w:color="auto"/>
            <w:left w:val="none" w:sz="0" w:space="0" w:color="auto"/>
            <w:bottom w:val="none" w:sz="0" w:space="0" w:color="auto"/>
            <w:right w:val="none" w:sz="0" w:space="0" w:color="auto"/>
          </w:divBdr>
        </w:div>
        <w:div w:id="1045525979">
          <w:marLeft w:val="0"/>
          <w:marRight w:val="0"/>
          <w:marTop w:val="0"/>
          <w:marBottom w:val="0"/>
          <w:divBdr>
            <w:top w:val="none" w:sz="0" w:space="0" w:color="auto"/>
            <w:left w:val="none" w:sz="0" w:space="0" w:color="auto"/>
            <w:bottom w:val="none" w:sz="0" w:space="0" w:color="auto"/>
            <w:right w:val="none" w:sz="0" w:space="0" w:color="auto"/>
          </w:divBdr>
        </w:div>
        <w:div w:id="2048066587">
          <w:marLeft w:val="0"/>
          <w:marRight w:val="0"/>
          <w:marTop w:val="0"/>
          <w:marBottom w:val="0"/>
          <w:divBdr>
            <w:top w:val="none" w:sz="0" w:space="0" w:color="auto"/>
            <w:left w:val="none" w:sz="0" w:space="0" w:color="auto"/>
            <w:bottom w:val="none" w:sz="0" w:space="0" w:color="auto"/>
            <w:right w:val="none" w:sz="0" w:space="0" w:color="auto"/>
          </w:divBdr>
        </w:div>
        <w:div w:id="2061243543">
          <w:marLeft w:val="0"/>
          <w:marRight w:val="0"/>
          <w:marTop w:val="0"/>
          <w:marBottom w:val="0"/>
          <w:divBdr>
            <w:top w:val="none" w:sz="0" w:space="0" w:color="auto"/>
            <w:left w:val="none" w:sz="0" w:space="0" w:color="auto"/>
            <w:bottom w:val="none" w:sz="0" w:space="0" w:color="auto"/>
            <w:right w:val="none" w:sz="0" w:space="0" w:color="auto"/>
          </w:divBdr>
        </w:div>
        <w:div w:id="2032684602">
          <w:marLeft w:val="0"/>
          <w:marRight w:val="0"/>
          <w:marTop w:val="0"/>
          <w:marBottom w:val="0"/>
          <w:divBdr>
            <w:top w:val="none" w:sz="0" w:space="0" w:color="auto"/>
            <w:left w:val="none" w:sz="0" w:space="0" w:color="auto"/>
            <w:bottom w:val="none" w:sz="0" w:space="0" w:color="auto"/>
            <w:right w:val="none" w:sz="0" w:space="0" w:color="auto"/>
          </w:divBdr>
        </w:div>
        <w:div w:id="424034422">
          <w:marLeft w:val="0"/>
          <w:marRight w:val="0"/>
          <w:marTop w:val="0"/>
          <w:marBottom w:val="0"/>
          <w:divBdr>
            <w:top w:val="none" w:sz="0" w:space="0" w:color="auto"/>
            <w:left w:val="none" w:sz="0" w:space="0" w:color="auto"/>
            <w:bottom w:val="none" w:sz="0" w:space="0" w:color="auto"/>
            <w:right w:val="none" w:sz="0" w:space="0" w:color="auto"/>
          </w:divBdr>
        </w:div>
        <w:div w:id="255403940">
          <w:marLeft w:val="0"/>
          <w:marRight w:val="0"/>
          <w:marTop w:val="0"/>
          <w:marBottom w:val="0"/>
          <w:divBdr>
            <w:top w:val="none" w:sz="0" w:space="0" w:color="auto"/>
            <w:left w:val="none" w:sz="0" w:space="0" w:color="auto"/>
            <w:bottom w:val="none" w:sz="0" w:space="0" w:color="auto"/>
            <w:right w:val="none" w:sz="0" w:space="0" w:color="auto"/>
          </w:divBdr>
        </w:div>
        <w:div w:id="1369571578">
          <w:marLeft w:val="0"/>
          <w:marRight w:val="0"/>
          <w:marTop w:val="0"/>
          <w:marBottom w:val="0"/>
          <w:divBdr>
            <w:top w:val="none" w:sz="0" w:space="0" w:color="auto"/>
            <w:left w:val="none" w:sz="0" w:space="0" w:color="auto"/>
            <w:bottom w:val="none" w:sz="0" w:space="0" w:color="auto"/>
            <w:right w:val="none" w:sz="0" w:space="0" w:color="auto"/>
          </w:divBdr>
        </w:div>
        <w:div w:id="282075203">
          <w:marLeft w:val="0"/>
          <w:marRight w:val="0"/>
          <w:marTop w:val="0"/>
          <w:marBottom w:val="0"/>
          <w:divBdr>
            <w:top w:val="none" w:sz="0" w:space="0" w:color="auto"/>
            <w:left w:val="none" w:sz="0" w:space="0" w:color="auto"/>
            <w:bottom w:val="none" w:sz="0" w:space="0" w:color="auto"/>
            <w:right w:val="none" w:sz="0" w:space="0" w:color="auto"/>
          </w:divBdr>
        </w:div>
        <w:div w:id="1275790430">
          <w:marLeft w:val="0"/>
          <w:marRight w:val="0"/>
          <w:marTop w:val="0"/>
          <w:marBottom w:val="0"/>
          <w:divBdr>
            <w:top w:val="none" w:sz="0" w:space="0" w:color="auto"/>
            <w:left w:val="none" w:sz="0" w:space="0" w:color="auto"/>
            <w:bottom w:val="none" w:sz="0" w:space="0" w:color="auto"/>
            <w:right w:val="none" w:sz="0" w:space="0" w:color="auto"/>
          </w:divBdr>
        </w:div>
        <w:div w:id="486556351">
          <w:marLeft w:val="0"/>
          <w:marRight w:val="0"/>
          <w:marTop w:val="0"/>
          <w:marBottom w:val="0"/>
          <w:divBdr>
            <w:top w:val="none" w:sz="0" w:space="0" w:color="auto"/>
            <w:left w:val="none" w:sz="0" w:space="0" w:color="auto"/>
            <w:bottom w:val="none" w:sz="0" w:space="0" w:color="auto"/>
            <w:right w:val="none" w:sz="0" w:space="0" w:color="auto"/>
          </w:divBdr>
        </w:div>
        <w:div w:id="1021972344">
          <w:marLeft w:val="0"/>
          <w:marRight w:val="0"/>
          <w:marTop w:val="0"/>
          <w:marBottom w:val="0"/>
          <w:divBdr>
            <w:top w:val="none" w:sz="0" w:space="0" w:color="auto"/>
            <w:left w:val="none" w:sz="0" w:space="0" w:color="auto"/>
            <w:bottom w:val="none" w:sz="0" w:space="0" w:color="auto"/>
            <w:right w:val="none" w:sz="0" w:space="0" w:color="auto"/>
          </w:divBdr>
        </w:div>
        <w:div w:id="177741405">
          <w:marLeft w:val="0"/>
          <w:marRight w:val="0"/>
          <w:marTop w:val="0"/>
          <w:marBottom w:val="0"/>
          <w:divBdr>
            <w:top w:val="none" w:sz="0" w:space="0" w:color="auto"/>
            <w:left w:val="none" w:sz="0" w:space="0" w:color="auto"/>
            <w:bottom w:val="none" w:sz="0" w:space="0" w:color="auto"/>
            <w:right w:val="none" w:sz="0" w:space="0" w:color="auto"/>
          </w:divBdr>
        </w:div>
        <w:div w:id="1665860112">
          <w:marLeft w:val="0"/>
          <w:marRight w:val="0"/>
          <w:marTop w:val="0"/>
          <w:marBottom w:val="0"/>
          <w:divBdr>
            <w:top w:val="none" w:sz="0" w:space="0" w:color="auto"/>
            <w:left w:val="none" w:sz="0" w:space="0" w:color="auto"/>
            <w:bottom w:val="none" w:sz="0" w:space="0" w:color="auto"/>
            <w:right w:val="none" w:sz="0" w:space="0" w:color="auto"/>
          </w:divBdr>
        </w:div>
        <w:div w:id="813564341">
          <w:marLeft w:val="0"/>
          <w:marRight w:val="0"/>
          <w:marTop w:val="0"/>
          <w:marBottom w:val="0"/>
          <w:divBdr>
            <w:top w:val="none" w:sz="0" w:space="0" w:color="auto"/>
            <w:left w:val="none" w:sz="0" w:space="0" w:color="auto"/>
            <w:bottom w:val="none" w:sz="0" w:space="0" w:color="auto"/>
            <w:right w:val="none" w:sz="0" w:space="0" w:color="auto"/>
          </w:divBdr>
        </w:div>
        <w:div w:id="2106539336">
          <w:marLeft w:val="0"/>
          <w:marRight w:val="0"/>
          <w:marTop w:val="0"/>
          <w:marBottom w:val="0"/>
          <w:divBdr>
            <w:top w:val="none" w:sz="0" w:space="0" w:color="auto"/>
            <w:left w:val="none" w:sz="0" w:space="0" w:color="auto"/>
            <w:bottom w:val="none" w:sz="0" w:space="0" w:color="auto"/>
            <w:right w:val="none" w:sz="0" w:space="0" w:color="auto"/>
          </w:divBdr>
        </w:div>
        <w:div w:id="37828713">
          <w:marLeft w:val="0"/>
          <w:marRight w:val="0"/>
          <w:marTop w:val="0"/>
          <w:marBottom w:val="0"/>
          <w:divBdr>
            <w:top w:val="none" w:sz="0" w:space="0" w:color="auto"/>
            <w:left w:val="none" w:sz="0" w:space="0" w:color="auto"/>
            <w:bottom w:val="none" w:sz="0" w:space="0" w:color="auto"/>
            <w:right w:val="none" w:sz="0" w:space="0" w:color="auto"/>
          </w:divBdr>
        </w:div>
        <w:div w:id="927083811">
          <w:marLeft w:val="0"/>
          <w:marRight w:val="0"/>
          <w:marTop w:val="0"/>
          <w:marBottom w:val="0"/>
          <w:divBdr>
            <w:top w:val="none" w:sz="0" w:space="0" w:color="auto"/>
            <w:left w:val="none" w:sz="0" w:space="0" w:color="auto"/>
            <w:bottom w:val="none" w:sz="0" w:space="0" w:color="auto"/>
            <w:right w:val="none" w:sz="0" w:space="0" w:color="auto"/>
          </w:divBdr>
        </w:div>
        <w:div w:id="497111947">
          <w:marLeft w:val="0"/>
          <w:marRight w:val="0"/>
          <w:marTop w:val="0"/>
          <w:marBottom w:val="0"/>
          <w:divBdr>
            <w:top w:val="none" w:sz="0" w:space="0" w:color="auto"/>
            <w:left w:val="none" w:sz="0" w:space="0" w:color="auto"/>
            <w:bottom w:val="none" w:sz="0" w:space="0" w:color="auto"/>
            <w:right w:val="none" w:sz="0" w:space="0" w:color="auto"/>
          </w:divBdr>
        </w:div>
        <w:div w:id="168175655">
          <w:marLeft w:val="0"/>
          <w:marRight w:val="0"/>
          <w:marTop w:val="0"/>
          <w:marBottom w:val="0"/>
          <w:divBdr>
            <w:top w:val="none" w:sz="0" w:space="0" w:color="auto"/>
            <w:left w:val="none" w:sz="0" w:space="0" w:color="auto"/>
            <w:bottom w:val="none" w:sz="0" w:space="0" w:color="auto"/>
            <w:right w:val="none" w:sz="0" w:space="0" w:color="auto"/>
          </w:divBdr>
        </w:div>
        <w:div w:id="2104177576">
          <w:marLeft w:val="0"/>
          <w:marRight w:val="0"/>
          <w:marTop w:val="0"/>
          <w:marBottom w:val="0"/>
          <w:divBdr>
            <w:top w:val="none" w:sz="0" w:space="0" w:color="auto"/>
            <w:left w:val="none" w:sz="0" w:space="0" w:color="auto"/>
            <w:bottom w:val="none" w:sz="0" w:space="0" w:color="auto"/>
            <w:right w:val="none" w:sz="0" w:space="0" w:color="auto"/>
          </w:divBdr>
        </w:div>
        <w:div w:id="1333096088">
          <w:marLeft w:val="0"/>
          <w:marRight w:val="0"/>
          <w:marTop w:val="0"/>
          <w:marBottom w:val="0"/>
          <w:divBdr>
            <w:top w:val="none" w:sz="0" w:space="0" w:color="auto"/>
            <w:left w:val="none" w:sz="0" w:space="0" w:color="auto"/>
            <w:bottom w:val="none" w:sz="0" w:space="0" w:color="auto"/>
            <w:right w:val="none" w:sz="0" w:space="0" w:color="auto"/>
          </w:divBdr>
        </w:div>
        <w:div w:id="1696926863">
          <w:marLeft w:val="0"/>
          <w:marRight w:val="0"/>
          <w:marTop w:val="0"/>
          <w:marBottom w:val="0"/>
          <w:divBdr>
            <w:top w:val="none" w:sz="0" w:space="0" w:color="auto"/>
            <w:left w:val="none" w:sz="0" w:space="0" w:color="auto"/>
            <w:bottom w:val="none" w:sz="0" w:space="0" w:color="auto"/>
            <w:right w:val="none" w:sz="0" w:space="0" w:color="auto"/>
          </w:divBdr>
        </w:div>
        <w:div w:id="1433864083">
          <w:marLeft w:val="0"/>
          <w:marRight w:val="0"/>
          <w:marTop w:val="0"/>
          <w:marBottom w:val="0"/>
          <w:divBdr>
            <w:top w:val="none" w:sz="0" w:space="0" w:color="auto"/>
            <w:left w:val="none" w:sz="0" w:space="0" w:color="auto"/>
            <w:bottom w:val="none" w:sz="0" w:space="0" w:color="auto"/>
            <w:right w:val="none" w:sz="0" w:space="0" w:color="auto"/>
          </w:divBdr>
        </w:div>
        <w:div w:id="652220700">
          <w:marLeft w:val="0"/>
          <w:marRight w:val="0"/>
          <w:marTop w:val="0"/>
          <w:marBottom w:val="0"/>
          <w:divBdr>
            <w:top w:val="none" w:sz="0" w:space="0" w:color="auto"/>
            <w:left w:val="none" w:sz="0" w:space="0" w:color="auto"/>
            <w:bottom w:val="none" w:sz="0" w:space="0" w:color="auto"/>
            <w:right w:val="none" w:sz="0" w:space="0" w:color="auto"/>
          </w:divBdr>
        </w:div>
        <w:div w:id="1605070706">
          <w:marLeft w:val="0"/>
          <w:marRight w:val="0"/>
          <w:marTop w:val="0"/>
          <w:marBottom w:val="0"/>
          <w:divBdr>
            <w:top w:val="none" w:sz="0" w:space="0" w:color="auto"/>
            <w:left w:val="none" w:sz="0" w:space="0" w:color="auto"/>
            <w:bottom w:val="none" w:sz="0" w:space="0" w:color="auto"/>
            <w:right w:val="none" w:sz="0" w:space="0" w:color="auto"/>
          </w:divBdr>
        </w:div>
        <w:div w:id="104427987">
          <w:marLeft w:val="0"/>
          <w:marRight w:val="0"/>
          <w:marTop w:val="0"/>
          <w:marBottom w:val="0"/>
          <w:divBdr>
            <w:top w:val="none" w:sz="0" w:space="0" w:color="auto"/>
            <w:left w:val="none" w:sz="0" w:space="0" w:color="auto"/>
            <w:bottom w:val="none" w:sz="0" w:space="0" w:color="auto"/>
            <w:right w:val="none" w:sz="0" w:space="0" w:color="auto"/>
          </w:divBdr>
        </w:div>
        <w:div w:id="1400446862">
          <w:marLeft w:val="0"/>
          <w:marRight w:val="0"/>
          <w:marTop w:val="0"/>
          <w:marBottom w:val="0"/>
          <w:divBdr>
            <w:top w:val="none" w:sz="0" w:space="0" w:color="auto"/>
            <w:left w:val="none" w:sz="0" w:space="0" w:color="auto"/>
            <w:bottom w:val="none" w:sz="0" w:space="0" w:color="auto"/>
            <w:right w:val="none" w:sz="0" w:space="0" w:color="auto"/>
          </w:divBdr>
        </w:div>
        <w:div w:id="490295808">
          <w:marLeft w:val="0"/>
          <w:marRight w:val="0"/>
          <w:marTop w:val="0"/>
          <w:marBottom w:val="0"/>
          <w:divBdr>
            <w:top w:val="none" w:sz="0" w:space="0" w:color="auto"/>
            <w:left w:val="none" w:sz="0" w:space="0" w:color="auto"/>
            <w:bottom w:val="none" w:sz="0" w:space="0" w:color="auto"/>
            <w:right w:val="none" w:sz="0" w:space="0" w:color="auto"/>
          </w:divBdr>
        </w:div>
        <w:div w:id="1982422463">
          <w:marLeft w:val="0"/>
          <w:marRight w:val="0"/>
          <w:marTop w:val="0"/>
          <w:marBottom w:val="0"/>
          <w:divBdr>
            <w:top w:val="none" w:sz="0" w:space="0" w:color="auto"/>
            <w:left w:val="none" w:sz="0" w:space="0" w:color="auto"/>
            <w:bottom w:val="none" w:sz="0" w:space="0" w:color="auto"/>
            <w:right w:val="none" w:sz="0" w:space="0" w:color="auto"/>
          </w:divBdr>
        </w:div>
        <w:div w:id="223613034">
          <w:marLeft w:val="0"/>
          <w:marRight w:val="0"/>
          <w:marTop w:val="0"/>
          <w:marBottom w:val="0"/>
          <w:divBdr>
            <w:top w:val="none" w:sz="0" w:space="0" w:color="auto"/>
            <w:left w:val="none" w:sz="0" w:space="0" w:color="auto"/>
            <w:bottom w:val="none" w:sz="0" w:space="0" w:color="auto"/>
            <w:right w:val="none" w:sz="0" w:space="0" w:color="auto"/>
          </w:divBdr>
        </w:div>
        <w:div w:id="1101678846">
          <w:marLeft w:val="0"/>
          <w:marRight w:val="0"/>
          <w:marTop w:val="0"/>
          <w:marBottom w:val="0"/>
          <w:divBdr>
            <w:top w:val="none" w:sz="0" w:space="0" w:color="auto"/>
            <w:left w:val="none" w:sz="0" w:space="0" w:color="auto"/>
            <w:bottom w:val="none" w:sz="0" w:space="0" w:color="auto"/>
            <w:right w:val="none" w:sz="0" w:space="0" w:color="auto"/>
          </w:divBdr>
        </w:div>
        <w:div w:id="1382171782">
          <w:marLeft w:val="0"/>
          <w:marRight w:val="0"/>
          <w:marTop w:val="0"/>
          <w:marBottom w:val="0"/>
          <w:divBdr>
            <w:top w:val="none" w:sz="0" w:space="0" w:color="auto"/>
            <w:left w:val="none" w:sz="0" w:space="0" w:color="auto"/>
            <w:bottom w:val="none" w:sz="0" w:space="0" w:color="auto"/>
            <w:right w:val="none" w:sz="0" w:space="0" w:color="auto"/>
          </w:divBdr>
        </w:div>
        <w:div w:id="1624261931">
          <w:marLeft w:val="0"/>
          <w:marRight w:val="0"/>
          <w:marTop w:val="0"/>
          <w:marBottom w:val="0"/>
          <w:divBdr>
            <w:top w:val="none" w:sz="0" w:space="0" w:color="auto"/>
            <w:left w:val="none" w:sz="0" w:space="0" w:color="auto"/>
            <w:bottom w:val="none" w:sz="0" w:space="0" w:color="auto"/>
            <w:right w:val="none" w:sz="0" w:space="0" w:color="auto"/>
          </w:divBdr>
        </w:div>
        <w:div w:id="373358677">
          <w:marLeft w:val="0"/>
          <w:marRight w:val="0"/>
          <w:marTop w:val="0"/>
          <w:marBottom w:val="0"/>
          <w:divBdr>
            <w:top w:val="none" w:sz="0" w:space="0" w:color="auto"/>
            <w:left w:val="none" w:sz="0" w:space="0" w:color="auto"/>
            <w:bottom w:val="none" w:sz="0" w:space="0" w:color="auto"/>
            <w:right w:val="none" w:sz="0" w:space="0" w:color="auto"/>
          </w:divBdr>
        </w:div>
        <w:div w:id="1091199218">
          <w:marLeft w:val="0"/>
          <w:marRight w:val="0"/>
          <w:marTop w:val="0"/>
          <w:marBottom w:val="0"/>
          <w:divBdr>
            <w:top w:val="none" w:sz="0" w:space="0" w:color="auto"/>
            <w:left w:val="none" w:sz="0" w:space="0" w:color="auto"/>
            <w:bottom w:val="none" w:sz="0" w:space="0" w:color="auto"/>
            <w:right w:val="none" w:sz="0" w:space="0" w:color="auto"/>
          </w:divBdr>
        </w:div>
        <w:div w:id="952783035">
          <w:marLeft w:val="0"/>
          <w:marRight w:val="0"/>
          <w:marTop w:val="0"/>
          <w:marBottom w:val="0"/>
          <w:divBdr>
            <w:top w:val="none" w:sz="0" w:space="0" w:color="auto"/>
            <w:left w:val="none" w:sz="0" w:space="0" w:color="auto"/>
            <w:bottom w:val="none" w:sz="0" w:space="0" w:color="auto"/>
            <w:right w:val="none" w:sz="0" w:space="0" w:color="auto"/>
          </w:divBdr>
        </w:div>
        <w:div w:id="704906326">
          <w:marLeft w:val="0"/>
          <w:marRight w:val="0"/>
          <w:marTop w:val="0"/>
          <w:marBottom w:val="0"/>
          <w:divBdr>
            <w:top w:val="none" w:sz="0" w:space="0" w:color="auto"/>
            <w:left w:val="none" w:sz="0" w:space="0" w:color="auto"/>
            <w:bottom w:val="none" w:sz="0" w:space="0" w:color="auto"/>
            <w:right w:val="none" w:sz="0" w:space="0" w:color="auto"/>
          </w:divBdr>
        </w:div>
        <w:div w:id="1541815864">
          <w:marLeft w:val="0"/>
          <w:marRight w:val="0"/>
          <w:marTop w:val="0"/>
          <w:marBottom w:val="0"/>
          <w:divBdr>
            <w:top w:val="none" w:sz="0" w:space="0" w:color="auto"/>
            <w:left w:val="none" w:sz="0" w:space="0" w:color="auto"/>
            <w:bottom w:val="none" w:sz="0" w:space="0" w:color="auto"/>
            <w:right w:val="none" w:sz="0" w:space="0" w:color="auto"/>
          </w:divBdr>
        </w:div>
        <w:div w:id="384374831">
          <w:marLeft w:val="0"/>
          <w:marRight w:val="0"/>
          <w:marTop w:val="0"/>
          <w:marBottom w:val="0"/>
          <w:divBdr>
            <w:top w:val="none" w:sz="0" w:space="0" w:color="auto"/>
            <w:left w:val="none" w:sz="0" w:space="0" w:color="auto"/>
            <w:bottom w:val="none" w:sz="0" w:space="0" w:color="auto"/>
            <w:right w:val="none" w:sz="0" w:space="0" w:color="auto"/>
          </w:divBdr>
        </w:div>
      </w:divsChild>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29819874">
      <w:bodyDiv w:val="1"/>
      <w:marLeft w:val="0"/>
      <w:marRight w:val="0"/>
      <w:marTop w:val="0"/>
      <w:marBottom w:val="0"/>
      <w:divBdr>
        <w:top w:val="none" w:sz="0" w:space="0" w:color="auto"/>
        <w:left w:val="none" w:sz="0" w:space="0" w:color="auto"/>
        <w:bottom w:val="none" w:sz="0" w:space="0" w:color="auto"/>
        <w:right w:val="none" w:sz="0" w:space="0" w:color="auto"/>
      </w:divBdr>
    </w:div>
    <w:div w:id="1631399788">
      <w:bodyDiv w:val="1"/>
      <w:marLeft w:val="0"/>
      <w:marRight w:val="0"/>
      <w:marTop w:val="0"/>
      <w:marBottom w:val="0"/>
      <w:divBdr>
        <w:top w:val="none" w:sz="0" w:space="0" w:color="auto"/>
        <w:left w:val="none" w:sz="0" w:space="0" w:color="auto"/>
        <w:bottom w:val="none" w:sz="0" w:space="0" w:color="auto"/>
        <w:right w:val="none" w:sz="0" w:space="0" w:color="auto"/>
      </w:divBdr>
    </w:div>
    <w:div w:id="1631546784">
      <w:bodyDiv w:val="1"/>
      <w:marLeft w:val="0"/>
      <w:marRight w:val="0"/>
      <w:marTop w:val="0"/>
      <w:marBottom w:val="0"/>
      <w:divBdr>
        <w:top w:val="none" w:sz="0" w:space="0" w:color="auto"/>
        <w:left w:val="none" w:sz="0" w:space="0" w:color="auto"/>
        <w:bottom w:val="none" w:sz="0" w:space="0" w:color="auto"/>
        <w:right w:val="none" w:sz="0" w:space="0" w:color="auto"/>
      </w:divBdr>
    </w:div>
    <w:div w:id="1631592230">
      <w:bodyDiv w:val="1"/>
      <w:marLeft w:val="0"/>
      <w:marRight w:val="0"/>
      <w:marTop w:val="0"/>
      <w:marBottom w:val="0"/>
      <w:divBdr>
        <w:top w:val="none" w:sz="0" w:space="0" w:color="auto"/>
        <w:left w:val="none" w:sz="0" w:space="0" w:color="auto"/>
        <w:bottom w:val="none" w:sz="0" w:space="0" w:color="auto"/>
        <w:right w:val="none" w:sz="0" w:space="0" w:color="auto"/>
      </w:divBdr>
    </w:div>
    <w:div w:id="1632007679">
      <w:bodyDiv w:val="1"/>
      <w:marLeft w:val="0"/>
      <w:marRight w:val="0"/>
      <w:marTop w:val="0"/>
      <w:marBottom w:val="0"/>
      <w:divBdr>
        <w:top w:val="none" w:sz="0" w:space="0" w:color="auto"/>
        <w:left w:val="none" w:sz="0" w:space="0" w:color="auto"/>
        <w:bottom w:val="none" w:sz="0" w:space="0" w:color="auto"/>
        <w:right w:val="none" w:sz="0" w:space="0" w:color="auto"/>
      </w:divBdr>
    </w:div>
    <w:div w:id="1632130020">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2440860">
      <w:bodyDiv w:val="1"/>
      <w:marLeft w:val="0"/>
      <w:marRight w:val="0"/>
      <w:marTop w:val="0"/>
      <w:marBottom w:val="0"/>
      <w:divBdr>
        <w:top w:val="none" w:sz="0" w:space="0" w:color="auto"/>
        <w:left w:val="none" w:sz="0" w:space="0" w:color="auto"/>
        <w:bottom w:val="none" w:sz="0" w:space="0" w:color="auto"/>
        <w:right w:val="none" w:sz="0" w:space="0" w:color="auto"/>
      </w:divBdr>
    </w:div>
    <w:div w:id="1632518060">
      <w:bodyDiv w:val="1"/>
      <w:marLeft w:val="0"/>
      <w:marRight w:val="0"/>
      <w:marTop w:val="0"/>
      <w:marBottom w:val="0"/>
      <w:divBdr>
        <w:top w:val="none" w:sz="0" w:space="0" w:color="auto"/>
        <w:left w:val="none" w:sz="0" w:space="0" w:color="auto"/>
        <w:bottom w:val="none" w:sz="0" w:space="0" w:color="auto"/>
        <w:right w:val="none" w:sz="0" w:space="0" w:color="auto"/>
      </w:divBdr>
    </w:div>
    <w:div w:id="1633100001">
      <w:bodyDiv w:val="1"/>
      <w:marLeft w:val="0"/>
      <w:marRight w:val="0"/>
      <w:marTop w:val="0"/>
      <w:marBottom w:val="0"/>
      <w:divBdr>
        <w:top w:val="none" w:sz="0" w:space="0" w:color="auto"/>
        <w:left w:val="none" w:sz="0" w:space="0" w:color="auto"/>
        <w:bottom w:val="none" w:sz="0" w:space="0" w:color="auto"/>
        <w:right w:val="none" w:sz="0" w:space="0" w:color="auto"/>
      </w:divBdr>
    </w:div>
    <w:div w:id="1633822919">
      <w:bodyDiv w:val="1"/>
      <w:marLeft w:val="0"/>
      <w:marRight w:val="0"/>
      <w:marTop w:val="0"/>
      <w:marBottom w:val="0"/>
      <w:divBdr>
        <w:top w:val="none" w:sz="0" w:space="0" w:color="auto"/>
        <w:left w:val="none" w:sz="0" w:space="0" w:color="auto"/>
        <w:bottom w:val="none" w:sz="0" w:space="0" w:color="auto"/>
        <w:right w:val="none" w:sz="0" w:space="0" w:color="auto"/>
      </w:divBdr>
    </w:div>
    <w:div w:id="1634015818">
      <w:bodyDiv w:val="1"/>
      <w:marLeft w:val="0"/>
      <w:marRight w:val="0"/>
      <w:marTop w:val="0"/>
      <w:marBottom w:val="0"/>
      <w:divBdr>
        <w:top w:val="none" w:sz="0" w:space="0" w:color="auto"/>
        <w:left w:val="none" w:sz="0" w:space="0" w:color="auto"/>
        <w:bottom w:val="none" w:sz="0" w:space="0" w:color="auto"/>
        <w:right w:val="none" w:sz="0" w:space="0" w:color="auto"/>
      </w:divBdr>
    </w:div>
    <w:div w:id="1634211640">
      <w:bodyDiv w:val="1"/>
      <w:marLeft w:val="0"/>
      <w:marRight w:val="0"/>
      <w:marTop w:val="0"/>
      <w:marBottom w:val="0"/>
      <w:divBdr>
        <w:top w:val="none" w:sz="0" w:space="0" w:color="auto"/>
        <w:left w:val="none" w:sz="0" w:space="0" w:color="auto"/>
        <w:bottom w:val="none" w:sz="0" w:space="0" w:color="auto"/>
        <w:right w:val="none" w:sz="0" w:space="0" w:color="auto"/>
      </w:divBdr>
    </w:div>
    <w:div w:id="1634630037">
      <w:bodyDiv w:val="1"/>
      <w:marLeft w:val="0"/>
      <w:marRight w:val="0"/>
      <w:marTop w:val="0"/>
      <w:marBottom w:val="0"/>
      <w:divBdr>
        <w:top w:val="none" w:sz="0" w:space="0" w:color="auto"/>
        <w:left w:val="none" w:sz="0" w:space="0" w:color="auto"/>
        <w:bottom w:val="none" w:sz="0" w:space="0" w:color="auto"/>
        <w:right w:val="none" w:sz="0" w:space="0" w:color="auto"/>
      </w:divBdr>
    </w:div>
    <w:div w:id="1635023543">
      <w:bodyDiv w:val="1"/>
      <w:marLeft w:val="0"/>
      <w:marRight w:val="0"/>
      <w:marTop w:val="0"/>
      <w:marBottom w:val="0"/>
      <w:divBdr>
        <w:top w:val="none" w:sz="0" w:space="0" w:color="auto"/>
        <w:left w:val="none" w:sz="0" w:space="0" w:color="auto"/>
        <w:bottom w:val="none" w:sz="0" w:space="0" w:color="auto"/>
        <w:right w:val="none" w:sz="0" w:space="0" w:color="auto"/>
      </w:divBdr>
    </w:div>
    <w:div w:id="1635058625">
      <w:bodyDiv w:val="1"/>
      <w:marLeft w:val="0"/>
      <w:marRight w:val="0"/>
      <w:marTop w:val="0"/>
      <w:marBottom w:val="0"/>
      <w:divBdr>
        <w:top w:val="none" w:sz="0" w:space="0" w:color="auto"/>
        <w:left w:val="none" w:sz="0" w:space="0" w:color="auto"/>
        <w:bottom w:val="none" w:sz="0" w:space="0" w:color="auto"/>
        <w:right w:val="none" w:sz="0" w:space="0" w:color="auto"/>
      </w:divBdr>
    </w:div>
    <w:div w:id="1635520777">
      <w:bodyDiv w:val="1"/>
      <w:marLeft w:val="0"/>
      <w:marRight w:val="0"/>
      <w:marTop w:val="0"/>
      <w:marBottom w:val="0"/>
      <w:divBdr>
        <w:top w:val="none" w:sz="0" w:space="0" w:color="auto"/>
        <w:left w:val="none" w:sz="0" w:space="0" w:color="auto"/>
        <w:bottom w:val="none" w:sz="0" w:space="0" w:color="auto"/>
        <w:right w:val="none" w:sz="0" w:space="0" w:color="auto"/>
      </w:divBdr>
    </w:div>
    <w:div w:id="1635522506">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177476">
      <w:bodyDiv w:val="1"/>
      <w:marLeft w:val="0"/>
      <w:marRight w:val="0"/>
      <w:marTop w:val="0"/>
      <w:marBottom w:val="0"/>
      <w:divBdr>
        <w:top w:val="none" w:sz="0" w:space="0" w:color="auto"/>
        <w:left w:val="none" w:sz="0" w:space="0" w:color="auto"/>
        <w:bottom w:val="none" w:sz="0" w:space="0" w:color="auto"/>
        <w:right w:val="none" w:sz="0" w:space="0" w:color="auto"/>
      </w:divBdr>
    </w:div>
    <w:div w:id="1636257800">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6762662">
      <w:bodyDiv w:val="1"/>
      <w:marLeft w:val="0"/>
      <w:marRight w:val="0"/>
      <w:marTop w:val="0"/>
      <w:marBottom w:val="0"/>
      <w:divBdr>
        <w:top w:val="none" w:sz="0" w:space="0" w:color="auto"/>
        <w:left w:val="none" w:sz="0" w:space="0" w:color="auto"/>
        <w:bottom w:val="none" w:sz="0" w:space="0" w:color="auto"/>
        <w:right w:val="none" w:sz="0" w:space="0" w:color="auto"/>
      </w:divBdr>
    </w:div>
    <w:div w:id="1637367004">
      <w:bodyDiv w:val="1"/>
      <w:marLeft w:val="0"/>
      <w:marRight w:val="0"/>
      <w:marTop w:val="0"/>
      <w:marBottom w:val="0"/>
      <w:divBdr>
        <w:top w:val="none" w:sz="0" w:space="0" w:color="auto"/>
        <w:left w:val="none" w:sz="0" w:space="0" w:color="auto"/>
        <w:bottom w:val="none" w:sz="0" w:space="0" w:color="auto"/>
        <w:right w:val="none" w:sz="0" w:space="0" w:color="auto"/>
      </w:divBdr>
    </w:div>
    <w:div w:id="1637368201">
      <w:bodyDiv w:val="1"/>
      <w:marLeft w:val="0"/>
      <w:marRight w:val="0"/>
      <w:marTop w:val="0"/>
      <w:marBottom w:val="0"/>
      <w:divBdr>
        <w:top w:val="none" w:sz="0" w:space="0" w:color="auto"/>
        <w:left w:val="none" w:sz="0" w:space="0" w:color="auto"/>
        <w:bottom w:val="none" w:sz="0" w:space="0" w:color="auto"/>
        <w:right w:val="none" w:sz="0" w:space="0" w:color="auto"/>
      </w:divBdr>
      <w:divsChild>
        <w:div w:id="178589014">
          <w:marLeft w:val="0"/>
          <w:marRight w:val="0"/>
          <w:marTop w:val="0"/>
          <w:marBottom w:val="0"/>
          <w:divBdr>
            <w:top w:val="none" w:sz="0" w:space="0" w:color="auto"/>
            <w:left w:val="none" w:sz="0" w:space="0" w:color="auto"/>
            <w:bottom w:val="none" w:sz="0" w:space="0" w:color="auto"/>
            <w:right w:val="none" w:sz="0" w:space="0" w:color="auto"/>
          </w:divBdr>
        </w:div>
        <w:div w:id="395589095">
          <w:marLeft w:val="0"/>
          <w:marRight w:val="0"/>
          <w:marTop w:val="0"/>
          <w:marBottom w:val="0"/>
          <w:divBdr>
            <w:top w:val="none" w:sz="0" w:space="0" w:color="auto"/>
            <w:left w:val="none" w:sz="0" w:space="0" w:color="auto"/>
            <w:bottom w:val="none" w:sz="0" w:space="0" w:color="auto"/>
            <w:right w:val="none" w:sz="0" w:space="0" w:color="auto"/>
          </w:divBdr>
        </w:div>
        <w:div w:id="159542218">
          <w:marLeft w:val="0"/>
          <w:marRight w:val="0"/>
          <w:marTop w:val="0"/>
          <w:marBottom w:val="0"/>
          <w:divBdr>
            <w:top w:val="none" w:sz="0" w:space="0" w:color="auto"/>
            <w:left w:val="none" w:sz="0" w:space="0" w:color="auto"/>
            <w:bottom w:val="none" w:sz="0" w:space="0" w:color="auto"/>
            <w:right w:val="none" w:sz="0" w:space="0" w:color="auto"/>
          </w:divBdr>
        </w:div>
        <w:div w:id="974525376">
          <w:marLeft w:val="0"/>
          <w:marRight w:val="0"/>
          <w:marTop w:val="0"/>
          <w:marBottom w:val="0"/>
          <w:divBdr>
            <w:top w:val="none" w:sz="0" w:space="0" w:color="auto"/>
            <w:left w:val="none" w:sz="0" w:space="0" w:color="auto"/>
            <w:bottom w:val="none" w:sz="0" w:space="0" w:color="auto"/>
            <w:right w:val="none" w:sz="0" w:space="0" w:color="auto"/>
          </w:divBdr>
        </w:div>
        <w:div w:id="1236207019">
          <w:marLeft w:val="0"/>
          <w:marRight w:val="0"/>
          <w:marTop w:val="0"/>
          <w:marBottom w:val="0"/>
          <w:divBdr>
            <w:top w:val="none" w:sz="0" w:space="0" w:color="auto"/>
            <w:left w:val="none" w:sz="0" w:space="0" w:color="auto"/>
            <w:bottom w:val="none" w:sz="0" w:space="0" w:color="auto"/>
            <w:right w:val="none" w:sz="0" w:space="0" w:color="auto"/>
          </w:divBdr>
        </w:div>
        <w:div w:id="2079133989">
          <w:marLeft w:val="0"/>
          <w:marRight w:val="0"/>
          <w:marTop w:val="0"/>
          <w:marBottom w:val="0"/>
          <w:divBdr>
            <w:top w:val="none" w:sz="0" w:space="0" w:color="auto"/>
            <w:left w:val="none" w:sz="0" w:space="0" w:color="auto"/>
            <w:bottom w:val="none" w:sz="0" w:space="0" w:color="auto"/>
            <w:right w:val="none" w:sz="0" w:space="0" w:color="auto"/>
          </w:divBdr>
        </w:div>
        <w:div w:id="1167868938">
          <w:marLeft w:val="0"/>
          <w:marRight w:val="0"/>
          <w:marTop w:val="0"/>
          <w:marBottom w:val="0"/>
          <w:divBdr>
            <w:top w:val="none" w:sz="0" w:space="0" w:color="auto"/>
            <w:left w:val="none" w:sz="0" w:space="0" w:color="auto"/>
            <w:bottom w:val="none" w:sz="0" w:space="0" w:color="auto"/>
            <w:right w:val="none" w:sz="0" w:space="0" w:color="auto"/>
          </w:divBdr>
        </w:div>
        <w:div w:id="1037857443">
          <w:marLeft w:val="0"/>
          <w:marRight w:val="0"/>
          <w:marTop w:val="0"/>
          <w:marBottom w:val="0"/>
          <w:divBdr>
            <w:top w:val="none" w:sz="0" w:space="0" w:color="auto"/>
            <w:left w:val="none" w:sz="0" w:space="0" w:color="auto"/>
            <w:bottom w:val="none" w:sz="0" w:space="0" w:color="auto"/>
            <w:right w:val="none" w:sz="0" w:space="0" w:color="auto"/>
          </w:divBdr>
        </w:div>
        <w:div w:id="1926842503">
          <w:marLeft w:val="0"/>
          <w:marRight w:val="0"/>
          <w:marTop w:val="0"/>
          <w:marBottom w:val="0"/>
          <w:divBdr>
            <w:top w:val="none" w:sz="0" w:space="0" w:color="auto"/>
            <w:left w:val="none" w:sz="0" w:space="0" w:color="auto"/>
            <w:bottom w:val="none" w:sz="0" w:space="0" w:color="auto"/>
            <w:right w:val="none" w:sz="0" w:space="0" w:color="auto"/>
          </w:divBdr>
        </w:div>
        <w:div w:id="207032667">
          <w:marLeft w:val="0"/>
          <w:marRight w:val="0"/>
          <w:marTop w:val="0"/>
          <w:marBottom w:val="0"/>
          <w:divBdr>
            <w:top w:val="none" w:sz="0" w:space="0" w:color="auto"/>
            <w:left w:val="none" w:sz="0" w:space="0" w:color="auto"/>
            <w:bottom w:val="none" w:sz="0" w:space="0" w:color="auto"/>
            <w:right w:val="none" w:sz="0" w:space="0" w:color="auto"/>
          </w:divBdr>
        </w:div>
        <w:div w:id="1736856833">
          <w:marLeft w:val="0"/>
          <w:marRight w:val="0"/>
          <w:marTop w:val="0"/>
          <w:marBottom w:val="0"/>
          <w:divBdr>
            <w:top w:val="none" w:sz="0" w:space="0" w:color="auto"/>
            <w:left w:val="none" w:sz="0" w:space="0" w:color="auto"/>
            <w:bottom w:val="none" w:sz="0" w:space="0" w:color="auto"/>
            <w:right w:val="none" w:sz="0" w:space="0" w:color="auto"/>
          </w:divBdr>
        </w:div>
        <w:div w:id="548298313">
          <w:marLeft w:val="0"/>
          <w:marRight w:val="0"/>
          <w:marTop w:val="0"/>
          <w:marBottom w:val="0"/>
          <w:divBdr>
            <w:top w:val="none" w:sz="0" w:space="0" w:color="auto"/>
            <w:left w:val="none" w:sz="0" w:space="0" w:color="auto"/>
            <w:bottom w:val="none" w:sz="0" w:space="0" w:color="auto"/>
            <w:right w:val="none" w:sz="0" w:space="0" w:color="auto"/>
          </w:divBdr>
        </w:div>
        <w:div w:id="1143036115">
          <w:marLeft w:val="0"/>
          <w:marRight w:val="0"/>
          <w:marTop w:val="0"/>
          <w:marBottom w:val="0"/>
          <w:divBdr>
            <w:top w:val="none" w:sz="0" w:space="0" w:color="auto"/>
            <w:left w:val="none" w:sz="0" w:space="0" w:color="auto"/>
            <w:bottom w:val="none" w:sz="0" w:space="0" w:color="auto"/>
            <w:right w:val="none" w:sz="0" w:space="0" w:color="auto"/>
          </w:divBdr>
        </w:div>
        <w:div w:id="1052001123">
          <w:marLeft w:val="0"/>
          <w:marRight w:val="0"/>
          <w:marTop w:val="0"/>
          <w:marBottom w:val="0"/>
          <w:divBdr>
            <w:top w:val="none" w:sz="0" w:space="0" w:color="auto"/>
            <w:left w:val="none" w:sz="0" w:space="0" w:color="auto"/>
            <w:bottom w:val="none" w:sz="0" w:space="0" w:color="auto"/>
            <w:right w:val="none" w:sz="0" w:space="0" w:color="auto"/>
          </w:divBdr>
        </w:div>
        <w:div w:id="1470902850">
          <w:marLeft w:val="0"/>
          <w:marRight w:val="0"/>
          <w:marTop w:val="0"/>
          <w:marBottom w:val="0"/>
          <w:divBdr>
            <w:top w:val="none" w:sz="0" w:space="0" w:color="auto"/>
            <w:left w:val="none" w:sz="0" w:space="0" w:color="auto"/>
            <w:bottom w:val="none" w:sz="0" w:space="0" w:color="auto"/>
            <w:right w:val="none" w:sz="0" w:space="0" w:color="auto"/>
          </w:divBdr>
        </w:div>
        <w:div w:id="628173930">
          <w:marLeft w:val="0"/>
          <w:marRight w:val="0"/>
          <w:marTop w:val="0"/>
          <w:marBottom w:val="0"/>
          <w:divBdr>
            <w:top w:val="none" w:sz="0" w:space="0" w:color="auto"/>
            <w:left w:val="none" w:sz="0" w:space="0" w:color="auto"/>
            <w:bottom w:val="none" w:sz="0" w:space="0" w:color="auto"/>
            <w:right w:val="none" w:sz="0" w:space="0" w:color="auto"/>
          </w:divBdr>
        </w:div>
        <w:div w:id="2108843006">
          <w:marLeft w:val="0"/>
          <w:marRight w:val="0"/>
          <w:marTop w:val="0"/>
          <w:marBottom w:val="0"/>
          <w:divBdr>
            <w:top w:val="none" w:sz="0" w:space="0" w:color="auto"/>
            <w:left w:val="none" w:sz="0" w:space="0" w:color="auto"/>
            <w:bottom w:val="none" w:sz="0" w:space="0" w:color="auto"/>
            <w:right w:val="none" w:sz="0" w:space="0" w:color="auto"/>
          </w:divBdr>
        </w:div>
        <w:div w:id="882643108">
          <w:marLeft w:val="0"/>
          <w:marRight w:val="0"/>
          <w:marTop w:val="0"/>
          <w:marBottom w:val="0"/>
          <w:divBdr>
            <w:top w:val="none" w:sz="0" w:space="0" w:color="auto"/>
            <w:left w:val="none" w:sz="0" w:space="0" w:color="auto"/>
            <w:bottom w:val="none" w:sz="0" w:space="0" w:color="auto"/>
            <w:right w:val="none" w:sz="0" w:space="0" w:color="auto"/>
          </w:divBdr>
        </w:div>
        <w:div w:id="1820682342">
          <w:marLeft w:val="0"/>
          <w:marRight w:val="0"/>
          <w:marTop w:val="0"/>
          <w:marBottom w:val="0"/>
          <w:divBdr>
            <w:top w:val="none" w:sz="0" w:space="0" w:color="auto"/>
            <w:left w:val="none" w:sz="0" w:space="0" w:color="auto"/>
            <w:bottom w:val="none" w:sz="0" w:space="0" w:color="auto"/>
            <w:right w:val="none" w:sz="0" w:space="0" w:color="auto"/>
          </w:divBdr>
        </w:div>
        <w:div w:id="740638630">
          <w:marLeft w:val="0"/>
          <w:marRight w:val="0"/>
          <w:marTop w:val="0"/>
          <w:marBottom w:val="0"/>
          <w:divBdr>
            <w:top w:val="none" w:sz="0" w:space="0" w:color="auto"/>
            <w:left w:val="none" w:sz="0" w:space="0" w:color="auto"/>
            <w:bottom w:val="none" w:sz="0" w:space="0" w:color="auto"/>
            <w:right w:val="none" w:sz="0" w:space="0" w:color="auto"/>
          </w:divBdr>
        </w:div>
        <w:div w:id="1609464789">
          <w:marLeft w:val="0"/>
          <w:marRight w:val="0"/>
          <w:marTop w:val="0"/>
          <w:marBottom w:val="0"/>
          <w:divBdr>
            <w:top w:val="none" w:sz="0" w:space="0" w:color="auto"/>
            <w:left w:val="none" w:sz="0" w:space="0" w:color="auto"/>
            <w:bottom w:val="none" w:sz="0" w:space="0" w:color="auto"/>
            <w:right w:val="none" w:sz="0" w:space="0" w:color="auto"/>
          </w:divBdr>
        </w:div>
        <w:div w:id="1203862000">
          <w:marLeft w:val="0"/>
          <w:marRight w:val="0"/>
          <w:marTop w:val="0"/>
          <w:marBottom w:val="0"/>
          <w:divBdr>
            <w:top w:val="none" w:sz="0" w:space="0" w:color="auto"/>
            <w:left w:val="none" w:sz="0" w:space="0" w:color="auto"/>
            <w:bottom w:val="none" w:sz="0" w:space="0" w:color="auto"/>
            <w:right w:val="none" w:sz="0" w:space="0" w:color="auto"/>
          </w:divBdr>
        </w:div>
        <w:div w:id="558857316">
          <w:marLeft w:val="0"/>
          <w:marRight w:val="0"/>
          <w:marTop w:val="0"/>
          <w:marBottom w:val="0"/>
          <w:divBdr>
            <w:top w:val="none" w:sz="0" w:space="0" w:color="auto"/>
            <w:left w:val="none" w:sz="0" w:space="0" w:color="auto"/>
            <w:bottom w:val="none" w:sz="0" w:space="0" w:color="auto"/>
            <w:right w:val="none" w:sz="0" w:space="0" w:color="auto"/>
          </w:divBdr>
        </w:div>
        <w:div w:id="807170447">
          <w:marLeft w:val="0"/>
          <w:marRight w:val="0"/>
          <w:marTop w:val="0"/>
          <w:marBottom w:val="0"/>
          <w:divBdr>
            <w:top w:val="none" w:sz="0" w:space="0" w:color="auto"/>
            <w:left w:val="none" w:sz="0" w:space="0" w:color="auto"/>
            <w:bottom w:val="none" w:sz="0" w:space="0" w:color="auto"/>
            <w:right w:val="none" w:sz="0" w:space="0" w:color="auto"/>
          </w:divBdr>
        </w:div>
        <w:div w:id="604002600">
          <w:marLeft w:val="0"/>
          <w:marRight w:val="0"/>
          <w:marTop w:val="0"/>
          <w:marBottom w:val="0"/>
          <w:divBdr>
            <w:top w:val="none" w:sz="0" w:space="0" w:color="auto"/>
            <w:left w:val="none" w:sz="0" w:space="0" w:color="auto"/>
            <w:bottom w:val="none" w:sz="0" w:space="0" w:color="auto"/>
            <w:right w:val="none" w:sz="0" w:space="0" w:color="auto"/>
          </w:divBdr>
        </w:div>
        <w:div w:id="2097676828">
          <w:marLeft w:val="0"/>
          <w:marRight w:val="0"/>
          <w:marTop w:val="0"/>
          <w:marBottom w:val="0"/>
          <w:divBdr>
            <w:top w:val="none" w:sz="0" w:space="0" w:color="auto"/>
            <w:left w:val="none" w:sz="0" w:space="0" w:color="auto"/>
            <w:bottom w:val="none" w:sz="0" w:space="0" w:color="auto"/>
            <w:right w:val="none" w:sz="0" w:space="0" w:color="auto"/>
          </w:divBdr>
        </w:div>
        <w:div w:id="56827772">
          <w:marLeft w:val="0"/>
          <w:marRight w:val="0"/>
          <w:marTop w:val="0"/>
          <w:marBottom w:val="0"/>
          <w:divBdr>
            <w:top w:val="none" w:sz="0" w:space="0" w:color="auto"/>
            <w:left w:val="none" w:sz="0" w:space="0" w:color="auto"/>
            <w:bottom w:val="none" w:sz="0" w:space="0" w:color="auto"/>
            <w:right w:val="none" w:sz="0" w:space="0" w:color="auto"/>
          </w:divBdr>
        </w:div>
        <w:div w:id="2081756497">
          <w:marLeft w:val="0"/>
          <w:marRight w:val="0"/>
          <w:marTop w:val="0"/>
          <w:marBottom w:val="0"/>
          <w:divBdr>
            <w:top w:val="none" w:sz="0" w:space="0" w:color="auto"/>
            <w:left w:val="none" w:sz="0" w:space="0" w:color="auto"/>
            <w:bottom w:val="none" w:sz="0" w:space="0" w:color="auto"/>
            <w:right w:val="none" w:sz="0" w:space="0" w:color="auto"/>
          </w:divBdr>
        </w:div>
        <w:div w:id="1165051103">
          <w:marLeft w:val="0"/>
          <w:marRight w:val="0"/>
          <w:marTop w:val="0"/>
          <w:marBottom w:val="0"/>
          <w:divBdr>
            <w:top w:val="none" w:sz="0" w:space="0" w:color="auto"/>
            <w:left w:val="none" w:sz="0" w:space="0" w:color="auto"/>
            <w:bottom w:val="none" w:sz="0" w:space="0" w:color="auto"/>
            <w:right w:val="none" w:sz="0" w:space="0" w:color="auto"/>
          </w:divBdr>
        </w:div>
        <w:div w:id="969240530">
          <w:marLeft w:val="0"/>
          <w:marRight w:val="0"/>
          <w:marTop w:val="0"/>
          <w:marBottom w:val="0"/>
          <w:divBdr>
            <w:top w:val="none" w:sz="0" w:space="0" w:color="auto"/>
            <w:left w:val="none" w:sz="0" w:space="0" w:color="auto"/>
            <w:bottom w:val="none" w:sz="0" w:space="0" w:color="auto"/>
            <w:right w:val="none" w:sz="0" w:space="0" w:color="auto"/>
          </w:divBdr>
        </w:div>
        <w:div w:id="1802918412">
          <w:marLeft w:val="0"/>
          <w:marRight w:val="0"/>
          <w:marTop w:val="0"/>
          <w:marBottom w:val="0"/>
          <w:divBdr>
            <w:top w:val="none" w:sz="0" w:space="0" w:color="auto"/>
            <w:left w:val="none" w:sz="0" w:space="0" w:color="auto"/>
            <w:bottom w:val="none" w:sz="0" w:space="0" w:color="auto"/>
            <w:right w:val="none" w:sz="0" w:space="0" w:color="auto"/>
          </w:divBdr>
        </w:div>
        <w:div w:id="827138015">
          <w:marLeft w:val="0"/>
          <w:marRight w:val="0"/>
          <w:marTop w:val="0"/>
          <w:marBottom w:val="0"/>
          <w:divBdr>
            <w:top w:val="none" w:sz="0" w:space="0" w:color="auto"/>
            <w:left w:val="none" w:sz="0" w:space="0" w:color="auto"/>
            <w:bottom w:val="none" w:sz="0" w:space="0" w:color="auto"/>
            <w:right w:val="none" w:sz="0" w:space="0" w:color="auto"/>
          </w:divBdr>
        </w:div>
        <w:div w:id="815688573">
          <w:marLeft w:val="0"/>
          <w:marRight w:val="0"/>
          <w:marTop w:val="0"/>
          <w:marBottom w:val="0"/>
          <w:divBdr>
            <w:top w:val="none" w:sz="0" w:space="0" w:color="auto"/>
            <w:left w:val="none" w:sz="0" w:space="0" w:color="auto"/>
            <w:bottom w:val="none" w:sz="0" w:space="0" w:color="auto"/>
            <w:right w:val="none" w:sz="0" w:space="0" w:color="auto"/>
          </w:divBdr>
        </w:div>
        <w:div w:id="1119101709">
          <w:marLeft w:val="0"/>
          <w:marRight w:val="0"/>
          <w:marTop w:val="0"/>
          <w:marBottom w:val="0"/>
          <w:divBdr>
            <w:top w:val="none" w:sz="0" w:space="0" w:color="auto"/>
            <w:left w:val="none" w:sz="0" w:space="0" w:color="auto"/>
            <w:bottom w:val="none" w:sz="0" w:space="0" w:color="auto"/>
            <w:right w:val="none" w:sz="0" w:space="0" w:color="auto"/>
          </w:divBdr>
        </w:div>
        <w:div w:id="1193572207">
          <w:marLeft w:val="0"/>
          <w:marRight w:val="0"/>
          <w:marTop w:val="0"/>
          <w:marBottom w:val="0"/>
          <w:divBdr>
            <w:top w:val="none" w:sz="0" w:space="0" w:color="auto"/>
            <w:left w:val="none" w:sz="0" w:space="0" w:color="auto"/>
            <w:bottom w:val="none" w:sz="0" w:space="0" w:color="auto"/>
            <w:right w:val="none" w:sz="0" w:space="0" w:color="auto"/>
          </w:divBdr>
        </w:div>
        <w:div w:id="59599642">
          <w:marLeft w:val="0"/>
          <w:marRight w:val="0"/>
          <w:marTop w:val="0"/>
          <w:marBottom w:val="0"/>
          <w:divBdr>
            <w:top w:val="none" w:sz="0" w:space="0" w:color="auto"/>
            <w:left w:val="none" w:sz="0" w:space="0" w:color="auto"/>
            <w:bottom w:val="none" w:sz="0" w:space="0" w:color="auto"/>
            <w:right w:val="none" w:sz="0" w:space="0" w:color="auto"/>
          </w:divBdr>
        </w:div>
        <w:div w:id="1501265378">
          <w:marLeft w:val="0"/>
          <w:marRight w:val="0"/>
          <w:marTop w:val="0"/>
          <w:marBottom w:val="0"/>
          <w:divBdr>
            <w:top w:val="none" w:sz="0" w:space="0" w:color="auto"/>
            <w:left w:val="none" w:sz="0" w:space="0" w:color="auto"/>
            <w:bottom w:val="none" w:sz="0" w:space="0" w:color="auto"/>
            <w:right w:val="none" w:sz="0" w:space="0" w:color="auto"/>
          </w:divBdr>
        </w:div>
        <w:div w:id="1884704859">
          <w:marLeft w:val="0"/>
          <w:marRight w:val="0"/>
          <w:marTop w:val="0"/>
          <w:marBottom w:val="0"/>
          <w:divBdr>
            <w:top w:val="none" w:sz="0" w:space="0" w:color="auto"/>
            <w:left w:val="none" w:sz="0" w:space="0" w:color="auto"/>
            <w:bottom w:val="none" w:sz="0" w:space="0" w:color="auto"/>
            <w:right w:val="none" w:sz="0" w:space="0" w:color="auto"/>
          </w:divBdr>
        </w:div>
        <w:div w:id="1707410982">
          <w:marLeft w:val="0"/>
          <w:marRight w:val="0"/>
          <w:marTop w:val="0"/>
          <w:marBottom w:val="0"/>
          <w:divBdr>
            <w:top w:val="none" w:sz="0" w:space="0" w:color="auto"/>
            <w:left w:val="none" w:sz="0" w:space="0" w:color="auto"/>
            <w:bottom w:val="none" w:sz="0" w:space="0" w:color="auto"/>
            <w:right w:val="none" w:sz="0" w:space="0" w:color="auto"/>
          </w:divBdr>
        </w:div>
        <w:div w:id="1994095077">
          <w:marLeft w:val="0"/>
          <w:marRight w:val="0"/>
          <w:marTop w:val="0"/>
          <w:marBottom w:val="0"/>
          <w:divBdr>
            <w:top w:val="none" w:sz="0" w:space="0" w:color="auto"/>
            <w:left w:val="none" w:sz="0" w:space="0" w:color="auto"/>
            <w:bottom w:val="none" w:sz="0" w:space="0" w:color="auto"/>
            <w:right w:val="none" w:sz="0" w:space="0" w:color="auto"/>
          </w:divBdr>
        </w:div>
        <w:div w:id="2052654085">
          <w:marLeft w:val="0"/>
          <w:marRight w:val="0"/>
          <w:marTop w:val="0"/>
          <w:marBottom w:val="0"/>
          <w:divBdr>
            <w:top w:val="none" w:sz="0" w:space="0" w:color="auto"/>
            <w:left w:val="none" w:sz="0" w:space="0" w:color="auto"/>
            <w:bottom w:val="none" w:sz="0" w:space="0" w:color="auto"/>
            <w:right w:val="none" w:sz="0" w:space="0" w:color="auto"/>
          </w:divBdr>
        </w:div>
        <w:div w:id="829713512">
          <w:marLeft w:val="0"/>
          <w:marRight w:val="0"/>
          <w:marTop w:val="0"/>
          <w:marBottom w:val="0"/>
          <w:divBdr>
            <w:top w:val="none" w:sz="0" w:space="0" w:color="auto"/>
            <w:left w:val="none" w:sz="0" w:space="0" w:color="auto"/>
            <w:bottom w:val="none" w:sz="0" w:space="0" w:color="auto"/>
            <w:right w:val="none" w:sz="0" w:space="0" w:color="auto"/>
          </w:divBdr>
        </w:div>
        <w:div w:id="2030638897">
          <w:marLeft w:val="0"/>
          <w:marRight w:val="0"/>
          <w:marTop w:val="0"/>
          <w:marBottom w:val="0"/>
          <w:divBdr>
            <w:top w:val="none" w:sz="0" w:space="0" w:color="auto"/>
            <w:left w:val="none" w:sz="0" w:space="0" w:color="auto"/>
            <w:bottom w:val="none" w:sz="0" w:space="0" w:color="auto"/>
            <w:right w:val="none" w:sz="0" w:space="0" w:color="auto"/>
          </w:divBdr>
        </w:div>
        <w:div w:id="1170951185">
          <w:marLeft w:val="0"/>
          <w:marRight w:val="0"/>
          <w:marTop w:val="0"/>
          <w:marBottom w:val="0"/>
          <w:divBdr>
            <w:top w:val="none" w:sz="0" w:space="0" w:color="auto"/>
            <w:left w:val="none" w:sz="0" w:space="0" w:color="auto"/>
            <w:bottom w:val="none" w:sz="0" w:space="0" w:color="auto"/>
            <w:right w:val="none" w:sz="0" w:space="0" w:color="auto"/>
          </w:divBdr>
        </w:div>
        <w:div w:id="1281961455">
          <w:marLeft w:val="0"/>
          <w:marRight w:val="0"/>
          <w:marTop w:val="0"/>
          <w:marBottom w:val="0"/>
          <w:divBdr>
            <w:top w:val="none" w:sz="0" w:space="0" w:color="auto"/>
            <w:left w:val="none" w:sz="0" w:space="0" w:color="auto"/>
            <w:bottom w:val="none" w:sz="0" w:space="0" w:color="auto"/>
            <w:right w:val="none" w:sz="0" w:space="0" w:color="auto"/>
          </w:divBdr>
        </w:div>
        <w:div w:id="1255360746">
          <w:marLeft w:val="0"/>
          <w:marRight w:val="0"/>
          <w:marTop w:val="0"/>
          <w:marBottom w:val="0"/>
          <w:divBdr>
            <w:top w:val="none" w:sz="0" w:space="0" w:color="auto"/>
            <w:left w:val="none" w:sz="0" w:space="0" w:color="auto"/>
            <w:bottom w:val="none" w:sz="0" w:space="0" w:color="auto"/>
            <w:right w:val="none" w:sz="0" w:space="0" w:color="auto"/>
          </w:divBdr>
        </w:div>
        <w:div w:id="1177231064">
          <w:marLeft w:val="0"/>
          <w:marRight w:val="0"/>
          <w:marTop w:val="0"/>
          <w:marBottom w:val="0"/>
          <w:divBdr>
            <w:top w:val="none" w:sz="0" w:space="0" w:color="auto"/>
            <w:left w:val="none" w:sz="0" w:space="0" w:color="auto"/>
            <w:bottom w:val="none" w:sz="0" w:space="0" w:color="auto"/>
            <w:right w:val="none" w:sz="0" w:space="0" w:color="auto"/>
          </w:divBdr>
        </w:div>
        <w:div w:id="1682849357">
          <w:marLeft w:val="0"/>
          <w:marRight w:val="0"/>
          <w:marTop w:val="0"/>
          <w:marBottom w:val="0"/>
          <w:divBdr>
            <w:top w:val="none" w:sz="0" w:space="0" w:color="auto"/>
            <w:left w:val="none" w:sz="0" w:space="0" w:color="auto"/>
            <w:bottom w:val="none" w:sz="0" w:space="0" w:color="auto"/>
            <w:right w:val="none" w:sz="0" w:space="0" w:color="auto"/>
          </w:divBdr>
        </w:div>
        <w:div w:id="804005937">
          <w:marLeft w:val="0"/>
          <w:marRight w:val="0"/>
          <w:marTop w:val="0"/>
          <w:marBottom w:val="0"/>
          <w:divBdr>
            <w:top w:val="none" w:sz="0" w:space="0" w:color="auto"/>
            <w:left w:val="none" w:sz="0" w:space="0" w:color="auto"/>
            <w:bottom w:val="none" w:sz="0" w:space="0" w:color="auto"/>
            <w:right w:val="none" w:sz="0" w:space="0" w:color="auto"/>
          </w:divBdr>
        </w:div>
        <w:div w:id="2020279594">
          <w:marLeft w:val="0"/>
          <w:marRight w:val="0"/>
          <w:marTop w:val="0"/>
          <w:marBottom w:val="0"/>
          <w:divBdr>
            <w:top w:val="none" w:sz="0" w:space="0" w:color="auto"/>
            <w:left w:val="none" w:sz="0" w:space="0" w:color="auto"/>
            <w:bottom w:val="none" w:sz="0" w:space="0" w:color="auto"/>
            <w:right w:val="none" w:sz="0" w:space="0" w:color="auto"/>
          </w:divBdr>
        </w:div>
        <w:div w:id="517814591">
          <w:marLeft w:val="0"/>
          <w:marRight w:val="0"/>
          <w:marTop w:val="0"/>
          <w:marBottom w:val="0"/>
          <w:divBdr>
            <w:top w:val="none" w:sz="0" w:space="0" w:color="auto"/>
            <w:left w:val="none" w:sz="0" w:space="0" w:color="auto"/>
            <w:bottom w:val="none" w:sz="0" w:space="0" w:color="auto"/>
            <w:right w:val="none" w:sz="0" w:space="0" w:color="auto"/>
          </w:divBdr>
        </w:div>
        <w:div w:id="1234775331">
          <w:marLeft w:val="0"/>
          <w:marRight w:val="0"/>
          <w:marTop w:val="0"/>
          <w:marBottom w:val="0"/>
          <w:divBdr>
            <w:top w:val="none" w:sz="0" w:space="0" w:color="auto"/>
            <w:left w:val="none" w:sz="0" w:space="0" w:color="auto"/>
            <w:bottom w:val="none" w:sz="0" w:space="0" w:color="auto"/>
            <w:right w:val="none" w:sz="0" w:space="0" w:color="auto"/>
          </w:divBdr>
        </w:div>
        <w:div w:id="796290943">
          <w:marLeft w:val="0"/>
          <w:marRight w:val="0"/>
          <w:marTop w:val="0"/>
          <w:marBottom w:val="0"/>
          <w:divBdr>
            <w:top w:val="none" w:sz="0" w:space="0" w:color="auto"/>
            <w:left w:val="none" w:sz="0" w:space="0" w:color="auto"/>
            <w:bottom w:val="none" w:sz="0" w:space="0" w:color="auto"/>
            <w:right w:val="none" w:sz="0" w:space="0" w:color="auto"/>
          </w:divBdr>
        </w:div>
        <w:div w:id="1962880410">
          <w:marLeft w:val="0"/>
          <w:marRight w:val="0"/>
          <w:marTop w:val="0"/>
          <w:marBottom w:val="0"/>
          <w:divBdr>
            <w:top w:val="none" w:sz="0" w:space="0" w:color="auto"/>
            <w:left w:val="none" w:sz="0" w:space="0" w:color="auto"/>
            <w:bottom w:val="none" w:sz="0" w:space="0" w:color="auto"/>
            <w:right w:val="none" w:sz="0" w:space="0" w:color="auto"/>
          </w:divBdr>
        </w:div>
        <w:div w:id="311833172">
          <w:marLeft w:val="0"/>
          <w:marRight w:val="0"/>
          <w:marTop w:val="0"/>
          <w:marBottom w:val="0"/>
          <w:divBdr>
            <w:top w:val="none" w:sz="0" w:space="0" w:color="auto"/>
            <w:left w:val="none" w:sz="0" w:space="0" w:color="auto"/>
            <w:bottom w:val="none" w:sz="0" w:space="0" w:color="auto"/>
            <w:right w:val="none" w:sz="0" w:space="0" w:color="auto"/>
          </w:divBdr>
        </w:div>
        <w:div w:id="1757821054">
          <w:marLeft w:val="0"/>
          <w:marRight w:val="0"/>
          <w:marTop w:val="0"/>
          <w:marBottom w:val="0"/>
          <w:divBdr>
            <w:top w:val="none" w:sz="0" w:space="0" w:color="auto"/>
            <w:left w:val="none" w:sz="0" w:space="0" w:color="auto"/>
            <w:bottom w:val="none" w:sz="0" w:space="0" w:color="auto"/>
            <w:right w:val="none" w:sz="0" w:space="0" w:color="auto"/>
          </w:divBdr>
        </w:div>
        <w:div w:id="1201091638">
          <w:marLeft w:val="0"/>
          <w:marRight w:val="0"/>
          <w:marTop w:val="0"/>
          <w:marBottom w:val="0"/>
          <w:divBdr>
            <w:top w:val="none" w:sz="0" w:space="0" w:color="auto"/>
            <w:left w:val="none" w:sz="0" w:space="0" w:color="auto"/>
            <w:bottom w:val="none" w:sz="0" w:space="0" w:color="auto"/>
            <w:right w:val="none" w:sz="0" w:space="0" w:color="auto"/>
          </w:divBdr>
        </w:div>
        <w:div w:id="56437738">
          <w:marLeft w:val="0"/>
          <w:marRight w:val="0"/>
          <w:marTop w:val="0"/>
          <w:marBottom w:val="0"/>
          <w:divBdr>
            <w:top w:val="none" w:sz="0" w:space="0" w:color="auto"/>
            <w:left w:val="none" w:sz="0" w:space="0" w:color="auto"/>
            <w:bottom w:val="none" w:sz="0" w:space="0" w:color="auto"/>
            <w:right w:val="none" w:sz="0" w:space="0" w:color="auto"/>
          </w:divBdr>
        </w:div>
        <w:div w:id="1277445923">
          <w:marLeft w:val="0"/>
          <w:marRight w:val="0"/>
          <w:marTop w:val="0"/>
          <w:marBottom w:val="0"/>
          <w:divBdr>
            <w:top w:val="none" w:sz="0" w:space="0" w:color="auto"/>
            <w:left w:val="none" w:sz="0" w:space="0" w:color="auto"/>
            <w:bottom w:val="none" w:sz="0" w:space="0" w:color="auto"/>
            <w:right w:val="none" w:sz="0" w:space="0" w:color="auto"/>
          </w:divBdr>
        </w:div>
        <w:div w:id="827331511">
          <w:marLeft w:val="0"/>
          <w:marRight w:val="0"/>
          <w:marTop w:val="0"/>
          <w:marBottom w:val="0"/>
          <w:divBdr>
            <w:top w:val="none" w:sz="0" w:space="0" w:color="auto"/>
            <w:left w:val="none" w:sz="0" w:space="0" w:color="auto"/>
            <w:bottom w:val="none" w:sz="0" w:space="0" w:color="auto"/>
            <w:right w:val="none" w:sz="0" w:space="0" w:color="auto"/>
          </w:divBdr>
        </w:div>
        <w:div w:id="1931115906">
          <w:marLeft w:val="0"/>
          <w:marRight w:val="0"/>
          <w:marTop w:val="0"/>
          <w:marBottom w:val="0"/>
          <w:divBdr>
            <w:top w:val="none" w:sz="0" w:space="0" w:color="auto"/>
            <w:left w:val="none" w:sz="0" w:space="0" w:color="auto"/>
            <w:bottom w:val="none" w:sz="0" w:space="0" w:color="auto"/>
            <w:right w:val="none" w:sz="0" w:space="0" w:color="auto"/>
          </w:divBdr>
        </w:div>
        <w:div w:id="2147114956">
          <w:marLeft w:val="0"/>
          <w:marRight w:val="0"/>
          <w:marTop w:val="0"/>
          <w:marBottom w:val="0"/>
          <w:divBdr>
            <w:top w:val="none" w:sz="0" w:space="0" w:color="auto"/>
            <w:left w:val="none" w:sz="0" w:space="0" w:color="auto"/>
            <w:bottom w:val="none" w:sz="0" w:space="0" w:color="auto"/>
            <w:right w:val="none" w:sz="0" w:space="0" w:color="auto"/>
          </w:divBdr>
        </w:div>
        <w:div w:id="1276906364">
          <w:marLeft w:val="0"/>
          <w:marRight w:val="0"/>
          <w:marTop w:val="0"/>
          <w:marBottom w:val="0"/>
          <w:divBdr>
            <w:top w:val="none" w:sz="0" w:space="0" w:color="auto"/>
            <w:left w:val="none" w:sz="0" w:space="0" w:color="auto"/>
            <w:bottom w:val="none" w:sz="0" w:space="0" w:color="auto"/>
            <w:right w:val="none" w:sz="0" w:space="0" w:color="auto"/>
          </w:divBdr>
        </w:div>
        <w:div w:id="516650757">
          <w:marLeft w:val="0"/>
          <w:marRight w:val="0"/>
          <w:marTop w:val="0"/>
          <w:marBottom w:val="0"/>
          <w:divBdr>
            <w:top w:val="none" w:sz="0" w:space="0" w:color="auto"/>
            <w:left w:val="none" w:sz="0" w:space="0" w:color="auto"/>
            <w:bottom w:val="none" w:sz="0" w:space="0" w:color="auto"/>
            <w:right w:val="none" w:sz="0" w:space="0" w:color="auto"/>
          </w:divBdr>
        </w:div>
        <w:div w:id="500315956">
          <w:marLeft w:val="0"/>
          <w:marRight w:val="0"/>
          <w:marTop w:val="0"/>
          <w:marBottom w:val="0"/>
          <w:divBdr>
            <w:top w:val="none" w:sz="0" w:space="0" w:color="auto"/>
            <w:left w:val="none" w:sz="0" w:space="0" w:color="auto"/>
            <w:bottom w:val="none" w:sz="0" w:space="0" w:color="auto"/>
            <w:right w:val="none" w:sz="0" w:space="0" w:color="auto"/>
          </w:divBdr>
        </w:div>
        <w:div w:id="1483545477">
          <w:marLeft w:val="0"/>
          <w:marRight w:val="0"/>
          <w:marTop w:val="0"/>
          <w:marBottom w:val="0"/>
          <w:divBdr>
            <w:top w:val="none" w:sz="0" w:space="0" w:color="auto"/>
            <w:left w:val="none" w:sz="0" w:space="0" w:color="auto"/>
            <w:bottom w:val="none" w:sz="0" w:space="0" w:color="auto"/>
            <w:right w:val="none" w:sz="0" w:space="0" w:color="auto"/>
          </w:divBdr>
        </w:div>
        <w:div w:id="1237283971">
          <w:marLeft w:val="0"/>
          <w:marRight w:val="0"/>
          <w:marTop w:val="0"/>
          <w:marBottom w:val="0"/>
          <w:divBdr>
            <w:top w:val="none" w:sz="0" w:space="0" w:color="auto"/>
            <w:left w:val="none" w:sz="0" w:space="0" w:color="auto"/>
            <w:bottom w:val="none" w:sz="0" w:space="0" w:color="auto"/>
            <w:right w:val="none" w:sz="0" w:space="0" w:color="auto"/>
          </w:divBdr>
        </w:div>
        <w:div w:id="1621643000">
          <w:marLeft w:val="0"/>
          <w:marRight w:val="0"/>
          <w:marTop w:val="0"/>
          <w:marBottom w:val="0"/>
          <w:divBdr>
            <w:top w:val="none" w:sz="0" w:space="0" w:color="auto"/>
            <w:left w:val="none" w:sz="0" w:space="0" w:color="auto"/>
            <w:bottom w:val="none" w:sz="0" w:space="0" w:color="auto"/>
            <w:right w:val="none" w:sz="0" w:space="0" w:color="auto"/>
          </w:divBdr>
        </w:div>
        <w:div w:id="510031740">
          <w:marLeft w:val="0"/>
          <w:marRight w:val="0"/>
          <w:marTop w:val="0"/>
          <w:marBottom w:val="0"/>
          <w:divBdr>
            <w:top w:val="none" w:sz="0" w:space="0" w:color="auto"/>
            <w:left w:val="none" w:sz="0" w:space="0" w:color="auto"/>
            <w:bottom w:val="none" w:sz="0" w:space="0" w:color="auto"/>
            <w:right w:val="none" w:sz="0" w:space="0" w:color="auto"/>
          </w:divBdr>
        </w:div>
        <w:div w:id="2081250166">
          <w:marLeft w:val="0"/>
          <w:marRight w:val="0"/>
          <w:marTop w:val="0"/>
          <w:marBottom w:val="0"/>
          <w:divBdr>
            <w:top w:val="none" w:sz="0" w:space="0" w:color="auto"/>
            <w:left w:val="none" w:sz="0" w:space="0" w:color="auto"/>
            <w:bottom w:val="none" w:sz="0" w:space="0" w:color="auto"/>
            <w:right w:val="none" w:sz="0" w:space="0" w:color="auto"/>
          </w:divBdr>
        </w:div>
        <w:div w:id="1628704091">
          <w:marLeft w:val="0"/>
          <w:marRight w:val="0"/>
          <w:marTop w:val="0"/>
          <w:marBottom w:val="0"/>
          <w:divBdr>
            <w:top w:val="none" w:sz="0" w:space="0" w:color="auto"/>
            <w:left w:val="none" w:sz="0" w:space="0" w:color="auto"/>
            <w:bottom w:val="none" w:sz="0" w:space="0" w:color="auto"/>
            <w:right w:val="none" w:sz="0" w:space="0" w:color="auto"/>
          </w:divBdr>
        </w:div>
        <w:div w:id="1726297504">
          <w:marLeft w:val="0"/>
          <w:marRight w:val="0"/>
          <w:marTop w:val="0"/>
          <w:marBottom w:val="0"/>
          <w:divBdr>
            <w:top w:val="none" w:sz="0" w:space="0" w:color="auto"/>
            <w:left w:val="none" w:sz="0" w:space="0" w:color="auto"/>
            <w:bottom w:val="none" w:sz="0" w:space="0" w:color="auto"/>
            <w:right w:val="none" w:sz="0" w:space="0" w:color="auto"/>
          </w:divBdr>
        </w:div>
      </w:divsChild>
    </w:div>
    <w:div w:id="1637443503">
      <w:bodyDiv w:val="1"/>
      <w:marLeft w:val="0"/>
      <w:marRight w:val="0"/>
      <w:marTop w:val="0"/>
      <w:marBottom w:val="0"/>
      <w:divBdr>
        <w:top w:val="none" w:sz="0" w:space="0" w:color="auto"/>
        <w:left w:val="none" w:sz="0" w:space="0" w:color="auto"/>
        <w:bottom w:val="none" w:sz="0" w:space="0" w:color="auto"/>
        <w:right w:val="none" w:sz="0" w:space="0" w:color="auto"/>
      </w:divBdr>
    </w:div>
    <w:div w:id="1637446613">
      <w:bodyDiv w:val="1"/>
      <w:marLeft w:val="0"/>
      <w:marRight w:val="0"/>
      <w:marTop w:val="0"/>
      <w:marBottom w:val="0"/>
      <w:divBdr>
        <w:top w:val="none" w:sz="0" w:space="0" w:color="auto"/>
        <w:left w:val="none" w:sz="0" w:space="0" w:color="auto"/>
        <w:bottom w:val="none" w:sz="0" w:space="0" w:color="auto"/>
        <w:right w:val="none" w:sz="0" w:space="0" w:color="auto"/>
      </w:divBdr>
    </w:div>
    <w:div w:id="1638336288">
      <w:bodyDiv w:val="1"/>
      <w:marLeft w:val="0"/>
      <w:marRight w:val="0"/>
      <w:marTop w:val="0"/>
      <w:marBottom w:val="0"/>
      <w:divBdr>
        <w:top w:val="none" w:sz="0" w:space="0" w:color="auto"/>
        <w:left w:val="none" w:sz="0" w:space="0" w:color="auto"/>
        <w:bottom w:val="none" w:sz="0" w:space="0" w:color="auto"/>
        <w:right w:val="none" w:sz="0" w:space="0" w:color="auto"/>
      </w:divBdr>
    </w:div>
    <w:div w:id="1638337464">
      <w:bodyDiv w:val="1"/>
      <w:marLeft w:val="0"/>
      <w:marRight w:val="0"/>
      <w:marTop w:val="0"/>
      <w:marBottom w:val="0"/>
      <w:divBdr>
        <w:top w:val="none" w:sz="0" w:space="0" w:color="auto"/>
        <w:left w:val="none" w:sz="0" w:space="0" w:color="auto"/>
        <w:bottom w:val="none" w:sz="0" w:space="0" w:color="auto"/>
        <w:right w:val="none" w:sz="0" w:space="0" w:color="auto"/>
      </w:divBdr>
    </w:div>
    <w:div w:id="1638685331">
      <w:bodyDiv w:val="1"/>
      <w:marLeft w:val="0"/>
      <w:marRight w:val="0"/>
      <w:marTop w:val="0"/>
      <w:marBottom w:val="0"/>
      <w:divBdr>
        <w:top w:val="none" w:sz="0" w:space="0" w:color="auto"/>
        <w:left w:val="none" w:sz="0" w:space="0" w:color="auto"/>
        <w:bottom w:val="none" w:sz="0" w:space="0" w:color="auto"/>
        <w:right w:val="none" w:sz="0" w:space="0" w:color="auto"/>
      </w:divBdr>
    </w:div>
    <w:div w:id="1639071668">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530374">
      <w:bodyDiv w:val="1"/>
      <w:marLeft w:val="0"/>
      <w:marRight w:val="0"/>
      <w:marTop w:val="0"/>
      <w:marBottom w:val="0"/>
      <w:divBdr>
        <w:top w:val="none" w:sz="0" w:space="0" w:color="auto"/>
        <w:left w:val="none" w:sz="0" w:space="0" w:color="auto"/>
        <w:bottom w:val="none" w:sz="0" w:space="0" w:color="auto"/>
        <w:right w:val="none" w:sz="0" w:space="0" w:color="auto"/>
      </w:divBdr>
    </w:div>
    <w:div w:id="1639722246">
      <w:bodyDiv w:val="1"/>
      <w:marLeft w:val="0"/>
      <w:marRight w:val="0"/>
      <w:marTop w:val="0"/>
      <w:marBottom w:val="0"/>
      <w:divBdr>
        <w:top w:val="none" w:sz="0" w:space="0" w:color="auto"/>
        <w:left w:val="none" w:sz="0" w:space="0" w:color="auto"/>
        <w:bottom w:val="none" w:sz="0" w:space="0" w:color="auto"/>
        <w:right w:val="none" w:sz="0" w:space="0" w:color="auto"/>
      </w:divBdr>
    </w:div>
    <w:div w:id="1639871154">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39918127">
      <w:bodyDiv w:val="1"/>
      <w:marLeft w:val="0"/>
      <w:marRight w:val="0"/>
      <w:marTop w:val="0"/>
      <w:marBottom w:val="0"/>
      <w:divBdr>
        <w:top w:val="none" w:sz="0" w:space="0" w:color="auto"/>
        <w:left w:val="none" w:sz="0" w:space="0" w:color="auto"/>
        <w:bottom w:val="none" w:sz="0" w:space="0" w:color="auto"/>
        <w:right w:val="none" w:sz="0" w:space="0" w:color="auto"/>
      </w:divBdr>
    </w:div>
    <w:div w:id="1639996465">
      <w:bodyDiv w:val="1"/>
      <w:marLeft w:val="0"/>
      <w:marRight w:val="0"/>
      <w:marTop w:val="0"/>
      <w:marBottom w:val="0"/>
      <w:divBdr>
        <w:top w:val="none" w:sz="0" w:space="0" w:color="auto"/>
        <w:left w:val="none" w:sz="0" w:space="0" w:color="auto"/>
        <w:bottom w:val="none" w:sz="0" w:space="0" w:color="auto"/>
        <w:right w:val="none" w:sz="0" w:space="0" w:color="auto"/>
      </w:divBdr>
    </w:div>
    <w:div w:id="1640183369">
      <w:bodyDiv w:val="1"/>
      <w:marLeft w:val="0"/>
      <w:marRight w:val="0"/>
      <w:marTop w:val="0"/>
      <w:marBottom w:val="0"/>
      <w:divBdr>
        <w:top w:val="none" w:sz="0" w:space="0" w:color="auto"/>
        <w:left w:val="none" w:sz="0" w:space="0" w:color="auto"/>
        <w:bottom w:val="none" w:sz="0" w:space="0" w:color="auto"/>
        <w:right w:val="none" w:sz="0" w:space="0" w:color="auto"/>
      </w:divBdr>
    </w:div>
    <w:div w:id="1640264960">
      <w:bodyDiv w:val="1"/>
      <w:marLeft w:val="0"/>
      <w:marRight w:val="0"/>
      <w:marTop w:val="0"/>
      <w:marBottom w:val="0"/>
      <w:divBdr>
        <w:top w:val="none" w:sz="0" w:space="0" w:color="auto"/>
        <w:left w:val="none" w:sz="0" w:space="0" w:color="auto"/>
        <w:bottom w:val="none" w:sz="0" w:space="0" w:color="auto"/>
        <w:right w:val="none" w:sz="0" w:space="0" w:color="auto"/>
      </w:divBdr>
    </w:div>
    <w:div w:id="1640452602">
      <w:bodyDiv w:val="1"/>
      <w:marLeft w:val="0"/>
      <w:marRight w:val="0"/>
      <w:marTop w:val="0"/>
      <w:marBottom w:val="0"/>
      <w:divBdr>
        <w:top w:val="none" w:sz="0" w:space="0" w:color="auto"/>
        <w:left w:val="none" w:sz="0" w:space="0" w:color="auto"/>
        <w:bottom w:val="none" w:sz="0" w:space="0" w:color="auto"/>
        <w:right w:val="none" w:sz="0" w:space="0" w:color="auto"/>
      </w:divBdr>
    </w:div>
    <w:div w:id="1640576278">
      <w:bodyDiv w:val="1"/>
      <w:marLeft w:val="0"/>
      <w:marRight w:val="0"/>
      <w:marTop w:val="0"/>
      <w:marBottom w:val="0"/>
      <w:divBdr>
        <w:top w:val="none" w:sz="0" w:space="0" w:color="auto"/>
        <w:left w:val="none" w:sz="0" w:space="0" w:color="auto"/>
        <w:bottom w:val="none" w:sz="0" w:space="0" w:color="auto"/>
        <w:right w:val="none" w:sz="0" w:space="0" w:color="auto"/>
      </w:divBdr>
    </w:div>
    <w:div w:id="1640763462">
      <w:bodyDiv w:val="1"/>
      <w:marLeft w:val="0"/>
      <w:marRight w:val="0"/>
      <w:marTop w:val="0"/>
      <w:marBottom w:val="0"/>
      <w:divBdr>
        <w:top w:val="none" w:sz="0" w:space="0" w:color="auto"/>
        <w:left w:val="none" w:sz="0" w:space="0" w:color="auto"/>
        <w:bottom w:val="none" w:sz="0" w:space="0" w:color="auto"/>
        <w:right w:val="none" w:sz="0" w:space="0" w:color="auto"/>
      </w:divBdr>
    </w:div>
    <w:div w:id="1641035352">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1156885">
      <w:bodyDiv w:val="1"/>
      <w:marLeft w:val="0"/>
      <w:marRight w:val="0"/>
      <w:marTop w:val="0"/>
      <w:marBottom w:val="0"/>
      <w:divBdr>
        <w:top w:val="none" w:sz="0" w:space="0" w:color="auto"/>
        <w:left w:val="none" w:sz="0" w:space="0" w:color="auto"/>
        <w:bottom w:val="none" w:sz="0" w:space="0" w:color="auto"/>
        <w:right w:val="none" w:sz="0" w:space="0" w:color="auto"/>
      </w:divBdr>
    </w:div>
    <w:div w:id="1641224218">
      <w:bodyDiv w:val="1"/>
      <w:marLeft w:val="0"/>
      <w:marRight w:val="0"/>
      <w:marTop w:val="0"/>
      <w:marBottom w:val="0"/>
      <w:divBdr>
        <w:top w:val="none" w:sz="0" w:space="0" w:color="auto"/>
        <w:left w:val="none" w:sz="0" w:space="0" w:color="auto"/>
        <w:bottom w:val="none" w:sz="0" w:space="0" w:color="auto"/>
        <w:right w:val="none" w:sz="0" w:space="0" w:color="auto"/>
      </w:divBdr>
    </w:div>
    <w:div w:id="1641374061">
      <w:bodyDiv w:val="1"/>
      <w:marLeft w:val="0"/>
      <w:marRight w:val="0"/>
      <w:marTop w:val="0"/>
      <w:marBottom w:val="0"/>
      <w:divBdr>
        <w:top w:val="none" w:sz="0" w:space="0" w:color="auto"/>
        <w:left w:val="none" w:sz="0" w:space="0" w:color="auto"/>
        <w:bottom w:val="none" w:sz="0" w:space="0" w:color="auto"/>
        <w:right w:val="none" w:sz="0" w:space="0" w:color="auto"/>
      </w:divBdr>
    </w:div>
    <w:div w:id="1641374826">
      <w:bodyDiv w:val="1"/>
      <w:marLeft w:val="0"/>
      <w:marRight w:val="0"/>
      <w:marTop w:val="0"/>
      <w:marBottom w:val="0"/>
      <w:divBdr>
        <w:top w:val="none" w:sz="0" w:space="0" w:color="auto"/>
        <w:left w:val="none" w:sz="0" w:space="0" w:color="auto"/>
        <w:bottom w:val="none" w:sz="0" w:space="0" w:color="auto"/>
        <w:right w:val="none" w:sz="0" w:space="0" w:color="auto"/>
      </w:divBdr>
    </w:div>
    <w:div w:id="1641688302">
      <w:bodyDiv w:val="1"/>
      <w:marLeft w:val="0"/>
      <w:marRight w:val="0"/>
      <w:marTop w:val="0"/>
      <w:marBottom w:val="0"/>
      <w:divBdr>
        <w:top w:val="none" w:sz="0" w:space="0" w:color="auto"/>
        <w:left w:val="none" w:sz="0" w:space="0" w:color="auto"/>
        <w:bottom w:val="none" w:sz="0" w:space="0" w:color="auto"/>
        <w:right w:val="none" w:sz="0" w:space="0" w:color="auto"/>
      </w:divBdr>
    </w:div>
    <w:div w:id="1641768327">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000297">
      <w:bodyDiv w:val="1"/>
      <w:marLeft w:val="0"/>
      <w:marRight w:val="0"/>
      <w:marTop w:val="0"/>
      <w:marBottom w:val="0"/>
      <w:divBdr>
        <w:top w:val="none" w:sz="0" w:space="0" w:color="auto"/>
        <w:left w:val="none" w:sz="0" w:space="0" w:color="auto"/>
        <w:bottom w:val="none" w:sz="0" w:space="0" w:color="auto"/>
        <w:right w:val="none" w:sz="0" w:space="0" w:color="auto"/>
      </w:divBdr>
    </w:div>
    <w:div w:id="1643079549">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3462746">
      <w:bodyDiv w:val="1"/>
      <w:marLeft w:val="0"/>
      <w:marRight w:val="0"/>
      <w:marTop w:val="0"/>
      <w:marBottom w:val="0"/>
      <w:divBdr>
        <w:top w:val="none" w:sz="0" w:space="0" w:color="auto"/>
        <w:left w:val="none" w:sz="0" w:space="0" w:color="auto"/>
        <w:bottom w:val="none" w:sz="0" w:space="0" w:color="auto"/>
        <w:right w:val="none" w:sz="0" w:space="0" w:color="auto"/>
      </w:divBdr>
    </w:div>
    <w:div w:id="1643580629">
      <w:bodyDiv w:val="1"/>
      <w:marLeft w:val="0"/>
      <w:marRight w:val="0"/>
      <w:marTop w:val="0"/>
      <w:marBottom w:val="0"/>
      <w:divBdr>
        <w:top w:val="none" w:sz="0" w:space="0" w:color="auto"/>
        <w:left w:val="none" w:sz="0" w:space="0" w:color="auto"/>
        <w:bottom w:val="none" w:sz="0" w:space="0" w:color="auto"/>
        <w:right w:val="none" w:sz="0" w:space="0" w:color="auto"/>
      </w:divBdr>
    </w:div>
    <w:div w:id="1643652613">
      <w:bodyDiv w:val="1"/>
      <w:marLeft w:val="0"/>
      <w:marRight w:val="0"/>
      <w:marTop w:val="0"/>
      <w:marBottom w:val="0"/>
      <w:divBdr>
        <w:top w:val="none" w:sz="0" w:space="0" w:color="auto"/>
        <w:left w:val="none" w:sz="0" w:space="0" w:color="auto"/>
        <w:bottom w:val="none" w:sz="0" w:space="0" w:color="auto"/>
        <w:right w:val="none" w:sz="0" w:space="0" w:color="auto"/>
      </w:divBdr>
    </w:div>
    <w:div w:id="1643998403">
      <w:bodyDiv w:val="1"/>
      <w:marLeft w:val="0"/>
      <w:marRight w:val="0"/>
      <w:marTop w:val="0"/>
      <w:marBottom w:val="0"/>
      <w:divBdr>
        <w:top w:val="none" w:sz="0" w:space="0" w:color="auto"/>
        <w:left w:val="none" w:sz="0" w:space="0" w:color="auto"/>
        <w:bottom w:val="none" w:sz="0" w:space="0" w:color="auto"/>
        <w:right w:val="none" w:sz="0" w:space="0" w:color="auto"/>
      </w:divBdr>
    </w:div>
    <w:div w:id="1643999505">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4965622">
      <w:bodyDiv w:val="1"/>
      <w:marLeft w:val="0"/>
      <w:marRight w:val="0"/>
      <w:marTop w:val="0"/>
      <w:marBottom w:val="0"/>
      <w:divBdr>
        <w:top w:val="none" w:sz="0" w:space="0" w:color="auto"/>
        <w:left w:val="none" w:sz="0" w:space="0" w:color="auto"/>
        <w:bottom w:val="none" w:sz="0" w:space="0" w:color="auto"/>
        <w:right w:val="none" w:sz="0" w:space="0" w:color="auto"/>
      </w:divBdr>
    </w:div>
    <w:div w:id="1645239520">
      <w:bodyDiv w:val="1"/>
      <w:marLeft w:val="0"/>
      <w:marRight w:val="0"/>
      <w:marTop w:val="0"/>
      <w:marBottom w:val="0"/>
      <w:divBdr>
        <w:top w:val="none" w:sz="0" w:space="0" w:color="auto"/>
        <w:left w:val="none" w:sz="0" w:space="0" w:color="auto"/>
        <w:bottom w:val="none" w:sz="0" w:space="0" w:color="auto"/>
        <w:right w:val="none" w:sz="0" w:space="0" w:color="auto"/>
      </w:divBdr>
    </w:div>
    <w:div w:id="1645313394">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5961648">
      <w:bodyDiv w:val="1"/>
      <w:marLeft w:val="0"/>
      <w:marRight w:val="0"/>
      <w:marTop w:val="0"/>
      <w:marBottom w:val="0"/>
      <w:divBdr>
        <w:top w:val="none" w:sz="0" w:space="0" w:color="auto"/>
        <w:left w:val="none" w:sz="0" w:space="0" w:color="auto"/>
        <w:bottom w:val="none" w:sz="0" w:space="0" w:color="auto"/>
        <w:right w:val="none" w:sz="0" w:space="0" w:color="auto"/>
      </w:divBdr>
      <w:divsChild>
        <w:div w:id="1306668209">
          <w:marLeft w:val="0"/>
          <w:marRight w:val="0"/>
          <w:marTop w:val="0"/>
          <w:marBottom w:val="0"/>
          <w:divBdr>
            <w:top w:val="none" w:sz="0" w:space="0" w:color="auto"/>
            <w:left w:val="none" w:sz="0" w:space="0" w:color="auto"/>
            <w:bottom w:val="none" w:sz="0" w:space="0" w:color="auto"/>
            <w:right w:val="none" w:sz="0" w:space="0" w:color="auto"/>
          </w:divBdr>
        </w:div>
        <w:div w:id="78908301">
          <w:marLeft w:val="0"/>
          <w:marRight w:val="0"/>
          <w:marTop w:val="0"/>
          <w:marBottom w:val="0"/>
          <w:divBdr>
            <w:top w:val="none" w:sz="0" w:space="0" w:color="auto"/>
            <w:left w:val="none" w:sz="0" w:space="0" w:color="auto"/>
            <w:bottom w:val="none" w:sz="0" w:space="0" w:color="auto"/>
            <w:right w:val="none" w:sz="0" w:space="0" w:color="auto"/>
          </w:divBdr>
        </w:div>
        <w:div w:id="835730121">
          <w:marLeft w:val="0"/>
          <w:marRight w:val="0"/>
          <w:marTop w:val="0"/>
          <w:marBottom w:val="0"/>
          <w:divBdr>
            <w:top w:val="none" w:sz="0" w:space="0" w:color="auto"/>
            <w:left w:val="none" w:sz="0" w:space="0" w:color="auto"/>
            <w:bottom w:val="none" w:sz="0" w:space="0" w:color="auto"/>
            <w:right w:val="none" w:sz="0" w:space="0" w:color="auto"/>
          </w:divBdr>
        </w:div>
        <w:div w:id="1412048743">
          <w:marLeft w:val="0"/>
          <w:marRight w:val="0"/>
          <w:marTop w:val="0"/>
          <w:marBottom w:val="0"/>
          <w:divBdr>
            <w:top w:val="none" w:sz="0" w:space="0" w:color="auto"/>
            <w:left w:val="none" w:sz="0" w:space="0" w:color="auto"/>
            <w:bottom w:val="none" w:sz="0" w:space="0" w:color="auto"/>
            <w:right w:val="none" w:sz="0" w:space="0" w:color="auto"/>
          </w:divBdr>
        </w:div>
        <w:div w:id="480001131">
          <w:marLeft w:val="0"/>
          <w:marRight w:val="0"/>
          <w:marTop w:val="0"/>
          <w:marBottom w:val="0"/>
          <w:divBdr>
            <w:top w:val="none" w:sz="0" w:space="0" w:color="auto"/>
            <w:left w:val="none" w:sz="0" w:space="0" w:color="auto"/>
            <w:bottom w:val="none" w:sz="0" w:space="0" w:color="auto"/>
            <w:right w:val="none" w:sz="0" w:space="0" w:color="auto"/>
          </w:divBdr>
        </w:div>
        <w:div w:id="2145348136">
          <w:marLeft w:val="0"/>
          <w:marRight w:val="0"/>
          <w:marTop w:val="0"/>
          <w:marBottom w:val="0"/>
          <w:divBdr>
            <w:top w:val="none" w:sz="0" w:space="0" w:color="auto"/>
            <w:left w:val="none" w:sz="0" w:space="0" w:color="auto"/>
            <w:bottom w:val="none" w:sz="0" w:space="0" w:color="auto"/>
            <w:right w:val="none" w:sz="0" w:space="0" w:color="auto"/>
          </w:divBdr>
        </w:div>
        <w:div w:id="910164543">
          <w:marLeft w:val="0"/>
          <w:marRight w:val="0"/>
          <w:marTop w:val="0"/>
          <w:marBottom w:val="0"/>
          <w:divBdr>
            <w:top w:val="none" w:sz="0" w:space="0" w:color="auto"/>
            <w:left w:val="none" w:sz="0" w:space="0" w:color="auto"/>
            <w:bottom w:val="none" w:sz="0" w:space="0" w:color="auto"/>
            <w:right w:val="none" w:sz="0" w:space="0" w:color="auto"/>
          </w:divBdr>
        </w:div>
        <w:div w:id="1170633125">
          <w:marLeft w:val="0"/>
          <w:marRight w:val="0"/>
          <w:marTop w:val="0"/>
          <w:marBottom w:val="0"/>
          <w:divBdr>
            <w:top w:val="none" w:sz="0" w:space="0" w:color="auto"/>
            <w:left w:val="none" w:sz="0" w:space="0" w:color="auto"/>
            <w:bottom w:val="none" w:sz="0" w:space="0" w:color="auto"/>
            <w:right w:val="none" w:sz="0" w:space="0" w:color="auto"/>
          </w:divBdr>
        </w:div>
        <w:div w:id="2094467228">
          <w:marLeft w:val="0"/>
          <w:marRight w:val="0"/>
          <w:marTop w:val="0"/>
          <w:marBottom w:val="0"/>
          <w:divBdr>
            <w:top w:val="none" w:sz="0" w:space="0" w:color="auto"/>
            <w:left w:val="none" w:sz="0" w:space="0" w:color="auto"/>
            <w:bottom w:val="none" w:sz="0" w:space="0" w:color="auto"/>
            <w:right w:val="none" w:sz="0" w:space="0" w:color="auto"/>
          </w:divBdr>
        </w:div>
        <w:div w:id="1098791936">
          <w:marLeft w:val="0"/>
          <w:marRight w:val="0"/>
          <w:marTop w:val="0"/>
          <w:marBottom w:val="0"/>
          <w:divBdr>
            <w:top w:val="none" w:sz="0" w:space="0" w:color="auto"/>
            <w:left w:val="none" w:sz="0" w:space="0" w:color="auto"/>
            <w:bottom w:val="none" w:sz="0" w:space="0" w:color="auto"/>
            <w:right w:val="none" w:sz="0" w:space="0" w:color="auto"/>
          </w:divBdr>
        </w:div>
        <w:div w:id="1389258499">
          <w:marLeft w:val="0"/>
          <w:marRight w:val="0"/>
          <w:marTop w:val="0"/>
          <w:marBottom w:val="0"/>
          <w:divBdr>
            <w:top w:val="none" w:sz="0" w:space="0" w:color="auto"/>
            <w:left w:val="none" w:sz="0" w:space="0" w:color="auto"/>
            <w:bottom w:val="none" w:sz="0" w:space="0" w:color="auto"/>
            <w:right w:val="none" w:sz="0" w:space="0" w:color="auto"/>
          </w:divBdr>
        </w:div>
        <w:div w:id="2107186500">
          <w:marLeft w:val="0"/>
          <w:marRight w:val="0"/>
          <w:marTop w:val="0"/>
          <w:marBottom w:val="0"/>
          <w:divBdr>
            <w:top w:val="none" w:sz="0" w:space="0" w:color="auto"/>
            <w:left w:val="none" w:sz="0" w:space="0" w:color="auto"/>
            <w:bottom w:val="none" w:sz="0" w:space="0" w:color="auto"/>
            <w:right w:val="none" w:sz="0" w:space="0" w:color="auto"/>
          </w:divBdr>
        </w:div>
        <w:div w:id="964431668">
          <w:marLeft w:val="0"/>
          <w:marRight w:val="0"/>
          <w:marTop w:val="0"/>
          <w:marBottom w:val="0"/>
          <w:divBdr>
            <w:top w:val="none" w:sz="0" w:space="0" w:color="auto"/>
            <w:left w:val="none" w:sz="0" w:space="0" w:color="auto"/>
            <w:bottom w:val="none" w:sz="0" w:space="0" w:color="auto"/>
            <w:right w:val="none" w:sz="0" w:space="0" w:color="auto"/>
          </w:divBdr>
        </w:div>
        <w:div w:id="1100761594">
          <w:marLeft w:val="0"/>
          <w:marRight w:val="0"/>
          <w:marTop w:val="0"/>
          <w:marBottom w:val="0"/>
          <w:divBdr>
            <w:top w:val="none" w:sz="0" w:space="0" w:color="auto"/>
            <w:left w:val="none" w:sz="0" w:space="0" w:color="auto"/>
            <w:bottom w:val="none" w:sz="0" w:space="0" w:color="auto"/>
            <w:right w:val="none" w:sz="0" w:space="0" w:color="auto"/>
          </w:divBdr>
        </w:div>
        <w:div w:id="394621718">
          <w:marLeft w:val="0"/>
          <w:marRight w:val="0"/>
          <w:marTop w:val="0"/>
          <w:marBottom w:val="0"/>
          <w:divBdr>
            <w:top w:val="none" w:sz="0" w:space="0" w:color="auto"/>
            <w:left w:val="none" w:sz="0" w:space="0" w:color="auto"/>
            <w:bottom w:val="none" w:sz="0" w:space="0" w:color="auto"/>
            <w:right w:val="none" w:sz="0" w:space="0" w:color="auto"/>
          </w:divBdr>
        </w:div>
        <w:div w:id="1052655100">
          <w:marLeft w:val="0"/>
          <w:marRight w:val="0"/>
          <w:marTop w:val="0"/>
          <w:marBottom w:val="0"/>
          <w:divBdr>
            <w:top w:val="none" w:sz="0" w:space="0" w:color="auto"/>
            <w:left w:val="none" w:sz="0" w:space="0" w:color="auto"/>
            <w:bottom w:val="none" w:sz="0" w:space="0" w:color="auto"/>
            <w:right w:val="none" w:sz="0" w:space="0" w:color="auto"/>
          </w:divBdr>
        </w:div>
        <w:div w:id="203102542">
          <w:marLeft w:val="0"/>
          <w:marRight w:val="0"/>
          <w:marTop w:val="0"/>
          <w:marBottom w:val="0"/>
          <w:divBdr>
            <w:top w:val="none" w:sz="0" w:space="0" w:color="auto"/>
            <w:left w:val="none" w:sz="0" w:space="0" w:color="auto"/>
            <w:bottom w:val="none" w:sz="0" w:space="0" w:color="auto"/>
            <w:right w:val="none" w:sz="0" w:space="0" w:color="auto"/>
          </w:divBdr>
        </w:div>
        <w:div w:id="1410738255">
          <w:marLeft w:val="0"/>
          <w:marRight w:val="0"/>
          <w:marTop w:val="0"/>
          <w:marBottom w:val="0"/>
          <w:divBdr>
            <w:top w:val="none" w:sz="0" w:space="0" w:color="auto"/>
            <w:left w:val="none" w:sz="0" w:space="0" w:color="auto"/>
            <w:bottom w:val="none" w:sz="0" w:space="0" w:color="auto"/>
            <w:right w:val="none" w:sz="0" w:space="0" w:color="auto"/>
          </w:divBdr>
        </w:div>
        <w:div w:id="1811363396">
          <w:marLeft w:val="0"/>
          <w:marRight w:val="0"/>
          <w:marTop w:val="0"/>
          <w:marBottom w:val="0"/>
          <w:divBdr>
            <w:top w:val="none" w:sz="0" w:space="0" w:color="auto"/>
            <w:left w:val="none" w:sz="0" w:space="0" w:color="auto"/>
            <w:bottom w:val="none" w:sz="0" w:space="0" w:color="auto"/>
            <w:right w:val="none" w:sz="0" w:space="0" w:color="auto"/>
          </w:divBdr>
        </w:div>
        <w:div w:id="1442186253">
          <w:marLeft w:val="0"/>
          <w:marRight w:val="0"/>
          <w:marTop w:val="0"/>
          <w:marBottom w:val="0"/>
          <w:divBdr>
            <w:top w:val="none" w:sz="0" w:space="0" w:color="auto"/>
            <w:left w:val="none" w:sz="0" w:space="0" w:color="auto"/>
            <w:bottom w:val="none" w:sz="0" w:space="0" w:color="auto"/>
            <w:right w:val="none" w:sz="0" w:space="0" w:color="auto"/>
          </w:divBdr>
        </w:div>
        <w:div w:id="1735153718">
          <w:marLeft w:val="0"/>
          <w:marRight w:val="0"/>
          <w:marTop w:val="0"/>
          <w:marBottom w:val="0"/>
          <w:divBdr>
            <w:top w:val="none" w:sz="0" w:space="0" w:color="auto"/>
            <w:left w:val="none" w:sz="0" w:space="0" w:color="auto"/>
            <w:bottom w:val="none" w:sz="0" w:space="0" w:color="auto"/>
            <w:right w:val="none" w:sz="0" w:space="0" w:color="auto"/>
          </w:divBdr>
        </w:div>
        <w:div w:id="944850537">
          <w:marLeft w:val="0"/>
          <w:marRight w:val="0"/>
          <w:marTop w:val="0"/>
          <w:marBottom w:val="0"/>
          <w:divBdr>
            <w:top w:val="none" w:sz="0" w:space="0" w:color="auto"/>
            <w:left w:val="none" w:sz="0" w:space="0" w:color="auto"/>
            <w:bottom w:val="none" w:sz="0" w:space="0" w:color="auto"/>
            <w:right w:val="none" w:sz="0" w:space="0" w:color="auto"/>
          </w:divBdr>
        </w:div>
        <w:div w:id="1372345093">
          <w:marLeft w:val="0"/>
          <w:marRight w:val="0"/>
          <w:marTop w:val="0"/>
          <w:marBottom w:val="0"/>
          <w:divBdr>
            <w:top w:val="none" w:sz="0" w:space="0" w:color="auto"/>
            <w:left w:val="none" w:sz="0" w:space="0" w:color="auto"/>
            <w:bottom w:val="none" w:sz="0" w:space="0" w:color="auto"/>
            <w:right w:val="none" w:sz="0" w:space="0" w:color="auto"/>
          </w:divBdr>
        </w:div>
        <w:div w:id="188223688">
          <w:marLeft w:val="0"/>
          <w:marRight w:val="0"/>
          <w:marTop w:val="0"/>
          <w:marBottom w:val="0"/>
          <w:divBdr>
            <w:top w:val="none" w:sz="0" w:space="0" w:color="auto"/>
            <w:left w:val="none" w:sz="0" w:space="0" w:color="auto"/>
            <w:bottom w:val="none" w:sz="0" w:space="0" w:color="auto"/>
            <w:right w:val="none" w:sz="0" w:space="0" w:color="auto"/>
          </w:divBdr>
        </w:div>
        <w:div w:id="1513688483">
          <w:marLeft w:val="0"/>
          <w:marRight w:val="0"/>
          <w:marTop w:val="0"/>
          <w:marBottom w:val="0"/>
          <w:divBdr>
            <w:top w:val="none" w:sz="0" w:space="0" w:color="auto"/>
            <w:left w:val="none" w:sz="0" w:space="0" w:color="auto"/>
            <w:bottom w:val="none" w:sz="0" w:space="0" w:color="auto"/>
            <w:right w:val="none" w:sz="0" w:space="0" w:color="auto"/>
          </w:divBdr>
        </w:div>
        <w:div w:id="873230093">
          <w:marLeft w:val="0"/>
          <w:marRight w:val="0"/>
          <w:marTop w:val="0"/>
          <w:marBottom w:val="0"/>
          <w:divBdr>
            <w:top w:val="none" w:sz="0" w:space="0" w:color="auto"/>
            <w:left w:val="none" w:sz="0" w:space="0" w:color="auto"/>
            <w:bottom w:val="none" w:sz="0" w:space="0" w:color="auto"/>
            <w:right w:val="none" w:sz="0" w:space="0" w:color="auto"/>
          </w:divBdr>
        </w:div>
        <w:div w:id="1802112403">
          <w:marLeft w:val="0"/>
          <w:marRight w:val="0"/>
          <w:marTop w:val="0"/>
          <w:marBottom w:val="0"/>
          <w:divBdr>
            <w:top w:val="none" w:sz="0" w:space="0" w:color="auto"/>
            <w:left w:val="none" w:sz="0" w:space="0" w:color="auto"/>
            <w:bottom w:val="none" w:sz="0" w:space="0" w:color="auto"/>
            <w:right w:val="none" w:sz="0" w:space="0" w:color="auto"/>
          </w:divBdr>
        </w:div>
        <w:div w:id="1564295552">
          <w:marLeft w:val="0"/>
          <w:marRight w:val="0"/>
          <w:marTop w:val="0"/>
          <w:marBottom w:val="0"/>
          <w:divBdr>
            <w:top w:val="none" w:sz="0" w:space="0" w:color="auto"/>
            <w:left w:val="none" w:sz="0" w:space="0" w:color="auto"/>
            <w:bottom w:val="none" w:sz="0" w:space="0" w:color="auto"/>
            <w:right w:val="none" w:sz="0" w:space="0" w:color="auto"/>
          </w:divBdr>
        </w:div>
        <w:div w:id="2045785102">
          <w:marLeft w:val="0"/>
          <w:marRight w:val="0"/>
          <w:marTop w:val="0"/>
          <w:marBottom w:val="0"/>
          <w:divBdr>
            <w:top w:val="none" w:sz="0" w:space="0" w:color="auto"/>
            <w:left w:val="none" w:sz="0" w:space="0" w:color="auto"/>
            <w:bottom w:val="none" w:sz="0" w:space="0" w:color="auto"/>
            <w:right w:val="none" w:sz="0" w:space="0" w:color="auto"/>
          </w:divBdr>
        </w:div>
        <w:div w:id="71438663">
          <w:marLeft w:val="0"/>
          <w:marRight w:val="0"/>
          <w:marTop w:val="0"/>
          <w:marBottom w:val="0"/>
          <w:divBdr>
            <w:top w:val="none" w:sz="0" w:space="0" w:color="auto"/>
            <w:left w:val="none" w:sz="0" w:space="0" w:color="auto"/>
            <w:bottom w:val="none" w:sz="0" w:space="0" w:color="auto"/>
            <w:right w:val="none" w:sz="0" w:space="0" w:color="auto"/>
          </w:divBdr>
        </w:div>
        <w:div w:id="1385905338">
          <w:marLeft w:val="0"/>
          <w:marRight w:val="0"/>
          <w:marTop w:val="0"/>
          <w:marBottom w:val="0"/>
          <w:divBdr>
            <w:top w:val="none" w:sz="0" w:space="0" w:color="auto"/>
            <w:left w:val="none" w:sz="0" w:space="0" w:color="auto"/>
            <w:bottom w:val="none" w:sz="0" w:space="0" w:color="auto"/>
            <w:right w:val="none" w:sz="0" w:space="0" w:color="auto"/>
          </w:divBdr>
        </w:div>
        <w:div w:id="1311788350">
          <w:marLeft w:val="0"/>
          <w:marRight w:val="0"/>
          <w:marTop w:val="0"/>
          <w:marBottom w:val="0"/>
          <w:divBdr>
            <w:top w:val="none" w:sz="0" w:space="0" w:color="auto"/>
            <w:left w:val="none" w:sz="0" w:space="0" w:color="auto"/>
            <w:bottom w:val="none" w:sz="0" w:space="0" w:color="auto"/>
            <w:right w:val="none" w:sz="0" w:space="0" w:color="auto"/>
          </w:divBdr>
        </w:div>
        <w:div w:id="1867480317">
          <w:marLeft w:val="0"/>
          <w:marRight w:val="0"/>
          <w:marTop w:val="0"/>
          <w:marBottom w:val="0"/>
          <w:divBdr>
            <w:top w:val="none" w:sz="0" w:space="0" w:color="auto"/>
            <w:left w:val="none" w:sz="0" w:space="0" w:color="auto"/>
            <w:bottom w:val="none" w:sz="0" w:space="0" w:color="auto"/>
            <w:right w:val="none" w:sz="0" w:space="0" w:color="auto"/>
          </w:divBdr>
        </w:div>
        <w:div w:id="714889160">
          <w:marLeft w:val="0"/>
          <w:marRight w:val="0"/>
          <w:marTop w:val="0"/>
          <w:marBottom w:val="0"/>
          <w:divBdr>
            <w:top w:val="none" w:sz="0" w:space="0" w:color="auto"/>
            <w:left w:val="none" w:sz="0" w:space="0" w:color="auto"/>
            <w:bottom w:val="none" w:sz="0" w:space="0" w:color="auto"/>
            <w:right w:val="none" w:sz="0" w:space="0" w:color="auto"/>
          </w:divBdr>
        </w:div>
        <w:div w:id="819342394">
          <w:marLeft w:val="0"/>
          <w:marRight w:val="0"/>
          <w:marTop w:val="0"/>
          <w:marBottom w:val="0"/>
          <w:divBdr>
            <w:top w:val="none" w:sz="0" w:space="0" w:color="auto"/>
            <w:left w:val="none" w:sz="0" w:space="0" w:color="auto"/>
            <w:bottom w:val="none" w:sz="0" w:space="0" w:color="auto"/>
            <w:right w:val="none" w:sz="0" w:space="0" w:color="auto"/>
          </w:divBdr>
        </w:div>
        <w:div w:id="1130172082">
          <w:marLeft w:val="0"/>
          <w:marRight w:val="0"/>
          <w:marTop w:val="0"/>
          <w:marBottom w:val="0"/>
          <w:divBdr>
            <w:top w:val="none" w:sz="0" w:space="0" w:color="auto"/>
            <w:left w:val="none" w:sz="0" w:space="0" w:color="auto"/>
            <w:bottom w:val="none" w:sz="0" w:space="0" w:color="auto"/>
            <w:right w:val="none" w:sz="0" w:space="0" w:color="auto"/>
          </w:divBdr>
        </w:div>
        <w:div w:id="1077943504">
          <w:marLeft w:val="0"/>
          <w:marRight w:val="0"/>
          <w:marTop w:val="0"/>
          <w:marBottom w:val="0"/>
          <w:divBdr>
            <w:top w:val="none" w:sz="0" w:space="0" w:color="auto"/>
            <w:left w:val="none" w:sz="0" w:space="0" w:color="auto"/>
            <w:bottom w:val="none" w:sz="0" w:space="0" w:color="auto"/>
            <w:right w:val="none" w:sz="0" w:space="0" w:color="auto"/>
          </w:divBdr>
        </w:div>
        <w:div w:id="1927886430">
          <w:marLeft w:val="0"/>
          <w:marRight w:val="0"/>
          <w:marTop w:val="0"/>
          <w:marBottom w:val="0"/>
          <w:divBdr>
            <w:top w:val="none" w:sz="0" w:space="0" w:color="auto"/>
            <w:left w:val="none" w:sz="0" w:space="0" w:color="auto"/>
            <w:bottom w:val="none" w:sz="0" w:space="0" w:color="auto"/>
            <w:right w:val="none" w:sz="0" w:space="0" w:color="auto"/>
          </w:divBdr>
        </w:div>
        <w:div w:id="1414080907">
          <w:marLeft w:val="0"/>
          <w:marRight w:val="0"/>
          <w:marTop w:val="0"/>
          <w:marBottom w:val="0"/>
          <w:divBdr>
            <w:top w:val="none" w:sz="0" w:space="0" w:color="auto"/>
            <w:left w:val="none" w:sz="0" w:space="0" w:color="auto"/>
            <w:bottom w:val="none" w:sz="0" w:space="0" w:color="auto"/>
            <w:right w:val="none" w:sz="0" w:space="0" w:color="auto"/>
          </w:divBdr>
        </w:div>
        <w:div w:id="1224369321">
          <w:marLeft w:val="0"/>
          <w:marRight w:val="0"/>
          <w:marTop w:val="0"/>
          <w:marBottom w:val="0"/>
          <w:divBdr>
            <w:top w:val="none" w:sz="0" w:space="0" w:color="auto"/>
            <w:left w:val="none" w:sz="0" w:space="0" w:color="auto"/>
            <w:bottom w:val="none" w:sz="0" w:space="0" w:color="auto"/>
            <w:right w:val="none" w:sz="0" w:space="0" w:color="auto"/>
          </w:divBdr>
        </w:div>
        <w:div w:id="1330868788">
          <w:marLeft w:val="0"/>
          <w:marRight w:val="0"/>
          <w:marTop w:val="0"/>
          <w:marBottom w:val="0"/>
          <w:divBdr>
            <w:top w:val="none" w:sz="0" w:space="0" w:color="auto"/>
            <w:left w:val="none" w:sz="0" w:space="0" w:color="auto"/>
            <w:bottom w:val="none" w:sz="0" w:space="0" w:color="auto"/>
            <w:right w:val="none" w:sz="0" w:space="0" w:color="auto"/>
          </w:divBdr>
        </w:div>
        <w:div w:id="1770201206">
          <w:marLeft w:val="0"/>
          <w:marRight w:val="0"/>
          <w:marTop w:val="0"/>
          <w:marBottom w:val="0"/>
          <w:divBdr>
            <w:top w:val="none" w:sz="0" w:space="0" w:color="auto"/>
            <w:left w:val="none" w:sz="0" w:space="0" w:color="auto"/>
            <w:bottom w:val="none" w:sz="0" w:space="0" w:color="auto"/>
            <w:right w:val="none" w:sz="0" w:space="0" w:color="auto"/>
          </w:divBdr>
        </w:div>
        <w:div w:id="1887328107">
          <w:marLeft w:val="0"/>
          <w:marRight w:val="0"/>
          <w:marTop w:val="0"/>
          <w:marBottom w:val="0"/>
          <w:divBdr>
            <w:top w:val="none" w:sz="0" w:space="0" w:color="auto"/>
            <w:left w:val="none" w:sz="0" w:space="0" w:color="auto"/>
            <w:bottom w:val="none" w:sz="0" w:space="0" w:color="auto"/>
            <w:right w:val="none" w:sz="0" w:space="0" w:color="auto"/>
          </w:divBdr>
        </w:div>
        <w:div w:id="876354844">
          <w:marLeft w:val="0"/>
          <w:marRight w:val="0"/>
          <w:marTop w:val="0"/>
          <w:marBottom w:val="0"/>
          <w:divBdr>
            <w:top w:val="none" w:sz="0" w:space="0" w:color="auto"/>
            <w:left w:val="none" w:sz="0" w:space="0" w:color="auto"/>
            <w:bottom w:val="none" w:sz="0" w:space="0" w:color="auto"/>
            <w:right w:val="none" w:sz="0" w:space="0" w:color="auto"/>
          </w:divBdr>
        </w:div>
        <w:div w:id="1436629516">
          <w:marLeft w:val="0"/>
          <w:marRight w:val="0"/>
          <w:marTop w:val="0"/>
          <w:marBottom w:val="0"/>
          <w:divBdr>
            <w:top w:val="none" w:sz="0" w:space="0" w:color="auto"/>
            <w:left w:val="none" w:sz="0" w:space="0" w:color="auto"/>
            <w:bottom w:val="none" w:sz="0" w:space="0" w:color="auto"/>
            <w:right w:val="none" w:sz="0" w:space="0" w:color="auto"/>
          </w:divBdr>
        </w:div>
        <w:div w:id="1963880257">
          <w:marLeft w:val="0"/>
          <w:marRight w:val="0"/>
          <w:marTop w:val="0"/>
          <w:marBottom w:val="0"/>
          <w:divBdr>
            <w:top w:val="none" w:sz="0" w:space="0" w:color="auto"/>
            <w:left w:val="none" w:sz="0" w:space="0" w:color="auto"/>
            <w:bottom w:val="none" w:sz="0" w:space="0" w:color="auto"/>
            <w:right w:val="none" w:sz="0" w:space="0" w:color="auto"/>
          </w:divBdr>
        </w:div>
        <w:div w:id="1043289160">
          <w:marLeft w:val="0"/>
          <w:marRight w:val="0"/>
          <w:marTop w:val="0"/>
          <w:marBottom w:val="0"/>
          <w:divBdr>
            <w:top w:val="none" w:sz="0" w:space="0" w:color="auto"/>
            <w:left w:val="none" w:sz="0" w:space="0" w:color="auto"/>
            <w:bottom w:val="none" w:sz="0" w:space="0" w:color="auto"/>
            <w:right w:val="none" w:sz="0" w:space="0" w:color="auto"/>
          </w:divBdr>
        </w:div>
        <w:div w:id="1998418410">
          <w:marLeft w:val="0"/>
          <w:marRight w:val="0"/>
          <w:marTop w:val="0"/>
          <w:marBottom w:val="0"/>
          <w:divBdr>
            <w:top w:val="none" w:sz="0" w:space="0" w:color="auto"/>
            <w:left w:val="none" w:sz="0" w:space="0" w:color="auto"/>
            <w:bottom w:val="none" w:sz="0" w:space="0" w:color="auto"/>
            <w:right w:val="none" w:sz="0" w:space="0" w:color="auto"/>
          </w:divBdr>
        </w:div>
        <w:div w:id="1385445281">
          <w:marLeft w:val="0"/>
          <w:marRight w:val="0"/>
          <w:marTop w:val="0"/>
          <w:marBottom w:val="0"/>
          <w:divBdr>
            <w:top w:val="none" w:sz="0" w:space="0" w:color="auto"/>
            <w:left w:val="none" w:sz="0" w:space="0" w:color="auto"/>
            <w:bottom w:val="none" w:sz="0" w:space="0" w:color="auto"/>
            <w:right w:val="none" w:sz="0" w:space="0" w:color="auto"/>
          </w:divBdr>
        </w:div>
        <w:div w:id="1094862400">
          <w:marLeft w:val="0"/>
          <w:marRight w:val="0"/>
          <w:marTop w:val="0"/>
          <w:marBottom w:val="0"/>
          <w:divBdr>
            <w:top w:val="none" w:sz="0" w:space="0" w:color="auto"/>
            <w:left w:val="none" w:sz="0" w:space="0" w:color="auto"/>
            <w:bottom w:val="none" w:sz="0" w:space="0" w:color="auto"/>
            <w:right w:val="none" w:sz="0" w:space="0" w:color="auto"/>
          </w:divBdr>
        </w:div>
        <w:div w:id="514271842">
          <w:marLeft w:val="0"/>
          <w:marRight w:val="0"/>
          <w:marTop w:val="0"/>
          <w:marBottom w:val="0"/>
          <w:divBdr>
            <w:top w:val="none" w:sz="0" w:space="0" w:color="auto"/>
            <w:left w:val="none" w:sz="0" w:space="0" w:color="auto"/>
            <w:bottom w:val="none" w:sz="0" w:space="0" w:color="auto"/>
            <w:right w:val="none" w:sz="0" w:space="0" w:color="auto"/>
          </w:divBdr>
        </w:div>
        <w:div w:id="2069063347">
          <w:marLeft w:val="0"/>
          <w:marRight w:val="0"/>
          <w:marTop w:val="0"/>
          <w:marBottom w:val="0"/>
          <w:divBdr>
            <w:top w:val="none" w:sz="0" w:space="0" w:color="auto"/>
            <w:left w:val="none" w:sz="0" w:space="0" w:color="auto"/>
            <w:bottom w:val="none" w:sz="0" w:space="0" w:color="auto"/>
            <w:right w:val="none" w:sz="0" w:space="0" w:color="auto"/>
          </w:divBdr>
        </w:div>
        <w:div w:id="2082368241">
          <w:marLeft w:val="0"/>
          <w:marRight w:val="0"/>
          <w:marTop w:val="0"/>
          <w:marBottom w:val="0"/>
          <w:divBdr>
            <w:top w:val="none" w:sz="0" w:space="0" w:color="auto"/>
            <w:left w:val="none" w:sz="0" w:space="0" w:color="auto"/>
            <w:bottom w:val="none" w:sz="0" w:space="0" w:color="auto"/>
            <w:right w:val="none" w:sz="0" w:space="0" w:color="auto"/>
          </w:divBdr>
        </w:div>
        <w:div w:id="1465076064">
          <w:marLeft w:val="0"/>
          <w:marRight w:val="0"/>
          <w:marTop w:val="0"/>
          <w:marBottom w:val="0"/>
          <w:divBdr>
            <w:top w:val="none" w:sz="0" w:space="0" w:color="auto"/>
            <w:left w:val="none" w:sz="0" w:space="0" w:color="auto"/>
            <w:bottom w:val="none" w:sz="0" w:space="0" w:color="auto"/>
            <w:right w:val="none" w:sz="0" w:space="0" w:color="auto"/>
          </w:divBdr>
        </w:div>
        <w:div w:id="2059550108">
          <w:marLeft w:val="0"/>
          <w:marRight w:val="0"/>
          <w:marTop w:val="0"/>
          <w:marBottom w:val="0"/>
          <w:divBdr>
            <w:top w:val="none" w:sz="0" w:space="0" w:color="auto"/>
            <w:left w:val="none" w:sz="0" w:space="0" w:color="auto"/>
            <w:bottom w:val="none" w:sz="0" w:space="0" w:color="auto"/>
            <w:right w:val="none" w:sz="0" w:space="0" w:color="auto"/>
          </w:divBdr>
        </w:div>
        <w:div w:id="616716604">
          <w:marLeft w:val="0"/>
          <w:marRight w:val="0"/>
          <w:marTop w:val="0"/>
          <w:marBottom w:val="0"/>
          <w:divBdr>
            <w:top w:val="none" w:sz="0" w:space="0" w:color="auto"/>
            <w:left w:val="none" w:sz="0" w:space="0" w:color="auto"/>
            <w:bottom w:val="none" w:sz="0" w:space="0" w:color="auto"/>
            <w:right w:val="none" w:sz="0" w:space="0" w:color="auto"/>
          </w:divBdr>
        </w:div>
        <w:div w:id="1689911741">
          <w:marLeft w:val="0"/>
          <w:marRight w:val="0"/>
          <w:marTop w:val="0"/>
          <w:marBottom w:val="0"/>
          <w:divBdr>
            <w:top w:val="none" w:sz="0" w:space="0" w:color="auto"/>
            <w:left w:val="none" w:sz="0" w:space="0" w:color="auto"/>
            <w:bottom w:val="none" w:sz="0" w:space="0" w:color="auto"/>
            <w:right w:val="none" w:sz="0" w:space="0" w:color="auto"/>
          </w:divBdr>
        </w:div>
        <w:div w:id="1261184391">
          <w:marLeft w:val="0"/>
          <w:marRight w:val="0"/>
          <w:marTop w:val="0"/>
          <w:marBottom w:val="0"/>
          <w:divBdr>
            <w:top w:val="none" w:sz="0" w:space="0" w:color="auto"/>
            <w:left w:val="none" w:sz="0" w:space="0" w:color="auto"/>
            <w:bottom w:val="none" w:sz="0" w:space="0" w:color="auto"/>
            <w:right w:val="none" w:sz="0" w:space="0" w:color="auto"/>
          </w:divBdr>
        </w:div>
        <w:div w:id="1114709913">
          <w:marLeft w:val="0"/>
          <w:marRight w:val="0"/>
          <w:marTop w:val="0"/>
          <w:marBottom w:val="0"/>
          <w:divBdr>
            <w:top w:val="none" w:sz="0" w:space="0" w:color="auto"/>
            <w:left w:val="none" w:sz="0" w:space="0" w:color="auto"/>
            <w:bottom w:val="none" w:sz="0" w:space="0" w:color="auto"/>
            <w:right w:val="none" w:sz="0" w:space="0" w:color="auto"/>
          </w:divBdr>
        </w:div>
        <w:div w:id="1050879957">
          <w:marLeft w:val="0"/>
          <w:marRight w:val="0"/>
          <w:marTop w:val="0"/>
          <w:marBottom w:val="0"/>
          <w:divBdr>
            <w:top w:val="none" w:sz="0" w:space="0" w:color="auto"/>
            <w:left w:val="none" w:sz="0" w:space="0" w:color="auto"/>
            <w:bottom w:val="none" w:sz="0" w:space="0" w:color="auto"/>
            <w:right w:val="none" w:sz="0" w:space="0" w:color="auto"/>
          </w:divBdr>
        </w:div>
        <w:div w:id="973411985">
          <w:marLeft w:val="0"/>
          <w:marRight w:val="0"/>
          <w:marTop w:val="0"/>
          <w:marBottom w:val="0"/>
          <w:divBdr>
            <w:top w:val="none" w:sz="0" w:space="0" w:color="auto"/>
            <w:left w:val="none" w:sz="0" w:space="0" w:color="auto"/>
            <w:bottom w:val="none" w:sz="0" w:space="0" w:color="auto"/>
            <w:right w:val="none" w:sz="0" w:space="0" w:color="auto"/>
          </w:divBdr>
        </w:div>
        <w:div w:id="1017345754">
          <w:marLeft w:val="0"/>
          <w:marRight w:val="0"/>
          <w:marTop w:val="0"/>
          <w:marBottom w:val="0"/>
          <w:divBdr>
            <w:top w:val="none" w:sz="0" w:space="0" w:color="auto"/>
            <w:left w:val="none" w:sz="0" w:space="0" w:color="auto"/>
            <w:bottom w:val="none" w:sz="0" w:space="0" w:color="auto"/>
            <w:right w:val="none" w:sz="0" w:space="0" w:color="auto"/>
          </w:divBdr>
        </w:div>
        <w:div w:id="794760875">
          <w:marLeft w:val="0"/>
          <w:marRight w:val="0"/>
          <w:marTop w:val="0"/>
          <w:marBottom w:val="0"/>
          <w:divBdr>
            <w:top w:val="none" w:sz="0" w:space="0" w:color="auto"/>
            <w:left w:val="none" w:sz="0" w:space="0" w:color="auto"/>
            <w:bottom w:val="none" w:sz="0" w:space="0" w:color="auto"/>
            <w:right w:val="none" w:sz="0" w:space="0" w:color="auto"/>
          </w:divBdr>
        </w:div>
        <w:div w:id="714308044">
          <w:marLeft w:val="0"/>
          <w:marRight w:val="0"/>
          <w:marTop w:val="0"/>
          <w:marBottom w:val="0"/>
          <w:divBdr>
            <w:top w:val="none" w:sz="0" w:space="0" w:color="auto"/>
            <w:left w:val="none" w:sz="0" w:space="0" w:color="auto"/>
            <w:bottom w:val="none" w:sz="0" w:space="0" w:color="auto"/>
            <w:right w:val="none" w:sz="0" w:space="0" w:color="auto"/>
          </w:divBdr>
        </w:div>
        <w:div w:id="1102140823">
          <w:marLeft w:val="0"/>
          <w:marRight w:val="0"/>
          <w:marTop w:val="0"/>
          <w:marBottom w:val="0"/>
          <w:divBdr>
            <w:top w:val="none" w:sz="0" w:space="0" w:color="auto"/>
            <w:left w:val="none" w:sz="0" w:space="0" w:color="auto"/>
            <w:bottom w:val="none" w:sz="0" w:space="0" w:color="auto"/>
            <w:right w:val="none" w:sz="0" w:space="0" w:color="auto"/>
          </w:divBdr>
        </w:div>
        <w:div w:id="618948012">
          <w:marLeft w:val="0"/>
          <w:marRight w:val="0"/>
          <w:marTop w:val="0"/>
          <w:marBottom w:val="0"/>
          <w:divBdr>
            <w:top w:val="none" w:sz="0" w:space="0" w:color="auto"/>
            <w:left w:val="none" w:sz="0" w:space="0" w:color="auto"/>
            <w:bottom w:val="none" w:sz="0" w:space="0" w:color="auto"/>
            <w:right w:val="none" w:sz="0" w:space="0" w:color="auto"/>
          </w:divBdr>
        </w:div>
        <w:div w:id="808286547">
          <w:marLeft w:val="0"/>
          <w:marRight w:val="0"/>
          <w:marTop w:val="0"/>
          <w:marBottom w:val="0"/>
          <w:divBdr>
            <w:top w:val="none" w:sz="0" w:space="0" w:color="auto"/>
            <w:left w:val="none" w:sz="0" w:space="0" w:color="auto"/>
            <w:bottom w:val="none" w:sz="0" w:space="0" w:color="auto"/>
            <w:right w:val="none" w:sz="0" w:space="0" w:color="auto"/>
          </w:divBdr>
        </w:div>
        <w:div w:id="2137411703">
          <w:marLeft w:val="0"/>
          <w:marRight w:val="0"/>
          <w:marTop w:val="0"/>
          <w:marBottom w:val="0"/>
          <w:divBdr>
            <w:top w:val="none" w:sz="0" w:space="0" w:color="auto"/>
            <w:left w:val="none" w:sz="0" w:space="0" w:color="auto"/>
            <w:bottom w:val="none" w:sz="0" w:space="0" w:color="auto"/>
            <w:right w:val="none" w:sz="0" w:space="0" w:color="auto"/>
          </w:divBdr>
        </w:div>
        <w:div w:id="204483">
          <w:marLeft w:val="0"/>
          <w:marRight w:val="0"/>
          <w:marTop w:val="0"/>
          <w:marBottom w:val="0"/>
          <w:divBdr>
            <w:top w:val="none" w:sz="0" w:space="0" w:color="auto"/>
            <w:left w:val="none" w:sz="0" w:space="0" w:color="auto"/>
            <w:bottom w:val="none" w:sz="0" w:space="0" w:color="auto"/>
            <w:right w:val="none" w:sz="0" w:space="0" w:color="auto"/>
          </w:divBdr>
        </w:div>
        <w:div w:id="622924696">
          <w:marLeft w:val="0"/>
          <w:marRight w:val="0"/>
          <w:marTop w:val="0"/>
          <w:marBottom w:val="0"/>
          <w:divBdr>
            <w:top w:val="none" w:sz="0" w:space="0" w:color="auto"/>
            <w:left w:val="none" w:sz="0" w:space="0" w:color="auto"/>
            <w:bottom w:val="none" w:sz="0" w:space="0" w:color="auto"/>
            <w:right w:val="none" w:sz="0" w:space="0" w:color="auto"/>
          </w:divBdr>
        </w:div>
        <w:div w:id="979723503">
          <w:marLeft w:val="0"/>
          <w:marRight w:val="0"/>
          <w:marTop w:val="0"/>
          <w:marBottom w:val="0"/>
          <w:divBdr>
            <w:top w:val="none" w:sz="0" w:space="0" w:color="auto"/>
            <w:left w:val="none" w:sz="0" w:space="0" w:color="auto"/>
            <w:bottom w:val="none" w:sz="0" w:space="0" w:color="auto"/>
            <w:right w:val="none" w:sz="0" w:space="0" w:color="auto"/>
          </w:divBdr>
        </w:div>
        <w:div w:id="1031147534">
          <w:marLeft w:val="0"/>
          <w:marRight w:val="0"/>
          <w:marTop w:val="0"/>
          <w:marBottom w:val="0"/>
          <w:divBdr>
            <w:top w:val="none" w:sz="0" w:space="0" w:color="auto"/>
            <w:left w:val="none" w:sz="0" w:space="0" w:color="auto"/>
            <w:bottom w:val="none" w:sz="0" w:space="0" w:color="auto"/>
            <w:right w:val="none" w:sz="0" w:space="0" w:color="auto"/>
          </w:divBdr>
        </w:div>
        <w:div w:id="1793473755">
          <w:marLeft w:val="0"/>
          <w:marRight w:val="0"/>
          <w:marTop w:val="0"/>
          <w:marBottom w:val="0"/>
          <w:divBdr>
            <w:top w:val="none" w:sz="0" w:space="0" w:color="auto"/>
            <w:left w:val="none" w:sz="0" w:space="0" w:color="auto"/>
            <w:bottom w:val="none" w:sz="0" w:space="0" w:color="auto"/>
            <w:right w:val="none" w:sz="0" w:space="0" w:color="auto"/>
          </w:divBdr>
        </w:div>
        <w:div w:id="681204372">
          <w:marLeft w:val="0"/>
          <w:marRight w:val="0"/>
          <w:marTop w:val="0"/>
          <w:marBottom w:val="0"/>
          <w:divBdr>
            <w:top w:val="none" w:sz="0" w:space="0" w:color="auto"/>
            <w:left w:val="none" w:sz="0" w:space="0" w:color="auto"/>
            <w:bottom w:val="none" w:sz="0" w:space="0" w:color="auto"/>
            <w:right w:val="none" w:sz="0" w:space="0" w:color="auto"/>
          </w:divBdr>
        </w:div>
        <w:div w:id="1990204621">
          <w:marLeft w:val="0"/>
          <w:marRight w:val="0"/>
          <w:marTop w:val="0"/>
          <w:marBottom w:val="0"/>
          <w:divBdr>
            <w:top w:val="none" w:sz="0" w:space="0" w:color="auto"/>
            <w:left w:val="none" w:sz="0" w:space="0" w:color="auto"/>
            <w:bottom w:val="none" w:sz="0" w:space="0" w:color="auto"/>
            <w:right w:val="none" w:sz="0" w:space="0" w:color="auto"/>
          </w:divBdr>
        </w:div>
      </w:divsChild>
    </w:div>
    <w:div w:id="1646279417">
      <w:bodyDiv w:val="1"/>
      <w:marLeft w:val="0"/>
      <w:marRight w:val="0"/>
      <w:marTop w:val="0"/>
      <w:marBottom w:val="0"/>
      <w:divBdr>
        <w:top w:val="none" w:sz="0" w:space="0" w:color="auto"/>
        <w:left w:val="none" w:sz="0" w:space="0" w:color="auto"/>
        <w:bottom w:val="none" w:sz="0" w:space="0" w:color="auto"/>
        <w:right w:val="none" w:sz="0" w:space="0" w:color="auto"/>
      </w:divBdr>
    </w:div>
    <w:div w:id="1646619353">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6859736">
      <w:bodyDiv w:val="1"/>
      <w:marLeft w:val="0"/>
      <w:marRight w:val="0"/>
      <w:marTop w:val="0"/>
      <w:marBottom w:val="0"/>
      <w:divBdr>
        <w:top w:val="none" w:sz="0" w:space="0" w:color="auto"/>
        <w:left w:val="none" w:sz="0" w:space="0" w:color="auto"/>
        <w:bottom w:val="none" w:sz="0" w:space="0" w:color="auto"/>
        <w:right w:val="none" w:sz="0" w:space="0" w:color="auto"/>
      </w:divBdr>
    </w:div>
    <w:div w:id="1647078168">
      <w:bodyDiv w:val="1"/>
      <w:marLeft w:val="0"/>
      <w:marRight w:val="0"/>
      <w:marTop w:val="0"/>
      <w:marBottom w:val="0"/>
      <w:divBdr>
        <w:top w:val="none" w:sz="0" w:space="0" w:color="auto"/>
        <w:left w:val="none" w:sz="0" w:space="0" w:color="auto"/>
        <w:bottom w:val="none" w:sz="0" w:space="0" w:color="auto"/>
        <w:right w:val="none" w:sz="0" w:space="0" w:color="auto"/>
      </w:divBdr>
    </w:div>
    <w:div w:id="1647394083">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7970164">
      <w:bodyDiv w:val="1"/>
      <w:marLeft w:val="0"/>
      <w:marRight w:val="0"/>
      <w:marTop w:val="0"/>
      <w:marBottom w:val="0"/>
      <w:divBdr>
        <w:top w:val="none" w:sz="0" w:space="0" w:color="auto"/>
        <w:left w:val="none" w:sz="0" w:space="0" w:color="auto"/>
        <w:bottom w:val="none" w:sz="0" w:space="0" w:color="auto"/>
        <w:right w:val="none" w:sz="0" w:space="0" w:color="auto"/>
      </w:divBdr>
    </w:div>
    <w:div w:id="1648128890">
      <w:bodyDiv w:val="1"/>
      <w:marLeft w:val="0"/>
      <w:marRight w:val="0"/>
      <w:marTop w:val="0"/>
      <w:marBottom w:val="0"/>
      <w:divBdr>
        <w:top w:val="none" w:sz="0" w:space="0" w:color="auto"/>
        <w:left w:val="none" w:sz="0" w:space="0" w:color="auto"/>
        <w:bottom w:val="none" w:sz="0" w:space="0" w:color="auto"/>
        <w:right w:val="none" w:sz="0" w:space="0" w:color="auto"/>
      </w:divBdr>
    </w:div>
    <w:div w:id="1648241945">
      <w:bodyDiv w:val="1"/>
      <w:marLeft w:val="0"/>
      <w:marRight w:val="0"/>
      <w:marTop w:val="0"/>
      <w:marBottom w:val="0"/>
      <w:divBdr>
        <w:top w:val="none" w:sz="0" w:space="0" w:color="auto"/>
        <w:left w:val="none" w:sz="0" w:space="0" w:color="auto"/>
        <w:bottom w:val="none" w:sz="0" w:space="0" w:color="auto"/>
        <w:right w:val="none" w:sz="0" w:space="0" w:color="auto"/>
      </w:divBdr>
    </w:div>
    <w:div w:id="1648314562">
      <w:bodyDiv w:val="1"/>
      <w:marLeft w:val="0"/>
      <w:marRight w:val="0"/>
      <w:marTop w:val="0"/>
      <w:marBottom w:val="0"/>
      <w:divBdr>
        <w:top w:val="none" w:sz="0" w:space="0" w:color="auto"/>
        <w:left w:val="none" w:sz="0" w:space="0" w:color="auto"/>
        <w:bottom w:val="none" w:sz="0" w:space="0" w:color="auto"/>
        <w:right w:val="none" w:sz="0" w:space="0" w:color="auto"/>
      </w:divBdr>
    </w:div>
    <w:div w:id="1649244511">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49439097">
      <w:bodyDiv w:val="1"/>
      <w:marLeft w:val="0"/>
      <w:marRight w:val="0"/>
      <w:marTop w:val="0"/>
      <w:marBottom w:val="0"/>
      <w:divBdr>
        <w:top w:val="none" w:sz="0" w:space="0" w:color="auto"/>
        <w:left w:val="none" w:sz="0" w:space="0" w:color="auto"/>
        <w:bottom w:val="none" w:sz="0" w:space="0" w:color="auto"/>
        <w:right w:val="none" w:sz="0" w:space="0" w:color="auto"/>
      </w:divBdr>
    </w:div>
    <w:div w:id="1649476774">
      <w:bodyDiv w:val="1"/>
      <w:marLeft w:val="0"/>
      <w:marRight w:val="0"/>
      <w:marTop w:val="0"/>
      <w:marBottom w:val="0"/>
      <w:divBdr>
        <w:top w:val="none" w:sz="0" w:space="0" w:color="auto"/>
        <w:left w:val="none" w:sz="0" w:space="0" w:color="auto"/>
        <w:bottom w:val="none" w:sz="0" w:space="0" w:color="auto"/>
        <w:right w:val="none" w:sz="0" w:space="0" w:color="auto"/>
      </w:divBdr>
    </w:div>
    <w:div w:id="1649478967">
      <w:bodyDiv w:val="1"/>
      <w:marLeft w:val="0"/>
      <w:marRight w:val="0"/>
      <w:marTop w:val="0"/>
      <w:marBottom w:val="0"/>
      <w:divBdr>
        <w:top w:val="none" w:sz="0" w:space="0" w:color="auto"/>
        <w:left w:val="none" w:sz="0" w:space="0" w:color="auto"/>
        <w:bottom w:val="none" w:sz="0" w:space="0" w:color="auto"/>
        <w:right w:val="none" w:sz="0" w:space="0" w:color="auto"/>
      </w:divBdr>
    </w:div>
    <w:div w:id="1649507846">
      <w:bodyDiv w:val="1"/>
      <w:marLeft w:val="0"/>
      <w:marRight w:val="0"/>
      <w:marTop w:val="0"/>
      <w:marBottom w:val="0"/>
      <w:divBdr>
        <w:top w:val="none" w:sz="0" w:space="0" w:color="auto"/>
        <w:left w:val="none" w:sz="0" w:space="0" w:color="auto"/>
        <w:bottom w:val="none" w:sz="0" w:space="0" w:color="auto"/>
        <w:right w:val="none" w:sz="0" w:space="0" w:color="auto"/>
      </w:divBdr>
    </w:div>
    <w:div w:id="1649551620">
      <w:bodyDiv w:val="1"/>
      <w:marLeft w:val="0"/>
      <w:marRight w:val="0"/>
      <w:marTop w:val="0"/>
      <w:marBottom w:val="0"/>
      <w:divBdr>
        <w:top w:val="none" w:sz="0" w:space="0" w:color="auto"/>
        <w:left w:val="none" w:sz="0" w:space="0" w:color="auto"/>
        <w:bottom w:val="none" w:sz="0" w:space="0" w:color="auto"/>
        <w:right w:val="none" w:sz="0" w:space="0" w:color="auto"/>
      </w:divBdr>
    </w:div>
    <w:div w:id="1650206231">
      <w:bodyDiv w:val="1"/>
      <w:marLeft w:val="0"/>
      <w:marRight w:val="0"/>
      <w:marTop w:val="0"/>
      <w:marBottom w:val="0"/>
      <w:divBdr>
        <w:top w:val="none" w:sz="0" w:space="0" w:color="auto"/>
        <w:left w:val="none" w:sz="0" w:space="0" w:color="auto"/>
        <w:bottom w:val="none" w:sz="0" w:space="0" w:color="auto"/>
        <w:right w:val="none" w:sz="0" w:space="0" w:color="auto"/>
      </w:divBdr>
    </w:div>
    <w:div w:id="1650403739">
      <w:bodyDiv w:val="1"/>
      <w:marLeft w:val="0"/>
      <w:marRight w:val="0"/>
      <w:marTop w:val="0"/>
      <w:marBottom w:val="0"/>
      <w:divBdr>
        <w:top w:val="none" w:sz="0" w:space="0" w:color="auto"/>
        <w:left w:val="none" w:sz="0" w:space="0" w:color="auto"/>
        <w:bottom w:val="none" w:sz="0" w:space="0" w:color="auto"/>
        <w:right w:val="none" w:sz="0" w:space="0" w:color="auto"/>
      </w:divBdr>
    </w:div>
    <w:div w:id="1650476260">
      <w:bodyDiv w:val="1"/>
      <w:marLeft w:val="0"/>
      <w:marRight w:val="0"/>
      <w:marTop w:val="0"/>
      <w:marBottom w:val="0"/>
      <w:divBdr>
        <w:top w:val="none" w:sz="0" w:space="0" w:color="auto"/>
        <w:left w:val="none" w:sz="0" w:space="0" w:color="auto"/>
        <w:bottom w:val="none" w:sz="0" w:space="0" w:color="auto"/>
        <w:right w:val="none" w:sz="0" w:space="0" w:color="auto"/>
      </w:divBdr>
    </w:div>
    <w:div w:id="1651523821">
      <w:bodyDiv w:val="1"/>
      <w:marLeft w:val="0"/>
      <w:marRight w:val="0"/>
      <w:marTop w:val="0"/>
      <w:marBottom w:val="0"/>
      <w:divBdr>
        <w:top w:val="none" w:sz="0" w:space="0" w:color="auto"/>
        <w:left w:val="none" w:sz="0" w:space="0" w:color="auto"/>
        <w:bottom w:val="none" w:sz="0" w:space="0" w:color="auto"/>
        <w:right w:val="none" w:sz="0" w:space="0" w:color="auto"/>
      </w:divBdr>
    </w:div>
    <w:div w:id="1651977343">
      <w:bodyDiv w:val="1"/>
      <w:marLeft w:val="0"/>
      <w:marRight w:val="0"/>
      <w:marTop w:val="0"/>
      <w:marBottom w:val="0"/>
      <w:divBdr>
        <w:top w:val="none" w:sz="0" w:space="0" w:color="auto"/>
        <w:left w:val="none" w:sz="0" w:space="0" w:color="auto"/>
        <w:bottom w:val="none" w:sz="0" w:space="0" w:color="auto"/>
        <w:right w:val="none" w:sz="0" w:space="0" w:color="auto"/>
      </w:divBdr>
    </w:div>
    <w:div w:id="1652325919">
      <w:bodyDiv w:val="1"/>
      <w:marLeft w:val="0"/>
      <w:marRight w:val="0"/>
      <w:marTop w:val="0"/>
      <w:marBottom w:val="0"/>
      <w:divBdr>
        <w:top w:val="none" w:sz="0" w:space="0" w:color="auto"/>
        <w:left w:val="none" w:sz="0" w:space="0" w:color="auto"/>
        <w:bottom w:val="none" w:sz="0" w:space="0" w:color="auto"/>
        <w:right w:val="none" w:sz="0" w:space="0" w:color="auto"/>
      </w:divBdr>
    </w:div>
    <w:div w:id="1652636821">
      <w:bodyDiv w:val="1"/>
      <w:marLeft w:val="0"/>
      <w:marRight w:val="0"/>
      <w:marTop w:val="0"/>
      <w:marBottom w:val="0"/>
      <w:divBdr>
        <w:top w:val="none" w:sz="0" w:space="0" w:color="auto"/>
        <w:left w:val="none" w:sz="0" w:space="0" w:color="auto"/>
        <w:bottom w:val="none" w:sz="0" w:space="0" w:color="auto"/>
        <w:right w:val="none" w:sz="0" w:space="0" w:color="auto"/>
      </w:divBdr>
    </w:div>
    <w:div w:id="1652709495">
      <w:bodyDiv w:val="1"/>
      <w:marLeft w:val="0"/>
      <w:marRight w:val="0"/>
      <w:marTop w:val="0"/>
      <w:marBottom w:val="0"/>
      <w:divBdr>
        <w:top w:val="none" w:sz="0" w:space="0" w:color="auto"/>
        <w:left w:val="none" w:sz="0" w:space="0" w:color="auto"/>
        <w:bottom w:val="none" w:sz="0" w:space="0" w:color="auto"/>
        <w:right w:val="none" w:sz="0" w:space="0" w:color="auto"/>
      </w:divBdr>
    </w:div>
    <w:div w:id="1652713465">
      <w:bodyDiv w:val="1"/>
      <w:marLeft w:val="0"/>
      <w:marRight w:val="0"/>
      <w:marTop w:val="0"/>
      <w:marBottom w:val="0"/>
      <w:divBdr>
        <w:top w:val="none" w:sz="0" w:space="0" w:color="auto"/>
        <w:left w:val="none" w:sz="0" w:space="0" w:color="auto"/>
        <w:bottom w:val="none" w:sz="0" w:space="0" w:color="auto"/>
        <w:right w:val="none" w:sz="0" w:space="0" w:color="auto"/>
      </w:divBdr>
    </w:div>
    <w:div w:id="1652757606">
      <w:bodyDiv w:val="1"/>
      <w:marLeft w:val="0"/>
      <w:marRight w:val="0"/>
      <w:marTop w:val="0"/>
      <w:marBottom w:val="0"/>
      <w:divBdr>
        <w:top w:val="none" w:sz="0" w:space="0" w:color="auto"/>
        <w:left w:val="none" w:sz="0" w:space="0" w:color="auto"/>
        <w:bottom w:val="none" w:sz="0" w:space="0" w:color="auto"/>
        <w:right w:val="none" w:sz="0" w:space="0" w:color="auto"/>
      </w:divBdr>
    </w:div>
    <w:div w:id="1652783357">
      <w:bodyDiv w:val="1"/>
      <w:marLeft w:val="0"/>
      <w:marRight w:val="0"/>
      <w:marTop w:val="0"/>
      <w:marBottom w:val="0"/>
      <w:divBdr>
        <w:top w:val="none" w:sz="0" w:space="0" w:color="auto"/>
        <w:left w:val="none" w:sz="0" w:space="0" w:color="auto"/>
        <w:bottom w:val="none" w:sz="0" w:space="0" w:color="auto"/>
        <w:right w:val="none" w:sz="0" w:space="0" w:color="auto"/>
      </w:divBdr>
    </w:div>
    <w:div w:id="1652828762">
      <w:bodyDiv w:val="1"/>
      <w:marLeft w:val="0"/>
      <w:marRight w:val="0"/>
      <w:marTop w:val="0"/>
      <w:marBottom w:val="0"/>
      <w:divBdr>
        <w:top w:val="none" w:sz="0" w:space="0" w:color="auto"/>
        <w:left w:val="none" w:sz="0" w:space="0" w:color="auto"/>
        <w:bottom w:val="none" w:sz="0" w:space="0" w:color="auto"/>
        <w:right w:val="none" w:sz="0" w:space="0" w:color="auto"/>
      </w:divBdr>
    </w:div>
    <w:div w:id="1653026439">
      <w:bodyDiv w:val="1"/>
      <w:marLeft w:val="0"/>
      <w:marRight w:val="0"/>
      <w:marTop w:val="0"/>
      <w:marBottom w:val="0"/>
      <w:divBdr>
        <w:top w:val="none" w:sz="0" w:space="0" w:color="auto"/>
        <w:left w:val="none" w:sz="0" w:space="0" w:color="auto"/>
        <w:bottom w:val="none" w:sz="0" w:space="0" w:color="auto"/>
        <w:right w:val="none" w:sz="0" w:space="0" w:color="auto"/>
      </w:divBdr>
    </w:div>
    <w:div w:id="1653215080">
      <w:bodyDiv w:val="1"/>
      <w:marLeft w:val="0"/>
      <w:marRight w:val="0"/>
      <w:marTop w:val="0"/>
      <w:marBottom w:val="0"/>
      <w:divBdr>
        <w:top w:val="none" w:sz="0" w:space="0" w:color="auto"/>
        <w:left w:val="none" w:sz="0" w:space="0" w:color="auto"/>
        <w:bottom w:val="none" w:sz="0" w:space="0" w:color="auto"/>
        <w:right w:val="none" w:sz="0" w:space="0" w:color="auto"/>
      </w:divBdr>
    </w:div>
    <w:div w:id="1653832714">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4290202">
      <w:bodyDiv w:val="1"/>
      <w:marLeft w:val="0"/>
      <w:marRight w:val="0"/>
      <w:marTop w:val="0"/>
      <w:marBottom w:val="0"/>
      <w:divBdr>
        <w:top w:val="none" w:sz="0" w:space="0" w:color="auto"/>
        <w:left w:val="none" w:sz="0" w:space="0" w:color="auto"/>
        <w:bottom w:val="none" w:sz="0" w:space="0" w:color="auto"/>
        <w:right w:val="none" w:sz="0" w:space="0" w:color="auto"/>
      </w:divBdr>
    </w:div>
    <w:div w:id="1654605485">
      <w:bodyDiv w:val="1"/>
      <w:marLeft w:val="0"/>
      <w:marRight w:val="0"/>
      <w:marTop w:val="0"/>
      <w:marBottom w:val="0"/>
      <w:divBdr>
        <w:top w:val="none" w:sz="0" w:space="0" w:color="auto"/>
        <w:left w:val="none" w:sz="0" w:space="0" w:color="auto"/>
        <w:bottom w:val="none" w:sz="0" w:space="0" w:color="auto"/>
        <w:right w:val="none" w:sz="0" w:space="0" w:color="auto"/>
      </w:divBdr>
    </w:div>
    <w:div w:id="1654680239">
      <w:bodyDiv w:val="1"/>
      <w:marLeft w:val="0"/>
      <w:marRight w:val="0"/>
      <w:marTop w:val="0"/>
      <w:marBottom w:val="0"/>
      <w:divBdr>
        <w:top w:val="none" w:sz="0" w:space="0" w:color="auto"/>
        <w:left w:val="none" w:sz="0" w:space="0" w:color="auto"/>
        <w:bottom w:val="none" w:sz="0" w:space="0" w:color="auto"/>
        <w:right w:val="none" w:sz="0" w:space="0" w:color="auto"/>
      </w:divBdr>
    </w:div>
    <w:div w:id="1655405450">
      <w:bodyDiv w:val="1"/>
      <w:marLeft w:val="0"/>
      <w:marRight w:val="0"/>
      <w:marTop w:val="0"/>
      <w:marBottom w:val="0"/>
      <w:divBdr>
        <w:top w:val="none" w:sz="0" w:space="0" w:color="auto"/>
        <w:left w:val="none" w:sz="0" w:space="0" w:color="auto"/>
        <w:bottom w:val="none" w:sz="0" w:space="0" w:color="auto"/>
        <w:right w:val="none" w:sz="0" w:space="0" w:color="auto"/>
      </w:divBdr>
    </w:div>
    <w:div w:id="1655523983">
      <w:bodyDiv w:val="1"/>
      <w:marLeft w:val="0"/>
      <w:marRight w:val="0"/>
      <w:marTop w:val="0"/>
      <w:marBottom w:val="0"/>
      <w:divBdr>
        <w:top w:val="none" w:sz="0" w:space="0" w:color="auto"/>
        <w:left w:val="none" w:sz="0" w:space="0" w:color="auto"/>
        <w:bottom w:val="none" w:sz="0" w:space="0" w:color="auto"/>
        <w:right w:val="none" w:sz="0" w:space="0" w:color="auto"/>
      </w:divBdr>
    </w:div>
    <w:div w:id="1655641582">
      <w:bodyDiv w:val="1"/>
      <w:marLeft w:val="0"/>
      <w:marRight w:val="0"/>
      <w:marTop w:val="0"/>
      <w:marBottom w:val="0"/>
      <w:divBdr>
        <w:top w:val="none" w:sz="0" w:space="0" w:color="auto"/>
        <w:left w:val="none" w:sz="0" w:space="0" w:color="auto"/>
        <w:bottom w:val="none" w:sz="0" w:space="0" w:color="auto"/>
        <w:right w:val="none" w:sz="0" w:space="0" w:color="auto"/>
      </w:divBdr>
    </w:div>
    <w:div w:id="1655794881">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598733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6572506">
      <w:bodyDiv w:val="1"/>
      <w:marLeft w:val="0"/>
      <w:marRight w:val="0"/>
      <w:marTop w:val="0"/>
      <w:marBottom w:val="0"/>
      <w:divBdr>
        <w:top w:val="none" w:sz="0" w:space="0" w:color="auto"/>
        <w:left w:val="none" w:sz="0" w:space="0" w:color="auto"/>
        <w:bottom w:val="none" w:sz="0" w:space="0" w:color="auto"/>
        <w:right w:val="none" w:sz="0" w:space="0" w:color="auto"/>
      </w:divBdr>
    </w:div>
    <w:div w:id="1656761011">
      <w:bodyDiv w:val="1"/>
      <w:marLeft w:val="0"/>
      <w:marRight w:val="0"/>
      <w:marTop w:val="0"/>
      <w:marBottom w:val="0"/>
      <w:divBdr>
        <w:top w:val="none" w:sz="0" w:space="0" w:color="auto"/>
        <w:left w:val="none" w:sz="0" w:space="0" w:color="auto"/>
        <w:bottom w:val="none" w:sz="0" w:space="0" w:color="auto"/>
        <w:right w:val="none" w:sz="0" w:space="0" w:color="auto"/>
      </w:divBdr>
    </w:div>
    <w:div w:id="1656954783">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537559">
      <w:bodyDiv w:val="1"/>
      <w:marLeft w:val="0"/>
      <w:marRight w:val="0"/>
      <w:marTop w:val="0"/>
      <w:marBottom w:val="0"/>
      <w:divBdr>
        <w:top w:val="none" w:sz="0" w:space="0" w:color="auto"/>
        <w:left w:val="none" w:sz="0" w:space="0" w:color="auto"/>
        <w:bottom w:val="none" w:sz="0" w:space="0" w:color="auto"/>
        <w:right w:val="none" w:sz="0" w:space="0" w:color="auto"/>
      </w:divBdr>
    </w:div>
    <w:div w:id="1657568421">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264240">
      <w:bodyDiv w:val="1"/>
      <w:marLeft w:val="0"/>
      <w:marRight w:val="0"/>
      <w:marTop w:val="0"/>
      <w:marBottom w:val="0"/>
      <w:divBdr>
        <w:top w:val="none" w:sz="0" w:space="0" w:color="auto"/>
        <w:left w:val="none" w:sz="0" w:space="0" w:color="auto"/>
        <w:bottom w:val="none" w:sz="0" w:space="0" w:color="auto"/>
        <w:right w:val="none" w:sz="0" w:space="0" w:color="auto"/>
      </w:divBdr>
    </w:div>
    <w:div w:id="1658337988">
      <w:bodyDiv w:val="1"/>
      <w:marLeft w:val="0"/>
      <w:marRight w:val="0"/>
      <w:marTop w:val="0"/>
      <w:marBottom w:val="0"/>
      <w:divBdr>
        <w:top w:val="none" w:sz="0" w:space="0" w:color="auto"/>
        <w:left w:val="none" w:sz="0" w:space="0" w:color="auto"/>
        <w:bottom w:val="none" w:sz="0" w:space="0" w:color="auto"/>
        <w:right w:val="none" w:sz="0" w:space="0" w:color="auto"/>
      </w:divBdr>
    </w:div>
    <w:div w:id="1658457464">
      <w:bodyDiv w:val="1"/>
      <w:marLeft w:val="0"/>
      <w:marRight w:val="0"/>
      <w:marTop w:val="0"/>
      <w:marBottom w:val="0"/>
      <w:divBdr>
        <w:top w:val="none" w:sz="0" w:space="0" w:color="auto"/>
        <w:left w:val="none" w:sz="0" w:space="0" w:color="auto"/>
        <w:bottom w:val="none" w:sz="0" w:space="0" w:color="auto"/>
        <w:right w:val="none" w:sz="0" w:space="0" w:color="auto"/>
      </w:divBdr>
    </w:div>
    <w:div w:id="1658653528">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59647210">
      <w:bodyDiv w:val="1"/>
      <w:marLeft w:val="0"/>
      <w:marRight w:val="0"/>
      <w:marTop w:val="0"/>
      <w:marBottom w:val="0"/>
      <w:divBdr>
        <w:top w:val="none" w:sz="0" w:space="0" w:color="auto"/>
        <w:left w:val="none" w:sz="0" w:space="0" w:color="auto"/>
        <w:bottom w:val="none" w:sz="0" w:space="0" w:color="auto"/>
        <w:right w:val="none" w:sz="0" w:space="0" w:color="auto"/>
      </w:divBdr>
    </w:div>
    <w:div w:id="1660190370">
      <w:bodyDiv w:val="1"/>
      <w:marLeft w:val="0"/>
      <w:marRight w:val="0"/>
      <w:marTop w:val="0"/>
      <w:marBottom w:val="0"/>
      <w:divBdr>
        <w:top w:val="none" w:sz="0" w:space="0" w:color="auto"/>
        <w:left w:val="none" w:sz="0" w:space="0" w:color="auto"/>
        <w:bottom w:val="none" w:sz="0" w:space="0" w:color="auto"/>
        <w:right w:val="none" w:sz="0" w:space="0" w:color="auto"/>
      </w:divBdr>
    </w:div>
    <w:div w:id="1660234370">
      <w:bodyDiv w:val="1"/>
      <w:marLeft w:val="0"/>
      <w:marRight w:val="0"/>
      <w:marTop w:val="0"/>
      <w:marBottom w:val="0"/>
      <w:divBdr>
        <w:top w:val="none" w:sz="0" w:space="0" w:color="auto"/>
        <w:left w:val="none" w:sz="0" w:space="0" w:color="auto"/>
        <w:bottom w:val="none" w:sz="0" w:space="0" w:color="auto"/>
        <w:right w:val="none" w:sz="0" w:space="0" w:color="auto"/>
      </w:divBdr>
    </w:div>
    <w:div w:id="1661156166">
      <w:bodyDiv w:val="1"/>
      <w:marLeft w:val="0"/>
      <w:marRight w:val="0"/>
      <w:marTop w:val="0"/>
      <w:marBottom w:val="0"/>
      <w:divBdr>
        <w:top w:val="none" w:sz="0" w:space="0" w:color="auto"/>
        <w:left w:val="none" w:sz="0" w:space="0" w:color="auto"/>
        <w:bottom w:val="none" w:sz="0" w:space="0" w:color="auto"/>
        <w:right w:val="none" w:sz="0" w:space="0" w:color="auto"/>
      </w:divBdr>
    </w:div>
    <w:div w:id="1661428090">
      <w:bodyDiv w:val="1"/>
      <w:marLeft w:val="0"/>
      <w:marRight w:val="0"/>
      <w:marTop w:val="0"/>
      <w:marBottom w:val="0"/>
      <w:divBdr>
        <w:top w:val="none" w:sz="0" w:space="0" w:color="auto"/>
        <w:left w:val="none" w:sz="0" w:space="0" w:color="auto"/>
        <w:bottom w:val="none" w:sz="0" w:space="0" w:color="auto"/>
        <w:right w:val="none" w:sz="0" w:space="0" w:color="auto"/>
      </w:divBdr>
    </w:div>
    <w:div w:id="1661613148">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1881986">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384574">
      <w:bodyDiv w:val="1"/>
      <w:marLeft w:val="0"/>
      <w:marRight w:val="0"/>
      <w:marTop w:val="0"/>
      <w:marBottom w:val="0"/>
      <w:divBdr>
        <w:top w:val="none" w:sz="0" w:space="0" w:color="auto"/>
        <w:left w:val="none" w:sz="0" w:space="0" w:color="auto"/>
        <w:bottom w:val="none" w:sz="0" w:space="0" w:color="auto"/>
        <w:right w:val="none" w:sz="0" w:space="0" w:color="auto"/>
      </w:divBdr>
    </w:div>
    <w:div w:id="166338855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3507345">
      <w:bodyDiv w:val="1"/>
      <w:marLeft w:val="0"/>
      <w:marRight w:val="0"/>
      <w:marTop w:val="0"/>
      <w:marBottom w:val="0"/>
      <w:divBdr>
        <w:top w:val="none" w:sz="0" w:space="0" w:color="auto"/>
        <w:left w:val="none" w:sz="0" w:space="0" w:color="auto"/>
        <w:bottom w:val="none" w:sz="0" w:space="0" w:color="auto"/>
        <w:right w:val="none" w:sz="0" w:space="0" w:color="auto"/>
      </w:divBdr>
    </w:div>
    <w:div w:id="1663508311">
      <w:bodyDiv w:val="1"/>
      <w:marLeft w:val="0"/>
      <w:marRight w:val="0"/>
      <w:marTop w:val="0"/>
      <w:marBottom w:val="0"/>
      <w:divBdr>
        <w:top w:val="none" w:sz="0" w:space="0" w:color="auto"/>
        <w:left w:val="none" w:sz="0" w:space="0" w:color="auto"/>
        <w:bottom w:val="none" w:sz="0" w:space="0" w:color="auto"/>
        <w:right w:val="none" w:sz="0" w:space="0" w:color="auto"/>
      </w:divBdr>
    </w:div>
    <w:div w:id="1663659394">
      <w:bodyDiv w:val="1"/>
      <w:marLeft w:val="0"/>
      <w:marRight w:val="0"/>
      <w:marTop w:val="0"/>
      <w:marBottom w:val="0"/>
      <w:divBdr>
        <w:top w:val="none" w:sz="0" w:space="0" w:color="auto"/>
        <w:left w:val="none" w:sz="0" w:space="0" w:color="auto"/>
        <w:bottom w:val="none" w:sz="0" w:space="0" w:color="auto"/>
        <w:right w:val="none" w:sz="0" w:space="0" w:color="auto"/>
      </w:divBdr>
    </w:div>
    <w:div w:id="1664773601">
      <w:bodyDiv w:val="1"/>
      <w:marLeft w:val="0"/>
      <w:marRight w:val="0"/>
      <w:marTop w:val="0"/>
      <w:marBottom w:val="0"/>
      <w:divBdr>
        <w:top w:val="none" w:sz="0" w:space="0" w:color="auto"/>
        <w:left w:val="none" w:sz="0" w:space="0" w:color="auto"/>
        <w:bottom w:val="none" w:sz="0" w:space="0" w:color="auto"/>
        <w:right w:val="none" w:sz="0" w:space="0" w:color="auto"/>
      </w:divBdr>
    </w:div>
    <w:div w:id="1665233653">
      <w:bodyDiv w:val="1"/>
      <w:marLeft w:val="0"/>
      <w:marRight w:val="0"/>
      <w:marTop w:val="0"/>
      <w:marBottom w:val="0"/>
      <w:divBdr>
        <w:top w:val="none" w:sz="0" w:space="0" w:color="auto"/>
        <w:left w:val="none" w:sz="0" w:space="0" w:color="auto"/>
        <w:bottom w:val="none" w:sz="0" w:space="0" w:color="auto"/>
        <w:right w:val="none" w:sz="0" w:space="0" w:color="auto"/>
      </w:divBdr>
    </w:div>
    <w:div w:id="1665278157">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6088438">
      <w:bodyDiv w:val="1"/>
      <w:marLeft w:val="0"/>
      <w:marRight w:val="0"/>
      <w:marTop w:val="0"/>
      <w:marBottom w:val="0"/>
      <w:divBdr>
        <w:top w:val="none" w:sz="0" w:space="0" w:color="auto"/>
        <w:left w:val="none" w:sz="0" w:space="0" w:color="auto"/>
        <w:bottom w:val="none" w:sz="0" w:space="0" w:color="auto"/>
        <w:right w:val="none" w:sz="0" w:space="0" w:color="auto"/>
      </w:divBdr>
    </w:div>
    <w:div w:id="1666279703">
      <w:bodyDiv w:val="1"/>
      <w:marLeft w:val="0"/>
      <w:marRight w:val="0"/>
      <w:marTop w:val="0"/>
      <w:marBottom w:val="0"/>
      <w:divBdr>
        <w:top w:val="none" w:sz="0" w:space="0" w:color="auto"/>
        <w:left w:val="none" w:sz="0" w:space="0" w:color="auto"/>
        <w:bottom w:val="none" w:sz="0" w:space="0" w:color="auto"/>
        <w:right w:val="none" w:sz="0" w:space="0" w:color="auto"/>
      </w:divBdr>
    </w:div>
    <w:div w:id="1666467968">
      <w:bodyDiv w:val="1"/>
      <w:marLeft w:val="0"/>
      <w:marRight w:val="0"/>
      <w:marTop w:val="0"/>
      <w:marBottom w:val="0"/>
      <w:divBdr>
        <w:top w:val="none" w:sz="0" w:space="0" w:color="auto"/>
        <w:left w:val="none" w:sz="0" w:space="0" w:color="auto"/>
        <w:bottom w:val="none" w:sz="0" w:space="0" w:color="auto"/>
        <w:right w:val="none" w:sz="0" w:space="0" w:color="auto"/>
      </w:divBdr>
    </w:div>
    <w:div w:id="1666546188">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7783944">
      <w:bodyDiv w:val="1"/>
      <w:marLeft w:val="0"/>
      <w:marRight w:val="0"/>
      <w:marTop w:val="0"/>
      <w:marBottom w:val="0"/>
      <w:divBdr>
        <w:top w:val="none" w:sz="0" w:space="0" w:color="auto"/>
        <w:left w:val="none" w:sz="0" w:space="0" w:color="auto"/>
        <w:bottom w:val="none" w:sz="0" w:space="0" w:color="auto"/>
        <w:right w:val="none" w:sz="0" w:space="0" w:color="auto"/>
      </w:divBdr>
    </w:div>
    <w:div w:id="1667828422">
      <w:bodyDiv w:val="1"/>
      <w:marLeft w:val="0"/>
      <w:marRight w:val="0"/>
      <w:marTop w:val="0"/>
      <w:marBottom w:val="0"/>
      <w:divBdr>
        <w:top w:val="none" w:sz="0" w:space="0" w:color="auto"/>
        <w:left w:val="none" w:sz="0" w:space="0" w:color="auto"/>
        <w:bottom w:val="none" w:sz="0" w:space="0" w:color="auto"/>
        <w:right w:val="none" w:sz="0" w:space="0" w:color="auto"/>
      </w:divBdr>
    </w:div>
    <w:div w:id="1668485594">
      <w:bodyDiv w:val="1"/>
      <w:marLeft w:val="0"/>
      <w:marRight w:val="0"/>
      <w:marTop w:val="0"/>
      <w:marBottom w:val="0"/>
      <w:divBdr>
        <w:top w:val="none" w:sz="0" w:space="0" w:color="auto"/>
        <w:left w:val="none" w:sz="0" w:space="0" w:color="auto"/>
        <w:bottom w:val="none" w:sz="0" w:space="0" w:color="auto"/>
        <w:right w:val="none" w:sz="0" w:space="0" w:color="auto"/>
      </w:divBdr>
    </w:div>
    <w:div w:id="1668560422">
      <w:bodyDiv w:val="1"/>
      <w:marLeft w:val="0"/>
      <w:marRight w:val="0"/>
      <w:marTop w:val="0"/>
      <w:marBottom w:val="0"/>
      <w:divBdr>
        <w:top w:val="none" w:sz="0" w:space="0" w:color="auto"/>
        <w:left w:val="none" w:sz="0" w:space="0" w:color="auto"/>
        <w:bottom w:val="none" w:sz="0" w:space="0" w:color="auto"/>
        <w:right w:val="none" w:sz="0" w:space="0" w:color="auto"/>
      </w:divBdr>
    </w:div>
    <w:div w:id="1668704346">
      <w:bodyDiv w:val="1"/>
      <w:marLeft w:val="0"/>
      <w:marRight w:val="0"/>
      <w:marTop w:val="0"/>
      <w:marBottom w:val="0"/>
      <w:divBdr>
        <w:top w:val="none" w:sz="0" w:space="0" w:color="auto"/>
        <w:left w:val="none" w:sz="0" w:space="0" w:color="auto"/>
        <w:bottom w:val="none" w:sz="0" w:space="0" w:color="auto"/>
        <w:right w:val="none" w:sz="0" w:space="0" w:color="auto"/>
      </w:divBdr>
    </w:div>
    <w:div w:id="1668705183">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68901011">
      <w:bodyDiv w:val="1"/>
      <w:marLeft w:val="0"/>
      <w:marRight w:val="0"/>
      <w:marTop w:val="0"/>
      <w:marBottom w:val="0"/>
      <w:divBdr>
        <w:top w:val="none" w:sz="0" w:space="0" w:color="auto"/>
        <w:left w:val="none" w:sz="0" w:space="0" w:color="auto"/>
        <w:bottom w:val="none" w:sz="0" w:space="0" w:color="auto"/>
        <w:right w:val="none" w:sz="0" w:space="0" w:color="auto"/>
      </w:divBdr>
    </w:div>
    <w:div w:id="1669476486">
      <w:bodyDiv w:val="1"/>
      <w:marLeft w:val="0"/>
      <w:marRight w:val="0"/>
      <w:marTop w:val="0"/>
      <w:marBottom w:val="0"/>
      <w:divBdr>
        <w:top w:val="none" w:sz="0" w:space="0" w:color="auto"/>
        <w:left w:val="none" w:sz="0" w:space="0" w:color="auto"/>
        <w:bottom w:val="none" w:sz="0" w:space="0" w:color="auto"/>
        <w:right w:val="none" w:sz="0" w:space="0" w:color="auto"/>
      </w:divBdr>
    </w:div>
    <w:div w:id="1669673397">
      <w:bodyDiv w:val="1"/>
      <w:marLeft w:val="0"/>
      <w:marRight w:val="0"/>
      <w:marTop w:val="0"/>
      <w:marBottom w:val="0"/>
      <w:divBdr>
        <w:top w:val="none" w:sz="0" w:space="0" w:color="auto"/>
        <w:left w:val="none" w:sz="0" w:space="0" w:color="auto"/>
        <w:bottom w:val="none" w:sz="0" w:space="0" w:color="auto"/>
        <w:right w:val="none" w:sz="0" w:space="0" w:color="auto"/>
      </w:divBdr>
    </w:div>
    <w:div w:id="1670323833">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0674646">
      <w:bodyDiv w:val="1"/>
      <w:marLeft w:val="0"/>
      <w:marRight w:val="0"/>
      <w:marTop w:val="0"/>
      <w:marBottom w:val="0"/>
      <w:divBdr>
        <w:top w:val="none" w:sz="0" w:space="0" w:color="auto"/>
        <w:left w:val="none" w:sz="0" w:space="0" w:color="auto"/>
        <w:bottom w:val="none" w:sz="0" w:space="0" w:color="auto"/>
        <w:right w:val="none" w:sz="0" w:space="0" w:color="auto"/>
      </w:divBdr>
    </w:div>
    <w:div w:id="1670793107">
      <w:bodyDiv w:val="1"/>
      <w:marLeft w:val="0"/>
      <w:marRight w:val="0"/>
      <w:marTop w:val="0"/>
      <w:marBottom w:val="0"/>
      <w:divBdr>
        <w:top w:val="none" w:sz="0" w:space="0" w:color="auto"/>
        <w:left w:val="none" w:sz="0" w:space="0" w:color="auto"/>
        <w:bottom w:val="none" w:sz="0" w:space="0" w:color="auto"/>
        <w:right w:val="none" w:sz="0" w:space="0" w:color="auto"/>
      </w:divBdr>
    </w:div>
    <w:div w:id="1670981095">
      <w:bodyDiv w:val="1"/>
      <w:marLeft w:val="0"/>
      <w:marRight w:val="0"/>
      <w:marTop w:val="0"/>
      <w:marBottom w:val="0"/>
      <w:divBdr>
        <w:top w:val="none" w:sz="0" w:space="0" w:color="auto"/>
        <w:left w:val="none" w:sz="0" w:space="0" w:color="auto"/>
        <w:bottom w:val="none" w:sz="0" w:space="0" w:color="auto"/>
        <w:right w:val="none" w:sz="0" w:space="0" w:color="auto"/>
      </w:divBdr>
    </w:div>
    <w:div w:id="1670985631">
      <w:bodyDiv w:val="1"/>
      <w:marLeft w:val="0"/>
      <w:marRight w:val="0"/>
      <w:marTop w:val="0"/>
      <w:marBottom w:val="0"/>
      <w:divBdr>
        <w:top w:val="none" w:sz="0" w:space="0" w:color="auto"/>
        <w:left w:val="none" w:sz="0" w:space="0" w:color="auto"/>
        <w:bottom w:val="none" w:sz="0" w:space="0" w:color="auto"/>
        <w:right w:val="none" w:sz="0" w:space="0" w:color="auto"/>
      </w:divBdr>
    </w:div>
    <w:div w:id="1670986336">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449915">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523438">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1909147">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027685">
      <w:bodyDiv w:val="1"/>
      <w:marLeft w:val="0"/>
      <w:marRight w:val="0"/>
      <w:marTop w:val="0"/>
      <w:marBottom w:val="0"/>
      <w:divBdr>
        <w:top w:val="none" w:sz="0" w:space="0" w:color="auto"/>
        <w:left w:val="none" w:sz="0" w:space="0" w:color="auto"/>
        <w:bottom w:val="none" w:sz="0" w:space="0" w:color="auto"/>
        <w:right w:val="none" w:sz="0" w:space="0" w:color="auto"/>
      </w:divBdr>
    </w:div>
    <w:div w:id="1673139441">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3407928">
      <w:bodyDiv w:val="1"/>
      <w:marLeft w:val="0"/>
      <w:marRight w:val="0"/>
      <w:marTop w:val="0"/>
      <w:marBottom w:val="0"/>
      <w:divBdr>
        <w:top w:val="none" w:sz="0" w:space="0" w:color="auto"/>
        <w:left w:val="none" w:sz="0" w:space="0" w:color="auto"/>
        <w:bottom w:val="none" w:sz="0" w:space="0" w:color="auto"/>
        <w:right w:val="none" w:sz="0" w:space="0" w:color="auto"/>
      </w:divBdr>
    </w:div>
    <w:div w:id="1673678634">
      <w:bodyDiv w:val="1"/>
      <w:marLeft w:val="0"/>
      <w:marRight w:val="0"/>
      <w:marTop w:val="0"/>
      <w:marBottom w:val="0"/>
      <w:divBdr>
        <w:top w:val="none" w:sz="0" w:space="0" w:color="auto"/>
        <w:left w:val="none" w:sz="0" w:space="0" w:color="auto"/>
        <w:bottom w:val="none" w:sz="0" w:space="0" w:color="auto"/>
        <w:right w:val="none" w:sz="0" w:space="0" w:color="auto"/>
      </w:divBdr>
    </w:div>
    <w:div w:id="1674213844">
      <w:bodyDiv w:val="1"/>
      <w:marLeft w:val="0"/>
      <w:marRight w:val="0"/>
      <w:marTop w:val="0"/>
      <w:marBottom w:val="0"/>
      <w:divBdr>
        <w:top w:val="none" w:sz="0" w:space="0" w:color="auto"/>
        <w:left w:val="none" w:sz="0" w:space="0" w:color="auto"/>
        <w:bottom w:val="none" w:sz="0" w:space="0" w:color="auto"/>
        <w:right w:val="none" w:sz="0" w:space="0" w:color="auto"/>
      </w:divBdr>
    </w:div>
    <w:div w:id="1675066509">
      <w:bodyDiv w:val="1"/>
      <w:marLeft w:val="0"/>
      <w:marRight w:val="0"/>
      <w:marTop w:val="0"/>
      <w:marBottom w:val="0"/>
      <w:divBdr>
        <w:top w:val="none" w:sz="0" w:space="0" w:color="auto"/>
        <w:left w:val="none" w:sz="0" w:space="0" w:color="auto"/>
        <w:bottom w:val="none" w:sz="0" w:space="0" w:color="auto"/>
        <w:right w:val="none" w:sz="0" w:space="0" w:color="auto"/>
      </w:divBdr>
    </w:div>
    <w:div w:id="1675105786">
      <w:bodyDiv w:val="1"/>
      <w:marLeft w:val="0"/>
      <w:marRight w:val="0"/>
      <w:marTop w:val="0"/>
      <w:marBottom w:val="0"/>
      <w:divBdr>
        <w:top w:val="none" w:sz="0" w:space="0" w:color="auto"/>
        <w:left w:val="none" w:sz="0" w:space="0" w:color="auto"/>
        <w:bottom w:val="none" w:sz="0" w:space="0" w:color="auto"/>
        <w:right w:val="none" w:sz="0" w:space="0" w:color="auto"/>
      </w:divBdr>
    </w:div>
    <w:div w:id="1675836619">
      <w:bodyDiv w:val="1"/>
      <w:marLeft w:val="0"/>
      <w:marRight w:val="0"/>
      <w:marTop w:val="0"/>
      <w:marBottom w:val="0"/>
      <w:divBdr>
        <w:top w:val="none" w:sz="0" w:space="0" w:color="auto"/>
        <w:left w:val="none" w:sz="0" w:space="0" w:color="auto"/>
        <w:bottom w:val="none" w:sz="0" w:space="0" w:color="auto"/>
        <w:right w:val="none" w:sz="0" w:space="0" w:color="auto"/>
      </w:divBdr>
    </w:div>
    <w:div w:id="1675838969">
      <w:bodyDiv w:val="1"/>
      <w:marLeft w:val="0"/>
      <w:marRight w:val="0"/>
      <w:marTop w:val="0"/>
      <w:marBottom w:val="0"/>
      <w:divBdr>
        <w:top w:val="none" w:sz="0" w:space="0" w:color="auto"/>
        <w:left w:val="none" w:sz="0" w:space="0" w:color="auto"/>
        <w:bottom w:val="none" w:sz="0" w:space="0" w:color="auto"/>
        <w:right w:val="none" w:sz="0" w:space="0" w:color="auto"/>
      </w:divBdr>
    </w:div>
    <w:div w:id="1676374532">
      <w:bodyDiv w:val="1"/>
      <w:marLeft w:val="0"/>
      <w:marRight w:val="0"/>
      <w:marTop w:val="0"/>
      <w:marBottom w:val="0"/>
      <w:divBdr>
        <w:top w:val="none" w:sz="0" w:space="0" w:color="auto"/>
        <w:left w:val="none" w:sz="0" w:space="0" w:color="auto"/>
        <w:bottom w:val="none" w:sz="0" w:space="0" w:color="auto"/>
        <w:right w:val="none" w:sz="0" w:space="0" w:color="auto"/>
      </w:divBdr>
    </w:div>
    <w:div w:id="1676878405">
      <w:bodyDiv w:val="1"/>
      <w:marLeft w:val="0"/>
      <w:marRight w:val="0"/>
      <w:marTop w:val="0"/>
      <w:marBottom w:val="0"/>
      <w:divBdr>
        <w:top w:val="none" w:sz="0" w:space="0" w:color="auto"/>
        <w:left w:val="none" w:sz="0" w:space="0" w:color="auto"/>
        <w:bottom w:val="none" w:sz="0" w:space="0" w:color="auto"/>
        <w:right w:val="none" w:sz="0" w:space="0" w:color="auto"/>
      </w:divBdr>
    </w:div>
    <w:div w:id="1677343307">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7491582">
      <w:bodyDiv w:val="1"/>
      <w:marLeft w:val="0"/>
      <w:marRight w:val="0"/>
      <w:marTop w:val="0"/>
      <w:marBottom w:val="0"/>
      <w:divBdr>
        <w:top w:val="none" w:sz="0" w:space="0" w:color="auto"/>
        <w:left w:val="none" w:sz="0" w:space="0" w:color="auto"/>
        <w:bottom w:val="none" w:sz="0" w:space="0" w:color="auto"/>
        <w:right w:val="none" w:sz="0" w:space="0" w:color="auto"/>
      </w:divBdr>
    </w:div>
    <w:div w:id="1677726905">
      <w:bodyDiv w:val="1"/>
      <w:marLeft w:val="0"/>
      <w:marRight w:val="0"/>
      <w:marTop w:val="0"/>
      <w:marBottom w:val="0"/>
      <w:divBdr>
        <w:top w:val="none" w:sz="0" w:space="0" w:color="auto"/>
        <w:left w:val="none" w:sz="0" w:space="0" w:color="auto"/>
        <w:bottom w:val="none" w:sz="0" w:space="0" w:color="auto"/>
        <w:right w:val="none" w:sz="0" w:space="0" w:color="auto"/>
      </w:divBdr>
    </w:div>
    <w:div w:id="1678144625">
      <w:bodyDiv w:val="1"/>
      <w:marLeft w:val="0"/>
      <w:marRight w:val="0"/>
      <w:marTop w:val="0"/>
      <w:marBottom w:val="0"/>
      <w:divBdr>
        <w:top w:val="none" w:sz="0" w:space="0" w:color="auto"/>
        <w:left w:val="none" w:sz="0" w:space="0" w:color="auto"/>
        <w:bottom w:val="none" w:sz="0" w:space="0" w:color="auto"/>
        <w:right w:val="none" w:sz="0" w:space="0" w:color="auto"/>
      </w:divBdr>
    </w:div>
    <w:div w:id="1678843963">
      <w:bodyDiv w:val="1"/>
      <w:marLeft w:val="0"/>
      <w:marRight w:val="0"/>
      <w:marTop w:val="0"/>
      <w:marBottom w:val="0"/>
      <w:divBdr>
        <w:top w:val="none" w:sz="0" w:space="0" w:color="auto"/>
        <w:left w:val="none" w:sz="0" w:space="0" w:color="auto"/>
        <w:bottom w:val="none" w:sz="0" w:space="0" w:color="auto"/>
        <w:right w:val="none" w:sz="0" w:space="0" w:color="auto"/>
      </w:divBdr>
    </w:div>
    <w:div w:id="1679576353">
      <w:bodyDiv w:val="1"/>
      <w:marLeft w:val="0"/>
      <w:marRight w:val="0"/>
      <w:marTop w:val="0"/>
      <w:marBottom w:val="0"/>
      <w:divBdr>
        <w:top w:val="none" w:sz="0" w:space="0" w:color="auto"/>
        <w:left w:val="none" w:sz="0" w:space="0" w:color="auto"/>
        <w:bottom w:val="none" w:sz="0" w:space="0" w:color="auto"/>
        <w:right w:val="none" w:sz="0" w:space="0" w:color="auto"/>
      </w:divBdr>
    </w:div>
    <w:div w:id="1679767224">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0157182">
      <w:bodyDiv w:val="1"/>
      <w:marLeft w:val="0"/>
      <w:marRight w:val="0"/>
      <w:marTop w:val="0"/>
      <w:marBottom w:val="0"/>
      <w:divBdr>
        <w:top w:val="none" w:sz="0" w:space="0" w:color="auto"/>
        <w:left w:val="none" w:sz="0" w:space="0" w:color="auto"/>
        <w:bottom w:val="none" w:sz="0" w:space="0" w:color="auto"/>
        <w:right w:val="none" w:sz="0" w:space="0" w:color="auto"/>
      </w:divBdr>
    </w:div>
    <w:div w:id="1680960664">
      <w:bodyDiv w:val="1"/>
      <w:marLeft w:val="0"/>
      <w:marRight w:val="0"/>
      <w:marTop w:val="0"/>
      <w:marBottom w:val="0"/>
      <w:divBdr>
        <w:top w:val="none" w:sz="0" w:space="0" w:color="auto"/>
        <w:left w:val="none" w:sz="0" w:space="0" w:color="auto"/>
        <w:bottom w:val="none" w:sz="0" w:space="0" w:color="auto"/>
        <w:right w:val="none" w:sz="0" w:space="0" w:color="auto"/>
      </w:divBdr>
    </w:div>
    <w:div w:id="1681397568">
      <w:bodyDiv w:val="1"/>
      <w:marLeft w:val="0"/>
      <w:marRight w:val="0"/>
      <w:marTop w:val="0"/>
      <w:marBottom w:val="0"/>
      <w:divBdr>
        <w:top w:val="none" w:sz="0" w:space="0" w:color="auto"/>
        <w:left w:val="none" w:sz="0" w:space="0" w:color="auto"/>
        <w:bottom w:val="none" w:sz="0" w:space="0" w:color="auto"/>
        <w:right w:val="none" w:sz="0" w:space="0" w:color="auto"/>
      </w:divBdr>
    </w:div>
    <w:div w:id="1682243875">
      <w:bodyDiv w:val="1"/>
      <w:marLeft w:val="0"/>
      <w:marRight w:val="0"/>
      <w:marTop w:val="0"/>
      <w:marBottom w:val="0"/>
      <w:divBdr>
        <w:top w:val="none" w:sz="0" w:space="0" w:color="auto"/>
        <w:left w:val="none" w:sz="0" w:space="0" w:color="auto"/>
        <w:bottom w:val="none" w:sz="0" w:space="0" w:color="auto"/>
        <w:right w:val="none" w:sz="0" w:space="0" w:color="auto"/>
      </w:divBdr>
    </w:div>
    <w:div w:id="1682851864">
      <w:bodyDiv w:val="1"/>
      <w:marLeft w:val="0"/>
      <w:marRight w:val="0"/>
      <w:marTop w:val="0"/>
      <w:marBottom w:val="0"/>
      <w:divBdr>
        <w:top w:val="none" w:sz="0" w:space="0" w:color="auto"/>
        <w:left w:val="none" w:sz="0" w:space="0" w:color="auto"/>
        <w:bottom w:val="none" w:sz="0" w:space="0" w:color="auto"/>
        <w:right w:val="none" w:sz="0" w:space="0" w:color="auto"/>
      </w:divBdr>
    </w:div>
    <w:div w:id="1683125718">
      <w:bodyDiv w:val="1"/>
      <w:marLeft w:val="0"/>
      <w:marRight w:val="0"/>
      <w:marTop w:val="0"/>
      <w:marBottom w:val="0"/>
      <w:divBdr>
        <w:top w:val="none" w:sz="0" w:space="0" w:color="auto"/>
        <w:left w:val="none" w:sz="0" w:space="0" w:color="auto"/>
        <w:bottom w:val="none" w:sz="0" w:space="0" w:color="auto"/>
        <w:right w:val="none" w:sz="0" w:space="0" w:color="auto"/>
      </w:divBdr>
    </w:div>
    <w:div w:id="1683164788">
      <w:bodyDiv w:val="1"/>
      <w:marLeft w:val="0"/>
      <w:marRight w:val="0"/>
      <w:marTop w:val="0"/>
      <w:marBottom w:val="0"/>
      <w:divBdr>
        <w:top w:val="none" w:sz="0" w:space="0" w:color="auto"/>
        <w:left w:val="none" w:sz="0" w:space="0" w:color="auto"/>
        <w:bottom w:val="none" w:sz="0" w:space="0" w:color="auto"/>
        <w:right w:val="none" w:sz="0" w:space="0" w:color="auto"/>
      </w:divBdr>
    </w:div>
    <w:div w:id="1683435026">
      <w:bodyDiv w:val="1"/>
      <w:marLeft w:val="0"/>
      <w:marRight w:val="0"/>
      <w:marTop w:val="0"/>
      <w:marBottom w:val="0"/>
      <w:divBdr>
        <w:top w:val="none" w:sz="0" w:space="0" w:color="auto"/>
        <w:left w:val="none" w:sz="0" w:space="0" w:color="auto"/>
        <w:bottom w:val="none" w:sz="0" w:space="0" w:color="auto"/>
        <w:right w:val="none" w:sz="0" w:space="0" w:color="auto"/>
      </w:divBdr>
    </w:div>
    <w:div w:id="1683556489">
      <w:bodyDiv w:val="1"/>
      <w:marLeft w:val="0"/>
      <w:marRight w:val="0"/>
      <w:marTop w:val="0"/>
      <w:marBottom w:val="0"/>
      <w:divBdr>
        <w:top w:val="none" w:sz="0" w:space="0" w:color="auto"/>
        <w:left w:val="none" w:sz="0" w:space="0" w:color="auto"/>
        <w:bottom w:val="none" w:sz="0" w:space="0" w:color="auto"/>
        <w:right w:val="none" w:sz="0" w:space="0" w:color="auto"/>
      </w:divBdr>
    </w:div>
    <w:div w:id="1683818094">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4284221">
      <w:bodyDiv w:val="1"/>
      <w:marLeft w:val="0"/>
      <w:marRight w:val="0"/>
      <w:marTop w:val="0"/>
      <w:marBottom w:val="0"/>
      <w:divBdr>
        <w:top w:val="none" w:sz="0" w:space="0" w:color="auto"/>
        <w:left w:val="none" w:sz="0" w:space="0" w:color="auto"/>
        <w:bottom w:val="none" w:sz="0" w:space="0" w:color="auto"/>
        <w:right w:val="none" w:sz="0" w:space="0" w:color="auto"/>
      </w:divBdr>
    </w:div>
    <w:div w:id="1684627633">
      <w:bodyDiv w:val="1"/>
      <w:marLeft w:val="0"/>
      <w:marRight w:val="0"/>
      <w:marTop w:val="0"/>
      <w:marBottom w:val="0"/>
      <w:divBdr>
        <w:top w:val="none" w:sz="0" w:space="0" w:color="auto"/>
        <w:left w:val="none" w:sz="0" w:space="0" w:color="auto"/>
        <w:bottom w:val="none" w:sz="0" w:space="0" w:color="auto"/>
        <w:right w:val="none" w:sz="0" w:space="0" w:color="auto"/>
      </w:divBdr>
    </w:div>
    <w:div w:id="1685134085">
      <w:bodyDiv w:val="1"/>
      <w:marLeft w:val="0"/>
      <w:marRight w:val="0"/>
      <w:marTop w:val="0"/>
      <w:marBottom w:val="0"/>
      <w:divBdr>
        <w:top w:val="none" w:sz="0" w:space="0" w:color="auto"/>
        <w:left w:val="none" w:sz="0" w:space="0" w:color="auto"/>
        <w:bottom w:val="none" w:sz="0" w:space="0" w:color="auto"/>
        <w:right w:val="none" w:sz="0" w:space="0" w:color="auto"/>
      </w:divBdr>
    </w:div>
    <w:div w:id="1685209217">
      <w:bodyDiv w:val="1"/>
      <w:marLeft w:val="0"/>
      <w:marRight w:val="0"/>
      <w:marTop w:val="0"/>
      <w:marBottom w:val="0"/>
      <w:divBdr>
        <w:top w:val="none" w:sz="0" w:space="0" w:color="auto"/>
        <w:left w:val="none" w:sz="0" w:space="0" w:color="auto"/>
        <w:bottom w:val="none" w:sz="0" w:space="0" w:color="auto"/>
        <w:right w:val="none" w:sz="0" w:space="0" w:color="auto"/>
      </w:divBdr>
    </w:div>
    <w:div w:id="1685403371">
      <w:bodyDiv w:val="1"/>
      <w:marLeft w:val="0"/>
      <w:marRight w:val="0"/>
      <w:marTop w:val="0"/>
      <w:marBottom w:val="0"/>
      <w:divBdr>
        <w:top w:val="none" w:sz="0" w:space="0" w:color="auto"/>
        <w:left w:val="none" w:sz="0" w:space="0" w:color="auto"/>
        <w:bottom w:val="none" w:sz="0" w:space="0" w:color="auto"/>
        <w:right w:val="none" w:sz="0" w:space="0" w:color="auto"/>
      </w:divBdr>
    </w:div>
    <w:div w:id="1685593713">
      <w:bodyDiv w:val="1"/>
      <w:marLeft w:val="0"/>
      <w:marRight w:val="0"/>
      <w:marTop w:val="0"/>
      <w:marBottom w:val="0"/>
      <w:divBdr>
        <w:top w:val="none" w:sz="0" w:space="0" w:color="auto"/>
        <w:left w:val="none" w:sz="0" w:space="0" w:color="auto"/>
        <w:bottom w:val="none" w:sz="0" w:space="0" w:color="auto"/>
        <w:right w:val="none" w:sz="0" w:space="0" w:color="auto"/>
      </w:divBdr>
    </w:div>
    <w:div w:id="1686008213">
      <w:bodyDiv w:val="1"/>
      <w:marLeft w:val="0"/>
      <w:marRight w:val="0"/>
      <w:marTop w:val="0"/>
      <w:marBottom w:val="0"/>
      <w:divBdr>
        <w:top w:val="none" w:sz="0" w:space="0" w:color="auto"/>
        <w:left w:val="none" w:sz="0" w:space="0" w:color="auto"/>
        <w:bottom w:val="none" w:sz="0" w:space="0" w:color="auto"/>
        <w:right w:val="none" w:sz="0" w:space="0" w:color="auto"/>
      </w:divBdr>
    </w:div>
    <w:div w:id="1686201169">
      <w:bodyDiv w:val="1"/>
      <w:marLeft w:val="0"/>
      <w:marRight w:val="0"/>
      <w:marTop w:val="0"/>
      <w:marBottom w:val="0"/>
      <w:divBdr>
        <w:top w:val="none" w:sz="0" w:space="0" w:color="auto"/>
        <w:left w:val="none" w:sz="0" w:space="0" w:color="auto"/>
        <w:bottom w:val="none" w:sz="0" w:space="0" w:color="auto"/>
        <w:right w:val="none" w:sz="0" w:space="0" w:color="auto"/>
      </w:divBdr>
    </w:div>
    <w:div w:id="1686201632">
      <w:bodyDiv w:val="1"/>
      <w:marLeft w:val="0"/>
      <w:marRight w:val="0"/>
      <w:marTop w:val="0"/>
      <w:marBottom w:val="0"/>
      <w:divBdr>
        <w:top w:val="none" w:sz="0" w:space="0" w:color="auto"/>
        <w:left w:val="none" w:sz="0" w:space="0" w:color="auto"/>
        <w:bottom w:val="none" w:sz="0" w:space="0" w:color="auto"/>
        <w:right w:val="none" w:sz="0" w:space="0" w:color="auto"/>
      </w:divBdr>
    </w:div>
    <w:div w:id="1686327071">
      <w:bodyDiv w:val="1"/>
      <w:marLeft w:val="0"/>
      <w:marRight w:val="0"/>
      <w:marTop w:val="0"/>
      <w:marBottom w:val="0"/>
      <w:divBdr>
        <w:top w:val="none" w:sz="0" w:space="0" w:color="auto"/>
        <w:left w:val="none" w:sz="0" w:space="0" w:color="auto"/>
        <w:bottom w:val="none" w:sz="0" w:space="0" w:color="auto"/>
        <w:right w:val="none" w:sz="0" w:space="0" w:color="auto"/>
      </w:divBdr>
      <w:divsChild>
        <w:div w:id="2131703060">
          <w:marLeft w:val="0"/>
          <w:marRight w:val="0"/>
          <w:marTop w:val="0"/>
          <w:marBottom w:val="0"/>
          <w:divBdr>
            <w:top w:val="none" w:sz="0" w:space="0" w:color="auto"/>
            <w:left w:val="none" w:sz="0" w:space="0" w:color="auto"/>
            <w:bottom w:val="none" w:sz="0" w:space="0" w:color="auto"/>
            <w:right w:val="none" w:sz="0" w:space="0" w:color="auto"/>
          </w:divBdr>
        </w:div>
        <w:div w:id="1477719478">
          <w:marLeft w:val="0"/>
          <w:marRight w:val="0"/>
          <w:marTop w:val="0"/>
          <w:marBottom w:val="0"/>
          <w:divBdr>
            <w:top w:val="none" w:sz="0" w:space="0" w:color="auto"/>
            <w:left w:val="none" w:sz="0" w:space="0" w:color="auto"/>
            <w:bottom w:val="none" w:sz="0" w:space="0" w:color="auto"/>
            <w:right w:val="none" w:sz="0" w:space="0" w:color="auto"/>
          </w:divBdr>
        </w:div>
        <w:div w:id="811676949">
          <w:marLeft w:val="0"/>
          <w:marRight w:val="0"/>
          <w:marTop w:val="0"/>
          <w:marBottom w:val="0"/>
          <w:divBdr>
            <w:top w:val="none" w:sz="0" w:space="0" w:color="auto"/>
            <w:left w:val="none" w:sz="0" w:space="0" w:color="auto"/>
            <w:bottom w:val="none" w:sz="0" w:space="0" w:color="auto"/>
            <w:right w:val="none" w:sz="0" w:space="0" w:color="auto"/>
          </w:divBdr>
        </w:div>
        <w:div w:id="167522896">
          <w:marLeft w:val="0"/>
          <w:marRight w:val="0"/>
          <w:marTop w:val="0"/>
          <w:marBottom w:val="0"/>
          <w:divBdr>
            <w:top w:val="none" w:sz="0" w:space="0" w:color="auto"/>
            <w:left w:val="none" w:sz="0" w:space="0" w:color="auto"/>
            <w:bottom w:val="none" w:sz="0" w:space="0" w:color="auto"/>
            <w:right w:val="none" w:sz="0" w:space="0" w:color="auto"/>
          </w:divBdr>
        </w:div>
        <w:div w:id="777607514">
          <w:marLeft w:val="0"/>
          <w:marRight w:val="0"/>
          <w:marTop w:val="0"/>
          <w:marBottom w:val="0"/>
          <w:divBdr>
            <w:top w:val="none" w:sz="0" w:space="0" w:color="auto"/>
            <w:left w:val="none" w:sz="0" w:space="0" w:color="auto"/>
            <w:bottom w:val="none" w:sz="0" w:space="0" w:color="auto"/>
            <w:right w:val="none" w:sz="0" w:space="0" w:color="auto"/>
          </w:divBdr>
        </w:div>
        <w:div w:id="95910987">
          <w:marLeft w:val="0"/>
          <w:marRight w:val="0"/>
          <w:marTop w:val="0"/>
          <w:marBottom w:val="0"/>
          <w:divBdr>
            <w:top w:val="none" w:sz="0" w:space="0" w:color="auto"/>
            <w:left w:val="none" w:sz="0" w:space="0" w:color="auto"/>
            <w:bottom w:val="none" w:sz="0" w:space="0" w:color="auto"/>
            <w:right w:val="none" w:sz="0" w:space="0" w:color="auto"/>
          </w:divBdr>
        </w:div>
        <w:div w:id="141314631">
          <w:marLeft w:val="0"/>
          <w:marRight w:val="0"/>
          <w:marTop w:val="0"/>
          <w:marBottom w:val="0"/>
          <w:divBdr>
            <w:top w:val="none" w:sz="0" w:space="0" w:color="auto"/>
            <w:left w:val="none" w:sz="0" w:space="0" w:color="auto"/>
            <w:bottom w:val="none" w:sz="0" w:space="0" w:color="auto"/>
            <w:right w:val="none" w:sz="0" w:space="0" w:color="auto"/>
          </w:divBdr>
        </w:div>
        <w:div w:id="408814419">
          <w:marLeft w:val="0"/>
          <w:marRight w:val="0"/>
          <w:marTop w:val="0"/>
          <w:marBottom w:val="0"/>
          <w:divBdr>
            <w:top w:val="none" w:sz="0" w:space="0" w:color="auto"/>
            <w:left w:val="none" w:sz="0" w:space="0" w:color="auto"/>
            <w:bottom w:val="none" w:sz="0" w:space="0" w:color="auto"/>
            <w:right w:val="none" w:sz="0" w:space="0" w:color="auto"/>
          </w:divBdr>
        </w:div>
        <w:div w:id="73363931">
          <w:marLeft w:val="0"/>
          <w:marRight w:val="0"/>
          <w:marTop w:val="0"/>
          <w:marBottom w:val="0"/>
          <w:divBdr>
            <w:top w:val="none" w:sz="0" w:space="0" w:color="auto"/>
            <w:left w:val="none" w:sz="0" w:space="0" w:color="auto"/>
            <w:bottom w:val="none" w:sz="0" w:space="0" w:color="auto"/>
            <w:right w:val="none" w:sz="0" w:space="0" w:color="auto"/>
          </w:divBdr>
        </w:div>
        <w:div w:id="176770754">
          <w:marLeft w:val="0"/>
          <w:marRight w:val="0"/>
          <w:marTop w:val="0"/>
          <w:marBottom w:val="0"/>
          <w:divBdr>
            <w:top w:val="none" w:sz="0" w:space="0" w:color="auto"/>
            <w:left w:val="none" w:sz="0" w:space="0" w:color="auto"/>
            <w:bottom w:val="none" w:sz="0" w:space="0" w:color="auto"/>
            <w:right w:val="none" w:sz="0" w:space="0" w:color="auto"/>
          </w:divBdr>
        </w:div>
        <w:div w:id="425266693">
          <w:marLeft w:val="0"/>
          <w:marRight w:val="0"/>
          <w:marTop w:val="0"/>
          <w:marBottom w:val="0"/>
          <w:divBdr>
            <w:top w:val="none" w:sz="0" w:space="0" w:color="auto"/>
            <w:left w:val="none" w:sz="0" w:space="0" w:color="auto"/>
            <w:bottom w:val="none" w:sz="0" w:space="0" w:color="auto"/>
            <w:right w:val="none" w:sz="0" w:space="0" w:color="auto"/>
          </w:divBdr>
        </w:div>
        <w:div w:id="1883518961">
          <w:marLeft w:val="0"/>
          <w:marRight w:val="0"/>
          <w:marTop w:val="0"/>
          <w:marBottom w:val="0"/>
          <w:divBdr>
            <w:top w:val="none" w:sz="0" w:space="0" w:color="auto"/>
            <w:left w:val="none" w:sz="0" w:space="0" w:color="auto"/>
            <w:bottom w:val="none" w:sz="0" w:space="0" w:color="auto"/>
            <w:right w:val="none" w:sz="0" w:space="0" w:color="auto"/>
          </w:divBdr>
        </w:div>
        <w:div w:id="597493501">
          <w:marLeft w:val="0"/>
          <w:marRight w:val="0"/>
          <w:marTop w:val="0"/>
          <w:marBottom w:val="0"/>
          <w:divBdr>
            <w:top w:val="none" w:sz="0" w:space="0" w:color="auto"/>
            <w:left w:val="none" w:sz="0" w:space="0" w:color="auto"/>
            <w:bottom w:val="none" w:sz="0" w:space="0" w:color="auto"/>
            <w:right w:val="none" w:sz="0" w:space="0" w:color="auto"/>
          </w:divBdr>
        </w:div>
        <w:div w:id="563175458">
          <w:marLeft w:val="0"/>
          <w:marRight w:val="0"/>
          <w:marTop w:val="0"/>
          <w:marBottom w:val="0"/>
          <w:divBdr>
            <w:top w:val="none" w:sz="0" w:space="0" w:color="auto"/>
            <w:left w:val="none" w:sz="0" w:space="0" w:color="auto"/>
            <w:bottom w:val="none" w:sz="0" w:space="0" w:color="auto"/>
            <w:right w:val="none" w:sz="0" w:space="0" w:color="auto"/>
          </w:divBdr>
        </w:div>
        <w:div w:id="400715229">
          <w:marLeft w:val="0"/>
          <w:marRight w:val="0"/>
          <w:marTop w:val="0"/>
          <w:marBottom w:val="0"/>
          <w:divBdr>
            <w:top w:val="none" w:sz="0" w:space="0" w:color="auto"/>
            <w:left w:val="none" w:sz="0" w:space="0" w:color="auto"/>
            <w:bottom w:val="none" w:sz="0" w:space="0" w:color="auto"/>
            <w:right w:val="none" w:sz="0" w:space="0" w:color="auto"/>
          </w:divBdr>
        </w:div>
        <w:div w:id="1857189311">
          <w:marLeft w:val="0"/>
          <w:marRight w:val="0"/>
          <w:marTop w:val="0"/>
          <w:marBottom w:val="0"/>
          <w:divBdr>
            <w:top w:val="none" w:sz="0" w:space="0" w:color="auto"/>
            <w:left w:val="none" w:sz="0" w:space="0" w:color="auto"/>
            <w:bottom w:val="none" w:sz="0" w:space="0" w:color="auto"/>
            <w:right w:val="none" w:sz="0" w:space="0" w:color="auto"/>
          </w:divBdr>
        </w:div>
        <w:div w:id="1072002318">
          <w:marLeft w:val="0"/>
          <w:marRight w:val="0"/>
          <w:marTop w:val="0"/>
          <w:marBottom w:val="0"/>
          <w:divBdr>
            <w:top w:val="none" w:sz="0" w:space="0" w:color="auto"/>
            <w:left w:val="none" w:sz="0" w:space="0" w:color="auto"/>
            <w:bottom w:val="none" w:sz="0" w:space="0" w:color="auto"/>
            <w:right w:val="none" w:sz="0" w:space="0" w:color="auto"/>
          </w:divBdr>
        </w:div>
        <w:div w:id="1085373573">
          <w:marLeft w:val="0"/>
          <w:marRight w:val="0"/>
          <w:marTop w:val="0"/>
          <w:marBottom w:val="0"/>
          <w:divBdr>
            <w:top w:val="none" w:sz="0" w:space="0" w:color="auto"/>
            <w:left w:val="none" w:sz="0" w:space="0" w:color="auto"/>
            <w:bottom w:val="none" w:sz="0" w:space="0" w:color="auto"/>
            <w:right w:val="none" w:sz="0" w:space="0" w:color="auto"/>
          </w:divBdr>
        </w:div>
        <w:div w:id="854883186">
          <w:marLeft w:val="0"/>
          <w:marRight w:val="0"/>
          <w:marTop w:val="0"/>
          <w:marBottom w:val="0"/>
          <w:divBdr>
            <w:top w:val="none" w:sz="0" w:space="0" w:color="auto"/>
            <w:left w:val="none" w:sz="0" w:space="0" w:color="auto"/>
            <w:bottom w:val="none" w:sz="0" w:space="0" w:color="auto"/>
            <w:right w:val="none" w:sz="0" w:space="0" w:color="auto"/>
          </w:divBdr>
        </w:div>
        <w:div w:id="1981552">
          <w:marLeft w:val="0"/>
          <w:marRight w:val="0"/>
          <w:marTop w:val="0"/>
          <w:marBottom w:val="0"/>
          <w:divBdr>
            <w:top w:val="none" w:sz="0" w:space="0" w:color="auto"/>
            <w:left w:val="none" w:sz="0" w:space="0" w:color="auto"/>
            <w:bottom w:val="none" w:sz="0" w:space="0" w:color="auto"/>
            <w:right w:val="none" w:sz="0" w:space="0" w:color="auto"/>
          </w:divBdr>
        </w:div>
        <w:div w:id="538319461">
          <w:marLeft w:val="0"/>
          <w:marRight w:val="0"/>
          <w:marTop w:val="0"/>
          <w:marBottom w:val="0"/>
          <w:divBdr>
            <w:top w:val="none" w:sz="0" w:space="0" w:color="auto"/>
            <w:left w:val="none" w:sz="0" w:space="0" w:color="auto"/>
            <w:bottom w:val="none" w:sz="0" w:space="0" w:color="auto"/>
            <w:right w:val="none" w:sz="0" w:space="0" w:color="auto"/>
          </w:divBdr>
        </w:div>
        <w:div w:id="470635365">
          <w:marLeft w:val="0"/>
          <w:marRight w:val="0"/>
          <w:marTop w:val="0"/>
          <w:marBottom w:val="0"/>
          <w:divBdr>
            <w:top w:val="none" w:sz="0" w:space="0" w:color="auto"/>
            <w:left w:val="none" w:sz="0" w:space="0" w:color="auto"/>
            <w:bottom w:val="none" w:sz="0" w:space="0" w:color="auto"/>
            <w:right w:val="none" w:sz="0" w:space="0" w:color="auto"/>
          </w:divBdr>
        </w:div>
        <w:div w:id="2061781567">
          <w:marLeft w:val="0"/>
          <w:marRight w:val="0"/>
          <w:marTop w:val="0"/>
          <w:marBottom w:val="0"/>
          <w:divBdr>
            <w:top w:val="none" w:sz="0" w:space="0" w:color="auto"/>
            <w:left w:val="none" w:sz="0" w:space="0" w:color="auto"/>
            <w:bottom w:val="none" w:sz="0" w:space="0" w:color="auto"/>
            <w:right w:val="none" w:sz="0" w:space="0" w:color="auto"/>
          </w:divBdr>
        </w:div>
        <w:div w:id="1894778152">
          <w:marLeft w:val="0"/>
          <w:marRight w:val="0"/>
          <w:marTop w:val="0"/>
          <w:marBottom w:val="0"/>
          <w:divBdr>
            <w:top w:val="none" w:sz="0" w:space="0" w:color="auto"/>
            <w:left w:val="none" w:sz="0" w:space="0" w:color="auto"/>
            <w:bottom w:val="none" w:sz="0" w:space="0" w:color="auto"/>
            <w:right w:val="none" w:sz="0" w:space="0" w:color="auto"/>
          </w:divBdr>
        </w:div>
        <w:div w:id="1651519667">
          <w:marLeft w:val="0"/>
          <w:marRight w:val="0"/>
          <w:marTop w:val="0"/>
          <w:marBottom w:val="0"/>
          <w:divBdr>
            <w:top w:val="none" w:sz="0" w:space="0" w:color="auto"/>
            <w:left w:val="none" w:sz="0" w:space="0" w:color="auto"/>
            <w:bottom w:val="none" w:sz="0" w:space="0" w:color="auto"/>
            <w:right w:val="none" w:sz="0" w:space="0" w:color="auto"/>
          </w:divBdr>
        </w:div>
        <w:div w:id="1269659164">
          <w:marLeft w:val="0"/>
          <w:marRight w:val="0"/>
          <w:marTop w:val="0"/>
          <w:marBottom w:val="0"/>
          <w:divBdr>
            <w:top w:val="none" w:sz="0" w:space="0" w:color="auto"/>
            <w:left w:val="none" w:sz="0" w:space="0" w:color="auto"/>
            <w:bottom w:val="none" w:sz="0" w:space="0" w:color="auto"/>
            <w:right w:val="none" w:sz="0" w:space="0" w:color="auto"/>
          </w:divBdr>
        </w:div>
        <w:div w:id="1306013186">
          <w:marLeft w:val="0"/>
          <w:marRight w:val="0"/>
          <w:marTop w:val="0"/>
          <w:marBottom w:val="0"/>
          <w:divBdr>
            <w:top w:val="none" w:sz="0" w:space="0" w:color="auto"/>
            <w:left w:val="none" w:sz="0" w:space="0" w:color="auto"/>
            <w:bottom w:val="none" w:sz="0" w:space="0" w:color="auto"/>
            <w:right w:val="none" w:sz="0" w:space="0" w:color="auto"/>
          </w:divBdr>
        </w:div>
        <w:div w:id="139351492">
          <w:marLeft w:val="0"/>
          <w:marRight w:val="0"/>
          <w:marTop w:val="0"/>
          <w:marBottom w:val="0"/>
          <w:divBdr>
            <w:top w:val="none" w:sz="0" w:space="0" w:color="auto"/>
            <w:left w:val="none" w:sz="0" w:space="0" w:color="auto"/>
            <w:bottom w:val="none" w:sz="0" w:space="0" w:color="auto"/>
            <w:right w:val="none" w:sz="0" w:space="0" w:color="auto"/>
          </w:divBdr>
        </w:div>
        <w:div w:id="1522819573">
          <w:marLeft w:val="0"/>
          <w:marRight w:val="0"/>
          <w:marTop w:val="0"/>
          <w:marBottom w:val="0"/>
          <w:divBdr>
            <w:top w:val="none" w:sz="0" w:space="0" w:color="auto"/>
            <w:left w:val="none" w:sz="0" w:space="0" w:color="auto"/>
            <w:bottom w:val="none" w:sz="0" w:space="0" w:color="auto"/>
            <w:right w:val="none" w:sz="0" w:space="0" w:color="auto"/>
          </w:divBdr>
        </w:div>
        <w:div w:id="137461461">
          <w:marLeft w:val="0"/>
          <w:marRight w:val="0"/>
          <w:marTop w:val="0"/>
          <w:marBottom w:val="0"/>
          <w:divBdr>
            <w:top w:val="none" w:sz="0" w:space="0" w:color="auto"/>
            <w:left w:val="none" w:sz="0" w:space="0" w:color="auto"/>
            <w:bottom w:val="none" w:sz="0" w:space="0" w:color="auto"/>
            <w:right w:val="none" w:sz="0" w:space="0" w:color="auto"/>
          </w:divBdr>
        </w:div>
        <w:div w:id="1406337726">
          <w:marLeft w:val="0"/>
          <w:marRight w:val="0"/>
          <w:marTop w:val="0"/>
          <w:marBottom w:val="0"/>
          <w:divBdr>
            <w:top w:val="none" w:sz="0" w:space="0" w:color="auto"/>
            <w:left w:val="none" w:sz="0" w:space="0" w:color="auto"/>
            <w:bottom w:val="none" w:sz="0" w:space="0" w:color="auto"/>
            <w:right w:val="none" w:sz="0" w:space="0" w:color="auto"/>
          </w:divBdr>
        </w:div>
        <w:div w:id="761074744">
          <w:marLeft w:val="0"/>
          <w:marRight w:val="0"/>
          <w:marTop w:val="0"/>
          <w:marBottom w:val="0"/>
          <w:divBdr>
            <w:top w:val="none" w:sz="0" w:space="0" w:color="auto"/>
            <w:left w:val="none" w:sz="0" w:space="0" w:color="auto"/>
            <w:bottom w:val="none" w:sz="0" w:space="0" w:color="auto"/>
            <w:right w:val="none" w:sz="0" w:space="0" w:color="auto"/>
          </w:divBdr>
        </w:div>
        <w:div w:id="1160191719">
          <w:marLeft w:val="0"/>
          <w:marRight w:val="0"/>
          <w:marTop w:val="0"/>
          <w:marBottom w:val="0"/>
          <w:divBdr>
            <w:top w:val="none" w:sz="0" w:space="0" w:color="auto"/>
            <w:left w:val="none" w:sz="0" w:space="0" w:color="auto"/>
            <w:bottom w:val="none" w:sz="0" w:space="0" w:color="auto"/>
            <w:right w:val="none" w:sz="0" w:space="0" w:color="auto"/>
          </w:divBdr>
        </w:div>
        <w:div w:id="657541072">
          <w:marLeft w:val="0"/>
          <w:marRight w:val="0"/>
          <w:marTop w:val="0"/>
          <w:marBottom w:val="0"/>
          <w:divBdr>
            <w:top w:val="none" w:sz="0" w:space="0" w:color="auto"/>
            <w:left w:val="none" w:sz="0" w:space="0" w:color="auto"/>
            <w:bottom w:val="none" w:sz="0" w:space="0" w:color="auto"/>
            <w:right w:val="none" w:sz="0" w:space="0" w:color="auto"/>
          </w:divBdr>
        </w:div>
        <w:div w:id="137766143">
          <w:marLeft w:val="0"/>
          <w:marRight w:val="0"/>
          <w:marTop w:val="0"/>
          <w:marBottom w:val="0"/>
          <w:divBdr>
            <w:top w:val="none" w:sz="0" w:space="0" w:color="auto"/>
            <w:left w:val="none" w:sz="0" w:space="0" w:color="auto"/>
            <w:bottom w:val="none" w:sz="0" w:space="0" w:color="auto"/>
            <w:right w:val="none" w:sz="0" w:space="0" w:color="auto"/>
          </w:divBdr>
        </w:div>
        <w:div w:id="1460762252">
          <w:marLeft w:val="0"/>
          <w:marRight w:val="0"/>
          <w:marTop w:val="0"/>
          <w:marBottom w:val="0"/>
          <w:divBdr>
            <w:top w:val="none" w:sz="0" w:space="0" w:color="auto"/>
            <w:left w:val="none" w:sz="0" w:space="0" w:color="auto"/>
            <w:bottom w:val="none" w:sz="0" w:space="0" w:color="auto"/>
            <w:right w:val="none" w:sz="0" w:space="0" w:color="auto"/>
          </w:divBdr>
        </w:div>
        <w:div w:id="60638361">
          <w:marLeft w:val="0"/>
          <w:marRight w:val="0"/>
          <w:marTop w:val="0"/>
          <w:marBottom w:val="0"/>
          <w:divBdr>
            <w:top w:val="none" w:sz="0" w:space="0" w:color="auto"/>
            <w:left w:val="none" w:sz="0" w:space="0" w:color="auto"/>
            <w:bottom w:val="none" w:sz="0" w:space="0" w:color="auto"/>
            <w:right w:val="none" w:sz="0" w:space="0" w:color="auto"/>
          </w:divBdr>
        </w:div>
        <w:div w:id="1077748573">
          <w:marLeft w:val="0"/>
          <w:marRight w:val="0"/>
          <w:marTop w:val="0"/>
          <w:marBottom w:val="0"/>
          <w:divBdr>
            <w:top w:val="none" w:sz="0" w:space="0" w:color="auto"/>
            <w:left w:val="none" w:sz="0" w:space="0" w:color="auto"/>
            <w:bottom w:val="none" w:sz="0" w:space="0" w:color="auto"/>
            <w:right w:val="none" w:sz="0" w:space="0" w:color="auto"/>
          </w:divBdr>
        </w:div>
        <w:div w:id="794105205">
          <w:marLeft w:val="0"/>
          <w:marRight w:val="0"/>
          <w:marTop w:val="0"/>
          <w:marBottom w:val="0"/>
          <w:divBdr>
            <w:top w:val="none" w:sz="0" w:space="0" w:color="auto"/>
            <w:left w:val="none" w:sz="0" w:space="0" w:color="auto"/>
            <w:bottom w:val="none" w:sz="0" w:space="0" w:color="auto"/>
            <w:right w:val="none" w:sz="0" w:space="0" w:color="auto"/>
          </w:divBdr>
        </w:div>
        <w:div w:id="1223712966">
          <w:marLeft w:val="0"/>
          <w:marRight w:val="0"/>
          <w:marTop w:val="0"/>
          <w:marBottom w:val="0"/>
          <w:divBdr>
            <w:top w:val="none" w:sz="0" w:space="0" w:color="auto"/>
            <w:left w:val="none" w:sz="0" w:space="0" w:color="auto"/>
            <w:bottom w:val="none" w:sz="0" w:space="0" w:color="auto"/>
            <w:right w:val="none" w:sz="0" w:space="0" w:color="auto"/>
          </w:divBdr>
        </w:div>
        <w:div w:id="935407316">
          <w:marLeft w:val="0"/>
          <w:marRight w:val="0"/>
          <w:marTop w:val="0"/>
          <w:marBottom w:val="0"/>
          <w:divBdr>
            <w:top w:val="none" w:sz="0" w:space="0" w:color="auto"/>
            <w:left w:val="none" w:sz="0" w:space="0" w:color="auto"/>
            <w:bottom w:val="none" w:sz="0" w:space="0" w:color="auto"/>
            <w:right w:val="none" w:sz="0" w:space="0" w:color="auto"/>
          </w:divBdr>
        </w:div>
        <w:div w:id="405300305">
          <w:marLeft w:val="0"/>
          <w:marRight w:val="0"/>
          <w:marTop w:val="0"/>
          <w:marBottom w:val="0"/>
          <w:divBdr>
            <w:top w:val="none" w:sz="0" w:space="0" w:color="auto"/>
            <w:left w:val="none" w:sz="0" w:space="0" w:color="auto"/>
            <w:bottom w:val="none" w:sz="0" w:space="0" w:color="auto"/>
            <w:right w:val="none" w:sz="0" w:space="0" w:color="auto"/>
          </w:divBdr>
        </w:div>
        <w:div w:id="301929034">
          <w:marLeft w:val="0"/>
          <w:marRight w:val="0"/>
          <w:marTop w:val="0"/>
          <w:marBottom w:val="0"/>
          <w:divBdr>
            <w:top w:val="none" w:sz="0" w:space="0" w:color="auto"/>
            <w:left w:val="none" w:sz="0" w:space="0" w:color="auto"/>
            <w:bottom w:val="none" w:sz="0" w:space="0" w:color="auto"/>
            <w:right w:val="none" w:sz="0" w:space="0" w:color="auto"/>
          </w:divBdr>
        </w:div>
        <w:div w:id="621544072">
          <w:marLeft w:val="0"/>
          <w:marRight w:val="0"/>
          <w:marTop w:val="0"/>
          <w:marBottom w:val="0"/>
          <w:divBdr>
            <w:top w:val="none" w:sz="0" w:space="0" w:color="auto"/>
            <w:left w:val="none" w:sz="0" w:space="0" w:color="auto"/>
            <w:bottom w:val="none" w:sz="0" w:space="0" w:color="auto"/>
            <w:right w:val="none" w:sz="0" w:space="0" w:color="auto"/>
          </w:divBdr>
        </w:div>
        <w:div w:id="559287003">
          <w:marLeft w:val="0"/>
          <w:marRight w:val="0"/>
          <w:marTop w:val="0"/>
          <w:marBottom w:val="0"/>
          <w:divBdr>
            <w:top w:val="none" w:sz="0" w:space="0" w:color="auto"/>
            <w:left w:val="none" w:sz="0" w:space="0" w:color="auto"/>
            <w:bottom w:val="none" w:sz="0" w:space="0" w:color="auto"/>
            <w:right w:val="none" w:sz="0" w:space="0" w:color="auto"/>
          </w:divBdr>
        </w:div>
        <w:div w:id="1906260680">
          <w:marLeft w:val="0"/>
          <w:marRight w:val="0"/>
          <w:marTop w:val="0"/>
          <w:marBottom w:val="0"/>
          <w:divBdr>
            <w:top w:val="none" w:sz="0" w:space="0" w:color="auto"/>
            <w:left w:val="none" w:sz="0" w:space="0" w:color="auto"/>
            <w:bottom w:val="none" w:sz="0" w:space="0" w:color="auto"/>
            <w:right w:val="none" w:sz="0" w:space="0" w:color="auto"/>
          </w:divBdr>
        </w:div>
        <w:div w:id="401610242">
          <w:marLeft w:val="0"/>
          <w:marRight w:val="0"/>
          <w:marTop w:val="0"/>
          <w:marBottom w:val="0"/>
          <w:divBdr>
            <w:top w:val="none" w:sz="0" w:space="0" w:color="auto"/>
            <w:left w:val="none" w:sz="0" w:space="0" w:color="auto"/>
            <w:bottom w:val="none" w:sz="0" w:space="0" w:color="auto"/>
            <w:right w:val="none" w:sz="0" w:space="0" w:color="auto"/>
          </w:divBdr>
        </w:div>
        <w:div w:id="1650938265">
          <w:marLeft w:val="0"/>
          <w:marRight w:val="0"/>
          <w:marTop w:val="0"/>
          <w:marBottom w:val="0"/>
          <w:divBdr>
            <w:top w:val="none" w:sz="0" w:space="0" w:color="auto"/>
            <w:left w:val="none" w:sz="0" w:space="0" w:color="auto"/>
            <w:bottom w:val="none" w:sz="0" w:space="0" w:color="auto"/>
            <w:right w:val="none" w:sz="0" w:space="0" w:color="auto"/>
          </w:divBdr>
        </w:div>
        <w:div w:id="207302371">
          <w:marLeft w:val="0"/>
          <w:marRight w:val="0"/>
          <w:marTop w:val="0"/>
          <w:marBottom w:val="0"/>
          <w:divBdr>
            <w:top w:val="none" w:sz="0" w:space="0" w:color="auto"/>
            <w:left w:val="none" w:sz="0" w:space="0" w:color="auto"/>
            <w:bottom w:val="none" w:sz="0" w:space="0" w:color="auto"/>
            <w:right w:val="none" w:sz="0" w:space="0" w:color="auto"/>
          </w:divBdr>
        </w:div>
        <w:div w:id="1475443775">
          <w:marLeft w:val="0"/>
          <w:marRight w:val="0"/>
          <w:marTop w:val="0"/>
          <w:marBottom w:val="0"/>
          <w:divBdr>
            <w:top w:val="none" w:sz="0" w:space="0" w:color="auto"/>
            <w:left w:val="none" w:sz="0" w:space="0" w:color="auto"/>
            <w:bottom w:val="none" w:sz="0" w:space="0" w:color="auto"/>
            <w:right w:val="none" w:sz="0" w:space="0" w:color="auto"/>
          </w:divBdr>
        </w:div>
        <w:div w:id="524565478">
          <w:marLeft w:val="0"/>
          <w:marRight w:val="0"/>
          <w:marTop w:val="0"/>
          <w:marBottom w:val="0"/>
          <w:divBdr>
            <w:top w:val="none" w:sz="0" w:space="0" w:color="auto"/>
            <w:left w:val="none" w:sz="0" w:space="0" w:color="auto"/>
            <w:bottom w:val="none" w:sz="0" w:space="0" w:color="auto"/>
            <w:right w:val="none" w:sz="0" w:space="0" w:color="auto"/>
          </w:divBdr>
        </w:div>
        <w:div w:id="1926496686">
          <w:marLeft w:val="0"/>
          <w:marRight w:val="0"/>
          <w:marTop w:val="0"/>
          <w:marBottom w:val="0"/>
          <w:divBdr>
            <w:top w:val="none" w:sz="0" w:space="0" w:color="auto"/>
            <w:left w:val="none" w:sz="0" w:space="0" w:color="auto"/>
            <w:bottom w:val="none" w:sz="0" w:space="0" w:color="auto"/>
            <w:right w:val="none" w:sz="0" w:space="0" w:color="auto"/>
          </w:divBdr>
        </w:div>
        <w:div w:id="2127889195">
          <w:marLeft w:val="0"/>
          <w:marRight w:val="0"/>
          <w:marTop w:val="0"/>
          <w:marBottom w:val="0"/>
          <w:divBdr>
            <w:top w:val="none" w:sz="0" w:space="0" w:color="auto"/>
            <w:left w:val="none" w:sz="0" w:space="0" w:color="auto"/>
            <w:bottom w:val="none" w:sz="0" w:space="0" w:color="auto"/>
            <w:right w:val="none" w:sz="0" w:space="0" w:color="auto"/>
          </w:divBdr>
        </w:div>
        <w:div w:id="609551836">
          <w:marLeft w:val="0"/>
          <w:marRight w:val="0"/>
          <w:marTop w:val="0"/>
          <w:marBottom w:val="0"/>
          <w:divBdr>
            <w:top w:val="none" w:sz="0" w:space="0" w:color="auto"/>
            <w:left w:val="none" w:sz="0" w:space="0" w:color="auto"/>
            <w:bottom w:val="none" w:sz="0" w:space="0" w:color="auto"/>
            <w:right w:val="none" w:sz="0" w:space="0" w:color="auto"/>
          </w:divBdr>
        </w:div>
        <w:div w:id="1518277236">
          <w:marLeft w:val="0"/>
          <w:marRight w:val="0"/>
          <w:marTop w:val="0"/>
          <w:marBottom w:val="0"/>
          <w:divBdr>
            <w:top w:val="none" w:sz="0" w:space="0" w:color="auto"/>
            <w:left w:val="none" w:sz="0" w:space="0" w:color="auto"/>
            <w:bottom w:val="none" w:sz="0" w:space="0" w:color="auto"/>
            <w:right w:val="none" w:sz="0" w:space="0" w:color="auto"/>
          </w:divBdr>
        </w:div>
        <w:div w:id="1943802481">
          <w:marLeft w:val="0"/>
          <w:marRight w:val="0"/>
          <w:marTop w:val="0"/>
          <w:marBottom w:val="0"/>
          <w:divBdr>
            <w:top w:val="none" w:sz="0" w:space="0" w:color="auto"/>
            <w:left w:val="none" w:sz="0" w:space="0" w:color="auto"/>
            <w:bottom w:val="none" w:sz="0" w:space="0" w:color="auto"/>
            <w:right w:val="none" w:sz="0" w:space="0" w:color="auto"/>
          </w:divBdr>
        </w:div>
        <w:div w:id="1936475362">
          <w:marLeft w:val="0"/>
          <w:marRight w:val="0"/>
          <w:marTop w:val="0"/>
          <w:marBottom w:val="0"/>
          <w:divBdr>
            <w:top w:val="none" w:sz="0" w:space="0" w:color="auto"/>
            <w:left w:val="none" w:sz="0" w:space="0" w:color="auto"/>
            <w:bottom w:val="none" w:sz="0" w:space="0" w:color="auto"/>
            <w:right w:val="none" w:sz="0" w:space="0" w:color="auto"/>
          </w:divBdr>
        </w:div>
        <w:div w:id="576209865">
          <w:marLeft w:val="0"/>
          <w:marRight w:val="0"/>
          <w:marTop w:val="0"/>
          <w:marBottom w:val="0"/>
          <w:divBdr>
            <w:top w:val="none" w:sz="0" w:space="0" w:color="auto"/>
            <w:left w:val="none" w:sz="0" w:space="0" w:color="auto"/>
            <w:bottom w:val="none" w:sz="0" w:space="0" w:color="auto"/>
            <w:right w:val="none" w:sz="0" w:space="0" w:color="auto"/>
          </w:divBdr>
        </w:div>
        <w:div w:id="1784939">
          <w:marLeft w:val="0"/>
          <w:marRight w:val="0"/>
          <w:marTop w:val="0"/>
          <w:marBottom w:val="0"/>
          <w:divBdr>
            <w:top w:val="none" w:sz="0" w:space="0" w:color="auto"/>
            <w:left w:val="none" w:sz="0" w:space="0" w:color="auto"/>
            <w:bottom w:val="none" w:sz="0" w:space="0" w:color="auto"/>
            <w:right w:val="none" w:sz="0" w:space="0" w:color="auto"/>
          </w:divBdr>
        </w:div>
        <w:div w:id="1807308316">
          <w:marLeft w:val="0"/>
          <w:marRight w:val="0"/>
          <w:marTop w:val="0"/>
          <w:marBottom w:val="0"/>
          <w:divBdr>
            <w:top w:val="none" w:sz="0" w:space="0" w:color="auto"/>
            <w:left w:val="none" w:sz="0" w:space="0" w:color="auto"/>
            <w:bottom w:val="none" w:sz="0" w:space="0" w:color="auto"/>
            <w:right w:val="none" w:sz="0" w:space="0" w:color="auto"/>
          </w:divBdr>
        </w:div>
        <w:div w:id="539634526">
          <w:marLeft w:val="0"/>
          <w:marRight w:val="0"/>
          <w:marTop w:val="0"/>
          <w:marBottom w:val="0"/>
          <w:divBdr>
            <w:top w:val="none" w:sz="0" w:space="0" w:color="auto"/>
            <w:left w:val="none" w:sz="0" w:space="0" w:color="auto"/>
            <w:bottom w:val="none" w:sz="0" w:space="0" w:color="auto"/>
            <w:right w:val="none" w:sz="0" w:space="0" w:color="auto"/>
          </w:divBdr>
        </w:div>
        <w:div w:id="949513077">
          <w:marLeft w:val="0"/>
          <w:marRight w:val="0"/>
          <w:marTop w:val="0"/>
          <w:marBottom w:val="0"/>
          <w:divBdr>
            <w:top w:val="none" w:sz="0" w:space="0" w:color="auto"/>
            <w:left w:val="none" w:sz="0" w:space="0" w:color="auto"/>
            <w:bottom w:val="none" w:sz="0" w:space="0" w:color="auto"/>
            <w:right w:val="none" w:sz="0" w:space="0" w:color="auto"/>
          </w:divBdr>
        </w:div>
        <w:div w:id="2087065519">
          <w:marLeft w:val="0"/>
          <w:marRight w:val="0"/>
          <w:marTop w:val="0"/>
          <w:marBottom w:val="0"/>
          <w:divBdr>
            <w:top w:val="none" w:sz="0" w:space="0" w:color="auto"/>
            <w:left w:val="none" w:sz="0" w:space="0" w:color="auto"/>
            <w:bottom w:val="none" w:sz="0" w:space="0" w:color="auto"/>
            <w:right w:val="none" w:sz="0" w:space="0" w:color="auto"/>
          </w:divBdr>
        </w:div>
        <w:div w:id="799693492">
          <w:marLeft w:val="0"/>
          <w:marRight w:val="0"/>
          <w:marTop w:val="0"/>
          <w:marBottom w:val="0"/>
          <w:divBdr>
            <w:top w:val="none" w:sz="0" w:space="0" w:color="auto"/>
            <w:left w:val="none" w:sz="0" w:space="0" w:color="auto"/>
            <w:bottom w:val="none" w:sz="0" w:space="0" w:color="auto"/>
            <w:right w:val="none" w:sz="0" w:space="0" w:color="auto"/>
          </w:divBdr>
        </w:div>
        <w:div w:id="1222403725">
          <w:marLeft w:val="0"/>
          <w:marRight w:val="0"/>
          <w:marTop w:val="0"/>
          <w:marBottom w:val="0"/>
          <w:divBdr>
            <w:top w:val="none" w:sz="0" w:space="0" w:color="auto"/>
            <w:left w:val="none" w:sz="0" w:space="0" w:color="auto"/>
            <w:bottom w:val="none" w:sz="0" w:space="0" w:color="auto"/>
            <w:right w:val="none" w:sz="0" w:space="0" w:color="auto"/>
          </w:divBdr>
        </w:div>
        <w:div w:id="1253272939">
          <w:marLeft w:val="0"/>
          <w:marRight w:val="0"/>
          <w:marTop w:val="0"/>
          <w:marBottom w:val="0"/>
          <w:divBdr>
            <w:top w:val="none" w:sz="0" w:space="0" w:color="auto"/>
            <w:left w:val="none" w:sz="0" w:space="0" w:color="auto"/>
            <w:bottom w:val="none" w:sz="0" w:space="0" w:color="auto"/>
            <w:right w:val="none" w:sz="0" w:space="0" w:color="auto"/>
          </w:divBdr>
        </w:div>
        <w:div w:id="1446316435">
          <w:marLeft w:val="0"/>
          <w:marRight w:val="0"/>
          <w:marTop w:val="0"/>
          <w:marBottom w:val="0"/>
          <w:divBdr>
            <w:top w:val="none" w:sz="0" w:space="0" w:color="auto"/>
            <w:left w:val="none" w:sz="0" w:space="0" w:color="auto"/>
            <w:bottom w:val="none" w:sz="0" w:space="0" w:color="auto"/>
            <w:right w:val="none" w:sz="0" w:space="0" w:color="auto"/>
          </w:divBdr>
        </w:div>
        <w:div w:id="1509710547">
          <w:marLeft w:val="0"/>
          <w:marRight w:val="0"/>
          <w:marTop w:val="0"/>
          <w:marBottom w:val="0"/>
          <w:divBdr>
            <w:top w:val="none" w:sz="0" w:space="0" w:color="auto"/>
            <w:left w:val="none" w:sz="0" w:space="0" w:color="auto"/>
            <w:bottom w:val="none" w:sz="0" w:space="0" w:color="auto"/>
            <w:right w:val="none" w:sz="0" w:space="0" w:color="auto"/>
          </w:divBdr>
        </w:div>
        <w:div w:id="2099599290">
          <w:marLeft w:val="0"/>
          <w:marRight w:val="0"/>
          <w:marTop w:val="0"/>
          <w:marBottom w:val="0"/>
          <w:divBdr>
            <w:top w:val="none" w:sz="0" w:space="0" w:color="auto"/>
            <w:left w:val="none" w:sz="0" w:space="0" w:color="auto"/>
            <w:bottom w:val="none" w:sz="0" w:space="0" w:color="auto"/>
            <w:right w:val="none" w:sz="0" w:space="0" w:color="auto"/>
          </w:divBdr>
        </w:div>
        <w:div w:id="310526647">
          <w:marLeft w:val="0"/>
          <w:marRight w:val="0"/>
          <w:marTop w:val="0"/>
          <w:marBottom w:val="0"/>
          <w:divBdr>
            <w:top w:val="none" w:sz="0" w:space="0" w:color="auto"/>
            <w:left w:val="none" w:sz="0" w:space="0" w:color="auto"/>
            <w:bottom w:val="none" w:sz="0" w:space="0" w:color="auto"/>
            <w:right w:val="none" w:sz="0" w:space="0" w:color="auto"/>
          </w:divBdr>
        </w:div>
        <w:div w:id="303511733">
          <w:marLeft w:val="0"/>
          <w:marRight w:val="0"/>
          <w:marTop w:val="0"/>
          <w:marBottom w:val="0"/>
          <w:divBdr>
            <w:top w:val="none" w:sz="0" w:space="0" w:color="auto"/>
            <w:left w:val="none" w:sz="0" w:space="0" w:color="auto"/>
            <w:bottom w:val="none" w:sz="0" w:space="0" w:color="auto"/>
            <w:right w:val="none" w:sz="0" w:space="0" w:color="auto"/>
          </w:divBdr>
        </w:div>
        <w:div w:id="393042881">
          <w:marLeft w:val="0"/>
          <w:marRight w:val="0"/>
          <w:marTop w:val="0"/>
          <w:marBottom w:val="0"/>
          <w:divBdr>
            <w:top w:val="none" w:sz="0" w:space="0" w:color="auto"/>
            <w:left w:val="none" w:sz="0" w:space="0" w:color="auto"/>
            <w:bottom w:val="none" w:sz="0" w:space="0" w:color="auto"/>
            <w:right w:val="none" w:sz="0" w:space="0" w:color="auto"/>
          </w:divBdr>
        </w:div>
        <w:div w:id="555777828">
          <w:marLeft w:val="0"/>
          <w:marRight w:val="0"/>
          <w:marTop w:val="0"/>
          <w:marBottom w:val="0"/>
          <w:divBdr>
            <w:top w:val="none" w:sz="0" w:space="0" w:color="auto"/>
            <w:left w:val="none" w:sz="0" w:space="0" w:color="auto"/>
            <w:bottom w:val="none" w:sz="0" w:space="0" w:color="auto"/>
            <w:right w:val="none" w:sz="0" w:space="0" w:color="auto"/>
          </w:divBdr>
        </w:div>
        <w:div w:id="740172742">
          <w:marLeft w:val="0"/>
          <w:marRight w:val="0"/>
          <w:marTop w:val="0"/>
          <w:marBottom w:val="0"/>
          <w:divBdr>
            <w:top w:val="none" w:sz="0" w:space="0" w:color="auto"/>
            <w:left w:val="none" w:sz="0" w:space="0" w:color="auto"/>
            <w:bottom w:val="none" w:sz="0" w:space="0" w:color="auto"/>
            <w:right w:val="none" w:sz="0" w:space="0" w:color="auto"/>
          </w:divBdr>
        </w:div>
        <w:div w:id="111554582">
          <w:marLeft w:val="0"/>
          <w:marRight w:val="0"/>
          <w:marTop w:val="0"/>
          <w:marBottom w:val="0"/>
          <w:divBdr>
            <w:top w:val="none" w:sz="0" w:space="0" w:color="auto"/>
            <w:left w:val="none" w:sz="0" w:space="0" w:color="auto"/>
            <w:bottom w:val="none" w:sz="0" w:space="0" w:color="auto"/>
            <w:right w:val="none" w:sz="0" w:space="0" w:color="auto"/>
          </w:divBdr>
        </w:div>
        <w:div w:id="1589925123">
          <w:marLeft w:val="0"/>
          <w:marRight w:val="0"/>
          <w:marTop w:val="0"/>
          <w:marBottom w:val="0"/>
          <w:divBdr>
            <w:top w:val="none" w:sz="0" w:space="0" w:color="auto"/>
            <w:left w:val="none" w:sz="0" w:space="0" w:color="auto"/>
            <w:bottom w:val="none" w:sz="0" w:space="0" w:color="auto"/>
            <w:right w:val="none" w:sz="0" w:space="0" w:color="auto"/>
          </w:divBdr>
        </w:div>
        <w:div w:id="84956436">
          <w:marLeft w:val="0"/>
          <w:marRight w:val="0"/>
          <w:marTop w:val="0"/>
          <w:marBottom w:val="0"/>
          <w:divBdr>
            <w:top w:val="none" w:sz="0" w:space="0" w:color="auto"/>
            <w:left w:val="none" w:sz="0" w:space="0" w:color="auto"/>
            <w:bottom w:val="none" w:sz="0" w:space="0" w:color="auto"/>
            <w:right w:val="none" w:sz="0" w:space="0" w:color="auto"/>
          </w:divBdr>
        </w:div>
        <w:div w:id="280188740">
          <w:marLeft w:val="0"/>
          <w:marRight w:val="0"/>
          <w:marTop w:val="0"/>
          <w:marBottom w:val="0"/>
          <w:divBdr>
            <w:top w:val="none" w:sz="0" w:space="0" w:color="auto"/>
            <w:left w:val="none" w:sz="0" w:space="0" w:color="auto"/>
            <w:bottom w:val="none" w:sz="0" w:space="0" w:color="auto"/>
            <w:right w:val="none" w:sz="0" w:space="0" w:color="auto"/>
          </w:divBdr>
        </w:div>
        <w:div w:id="2049647264">
          <w:marLeft w:val="0"/>
          <w:marRight w:val="0"/>
          <w:marTop w:val="0"/>
          <w:marBottom w:val="0"/>
          <w:divBdr>
            <w:top w:val="none" w:sz="0" w:space="0" w:color="auto"/>
            <w:left w:val="none" w:sz="0" w:space="0" w:color="auto"/>
            <w:bottom w:val="none" w:sz="0" w:space="0" w:color="auto"/>
            <w:right w:val="none" w:sz="0" w:space="0" w:color="auto"/>
          </w:divBdr>
        </w:div>
        <w:div w:id="2015649022">
          <w:marLeft w:val="0"/>
          <w:marRight w:val="0"/>
          <w:marTop w:val="0"/>
          <w:marBottom w:val="0"/>
          <w:divBdr>
            <w:top w:val="none" w:sz="0" w:space="0" w:color="auto"/>
            <w:left w:val="none" w:sz="0" w:space="0" w:color="auto"/>
            <w:bottom w:val="none" w:sz="0" w:space="0" w:color="auto"/>
            <w:right w:val="none" w:sz="0" w:space="0" w:color="auto"/>
          </w:divBdr>
        </w:div>
        <w:div w:id="298265171">
          <w:marLeft w:val="0"/>
          <w:marRight w:val="0"/>
          <w:marTop w:val="0"/>
          <w:marBottom w:val="0"/>
          <w:divBdr>
            <w:top w:val="none" w:sz="0" w:space="0" w:color="auto"/>
            <w:left w:val="none" w:sz="0" w:space="0" w:color="auto"/>
            <w:bottom w:val="none" w:sz="0" w:space="0" w:color="auto"/>
            <w:right w:val="none" w:sz="0" w:space="0" w:color="auto"/>
          </w:divBdr>
        </w:div>
        <w:div w:id="1171146071">
          <w:marLeft w:val="0"/>
          <w:marRight w:val="0"/>
          <w:marTop w:val="0"/>
          <w:marBottom w:val="0"/>
          <w:divBdr>
            <w:top w:val="none" w:sz="0" w:space="0" w:color="auto"/>
            <w:left w:val="none" w:sz="0" w:space="0" w:color="auto"/>
            <w:bottom w:val="none" w:sz="0" w:space="0" w:color="auto"/>
            <w:right w:val="none" w:sz="0" w:space="0" w:color="auto"/>
          </w:divBdr>
        </w:div>
        <w:div w:id="751003310">
          <w:marLeft w:val="0"/>
          <w:marRight w:val="0"/>
          <w:marTop w:val="0"/>
          <w:marBottom w:val="0"/>
          <w:divBdr>
            <w:top w:val="none" w:sz="0" w:space="0" w:color="auto"/>
            <w:left w:val="none" w:sz="0" w:space="0" w:color="auto"/>
            <w:bottom w:val="none" w:sz="0" w:space="0" w:color="auto"/>
            <w:right w:val="none" w:sz="0" w:space="0" w:color="auto"/>
          </w:divBdr>
        </w:div>
        <w:div w:id="1126120606">
          <w:marLeft w:val="0"/>
          <w:marRight w:val="0"/>
          <w:marTop w:val="0"/>
          <w:marBottom w:val="0"/>
          <w:divBdr>
            <w:top w:val="none" w:sz="0" w:space="0" w:color="auto"/>
            <w:left w:val="none" w:sz="0" w:space="0" w:color="auto"/>
            <w:bottom w:val="none" w:sz="0" w:space="0" w:color="auto"/>
            <w:right w:val="none" w:sz="0" w:space="0" w:color="auto"/>
          </w:divBdr>
        </w:div>
        <w:div w:id="559751381">
          <w:marLeft w:val="0"/>
          <w:marRight w:val="0"/>
          <w:marTop w:val="0"/>
          <w:marBottom w:val="0"/>
          <w:divBdr>
            <w:top w:val="none" w:sz="0" w:space="0" w:color="auto"/>
            <w:left w:val="none" w:sz="0" w:space="0" w:color="auto"/>
            <w:bottom w:val="none" w:sz="0" w:space="0" w:color="auto"/>
            <w:right w:val="none" w:sz="0" w:space="0" w:color="auto"/>
          </w:divBdr>
        </w:div>
        <w:div w:id="224996299">
          <w:marLeft w:val="0"/>
          <w:marRight w:val="0"/>
          <w:marTop w:val="0"/>
          <w:marBottom w:val="0"/>
          <w:divBdr>
            <w:top w:val="none" w:sz="0" w:space="0" w:color="auto"/>
            <w:left w:val="none" w:sz="0" w:space="0" w:color="auto"/>
            <w:bottom w:val="none" w:sz="0" w:space="0" w:color="auto"/>
            <w:right w:val="none" w:sz="0" w:space="0" w:color="auto"/>
          </w:divBdr>
        </w:div>
        <w:div w:id="712116818">
          <w:marLeft w:val="0"/>
          <w:marRight w:val="0"/>
          <w:marTop w:val="0"/>
          <w:marBottom w:val="0"/>
          <w:divBdr>
            <w:top w:val="none" w:sz="0" w:space="0" w:color="auto"/>
            <w:left w:val="none" w:sz="0" w:space="0" w:color="auto"/>
            <w:bottom w:val="none" w:sz="0" w:space="0" w:color="auto"/>
            <w:right w:val="none" w:sz="0" w:space="0" w:color="auto"/>
          </w:divBdr>
        </w:div>
      </w:divsChild>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6785344">
      <w:bodyDiv w:val="1"/>
      <w:marLeft w:val="0"/>
      <w:marRight w:val="0"/>
      <w:marTop w:val="0"/>
      <w:marBottom w:val="0"/>
      <w:divBdr>
        <w:top w:val="none" w:sz="0" w:space="0" w:color="auto"/>
        <w:left w:val="none" w:sz="0" w:space="0" w:color="auto"/>
        <w:bottom w:val="none" w:sz="0" w:space="0" w:color="auto"/>
        <w:right w:val="none" w:sz="0" w:space="0" w:color="auto"/>
      </w:divBdr>
      <w:divsChild>
        <w:div w:id="784690826">
          <w:marLeft w:val="0"/>
          <w:marRight w:val="0"/>
          <w:marTop w:val="0"/>
          <w:marBottom w:val="0"/>
          <w:divBdr>
            <w:top w:val="none" w:sz="0" w:space="0" w:color="auto"/>
            <w:left w:val="none" w:sz="0" w:space="0" w:color="auto"/>
            <w:bottom w:val="none" w:sz="0" w:space="0" w:color="auto"/>
            <w:right w:val="none" w:sz="0" w:space="0" w:color="auto"/>
          </w:divBdr>
        </w:div>
        <w:div w:id="1107694288">
          <w:marLeft w:val="0"/>
          <w:marRight w:val="0"/>
          <w:marTop w:val="0"/>
          <w:marBottom w:val="0"/>
          <w:divBdr>
            <w:top w:val="none" w:sz="0" w:space="0" w:color="auto"/>
            <w:left w:val="none" w:sz="0" w:space="0" w:color="auto"/>
            <w:bottom w:val="none" w:sz="0" w:space="0" w:color="auto"/>
            <w:right w:val="none" w:sz="0" w:space="0" w:color="auto"/>
          </w:divBdr>
        </w:div>
        <w:div w:id="1354695901">
          <w:marLeft w:val="0"/>
          <w:marRight w:val="0"/>
          <w:marTop w:val="0"/>
          <w:marBottom w:val="0"/>
          <w:divBdr>
            <w:top w:val="none" w:sz="0" w:space="0" w:color="auto"/>
            <w:left w:val="none" w:sz="0" w:space="0" w:color="auto"/>
            <w:bottom w:val="none" w:sz="0" w:space="0" w:color="auto"/>
            <w:right w:val="none" w:sz="0" w:space="0" w:color="auto"/>
          </w:divBdr>
        </w:div>
        <w:div w:id="551697926">
          <w:marLeft w:val="0"/>
          <w:marRight w:val="0"/>
          <w:marTop w:val="0"/>
          <w:marBottom w:val="0"/>
          <w:divBdr>
            <w:top w:val="none" w:sz="0" w:space="0" w:color="auto"/>
            <w:left w:val="none" w:sz="0" w:space="0" w:color="auto"/>
            <w:bottom w:val="none" w:sz="0" w:space="0" w:color="auto"/>
            <w:right w:val="none" w:sz="0" w:space="0" w:color="auto"/>
          </w:divBdr>
        </w:div>
        <w:div w:id="1980525176">
          <w:marLeft w:val="0"/>
          <w:marRight w:val="0"/>
          <w:marTop w:val="0"/>
          <w:marBottom w:val="0"/>
          <w:divBdr>
            <w:top w:val="none" w:sz="0" w:space="0" w:color="auto"/>
            <w:left w:val="none" w:sz="0" w:space="0" w:color="auto"/>
            <w:bottom w:val="none" w:sz="0" w:space="0" w:color="auto"/>
            <w:right w:val="none" w:sz="0" w:space="0" w:color="auto"/>
          </w:divBdr>
        </w:div>
        <w:div w:id="718407259">
          <w:marLeft w:val="0"/>
          <w:marRight w:val="0"/>
          <w:marTop w:val="0"/>
          <w:marBottom w:val="0"/>
          <w:divBdr>
            <w:top w:val="none" w:sz="0" w:space="0" w:color="auto"/>
            <w:left w:val="none" w:sz="0" w:space="0" w:color="auto"/>
            <w:bottom w:val="none" w:sz="0" w:space="0" w:color="auto"/>
            <w:right w:val="none" w:sz="0" w:space="0" w:color="auto"/>
          </w:divBdr>
        </w:div>
        <w:div w:id="1718119695">
          <w:marLeft w:val="0"/>
          <w:marRight w:val="0"/>
          <w:marTop w:val="0"/>
          <w:marBottom w:val="0"/>
          <w:divBdr>
            <w:top w:val="none" w:sz="0" w:space="0" w:color="auto"/>
            <w:left w:val="none" w:sz="0" w:space="0" w:color="auto"/>
            <w:bottom w:val="none" w:sz="0" w:space="0" w:color="auto"/>
            <w:right w:val="none" w:sz="0" w:space="0" w:color="auto"/>
          </w:divBdr>
        </w:div>
        <w:div w:id="264077048">
          <w:marLeft w:val="0"/>
          <w:marRight w:val="0"/>
          <w:marTop w:val="0"/>
          <w:marBottom w:val="0"/>
          <w:divBdr>
            <w:top w:val="none" w:sz="0" w:space="0" w:color="auto"/>
            <w:left w:val="none" w:sz="0" w:space="0" w:color="auto"/>
            <w:bottom w:val="none" w:sz="0" w:space="0" w:color="auto"/>
            <w:right w:val="none" w:sz="0" w:space="0" w:color="auto"/>
          </w:divBdr>
        </w:div>
        <w:div w:id="207377304">
          <w:marLeft w:val="0"/>
          <w:marRight w:val="0"/>
          <w:marTop w:val="0"/>
          <w:marBottom w:val="0"/>
          <w:divBdr>
            <w:top w:val="none" w:sz="0" w:space="0" w:color="auto"/>
            <w:left w:val="none" w:sz="0" w:space="0" w:color="auto"/>
            <w:bottom w:val="none" w:sz="0" w:space="0" w:color="auto"/>
            <w:right w:val="none" w:sz="0" w:space="0" w:color="auto"/>
          </w:divBdr>
        </w:div>
        <w:div w:id="215747069">
          <w:marLeft w:val="0"/>
          <w:marRight w:val="0"/>
          <w:marTop w:val="0"/>
          <w:marBottom w:val="0"/>
          <w:divBdr>
            <w:top w:val="none" w:sz="0" w:space="0" w:color="auto"/>
            <w:left w:val="none" w:sz="0" w:space="0" w:color="auto"/>
            <w:bottom w:val="none" w:sz="0" w:space="0" w:color="auto"/>
            <w:right w:val="none" w:sz="0" w:space="0" w:color="auto"/>
          </w:divBdr>
        </w:div>
        <w:div w:id="1133207595">
          <w:marLeft w:val="0"/>
          <w:marRight w:val="0"/>
          <w:marTop w:val="0"/>
          <w:marBottom w:val="0"/>
          <w:divBdr>
            <w:top w:val="none" w:sz="0" w:space="0" w:color="auto"/>
            <w:left w:val="none" w:sz="0" w:space="0" w:color="auto"/>
            <w:bottom w:val="none" w:sz="0" w:space="0" w:color="auto"/>
            <w:right w:val="none" w:sz="0" w:space="0" w:color="auto"/>
          </w:divBdr>
        </w:div>
        <w:div w:id="91123589">
          <w:marLeft w:val="0"/>
          <w:marRight w:val="0"/>
          <w:marTop w:val="0"/>
          <w:marBottom w:val="0"/>
          <w:divBdr>
            <w:top w:val="none" w:sz="0" w:space="0" w:color="auto"/>
            <w:left w:val="none" w:sz="0" w:space="0" w:color="auto"/>
            <w:bottom w:val="none" w:sz="0" w:space="0" w:color="auto"/>
            <w:right w:val="none" w:sz="0" w:space="0" w:color="auto"/>
          </w:divBdr>
        </w:div>
        <w:div w:id="1576476302">
          <w:marLeft w:val="0"/>
          <w:marRight w:val="0"/>
          <w:marTop w:val="0"/>
          <w:marBottom w:val="0"/>
          <w:divBdr>
            <w:top w:val="none" w:sz="0" w:space="0" w:color="auto"/>
            <w:left w:val="none" w:sz="0" w:space="0" w:color="auto"/>
            <w:bottom w:val="none" w:sz="0" w:space="0" w:color="auto"/>
            <w:right w:val="none" w:sz="0" w:space="0" w:color="auto"/>
          </w:divBdr>
        </w:div>
        <w:div w:id="1277450122">
          <w:marLeft w:val="0"/>
          <w:marRight w:val="0"/>
          <w:marTop w:val="0"/>
          <w:marBottom w:val="0"/>
          <w:divBdr>
            <w:top w:val="none" w:sz="0" w:space="0" w:color="auto"/>
            <w:left w:val="none" w:sz="0" w:space="0" w:color="auto"/>
            <w:bottom w:val="none" w:sz="0" w:space="0" w:color="auto"/>
            <w:right w:val="none" w:sz="0" w:space="0" w:color="auto"/>
          </w:divBdr>
        </w:div>
        <w:div w:id="1904171629">
          <w:marLeft w:val="0"/>
          <w:marRight w:val="0"/>
          <w:marTop w:val="0"/>
          <w:marBottom w:val="0"/>
          <w:divBdr>
            <w:top w:val="none" w:sz="0" w:space="0" w:color="auto"/>
            <w:left w:val="none" w:sz="0" w:space="0" w:color="auto"/>
            <w:bottom w:val="none" w:sz="0" w:space="0" w:color="auto"/>
            <w:right w:val="none" w:sz="0" w:space="0" w:color="auto"/>
          </w:divBdr>
        </w:div>
        <w:div w:id="514005172">
          <w:marLeft w:val="0"/>
          <w:marRight w:val="0"/>
          <w:marTop w:val="0"/>
          <w:marBottom w:val="0"/>
          <w:divBdr>
            <w:top w:val="none" w:sz="0" w:space="0" w:color="auto"/>
            <w:left w:val="none" w:sz="0" w:space="0" w:color="auto"/>
            <w:bottom w:val="none" w:sz="0" w:space="0" w:color="auto"/>
            <w:right w:val="none" w:sz="0" w:space="0" w:color="auto"/>
          </w:divBdr>
        </w:div>
        <w:div w:id="832455857">
          <w:marLeft w:val="0"/>
          <w:marRight w:val="0"/>
          <w:marTop w:val="0"/>
          <w:marBottom w:val="0"/>
          <w:divBdr>
            <w:top w:val="none" w:sz="0" w:space="0" w:color="auto"/>
            <w:left w:val="none" w:sz="0" w:space="0" w:color="auto"/>
            <w:bottom w:val="none" w:sz="0" w:space="0" w:color="auto"/>
            <w:right w:val="none" w:sz="0" w:space="0" w:color="auto"/>
          </w:divBdr>
        </w:div>
        <w:div w:id="1204907530">
          <w:marLeft w:val="0"/>
          <w:marRight w:val="0"/>
          <w:marTop w:val="0"/>
          <w:marBottom w:val="0"/>
          <w:divBdr>
            <w:top w:val="none" w:sz="0" w:space="0" w:color="auto"/>
            <w:left w:val="none" w:sz="0" w:space="0" w:color="auto"/>
            <w:bottom w:val="none" w:sz="0" w:space="0" w:color="auto"/>
            <w:right w:val="none" w:sz="0" w:space="0" w:color="auto"/>
          </w:divBdr>
        </w:div>
        <w:div w:id="443574741">
          <w:marLeft w:val="0"/>
          <w:marRight w:val="0"/>
          <w:marTop w:val="0"/>
          <w:marBottom w:val="0"/>
          <w:divBdr>
            <w:top w:val="none" w:sz="0" w:space="0" w:color="auto"/>
            <w:left w:val="none" w:sz="0" w:space="0" w:color="auto"/>
            <w:bottom w:val="none" w:sz="0" w:space="0" w:color="auto"/>
            <w:right w:val="none" w:sz="0" w:space="0" w:color="auto"/>
          </w:divBdr>
        </w:div>
        <w:div w:id="824393024">
          <w:marLeft w:val="0"/>
          <w:marRight w:val="0"/>
          <w:marTop w:val="0"/>
          <w:marBottom w:val="0"/>
          <w:divBdr>
            <w:top w:val="none" w:sz="0" w:space="0" w:color="auto"/>
            <w:left w:val="none" w:sz="0" w:space="0" w:color="auto"/>
            <w:bottom w:val="none" w:sz="0" w:space="0" w:color="auto"/>
            <w:right w:val="none" w:sz="0" w:space="0" w:color="auto"/>
          </w:divBdr>
        </w:div>
        <w:div w:id="1722905419">
          <w:marLeft w:val="0"/>
          <w:marRight w:val="0"/>
          <w:marTop w:val="0"/>
          <w:marBottom w:val="0"/>
          <w:divBdr>
            <w:top w:val="none" w:sz="0" w:space="0" w:color="auto"/>
            <w:left w:val="none" w:sz="0" w:space="0" w:color="auto"/>
            <w:bottom w:val="none" w:sz="0" w:space="0" w:color="auto"/>
            <w:right w:val="none" w:sz="0" w:space="0" w:color="auto"/>
          </w:divBdr>
        </w:div>
        <w:div w:id="961879650">
          <w:marLeft w:val="0"/>
          <w:marRight w:val="0"/>
          <w:marTop w:val="0"/>
          <w:marBottom w:val="0"/>
          <w:divBdr>
            <w:top w:val="none" w:sz="0" w:space="0" w:color="auto"/>
            <w:left w:val="none" w:sz="0" w:space="0" w:color="auto"/>
            <w:bottom w:val="none" w:sz="0" w:space="0" w:color="auto"/>
            <w:right w:val="none" w:sz="0" w:space="0" w:color="auto"/>
          </w:divBdr>
        </w:div>
        <w:div w:id="780107294">
          <w:marLeft w:val="0"/>
          <w:marRight w:val="0"/>
          <w:marTop w:val="0"/>
          <w:marBottom w:val="0"/>
          <w:divBdr>
            <w:top w:val="none" w:sz="0" w:space="0" w:color="auto"/>
            <w:left w:val="none" w:sz="0" w:space="0" w:color="auto"/>
            <w:bottom w:val="none" w:sz="0" w:space="0" w:color="auto"/>
            <w:right w:val="none" w:sz="0" w:space="0" w:color="auto"/>
          </w:divBdr>
        </w:div>
        <w:div w:id="1819375029">
          <w:marLeft w:val="0"/>
          <w:marRight w:val="0"/>
          <w:marTop w:val="0"/>
          <w:marBottom w:val="0"/>
          <w:divBdr>
            <w:top w:val="none" w:sz="0" w:space="0" w:color="auto"/>
            <w:left w:val="none" w:sz="0" w:space="0" w:color="auto"/>
            <w:bottom w:val="none" w:sz="0" w:space="0" w:color="auto"/>
            <w:right w:val="none" w:sz="0" w:space="0" w:color="auto"/>
          </w:divBdr>
        </w:div>
        <w:div w:id="1076054094">
          <w:marLeft w:val="0"/>
          <w:marRight w:val="0"/>
          <w:marTop w:val="0"/>
          <w:marBottom w:val="0"/>
          <w:divBdr>
            <w:top w:val="none" w:sz="0" w:space="0" w:color="auto"/>
            <w:left w:val="none" w:sz="0" w:space="0" w:color="auto"/>
            <w:bottom w:val="none" w:sz="0" w:space="0" w:color="auto"/>
            <w:right w:val="none" w:sz="0" w:space="0" w:color="auto"/>
          </w:divBdr>
        </w:div>
        <w:div w:id="39676042">
          <w:marLeft w:val="0"/>
          <w:marRight w:val="0"/>
          <w:marTop w:val="0"/>
          <w:marBottom w:val="0"/>
          <w:divBdr>
            <w:top w:val="none" w:sz="0" w:space="0" w:color="auto"/>
            <w:left w:val="none" w:sz="0" w:space="0" w:color="auto"/>
            <w:bottom w:val="none" w:sz="0" w:space="0" w:color="auto"/>
            <w:right w:val="none" w:sz="0" w:space="0" w:color="auto"/>
          </w:divBdr>
        </w:div>
        <w:div w:id="716515242">
          <w:marLeft w:val="0"/>
          <w:marRight w:val="0"/>
          <w:marTop w:val="0"/>
          <w:marBottom w:val="0"/>
          <w:divBdr>
            <w:top w:val="none" w:sz="0" w:space="0" w:color="auto"/>
            <w:left w:val="none" w:sz="0" w:space="0" w:color="auto"/>
            <w:bottom w:val="none" w:sz="0" w:space="0" w:color="auto"/>
            <w:right w:val="none" w:sz="0" w:space="0" w:color="auto"/>
          </w:divBdr>
        </w:div>
        <w:div w:id="1067991814">
          <w:marLeft w:val="0"/>
          <w:marRight w:val="0"/>
          <w:marTop w:val="0"/>
          <w:marBottom w:val="0"/>
          <w:divBdr>
            <w:top w:val="none" w:sz="0" w:space="0" w:color="auto"/>
            <w:left w:val="none" w:sz="0" w:space="0" w:color="auto"/>
            <w:bottom w:val="none" w:sz="0" w:space="0" w:color="auto"/>
            <w:right w:val="none" w:sz="0" w:space="0" w:color="auto"/>
          </w:divBdr>
        </w:div>
        <w:div w:id="1222520863">
          <w:marLeft w:val="0"/>
          <w:marRight w:val="0"/>
          <w:marTop w:val="0"/>
          <w:marBottom w:val="0"/>
          <w:divBdr>
            <w:top w:val="none" w:sz="0" w:space="0" w:color="auto"/>
            <w:left w:val="none" w:sz="0" w:space="0" w:color="auto"/>
            <w:bottom w:val="none" w:sz="0" w:space="0" w:color="auto"/>
            <w:right w:val="none" w:sz="0" w:space="0" w:color="auto"/>
          </w:divBdr>
        </w:div>
        <w:div w:id="574899021">
          <w:marLeft w:val="0"/>
          <w:marRight w:val="0"/>
          <w:marTop w:val="0"/>
          <w:marBottom w:val="0"/>
          <w:divBdr>
            <w:top w:val="none" w:sz="0" w:space="0" w:color="auto"/>
            <w:left w:val="none" w:sz="0" w:space="0" w:color="auto"/>
            <w:bottom w:val="none" w:sz="0" w:space="0" w:color="auto"/>
            <w:right w:val="none" w:sz="0" w:space="0" w:color="auto"/>
          </w:divBdr>
        </w:div>
        <w:div w:id="70127186">
          <w:marLeft w:val="0"/>
          <w:marRight w:val="0"/>
          <w:marTop w:val="0"/>
          <w:marBottom w:val="0"/>
          <w:divBdr>
            <w:top w:val="none" w:sz="0" w:space="0" w:color="auto"/>
            <w:left w:val="none" w:sz="0" w:space="0" w:color="auto"/>
            <w:bottom w:val="none" w:sz="0" w:space="0" w:color="auto"/>
            <w:right w:val="none" w:sz="0" w:space="0" w:color="auto"/>
          </w:divBdr>
        </w:div>
        <w:div w:id="1764716826">
          <w:marLeft w:val="0"/>
          <w:marRight w:val="0"/>
          <w:marTop w:val="0"/>
          <w:marBottom w:val="0"/>
          <w:divBdr>
            <w:top w:val="none" w:sz="0" w:space="0" w:color="auto"/>
            <w:left w:val="none" w:sz="0" w:space="0" w:color="auto"/>
            <w:bottom w:val="none" w:sz="0" w:space="0" w:color="auto"/>
            <w:right w:val="none" w:sz="0" w:space="0" w:color="auto"/>
          </w:divBdr>
        </w:div>
        <w:div w:id="324939548">
          <w:marLeft w:val="0"/>
          <w:marRight w:val="0"/>
          <w:marTop w:val="0"/>
          <w:marBottom w:val="0"/>
          <w:divBdr>
            <w:top w:val="none" w:sz="0" w:space="0" w:color="auto"/>
            <w:left w:val="none" w:sz="0" w:space="0" w:color="auto"/>
            <w:bottom w:val="none" w:sz="0" w:space="0" w:color="auto"/>
            <w:right w:val="none" w:sz="0" w:space="0" w:color="auto"/>
          </w:divBdr>
        </w:div>
        <w:div w:id="1557349507">
          <w:marLeft w:val="0"/>
          <w:marRight w:val="0"/>
          <w:marTop w:val="0"/>
          <w:marBottom w:val="0"/>
          <w:divBdr>
            <w:top w:val="none" w:sz="0" w:space="0" w:color="auto"/>
            <w:left w:val="none" w:sz="0" w:space="0" w:color="auto"/>
            <w:bottom w:val="none" w:sz="0" w:space="0" w:color="auto"/>
            <w:right w:val="none" w:sz="0" w:space="0" w:color="auto"/>
          </w:divBdr>
        </w:div>
        <w:div w:id="43260675">
          <w:marLeft w:val="0"/>
          <w:marRight w:val="0"/>
          <w:marTop w:val="0"/>
          <w:marBottom w:val="0"/>
          <w:divBdr>
            <w:top w:val="none" w:sz="0" w:space="0" w:color="auto"/>
            <w:left w:val="none" w:sz="0" w:space="0" w:color="auto"/>
            <w:bottom w:val="none" w:sz="0" w:space="0" w:color="auto"/>
            <w:right w:val="none" w:sz="0" w:space="0" w:color="auto"/>
          </w:divBdr>
        </w:div>
        <w:div w:id="1645501844">
          <w:marLeft w:val="0"/>
          <w:marRight w:val="0"/>
          <w:marTop w:val="0"/>
          <w:marBottom w:val="0"/>
          <w:divBdr>
            <w:top w:val="none" w:sz="0" w:space="0" w:color="auto"/>
            <w:left w:val="none" w:sz="0" w:space="0" w:color="auto"/>
            <w:bottom w:val="none" w:sz="0" w:space="0" w:color="auto"/>
            <w:right w:val="none" w:sz="0" w:space="0" w:color="auto"/>
          </w:divBdr>
        </w:div>
        <w:div w:id="500504923">
          <w:marLeft w:val="0"/>
          <w:marRight w:val="0"/>
          <w:marTop w:val="0"/>
          <w:marBottom w:val="0"/>
          <w:divBdr>
            <w:top w:val="none" w:sz="0" w:space="0" w:color="auto"/>
            <w:left w:val="none" w:sz="0" w:space="0" w:color="auto"/>
            <w:bottom w:val="none" w:sz="0" w:space="0" w:color="auto"/>
            <w:right w:val="none" w:sz="0" w:space="0" w:color="auto"/>
          </w:divBdr>
        </w:div>
        <w:div w:id="1397320494">
          <w:marLeft w:val="0"/>
          <w:marRight w:val="0"/>
          <w:marTop w:val="0"/>
          <w:marBottom w:val="0"/>
          <w:divBdr>
            <w:top w:val="none" w:sz="0" w:space="0" w:color="auto"/>
            <w:left w:val="none" w:sz="0" w:space="0" w:color="auto"/>
            <w:bottom w:val="none" w:sz="0" w:space="0" w:color="auto"/>
            <w:right w:val="none" w:sz="0" w:space="0" w:color="auto"/>
          </w:divBdr>
        </w:div>
        <w:div w:id="1683823785">
          <w:marLeft w:val="0"/>
          <w:marRight w:val="0"/>
          <w:marTop w:val="0"/>
          <w:marBottom w:val="0"/>
          <w:divBdr>
            <w:top w:val="none" w:sz="0" w:space="0" w:color="auto"/>
            <w:left w:val="none" w:sz="0" w:space="0" w:color="auto"/>
            <w:bottom w:val="none" w:sz="0" w:space="0" w:color="auto"/>
            <w:right w:val="none" w:sz="0" w:space="0" w:color="auto"/>
          </w:divBdr>
        </w:div>
        <w:div w:id="2111273076">
          <w:marLeft w:val="0"/>
          <w:marRight w:val="0"/>
          <w:marTop w:val="0"/>
          <w:marBottom w:val="0"/>
          <w:divBdr>
            <w:top w:val="none" w:sz="0" w:space="0" w:color="auto"/>
            <w:left w:val="none" w:sz="0" w:space="0" w:color="auto"/>
            <w:bottom w:val="none" w:sz="0" w:space="0" w:color="auto"/>
            <w:right w:val="none" w:sz="0" w:space="0" w:color="auto"/>
          </w:divBdr>
        </w:div>
        <w:div w:id="348263623">
          <w:marLeft w:val="0"/>
          <w:marRight w:val="0"/>
          <w:marTop w:val="0"/>
          <w:marBottom w:val="0"/>
          <w:divBdr>
            <w:top w:val="none" w:sz="0" w:space="0" w:color="auto"/>
            <w:left w:val="none" w:sz="0" w:space="0" w:color="auto"/>
            <w:bottom w:val="none" w:sz="0" w:space="0" w:color="auto"/>
            <w:right w:val="none" w:sz="0" w:space="0" w:color="auto"/>
          </w:divBdr>
        </w:div>
        <w:div w:id="739450543">
          <w:marLeft w:val="0"/>
          <w:marRight w:val="0"/>
          <w:marTop w:val="0"/>
          <w:marBottom w:val="0"/>
          <w:divBdr>
            <w:top w:val="none" w:sz="0" w:space="0" w:color="auto"/>
            <w:left w:val="none" w:sz="0" w:space="0" w:color="auto"/>
            <w:bottom w:val="none" w:sz="0" w:space="0" w:color="auto"/>
            <w:right w:val="none" w:sz="0" w:space="0" w:color="auto"/>
          </w:divBdr>
        </w:div>
        <w:div w:id="502933284">
          <w:marLeft w:val="0"/>
          <w:marRight w:val="0"/>
          <w:marTop w:val="0"/>
          <w:marBottom w:val="0"/>
          <w:divBdr>
            <w:top w:val="none" w:sz="0" w:space="0" w:color="auto"/>
            <w:left w:val="none" w:sz="0" w:space="0" w:color="auto"/>
            <w:bottom w:val="none" w:sz="0" w:space="0" w:color="auto"/>
            <w:right w:val="none" w:sz="0" w:space="0" w:color="auto"/>
          </w:divBdr>
        </w:div>
        <w:div w:id="488987455">
          <w:marLeft w:val="0"/>
          <w:marRight w:val="0"/>
          <w:marTop w:val="0"/>
          <w:marBottom w:val="0"/>
          <w:divBdr>
            <w:top w:val="none" w:sz="0" w:space="0" w:color="auto"/>
            <w:left w:val="none" w:sz="0" w:space="0" w:color="auto"/>
            <w:bottom w:val="none" w:sz="0" w:space="0" w:color="auto"/>
            <w:right w:val="none" w:sz="0" w:space="0" w:color="auto"/>
          </w:divBdr>
        </w:div>
        <w:div w:id="826822237">
          <w:marLeft w:val="0"/>
          <w:marRight w:val="0"/>
          <w:marTop w:val="0"/>
          <w:marBottom w:val="0"/>
          <w:divBdr>
            <w:top w:val="none" w:sz="0" w:space="0" w:color="auto"/>
            <w:left w:val="none" w:sz="0" w:space="0" w:color="auto"/>
            <w:bottom w:val="none" w:sz="0" w:space="0" w:color="auto"/>
            <w:right w:val="none" w:sz="0" w:space="0" w:color="auto"/>
          </w:divBdr>
        </w:div>
        <w:div w:id="1803452082">
          <w:marLeft w:val="0"/>
          <w:marRight w:val="0"/>
          <w:marTop w:val="0"/>
          <w:marBottom w:val="0"/>
          <w:divBdr>
            <w:top w:val="none" w:sz="0" w:space="0" w:color="auto"/>
            <w:left w:val="none" w:sz="0" w:space="0" w:color="auto"/>
            <w:bottom w:val="none" w:sz="0" w:space="0" w:color="auto"/>
            <w:right w:val="none" w:sz="0" w:space="0" w:color="auto"/>
          </w:divBdr>
        </w:div>
        <w:div w:id="811674381">
          <w:marLeft w:val="0"/>
          <w:marRight w:val="0"/>
          <w:marTop w:val="0"/>
          <w:marBottom w:val="0"/>
          <w:divBdr>
            <w:top w:val="none" w:sz="0" w:space="0" w:color="auto"/>
            <w:left w:val="none" w:sz="0" w:space="0" w:color="auto"/>
            <w:bottom w:val="none" w:sz="0" w:space="0" w:color="auto"/>
            <w:right w:val="none" w:sz="0" w:space="0" w:color="auto"/>
          </w:divBdr>
        </w:div>
        <w:div w:id="819805848">
          <w:marLeft w:val="0"/>
          <w:marRight w:val="0"/>
          <w:marTop w:val="0"/>
          <w:marBottom w:val="0"/>
          <w:divBdr>
            <w:top w:val="none" w:sz="0" w:space="0" w:color="auto"/>
            <w:left w:val="none" w:sz="0" w:space="0" w:color="auto"/>
            <w:bottom w:val="none" w:sz="0" w:space="0" w:color="auto"/>
            <w:right w:val="none" w:sz="0" w:space="0" w:color="auto"/>
          </w:divBdr>
        </w:div>
        <w:div w:id="1533305554">
          <w:marLeft w:val="0"/>
          <w:marRight w:val="0"/>
          <w:marTop w:val="0"/>
          <w:marBottom w:val="0"/>
          <w:divBdr>
            <w:top w:val="none" w:sz="0" w:space="0" w:color="auto"/>
            <w:left w:val="none" w:sz="0" w:space="0" w:color="auto"/>
            <w:bottom w:val="none" w:sz="0" w:space="0" w:color="auto"/>
            <w:right w:val="none" w:sz="0" w:space="0" w:color="auto"/>
          </w:divBdr>
        </w:div>
        <w:div w:id="1002045997">
          <w:marLeft w:val="0"/>
          <w:marRight w:val="0"/>
          <w:marTop w:val="0"/>
          <w:marBottom w:val="0"/>
          <w:divBdr>
            <w:top w:val="none" w:sz="0" w:space="0" w:color="auto"/>
            <w:left w:val="none" w:sz="0" w:space="0" w:color="auto"/>
            <w:bottom w:val="none" w:sz="0" w:space="0" w:color="auto"/>
            <w:right w:val="none" w:sz="0" w:space="0" w:color="auto"/>
          </w:divBdr>
        </w:div>
        <w:div w:id="2017531434">
          <w:marLeft w:val="0"/>
          <w:marRight w:val="0"/>
          <w:marTop w:val="0"/>
          <w:marBottom w:val="0"/>
          <w:divBdr>
            <w:top w:val="none" w:sz="0" w:space="0" w:color="auto"/>
            <w:left w:val="none" w:sz="0" w:space="0" w:color="auto"/>
            <w:bottom w:val="none" w:sz="0" w:space="0" w:color="auto"/>
            <w:right w:val="none" w:sz="0" w:space="0" w:color="auto"/>
          </w:divBdr>
        </w:div>
        <w:div w:id="1195192030">
          <w:marLeft w:val="0"/>
          <w:marRight w:val="0"/>
          <w:marTop w:val="0"/>
          <w:marBottom w:val="0"/>
          <w:divBdr>
            <w:top w:val="none" w:sz="0" w:space="0" w:color="auto"/>
            <w:left w:val="none" w:sz="0" w:space="0" w:color="auto"/>
            <w:bottom w:val="none" w:sz="0" w:space="0" w:color="auto"/>
            <w:right w:val="none" w:sz="0" w:space="0" w:color="auto"/>
          </w:divBdr>
        </w:div>
        <w:div w:id="87822277">
          <w:marLeft w:val="0"/>
          <w:marRight w:val="0"/>
          <w:marTop w:val="0"/>
          <w:marBottom w:val="0"/>
          <w:divBdr>
            <w:top w:val="none" w:sz="0" w:space="0" w:color="auto"/>
            <w:left w:val="none" w:sz="0" w:space="0" w:color="auto"/>
            <w:bottom w:val="none" w:sz="0" w:space="0" w:color="auto"/>
            <w:right w:val="none" w:sz="0" w:space="0" w:color="auto"/>
          </w:divBdr>
        </w:div>
        <w:div w:id="2139955109">
          <w:marLeft w:val="0"/>
          <w:marRight w:val="0"/>
          <w:marTop w:val="0"/>
          <w:marBottom w:val="0"/>
          <w:divBdr>
            <w:top w:val="none" w:sz="0" w:space="0" w:color="auto"/>
            <w:left w:val="none" w:sz="0" w:space="0" w:color="auto"/>
            <w:bottom w:val="none" w:sz="0" w:space="0" w:color="auto"/>
            <w:right w:val="none" w:sz="0" w:space="0" w:color="auto"/>
          </w:divBdr>
        </w:div>
        <w:div w:id="19404479">
          <w:marLeft w:val="0"/>
          <w:marRight w:val="0"/>
          <w:marTop w:val="0"/>
          <w:marBottom w:val="0"/>
          <w:divBdr>
            <w:top w:val="none" w:sz="0" w:space="0" w:color="auto"/>
            <w:left w:val="none" w:sz="0" w:space="0" w:color="auto"/>
            <w:bottom w:val="none" w:sz="0" w:space="0" w:color="auto"/>
            <w:right w:val="none" w:sz="0" w:space="0" w:color="auto"/>
          </w:divBdr>
        </w:div>
        <w:div w:id="518543894">
          <w:marLeft w:val="0"/>
          <w:marRight w:val="0"/>
          <w:marTop w:val="0"/>
          <w:marBottom w:val="0"/>
          <w:divBdr>
            <w:top w:val="none" w:sz="0" w:space="0" w:color="auto"/>
            <w:left w:val="none" w:sz="0" w:space="0" w:color="auto"/>
            <w:bottom w:val="none" w:sz="0" w:space="0" w:color="auto"/>
            <w:right w:val="none" w:sz="0" w:space="0" w:color="auto"/>
          </w:divBdr>
        </w:div>
        <w:div w:id="792987768">
          <w:marLeft w:val="0"/>
          <w:marRight w:val="0"/>
          <w:marTop w:val="0"/>
          <w:marBottom w:val="0"/>
          <w:divBdr>
            <w:top w:val="none" w:sz="0" w:space="0" w:color="auto"/>
            <w:left w:val="none" w:sz="0" w:space="0" w:color="auto"/>
            <w:bottom w:val="none" w:sz="0" w:space="0" w:color="auto"/>
            <w:right w:val="none" w:sz="0" w:space="0" w:color="auto"/>
          </w:divBdr>
        </w:div>
        <w:div w:id="1552813231">
          <w:marLeft w:val="0"/>
          <w:marRight w:val="0"/>
          <w:marTop w:val="0"/>
          <w:marBottom w:val="0"/>
          <w:divBdr>
            <w:top w:val="none" w:sz="0" w:space="0" w:color="auto"/>
            <w:left w:val="none" w:sz="0" w:space="0" w:color="auto"/>
            <w:bottom w:val="none" w:sz="0" w:space="0" w:color="auto"/>
            <w:right w:val="none" w:sz="0" w:space="0" w:color="auto"/>
          </w:divBdr>
        </w:div>
        <w:div w:id="868836111">
          <w:marLeft w:val="0"/>
          <w:marRight w:val="0"/>
          <w:marTop w:val="0"/>
          <w:marBottom w:val="0"/>
          <w:divBdr>
            <w:top w:val="none" w:sz="0" w:space="0" w:color="auto"/>
            <w:left w:val="none" w:sz="0" w:space="0" w:color="auto"/>
            <w:bottom w:val="none" w:sz="0" w:space="0" w:color="auto"/>
            <w:right w:val="none" w:sz="0" w:space="0" w:color="auto"/>
          </w:divBdr>
        </w:div>
        <w:div w:id="1369531850">
          <w:marLeft w:val="0"/>
          <w:marRight w:val="0"/>
          <w:marTop w:val="0"/>
          <w:marBottom w:val="0"/>
          <w:divBdr>
            <w:top w:val="none" w:sz="0" w:space="0" w:color="auto"/>
            <w:left w:val="none" w:sz="0" w:space="0" w:color="auto"/>
            <w:bottom w:val="none" w:sz="0" w:space="0" w:color="auto"/>
            <w:right w:val="none" w:sz="0" w:space="0" w:color="auto"/>
          </w:divBdr>
        </w:div>
        <w:div w:id="227693561">
          <w:marLeft w:val="0"/>
          <w:marRight w:val="0"/>
          <w:marTop w:val="0"/>
          <w:marBottom w:val="0"/>
          <w:divBdr>
            <w:top w:val="none" w:sz="0" w:space="0" w:color="auto"/>
            <w:left w:val="none" w:sz="0" w:space="0" w:color="auto"/>
            <w:bottom w:val="none" w:sz="0" w:space="0" w:color="auto"/>
            <w:right w:val="none" w:sz="0" w:space="0" w:color="auto"/>
          </w:divBdr>
        </w:div>
        <w:div w:id="299456598">
          <w:marLeft w:val="0"/>
          <w:marRight w:val="0"/>
          <w:marTop w:val="0"/>
          <w:marBottom w:val="0"/>
          <w:divBdr>
            <w:top w:val="none" w:sz="0" w:space="0" w:color="auto"/>
            <w:left w:val="none" w:sz="0" w:space="0" w:color="auto"/>
            <w:bottom w:val="none" w:sz="0" w:space="0" w:color="auto"/>
            <w:right w:val="none" w:sz="0" w:space="0" w:color="auto"/>
          </w:divBdr>
        </w:div>
        <w:div w:id="24257834">
          <w:marLeft w:val="0"/>
          <w:marRight w:val="0"/>
          <w:marTop w:val="0"/>
          <w:marBottom w:val="0"/>
          <w:divBdr>
            <w:top w:val="none" w:sz="0" w:space="0" w:color="auto"/>
            <w:left w:val="none" w:sz="0" w:space="0" w:color="auto"/>
            <w:bottom w:val="none" w:sz="0" w:space="0" w:color="auto"/>
            <w:right w:val="none" w:sz="0" w:space="0" w:color="auto"/>
          </w:divBdr>
        </w:div>
        <w:div w:id="1516260395">
          <w:marLeft w:val="0"/>
          <w:marRight w:val="0"/>
          <w:marTop w:val="0"/>
          <w:marBottom w:val="0"/>
          <w:divBdr>
            <w:top w:val="none" w:sz="0" w:space="0" w:color="auto"/>
            <w:left w:val="none" w:sz="0" w:space="0" w:color="auto"/>
            <w:bottom w:val="none" w:sz="0" w:space="0" w:color="auto"/>
            <w:right w:val="none" w:sz="0" w:space="0" w:color="auto"/>
          </w:divBdr>
        </w:div>
        <w:div w:id="991756363">
          <w:marLeft w:val="0"/>
          <w:marRight w:val="0"/>
          <w:marTop w:val="0"/>
          <w:marBottom w:val="0"/>
          <w:divBdr>
            <w:top w:val="none" w:sz="0" w:space="0" w:color="auto"/>
            <w:left w:val="none" w:sz="0" w:space="0" w:color="auto"/>
            <w:bottom w:val="none" w:sz="0" w:space="0" w:color="auto"/>
            <w:right w:val="none" w:sz="0" w:space="0" w:color="auto"/>
          </w:divBdr>
        </w:div>
        <w:div w:id="984166519">
          <w:marLeft w:val="0"/>
          <w:marRight w:val="0"/>
          <w:marTop w:val="0"/>
          <w:marBottom w:val="0"/>
          <w:divBdr>
            <w:top w:val="none" w:sz="0" w:space="0" w:color="auto"/>
            <w:left w:val="none" w:sz="0" w:space="0" w:color="auto"/>
            <w:bottom w:val="none" w:sz="0" w:space="0" w:color="auto"/>
            <w:right w:val="none" w:sz="0" w:space="0" w:color="auto"/>
          </w:divBdr>
        </w:div>
        <w:div w:id="1424759376">
          <w:marLeft w:val="0"/>
          <w:marRight w:val="0"/>
          <w:marTop w:val="0"/>
          <w:marBottom w:val="0"/>
          <w:divBdr>
            <w:top w:val="none" w:sz="0" w:space="0" w:color="auto"/>
            <w:left w:val="none" w:sz="0" w:space="0" w:color="auto"/>
            <w:bottom w:val="none" w:sz="0" w:space="0" w:color="auto"/>
            <w:right w:val="none" w:sz="0" w:space="0" w:color="auto"/>
          </w:divBdr>
        </w:div>
        <w:div w:id="1901280220">
          <w:marLeft w:val="0"/>
          <w:marRight w:val="0"/>
          <w:marTop w:val="0"/>
          <w:marBottom w:val="0"/>
          <w:divBdr>
            <w:top w:val="none" w:sz="0" w:space="0" w:color="auto"/>
            <w:left w:val="none" w:sz="0" w:space="0" w:color="auto"/>
            <w:bottom w:val="none" w:sz="0" w:space="0" w:color="auto"/>
            <w:right w:val="none" w:sz="0" w:space="0" w:color="auto"/>
          </w:divBdr>
        </w:div>
        <w:div w:id="2051764285">
          <w:marLeft w:val="0"/>
          <w:marRight w:val="0"/>
          <w:marTop w:val="0"/>
          <w:marBottom w:val="0"/>
          <w:divBdr>
            <w:top w:val="none" w:sz="0" w:space="0" w:color="auto"/>
            <w:left w:val="none" w:sz="0" w:space="0" w:color="auto"/>
            <w:bottom w:val="none" w:sz="0" w:space="0" w:color="auto"/>
            <w:right w:val="none" w:sz="0" w:space="0" w:color="auto"/>
          </w:divBdr>
        </w:div>
        <w:div w:id="1880510635">
          <w:marLeft w:val="0"/>
          <w:marRight w:val="0"/>
          <w:marTop w:val="0"/>
          <w:marBottom w:val="0"/>
          <w:divBdr>
            <w:top w:val="none" w:sz="0" w:space="0" w:color="auto"/>
            <w:left w:val="none" w:sz="0" w:space="0" w:color="auto"/>
            <w:bottom w:val="none" w:sz="0" w:space="0" w:color="auto"/>
            <w:right w:val="none" w:sz="0" w:space="0" w:color="auto"/>
          </w:divBdr>
        </w:div>
        <w:div w:id="1516966185">
          <w:marLeft w:val="0"/>
          <w:marRight w:val="0"/>
          <w:marTop w:val="0"/>
          <w:marBottom w:val="0"/>
          <w:divBdr>
            <w:top w:val="none" w:sz="0" w:space="0" w:color="auto"/>
            <w:left w:val="none" w:sz="0" w:space="0" w:color="auto"/>
            <w:bottom w:val="none" w:sz="0" w:space="0" w:color="auto"/>
            <w:right w:val="none" w:sz="0" w:space="0" w:color="auto"/>
          </w:divBdr>
        </w:div>
        <w:div w:id="1433865653">
          <w:marLeft w:val="0"/>
          <w:marRight w:val="0"/>
          <w:marTop w:val="0"/>
          <w:marBottom w:val="0"/>
          <w:divBdr>
            <w:top w:val="none" w:sz="0" w:space="0" w:color="auto"/>
            <w:left w:val="none" w:sz="0" w:space="0" w:color="auto"/>
            <w:bottom w:val="none" w:sz="0" w:space="0" w:color="auto"/>
            <w:right w:val="none" w:sz="0" w:space="0" w:color="auto"/>
          </w:divBdr>
        </w:div>
      </w:divsChild>
    </w:div>
    <w:div w:id="1686862749">
      <w:bodyDiv w:val="1"/>
      <w:marLeft w:val="0"/>
      <w:marRight w:val="0"/>
      <w:marTop w:val="0"/>
      <w:marBottom w:val="0"/>
      <w:divBdr>
        <w:top w:val="none" w:sz="0" w:space="0" w:color="auto"/>
        <w:left w:val="none" w:sz="0" w:space="0" w:color="auto"/>
        <w:bottom w:val="none" w:sz="0" w:space="0" w:color="auto"/>
        <w:right w:val="none" w:sz="0" w:space="0" w:color="auto"/>
      </w:divBdr>
    </w:div>
    <w:div w:id="1687823215">
      <w:bodyDiv w:val="1"/>
      <w:marLeft w:val="0"/>
      <w:marRight w:val="0"/>
      <w:marTop w:val="0"/>
      <w:marBottom w:val="0"/>
      <w:divBdr>
        <w:top w:val="none" w:sz="0" w:space="0" w:color="auto"/>
        <w:left w:val="none" w:sz="0" w:space="0" w:color="auto"/>
        <w:bottom w:val="none" w:sz="0" w:space="0" w:color="auto"/>
        <w:right w:val="none" w:sz="0" w:space="0" w:color="auto"/>
      </w:divBdr>
    </w:div>
    <w:div w:id="1687824248">
      <w:bodyDiv w:val="1"/>
      <w:marLeft w:val="0"/>
      <w:marRight w:val="0"/>
      <w:marTop w:val="0"/>
      <w:marBottom w:val="0"/>
      <w:divBdr>
        <w:top w:val="none" w:sz="0" w:space="0" w:color="auto"/>
        <w:left w:val="none" w:sz="0" w:space="0" w:color="auto"/>
        <w:bottom w:val="none" w:sz="0" w:space="0" w:color="auto"/>
        <w:right w:val="none" w:sz="0" w:space="0" w:color="auto"/>
      </w:divBdr>
    </w:div>
    <w:div w:id="1688099956">
      <w:bodyDiv w:val="1"/>
      <w:marLeft w:val="0"/>
      <w:marRight w:val="0"/>
      <w:marTop w:val="0"/>
      <w:marBottom w:val="0"/>
      <w:divBdr>
        <w:top w:val="none" w:sz="0" w:space="0" w:color="auto"/>
        <w:left w:val="none" w:sz="0" w:space="0" w:color="auto"/>
        <w:bottom w:val="none" w:sz="0" w:space="0" w:color="auto"/>
        <w:right w:val="none" w:sz="0" w:space="0" w:color="auto"/>
      </w:divBdr>
    </w:div>
    <w:div w:id="1688754155">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8942942">
      <w:bodyDiv w:val="1"/>
      <w:marLeft w:val="0"/>
      <w:marRight w:val="0"/>
      <w:marTop w:val="0"/>
      <w:marBottom w:val="0"/>
      <w:divBdr>
        <w:top w:val="none" w:sz="0" w:space="0" w:color="auto"/>
        <w:left w:val="none" w:sz="0" w:space="0" w:color="auto"/>
        <w:bottom w:val="none" w:sz="0" w:space="0" w:color="auto"/>
        <w:right w:val="none" w:sz="0" w:space="0" w:color="auto"/>
      </w:divBdr>
    </w:div>
    <w:div w:id="1689480280">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89722688">
      <w:bodyDiv w:val="1"/>
      <w:marLeft w:val="0"/>
      <w:marRight w:val="0"/>
      <w:marTop w:val="0"/>
      <w:marBottom w:val="0"/>
      <w:divBdr>
        <w:top w:val="none" w:sz="0" w:space="0" w:color="auto"/>
        <w:left w:val="none" w:sz="0" w:space="0" w:color="auto"/>
        <w:bottom w:val="none" w:sz="0" w:space="0" w:color="auto"/>
        <w:right w:val="none" w:sz="0" w:space="0" w:color="auto"/>
      </w:divBdr>
    </w:div>
    <w:div w:id="1689793704">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0444951">
      <w:bodyDiv w:val="1"/>
      <w:marLeft w:val="0"/>
      <w:marRight w:val="0"/>
      <w:marTop w:val="0"/>
      <w:marBottom w:val="0"/>
      <w:divBdr>
        <w:top w:val="none" w:sz="0" w:space="0" w:color="auto"/>
        <w:left w:val="none" w:sz="0" w:space="0" w:color="auto"/>
        <w:bottom w:val="none" w:sz="0" w:space="0" w:color="auto"/>
        <w:right w:val="none" w:sz="0" w:space="0" w:color="auto"/>
      </w:divBdr>
    </w:div>
    <w:div w:id="1691490658">
      <w:bodyDiv w:val="1"/>
      <w:marLeft w:val="0"/>
      <w:marRight w:val="0"/>
      <w:marTop w:val="0"/>
      <w:marBottom w:val="0"/>
      <w:divBdr>
        <w:top w:val="none" w:sz="0" w:space="0" w:color="auto"/>
        <w:left w:val="none" w:sz="0" w:space="0" w:color="auto"/>
        <w:bottom w:val="none" w:sz="0" w:space="0" w:color="auto"/>
        <w:right w:val="none" w:sz="0" w:space="0" w:color="auto"/>
      </w:divBdr>
    </w:div>
    <w:div w:id="1691564396">
      <w:bodyDiv w:val="1"/>
      <w:marLeft w:val="0"/>
      <w:marRight w:val="0"/>
      <w:marTop w:val="0"/>
      <w:marBottom w:val="0"/>
      <w:divBdr>
        <w:top w:val="none" w:sz="0" w:space="0" w:color="auto"/>
        <w:left w:val="none" w:sz="0" w:space="0" w:color="auto"/>
        <w:bottom w:val="none" w:sz="0" w:space="0" w:color="auto"/>
        <w:right w:val="none" w:sz="0" w:space="0" w:color="auto"/>
      </w:divBdr>
    </w:div>
    <w:div w:id="1691645286">
      <w:bodyDiv w:val="1"/>
      <w:marLeft w:val="0"/>
      <w:marRight w:val="0"/>
      <w:marTop w:val="0"/>
      <w:marBottom w:val="0"/>
      <w:divBdr>
        <w:top w:val="none" w:sz="0" w:space="0" w:color="auto"/>
        <w:left w:val="none" w:sz="0" w:space="0" w:color="auto"/>
        <w:bottom w:val="none" w:sz="0" w:space="0" w:color="auto"/>
        <w:right w:val="none" w:sz="0" w:space="0" w:color="auto"/>
      </w:divBdr>
    </w:div>
    <w:div w:id="1692606925">
      <w:bodyDiv w:val="1"/>
      <w:marLeft w:val="0"/>
      <w:marRight w:val="0"/>
      <w:marTop w:val="0"/>
      <w:marBottom w:val="0"/>
      <w:divBdr>
        <w:top w:val="none" w:sz="0" w:space="0" w:color="auto"/>
        <w:left w:val="none" w:sz="0" w:space="0" w:color="auto"/>
        <w:bottom w:val="none" w:sz="0" w:space="0" w:color="auto"/>
        <w:right w:val="none" w:sz="0" w:space="0" w:color="auto"/>
      </w:divBdr>
    </w:div>
    <w:div w:id="1692998454">
      <w:bodyDiv w:val="1"/>
      <w:marLeft w:val="0"/>
      <w:marRight w:val="0"/>
      <w:marTop w:val="0"/>
      <w:marBottom w:val="0"/>
      <w:divBdr>
        <w:top w:val="none" w:sz="0" w:space="0" w:color="auto"/>
        <w:left w:val="none" w:sz="0" w:space="0" w:color="auto"/>
        <w:bottom w:val="none" w:sz="0" w:space="0" w:color="auto"/>
        <w:right w:val="none" w:sz="0" w:space="0" w:color="auto"/>
      </w:divBdr>
    </w:div>
    <w:div w:id="1693417421">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5770692">
      <w:bodyDiv w:val="1"/>
      <w:marLeft w:val="0"/>
      <w:marRight w:val="0"/>
      <w:marTop w:val="0"/>
      <w:marBottom w:val="0"/>
      <w:divBdr>
        <w:top w:val="none" w:sz="0" w:space="0" w:color="auto"/>
        <w:left w:val="none" w:sz="0" w:space="0" w:color="auto"/>
        <w:bottom w:val="none" w:sz="0" w:space="0" w:color="auto"/>
        <w:right w:val="none" w:sz="0" w:space="0" w:color="auto"/>
      </w:divBdr>
    </w:div>
    <w:div w:id="1696031281">
      <w:bodyDiv w:val="1"/>
      <w:marLeft w:val="0"/>
      <w:marRight w:val="0"/>
      <w:marTop w:val="0"/>
      <w:marBottom w:val="0"/>
      <w:divBdr>
        <w:top w:val="none" w:sz="0" w:space="0" w:color="auto"/>
        <w:left w:val="none" w:sz="0" w:space="0" w:color="auto"/>
        <w:bottom w:val="none" w:sz="0" w:space="0" w:color="auto"/>
        <w:right w:val="none" w:sz="0" w:space="0" w:color="auto"/>
      </w:divBdr>
    </w:div>
    <w:div w:id="1696074782">
      <w:bodyDiv w:val="1"/>
      <w:marLeft w:val="0"/>
      <w:marRight w:val="0"/>
      <w:marTop w:val="0"/>
      <w:marBottom w:val="0"/>
      <w:divBdr>
        <w:top w:val="none" w:sz="0" w:space="0" w:color="auto"/>
        <w:left w:val="none" w:sz="0" w:space="0" w:color="auto"/>
        <w:bottom w:val="none" w:sz="0" w:space="0" w:color="auto"/>
        <w:right w:val="none" w:sz="0" w:space="0" w:color="auto"/>
      </w:divBdr>
    </w:div>
    <w:div w:id="1696078244">
      <w:bodyDiv w:val="1"/>
      <w:marLeft w:val="0"/>
      <w:marRight w:val="0"/>
      <w:marTop w:val="0"/>
      <w:marBottom w:val="0"/>
      <w:divBdr>
        <w:top w:val="none" w:sz="0" w:space="0" w:color="auto"/>
        <w:left w:val="none" w:sz="0" w:space="0" w:color="auto"/>
        <w:bottom w:val="none" w:sz="0" w:space="0" w:color="auto"/>
        <w:right w:val="none" w:sz="0" w:space="0" w:color="auto"/>
      </w:divBdr>
    </w:div>
    <w:div w:id="1696156734">
      <w:bodyDiv w:val="1"/>
      <w:marLeft w:val="0"/>
      <w:marRight w:val="0"/>
      <w:marTop w:val="0"/>
      <w:marBottom w:val="0"/>
      <w:divBdr>
        <w:top w:val="none" w:sz="0" w:space="0" w:color="auto"/>
        <w:left w:val="none" w:sz="0" w:space="0" w:color="auto"/>
        <w:bottom w:val="none" w:sz="0" w:space="0" w:color="auto"/>
        <w:right w:val="none" w:sz="0" w:space="0" w:color="auto"/>
      </w:divBdr>
    </w:div>
    <w:div w:id="1696157270">
      <w:bodyDiv w:val="1"/>
      <w:marLeft w:val="0"/>
      <w:marRight w:val="0"/>
      <w:marTop w:val="0"/>
      <w:marBottom w:val="0"/>
      <w:divBdr>
        <w:top w:val="none" w:sz="0" w:space="0" w:color="auto"/>
        <w:left w:val="none" w:sz="0" w:space="0" w:color="auto"/>
        <w:bottom w:val="none" w:sz="0" w:space="0" w:color="auto"/>
        <w:right w:val="none" w:sz="0" w:space="0" w:color="auto"/>
      </w:divBdr>
    </w:div>
    <w:div w:id="1696300167">
      <w:bodyDiv w:val="1"/>
      <w:marLeft w:val="0"/>
      <w:marRight w:val="0"/>
      <w:marTop w:val="0"/>
      <w:marBottom w:val="0"/>
      <w:divBdr>
        <w:top w:val="none" w:sz="0" w:space="0" w:color="auto"/>
        <w:left w:val="none" w:sz="0" w:space="0" w:color="auto"/>
        <w:bottom w:val="none" w:sz="0" w:space="0" w:color="auto"/>
        <w:right w:val="none" w:sz="0" w:space="0" w:color="auto"/>
      </w:divBdr>
    </w:div>
    <w:div w:id="1696690045">
      <w:bodyDiv w:val="1"/>
      <w:marLeft w:val="0"/>
      <w:marRight w:val="0"/>
      <w:marTop w:val="0"/>
      <w:marBottom w:val="0"/>
      <w:divBdr>
        <w:top w:val="none" w:sz="0" w:space="0" w:color="auto"/>
        <w:left w:val="none" w:sz="0" w:space="0" w:color="auto"/>
        <w:bottom w:val="none" w:sz="0" w:space="0" w:color="auto"/>
        <w:right w:val="none" w:sz="0" w:space="0" w:color="auto"/>
      </w:divBdr>
    </w:div>
    <w:div w:id="1696887917">
      <w:bodyDiv w:val="1"/>
      <w:marLeft w:val="0"/>
      <w:marRight w:val="0"/>
      <w:marTop w:val="0"/>
      <w:marBottom w:val="0"/>
      <w:divBdr>
        <w:top w:val="none" w:sz="0" w:space="0" w:color="auto"/>
        <w:left w:val="none" w:sz="0" w:space="0" w:color="auto"/>
        <w:bottom w:val="none" w:sz="0" w:space="0" w:color="auto"/>
        <w:right w:val="none" w:sz="0" w:space="0" w:color="auto"/>
      </w:divBdr>
    </w:div>
    <w:div w:id="1697072372">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7537842">
      <w:bodyDiv w:val="1"/>
      <w:marLeft w:val="0"/>
      <w:marRight w:val="0"/>
      <w:marTop w:val="0"/>
      <w:marBottom w:val="0"/>
      <w:divBdr>
        <w:top w:val="none" w:sz="0" w:space="0" w:color="auto"/>
        <w:left w:val="none" w:sz="0" w:space="0" w:color="auto"/>
        <w:bottom w:val="none" w:sz="0" w:space="0" w:color="auto"/>
        <w:right w:val="none" w:sz="0" w:space="0" w:color="auto"/>
      </w:divBdr>
    </w:div>
    <w:div w:id="1698194153">
      <w:bodyDiv w:val="1"/>
      <w:marLeft w:val="0"/>
      <w:marRight w:val="0"/>
      <w:marTop w:val="0"/>
      <w:marBottom w:val="0"/>
      <w:divBdr>
        <w:top w:val="none" w:sz="0" w:space="0" w:color="auto"/>
        <w:left w:val="none" w:sz="0" w:space="0" w:color="auto"/>
        <w:bottom w:val="none" w:sz="0" w:space="0" w:color="auto"/>
        <w:right w:val="none" w:sz="0" w:space="0" w:color="auto"/>
      </w:divBdr>
    </w:div>
    <w:div w:id="1698314261">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845903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07896">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0160719">
      <w:bodyDiv w:val="1"/>
      <w:marLeft w:val="0"/>
      <w:marRight w:val="0"/>
      <w:marTop w:val="0"/>
      <w:marBottom w:val="0"/>
      <w:divBdr>
        <w:top w:val="none" w:sz="0" w:space="0" w:color="auto"/>
        <w:left w:val="none" w:sz="0" w:space="0" w:color="auto"/>
        <w:bottom w:val="none" w:sz="0" w:space="0" w:color="auto"/>
        <w:right w:val="none" w:sz="0" w:space="0" w:color="auto"/>
      </w:divBdr>
    </w:div>
    <w:div w:id="1700428664">
      <w:bodyDiv w:val="1"/>
      <w:marLeft w:val="0"/>
      <w:marRight w:val="0"/>
      <w:marTop w:val="0"/>
      <w:marBottom w:val="0"/>
      <w:divBdr>
        <w:top w:val="none" w:sz="0" w:space="0" w:color="auto"/>
        <w:left w:val="none" w:sz="0" w:space="0" w:color="auto"/>
        <w:bottom w:val="none" w:sz="0" w:space="0" w:color="auto"/>
        <w:right w:val="none" w:sz="0" w:space="0" w:color="auto"/>
      </w:divBdr>
    </w:div>
    <w:div w:id="1700859508">
      <w:bodyDiv w:val="1"/>
      <w:marLeft w:val="0"/>
      <w:marRight w:val="0"/>
      <w:marTop w:val="0"/>
      <w:marBottom w:val="0"/>
      <w:divBdr>
        <w:top w:val="none" w:sz="0" w:space="0" w:color="auto"/>
        <w:left w:val="none" w:sz="0" w:space="0" w:color="auto"/>
        <w:bottom w:val="none" w:sz="0" w:space="0" w:color="auto"/>
        <w:right w:val="none" w:sz="0" w:space="0" w:color="auto"/>
      </w:divBdr>
    </w:div>
    <w:div w:id="1701126236">
      <w:bodyDiv w:val="1"/>
      <w:marLeft w:val="0"/>
      <w:marRight w:val="0"/>
      <w:marTop w:val="0"/>
      <w:marBottom w:val="0"/>
      <w:divBdr>
        <w:top w:val="none" w:sz="0" w:space="0" w:color="auto"/>
        <w:left w:val="none" w:sz="0" w:space="0" w:color="auto"/>
        <w:bottom w:val="none" w:sz="0" w:space="0" w:color="auto"/>
        <w:right w:val="none" w:sz="0" w:space="0" w:color="auto"/>
      </w:divBdr>
    </w:div>
    <w:div w:id="1701391421">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1515355">
      <w:bodyDiv w:val="1"/>
      <w:marLeft w:val="0"/>
      <w:marRight w:val="0"/>
      <w:marTop w:val="0"/>
      <w:marBottom w:val="0"/>
      <w:divBdr>
        <w:top w:val="none" w:sz="0" w:space="0" w:color="auto"/>
        <w:left w:val="none" w:sz="0" w:space="0" w:color="auto"/>
        <w:bottom w:val="none" w:sz="0" w:space="0" w:color="auto"/>
        <w:right w:val="none" w:sz="0" w:space="0" w:color="auto"/>
      </w:divBdr>
    </w:div>
    <w:div w:id="1702051835">
      <w:bodyDiv w:val="1"/>
      <w:marLeft w:val="0"/>
      <w:marRight w:val="0"/>
      <w:marTop w:val="0"/>
      <w:marBottom w:val="0"/>
      <w:divBdr>
        <w:top w:val="none" w:sz="0" w:space="0" w:color="auto"/>
        <w:left w:val="none" w:sz="0" w:space="0" w:color="auto"/>
        <w:bottom w:val="none" w:sz="0" w:space="0" w:color="auto"/>
        <w:right w:val="none" w:sz="0" w:space="0" w:color="auto"/>
      </w:divBdr>
    </w:div>
    <w:div w:id="1703288014">
      <w:bodyDiv w:val="1"/>
      <w:marLeft w:val="0"/>
      <w:marRight w:val="0"/>
      <w:marTop w:val="0"/>
      <w:marBottom w:val="0"/>
      <w:divBdr>
        <w:top w:val="none" w:sz="0" w:space="0" w:color="auto"/>
        <w:left w:val="none" w:sz="0" w:space="0" w:color="auto"/>
        <w:bottom w:val="none" w:sz="0" w:space="0" w:color="auto"/>
        <w:right w:val="none" w:sz="0" w:space="0" w:color="auto"/>
      </w:divBdr>
    </w:div>
    <w:div w:id="1703363833">
      <w:bodyDiv w:val="1"/>
      <w:marLeft w:val="0"/>
      <w:marRight w:val="0"/>
      <w:marTop w:val="0"/>
      <w:marBottom w:val="0"/>
      <w:divBdr>
        <w:top w:val="none" w:sz="0" w:space="0" w:color="auto"/>
        <w:left w:val="none" w:sz="0" w:space="0" w:color="auto"/>
        <w:bottom w:val="none" w:sz="0" w:space="0" w:color="auto"/>
        <w:right w:val="none" w:sz="0" w:space="0" w:color="auto"/>
      </w:divBdr>
    </w:div>
    <w:div w:id="1703438210">
      <w:bodyDiv w:val="1"/>
      <w:marLeft w:val="0"/>
      <w:marRight w:val="0"/>
      <w:marTop w:val="0"/>
      <w:marBottom w:val="0"/>
      <w:divBdr>
        <w:top w:val="none" w:sz="0" w:space="0" w:color="auto"/>
        <w:left w:val="none" w:sz="0" w:space="0" w:color="auto"/>
        <w:bottom w:val="none" w:sz="0" w:space="0" w:color="auto"/>
        <w:right w:val="none" w:sz="0" w:space="0" w:color="auto"/>
      </w:divBdr>
    </w:div>
    <w:div w:id="1703479290">
      <w:bodyDiv w:val="1"/>
      <w:marLeft w:val="0"/>
      <w:marRight w:val="0"/>
      <w:marTop w:val="0"/>
      <w:marBottom w:val="0"/>
      <w:divBdr>
        <w:top w:val="none" w:sz="0" w:space="0" w:color="auto"/>
        <w:left w:val="none" w:sz="0" w:space="0" w:color="auto"/>
        <w:bottom w:val="none" w:sz="0" w:space="0" w:color="auto"/>
        <w:right w:val="none" w:sz="0" w:space="0" w:color="auto"/>
      </w:divBdr>
    </w:div>
    <w:div w:id="1703630026">
      <w:bodyDiv w:val="1"/>
      <w:marLeft w:val="0"/>
      <w:marRight w:val="0"/>
      <w:marTop w:val="0"/>
      <w:marBottom w:val="0"/>
      <w:divBdr>
        <w:top w:val="none" w:sz="0" w:space="0" w:color="auto"/>
        <w:left w:val="none" w:sz="0" w:space="0" w:color="auto"/>
        <w:bottom w:val="none" w:sz="0" w:space="0" w:color="auto"/>
        <w:right w:val="none" w:sz="0" w:space="0" w:color="auto"/>
      </w:divBdr>
    </w:div>
    <w:div w:id="1703675553">
      <w:bodyDiv w:val="1"/>
      <w:marLeft w:val="0"/>
      <w:marRight w:val="0"/>
      <w:marTop w:val="0"/>
      <w:marBottom w:val="0"/>
      <w:divBdr>
        <w:top w:val="none" w:sz="0" w:space="0" w:color="auto"/>
        <w:left w:val="none" w:sz="0" w:space="0" w:color="auto"/>
        <w:bottom w:val="none" w:sz="0" w:space="0" w:color="auto"/>
        <w:right w:val="none" w:sz="0" w:space="0" w:color="auto"/>
      </w:divBdr>
    </w:div>
    <w:div w:id="1703819194">
      <w:bodyDiv w:val="1"/>
      <w:marLeft w:val="0"/>
      <w:marRight w:val="0"/>
      <w:marTop w:val="0"/>
      <w:marBottom w:val="0"/>
      <w:divBdr>
        <w:top w:val="none" w:sz="0" w:space="0" w:color="auto"/>
        <w:left w:val="none" w:sz="0" w:space="0" w:color="auto"/>
        <w:bottom w:val="none" w:sz="0" w:space="0" w:color="auto"/>
        <w:right w:val="none" w:sz="0" w:space="0" w:color="auto"/>
      </w:divBdr>
    </w:div>
    <w:div w:id="1703819633">
      <w:bodyDiv w:val="1"/>
      <w:marLeft w:val="0"/>
      <w:marRight w:val="0"/>
      <w:marTop w:val="0"/>
      <w:marBottom w:val="0"/>
      <w:divBdr>
        <w:top w:val="none" w:sz="0" w:space="0" w:color="auto"/>
        <w:left w:val="none" w:sz="0" w:space="0" w:color="auto"/>
        <w:bottom w:val="none" w:sz="0" w:space="0" w:color="auto"/>
        <w:right w:val="none" w:sz="0" w:space="0" w:color="auto"/>
      </w:divBdr>
    </w:div>
    <w:div w:id="1704135828">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5325274">
      <w:bodyDiv w:val="1"/>
      <w:marLeft w:val="0"/>
      <w:marRight w:val="0"/>
      <w:marTop w:val="0"/>
      <w:marBottom w:val="0"/>
      <w:divBdr>
        <w:top w:val="none" w:sz="0" w:space="0" w:color="auto"/>
        <w:left w:val="none" w:sz="0" w:space="0" w:color="auto"/>
        <w:bottom w:val="none" w:sz="0" w:space="0" w:color="auto"/>
        <w:right w:val="none" w:sz="0" w:space="0" w:color="auto"/>
      </w:divBdr>
    </w:div>
    <w:div w:id="1705329987">
      <w:bodyDiv w:val="1"/>
      <w:marLeft w:val="0"/>
      <w:marRight w:val="0"/>
      <w:marTop w:val="0"/>
      <w:marBottom w:val="0"/>
      <w:divBdr>
        <w:top w:val="none" w:sz="0" w:space="0" w:color="auto"/>
        <w:left w:val="none" w:sz="0" w:space="0" w:color="auto"/>
        <w:bottom w:val="none" w:sz="0" w:space="0" w:color="auto"/>
        <w:right w:val="none" w:sz="0" w:space="0" w:color="auto"/>
      </w:divBdr>
    </w:div>
    <w:div w:id="1705598959">
      <w:bodyDiv w:val="1"/>
      <w:marLeft w:val="0"/>
      <w:marRight w:val="0"/>
      <w:marTop w:val="0"/>
      <w:marBottom w:val="0"/>
      <w:divBdr>
        <w:top w:val="none" w:sz="0" w:space="0" w:color="auto"/>
        <w:left w:val="none" w:sz="0" w:space="0" w:color="auto"/>
        <w:bottom w:val="none" w:sz="0" w:space="0" w:color="auto"/>
        <w:right w:val="none" w:sz="0" w:space="0" w:color="auto"/>
      </w:divBdr>
    </w:div>
    <w:div w:id="1705866865">
      <w:bodyDiv w:val="1"/>
      <w:marLeft w:val="0"/>
      <w:marRight w:val="0"/>
      <w:marTop w:val="0"/>
      <w:marBottom w:val="0"/>
      <w:divBdr>
        <w:top w:val="none" w:sz="0" w:space="0" w:color="auto"/>
        <w:left w:val="none" w:sz="0" w:space="0" w:color="auto"/>
        <w:bottom w:val="none" w:sz="0" w:space="0" w:color="auto"/>
        <w:right w:val="none" w:sz="0" w:space="0" w:color="auto"/>
      </w:divBdr>
    </w:div>
    <w:div w:id="1705934467">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6327088">
      <w:bodyDiv w:val="1"/>
      <w:marLeft w:val="0"/>
      <w:marRight w:val="0"/>
      <w:marTop w:val="0"/>
      <w:marBottom w:val="0"/>
      <w:divBdr>
        <w:top w:val="none" w:sz="0" w:space="0" w:color="auto"/>
        <w:left w:val="none" w:sz="0" w:space="0" w:color="auto"/>
        <w:bottom w:val="none" w:sz="0" w:space="0" w:color="auto"/>
        <w:right w:val="none" w:sz="0" w:space="0" w:color="auto"/>
      </w:divBdr>
    </w:div>
    <w:div w:id="1706440764">
      <w:bodyDiv w:val="1"/>
      <w:marLeft w:val="0"/>
      <w:marRight w:val="0"/>
      <w:marTop w:val="0"/>
      <w:marBottom w:val="0"/>
      <w:divBdr>
        <w:top w:val="none" w:sz="0" w:space="0" w:color="auto"/>
        <w:left w:val="none" w:sz="0" w:space="0" w:color="auto"/>
        <w:bottom w:val="none" w:sz="0" w:space="0" w:color="auto"/>
        <w:right w:val="none" w:sz="0" w:space="0" w:color="auto"/>
      </w:divBdr>
    </w:div>
    <w:div w:id="1706710696">
      <w:bodyDiv w:val="1"/>
      <w:marLeft w:val="0"/>
      <w:marRight w:val="0"/>
      <w:marTop w:val="0"/>
      <w:marBottom w:val="0"/>
      <w:divBdr>
        <w:top w:val="none" w:sz="0" w:space="0" w:color="auto"/>
        <w:left w:val="none" w:sz="0" w:space="0" w:color="auto"/>
        <w:bottom w:val="none" w:sz="0" w:space="0" w:color="auto"/>
        <w:right w:val="none" w:sz="0" w:space="0" w:color="auto"/>
      </w:divBdr>
    </w:div>
    <w:div w:id="1706711018">
      <w:bodyDiv w:val="1"/>
      <w:marLeft w:val="0"/>
      <w:marRight w:val="0"/>
      <w:marTop w:val="0"/>
      <w:marBottom w:val="0"/>
      <w:divBdr>
        <w:top w:val="none" w:sz="0" w:space="0" w:color="auto"/>
        <w:left w:val="none" w:sz="0" w:space="0" w:color="auto"/>
        <w:bottom w:val="none" w:sz="0" w:space="0" w:color="auto"/>
        <w:right w:val="none" w:sz="0" w:space="0" w:color="auto"/>
      </w:divBdr>
    </w:div>
    <w:div w:id="1707169940">
      <w:bodyDiv w:val="1"/>
      <w:marLeft w:val="0"/>
      <w:marRight w:val="0"/>
      <w:marTop w:val="0"/>
      <w:marBottom w:val="0"/>
      <w:divBdr>
        <w:top w:val="none" w:sz="0" w:space="0" w:color="auto"/>
        <w:left w:val="none" w:sz="0" w:space="0" w:color="auto"/>
        <w:bottom w:val="none" w:sz="0" w:space="0" w:color="auto"/>
        <w:right w:val="none" w:sz="0" w:space="0" w:color="auto"/>
      </w:divBdr>
    </w:div>
    <w:div w:id="1707296531">
      <w:bodyDiv w:val="1"/>
      <w:marLeft w:val="0"/>
      <w:marRight w:val="0"/>
      <w:marTop w:val="0"/>
      <w:marBottom w:val="0"/>
      <w:divBdr>
        <w:top w:val="none" w:sz="0" w:space="0" w:color="auto"/>
        <w:left w:val="none" w:sz="0" w:space="0" w:color="auto"/>
        <w:bottom w:val="none" w:sz="0" w:space="0" w:color="auto"/>
        <w:right w:val="none" w:sz="0" w:space="0" w:color="auto"/>
      </w:divBdr>
    </w:div>
    <w:div w:id="170729702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7945402">
      <w:bodyDiv w:val="1"/>
      <w:marLeft w:val="0"/>
      <w:marRight w:val="0"/>
      <w:marTop w:val="0"/>
      <w:marBottom w:val="0"/>
      <w:divBdr>
        <w:top w:val="none" w:sz="0" w:space="0" w:color="auto"/>
        <w:left w:val="none" w:sz="0" w:space="0" w:color="auto"/>
        <w:bottom w:val="none" w:sz="0" w:space="0" w:color="auto"/>
        <w:right w:val="none" w:sz="0" w:space="0" w:color="auto"/>
      </w:divBdr>
    </w:div>
    <w:div w:id="1708485660">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08799452">
      <w:bodyDiv w:val="1"/>
      <w:marLeft w:val="0"/>
      <w:marRight w:val="0"/>
      <w:marTop w:val="0"/>
      <w:marBottom w:val="0"/>
      <w:divBdr>
        <w:top w:val="none" w:sz="0" w:space="0" w:color="auto"/>
        <w:left w:val="none" w:sz="0" w:space="0" w:color="auto"/>
        <w:bottom w:val="none" w:sz="0" w:space="0" w:color="auto"/>
        <w:right w:val="none" w:sz="0" w:space="0" w:color="auto"/>
      </w:divBdr>
    </w:div>
    <w:div w:id="1709137753">
      <w:bodyDiv w:val="1"/>
      <w:marLeft w:val="0"/>
      <w:marRight w:val="0"/>
      <w:marTop w:val="0"/>
      <w:marBottom w:val="0"/>
      <w:divBdr>
        <w:top w:val="none" w:sz="0" w:space="0" w:color="auto"/>
        <w:left w:val="none" w:sz="0" w:space="0" w:color="auto"/>
        <w:bottom w:val="none" w:sz="0" w:space="0" w:color="auto"/>
        <w:right w:val="none" w:sz="0" w:space="0" w:color="auto"/>
      </w:divBdr>
    </w:div>
    <w:div w:id="1709180843">
      <w:bodyDiv w:val="1"/>
      <w:marLeft w:val="0"/>
      <w:marRight w:val="0"/>
      <w:marTop w:val="0"/>
      <w:marBottom w:val="0"/>
      <w:divBdr>
        <w:top w:val="none" w:sz="0" w:space="0" w:color="auto"/>
        <w:left w:val="none" w:sz="0" w:space="0" w:color="auto"/>
        <w:bottom w:val="none" w:sz="0" w:space="0" w:color="auto"/>
        <w:right w:val="none" w:sz="0" w:space="0" w:color="auto"/>
      </w:divBdr>
    </w:div>
    <w:div w:id="1709646270">
      <w:bodyDiv w:val="1"/>
      <w:marLeft w:val="0"/>
      <w:marRight w:val="0"/>
      <w:marTop w:val="0"/>
      <w:marBottom w:val="0"/>
      <w:divBdr>
        <w:top w:val="none" w:sz="0" w:space="0" w:color="auto"/>
        <w:left w:val="none" w:sz="0" w:space="0" w:color="auto"/>
        <w:bottom w:val="none" w:sz="0" w:space="0" w:color="auto"/>
        <w:right w:val="none" w:sz="0" w:space="0" w:color="auto"/>
      </w:divBdr>
    </w:div>
    <w:div w:id="1710105178">
      <w:bodyDiv w:val="1"/>
      <w:marLeft w:val="0"/>
      <w:marRight w:val="0"/>
      <w:marTop w:val="0"/>
      <w:marBottom w:val="0"/>
      <w:divBdr>
        <w:top w:val="none" w:sz="0" w:space="0" w:color="auto"/>
        <w:left w:val="none" w:sz="0" w:space="0" w:color="auto"/>
        <w:bottom w:val="none" w:sz="0" w:space="0" w:color="auto"/>
        <w:right w:val="none" w:sz="0" w:space="0" w:color="auto"/>
      </w:divBdr>
    </w:div>
    <w:div w:id="1710765898">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1032991">
      <w:bodyDiv w:val="1"/>
      <w:marLeft w:val="0"/>
      <w:marRight w:val="0"/>
      <w:marTop w:val="0"/>
      <w:marBottom w:val="0"/>
      <w:divBdr>
        <w:top w:val="none" w:sz="0" w:space="0" w:color="auto"/>
        <w:left w:val="none" w:sz="0" w:space="0" w:color="auto"/>
        <w:bottom w:val="none" w:sz="0" w:space="0" w:color="auto"/>
        <w:right w:val="none" w:sz="0" w:space="0" w:color="auto"/>
      </w:divBdr>
    </w:div>
    <w:div w:id="1711228773">
      <w:bodyDiv w:val="1"/>
      <w:marLeft w:val="0"/>
      <w:marRight w:val="0"/>
      <w:marTop w:val="0"/>
      <w:marBottom w:val="0"/>
      <w:divBdr>
        <w:top w:val="none" w:sz="0" w:space="0" w:color="auto"/>
        <w:left w:val="none" w:sz="0" w:space="0" w:color="auto"/>
        <w:bottom w:val="none" w:sz="0" w:space="0" w:color="auto"/>
        <w:right w:val="none" w:sz="0" w:space="0" w:color="auto"/>
      </w:divBdr>
    </w:div>
    <w:div w:id="1711345274">
      <w:bodyDiv w:val="1"/>
      <w:marLeft w:val="0"/>
      <w:marRight w:val="0"/>
      <w:marTop w:val="0"/>
      <w:marBottom w:val="0"/>
      <w:divBdr>
        <w:top w:val="none" w:sz="0" w:space="0" w:color="auto"/>
        <w:left w:val="none" w:sz="0" w:space="0" w:color="auto"/>
        <w:bottom w:val="none" w:sz="0" w:space="0" w:color="auto"/>
        <w:right w:val="none" w:sz="0" w:space="0" w:color="auto"/>
      </w:divBdr>
    </w:div>
    <w:div w:id="1711952921">
      <w:bodyDiv w:val="1"/>
      <w:marLeft w:val="0"/>
      <w:marRight w:val="0"/>
      <w:marTop w:val="0"/>
      <w:marBottom w:val="0"/>
      <w:divBdr>
        <w:top w:val="none" w:sz="0" w:space="0" w:color="auto"/>
        <w:left w:val="none" w:sz="0" w:space="0" w:color="auto"/>
        <w:bottom w:val="none" w:sz="0" w:space="0" w:color="auto"/>
        <w:right w:val="none" w:sz="0" w:space="0" w:color="auto"/>
      </w:divBdr>
    </w:div>
    <w:div w:id="1712880489">
      <w:bodyDiv w:val="1"/>
      <w:marLeft w:val="0"/>
      <w:marRight w:val="0"/>
      <w:marTop w:val="0"/>
      <w:marBottom w:val="0"/>
      <w:divBdr>
        <w:top w:val="none" w:sz="0" w:space="0" w:color="auto"/>
        <w:left w:val="none" w:sz="0" w:space="0" w:color="auto"/>
        <w:bottom w:val="none" w:sz="0" w:space="0" w:color="auto"/>
        <w:right w:val="none" w:sz="0" w:space="0" w:color="auto"/>
      </w:divBdr>
    </w:div>
    <w:div w:id="1713309744">
      <w:bodyDiv w:val="1"/>
      <w:marLeft w:val="0"/>
      <w:marRight w:val="0"/>
      <w:marTop w:val="0"/>
      <w:marBottom w:val="0"/>
      <w:divBdr>
        <w:top w:val="none" w:sz="0" w:space="0" w:color="auto"/>
        <w:left w:val="none" w:sz="0" w:space="0" w:color="auto"/>
        <w:bottom w:val="none" w:sz="0" w:space="0" w:color="auto"/>
        <w:right w:val="none" w:sz="0" w:space="0" w:color="auto"/>
      </w:divBdr>
    </w:div>
    <w:div w:id="1713462129">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311645">
      <w:bodyDiv w:val="1"/>
      <w:marLeft w:val="0"/>
      <w:marRight w:val="0"/>
      <w:marTop w:val="0"/>
      <w:marBottom w:val="0"/>
      <w:divBdr>
        <w:top w:val="none" w:sz="0" w:space="0" w:color="auto"/>
        <w:left w:val="none" w:sz="0" w:space="0" w:color="auto"/>
        <w:bottom w:val="none" w:sz="0" w:space="0" w:color="auto"/>
        <w:right w:val="none" w:sz="0" w:space="0" w:color="auto"/>
      </w:divBdr>
    </w:div>
    <w:div w:id="171445323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229550">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496176">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6538351">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18313370">
      <w:bodyDiv w:val="1"/>
      <w:marLeft w:val="0"/>
      <w:marRight w:val="0"/>
      <w:marTop w:val="0"/>
      <w:marBottom w:val="0"/>
      <w:divBdr>
        <w:top w:val="none" w:sz="0" w:space="0" w:color="auto"/>
        <w:left w:val="none" w:sz="0" w:space="0" w:color="auto"/>
        <w:bottom w:val="none" w:sz="0" w:space="0" w:color="auto"/>
        <w:right w:val="none" w:sz="0" w:space="0" w:color="auto"/>
      </w:divBdr>
    </w:div>
    <w:div w:id="1718621437">
      <w:bodyDiv w:val="1"/>
      <w:marLeft w:val="0"/>
      <w:marRight w:val="0"/>
      <w:marTop w:val="0"/>
      <w:marBottom w:val="0"/>
      <w:divBdr>
        <w:top w:val="none" w:sz="0" w:space="0" w:color="auto"/>
        <w:left w:val="none" w:sz="0" w:space="0" w:color="auto"/>
        <w:bottom w:val="none" w:sz="0" w:space="0" w:color="auto"/>
        <w:right w:val="none" w:sz="0" w:space="0" w:color="auto"/>
      </w:divBdr>
    </w:div>
    <w:div w:id="1718704058">
      <w:bodyDiv w:val="1"/>
      <w:marLeft w:val="0"/>
      <w:marRight w:val="0"/>
      <w:marTop w:val="0"/>
      <w:marBottom w:val="0"/>
      <w:divBdr>
        <w:top w:val="none" w:sz="0" w:space="0" w:color="auto"/>
        <w:left w:val="none" w:sz="0" w:space="0" w:color="auto"/>
        <w:bottom w:val="none" w:sz="0" w:space="0" w:color="auto"/>
        <w:right w:val="none" w:sz="0" w:space="0" w:color="auto"/>
      </w:divBdr>
    </w:div>
    <w:div w:id="1719010097">
      <w:bodyDiv w:val="1"/>
      <w:marLeft w:val="0"/>
      <w:marRight w:val="0"/>
      <w:marTop w:val="0"/>
      <w:marBottom w:val="0"/>
      <w:divBdr>
        <w:top w:val="none" w:sz="0" w:space="0" w:color="auto"/>
        <w:left w:val="none" w:sz="0" w:space="0" w:color="auto"/>
        <w:bottom w:val="none" w:sz="0" w:space="0" w:color="auto"/>
        <w:right w:val="none" w:sz="0" w:space="0" w:color="auto"/>
      </w:divBdr>
    </w:div>
    <w:div w:id="1719087300">
      <w:bodyDiv w:val="1"/>
      <w:marLeft w:val="0"/>
      <w:marRight w:val="0"/>
      <w:marTop w:val="0"/>
      <w:marBottom w:val="0"/>
      <w:divBdr>
        <w:top w:val="none" w:sz="0" w:space="0" w:color="auto"/>
        <w:left w:val="none" w:sz="0" w:space="0" w:color="auto"/>
        <w:bottom w:val="none" w:sz="0" w:space="0" w:color="auto"/>
        <w:right w:val="none" w:sz="0" w:space="0" w:color="auto"/>
      </w:divBdr>
    </w:div>
    <w:div w:id="1719279488">
      <w:bodyDiv w:val="1"/>
      <w:marLeft w:val="0"/>
      <w:marRight w:val="0"/>
      <w:marTop w:val="0"/>
      <w:marBottom w:val="0"/>
      <w:divBdr>
        <w:top w:val="none" w:sz="0" w:space="0" w:color="auto"/>
        <w:left w:val="none" w:sz="0" w:space="0" w:color="auto"/>
        <w:bottom w:val="none" w:sz="0" w:space="0" w:color="auto"/>
        <w:right w:val="none" w:sz="0" w:space="0" w:color="auto"/>
      </w:divBdr>
    </w:div>
    <w:div w:id="1719433125">
      <w:bodyDiv w:val="1"/>
      <w:marLeft w:val="0"/>
      <w:marRight w:val="0"/>
      <w:marTop w:val="0"/>
      <w:marBottom w:val="0"/>
      <w:divBdr>
        <w:top w:val="none" w:sz="0" w:space="0" w:color="auto"/>
        <w:left w:val="none" w:sz="0" w:space="0" w:color="auto"/>
        <w:bottom w:val="none" w:sz="0" w:space="0" w:color="auto"/>
        <w:right w:val="none" w:sz="0" w:space="0" w:color="auto"/>
      </w:divBdr>
    </w:div>
    <w:div w:id="1719550356">
      <w:bodyDiv w:val="1"/>
      <w:marLeft w:val="0"/>
      <w:marRight w:val="0"/>
      <w:marTop w:val="0"/>
      <w:marBottom w:val="0"/>
      <w:divBdr>
        <w:top w:val="none" w:sz="0" w:space="0" w:color="auto"/>
        <w:left w:val="none" w:sz="0" w:space="0" w:color="auto"/>
        <w:bottom w:val="none" w:sz="0" w:space="0" w:color="auto"/>
        <w:right w:val="none" w:sz="0" w:space="0" w:color="auto"/>
      </w:divBdr>
    </w:div>
    <w:div w:id="1719625780">
      <w:bodyDiv w:val="1"/>
      <w:marLeft w:val="0"/>
      <w:marRight w:val="0"/>
      <w:marTop w:val="0"/>
      <w:marBottom w:val="0"/>
      <w:divBdr>
        <w:top w:val="none" w:sz="0" w:space="0" w:color="auto"/>
        <w:left w:val="none" w:sz="0" w:space="0" w:color="auto"/>
        <w:bottom w:val="none" w:sz="0" w:space="0" w:color="auto"/>
        <w:right w:val="none" w:sz="0" w:space="0" w:color="auto"/>
      </w:divBdr>
    </w:div>
    <w:div w:id="1719814879">
      <w:bodyDiv w:val="1"/>
      <w:marLeft w:val="0"/>
      <w:marRight w:val="0"/>
      <w:marTop w:val="0"/>
      <w:marBottom w:val="0"/>
      <w:divBdr>
        <w:top w:val="none" w:sz="0" w:space="0" w:color="auto"/>
        <w:left w:val="none" w:sz="0" w:space="0" w:color="auto"/>
        <w:bottom w:val="none" w:sz="0" w:space="0" w:color="auto"/>
        <w:right w:val="none" w:sz="0" w:space="0" w:color="auto"/>
      </w:divBdr>
    </w:div>
    <w:div w:id="1719817732">
      <w:bodyDiv w:val="1"/>
      <w:marLeft w:val="0"/>
      <w:marRight w:val="0"/>
      <w:marTop w:val="0"/>
      <w:marBottom w:val="0"/>
      <w:divBdr>
        <w:top w:val="none" w:sz="0" w:space="0" w:color="auto"/>
        <w:left w:val="none" w:sz="0" w:space="0" w:color="auto"/>
        <w:bottom w:val="none" w:sz="0" w:space="0" w:color="auto"/>
        <w:right w:val="none" w:sz="0" w:space="0" w:color="auto"/>
      </w:divBdr>
    </w:div>
    <w:div w:id="1720785210">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1519748">
      <w:bodyDiv w:val="1"/>
      <w:marLeft w:val="0"/>
      <w:marRight w:val="0"/>
      <w:marTop w:val="0"/>
      <w:marBottom w:val="0"/>
      <w:divBdr>
        <w:top w:val="none" w:sz="0" w:space="0" w:color="auto"/>
        <w:left w:val="none" w:sz="0" w:space="0" w:color="auto"/>
        <w:bottom w:val="none" w:sz="0" w:space="0" w:color="auto"/>
        <w:right w:val="none" w:sz="0" w:space="0" w:color="auto"/>
      </w:divBdr>
    </w:div>
    <w:div w:id="1721589391">
      <w:bodyDiv w:val="1"/>
      <w:marLeft w:val="0"/>
      <w:marRight w:val="0"/>
      <w:marTop w:val="0"/>
      <w:marBottom w:val="0"/>
      <w:divBdr>
        <w:top w:val="none" w:sz="0" w:space="0" w:color="auto"/>
        <w:left w:val="none" w:sz="0" w:space="0" w:color="auto"/>
        <w:bottom w:val="none" w:sz="0" w:space="0" w:color="auto"/>
        <w:right w:val="none" w:sz="0" w:space="0" w:color="auto"/>
      </w:divBdr>
    </w:div>
    <w:div w:id="1722050015">
      <w:bodyDiv w:val="1"/>
      <w:marLeft w:val="0"/>
      <w:marRight w:val="0"/>
      <w:marTop w:val="0"/>
      <w:marBottom w:val="0"/>
      <w:divBdr>
        <w:top w:val="none" w:sz="0" w:space="0" w:color="auto"/>
        <w:left w:val="none" w:sz="0" w:space="0" w:color="auto"/>
        <w:bottom w:val="none" w:sz="0" w:space="0" w:color="auto"/>
        <w:right w:val="none" w:sz="0" w:space="0" w:color="auto"/>
      </w:divBdr>
    </w:div>
    <w:div w:id="1722823288">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2945502">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3746839">
      <w:bodyDiv w:val="1"/>
      <w:marLeft w:val="0"/>
      <w:marRight w:val="0"/>
      <w:marTop w:val="0"/>
      <w:marBottom w:val="0"/>
      <w:divBdr>
        <w:top w:val="none" w:sz="0" w:space="0" w:color="auto"/>
        <w:left w:val="none" w:sz="0" w:space="0" w:color="auto"/>
        <w:bottom w:val="none" w:sz="0" w:space="0" w:color="auto"/>
        <w:right w:val="none" w:sz="0" w:space="0" w:color="auto"/>
      </w:divBdr>
    </w:div>
    <w:div w:id="1723822985">
      <w:bodyDiv w:val="1"/>
      <w:marLeft w:val="0"/>
      <w:marRight w:val="0"/>
      <w:marTop w:val="0"/>
      <w:marBottom w:val="0"/>
      <w:divBdr>
        <w:top w:val="none" w:sz="0" w:space="0" w:color="auto"/>
        <w:left w:val="none" w:sz="0" w:space="0" w:color="auto"/>
        <w:bottom w:val="none" w:sz="0" w:space="0" w:color="auto"/>
        <w:right w:val="none" w:sz="0" w:space="0" w:color="auto"/>
      </w:divBdr>
    </w:div>
    <w:div w:id="1723862682">
      <w:bodyDiv w:val="1"/>
      <w:marLeft w:val="0"/>
      <w:marRight w:val="0"/>
      <w:marTop w:val="0"/>
      <w:marBottom w:val="0"/>
      <w:divBdr>
        <w:top w:val="none" w:sz="0" w:space="0" w:color="auto"/>
        <w:left w:val="none" w:sz="0" w:space="0" w:color="auto"/>
        <w:bottom w:val="none" w:sz="0" w:space="0" w:color="auto"/>
        <w:right w:val="none" w:sz="0" w:space="0" w:color="auto"/>
      </w:divBdr>
    </w:div>
    <w:div w:id="1724206445">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06390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6642670">
      <w:bodyDiv w:val="1"/>
      <w:marLeft w:val="0"/>
      <w:marRight w:val="0"/>
      <w:marTop w:val="0"/>
      <w:marBottom w:val="0"/>
      <w:divBdr>
        <w:top w:val="none" w:sz="0" w:space="0" w:color="auto"/>
        <w:left w:val="none" w:sz="0" w:space="0" w:color="auto"/>
        <w:bottom w:val="none" w:sz="0" w:space="0" w:color="auto"/>
        <w:right w:val="none" w:sz="0" w:space="0" w:color="auto"/>
      </w:divBdr>
    </w:div>
    <w:div w:id="1727412431">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8215491">
      <w:bodyDiv w:val="1"/>
      <w:marLeft w:val="0"/>
      <w:marRight w:val="0"/>
      <w:marTop w:val="0"/>
      <w:marBottom w:val="0"/>
      <w:divBdr>
        <w:top w:val="none" w:sz="0" w:space="0" w:color="auto"/>
        <w:left w:val="none" w:sz="0" w:space="0" w:color="auto"/>
        <w:bottom w:val="none" w:sz="0" w:space="0" w:color="auto"/>
        <w:right w:val="none" w:sz="0" w:space="0" w:color="auto"/>
      </w:divBdr>
    </w:div>
    <w:div w:id="1728331538">
      <w:bodyDiv w:val="1"/>
      <w:marLeft w:val="0"/>
      <w:marRight w:val="0"/>
      <w:marTop w:val="0"/>
      <w:marBottom w:val="0"/>
      <w:divBdr>
        <w:top w:val="none" w:sz="0" w:space="0" w:color="auto"/>
        <w:left w:val="none" w:sz="0" w:space="0" w:color="auto"/>
        <w:bottom w:val="none" w:sz="0" w:space="0" w:color="auto"/>
        <w:right w:val="none" w:sz="0" w:space="0" w:color="auto"/>
      </w:divBdr>
    </w:div>
    <w:div w:id="1728530617">
      <w:bodyDiv w:val="1"/>
      <w:marLeft w:val="0"/>
      <w:marRight w:val="0"/>
      <w:marTop w:val="0"/>
      <w:marBottom w:val="0"/>
      <w:divBdr>
        <w:top w:val="none" w:sz="0" w:space="0" w:color="auto"/>
        <w:left w:val="none" w:sz="0" w:space="0" w:color="auto"/>
        <w:bottom w:val="none" w:sz="0" w:space="0" w:color="auto"/>
        <w:right w:val="none" w:sz="0" w:space="0" w:color="auto"/>
      </w:divBdr>
    </w:div>
    <w:div w:id="1728793440">
      <w:bodyDiv w:val="1"/>
      <w:marLeft w:val="0"/>
      <w:marRight w:val="0"/>
      <w:marTop w:val="0"/>
      <w:marBottom w:val="0"/>
      <w:divBdr>
        <w:top w:val="none" w:sz="0" w:space="0" w:color="auto"/>
        <w:left w:val="none" w:sz="0" w:space="0" w:color="auto"/>
        <w:bottom w:val="none" w:sz="0" w:space="0" w:color="auto"/>
        <w:right w:val="none" w:sz="0" w:space="0" w:color="auto"/>
      </w:divBdr>
    </w:div>
    <w:div w:id="1728798125">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45414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29958055">
      <w:bodyDiv w:val="1"/>
      <w:marLeft w:val="0"/>
      <w:marRight w:val="0"/>
      <w:marTop w:val="0"/>
      <w:marBottom w:val="0"/>
      <w:divBdr>
        <w:top w:val="none" w:sz="0" w:space="0" w:color="auto"/>
        <w:left w:val="none" w:sz="0" w:space="0" w:color="auto"/>
        <w:bottom w:val="none" w:sz="0" w:space="0" w:color="auto"/>
        <w:right w:val="none" w:sz="0" w:space="0" w:color="auto"/>
      </w:divBdr>
    </w:div>
    <w:div w:id="1730223431">
      <w:bodyDiv w:val="1"/>
      <w:marLeft w:val="0"/>
      <w:marRight w:val="0"/>
      <w:marTop w:val="0"/>
      <w:marBottom w:val="0"/>
      <w:divBdr>
        <w:top w:val="none" w:sz="0" w:space="0" w:color="auto"/>
        <w:left w:val="none" w:sz="0" w:space="0" w:color="auto"/>
        <w:bottom w:val="none" w:sz="0" w:space="0" w:color="auto"/>
        <w:right w:val="none" w:sz="0" w:space="0" w:color="auto"/>
      </w:divBdr>
    </w:div>
    <w:div w:id="1730611548">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418414">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1684009">
      <w:bodyDiv w:val="1"/>
      <w:marLeft w:val="0"/>
      <w:marRight w:val="0"/>
      <w:marTop w:val="0"/>
      <w:marBottom w:val="0"/>
      <w:divBdr>
        <w:top w:val="none" w:sz="0" w:space="0" w:color="auto"/>
        <w:left w:val="none" w:sz="0" w:space="0" w:color="auto"/>
        <w:bottom w:val="none" w:sz="0" w:space="0" w:color="auto"/>
        <w:right w:val="none" w:sz="0" w:space="0" w:color="auto"/>
      </w:divBdr>
    </w:div>
    <w:div w:id="1732533941">
      <w:bodyDiv w:val="1"/>
      <w:marLeft w:val="0"/>
      <w:marRight w:val="0"/>
      <w:marTop w:val="0"/>
      <w:marBottom w:val="0"/>
      <w:divBdr>
        <w:top w:val="none" w:sz="0" w:space="0" w:color="auto"/>
        <w:left w:val="none" w:sz="0" w:space="0" w:color="auto"/>
        <w:bottom w:val="none" w:sz="0" w:space="0" w:color="auto"/>
        <w:right w:val="none" w:sz="0" w:space="0" w:color="auto"/>
      </w:divBdr>
    </w:div>
    <w:div w:id="1732582874">
      <w:bodyDiv w:val="1"/>
      <w:marLeft w:val="0"/>
      <w:marRight w:val="0"/>
      <w:marTop w:val="0"/>
      <w:marBottom w:val="0"/>
      <w:divBdr>
        <w:top w:val="none" w:sz="0" w:space="0" w:color="auto"/>
        <w:left w:val="none" w:sz="0" w:space="0" w:color="auto"/>
        <w:bottom w:val="none" w:sz="0" w:space="0" w:color="auto"/>
        <w:right w:val="none" w:sz="0" w:space="0" w:color="auto"/>
      </w:divBdr>
    </w:div>
    <w:div w:id="173280224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192760">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582790">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423256">
      <w:bodyDiv w:val="1"/>
      <w:marLeft w:val="0"/>
      <w:marRight w:val="0"/>
      <w:marTop w:val="0"/>
      <w:marBottom w:val="0"/>
      <w:divBdr>
        <w:top w:val="none" w:sz="0" w:space="0" w:color="auto"/>
        <w:left w:val="none" w:sz="0" w:space="0" w:color="auto"/>
        <w:bottom w:val="none" w:sz="0" w:space="0" w:color="auto"/>
        <w:right w:val="none" w:sz="0" w:space="0" w:color="auto"/>
      </w:divBdr>
    </w:div>
    <w:div w:id="1734740107">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4935445">
      <w:bodyDiv w:val="1"/>
      <w:marLeft w:val="0"/>
      <w:marRight w:val="0"/>
      <w:marTop w:val="0"/>
      <w:marBottom w:val="0"/>
      <w:divBdr>
        <w:top w:val="none" w:sz="0" w:space="0" w:color="auto"/>
        <w:left w:val="none" w:sz="0" w:space="0" w:color="auto"/>
        <w:bottom w:val="none" w:sz="0" w:space="0" w:color="auto"/>
        <w:right w:val="none" w:sz="0" w:space="0" w:color="auto"/>
      </w:divBdr>
    </w:div>
    <w:div w:id="1735083723">
      <w:bodyDiv w:val="1"/>
      <w:marLeft w:val="0"/>
      <w:marRight w:val="0"/>
      <w:marTop w:val="0"/>
      <w:marBottom w:val="0"/>
      <w:divBdr>
        <w:top w:val="none" w:sz="0" w:space="0" w:color="auto"/>
        <w:left w:val="none" w:sz="0" w:space="0" w:color="auto"/>
        <w:bottom w:val="none" w:sz="0" w:space="0" w:color="auto"/>
        <w:right w:val="none" w:sz="0" w:space="0" w:color="auto"/>
      </w:divBdr>
    </w:div>
    <w:div w:id="1735622311">
      <w:bodyDiv w:val="1"/>
      <w:marLeft w:val="0"/>
      <w:marRight w:val="0"/>
      <w:marTop w:val="0"/>
      <w:marBottom w:val="0"/>
      <w:divBdr>
        <w:top w:val="none" w:sz="0" w:space="0" w:color="auto"/>
        <w:left w:val="none" w:sz="0" w:space="0" w:color="auto"/>
        <w:bottom w:val="none" w:sz="0" w:space="0" w:color="auto"/>
        <w:right w:val="none" w:sz="0" w:space="0" w:color="auto"/>
      </w:divBdr>
    </w:div>
    <w:div w:id="1735732795">
      <w:bodyDiv w:val="1"/>
      <w:marLeft w:val="0"/>
      <w:marRight w:val="0"/>
      <w:marTop w:val="0"/>
      <w:marBottom w:val="0"/>
      <w:divBdr>
        <w:top w:val="none" w:sz="0" w:space="0" w:color="auto"/>
        <w:left w:val="none" w:sz="0" w:space="0" w:color="auto"/>
        <w:bottom w:val="none" w:sz="0" w:space="0" w:color="auto"/>
        <w:right w:val="none" w:sz="0" w:space="0" w:color="auto"/>
      </w:divBdr>
    </w:div>
    <w:div w:id="1735934788">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36318323">
      <w:bodyDiv w:val="1"/>
      <w:marLeft w:val="0"/>
      <w:marRight w:val="0"/>
      <w:marTop w:val="0"/>
      <w:marBottom w:val="0"/>
      <w:divBdr>
        <w:top w:val="none" w:sz="0" w:space="0" w:color="auto"/>
        <w:left w:val="none" w:sz="0" w:space="0" w:color="auto"/>
        <w:bottom w:val="none" w:sz="0" w:space="0" w:color="auto"/>
        <w:right w:val="none" w:sz="0" w:space="0" w:color="auto"/>
      </w:divBdr>
    </w:div>
    <w:div w:id="1736318597">
      <w:bodyDiv w:val="1"/>
      <w:marLeft w:val="0"/>
      <w:marRight w:val="0"/>
      <w:marTop w:val="0"/>
      <w:marBottom w:val="0"/>
      <w:divBdr>
        <w:top w:val="none" w:sz="0" w:space="0" w:color="auto"/>
        <w:left w:val="none" w:sz="0" w:space="0" w:color="auto"/>
        <w:bottom w:val="none" w:sz="0" w:space="0" w:color="auto"/>
        <w:right w:val="none" w:sz="0" w:space="0" w:color="auto"/>
      </w:divBdr>
    </w:div>
    <w:div w:id="1736857933">
      <w:bodyDiv w:val="1"/>
      <w:marLeft w:val="0"/>
      <w:marRight w:val="0"/>
      <w:marTop w:val="0"/>
      <w:marBottom w:val="0"/>
      <w:divBdr>
        <w:top w:val="none" w:sz="0" w:space="0" w:color="auto"/>
        <w:left w:val="none" w:sz="0" w:space="0" w:color="auto"/>
        <w:bottom w:val="none" w:sz="0" w:space="0" w:color="auto"/>
        <w:right w:val="none" w:sz="0" w:space="0" w:color="auto"/>
      </w:divBdr>
    </w:div>
    <w:div w:id="1737044087">
      <w:bodyDiv w:val="1"/>
      <w:marLeft w:val="0"/>
      <w:marRight w:val="0"/>
      <w:marTop w:val="0"/>
      <w:marBottom w:val="0"/>
      <w:divBdr>
        <w:top w:val="none" w:sz="0" w:space="0" w:color="auto"/>
        <w:left w:val="none" w:sz="0" w:space="0" w:color="auto"/>
        <w:bottom w:val="none" w:sz="0" w:space="0" w:color="auto"/>
        <w:right w:val="none" w:sz="0" w:space="0" w:color="auto"/>
      </w:divBdr>
    </w:div>
    <w:div w:id="1738284975">
      <w:bodyDiv w:val="1"/>
      <w:marLeft w:val="0"/>
      <w:marRight w:val="0"/>
      <w:marTop w:val="0"/>
      <w:marBottom w:val="0"/>
      <w:divBdr>
        <w:top w:val="none" w:sz="0" w:space="0" w:color="auto"/>
        <w:left w:val="none" w:sz="0" w:space="0" w:color="auto"/>
        <w:bottom w:val="none" w:sz="0" w:space="0" w:color="auto"/>
        <w:right w:val="none" w:sz="0" w:space="0" w:color="auto"/>
      </w:divBdr>
    </w:div>
    <w:div w:id="1738479688">
      <w:bodyDiv w:val="1"/>
      <w:marLeft w:val="0"/>
      <w:marRight w:val="0"/>
      <w:marTop w:val="0"/>
      <w:marBottom w:val="0"/>
      <w:divBdr>
        <w:top w:val="none" w:sz="0" w:space="0" w:color="auto"/>
        <w:left w:val="none" w:sz="0" w:space="0" w:color="auto"/>
        <w:bottom w:val="none" w:sz="0" w:space="0" w:color="auto"/>
        <w:right w:val="none" w:sz="0" w:space="0" w:color="auto"/>
      </w:divBdr>
    </w:div>
    <w:div w:id="1738672825">
      <w:bodyDiv w:val="1"/>
      <w:marLeft w:val="0"/>
      <w:marRight w:val="0"/>
      <w:marTop w:val="0"/>
      <w:marBottom w:val="0"/>
      <w:divBdr>
        <w:top w:val="none" w:sz="0" w:space="0" w:color="auto"/>
        <w:left w:val="none" w:sz="0" w:space="0" w:color="auto"/>
        <w:bottom w:val="none" w:sz="0" w:space="0" w:color="auto"/>
        <w:right w:val="none" w:sz="0" w:space="0" w:color="auto"/>
      </w:divBdr>
    </w:div>
    <w:div w:id="1739210951">
      <w:bodyDiv w:val="1"/>
      <w:marLeft w:val="0"/>
      <w:marRight w:val="0"/>
      <w:marTop w:val="0"/>
      <w:marBottom w:val="0"/>
      <w:divBdr>
        <w:top w:val="none" w:sz="0" w:space="0" w:color="auto"/>
        <w:left w:val="none" w:sz="0" w:space="0" w:color="auto"/>
        <w:bottom w:val="none" w:sz="0" w:space="0" w:color="auto"/>
        <w:right w:val="none" w:sz="0" w:space="0" w:color="auto"/>
      </w:divBdr>
    </w:div>
    <w:div w:id="1739287294">
      <w:bodyDiv w:val="1"/>
      <w:marLeft w:val="0"/>
      <w:marRight w:val="0"/>
      <w:marTop w:val="0"/>
      <w:marBottom w:val="0"/>
      <w:divBdr>
        <w:top w:val="none" w:sz="0" w:space="0" w:color="auto"/>
        <w:left w:val="none" w:sz="0" w:space="0" w:color="auto"/>
        <w:bottom w:val="none" w:sz="0" w:space="0" w:color="auto"/>
        <w:right w:val="none" w:sz="0" w:space="0" w:color="auto"/>
      </w:divBdr>
    </w:div>
    <w:div w:id="1739476570">
      <w:bodyDiv w:val="1"/>
      <w:marLeft w:val="0"/>
      <w:marRight w:val="0"/>
      <w:marTop w:val="0"/>
      <w:marBottom w:val="0"/>
      <w:divBdr>
        <w:top w:val="none" w:sz="0" w:space="0" w:color="auto"/>
        <w:left w:val="none" w:sz="0" w:space="0" w:color="auto"/>
        <w:bottom w:val="none" w:sz="0" w:space="0" w:color="auto"/>
        <w:right w:val="none" w:sz="0" w:space="0" w:color="auto"/>
      </w:divBdr>
    </w:div>
    <w:div w:id="1740127628">
      <w:bodyDiv w:val="1"/>
      <w:marLeft w:val="0"/>
      <w:marRight w:val="0"/>
      <w:marTop w:val="0"/>
      <w:marBottom w:val="0"/>
      <w:divBdr>
        <w:top w:val="none" w:sz="0" w:space="0" w:color="auto"/>
        <w:left w:val="none" w:sz="0" w:space="0" w:color="auto"/>
        <w:bottom w:val="none" w:sz="0" w:space="0" w:color="auto"/>
        <w:right w:val="none" w:sz="0" w:space="0" w:color="auto"/>
      </w:divBdr>
    </w:div>
    <w:div w:id="1740594981">
      <w:bodyDiv w:val="1"/>
      <w:marLeft w:val="0"/>
      <w:marRight w:val="0"/>
      <w:marTop w:val="0"/>
      <w:marBottom w:val="0"/>
      <w:divBdr>
        <w:top w:val="none" w:sz="0" w:space="0" w:color="auto"/>
        <w:left w:val="none" w:sz="0" w:space="0" w:color="auto"/>
        <w:bottom w:val="none" w:sz="0" w:space="0" w:color="auto"/>
        <w:right w:val="none" w:sz="0" w:space="0" w:color="auto"/>
      </w:divBdr>
    </w:div>
    <w:div w:id="1740790093">
      <w:bodyDiv w:val="1"/>
      <w:marLeft w:val="0"/>
      <w:marRight w:val="0"/>
      <w:marTop w:val="0"/>
      <w:marBottom w:val="0"/>
      <w:divBdr>
        <w:top w:val="none" w:sz="0" w:space="0" w:color="auto"/>
        <w:left w:val="none" w:sz="0" w:space="0" w:color="auto"/>
        <w:bottom w:val="none" w:sz="0" w:space="0" w:color="auto"/>
        <w:right w:val="none" w:sz="0" w:space="0" w:color="auto"/>
      </w:divBdr>
    </w:div>
    <w:div w:id="1741050317">
      <w:bodyDiv w:val="1"/>
      <w:marLeft w:val="0"/>
      <w:marRight w:val="0"/>
      <w:marTop w:val="0"/>
      <w:marBottom w:val="0"/>
      <w:divBdr>
        <w:top w:val="none" w:sz="0" w:space="0" w:color="auto"/>
        <w:left w:val="none" w:sz="0" w:space="0" w:color="auto"/>
        <w:bottom w:val="none" w:sz="0" w:space="0" w:color="auto"/>
        <w:right w:val="none" w:sz="0" w:space="0" w:color="auto"/>
      </w:divBdr>
    </w:div>
    <w:div w:id="174116884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2094179">
      <w:bodyDiv w:val="1"/>
      <w:marLeft w:val="0"/>
      <w:marRight w:val="0"/>
      <w:marTop w:val="0"/>
      <w:marBottom w:val="0"/>
      <w:divBdr>
        <w:top w:val="none" w:sz="0" w:space="0" w:color="auto"/>
        <w:left w:val="none" w:sz="0" w:space="0" w:color="auto"/>
        <w:bottom w:val="none" w:sz="0" w:space="0" w:color="auto"/>
        <w:right w:val="none" w:sz="0" w:space="0" w:color="auto"/>
      </w:divBdr>
    </w:div>
    <w:div w:id="1743019276">
      <w:bodyDiv w:val="1"/>
      <w:marLeft w:val="0"/>
      <w:marRight w:val="0"/>
      <w:marTop w:val="0"/>
      <w:marBottom w:val="0"/>
      <w:divBdr>
        <w:top w:val="none" w:sz="0" w:space="0" w:color="auto"/>
        <w:left w:val="none" w:sz="0" w:space="0" w:color="auto"/>
        <w:bottom w:val="none" w:sz="0" w:space="0" w:color="auto"/>
        <w:right w:val="none" w:sz="0" w:space="0" w:color="auto"/>
      </w:divBdr>
    </w:div>
    <w:div w:id="1743023128">
      <w:bodyDiv w:val="1"/>
      <w:marLeft w:val="0"/>
      <w:marRight w:val="0"/>
      <w:marTop w:val="0"/>
      <w:marBottom w:val="0"/>
      <w:divBdr>
        <w:top w:val="none" w:sz="0" w:space="0" w:color="auto"/>
        <w:left w:val="none" w:sz="0" w:space="0" w:color="auto"/>
        <w:bottom w:val="none" w:sz="0" w:space="0" w:color="auto"/>
        <w:right w:val="none" w:sz="0" w:space="0" w:color="auto"/>
      </w:divBdr>
    </w:div>
    <w:div w:id="1743677437">
      <w:bodyDiv w:val="1"/>
      <w:marLeft w:val="0"/>
      <w:marRight w:val="0"/>
      <w:marTop w:val="0"/>
      <w:marBottom w:val="0"/>
      <w:divBdr>
        <w:top w:val="none" w:sz="0" w:space="0" w:color="auto"/>
        <w:left w:val="none" w:sz="0" w:space="0" w:color="auto"/>
        <w:bottom w:val="none" w:sz="0" w:space="0" w:color="auto"/>
        <w:right w:val="none" w:sz="0" w:space="0" w:color="auto"/>
      </w:divBdr>
    </w:div>
    <w:div w:id="1744601034">
      <w:bodyDiv w:val="1"/>
      <w:marLeft w:val="0"/>
      <w:marRight w:val="0"/>
      <w:marTop w:val="0"/>
      <w:marBottom w:val="0"/>
      <w:divBdr>
        <w:top w:val="none" w:sz="0" w:space="0" w:color="auto"/>
        <w:left w:val="none" w:sz="0" w:space="0" w:color="auto"/>
        <w:bottom w:val="none" w:sz="0" w:space="0" w:color="auto"/>
        <w:right w:val="none" w:sz="0" w:space="0" w:color="auto"/>
      </w:divBdr>
    </w:div>
    <w:div w:id="1745296504">
      <w:bodyDiv w:val="1"/>
      <w:marLeft w:val="0"/>
      <w:marRight w:val="0"/>
      <w:marTop w:val="0"/>
      <w:marBottom w:val="0"/>
      <w:divBdr>
        <w:top w:val="none" w:sz="0" w:space="0" w:color="auto"/>
        <w:left w:val="none" w:sz="0" w:space="0" w:color="auto"/>
        <w:bottom w:val="none" w:sz="0" w:space="0" w:color="auto"/>
        <w:right w:val="none" w:sz="0" w:space="0" w:color="auto"/>
      </w:divBdr>
    </w:div>
    <w:div w:id="1745563432">
      <w:bodyDiv w:val="1"/>
      <w:marLeft w:val="0"/>
      <w:marRight w:val="0"/>
      <w:marTop w:val="0"/>
      <w:marBottom w:val="0"/>
      <w:divBdr>
        <w:top w:val="none" w:sz="0" w:space="0" w:color="auto"/>
        <w:left w:val="none" w:sz="0" w:space="0" w:color="auto"/>
        <w:bottom w:val="none" w:sz="0" w:space="0" w:color="auto"/>
        <w:right w:val="none" w:sz="0" w:space="0" w:color="auto"/>
      </w:divBdr>
    </w:div>
    <w:div w:id="1745714416">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6023805">
      <w:bodyDiv w:val="1"/>
      <w:marLeft w:val="0"/>
      <w:marRight w:val="0"/>
      <w:marTop w:val="0"/>
      <w:marBottom w:val="0"/>
      <w:divBdr>
        <w:top w:val="none" w:sz="0" w:space="0" w:color="auto"/>
        <w:left w:val="none" w:sz="0" w:space="0" w:color="auto"/>
        <w:bottom w:val="none" w:sz="0" w:space="0" w:color="auto"/>
        <w:right w:val="none" w:sz="0" w:space="0" w:color="auto"/>
      </w:divBdr>
    </w:div>
    <w:div w:id="1746222222">
      <w:bodyDiv w:val="1"/>
      <w:marLeft w:val="0"/>
      <w:marRight w:val="0"/>
      <w:marTop w:val="0"/>
      <w:marBottom w:val="0"/>
      <w:divBdr>
        <w:top w:val="none" w:sz="0" w:space="0" w:color="auto"/>
        <w:left w:val="none" w:sz="0" w:space="0" w:color="auto"/>
        <w:bottom w:val="none" w:sz="0" w:space="0" w:color="auto"/>
        <w:right w:val="none" w:sz="0" w:space="0" w:color="auto"/>
      </w:divBdr>
    </w:div>
    <w:div w:id="1746294091">
      <w:bodyDiv w:val="1"/>
      <w:marLeft w:val="0"/>
      <w:marRight w:val="0"/>
      <w:marTop w:val="0"/>
      <w:marBottom w:val="0"/>
      <w:divBdr>
        <w:top w:val="none" w:sz="0" w:space="0" w:color="auto"/>
        <w:left w:val="none" w:sz="0" w:space="0" w:color="auto"/>
        <w:bottom w:val="none" w:sz="0" w:space="0" w:color="auto"/>
        <w:right w:val="none" w:sz="0" w:space="0" w:color="auto"/>
      </w:divBdr>
    </w:div>
    <w:div w:id="1747527572">
      <w:bodyDiv w:val="1"/>
      <w:marLeft w:val="0"/>
      <w:marRight w:val="0"/>
      <w:marTop w:val="0"/>
      <w:marBottom w:val="0"/>
      <w:divBdr>
        <w:top w:val="none" w:sz="0" w:space="0" w:color="auto"/>
        <w:left w:val="none" w:sz="0" w:space="0" w:color="auto"/>
        <w:bottom w:val="none" w:sz="0" w:space="0" w:color="auto"/>
        <w:right w:val="none" w:sz="0" w:space="0" w:color="auto"/>
      </w:divBdr>
    </w:div>
    <w:div w:id="1748116884">
      <w:bodyDiv w:val="1"/>
      <w:marLeft w:val="0"/>
      <w:marRight w:val="0"/>
      <w:marTop w:val="0"/>
      <w:marBottom w:val="0"/>
      <w:divBdr>
        <w:top w:val="none" w:sz="0" w:space="0" w:color="auto"/>
        <w:left w:val="none" w:sz="0" w:space="0" w:color="auto"/>
        <w:bottom w:val="none" w:sz="0" w:space="0" w:color="auto"/>
        <w:right w:val="none" w:sz="0" w:space="0" w:color="auto"/>
      </w:divBdr>
    </w:div>
    <w:div w:id="174838544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49306150">
      <w:bodyDiv w:val="1"/>
      <w:marLeft w:val="0"/>
      <w:marRight w:val="0"/>
      <w:marTop w:val="0"/>
      <w:marBottom w:val="0"/>
      <w:divBdr>
        <w:top w:val="none" w:sz="0" w:space="0" w:color="auto"/>
        <w:left w:val="none" w:sz="0" w:space="0" w:color="auto"/>
        <w:bottom w:val="none" w:sz="0" w:space="0" w:color="auto"/>
        <w:right w:val="none" w:sz="0" w:space="0" w:color="auto"/>
      </w:divBdr>
    </w:div>
    <w:div w:id="1749423298">
      <w:bodyDiv w:val="1"/>
      <w:marLeft w:val="0"/>
      <w:marRight w:val="0"/>
      <w:marTop w:val="0"/>
      <w:marBottom w:val="0"/>
      <w:divBdr>
        <w:top w:val="none" w:sz="0" w:space="0" w:color="auto"/>
        <w:left w:val="none" w:sz="0" w:space="0" w:color="auto"/>
        <w:bottom w:val="none" w:sz="0" w:space="0" w:color="auto"/>
        <w:right w:val="none" w:sz="0" w:space="0" w:color="auto"/>
      </w:divBdr>
    </w:div>
    <w:div w:id="1749687847">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22852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0617367">
      <w:bodyDiv w:val="1"/>
      <w:marLeft w:val="0"/>
      <w:marRight w:val="0"/>
      <w:marTop w:val="0"/>
      <w:marBottom w:val="0"/>
      <w:divBdr>
        <w:top w:val="none" w:sz="0" w:space="0" w:color="auto"/>
        <w:left w:val="none" w:sz="0" w:space="0" w:color="auto"/>
        <w:bottom w:val="none" w:sz="0" w:space="0" w:color="auto"/>
        <w:right w:val="none" w:sz="0" w:space="0" w:color="auto"/>
      </w:divBdr>
    </w:div>
    <w:div w:id="1750805749">
      <w:bodyDiv w:val="1"/>
      <w:marLeft w:val="0"/>
      <w:marRight w:val="0"/>
      <w:marTop w:val="0"/>
      <w:marBottom w:val="0"/>
      <w:divBdr>
        <w:top w:val="none" w:sz="0" w:space="0" w:color="auto"/>
        <w:left w:val="none" w:sz="0" w:space="0" w:color="auto"/>
        <w:bottom w:val="none" w:sz="0" w:space="0" w:color="auto"/>
        <w:right w:val="none" w:sz="0" w:space="0" w:color="auto"/>
      </w:divBdr>
    </w:div>
    <w:div w:id="1751003527">
      <w:bodyDiv w:val="1"/>
      <w:marLeft w:val="0"/>
      <w:marRight w:val="0"/>
      <w:marTop w:val="0"/>
      <w:marBottom w:val="0"/>
      <w:divBdr>
        <w:top w:val="none" w:sz="0" w:space="0" w:color="auto"/>
        <w:left w:val="none" w:sz="0" w:space="0" w:color="auto"/>
        <w:bottom w:val="none" w:sz="0" w:space="0" w:color="auto"/>
        <w:right w:val="none" w:sz="0" w:space="0" w:color="auto"/>
      </w:divBdr>
    </w:div>
    <w:div w:id="1751538177">
      <w:bodyDiv w:val="1"/>
      <w:marLeft w:val="0"/>
      <w:marRight w:val="0"/>
      <w:marTop w:val="0"/>
      <w:marBottom w:val="0"/>
      <w:divBdr>
        <w:top w:val="none" w:sz="0" w:space="0" w:color="auto"/>
        <w:left w:val="none" w:sz="0" w:space="0" w:color="auto"/>
        <w:bottom w:val="none" w:sz="0" w:space="0" w:color="auto"/>
        <w:right w:val="none" w:sz="0" w:space="0" w:color="auto"/>
      </w:divBdr>
    </w:div>
    <w:div w:id="1752310814">
      <w:bodyDiv w:val="1"/>
      <w:marLeft w:val="0"/>
      <w:marRight w:val="0"/>
      <w:marTop w:val="0"/>
      <w:marBottom w:val="0"/>
      <w:divBdr>
        <w:top w:val="none" w:sz="0" w:space="0" w:color="auto"/>
        <w:left w:val="none" w:sz="0" w:space="0" w:color="auto"/>
        <w:bottom w:val="none" w:sz="0" w:space="0" w:color="auto"/>
        <w:right w:val="none" w:sz="0" w:space="0" w:color="auto"/>
      </w:divBdr>
    </w:div>
    <w:div w:id="1752508518">
      <w:bodyDiv w:val="1"/>
      <w:marLeft w:val="0"/>
      <w:marRight w:val="0"/>
      <w:marTop w:val="0"/>
      <w:marBottom w:val="0"/>
      <w:divBdr>
        <w:top w:val="none" w:sz="0" w:space="0" w:color="auto"/>
        <w:left w:val="none" w:sz="0" w:space="0" w:color="auto"/>
        <w:bottom w:val="none" w:sz="0" w:space="0" w:color="auto"/>
        <w:right w:val="none" w:sz="0" w:space="0" w:color="auto"/>
      </w:divBdr>
    </w:div>
    <w:div w:id="1752584416">
      <w:bodyDiv w:val="1"/>
      <w:marLeft w:val="0"/>
      <w:marRight w:val="0"/>
      <w:marTop w:val="0"/>
      <w:marBottom w:val="0"/>
      <w:divBdr>
        <w:top w:val="none" w:sz="0" w:space="0" w:color="auto"/>
        <w:left w:val="none" w:sz="0" w:space="0" w:color="auto"/>
        <w:bottom w:val="none" w:sz="0" w:space="0" w:color="auto"/>
        <w:right w:val="none" w:sz="0" w:space="0" w:color="auto"/>
      </w:divBdr>
    </w:div>
    <w:div w:id="1752585485">
      <w:bodyDiv w:val="1"/>
      <w:marLeft w:val="0"/>
      <w:marRight w:val="0"/>
      <w:marTop w:val="0"/>
      <w:marBottom w:val="0"/>
      <w:divBdr>
        <w:top w:val="none" w:sz="0" w:space="0" w:color="auto"/>
        <w:left w:val="none" w:sz="0" w:space="0" w:color="auto"/>
        <w:bottom w:val="none" w:sz="0" w:space="0" w:color="auto"/>
        <w:right w:val="none" w:sz="0" w:space="0" w:color="auto"/>
      </w:divBdr>
    </w:div>
    <w:div w:id="1752700935">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3426591">
      <w:bodyDiv w:val="1"/>
      <w:marLeft w:val="0"/>
      <w:marRight w:val="0"/>
      <w:marTop w:val="0"/>
      <w:marBottom w:val="0"/>
      <w:divBdr>
        <w:top w:val="none" w:sz="0" w:space="0" w:color="auto"/>
        <w:left w:val="none" w:sz="0" w:space="0" w:color="auto"/>
        <w:bottom w:val="none" w:sz="0" w:space="0" w:color="auto"/>
        <w:right w:val="none" w:sz="0" w:space="0" w:color="auto"/>
      </w:divBdr>
    </w:div>
    <w:div w:id="1753432532">
      <w:bodyDiv w:val="1"/>
      <w:marLeft w:val="0"/>
      <w:marRight w:val="0"/>
      <w:marTop w:val="0"/>
      <w:marBottom w:val="0"/>
      <w:divBdr>
        <w:top w:val="none" w:sz="0" w:space="0" w:color="auto"/>
        <w:left w:val="none" w:sz="0" w:space="0" w:color="auto"/>
        <w:bottom w:val="none" w:sz="0" w:space="0" w:color="auto"/>
        <w:right w:val="none" w:sz="0" w:space="0" w:color="auto"/>
      </w:divBdr>
    </w:div>
    <w:div w:id="1753971489">
      <w:bodyDiv w:val="1"/>
      <w:marLeft w:val="0"/>
      <w:marRight w:val="0"/>
      <w:marTop w:val="0"/>
      <w:marBottom w:val="0"/>
      <w:divBdr>
        <w:top w:val="none" w:sz="0" w:space="0" w:color="auto"/>
        <w:left w:val="none" w:sz="0" w:space="0" w:color="auto"/>
        <w:bottom w:val="none" w:sz="0" w:space="0" w:color="auto"/>
        <w:right w:val="none" w:sz="0" w:space="0" w:color="auto"/>
      </w:divBdr>
    </w:div>
    <w:div w:id="1755203219">
      <w:bodyDiv w:val="1"/>
      <w:marLeft w:val="0"/>
      <w:marRight w:val="0"/>
      <w:marTop w:val="0"/>
      <w:marBottom w:val="0"/>
      <w:divBdr>
        <w:top w:val="none" w:sz="0" w:space="0" w:color="auto"/>
        <w:left w:val="none" w:sz="0" w:space="0" w:color="auto"/>
        <w:bottom w:val="none" w:sz="0" w:space="0" w:color="auto"/>
        <w:right w:val="none" w:sz="0" w:space="0" w:color="auto"/>
      </w:divBdr>
    </w:div>
    <w:div w:id="1755278834">
      <w:bodyDiv w:val="1"/>
      <w:marLeft w:val="0"/>
      <w:marRight w:val="0"/>
      <w:marTop w:val="0"/>
      <w:marBottom w:val="0"/>
      <w:divBdr>
        <w:top w:val="none" w:sz="0" w:space="0" w:color="auto"/>
        <w:left w:val="none" w:sz="0" w:space="0" w:color="auto"/>
        <w:bottom w:val="none" w:sz="0" w:space="0" w:color="auto"/>
        <w:right w:val="none" w:sz="0" w:space="0" w:color="auto"/>
      </w:divBdr>
    </w:div>
    <w:div w:id="1755513354">
      <w:bodyDiv w:val="1"/>
      <w:marLeft w:val="0"/>
      <w:marRight w:val="0"/>
      <w:marTop w:val="0"/>
      <w:marBottom w:val="0"/>
      <w:divBdr>
        <w:top w:val="none" w:sz="0" w:space="0" w:color="auto"/>
        <w:left w:val="none" w:sz="0" w:space="0" w:color="auto"/>
        <w:bottom w:val="none" w:sz="0" w:space="0" w:color="auto"/>
        <w:right w:val="none" w:sz="0" w:space="0" w:color="auto"/>
      </w:divBdr>
    </w:div>
    <w:div w:id="1756128913">
      <w:bodyDiv w:val="1"/>
      <w:marLeft w:val="0"/>
      <w:marRight w:val="0"/>
      <w:marTop w:val="0"/>
      <w:marBottom w:val="0"/>
      <w:divBdr>
        <w:top w:val="none" w:sz="0" w:space="0" w:color="auto"/>
        <w:left w:val="none" w:sz="0" w:space="0" w:color="auto"/>
        <w:bottom w:val="none" w:sz="0" w:space="0" w:color="auto"/>
        <w:right w:val="none" w:sz="0" w:space="0" w:color="auto"/>
      </w:divBdr>
    </w:div>
    <w:div w:id="175617225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7245026">
      <w:bodyDiv w:val="1"/>
      <w:marLeft w:val="0"/>
      <w:marRight w:val="0"/>
      <w:marTop w:val="0"/>
      <w:marBottom w:val="0"/>
      <w:divBdr>
        <w:top w:val="none" w:sz="0" w:space="0" w:color="auto"/>
        <w:left w:val="none" w:sz="0" w:space="0" w:color="auto"/>
        <w:bottom w:val="none" w:sz="0" w:space="0" w:color="auto"/>
        <w:right w:val="none" w:sz="0" w:space="0" w:color="auto"/>
      </w:divBdr>
    </w:div>
    <w:div w:id="1757282960">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59667672">
      <w:bodyDiv w:val="1"/>
      <w:marLeft w:val="0"/>
      <w:marRight w:val="0"/>
      <w:marTop w:val="0"/>
      <w:marBottom w:val="0"/>
      <w:divBdr>
        <w:top w:val="none" w:sz="0" w:space="0" w:color="auto"/>
        <w:left w:val="none" w:sz="0" w:space="0" w:color="auto"/>
        <w:bottom w:val="none" w:sz="0" w:space="0" w:color="auto"/>
        <w:right w:val="none" w:sz="0" w:space="0" w:color="auto"/>
      </w:divBdr>
    </w:div>
    <w:div w:id="1759712714">
      <w:bodyDiv w:val="1"/>
      <w:marLeft w:val="0"/>
      <w:marRight w:val="0"/>
      <w:marTop w:val="0"/>
      <w:marBottom w:val="0"/>
      <w:divBdr>
        <w:top w:val="none" w:sz="0" w:space="0" w:color="auto"/>
        <w:left w:val="none" w:sz="0" w:space="0" w:color="auto"/>
        <w:bottom w:val="none" w:sz="0" w:space="0" w:color="auto"/>
        <w:right w:val="none" w:sz="0" w:space="0" w:color="auto"/>
      </w:divBdr>
    </w:div>
    <w:div w:id="1759863236">
      <w:bodyDiv w:val="1"/>
      <w:marLeft w:val="0"/>
      <w:marRight w:val="0"/>
      <w:marTop w:val="0"/>
      <w:marBottom w:val="0"/>
      <w:divBdr>
        <w:top w:val="none" w:sz="0" w:space="0" w:color="auto"/>
        <w:left w:val="none" w:sz="0" w:space="0" w:color="auto"/>
        <w:bottom w:val="none" w:sz="0" w:space="0" w:color="auto"/>
        <w:right w:val="none" w:sz="0" w:space="0" w:color="auto"/>
      </w:divBdr>
    </w:div>
    <w:div w:id="1760519555">
      <w:bodyDiv w:val="1"/>
      <w:marLeft w:val="0"/>
      <w:marRight w:val="0"/>
      <w:marTop w:val="0"/>
      <w:marBottom w:val="0"/>
      <w:divBdr>
        <w:top w:val="none" w:sz="0" w:space="0" w:color="auto"/>
        <w:left w:val="none" w:sz="0" w:space="0" w:color="auto"/>
        <w:bottom w:val="none" w:sz="0" w:space="0" w:color="auto"/>
        <w:right w:val="none" w:sz="0" w:space="0" w:color="auto"/>
      </w:divBdr>
    </w:div>
    <w:div w:id="1760905548">
      <w:bodyDiv w:val="1"/>
      <w:marLeft w:val="0"/>
      <w:marRight w:val="0"/>
      <w:marTop w:val="0"/>
      <w:marBottom w:val="0"/>
      <w:divBdr>
        <w:top w:val="none" w:sz="0" w:space="0" w:color="auto"/>
        <w:left w:val="none" w:sz="0" w:space="0" w:color="auto"/>
        <w:bottom w:val="none" w:sz="0" w:space="0" w:color="auto"/>
        <w:right w:val="none" w:sz="0" w:space="0" w:color="auto"/>
      </w:divBdr>
    </w:div>
    <w:div w:id="1760977145">
      <w:bodyDiv w:val="1"/>
      <w:marLeft w:val="0"/>
      <w:marRight w:val="0"/>
      <w:marTop w:val="0"/>
      <w:marBottom w:val="0"/>
      <w:divBdr>
        <w:top w:val="none" w:sz="0" w:space="0" w:color="auto"/>
        <w:left w:val="none" w:sz="0" w:space="0" w:color="auto"/>
        <w:bottom w:val="none" w:sz="0" w:space="0" w:color="auto"/>
        <w:right w:val="none" w:sz="0" w:space="0" w:color="auto"/>
      </w:divBdr>
    </w:div>
    <w:div w:id="1761294449">
      <w:bodyDiv w:val="1"/>
      <w:marLeft w:val="0"/>
      <w:marRight w:val="0"/>
      <w:marTop w:val="0"/>
      <w:marBottom w:val="0"/>
      <w:divBdr>
        <w:top w:val="none" w:sz="0" w:space="0" w:color="auto"/>
        <w:left w:val="none" w:sz="0" w:space="0" w:color="auto"/>
        <w:bottom w:val="none" w:sz="0" w:space="0" w:color="auto"/>
        <w:right w:val="none" w:sz="0" w:space="0" w:color="auto"/>
      </w:divBdr>
    </w:div>
    <w:div w:id="1762800576">
      <w:bodyDiv w:val="1"/>
      <w:marLeft w:val="0"/>
      <w:marRight w:val="0"/>
      <w:marTop w:val="0"/>
      <w:marBottom w:val="0"/>
      <w:divBdr>
        <w:top w:val="none" w:sz="0" w:space="0" w:color="auto"/>
        <w:left w:val="none" w:sz="0" w:space="0" w:color="auto"/>
        <w:bottom w:val="none" w:sz="0" w:space="0" w:color="auto"/>
        <w:right w:val="none" w:sz="0" w:space="0" w:color="auto"/>
      </w:divBdr>
    </w:div>
    <w:div w:id="1763137715">
      <w:bodyDiv w:val="1"/>
      <w:marLeft w:val="0"/>
      <w:marRight w:val="0"/>
      <w:marTop w:val="0"/>
      <w:marBottom w:val="0"/>
      <w:divBdr>
        <w:top w:val="none" w:sz="0" w:space="0" w:color="auto"/>
        <w:left w:val="none" w:sz="0" w:space="0" w:color="auto"/>
        <w:bottom w:val="none" w:sz="0" w:space="0" w:color="auto"/>
        <w:right w:val="none" w:sz="0" w:space="0" w:color="auto"/>
      </w:divBdr>
    </w:div>
    <w:div w:id="1764060356">
      <w:bodyDiv w:val="1"/>
      <w:marLeft w:val="0"/>
      <w:marRight w:val="0"/>
      <w:marTop w:val="0"/>
      <w:marBottom w:val="0"/>
      <w:divBdr>
        <w:top w:val="none" w:sz="0" w:space="0" w:color="auto"/>
        <w:left w:val="none" w:sz="0" w:space="0" w:color="auto"/>
        <w:bottom w:val="none" w:sz="0" w:space="0" w:color="auto"/>
        <w:right w:val="none" w:sz="0" w:space="0" w:color="auto"/>
      </w:divBdr>
    </w:div>
    <w:div w:id="1764108927">
      <w:bodyDiv w:val="1"/>
      <w:marLeft w:val="0"/>
      <w:marRight w:val="0"/>
      <w:marTop w:val="0"/>
      <w:marBottom w:val="0"/>
      <w:divBdr>
        <w:top w:val="none" w:sz="0" w:space="0" w:color="auto"/>
        <w:left w:val="none" w:sz="0" w:space="0" w:color="auto"/>
        <w:bottom w:val="none" w:sz="0" w:space="0" w:color="auto"/>
        <w:right w:val="none" w:sz="0" w:space="0" w:color="auto"/>
      </w:divBdr>
    </w:div>
    <w:div w:id="1764300362">
      <w:bodyDiv w:val="1"/>
      <w:marLeft w:val="0"/>
      <w:marRight w:val="0"/>
      <w:marTop w:val="0"/>
      <w:marBottom w:val="0"/>
      <w:divBdr>
        <w:top w:val="none" w:sz="0" w:space="0" w:color="auto"/>
        <w:left w:val="none" w:sz="0" w:space="0" w:color="auto"/>
        <w:bottom w:val="none" w:sz="0" w:space="0" w:color="auto"/>
        <w:right w:val="none" w:sz="0" w:space="0" w:color="auto"/>
      </w:divBdr>
    </w:div>
    <w:div w:id="1764452410">
      <w:bodyDiv w:val="1"/>
      <w:marLeft w:val="0"/>
      <w:marRight w:val="0"/>
      <w:marTop w:val="0"/>
      <w:marBottom w:val="0"/>
      <w:divBdr>
        <w:top w:val="none" w:sz="0" w:space="0" w:color="auto"/>
        <w:left w:val="none" w:sz="0" w:space="0" w:color="auto"/>
        <w:bottom w:val="none" w:sz="0" w:space="0" w:color="auto"/>
        <w:right w:val="none" w:sz="0" w:space="0" w:color="auto"/>
      </w:divBdr>
    </w:div>
    <w:div w:id="1765149008">
      <w:bodyDiv w:val="1"/>
      <w:marLeft w:val="0"/>
      <w:marRight w:val="0"/>
      <w:marTop w:val="0"/>
      <w:marBottom w:val="0"/>
      <w:divBdr>
        <w:top w:val="none" w:sz="0" w:space="0" w:color="auto"/>
        <w:left w:val="none" w:sz="0" w:space="0" w:color="auto"/>
        <w:bottom w:val="none" w:sz="0" w:space="0" w:color="auto"/>
        <w:right w:val="none" w:sz="0" w:space="0" w:color="auto"/>
      </w:divBdr>
    </w:div>
    <w:div w:id="1765303294">
      <w:bodyDiv w:val="1"/>
      <w:marLeft w:val="0"/>
      <w:marRight w:val="0"/>
      <w:marTop w:val="0"/>
      <w:marBottom w:val="0"/>
      <w:divBdr>
        <w:top w:val="none" w:sz="0" w:space="0" w:color="auto"/>
        <w:left w:val="none" w:sz="0" w:space="0" w:color="auto"/>
        <w:bottom w:val="none" w:sz="0" w:space="0" w:color="auto"/>
        <w:right w:val="none" w:sz="0" w:space="0" w:color="auto"/>
      </w:divBdr>
    </w:div>
    <w:div w:id="1765882385">
      <w:bodyDiv w:val="1"/>
      <w:marLeft w:val="0"/>
      <w:marRight w:val="0"/>
      <w:marTop w:val="0"/>
      <w:marBottom w:val="0"/>
      <w:divBdr>
        <w:top w:val="none" w:sz="0" w:space="0" w:color="auto"/>
        <w:left w:val="none" w:sz="0" w:space="0" w:color="auto"/>
        <w:bottom w:val="none" w:sz="0" w:space="0" w:color="auto"/>
        <w:right w:val="none" w:sz="0" w:space="0" w:color="auto"/>
      </w:divBdr>
    </w:div>
    <w:div w:id="1766220331">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6729661">
      <w:bodyDiv w:val="1"/>
      <w:marLeft w:val="0"/>
      <w:marRight w:val="0"/>
      <w:marTop w:val="0"/>
      <w:marBottom w:val="0"/>
      <w:divBdr>
        <w:top w:val="none" w:sz="0" w:space="0" w:color="auto"/>
        <w:left w:val="none" w:sz="0" w:space="0" w:color="auto"/>
        <w:bottom w:val="none" w:sz="0" w:space="0" w:color="auto"/>
        <w:right w:val="none" w:sz="0" w:space="0" w:color="auto"/>
      </w:divBdr>
    </w:div>
    <w:div w:id="1766730155">
      <w:bodyDiv w:val="1"/>
      <w:marLeft w:val="0"/>
      <w:marRight w:val="0"/>
      <w:marTop w:val="0"/>
      <w:marBottom w:val="0"/>
      <w:divBdr>
        <w:top w:val="none" w:sz="0" w:space="0" w:color="auto"/>
        <w:left w:val="none" w:sz="0" w:space="0" w:color="auto"/>
        <w:bottom w:val="none" w:sz="0" w:space="0" w:color="auto"/>
        <w:right w:val="none" w:sz="0" w:space="0" w:color="auto"/>
      </w:divBdr>
    </w:div>
    <w:div w:id="1766920658">
      <w:bodyDiv w:val="1"/>
      <w:marLeft w:val="0"/>
      <w:marRight w:val="0"/>
      <w:marTop w:val="0"/>
      <w:marBottom w:val="0"/>
      <w:divBdr>
        <w:top w:val="none" w:sz="0" w:space="0" w:color="auto"/>
        <w:left w:val="none" w:sz="0" w:space="0" w:color="auto"/>
        <w:bottom w:val="none" w:sz="0" w:space="0" w:color="auto"/>
        <w:right w:val="none" w:sz="0" w:space="0" w:color="auto"/>
      </w:divBdr>
    </w:div>
    <w:div w:id="1767773049">
      <w:bodyDiv w:val="1"/>
      <w:marLeft w:val="0"/>
      <w:marRight w:val="0"/>
      <w:marTop w:val="0"/>
      <w:marBottom w:val="0"/>
      <w:divBdr>
        <w:top w:val="none" w:sz="0" w:space="0" w:color="auto"/>
        <w:left w:val="none" w:sz="0" w:space="0" w:color="auto"/>
        <w:bottom w:val="none" w:sz="0" w:space="0" w:color="auto"/>
        <w:right w:val="none" w:sz="0" w:space="0" w:color="auto"/>
      </w:divBdr>
    </w:div>
    <w:div w:id="1767799744">
      <w:bodyDiv w:val="1"/>
      <w:marLeft w:val="0"/>
      <w:marRight w:val="0"/>
      <w:marTop w:val="0"/>
      <w:marBottom w:val="0"/>
      <w:divBdr>
        <w:top w:val="none" w:sz="0" w:space="0" w:color="auto"/>
        <w:left w:val="none" w:sz="0" w:space="0" w:color="auto"/>
        <w:bottom w:val="none" w:sz="0" w:space="0" w:color="auto"/>
        <w:right w:val="none" w:sz="0" w:space="0" w:color="auto"/>
      </w:divBdr>
    </w:div>
    <w:div w:id="1767917460">
      <w:bodyDiv w:val="1"/>
      <w:marLeft w:val="0"/>
      <w:marRight w:val="0"/>
      <w:marTop w:val="0"/>
      <w:marBottom w:val="0"/>
      <w:divBdr>
        <w:top w:val="none" w:sz="0" w:space="0" w:color="auto"/>
        <w:left w:val="none" w:sz="0" w:space="0" w:color="auto"/>
        <w:bottom w:val="none" w:sz="0" w:space="0" w:color="auto"/>
        <w:right w:val="none" w:sz="0" w:space="0" w:color="auto"/>
      </w:divBdr>
      <w:divsChild>
        <w:div w:id="245579831">
          <w:marLeft w:val="0"/>
          <w:marRight w:val="0"/>
          <w:marTop w:val="0"/>
          <w:marBottom w:val="0"/>
          <w:divBdr>
            <w:top w:val="none" w:sz="0" w:space="0" w:color="auto"/>
            <w:left w:val="none" w:sz="0" w:space="0" w:color="auto"/>
            <w:bottom w:val="none" w:sz="0" w:space="0" w:color="auto"/>
            <w:right w:val="none" w:sz="0" w:space="0" w:color="auto"/>
          </w:divBdr>
        </w:div>
        <w:div w:id="112359453">
          <w:marLeft w:val="0"/>
          <w:marRight w:val="0"/>
          <w:marTop w:val="0"/>
          <w:marBottom w:val="0"/>
          <w:divBdr>
            <w:top w:val="none" w:sz="0" w:space="0" w:color="auto"/>
            <w:left w:val="none" w:sz="0" w:space="0" w:color="auto"/>
            <w:bottom w:val="none" w:sz="0" w:space="0" w:color="auto"/>
            <w:right w:val="none" w:sz="0" w:space="0" w:color="auto"/>
          </w:divBdr>
        </w:div>
        <w:div w:id="324358716">
          <w:marLeft w:val="0"/>
          <w:marRight w:val="0"/>
          <w:marTop w:val="0"/>
          <w:marBottom w:val="0"/>
          <w:divBdr>
            <w:top w:val="none" w:sz="0" w:space="0" w:color="auto"/>
            <w:left w:val="none" w:sz="0" w:space="0" w:color="auto"/>
            <w:bottom w:val="none" w:sz="0" w:space="0" w:color="auto"/>
            <w:right w:val="none" w:sz="0" w:space="0" w:color="auto"/>
          </w:divBdr>
        </w:div>
        <w:div w:id="1478952714">
          <w:marLeft w:val="0"/>
          <w:marRight w:val="0"/>
          <w:marTop w:val="0"/>
          <w:marBottom w:val="0"/>
          <w:divBdr>
            <w:top w:val="none" w:sz="0" w:space="0" w:color="auto"/>
            <w:left w:val="none" w:sz="0" w:space="0" w:color="auto"/>
            <w:bottom w:val="none" w:sz="0" w:space="0" w:color="auto"/>
            <w:right w:val="none" w:sz="0" w:space="0" w:color="auto"/>
          </w:divBdr>
        </w:div>
        <w:div w:id="156922808">
          <w:marLeft w:val="0"/>
          <w:marRight w:val="0"/>
          <w:marTop w:val="0"/>
          <w:marBottom w:val="0"/>
          <w:divBdr>
            <w:top w:val="none" w:sz="0" w:space="0" w:color="auto"/>
            <w:left w:val="none" w:sz="0" w:space="0" w:color="auto"/>
            <w:bottom w:val="none" w:sz="0" w:space="0" w:color="auto"/>
            <w:right w:val="none" w:sz="0" w:space="0" w:color="auto"/>
          </w:divBdr>
        </w:div>
        <w:div w:id="2024361467">
          <w:marLeft w:val="0"/>
          <w:marRight w:val="0"/>
          <w:marTop w:val="0"/>
          <w:marBottom w:val="0"/>
          <w:divBdr>
            <w:top w:val="none" w:sz="0" w:space="0" w:color="auto"/>
            <w:left w:val="none" w:sz="0" w:space="0" w:color="auto"/>
            <w:bottom w:val="none" w:sz="0" w:space="0" w:color="auto"/>
            <w:right w:val="none" w:sz="0" w:space="0" w:color="auto"/>
          </w:divBdr>
        </w:div>
        <w:div w:id="929311901">
          <w:marLeft w:val="0"/>
          <w:marRight w:val="0"/>
          <w:marTop w:val="0"/>
          <w:marBottom w:val="0"/>
          <w:divBdr>
            <w:top w:val="none" w:sz="0" w:space="0" w:color="auto"/>
            <w:left w:val="none" w:sz="0" w:space="0" w:color="auto"/>
            <w:bottom w:val="none" w:sz="0" w:space="0" w:color="auto"/>
            <w:right w:val="none" w:sz="0" w:space="0" w:color="auto"/>
          </w:divBdr>
        </w:div>
        <w:div w:id="674577046">
          <w:marLeft w:val="0"/>
          <w:marRight w:val="0"/>
          <w:marTop w:val="0"/>
          <w:marBottom w:val="0"/>
          <w:divBdr>
            <w:top w:val="none" w:sz="0" w:space="0" w:color="auto"/>
            <w:left w:val="none" w:sz="0" w:space="0" w:color="auto"/>
            <w:bottom w:val="none" w:sz="0" w:space="0" w:color="auto"/>
            <w:right w:val="none" w:sz="0" w:space="0" w:color="auto"/>
          </w:divBdr>
        </w:div>
        <w:div w:id="397441617">
          <w:marLeft w:val="0"/>
          <w:marRight w:val="0"/>
          <w:marTop w:val="0"/>
          <w:marBottom w:val="0"/>
          <w:divBdr>
            <w:top w:val="none" w:sz="0" w:space="0" w:color="auto"/>
            <w:left w:val="none" w:sz="0" w:space="0" w:color="auto"/>
            <w:bottom w:val="none" w:sz="0" w:space="0" w:color="auto"/>
            <w:right w:val="none" w:sz="0" w:space="0" w:color="auto"/>
          </w:divBdr>
        </w:div>
        <w:div w:id="465240630">
          <w:marLeft w:val="0"/>
          <w:marRight w:val="0"/>
          <w:marTop w:val="0"/>
          <w:marBottom w:val="0"/>
          <w:divBdr>
            <w:top w:val="none" w:sz="0" w:space="0" w:color="auto"/>
            <w:left w:val="none" w:sz="0" w:space="0" w:color="auto"/>
            <w:bottom w:val="none" w:sz="0" w:space="0" w:color="auto"/>
            <w:right w:val="none" w:sz="0" w:space="0" w:color="auto"/>
          </w:divBdr>
        </w:div>
        <w:div w:id="1469586587">
          <w:marLeft w:val="0"/>
          <w:marRight w:val="0"/>
          <w:marTop w:val="0"/>
          <w:marBottom w:val="0"/>
          <w:divBdr>
            <w:top w:val="none" w:sz="0" w:space="0" w:color="auto"/>
            <w:left w:val="none" w:sz="0" w:space="0" w:color="auto"/>
            <w:bottom w:val="none" w:sz="0" w:space="0" w:color="auto"/>
            <w:right w:val="none" w:sz="0" w:space="0" w:color="auto"/>
          </w:divBdr>
        </w:div>
        <w:div w:id="1734428266">
          <w:marLeft w:val="0"/>
          <w:marRight w:val="0"/>
          <w:marTop w:val="0"/>
          <w:marBottom w:val="0"/>
          <w:divBdr>
            <w:top w:val="none" w:sz="0" w:space="0" w:color="auto"/>
            <w:left w:val="none" w:sz="0" w:space="0" w:color="auto"/>
            <w:bottom w:val="none" w:sz="0" w:space="0" w:color="auto"/>
            <w:right w:val="none" w:sz="0" w:space="0" w:color="auto"/>
          </w:divBdr>
        </w:div>
        <w:div w:id="2111781026">
          <w:marLeft w:val="0"/>
          <w:marRight w:val="0"/>
          <w:marTop w:val="0"/>
          <w:marBottom w:val="0"/>
          <w:divBdr>
            <w:top w:val="none" w:sz="0" w:space="0" w:color="auto"/>
            <w:left w:val="none" w:sz="0" w:space="0" w:color="auto"/>
            <w:bottom w:val="none" w:sz="0" w:space="0" w:color="auto"/>
            <w:right w:val="none" w:sz="0" w:space="0" w:color="auto"/>
          </w:divBdr>
        </w:div>
        <w:div w:id="1188175501">
          <w:marLeft w:val="0"/>
          <w:marRight w:val="0"/>
          <w:marTop w:val="0"/>
          <w:marBottom w:val="0"/>
          <w:divBdr>
            <w:top w:val="none" w:sz="0" w:space="0" w:color="auto"/>
            <w:left w:val="none" w:sz="0" w:space="0" w:color="auto"/>
            <w:bottom w:val="none" w:sz="0" w:space="0" w:color="auto"/>
            <w:right w:val="none" w:sz="0" w:space="0" w:color="auto"/>
          </w:divBdr>
        </w:div>
        <w:div w:id="209609075">
          <w:marLeft w:val="0"/>
          <w:marRight w:val="0"/>
          <w:marTop w:val="0"/>
          <w:marBottom w:val="0"/>
          <w:divBdr>
            <w:top w:val="none" w:sz="0" w:space="0" w:color="auto"/>
            <w:left w:val="none" w:sz="0" w:space="0" w:color="auto"/>
            <w:bottom w:val="none" w:sz="0" w:space="0" w:color="auto"/>
            <w:right w:val="none" w:sz="0" w:space="0" w:color="auto"/>
          </w:divBdr>
        </w:div>
        <w:div w:id="412897652">
          <w:marLeft w:val="0"/>
          <w:marRight w:val="0"/>
          <w:marTop w:val="0"/>
          <w:marBottom w:val="0"/>
          <w:divBdr>
            <w:top w:val="none" w:sz="0" w:space="0" w:color="auto"/>
            <w:left w:val="none" w:sz="0" w:space="0" w:color="auto"/>
            <w:bottom w:val="none" w:sz="0" w:space="0" w:color="auto"/>
            <w:right w:val="none" w:sz="0" w:space="0" w:color="auto"/>
          </w:divBdr>
        </w:div>
        <w:div w:id="1882588629">
          <w:marLeft w:val="0"/>
          <w:marRight w:val="0"/>
          <w:marTop w:val="0"/>
          <w:marBottom w:val="0"/>
          <w:divBdr>
            <w:top w:val="none" w:sz="0" w:space="0" w:color="auto"/>
            <w:left w:val="none" w:sz="0" w:space="0" w:color="auto"/>
            <w:bottom w:val="none" w:sz="0" w:space="0" w:color="auto"/>
            <w:right w:val="none" w:sz="0" w:space="0" w:color="auto"/>
          </w:divBdr>
        </w:div>
        <w:div w:id="1159227240">
          <w:marLeft w:val="0"/>
          <w:marRight w:val="0"/>
          <w:marTop w:val="0"/>
          <w:marBottom w:val="0"/>
          <w:divBdr>
            <w:top w:val="none" w:sz="0" w:space="0" w:color="auto"/>
            <w:left w:val="none" w:sz="0" w:space="0" w:color="auto"/>
            <w:bottom w:val="none" w:sz="0" w:space="0" w:color="auto"/>
            <w:right w:val="none" w:sz="0" w:space="0" w:color="auto"/>
          </w:divBdr>
        </w:div>
        <w:div w:id="387462929">
          <w:marLeft w:val="0"/>
          <w:marRight w:val="0"/>
          <w:marTop w:val="0"/>
          <w:marBottom w:val="0"/>
          <w:divBdr>
            <w:top w:val="none" w:sz="0" w:space="0" w:color="auto"/>
            <w:left w:val="none" w:sz="0" w:space="0" w:color="auto"/>
            <w:bottom w:val="none" w:sz="0" w:space="0" w:color="auto"/>
            <w:right w:val="none" w:sz="0" w:space="0" w:color="auto"/>
          </w:divBdr>
        </w:div>
        <w:div w:id="691423683">
          <w:marLeft w:val="0"/>
          <w:marRight w:val="0"/>
          <w:marTop w:val="0"/>
          <w:marBottom w:val="0"/>
          <w:divBdr>
            <w:top w:val="none" w:sz="0" w:space="0" w:color="auto"/>
            <w:left w:val="none" w:sz="0" w:space="0" w:color="auto"/>
            <w:bottom w:val="none" w:sz="0" w:space="0" w:color="auto"/>
            <w:right w:val="none" w:sz="0" w:space="0" w:color="auto"/>
          </w:divBdr>
        </w:div>
        <w:div w:id="1349405601">
          <w:marLeft w:val="0"/>
          <w:marRight w:val="0"/>
          <w:marTop w:val="0"/>
          <w:marBottom w:val="0"/>
          <w:divBdr>
            <w:top w:val="none" w:sz="0" w:space="0" w:color="auto"/>
            <w:left w:val="none" w:sz="0" w:space="0" w:color="auto"/>
            <w:bottom w:val="none" w:sz="0" w:space="0" w:color="auto"/>
            <w:right w:val="none" w:sz="0" w:space="0" w:color="auto"/>
          </w:divBdr>
        </w:div>
        <w:div w:id="1876428194">
          <w:marLeft w:val="0"/>
          <w:marRight w:val="0"/>
          <w:marTop w:val="0"/>
          <w:marBottom w:val="0"/>
          <w:divBdr>
            <w:top w:val="none" w:sz="0" w:space="0" w:color="auto"/>
            <w:left w:val="none" w:sz="0" w:space="0" w:color="auto"/>
            <w:bottom w:val="none" w:sz="0" w:space="0" w:color="auto"/>
            <w:right w:val="none" w:sz="0" w:space="0" w:color="auto"/>
          </w:divBdr>
        </w:div>
        <w:div w:id="737169136">
          <w:marLeft w:val="0"/>
          <w:marRight w:val="0"/>
          <w:marTop w:val="0"/>
          <w:marBottom w:val="0"/>
          <w:divBdr>
            <w:top w:val="none" w:sz="0" w:space="0" w:color="auto"/>
            <w:left w:val="none" w:sz="0" w:space="0" w:color="auto"/>
            <w:bottom w:val="none" w:sz="0" w:space="0" w:color="auto"/>
            <w:right w:val="none" w:sz="0" w:space="0" w:color="auto"/>
          </w:divBdr>
        </w:div>
        <w:div w:id="1894390177">
          <w:marLeft w:val="0"/>
          <w:marRight w:val="0"/>
          <w:marTop w:val="0"/>
          <w:marBottom w:val="0"/>
          <w:divBdr>
            <w:top w:val="none" w:sz="0" w:space="0" w:color="auto"/>
            <w:left w:val="none" w:sz="0" w:space="0" w:color="auto"/>
            <w:bottom w:val="none" w:sz="0" w:space="0" w:color="auto"/>
            <w:right w:val="none" w:sz="0" w:space="0" w:color="auto"/>
          </w:divBdr>
        </w:div>
        <w:div w:id="1130589216">
          <w:marLeft w:val="0"/>
          <w:marRight w:val="0"/>
          <w:marTop w:val="0"/>
          <w:marBottom w:val="0"/>
          <w:divBdr>
            <w:top w:val="none" w:sz="0" w:space="0" w:color="auto"/>
            <w:left w:val="none" w:sz="0" w:space="0" w:color="auto"/>
            <w:bottom w:val="none" w:sz="0" w:space="0" w:color="auto"/>
            <w:right w:val="none" w:sz="0" w:space="0" w:color="auto"/>
          </w:divBdr>
        </w:div>
        <w:div w:id="848518307">
          <w:marLeft w:val="0"/>
          <w:marRight w:val="0"/>
          <w:marTop w:val="0"/>
          <w:marBottom w:val="0"/>
          <w:divBdr>
            <w:top w:val="none" w:sz="0" w:space="0" w:color="auto"/>
            <w:left w:val="none" w:sz="0" w:space="0" w:color="auto"/>
            <w:bottom w:val="none" w:sz="0" w:space="0" w:color="auto"/>
            <w:right w:val="none" w:sz="0" w:space="0" w:color="auto"/>
          </w:divBdr>
        </w:div>
        <w:div w:id="1843814250">
          <w:marLeft w:val="0"/>
          <w:marRight w:val="0"/>
          <w:marTop w:val="0"/>
          <w:marBottom w:val="0"/>
          <w:divBdr>
            <w:top w:val="none" w:sz="0" w:space="0" w:color="auto"/>
            <w:left w:val="none" w:sz="0" w:space="0" w:color="auto"/>
            <w:bottom w:val="none" w:sz="0" w:space="0" w:color="auto"/>
            <w:right w:val="none" w:sz="0" w:space="0" w:color="auto"/>
          </w:divBdr>
        </w:div>
        <w:div w:id="349992595">
          <w:marLeft w:val="0"/>
          <w:marRight w:val="0"/>
          <w:marTop w:val="0"/>
          <w:marBottom w:val="0"/>
          <w:divBdr>
            <w:top w:val="none" w:sz="0" w:space="0" w:color="auto"/>
            <w:left w:val="none" w:sz="0" w:space="0" w:color="auto"/>
            <w:bottom w:val="none" w:sz="0" w:space="0" w:color="auto"/>
            <w:right w:val="none" w:sz="0" w:space="0" w:color="auto"/>
          </w:divBdr>
        </w:div>
        <w:div w:id="453862898">
          <w:marLeft w:val="0"/>
          <w:marRight w:val="0"/>
          <w:marTop w:val="0"/>
          <w:marBottom w:val="0"/>
          <w:divBdr>
            <w:top w:val="none" w:sz="0" w:space="0" w:color="auto"/>
            <w:left w:val="none" w:sz="0" w:space="0" w:color="auto"/>
            <w:bottom w:val="none" w:sz="0" w:space="0" w:color="auto"/>
            <w:right w:val="none" w:sz="0" w:space="0" w:color="auto"/>
          </w:divBdr>
        </w:div>
        <w:div w:id="363363098">
          <w:marLeft w:val="0"/>
          <w:marRight w:val="0"/>
          <w:marTop w:val="0"/>
          <w:marBottom w:val="0"/>
          <w:divBdr>
            <w:top w:val="none" w:sz="0" w:space="0" w:color="auto"/>
            <w:left w:val="none" w:sz="0" w:space="0" w:color="auto"/>
            <w:bottom w:val="none" w:sz="0" w:space="0" w:color="auto"/>
            <w:right w:val="none" w:sz="0" w:space="0" w:color="auto"/>
          </w:divBdr>
        </w:div>
        <w:div w:id="1055474051">
          <w:marLeft w:val="0"/>
          <w:marRight w:val="0"/>
          <w:marTop w:val="0"/>
          <w:marBottom w:val="0"/>
          <w:divBdr>
            <w:top w:val="none" w:sz="0" w:space="0" w:color="auto"/>
            <w:left w:val="none" w:sz="0" w:space="0" w:color="auto"/>
            <w:bottom w:val="none" w:sz="0" w:space="0" w:color="auto"/>
            <w:right w:val="none" w:sz="0" w:space="0" w:color="auto"/>
          </w:divBdr>
        </w:div>
        <w:div w:id="1207646152">
          <w:marLeft w:val="0"/>
          <w:marRight w:val="0"/>
          <w:marTop w:val="0"/>
          <w:marBottom w:val="0"/>
          <w:divBdr>
            <w:top w:val="none" w:sz="0" w:space="0" w:color="auto"/>
            <w:left w:val="none" w:sz="0" w:space="0" w:color="auto"/>
            <w:bottom w:val="none" w:sz="0" w:space="0" w:color="auto"/>
            <w:right w:val="none" w:sz="0" w:space="0" w:color="auto"/>
          </w:divBdr>
        </w:div>
        <w:div w:id="310142065">
          <w:marLeft w:val="0"/>
          <w:marRight w:val="0"/>
          <w:marTop w:val="0"/>
          <w:marBottom w:val="0"/>
          <w:divBdr>
            <w:top w:val="none" w:sz="0" w:space="0" w:color="auto"/>
            <w:left w:val="none" w:sz="0" w:space="0" w:color="auto"/>
            <w:bottom w:val="none" w:sz="0" w:space="0" w:color="auto"/>
            <w:right w:val="none" w:sz="0" w:space="0" w:color="auto"/>
          </w:divBdr>
        </w:div>
        <w:div w:id="1607884690">
          <w:marLeft w:val="0"/>
          <w:marRight w:val="0"/>
          <w:marTop w:val="0"/>
          <w:marBottom w:val="0"/>
          <w:divBdr>
            <w:top w:val="none" w:sz="0" w:space="0" w:color="auto"/>
            <w:left w:val="none" w:sz="0" w:space="0" w:color="auto"/>
            <w:bottom w:val="none" w:sz="0" w:space="0" w:color="auto"/>
            <w:right w:val="none" w:sz="0" w:space="0" w:color="auto"/>
          </w:divBdr>
        </w:div>
        <w:div w:id="143282035">
          <w:marLeft w:val="0"/>
          <w:marRight w:val="0"/>
          <w:marTop w:val="0"/>
          <w:marBottom w:val="0"/>
          <w:divBdr>
            <w:top w:val="none" w:sz="0" w:space="0" w:color="auto"/>
            <w:left w:val="none" w:sz="0" w:space="0" w:color="auto"/>
            <w:bottom w:val="none" w:sz="0" w:space="0" w:color="auto"/>
            <w:right w:val="none" w:sz="0" w:space="0" w:color="auto"/>
          </w:divBdr>
        </w:div>
        <w:div w:id="128521279">
          <w:marLeft w:val="0"/>
          <w:marRight w:val="0"/>
          <w:marTop w:val="0"/>
          <w:marBottom w:val="0"/>
          <w:divBdr>
            <w:top w:val="none" w:sz="0" w:space="0" w:color="auto"/>
            <w:left w:val="none" w:sz="0" w:space="0" w:color="auto"/>
            <w:bottom w:val="none" w:sz="0" w:space="0" w:color="auto"/>
            <w:right w:val="none" w:sz="0" w:space="0" w:color="auto"/>
          </w:divBdr>
        </w:div>
        <w:div w:id="1314991920">
          <w:marLeft w:val="0"/>
          <w:marRight w:val="0"/>
          <w:marTop w:val="0"/>
          <w:marBottom w:val="0"/>
          <w:divBdr>
            <w:top w:val="none" w:sz="0" w:space="0" w:color="auto"/>
            <w:left w:val="none" w:sz="0" w:space="0" w:color="auto"/>
            <w:bottom w:val="none" w:sz="0" w:space="0" w:color="auto"/>
            <w:right w:val="none" w:sz="0" w:space="0" w:color="auto"/>
          </w:divBdr>
        </w:div>
        <w:div w:id="1782217777">
          <w:marLeft w:val="0"/>
          <w:marRight w:val="0"/>
          <w:marTop w:val="0"/>
          <w:marBottom w:val="0"/>
          <w:divBdr>
            <w:top w:val="none" w:sz="0" w:space="0" w:color="auto"/>
            <w:left w:val="none" w:sz="0" w:space="0" w:color="auto"/>
            <w:bottom w:val="none" w:sz="0" w:space="0" w:color="auto"/>
            <w:right w:val="none" w:sz="0" w:space="0" w:color="auto"/>
          </w:divBdr>
        </w:div>
        <w:div w:id="562450380">
          <w:marLeft w:val="0"/>
          <w:marRight w:val="0"/>
          <w:marTop w:val="0"/>
          <w:marBottom w:val="0"/>
          <w:divBdr>
            <w:top w:val="none" w:sz="0" w:space="0" w:color="auto"/>
            <w:left w:val="none" w:sz="0" w:space="0" w:color="auto"/>
            <w:bottom w:val="none" w:sz="0" w:space="0" w:color="auto"/>
            <w:right w:val="none" w:sz="0" w:space="0" w:color="auto"/>
          </w:divBdr>
        </w:div>
        <w:div w:id="1597637793">
          <w:marLeft w:val="0"/>
          <w:marRight w:val="0"/>
          <w:marTop w:val="0"/>
          <w:marBottom w:val="0"/>
          <w:divBdr>
            <w:top w:val="none" w:sz="0" w:space="0" w:color="auto"/>
            <w:left w:val="none" w:sz="0" w:space="0" w:color="auto"/>
            <w:bottom w:val="none" w:sz="0" w:space="0" w:color="auto"/>
            <w:right w:val="none" w:sz="0" w:space="0" w:color="auto"/>
          </w:divBdr>
        </w:div>
        <w:div w:id="375010535">
          <w:marLeft w:val="0"/>
          <w:marRight w:val="0"/>
          <w:marTop w:val="0"/>
          <w:marBottom w:val="0"/>
          <w:divBdr>
            <w:top w:val="none" w:sz="0" w:space="0" w:color="auto"/>
            <w:left w:val="none" w:sz="0" w:space="0" w:color="auto"/>
            <w:bottom w:val="none" w:sz="0" w:space="0" w:color="auto"/>
            <w:right w:val="none" w:sz="0" w:space="0" w:color="auto"/>
          </w:divBdr>
        </w:div>
        <w:div w:id="359822457">
          <w:marLeft w:val="0"/>
          <w:marRight w:val="0"/>
          <w:marTop w:val="0"/>
          <w:marBottom w:val="0"/>
          <w:divBdr>
            <w:top w:val="none" w:sz="0" w:space="0" w:color="auto"/>
            <w:left w:val="none" w:sz="0" w:space="0" w:color="auto"/>
            <w:bottom w:val="none" w:sz="0" w:space="0" w:color="auto"/>
            <w:right w:val="none" w:sz="0" w:space="0" w:color="auto"/>
          </w:divBdr>
        </w:div>
        <w:div w:id="1904027300">
          <w:marLeft w:val="0"/>
          <w:marRight w:val="0"/>
          <w:marTop w:val="0"/>
          <w:marBottom w:val="0"/>
          <w:divBdr>
            <w:top w:val="none" w:sz="0" w:space="0" w:color="auto"/>
            <w:left w:val="none" w:sz="0" w:space="0" w:color="auto"/>
            <w:bottom w:val="none" w:sz="0" w:space="0" w:color="auto"/>
            <w:right w:val="none" w:sz="0" w:space="0" w:color="auto"/>
          </w:divBdr>
        </w:div>
        <w:div w:id="1763447252">
          <w:marLeft w:val="0"/>
          <w:marRight w:val="0"/>
          <w:marTop w:val="0"/>
          <w:marBottom w:val="0"/>
          <w:divBdr>
            <w:top w:val="none" w:sz="0" w:space="0" w:color="auto"/>
            <w:left w:val="none" w:sz="0" w:space="0" w:color="auto"/>
            <w:bottom w:val="none" w:sz="0" w:space="0" w:color="auto"/>
            <w:right w:val="none" w:sz="0" w:space="0" w:color="auto"/>
          </w:divBdr>
        </w:div>
        <w:div w:id="2038119362">
          <w:marLeft w:val="0"/>
          <w:marRight w:val="0"/>
          <w:marTop w:val="0"/>
          <w:marBottom w:val="0"/>
          <w:divBdr>
            <w:top w:val="none" w:sz="0" w:space="0" w:color="auto"/>
            <w:left w:val="none" w:sz="0" w:space="0" w:color="auto"/>
            <w:bottom w:val="none" w:sz="0" w:space="0" w:color="auto"/>
            <w:right w:val="none" w:sz="0" w:space="0" w:color="auto"/>
          </w:divBdr>
        </w:div>
        <w:div w:id="644548299">
          <w:marLeft w:val="0"/>
          <w:marRight w:val="0"/>
          <w:marTop w:val="0"/>
          <w:marBottom w:val="0"/>
          <w:divBdr>
            <w:top w:val="none" w:sz="0" w:space="0" w:color="auto"/>
            <w:left w:val="none" w:sz="0" w:space="0" w:color="auto"/>
            <w:bottom w:val="none" w:sz="0" w:space="0" w:color="auto"/>
            <w:right w:val="none" w:sz="0" w:space="0" w:color="auto"/>
          </w:divBdr>
        </w:div>
        <w:div w:id="534201271">
          <w:marLeft w:val="0"/>
          <w:marRight w:val="0"/>
          <w:marTop w:val="0"/>
          <w:marBottom w:val="0"/>
          <w:divBdr>
            <w:top w:val="none" w:sz="0" w:space="0" w:color="auto"/>
            <w:left w:val="none" w:sz="0" w:space="0" w:color="auto"/>
            <w:bottom w:val="none" w:sz="0" w:space="0" w:color="auto"/>
            <w:right w:val="none" w:sz="0" w:space="0" w:color="auto"/>
          </w:divBdr>
        </w:div>
        <w:div w:id="1764837078">
          <w:marLeft w:val="0"/>
          <w:marRight w:val="0"/>
          <w:marTop w:val="0"/>
          <w:marBottom w:val="0"/>
          <w:divBdr>
            <w:top w:val="none" w:sz="0" w:space="0" w:color="auto"/>
            <w:left w:val="none" w:sz="0" w:space="0" w:color="auto"/>
            <w:bottom w:val="none" w:sz="0" w:space="0" w:color="auto"/>
            <w:right w:val="none" w:sz="0" w:space="0" w:color="auto"/>
          </w:divBdr>
        </w:div>
        <w:div w:id="293607545">
          <w:marLeft w:val="0"/>
          <w:marRight w:val="0"/>
          <w:marTop w:val="0"/>
          <w:marBottom w:val="0"/>
          <w:divBdr>
            <w:top w:val="none" w:sz="0" w:space="0" w:color="auto"/>
            <w:left w:val="none" w:sz="0" w:space="0" w:color="auto"/>
            <w:bottom w:val="none" w:sz="0" w:space="0" w:color="auto"/>
            <w:right w:val="none" w:sz="0" w:space="0" w:color="auto"/>
          </w:divBdr>
        </w:div>
        <w:div w:id="1628118624">
          <w:marLeft w:val="0"/>
          <w:marRight w:val="0"/>
          <w:marTop w:val="0"/>
          <w:marBottom w:val="0"/>
          <w:divBdr>
            <w:top w:val="none" w:sz="0" w:space="0" w:color="auto"/>
            <w:left w:val="none" w:sz="0" w:space="0" w:color="auto"/>
            <w:bottom w:val="none" w:sz="0" w:space="0" w:color="auto"/>
            <w:right w:val="none" w:sz="0" w:space="0" w:color="auto"/>
          </w:divBdr>
        </w:div>
        <w:div w:id="1496533410">
          <w:marLeft w:val="0"/>
          <w:marRight w:val="0"/>
          <w:marTop w:val="0"/>
          <w:marBottom w:val="0"/>
          <w:divBdr>
            <w:top w:val="none" w:sz="0" w:space="0" w:color="auto"/>
            <w:left w:val="none" w:sz="0" w:space="0" w:color="auto"/>
            <w:bottom w:val="none" w:sz="0" w:space="0" w:color="auto"/>
            <w:right w:val="none" w:sz="0" w:space="0" w:color="auto"/>
          </w:divBdr>
        </w:div>
        <w:div w:id="2086104141">
          <w:marLeft w:val="0"/>
          <w:marRight w:val="0"/>
          <w:marTop w:val="0"/>
          <w:marBottom w:val="0"/>
          <w:divBdr>
            <w:top w:val="none" w:sz="0" w:space="0" w:color="auto"/>
            <w:left w:val="none" w:sz="0" w:space="0" w:color="auto"/>
            <w:bottom w:val="none" w:sz="0" w:space="0" w:color="auto"/>
            <w:right w:val="none" w:sz="0" w:space="0" w:color="auto"/>
          </w:divBdr>
        </w:div>
        <w:div w:id="1735274779">
          <w:marLeft w:val="0"/>
          <w:marRight w:val="0"/>
          <w:marTop w:val="0"/>
          <w:marBottom w:val="0"/>
          <w:divBdr>
            <w:top w:val="none" w:sz="0" w:space="0" w:color="auto"/>
            <w:left w:val="none" w:sz="0" w:space="0" w:color="auto"/>
            <w:bottom w:val="none" w:sz="0" w:space="0" w:color="auto"/>
            <w:right w:val="none" w:sz="0" w:space="0" w:color="auto"/>
          </w:divBdr>
        </w:div>
        <w:div w:id="1854957709">
          <w:marLeft w:val="0"/>
          <w:marRight w:val="0"/>
          <w:marTop w:val="0"/>
          <w:marBottom w:val="0"/>
          <w:divBdr>
            <w:top w:val="none" w:sz="0" w:space="0" w:color="auto"/>
            <w:left w:val="none" w:sz="0" w:space="0" w:color="auto"/>
            <w:bottom w:val="none" w:sz="0" w:space="0" w:color="auto"/>
            <w:right w:val="none" w:sz="0" w:space="0" w:color="auto"/>
          </w:divBdr>
        </w:div>
        <w:div w:id="177696648">
          <w:marLeft w:val="0"/>
          <w:marRight w:val="0"/>
          <w:marTop w:val="0"/>
          <w:marBottom w:val="0"/>
          <w:divBdr>
            <w:top w:val="none" w:sz="0" w:space="0" w:color="auto"/>
            <w:left w:val="none" w:sz="0" w:space="0" w:color="auto"/>
            <w:bottom w:val="none" w:sz="0" w:space="0" w:color="auto"/>
            <w:right w:val="none" w:sz="0" w:space="0" w:color="auto"/>
          </w:divBdr>
        </w:div>
        <w:div w:id="1741977885">
          <w:marLeft w:val="0"/>
          <w:marRight w:val="0"/>
          <w:marTop w:val="0"/>
          <w:marBottom w:val="0"/>
          <w:divBdr>
            <w:top w:val="none" w:sz="0" w:space="0" w:color="auto"/>
            <w:left w:val="none" w:sz="0" w:space="0" w:color="auto"/>
            <w:bottom w:val="none" w:sz="0" w:space="0" w:color="auto"/>
            <w:right w:val="none" w:sz="0" w:space="0" w:color="auto"/>
          </w:divBdr>
        </w:div>
        <w:div w:id="2112819968">
          <w:marLeft w:val="0"/>
          <w:marRight w:val="0"/>
          <w:marTop w:val="0"/>
          <w:marBottom w:val="0"/>
          <w:divBdr>
            <w:top w:val="none" w:sz="0" w:space="0" w:color="auto"/>
            <w:left w:val="none" w:sz="0" w:space="0" w:color="auto"/>
            <w:bottom w:val="none" w:sz="0" w:space="0" w:color="auto"/>
            <w:right w:val="none" w:sz="0" w:space="0" w:color="auto"/>
          </w:divBdr>
        </w:div>
        <w:div w:id="2103985086">
          <w:marLeft w:val="0"/>
          <w:marRight w:val="0"/>
          <w:marTop w:val="0"/>
          <w:marBottom w:val="0"/>
          <w:divBdr>
            <w:top w:val="none" w:sz="0" w:space="0" w:color="auto"/>
            <w:left w:val="none" w:sz="0" w:space="0" w:color="auto"/>
            <w:bottom w:val="none" w:sz="0" w:space="0" w:color="auto"/>
            <w:right w:val="none" w:sz="0" w:space="0" w:color="auto"/>
          </w:divBdr>
        </w:div>
        <w:div w:id="1755007311">
          <w:marLeft w:val="0"/>
          <w:marRight w:val="0"/>
          <w:marTop w:val="0"/>
          <w:marBottom w:val="0"/>
          <w:divBdr>
            <w:top w:val="none" w:sz="0" w:space="0" w:color="auto"/>
            <w:left w:val="none" w:sz="0" w:space="0" w:color="auto"/>
            <w:bottom w:val="none" w:sz="0" w:space="0" w:color="auto"/>
            <w:right w:val="none" w:sz="0" w:space="0" w:color="auto"/>
          </w:divBdr>
        </w:div>
        <w:div w:id="1969434722">
          <w:marLeft w:val="0"/>
          <w:marRight w:val="0"/>
          <w:marTop w:val="0"/>
          <w:marBottom w:val="0"/>
          <w:divBdr>
            <w:top w:val="none" w:sz="0" w:space="0" w:color="auto"/>
            <w:left w:val="none" w:sz="0" w:space="0" w:color="auto"/>
            <w:bottom w:val="none" w:sz="0" w:space="0" w:color="auto"/>
            <w:right w:val="none" w:sz="0" w:space="0" w:color="auto"/>
          </w:divBdr>
        </w:div>
        <w:div w:id="616722629">
          <w:marLeft w:val="0"/>
          <w:marRight w:val="0"/>
          <w:marTop w:val="0"/>
          <w:marBottom w:val="0"/>
          <w:divBdr>
            <w:top w:val="none" w:sz="0" w:space="0" w:color="auto"/>
            <w:left w:val="none" w:sz="0" w:space="0" w:color="auto"/>
            <w:bottom w:val="none" w:sz="0" w:space="0" w:color="auto"/>
            <w:right w:val="none" w:sz="0" w:space="0" w:color="auto"/>
          </w:divBdr>
        </w:div>
        <w:div w:id="1797285525">
          <w:marLeft w:val="0"/>
          <w:marRight w:val="0"/>
          <w:marTop w:val="0"/>
          <w:marBottom w:val="0"/>
          <w:divBdr>
            <w:top w:val="none" w:sz="0" w:space="0" w:color="auto"/>
            <w:left w:val="none" w:sz="0" w:space="0" w:color="auto"/>
            <w:bottom w:val="none" w:sz="0" w:space="0" w:color="auto"/>
            <w:right w:val="none" w:sz="0" w:space="0" w:color="auto"/>
          </w:divBdr>
        </w:div>
        <w:div w:id="131871979">
          <w:marLeft w:val="0"/>
          <w:marRight w:val="0"/>
          <w:marTop w:val="0"/>
          <w:marBottom w:val="0"/>
          <w:divBdr>
            <w:top w:val="none" w:sz="0" w:space="0" w:color="auto"/>
            <w:left w:val="none" w:sz="0" w:space="0" w:color="auto"/>
            <w:bottom w:val="none" w:sz="0" w:space="0" w:color="auto"/>
            <w:right w:val="none" w:sz="0" w:space="0" w:color="auto"/>
          </w:divBdr>
        </w:div>
        <w:div w:id="565141991">
          <w:marLeft w:val="0"/>
          <w:marRight w:val="0"/>
          <w:marTop w:val="0"/>
          <w:marBottom w:val="0"/>
          <w:divBdr>
            <w:top w:val="none" w:sz="0" w:space="0" w:color="auto"/>
            <w:left w:val="none" w:sz="0" w:space="0" w:color="auto"/>
            <w:bottom w:val="none" w:sz="0" w:space="0" w:color="auto"/>
            <w:right w:val="none" w:sz="0" w:space="0" w:color="auto"/>
          </w:divBdr>
        </w:div>
        <w:div w:id="275523267">
          <w:marLeft w:val="0"/>
          <w:marRight w:val="0"/>
          <w:marTop w:val="0"/>
          <w:marBottom w:val="0"/>
          <w:divBdr>
            <w:top w:val="none" w:sz="0" w:space="0" w:color="auto"/>
            <w:left w:val="none" w:sz="0" w:space="0" w:color="auto"/>
            <w:bottom w:val="none" w:sz="0" w:space="0" w:color="auto"/>
            <w:right w:val="none" w:sz="0" w:space="0" w:color="auto"/>
          </w:divBdr>
        </w:div>
        <w:div w:id="479274032">
          <w:marLeft w:val="0"/>
          <w:marRight w:val="0"/>
          <w:marTop w:val="0"/>
          <w:marBottom w:val="0"/>
          <w:divBdr>
            <w:top w:val="none" w:sz="0" w:space="0" w:color="auto"/>
            <w:left w:val="none" w:sz="0" w:space="0" w:color="auto"/>
            <w:bottom w:val="none" w:sz="0" w:space="0" w:color="auto"/>
            <w:right w:val="none" w:sz="0" w:space="0" w:color="auto"/>
          </w:divBdr>
        </w:div>
        <w:div w:id="1357539939">
          <w:marLeft w:val="0"/>
          <w:marRight w:val="0"/>
          <w:marTop w:val="0"/>
          <w:marBottom w:val="0"/>
          <w:divBdr>
            <w:top w:val="none" w:sz="0" w:space="0" w:color="auto"/>
            <w:left w:val="none" w:sz="0" w:space="0" w:color="auto"/>
            <w:bottom w:val="none" w:sz="0" w:space="0" w:color="auto"/>
            <w:right w:val="none" w:sz="0" w:space="0" w:color="auto"/>
          </w:divBdr>
        </w:div>
        <w:div w:id="311057755">
          <w:marLeft w:val="0"/>
          <w:marRight w:val="0"/>
          <w:marTop w:val="0"/>
          <w:marBottom w:val="0"/>
          <w:divBdr>
            <w:top w:val="none" w:sz="0" w:space="0" w:color="auto"/>
            <w:left w:val="none" w:sz="0" w:space="0" w:color="auto"/>
            <w:bottom w:val="none" w:sz="0" w:space="0" w:color="auto"/>
            <w:right w:val="none" w:sz="0" w:space="0" w:color="auto"/>
          </w:divBdr>
        </w:div>
        <w:div w:id="37554959">
          <w:marLeft w:val="0"/>
          <w:marRight w:val="0"/>
          <w:marTop w:val="0"/>
          <w:marBottom w:val="0"/>
          <w:divBdr>
            <w:top w:val="none" w:sz="0" w:space="0" w:color="auto"/>
            <w:left w:val="none" w:sz="0" w:space="0" w:color="auto"/>
            <w:bottom w:val="none" w:sz="0" w:space="0" w:color="auto"/>
            <w:right w:val="none" w:sz="0" w:space="0" w:color="auto"/>
          </w:divBdr>
        </w:div>
        <w:div w:id="1099957658">
          <w:marLeft w:val="0"/>
          <w:marRight w:val="0"/>
          <w:marTop w:val="0"/>
          <w:marBottom w:val="0"/>
          <w:divBdr>
            <w:top w:val="none" w:sz="0" w:space="0" w:color="auto"/>
            <w:left w:val="none" w:sz="0" w:space="0" w:color="auto"/>
            <w:bottom w:val="none" w:sz="0" w:space="0" w:color="auto"/>
            <w:right w:val="none" w:sz="0" w:space="0" w:color="auto"/>
          </w:divBdr>
        </w:div>
        <w:div w:id="17198952">
          <w:marLeft w:val="0"/>
          <w:marRight w:val="0"/>
          <w:marTop w:val="0"/>
          <w:marBottom w:val="0"/>
          <w:divBdr>
            <w:top w:val="none" w:sz="0" w:space="0" w:color="auto"/>
            <w:left w:val="none" w:sz="0" w:space="0" w:color="auto"/>
            <w:bottom w:val="none" w:sz="0" w:space="0" w:color="auto"/>
            <w:right w:val="none" w:sz="0" w:space="0" w:color="auto"/>
          </w:divBdr>
        </w:div>
        <w:div w:id="243416273">
          <w:marLeft w:val="0"/>
          <w:marRight w:val="0"/>
          <w:marTop w:val="0"/>
          <w:marBottom w:val="0"/>
          <w:divBdr>
            <w:top w:val="none" w:sz="0" w:space="0" w:color="auto"/>
            <w:left w:val="none" w:sz="0" w:space="0" w:color="auto"/>
            <w:bottom w:val="none" w:sz="0" w:space="0" w:color="auto"/>
            <w:right w:val="none" w:sz="0" w:space="0" w:color="auto"/>
          </w:divBdr>
        </w:div>
        <w:div w:id="887452673">
          <w:marLeft w:val="0"/>
          <w:marRight w:val="0"/>
          <w:marTop w:val="0"/>
          <w:marBottom w:val="0"/>
          <w:divBdr>
            <w:top w:val="none" w:sz="0" w:space="0" w:color="auto"/>
            <w:left w:val="none" w:sz="0" w:space="0" w:color="auto"/>
            <w:bottom w:val="none" w:sz="0" w:space="0" w:color="auto"/>
            <w:right w:val="none" w:sz="0" w:space="0" w:color="auto"/>
          </w:divBdr>
        </w:div>
        <w:div w:id="1890606971">
          <w:marLeft w:val="0"/>
          <w:marRight w:val="0"/>
          <w:marTop w:val="0"/>
          <w:marBottom w:val="0"/>
          <w:divBdr>
            <w:top w:val="none" w:sz="0" w:space="0" w:color="auto"/>
            <w:left w:val="none" w:sz="0" w:space="0" w:color="auto"/>
            <w:bottom w:val="none" w:sz="0" w:space="0" w:color="auto"/>
            <w:right w:val="none" w:sz="0" w:space="0" w:color="auto"/>
          </w:divBdr>
        </w:div>
        <w:div w:id="473447999">
          <w:marLeft w:val="0"/>
          <w:marRight w:val="0"/>
          <w:marTop w:val="0"/>
          <w:marBottom w:val="0"/>
          <w:divBdr>
            <w:top w:val="none" w:sz="0" w:space="0" w:color="auto"/>
            <w:left w:val="none" w:sz="0" w:space="0" w:color="auto"/>
            <w:bottom w:val="none" w:sz="0" w:space="0" w:color="auto"/>
            <w:right w:val="none" w:sz="0" w:space="0" w:color="auto"/>
          </w:divBdr>
        </w:div>
        <w:div w:id="248972524">
          <w:marLeft w:val="0"/>
          <w:marRight w:val="0"/>
          <w:marTop w:val="0"/>
          <w:marBottom w:val="0"/>
          <w:divBdr>
            <w:top w:val="none" w:sz="0" w:space="0" w:color="auto"/>
            <w:left w:val="none" w:sz="0" w:space="0" w:color="auto"/>
            <w:bottom w:val="none" w:sz="0" w:space="0" w:color="auto"/>
            <w:right w:val="none" w:sz="0" w:space="0" w:color="auto"/>
          </w:divBdr>
        </w:div>
        <w:div w:id="1714378505">
          <w:marLeft w:val="0"/>
          <w:marRight w:val="0"/>
          <w:marTop w:val="0"/>
          <w:marBottom w:val="0"/>
          <w:divBdr>
            <w:top w:val="none" w:sz="0" w:space="0" w:color="auto"/>
            <w:left w:val="none" w:sz="0" w:space="0" w:color="auto"/>
            <w:bottom w:val="none" w:sz="0" w:space="0" w:color="auto"/>
            <w:right w:val="none" w:sz="0" w:space="0" w:color="auto"/>
          </w:divBdr>
        </w:div>
        <w:div w:id="562254967">
          <w:marLeft w:val="0"/>
          <w:marRight w:val="0"/>
          <w:marTop w:val="0"/>
          <w:marBottom w:val="0"/>
          <w:divBdr>
            <w:top w:val="none" w:sz="0" w:space="0" w:color="auto"/>
            <w:left w:val="none" w:sz="0" w:space="0" w:color="auto"/>
            <w:bottom w:val="none" w:sz="0" w:space="0" w:color="auto"/>
            <w:right w:val="none" w:sz="0" w:space="0" w:color="auto"/>
          </w:divBdr>
        </w:div>
        <w:div w:id="1755054392">
          <w:marLeft w:val="0"/>
          <w:marRight w:val="0"/>
          <w:marTop w:val="0"/>
          <w:marBottom w:val="0"/>
          <w:divBdr>
            <w:top w:val="none" w:sz="0" w:space="0" w:color="auto"/>
            <w:left w:val="none" w:sz="0" w:space="0" w:color="auto"/>
            <w:bottom w:val="none" w:sz="0" w:space="0" w:color="auto"/>
            <w:right w:val="none" w:sz="0" w:space="0" w:color="auto"/>
          </w:divBdr>
        </w:div>
        <w:div w:id="983856844">
          <w:marLeft w:val="0"/>
          <w:marRight w:val="0"/>
          <w:marTop w:val="0"/>
          <w:marBottom w:val="0"/>
          <w:divBdr>
            <w:top w:val="none" w:sz="0" w:space="0" w:color="auto"/>
            <w:left w:val="none" w:sz="0" w:space="0" w:color="auto"/>
            <w:bottom w:val="none" w:sz="0" w:space="0" w:color="auto"/>
            <w:right w:val="none" w:sz="0" w:space="0" w:color="auto"/>
          </w:divBdr>
        </w:div>
        <w:div w:id="348987401">
          <w:marLeft w:val="0"/>
          <w:marRight w:val="0"/>
          <w:marTop w:val="0"/>
          <w:marBottom w:val="0"/>
          <w:divBdr>
            <w:top w:val="none" w:sz="0" w:space="0" w:color="auto"/>
            <w:left w:val="none" w:sz="0" w:space="0" w:color="auto"/>
            <w:bottom w:val="none" w:sz="0" w:space="0" w:color="auto"/>
            <w:right w:val="none" w:sz="0" w:space="0" w:color="auto"/>
          </w:divBdr>
        </w:div>
        <w:div w:id="243416267">
          <w:marLeft w:val="0"/>
          <w:marRight w:val="0"/>
          <w:marTop w:val="0"/>
          <w:marBottom w:val="0"/>
          <w:divBdr>
            <w:top w:val="none" w:sz="0" w:space="0" w:color="auto"/>
            <w:left w:val="none" w:sz="0" w:space="0" w:color="auto"/>
            <w:bottom w:val="none" w:sz="0" w:space="0" w:color="auto"/>
            <w:right w:val="none" w:sz="0" w:space="0" w:color="auto"/>
          </w:divBdr>
        </w:div>
        <w:div w:id="1566599330">
          <w:marLeft w:val="0"/>
          <w:marRight w:val="0"/>
          <w:marTop w:val="0"/>
          <w:marBottom w:val="0"/>
          <w:divBdr>
            <w:top w:val="none" w:sz="0" w:space="0" w:color="auto"/>
            <w:left w:val="none" w:sz="0" w:space="0" w:color="auto"/>
            <w:bottom w:val="none" w:sz="0" w:space="0" w:color="auto"/>
            <w:right w:val="none" w:sz="0" w:space="0" w:color="auto"/>
          </w:divBdr>
        </w:div>
        <w:div w:id="687564839">
          <w:marLeft w:val="0"/>
          <w:marRight w:val="0"/>
          <w:marTop w:val="0"/>
          <w:marBottom w:val="0"/>
          <w:divBdr>
            <w:top w:val="none" w:sz="0" w:space="0" w:color="auto"/>
            <w:left w:val="none" w:sz="0" w:space="0" w:color="auto"/>
            <w:bottom w:val="none" w:sz="0" w:space="0" w:color="auto"/>
            <w:right w:val="none" w:sz="0" w:space="0" w:color="auto"/>
          </w:divBdr>
        </w:div>
        <w:div w:id="1493372013">
          <w:marLeft w:val="0"/>
          <w:marRight w:val="0"/>
          <w:marTop w:val="0"/>
          <w:marBottom w:val="0"/>
          <w:divBdr>
            <w:top w:val="none" w:sz="0" w:space="0" w:color="auto"/>
            <w:left w:val="none" w:sz="0" w:space="0" w:color="auto"/>
            <w:bottom w:val="none" w:sz="0" w:space="0" w:color="auto"/>
            <w:right w:val="none" w:sz="0" w:space="0" w:color="auto"/>
          </w:divBdr>
        </w:div>
        <w:div w:id="1262836858">
          <w:marLeft w:val="0"/>
          <w:marRight w:val="0"/>
          <w:marTop w:val="0"/>
          <w:marBottom w:val="0"/>
          <w:divBdr>
            <w:top w:val="none" w:sz="0" w:space="0" w:color="auto"/>
            <w:left w:val="none" w:sz="0" w:space="0" w:color="auto"/>
            <w:bottom w:val="none" w:sz="0" w:space="0" w:color="auto"/>
            <w:right w:val="none" w:sz="0" w:space="0" w:color="auto"/>
          </w:divBdr>
        </w:div>
        <w:div w:id="1372417731">
          <w:marLeft w:val="0"/>
          <w:marRight w:val="0"/>
          <w:marTop w:val="0"/>
          <w:marBottom w:val="0"/>
          <w:divBdr>
            <w:top w:val="none" w:sz="0" w:space="0" w:color="auto"/>
            <w:left w:val="none" w:sz="0" w:space="0" w:color="auto"/>
            <w:bottom w:val="none" w:sz="0" w:space="0" w:color="auto"/>
            <w:right w:val="none" w:sz="0" w:space="0" w:color="auto"/>
          </w:divBdr>
        </w:div>
        <w:div w:id="1779180859">
          <w:marLeft w:val="0"/>
          <w:marRight w:val="0"/>
          <w:marTop w:val="0"/>
          <w:marBottom w:val="0"/>
          <w:divBdr>
            <w:top w:val="none" w:sz="0" w:space="0" w:color="auto"/>
            <w:left w:val="none" w:sz="0" w:space="0" w:color="auto"/>
            <w:bottom w:val="none" w:sz="0" w:space="0" w:color="auto"/>
            <w:right w:val="none" w:sz="0" w:space="0" w:color="auto"/>
          </w:divBdr>
        </w:div>
      </w:divsChild>
    </w:div>
    <w:div w:id="1767966929">
      <w:bodyDiv w:val="1"/>
      <w:marLeft w:val="0"/>
      <w:marRight w:val="0"/>
      <w:marTop w:val="0"/>
      <w:marBottom w:val="0"/>
      <w:divBdr>
        <w:top w:val="none" w:sz="0" w:space="0" w:color="auto"/>
        <w:left w:val="none" w:sz="0" w:space="0" w:color="auto"/>
        <w:bottom w:val="none" w:sz="0" w:space="0" w:color="auto"/>
        <w:right w:val="none" w:sz="0" w:space="0" w:color="auto"/>
      </w:divBdr>
    </w:div>
    <w:div w:id="1768186213">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429372">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1898575">
      <w:bodyDiv w:val="1"/>
      <w:marLeft w:val="0"/>
      <w:marRight w:val="0"/>
      <w:marTop w:val="0"/>
      <w:marBottom w:val="0"/>
      <w:divBdr>
        <w:top w:val="none" w:sz="0" w:space="0" w:color="auto"/>
        <w:left w:val="none" w:sz="0" w:space="0" w:color="auto"/>
        <w:bottom w:val="none" w:sz="0" w:space="0" w:color="auto"/>
        <w:right w:val="none" w:sz="0" w:space="0" w:color="auto"/>
      </w:divBdr>
    </w:div>
    <w:div w:id="1771925046">
      <w:bodyDiv w:val="1"/>
      <w:marLeft w:val="0"/>
      <w:marRight w:val="0"/>
      <w:marTop w:val="0"/>
      <w:marBottom w:val="0"/>
      <w:divBdr>
        <w:top w:val="none" w:sz="0" w:space="0" w:color="auto"/>
        <w:left w:val="none" w:sz="0" w:space="0" w:color="auto"/>
        <w:bottom w:val="none" w:sz="0" w:space="0" w:color="auto"/>
        <w:right w:val="none" w:sz="0" w:space="0" w:color="auto"/>
      </w:divBdr>
    </w:div>
    <w:div w:id="1772159312">
      <w:bodyDiv w:val="1"/>
      <w:marLeft w:val="0"/>
      <w:marRight w:val="0"/>
      <w:marTop w:val="0"/>
      <w:marBottom w:val="0"/>
      <w:divBdr>
        <w:top w:val="none" w:sz="0" w:space="0" w:color="auto"/>
        <w:left w:val="none" w:sz="0" w:space="0" w:color="auto"/>
        <w:bottom w:val="none" w:sz="0" w:space="0" w:color="auto"/>
        <w:right w:val="none" w:sz="0" w:space="0" w:color="auto"/>
      </w:divBdr>
    </w:div>
    <w:div w:id="1772431398">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2891105">
      <w:bodyDiv w:val="1"/>
      <w:marLeft w:val="0"/>
      <w:marRight w:val="0"/>
      <w:marTop w:val="0"/>
      <w:marBottom w:val="0"/>
      <w:divBdr>
        <w:top w:val="none" w:sz="0" w:space="0" w:color="auto"/>
        <w:left w:val="none" w:sz="0" w:space="0" w:color="auto"/>
        <w:bottom w:val="none" w:sz="0" w:space="0" w:color="auto"/>
        <w:right w:val="none" w:sz="0" w:space="0" w:color="auto"/>
      </w:divBdr>
    </w:div>
    <w:div w:id="1772892192">
      <w:bodyDiv w:val="1"/>
      <w:marLeft w:val="0"/>
      <w:marRight w:val="0"/>
      <w:marTop w:val="0"/>
      <w:marBottom w:val="0"/>
      <w:divBdr>
        <w:top w:val="none" w:sz="0" w:space="0" w:color="auto"/>
        <w:left w:val="none" w:sz="0" w:space="0" w:color="auto"/>
        <w:bottom w:val="none" w:sz="0" w:space="0" w:color="auto"/>
        <w:right w:val="none" w:sz="0" w:space="0" w:color="auto"/>
      </w:divBdr>
    </w:div>
    <w:div w:id="1772966113">
      <w:bodyDiv w:val="1"/>
      <w:marLeft w:val="0"/>
      <w:marRight w:val="0"/>
      <w:marTop w:val="0"/>
      <w:marBottom w:val="0"/>
      <w:divBdr>
        <w:top w:val="none" w:sz="0" w:space="0" w:color="auto"/>
        <w:left w:val="none" w:sz="0" w:space="0" w:color="auto"/>
        <w:bottom w:val="none" w:sz="0" w:space="0" w:color="auto"/>
        <w:right w:val="none" w:sz="0" w:space="0" w:color="auto"/>
      </w:divBdr>
    </w:div>
    <w:div w:id="1773358156">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4089867">
      <w:bodyDiv w:val="1"/>
      <w:marLeft w:val="0"/>
      <w:marRight w:val="0"/>
      <w:marTop w:val="0"/>
      <w:marBottom w:val="0"/>
      <w:divBdr>
        <w:top w:val="none" w:sz="0" w:space="0" w:color="auto"/>
        <w:left w:val="none" w:sz="0" w:space="0" w:color="auto"/>
        <w:bottom w:val="none" w:sz="0" w:space="0" w:color="auto"/>
        <w:right w:val="none" w:sz="0" w:space="0" w:color="auto"/>
      </w:divBdr>
    </w:div>
    <w:div w:id="1774663361">
      <w:bodyDiv w:val="1"/>
      <w:marLeft w:val="0"/>
      <w:marRight w:val="0"/>
      <w:marTop w:val="0"/>
      <w:marBottom w:val="0"/>
      <w:divBdr>
        <w:top w:val="none" w:sz="0" w:space="0" w:color="auto"/>
        <w:left w:val="none" w:sz="0" w:space="0" w:color="auto"/>
        <w:bottom w:val="none" w:sz="0" w:space="0" w:color="auto"/>
        <w:right w:val="none" w:sz="0" w:space="0" w:color="auto"/>
      </w:divBdr>
    </w:div>
    <w:div w:id="1774667909">
      <w:bodyDiv w:val="1"/>
      <w:marLeft w:val="0"/>
      <w:marRight w:val="0"/>
      <w:marTop w:val="0"/>
      <w:marBottom w:val="0"/>
      <w:divBdr>
        <w:top w:val="none" w:sz="0" w:space="0" w:color="auto"/>
        <w:left w:val="none" w:sz="0" w:space="0" w:color="auto"/>
        <w:bottom w:val="none" w:sz="0" w:space="0" w:color="auto"/>
        <w:right w:val="none" w:sz="0" w:space="0" w:color="auto"/>
      </w:divBdr>
    </w:div>
    <w:div w:id="1774738429">
      <w:bodyDiv w:val="1"/>
      <w:marLeft w:val="0"/>
      <w:marRight w:val="0"/>
      <w:marTop w:val="0"/>
      <w:marBottom w:val="0"/>
      <w:divBdr>
        <w:top w:val="none" w:sz="0" w:space="0" w:color="auto"/>
        <w:left w:val="none" w:sz="0" w:space="0" w:color="auto"/>
        <w:bottom w:val="none" w:sz="0" w:space="0" w:color="auto"/>
        <w:right w:val="none" w:sz="0" w:space="0" w:color="auto"/>
      </w:divBdr>
    </w:div>
    <w:div w:id="1774864914">
      <w:bodyDiv w:val="1"/>
      <w:marLeft w:val="0"/>
      <w:marRight w:val="0"/>
      <w:marTop w:val="0"/>
      <w:marBottom w:val="0"/>
      <w:divBdr>
        <w:top w:val="none" w:sz="0" w:space="0" w:color="auto"/>
        <w:left w:val="none" w:sz="0" w:space="0" w:color="auto"/>
        <w:bottom w:val="none" w:sz="0" w:space="0" w:color="auto"/>
        <w:right w:val="none" w:sz="0" w:space="0" w:color="auto"/>
      </w:divBdr>
    </w:div>
    <w:div w:id="1775393385">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75781117">
      <w:bodyDiv w:val="1"/>
      <w:marLeft w:val="0"/>
      <w:marRight w:val="0"/>
      <w:marTop w:val="0"/>
      <w:marBottom w:val="0"/>
      <w:divBdr>
        <w:top w:val="none" w:sz="0" w:space="0" w:color="auto"/>
        <w:left w:val="none" w:sz="0" w:space="0" w:color="auto"/>
        <w:bottom w:val="none" w:sz="0" w:space="0" w:color="auto"/>
        <w:right w:val="none" w:sz="0" w:space="0" w:color="auto"/>
      </w:divBdr>
    </w:div>
    <w:div w:id="1775901313">
      <w:bodyDiv w:val="1"/>
      <w:marLeft w:val="0"/>
      <w:marRight w:val="0"/>
      <w:marTop w:val="0"/>
      <w:marBottom w:val="0"/>
      <w:divBdr>
        <w:top w:val="none" w:sz="0" w:space="0" w:color="auto"/>
        <w:left w:val="none" w:sz="0" w:space="0" w:color="auto"/>
        <w:bottom w:val="none" w:sz="0" w:space="0" w:color="auto"/>
        <w:right w:val="none" w:sz="0" w:space="0" w:color="auto"/>
      </w:divBdr>
    </w:div>
    <w:div w:id="177636886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77098579">
      <w:bodyDiv w:val="1"/>
      <w:marLeft w:val="0"/>
      <w:marRight w:val="0"/>
      <w:marTop w:val="0"/>
      <w:marBottom w:val="0"/>
      <w:divBdr>
        <w:top w:val="none" w:sz="0" w:space="0" w:color="auto"/>
        <w:left w:val="none" w:sz="0" w:space="0" w:color="auto"/>
        <w:bottom w:val="none" w:sz="0" w:space="0" w:color="auto"/>
        <w:right w:val="none" w:sz="0" w:space="0" w:color="auto"/>
      </w:divBdr>
    </w:div>
    <w:div w:id="1777140193">
      <w:bodyDiv w:val="1"/>
      <w:marLeft w:val="0"/>
      <w:marRight w:val="0"/>
      <w:marTop w:val="0"/>
      <w:marBottom w:val="0"/>
      <w:divBdr>
        <w:top w:val="none" w:sz="0" w:space="0" w:color="auto"/>
        <w:left w:val="none" w:sz="0" w:space="0" w:color="auto"/>
        <w:bottom w:val="none" w:sz="0" w:space="0" w:color="auto"/>
        <w:right w:val="none" w:sz="0" w:space="0" w:color="auto"/>
      </w:divBdr>
    </w:div>
    <w:div w:id="1777211752">
      <w:bodyDiv w:val="1"/>
      <w:marLeft w:val="0"/>
      <w:marRight w:val="0"/>
      <w:marTop w:val="0"/>
      <w:marBottom w:val="0"/>
      <w:divBdr>
        <w:top w:val="none" w:sz="0" w:space="0" w:color="auto"/>
        <w:left w:val="none" w:sz="0" w:space="0" w:color="auto"/>
        <w:bottom w:val="none" w:sz="0" w:space="0" w:color="auto"/>
        <w:right w:val="none" w:sz="0" w:space="0" w:color="auto"/>
      </w:divBdr>
    </w:div>
    <w:div w:id="1777746486">
      <w:bodyDiv w:val="1"/>
      <w:marLeft w:val="0"/>
      <w:marRight w:val="0"/>
      <w:marTop w:val="0"/>
      <w:marBottom w:val="0"/>
      <w:divBdr>
        <w:top w:val="none" w:sz="0" w:space="0" w:color="auto"/>
        <w:left w:val="none" w:sz="0" w:space="0" w:color="auto"/>
        <w:bottom w:val="none" w:sz="0" w:space="0" w:color="auto"/>
        <w:right w:val="none" w:sz="0" w:space="0" w:color="auto"/>
      </w:divBdr>
    </w:div>
    <w:div w:id="1778526871">
      <w:bodyDiv w:val="1"/>
      <w:marLeft w:val="0"/>
      <w:marRight w:val="0"/>
      <w:marTop w:val="0"/>
      <w:marBottom w:val="0"/>
      <w:divBdr>
        <w:top w:val="none" w:sz="0" w:space="0" w:color="auto"/>
        <w:left w:val="none" w:sz="0" w:space="0" w:color="auto"/>
        <w:bottom w:val="none" w:sz="0" w:space="0" w:color="auto"/>
        <w:right w:val="none" w:sz="0" w:space="0" w:color="auto"/>
      </w:divBdr>
    </w:div>
    <w:div w:id="1779063315">
      <w:bodyDiv w:val="1"/>
      <w:marLeft w:val="0"/>
      <w:marRight w:val="0"/>
      <w:marTop w:val="0"/>
      <w:marBottom w:val="0"/>
      <w:divBdr>
        <w:top w:val="none" w:sz="0" w:space="0" w:color="auto"/>
        <w:left w:val="none" w:sz="0" w:space="0" w:color="auto"/>
        <w:bottom w:val="none" w:sz="0" w:space="0" w:color="auto"/>
        <w:right w:val="none" w:sz="0" w:space="0" w:color="auto"/>
      </w:divBdr>
    </w:div>
    <w:div w:id="1779256202">
      <w:bodyDiv w:val="1"/>
      <w:marLeft w:val="0"/>
      <w:marRight w:val="0"/>
      <w:marTop w:val="0"/>
      <w:marBottom w:val="0"/>
      <w:divBdr>
        <w:top w:val="none" w:sz="0" w:space="0" w:color="auto"/>
        <w:left w:val="none" w:sz="0" w:space="0" w:color="auto"/>
        <w:bottom w:val="none" w:sz="0" w:space="0" w:color="auto"/>
        <w:right w:val="none" w:sz="0" w:space="0" w:color="auto"/>
      </w:divBdr>
    </w:div>
    <w:div w:id="1779334189">
      <w:bodyDiv w:val="1"/>
      <w:marLeft w:val="0"/>
      <w:marRight w:val="0"/>
      <w:marTop w:val="0"/>
      <w:marBottom w:val="0"/>
      <w:divBdr>
        <w:top w:val="none" w:sz="0" w:space="0" w:color="auto"/>
        <w:left w:val="none" w:sz="0" w:space="0" w:color="auto"/>
        <w:bottom w:val="none" w:sz="0" w:space="0" w:color="auto"/>
        <w:right w:val="none" w:sz="0" w:space="0" w:color="auto"/>
      </w:divBdr>
    </w:div>
    <w:div w:id="1779719860">
      <w:bodyDiv w:val="1"/>
      <w:marLeft w:val="0"/>
      <w:marRight w:val="0"/>
      <w:marTop w:val="0"/>
      <w:marBottom w:val="0"/>
      <w:divBdr>
        <w:top w:val="none" w:sz="0" w:space="0" w:color="auto"/>
        <w:left w:val="none" w:sz="0" w:space="0" w:color="auto"/>
        <w:bottom w:val="none" w:sz="0" w:space="0" w:color="auto"/>
        <w:right w:val="none" w:sz="0" w:space="0" w:color="auto"/>
      </w:divBdr>
    </w:div>
    <w:div w:id="1781493036">
      <w:bodyDiv w:val="1"/>
      <w:marLeft w:val="0"/>
      <w:marRight w:val="0"/>
      <w:marTop w:val="0"/>
      <w:marBottom w:val="0"/>
      <w:divBdr>
        <w:top w:val="none" w:sz="0" w:space="0" w:color="auto"/>
        <w:left w:val="none" w:sz="0" w:space="0" w:color="auto"/>
        <w:bottom w:val="none" w:sz="0" w:space="0" w:color="auto"/>
        <w:right w:val="none" w:sz="0" w:space="0" w:color="auto"/>
      </w:divBdr>
    </w:div>
    <w:div w:id="1781607396">
      <w:bodyDiv w:val="1"/>
      <w:marLeft w:val="0"/>
      <w:marRight w:val="0"/>
      <w:marTop w:val="0"/>
      <w:marBottom w:val="0"/>
      <w:divBdr>
        <w:top w:val="none" w:sz="0" w:space="0" w:color="auto"/>
        <w:left w:val="none" w:sz="0" w:space="0" w:color="auto"/>
        <w:bottom w:val="none" w:sz="0" w:space="0" w:color="auto"/>
        <w:right w:val="none" w:sz="0" w:space="0" w:color="auto"/>
      </w:divBdr>
    </w:div>
    <w:div w:id="1781948783">
      <w:bodyDiv w:val="1"/>
      <w:marLeft w:val="0"/>
      <w:marRight w:val="0"/>
      <w:marTop w:val="0"/>
      <w:marBottom w:val="0"/>
      <w:divBdr>
        <w:top w:val="none" w:sz="0" w:space="0" w:color="auto"/>
        <w:left w:val="none" w:sz="0" w:space="0" w:color="auto"/>
        <w:bottom w:val="none" w:sz="0" w:space="0" w:color="auto"/>
        <w:right w:val="none" w:sz="0" w:space="0" w:color="auto"/>
      </w:divBdr>
    </w:div>
    <w:div w:id="1782915878">
      <w:bodyDiv w:val="1"/>
      <w:marLeft w:val="0"/>
      <w:marRight w:val="0"/>
      <w:marTop w:val="0"/>
      <w:marBottom w:val="0"/>
      <w:divBdr>
        <w:top w:val="none" w:sz="0" w:space="0" w:color="auto"/>
        <w:left w:val="none" w:sz="0" w:space="0" w:color="auto"/>
        <w:bottom w:val="none" w:sz="0" w:space="0" w:color="auto"/>
        <w:right w:val="none" w:sz="0" w:space="0" w:color="auto"/>
      </w:divBdr>
    </w:div>
    <w:div w:id="1783180682">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3920468">
      <w:bodyDiv w:val="1"/>
      <w:marLeft w:val="0"/>
      <w:marRight w:val="0"/>
      <w:marTop w:val="0"/>
      <w:marBottom w:val="0"/>
      <w:divBdr>
        <w:top w:val="none" w:sz="0" w:space="0" w:color="auto"/>
        <w:left w:val="none" w:sz="0" w:space="0" w:color="auto"/>
        <w:bottom w:val="none" w:sz="0" w:space="0" w:color="auto"/>
        <w:right w:val="none" w:sz="0" w:space="0" w:color="auto"/>
      </w:divBdr>
    </w:div>
    <w:div w:id="1784878685">
      <w:bodyDiv w:val="1"/>
      <w:marLeft w:val="0"/>
      <w:marRight w:val="0"/>
      <w:marTop w:val="0"/>
      <w:marBottom w:val="0"/>
      <w:divBdr>
        <w:top w:val="none" w:sz="0" w:space="0" w:color="auto"/>
        <w:left w:val="none" w:sz="0" w:space="0" w:color="auto"/>
        <w:bottom w:val="none" w:sz="0" w:space="0" w:color="auto"/>
        <w:right w:val="none" w:sz="0" w:space="0" w:color="auto"/>
      </w:divBdr>
    </w:div>
    <w:div w:id="1785269213">
      <w:bodyDiv w:val="1"/>
      <w:marLeft w:val="0"/>
      <w:marRight w:val="0"/>
      <w:marTop w:val="0"/>
      <w:marBottom w:val="0"/>
      <w:divBdr>
        <w:top w:val="none" w:sz="0" w:space="0" w:color="auto"/>
        <w:left w:val="none" w:sz="0" w:space="0" w:color="auto"/>
        <w:bottom w:val="none" w:sz="0" w:space="0" w:color="auto"/>
        <w:right w:val="none" w:sz="0" w:space="0" w:color="auto"/>
      </w:divBdr>
    </w:div>
    <w:div w:id="1785342011">
      <w:bodyDiv w:val="1"/>
      <w:marLeft w:val="0"/>
      <w:marRight w:val="0"/>
      <w:marTop w:val="0"/>
      <w:marBottom w:val="0"/>
      <w:divBdr>
        <w:top w:val="none" w:sz="0" w:space="0" w:color="auto"/>
        <w:left w:val="none" w:sz="0" w:space="0" w:color="auto"/>
        <w:bottom w:val="none" w:sz="0" w:space="0" w:color="auto"/>
        <w:right w:val="none" w:sz="0" w:space="0" w:color="auto"/>
      </w:divBdr>
    </w:div>
    <w:div w:id="1785419931">
      <w:bodyDiv w:val="1"/>
      <w:marLeft w:val="0"/>
      <w:marRight w:val="0"/>
      <w:marTop w:val="0"/>
      <w:marBottom w:val="0"/>
      <w:divBdr>
        <w:top w:val="none" w:sz="0" w:space="0" w:color="auto"/>
        <w:left w:val="none" w:sz="0" w:space="0" w:color="auto"/>
        <w:bottom w:val="none" w:sz="0" w:space="0" w:color="auto"/>
        <w:right w:val="none" w:sz="0" w:space="0" w:color="auto"/>
      </w:divBdr>
    </w:div>
    <w:div w:id="1785734558">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6075822">
      <w:bodyDiv w:val="1"/>
      <w:marLeft w:val="0"/>
      <w:marRight w:val="0"/>
      <w:marTop w:val="0"/>
      <w:marBottom w:val="0"/>
      <w:divBdr>
        <w:top w:val="none" w:sz="0" w:space="0" w:color="auto"/>
        <w:left w:val="none" w:sz="0" w:space="0" w:color="auto"/>
        <w:bottom w:val="none" w:sz="0" w:space="0" w:color="auto"/>
        <w:right w:val="none" w:sz="0" w:space="0" w:color="auto"/>
      </w:divBdr>
    </w:div>
    <w:div w:id="1786315944">
      <w:bodyDiv w:val="1"/>
      <w:marLeft w:val="0"/>
      <w:marRight w:val="0"/>
      <w:marTop w:val="0"/>
      <w:marBottom w:val="0"/>
      <w:divBdr>
        <w:top w:val="none" w:sz="0" w:space="0" w:color="auto"/>
        <w:left w:val="none" w:sz="0" w:space="0" w:color="auto"/>
        <w:bottom w:val="none" w:sz="0" w:space="0" w:color="auto"/>
        <w:right w:val="none" w:sz="0" w:space="0" w:color="auto"/>
      </w:divBdr>
    </w:div>
    <w:div w:id="1786385183">
      <w:bodyDiv w:val="1"/>
      <w:marLeft w:val="0"/>
      <w:marRight w:val="0"/>
      <w:marTop w:val="0"/>
      <w:marBottom w:val="0"/>
      <w:divBdr>
        <w:top w:val="none" w:sz="0" w:space="0" w:color="auto"/>
        <w:left w:val="none" w:sz="0" w:space="0" w:color="auto"/>
        <w:bottom w:val="none" w:sz="0" w:space="0" w:color="auto"/>
        <w:right w:val="none" w:sz="0" w:space="0" w:color="auto"/>
      </w:divBdr>
    </w:div>
    <w:div w:id="1786805336">
      <w:bodyDiv w:val="1"/>
      <w:marLeft w:val="0"/>
      <w:marRight w:val="0"/>
      <w:marTop w:val="0"/>
      <w:marBottom w:val="0"/>
      <w:divBdr>
        <w:top w:val="none" w:sz="0" w:space="0" w:color="auto"/>
        <w:left w:val="none" w:sz="0" w:space="0" w:color="auto"/>
        <w:bottom w:val="none" w:sz="0" w:space="0" w:color="auto"/>
        <w:right w:val="none" w:sz="0" w:space="0" w:color="auto"/>
      </w:divBdr>
    </w:div>
    <w:div w:id="1787192861">
      <w:bodyDiv w:val="1"/>
      <w:marLeft w:val="0"/>
      <w:marRight w:val="0"/>
      <w:marTop w:val="0"/>
      <w:marBottom w:val="0"/>
      <w:divBdr>
        <w:top w:val="none" w:sz="0" w:space="0" w:color="auto"/>
        <w:left w:val="none" w:sz="0" w:space="0" w:color="auto"/>
        <w:bottom w:val="none" w:sz="0" w:space="0" w:color="auto"/>
        <w:right w:val="none" w:sz="0" w:space="0" w:color="auto"/>
      </w:divBdr>
    </w:div>
    <w:div w:id="1787504893">
      <w:bodyDiv w:val="1"/>
      <w:marLeft w:val="0"/>
      <w:marRight w:val="0"/>
      <w:marTop w:val="0"/>
      <w:marBottom w:val="0"/>
      <w:divBdr>
        <w:top w:val="none" w:sz="0" w:space="0" w:color="auto"/>
        <w:left w:val="none" w:sz="0" w:space="0" w:color="auto"/>
        <w:bottom w:val="none" w:sz="0" w:space="0" w:color="auto"/>
        <w:right w:val="none" w:sz="0" w:space="0" w:color="auto"/>
      </w:divBdr>
    </w:div>
    <w:div w:id="1787577192">
      <w:bodyDiv w:val="1"/>
      <w:marLeft w:val="0"/>
      <w:marRight w:val="0"/>
      <w:marTop w:val="0"/>
      <w:marBottom w:val="0"/>
      <w:divBdr>
        <w:top w:val="none" w:sz="0" w:space="0" w:color="auto"/>
        <w:left w:val="none" w:sz="0" w:space="0" w:color="auto"/>
        <w:bottom w:val="none" w:sz="0" w:space="0" w:color="auto"/>
        <w:right w:val="none" w:sz="0" w:space="0" w:color="auto"/>
      </w:divBdr>
      <w:divsChild>
        <w:div w:id="1096561499">
          <w:marLeft w:val="0"/>
          <w:marRight w:val="0"/>
          <w:marTop w:val="0"/>
          <w:marBottom w:val="0"/>
          <w:divBdr>
            <w:top w:val="none" w:sz="0" w:space="0" w:color="auto"/>
            <w:left w:val="none" w:sz="0" w:space="0" w:color="auto"/>
            <w:bottom w:val="none" w:sz="0" w:space="0" w:color="auto"/>
            <w:right w:val="none" w:sz="0" w:space="0" w:color="auto"/>
          </w:divBdr>
        </w:div>
        <w:div w:id="1292633017">
          <w:marLeft w:val="0"/>
          <w:marRight w:val="0"/>
          <w:marTop w:val="0"/>
          <w:marBottom w:val="0"/>
          <w:divBdr>
            <w:top w:val="none" w:sz="0" w:space="0" w:color="auto"/>
            <w:left w:val="none" w:sz="0" w:space="0" w:color="auto"/>
            <w:bottom w:val="none" w:sz="0" w:space="0" w:color="auto"/>
            <w:right w:val="none" w:sz="0" w:space="0" w:color="auto"/>
          </w:divBdr>
        </w:div>
        <w:div w:id="1510943183">
          <w:marLeft w:val="0"/>
          <w:marRight w:val="0"/>
          <w:marTop w:val="0"/>
          <w:marBottom w:val="0"/>
          <w:divBdr>
            <w:top w:val="none" w:sz="0" w:space="0" w:color="auto"/>
            <w:left w:val="none" w:sz="0" w:space="0" w:color="auto"/>
            <w:bottom w:val="none" w:sz="0" w:space="0" w:color="auto"/>
            <w:right w:val="none" w:sz="0" w:space="0" w:color="auto"/>
          </w:divBdr>
        </w:div>
        <w:div w:id="1818262445">
          <w:marLeft w:val="0"/>
          <w:marRight w:val="0"/>
          <w:marTop w:val="0"/>
          <w:marBottom w:val="0"/>
          <w:divBdr>
            <w:top w:val="none" w:sz="0" w:space="0" w:color="auto"/>
            <w:left w:val="none" w:sz="0" w:space="0" w:color="auto"/>
            <w:bottom w:val="none" w:sz="0" w:space="0" w:color="auto"/>
            <w:right w:val="none" w:sz="0" w:space="0" w:color="auto"/>
          </w:divBdr>
        </w:div>
        <w:div w:id="948656440">
          <w:marLeft w:val="0"/>
          <w:marRight w:val="0"/>
          <w:marTop w:val="0"/>
          <w:marBottom w:val="0"/>
          <w:divBdr>
            <w:top w:val="none" w:sz="0" w:space="0" w:color="auto"/>
            <w:left w:val="none" w:sz="0" w:space="0" w:color="auto"/>
            <w:bottom w:val="none" w:sz="0" w:space="0" w:color="auto"/>
            <w:right w:val="none" w:sz="0" w:space="0" w:color="auto"/>
          </w:divBdr>
        </w:div>
        <w:div w:id="1527868494">
          <w:marLeft w:val="0"/>
          <w:marRight w:val="0"/>
          <w:marTop w:val="0"/>
          <w:marBottom w:val="0"/>
          <w:divBdr>
            <w:top w:val="none" w:sz="0" w:space="0" w:color="auto"/>
            <w:left w:val="none" w:sz="0" w:space="0" w:color="auto"/>
            <w:bottom w:val="none" w:sz="0" w:space="0" w:color="auto"/>
            <w:right w:val="none" w:sz="0" w:space="0" w:color="auto"/>
          </w:divBdr>
        </w:div>
        <w:div w:id="320084620">
          <w:marLeft w:val="0"/>
          <w:marRight w:val="0"/>
          <w:marTop w:val="0"/>
          <w:marBottom w:val="0"/>
          <w:divBdr>
            <w:top w:val="none" w:sz="0" w:space="0" w:color="auto"/>
            <w:left w:val="none" w:sz="0" w:space="0" w:color="auto"/>
            <w:bottom w:val="none" w:sz="0" w:space="0" w:color="auto"/>
            <w:right w:val="none" w:sz="0" w:space="0" w:color="auto"/>
          </w:divBdr>
        </w:div>
        <w:div w:id="1925411348">
          <w:marLeft w:val="0"/>
          <w:marRight w:val="0"/>
          <w:marTop w:val="0"/>
          <w:marBottom w:val="0"/>
          <w:divBdr>
            <w:top w:val="none" w:sz="0" w:space="0" w:color="auto"/>
            <w:left w:val="none" w:sz="0" w:space="0" w:color="auto"/>
            <w:bottom w:val="none" w:sz="0" w:space="0" w:color="auto"/>
            <w:right w:val="none" w:sz="0" w:space="0" w:color="auto"/>
          </w:divBdr>
        </w:div>
        <w:div w:id="348215213">
          <w:marLeft w:val="0"/>
          <w:marRight w:val="0"/>
          <w:marTop w:val="0"/>
          <w:marBottom w:val="0"/>
          <w:divBdr>
            <w:top w:val="none" w:sz="0" w:space="0" w:color="auto"/>
            <w:left w:val="none" w:sz="0" w:space="0" w:color="auto"/>
            <w:bottom w:val="none" w:sz="0" w:space="0" w:color="auto"/>
            <w:right w:val="none" w:sz="0" w:space="0" w:color="auto"/>
          </w:divBdr>
        </w:div>
        <w:div w:id="786235659">
          <w:marLeft w:val="0"/>
          <w:marRight w:val="0"/>
          <w:marTop w:val="0"/>
          <w:marBottom w:val="0"/>
          <w:divBdr>
            <w:top w:val="none" w:sz="0" w:space="0" w:color="auto"/>
            <w:left w:val="none" w:sz="0" w:space="0" w:color="auto"/>
            <w:bottom w:val="none" w:sz="0" w:space="0" w:color="auto"/>
            <w:right w:val="none" w:sz="0" w:space="0" w:color="auto"/>
          </w:divBdr>
        </w:div>
        <w:div w:id="161504721">
          <w:marLeft w:val="0"/>
          <w:marRight w:val="0"/>
          <w:marTop w:val="0"/>
          <w:marBottom w:val="0"/>
          <w:divBdr>
            <w:top w:val="none" w:sz="0" w:space="0" w:color="auto"/>
            <w:left w:val="none" w:sz="0" w:space="0" w:color="auto"/>
            <w:bottom w:val="none" w:sz="0" w:space="0" w:color="auto"/>
            <w:right w:val="none" w:sz="0" w:space="0" w:color="auto"/>
          </w:divBdr>
        </w:div>
        <w:div w:id="955451726">
          <w:marLeft w:val="0"/>
          <w:marRight w:val="0"/>
          <w:marTop w:val="0"/>
          <w:marBottom w:val="0"/>
          <w:divBdr>
            <w:top w:val="none" w:sz="0" w:space="0" w:color="auto"/>
            <w:left w:val="none" w:sz="0" w:space="0" w:color="auto"/>
            <w:bottom w:val="none" w:sz="0" w:space="0" w:color="auto"/>
            <w:right w:val="none" w:sz="0" w:space="0" w:color="auto"/>
          </w:divBdr>
        </w:div>
        <w:div w:id="1997144259">
          <w:marLeft w:val="0"/>
          <w:marRight w:val="0"/>
          <w:marTop w:val="0"/>
          <w:marBottom w:val="0"/>
          <w:divBdr>
            <w:top w:val="none" w:sz="0" w:space="0" w:color="auto"/>
            <w:left w:val="none" w:sz="0" w:space="0" w:color="auto"/>
            <w:bottom w:val="none" w:sz="0" w:space="0" w:color="auto"/>
            <w:right w:val="none" w:sz="0" w:space="0" w:color="auto"/>
          </w:divBdr>
        </w:div>
        <w:div w:id="1026711121">
          <w:marLeft w:val="0"/>
          <w:marRight w:val="0"/>
          <w:marTop w:val="0"/>
          <w:marBottom w:val="0"/>
          <w:divBdr>
            <w:top w:val="none" w:sz="0" w:space="0" w:color="auto"/>
            <w:left w:val="none" w:sz="0" w:space="0" w:color="auto"/>
            <w:bottom w:val="none" w:sz="0" w:space="0" w:color="auto"/>
            <w:right w:val="none" w:sz="0" w:space="0" w:color="auto"/>
          </w:divBdr>
        </w:div>
        <w:div w:id="1609312497">
          <w:marLeft w:val="0"/>
          <w:marRight w:val="0"/>
          <w:marTop w:val="0"/>
          <w:marBottom w:val="0"/>
          <w:divBdr>
            <w:top w:val="none" w:sz="0" w:space="0" w:color="auto"/>
            <w:left w:val="none" w:sz="0" w:space="0" w:color="auto"/>
            <w:bottom w:val="none" w:sz="0" w:space="0" w:color="auto"/>
            <w:right w:val="none" w:sz="0" w:space="0" w:color="auto"/>
          </w:divBdr>
        </w:div>
        <w:div w:id="1223326147">
          <w:marLeft w:val="0"/>
          <w:marRight w:val="0"/>
          <w:marTop w:val="0"/>
          <w:marBottom w:val="0"/>
          <w:divBdr>
            <w:top w:val="none" w:sz="0" w:space="0" w:color="auto"/>
            <w:left w:val="none" w:sz="0" w:space="0" w:color="auto"/>
            <w:bottom w:val="none" w:sz="0" w:space="0" w:color="auto"/>
            <w:right w:val="none" w:sz="0" w:space="0" w:color="auto"/>
          </w:divBdr>
        </w:div>
        <w:div w:id="1784962657">
          <w:marLeft w:val="0"/>
          <w:marRight w:val="0"/>
          <w:marTop w:val="0"/>
          <w:marBottom w:val="0"/>
          <w:divBdr>
            <w:top w:val="none" w:sz="0" w:space="0" w:color="auto"/>
            <w:left w:val="none" w:sz="0" w:space="0" w:color="auto"/>
            <w:bottom w:val="none" w:sz="0" w:space="0" w:color="auto"/>
            <w:right w:val="none" w:sz="0" w:space="0" w:color="auto"/>
          </w:divBdr>
        </w:div>
        <w:div w:id="1245187308">
          <w:marLeft w:val="0"/>
          <w:marRight w:val="0"/>
          <w:marTop w:val="0"/>
          <w:marBottom w:val="0"/>
          <w:divBdr>
            <w:top w:val="none" w:sz="0" w:space="0" w:color="auto"/>
            <w:left w:val="none" w:sz="0" w:space="0" w:color="auto"/>
            <w:bottom w:val="none" w:sz="0" w:space="0" w:color="auto"/>
            <w:right w:val="none" w:sz="0" w:space="0" w:color="auto"/>
          </w:divBdr>
        </w:div>
        <w:div w:id="1324240818">
          <w:marLeft w:val="0"/>
          <w:marRight w:val="0"/>
          <w:marTop w:val="0"/>
          <w:marBottom w:val="0"/>
          <w:divBdr>
            <w:top w:val="none" w:sz="0" w:space="0" w:color="auto"/>
            <w:left w:val="none" w:sz="0" w:space="0" w:color="auto"/>
            <w:bottom w:val="none" w:sz="0" w:space="0" w:color="auto"/>
            <w:right w:val="none" w:sz="0" w:space="0" w:color="auto"/>
          </w:divBdr>
        </w:div>
        <w:div w:id="173301906">
          <w:marLeft w:val="0"/>
          <w:marRight w:val="0"/>
          <w:marTop w:val="0"/>
          <w:marBottom w:val="0"/>
          <w:divBdr>
            <w:top w:val="none" w:sz="0" w:space="0" w:color="auto"/>
            <w:left w:val="none" w:sz="0" w:space="0" w:color="auto"/>
            <w:bottom w:val="none" w:sz="0" w:space="0" w:color="auto"/>
            <w:right w:val="none" w:sz="0" w:space="0" w:color="auto"/>
          </w:divBdr>
        </w:div>
        <w:div w:id="1448155791">
          <w:marLeft w:val="0"/>
          <w:marRight w:val="0"/>
          <w:marTop w:val="0"/>
          <w:marBottom w:val="0"/>
          <w:divBdr>
            <w:top w:val="none" w:sz="0" w:space="0" w:color="auto"/>
            <w:left w:val="none" w:sz="0" w:space="0" w:color="auto"/>
            <w:bottom w:val="none" w:sz="0" w:space="0" w:color="auto"/>
            <w:right w:val="none" w:sz="0" w:space="0" w:color="auto"/>
          </w:divBdr>
        </w:div>
        <w:div w:id="1841853037">
          <w:marLeft w:val="0"/>
          <w:marRight w:val="0"/>
          <w:marTop w:val="0"/>
          <w:marBottom w:val="0"/>
          <w:divBdr>
            <w:top w:val="none" w:sz="0" w:space="0" w:color="auto"/>
            <w:left w:val="none" w:sz="0" w:space="0" w:color="auto"/>
            <w:bottom w:val="none" w:sz="0" w:space="0" w:color="auto"/>
            <w:right w:val="none" w:sz="0" w:space="0" w:color="auto"/>
          </w:divBdr>
        </w:div>
        <w:div w:id="1758406653">
          <w:marLeft w:val="0"/>
          <w:marRight w:val="0"/>
          <w:marTop w:val="0"/>
          <w:marBottom w:val="0"/>
          <w:divBdr>
            <w:top w:val="none" w:sz="0" w:space="0" w:color="auto"/>
            <w:left w:val="none" w:sz="0" w:space="0" w:color="auto"/>
            <w:bottom w:val="none" w:sz="0" w:space="0" w:color="auto"/>
            <w:right w:val="none" w:sz="0" w:space="0" w:color="auto"/>
          </w:divBdr>
        </w:div>
        <w:div w:id="651762737">
          <w:marLeft w:val="0"/>
          <w:marRight w:val="0"/>
          <w:marTop w:val="0"/>
          <w:marBottom w:val="0"/>
          <w:divBdr>
            <w:top w:val="none" w:sz="0" w:space="0" w:color="auto"/>
            <w:left w:val="none" w:sz="0" w:space="0" w:color="auto"/>
            <w:bottom w:val="none" w:sz="0" w:space="0" w:color="auto"/>
            <w:right w:val="none" w:sz="0" w:space="0" w:color="auto"/>
          </w:divBdr>
        </w:div>
        <w:div w:id="615062635">
          <w:marLeft w:val="0"/>
          <w:marRight w:val="0"/>
          <w:marTop w:val="0"/>
          <w:marBottom w:val="0"/>
          <w:divBdr>
            <w:top w:val="none" w:sz="0" w:space="0" w:color="auto"/>
            <w:left w:val="none" w:sz="0" w:space="0" w:color="auto"/>
            <w:bottom w:val="none" w:sz="0" w:space="0" w:color="auto"/>
            <w:right w:val="none" w:sz="0" w:space="0" w:color="auto"/>
          </w:divBdr>
        </w:div>
        <w:div w:id="1028260744">
          <w:marLeft w:val="0"/>
          <w:marRight w:val="0"/>
          <w:marTop w:val="0"/>
          <w:marBottom w:val="0"/>
          <w:divBdr>
            <w:top w:val="none" w:sz="0" w:space="0" w:color="auto"/>
            <w:left w:val="none" w:sz="0" w:space="0" w:color="auto"/>
            <w:bottom w:val="none" w:sz="0" w:space="0" w:color="auto"/>
            <w:right w:val="none" w:sz="0" w:space="0" w:color="auto"/>
          </w:divBdr>
        </w:div>
        <w:div w:id="1932661220">
          <w:marLeft w:val="0"/>
          <w:marRight w:val="0"/>
          <w:marTop w:val="0"/>
          <w:marBottom w:val="0"/>
          <w:divBdr>
            <w:top w:val="none" w:sz="0" w:space="0" w:color="auto"/>
            <w:left w:val="none" w:sz="0" w:space="0" w:color="auto"/>
            <w:bottom w:val="none" w:sz="0" w:space="0" w:color="auto"/>
            <w:right w:val="none" w:sz="0" w:space="0" w:color="auto"/>
          </w:divBdr>
        </w:div>
        <w:div w:id="1604415069">
          <w:marLeft w:val="0"/>
          <w:marRight w:val="0"/>
          <w:marTop w:val="0"/>
          <w:marBottom w:val="0"/>
          <w:divBdr>
            <w:top w:val="none" w:sz="0" w:space="0" w:color="auto"/>
            <w:left w:val="none" w:sz="0" w:space="0" w:color="auto"/>
            <w:bottom w:val="none" w:sz="0" w:space="0" w:color="auto"/>
            <w:right w:val="none" w:sz="0" w:space="0" w:color="auto"/>
          </w:divBdr>
        </w:div>
        <w:div w:id="2107461392">
          <w:marLeft w:val="0"/>
          <w:marRight w:val="0"/>
          <w:marTop w:val="0"/>
          <w:marBottom w:val="0"/>
          <w:divBdr>
            <w:top w:val="none" w:sz="0" w:space="0" w:color="auto"/>
            <w:left w:val="none" w:sz="0" w:space="0" w:color="auto"/>
            <w:bottom w:val="none" w:sz="0" w:space="0" w:color="auto"/>
            <w:right w:val="none" w:sz="0" w:space="0" w:color="auto"/>
          </w:divBdr>
        </w:div>
        <w:div w:id="870726110">
          <w:marLeft w:val="0"/>
          <w:marRight w:val="0"/>
          <w:marTop w:val="0"/>
          <w:marBottom w:val="0"/>
          <w:divBdr>
            <w:top w:val="none" w:sz="0" w:space="0" w:color="auto"/>
            <w:left w:val="none" w:sz="0" w:space="0" w:color="auto"/>
            <w:bottom w:val="none" w:sz="0" w:space="0" w:color="auto"/>
            <w:right w:val="none" w:sz="0" w:space="0" w:color="auto"/>
          </w:divBdr>
        </w:div>
        <w:div w:id="429276824">
          <w:marLeft w:val="0"/>
          <w:marRight w:val="0"/>
          <w:marTop w:val="0"/>
          <w:marBottom w:val="0"/>
          <w:divBdr>
            <w:top w:val="none" w:sz="0" w:space="0" w:color="auto"/>
            <w:left w:val="none" w:sz="0" w:space="0" w:color="auto"/>
            <w:bottom w:val="none" w:sz="0" w:space="0" w:color="auto"/>
            <w:right w:val="none" w:sz="0" w:space="0" w:color="auto"/>
          </w:divBdr>
        </w:div>
        <w:div w:id="1582373438">
          <w:marLeft w:val="0"/>
          <w:marRight w:val="0"/>
          <w:marTop w:val="0"/>
          <w:marBottom w:val="0"/>
          <w:divBdr>
            <w:top w:val="none" w:sz="0" w:space="0" w:color="auto"/>
            <w:left w:val="none" w:sz="0" w:space="0" w:color="auto"/>
            <w:bottom w:val="none" w:sz="0" w:space="0" w:color="auto"/>
            <w:right w:val="none" w:sz="0" w:space="0" w:color="auto"/>
          </w:divBdr>
        </w:div>
        <w:div w:id="1488478915">
          <w:marLeft w:val="0"/>
          <w:marRight w:val="0"/>
          <w:marTop w:val="0"/>
          <w:marBottom w:val="0"/>
          <w:divBdr>
            <w:top w:val="none" w:sz="0" w:space="0" w:color="auto"/>
            <w:left w:val="none" w:sz="0" w:space="0" w:color="auto"/>
            <w:bottom w:val="none" w:sz="0" w:space="0" w:color="auto"/>
            <w:right w:val="none" w:sz="0" w:space="0" w:color="auto"/>
          </w:divBdr>
        </w:div>
        <w:div w:id="1784230948">
          <w:marLeft w:val="0"/>
          <w:marRight w:val="0"/>
          <w:marTop w:val="0"/>
          <w:marBottom w:val="0"/>
          <w:divBdr>
            <w:top w:val="none" w:sz="0" w:space="0" w:color="auto"/>
            <w:left w:val="none" w:sz="0" w:space="0" w:color="auto"/>
            <w:bottom w:val="none" w:sz="0" w:space="0" w:color="auto"/>
            <w:right w:val="none" w:sz="0" w:space="0" w:color="auto"/>
          </w:divBdr>
        </w:div>
        <w:div w:id="1472088997">
          <w:marLeft w:val="0"/>
          <w:marRight w:val="0"/>
          <w:marTop w:val="0"/>
          <w:marBottom w:val="0"/>
          <w:divBdr>
            <w:top w:val="none" w:sz="0" w:space="0" w:color="auto"/>
            <w:left w:val="none" w:sz="0" w:space="0" w:color="auto"/>
            <w:bottom w:val="none" w:sz="0" w:space="0" w:color="auto"/>
            <w:right w:val="none" w:sz="0" w:space="0" w:color="auto"/>
          </w:divBdr>
        </w:div>
        <w:div w:id="147871568">
          <w:marLeft w:val="0"/>
          <w:marRight w:val="0"/>
          <w:marTop w:val="0"/>
          <w:marBottom w:val="0"/>
          <w:divBdr>
            <w:top w:val="none" w:sz="0" w:space="0" w:color="auto"/>
            <w:left w:val="none" w:sz="0" w:space="0" w:color="auto"/>
            <w:bottom w:val="none" w:sz="0" w:space="0" w:color="auto"/>
            <w:right w:val="none" w:sz="0" w:space="0" w:color="auto"/>
          </w:divBdr>
        </w:div>
        <w:div w:id="1230964332">
          <w:marLeft w:val="0"/>
          <w:marRight w:val="0"/>
          <w:marTop w:val="0"/>
          <w:marBottom w:val="0"/>
          <w:divBdr>
            <w:top w:val="none" w:sz="0" w:space="0" w:color="auto"/>
            <w:left w:val="none" w:sz="0" w:space="0" w:color="auto"/>
            <w:bottom w:val="none" w:sz="0" w:space="0" w:color="auto"/>
            <w:right w:val="none" w:sz="0" w:space="0" w:color="auto"/>
          </w:divBdr>
        </w:div>
        <w:div w:id="1862433193">
          <w:marLeft w:val="0"/>
          <w:marRight w:val="0"/>
          <w:marTop w:val="0"/>
          <w:marBottom w:val="0"/>
          <w:divBdr>
            <w:top w:val="none" w:sz="0" w:space="0" w:color="auto"/>
            <w:left w:val="none" w:sz="0" w:space="0" w:color="auto"/>
            <w:bottom w:val="none" w:sz="0" w:space="0" w:color="auto"/>
            <w:right w:val="none" w:sz="0" w:space="0" w:color="auto"/>
          </w:divBdr>
        </w:div>
        <w:div w:id="2004627141">
          <w:marLeft w:val="0"/>
          <w:marRight w:val="0"/>
          <w:marTop w:val="0"/>
          <w:marBottom w:val="0"/>
          <w:divBdr>
            <w:top w:val="none" w:sz="0" w:space="0" w:color="auto"/>
            <w:left w:val="none" w:sz="0" w:space="0" w:color="auto"/>
            <w:bottom w:val="none" w:sz="0" w:space="0" w:color="auto"/>
            <w:right w:val="none" w:sz="0" w:space="0" w:color="auto"/>
          </w:divBdr>
        </w:div>
        <w:div w:id="1589927364">
          <w:marLeft w:val="0"/>
          <w:marRight w:val="0"/>
          <w:marTop w:val="0"/>
          <w:marBottom w:val="0"/>
          <w:divBdr>
            <w:top w:val="none" w:sz="0" w:space="0" w:color="auto"/>
            <w:left w:val="none" w:sz="0" w:space="0" w:color="auto"/>
            <w:bottom w:val="none" w:sz="0" w:space="0" w:color="auto"/>
            <w:right w:val="none" w:sz="0" w:space="0" w:color="auto"/>
          </w:divBdr>
        </w:div>
        <w:div w:id="1398016293">
          <w:marLeft w:val="0"/>
          <w:marRight w:val="0"/>
          <w:marTop w:val="0"/>
          <w:marBottom w:val="0"/>
          <w:divBdr>
            <w:top w:val="none" w:sz="0" w:space="0" w:color="auto"/>
            <w:left w:val="none" w:sz="0" w:space="0" w:color="auto"/>
            <w:bottom w:val="none" w:sz="0" w:space="0" w:color="auto"/>
            <w:right w:val="none" w:sz="0" w:space="0" w:color="auto"/>
          </w:divBdr>
        </w:div>
        <w:div w:id="1614553048">
          <w:marLeft w:val="0"/>
          <w:marRight w:val="0"/>
          <w:marTop w:val="0"/>
          <w:marBottom w:val="0"/>
          <w:divBdr>
            <w:top w:val="none" w:sz="0" w:space="0" w:color="auto"/>
            <w:left w:val="none" w:sz="0" w:space="0" w:color="auto"/>
            <w:bottom w:val="none" w:sz="0" w:space="0" w:color="auto"/>
            <w:right w:val="none" w:sz="0" w:space="0" w:color="auto"/>
          </w:divBdr>
        </w:div>
        <w:div w:id="807432428">
          <w:marLeft w:val="0"/>
          <w:marRight w:val="0"/>
          <w:marTop w:val="0"/>
          <w:marBottom w:val="0"/>
          <w:divBdr>
            <w:top w:val="none" w:sz="0" w:space="0" w:color="auto"/>
            <w:left w:val="none" w:sz="0" w:space="0" w:color="auto"/>
            <w:bottom w:val="none" w:sz="0" w:space="0" w:color="auto"/>
            <w:right w:val="none" w:sz="0" w:space="0" w:color="auto"/>
          </w:divBdr>
        </w:div>
        <w:div w:id="854884007">
          <w:marLeft w:val="0"/>
          <w:marRight w:val="0"/>
          <w:marTop w:val="0"/>
          <w:marBottom w:val="0"/>
          <w:divBdr>
            <w:top w:val="none" w:sz="0" w:space="0" w:color="auto"/>
            <w:left w:val="none" w:sz="0" w:space="0" w:color="auto"/>
            <w:bottom w:val="none" w:sz="0" w:space="0" w:color="auto"/>
            <w:right w:val="none" w:sz="0" w:space="0" w:color="auto"/>
          </w:divBdr>
        </w:div>
        <w:div w:id="1742945558">
          <w:marLeft w:val="0"/>
          <w:marRight w:val="0"/>
          <w:marTop w:val="0"/>
          <w:marBottom w:val="0"/>
          <w:divBdr>
            <w:top w:val="none" w:sz="0" w:space="0" w:color="auto"/>
            <w:left w:val="none" w:sz="0" w:space="0" w:color="auto"/>
            <w:bottom w:val="none" w:sz="0" w:space="0" w:color="auto"/>
            <w:right w:val="none" w:sz="0" w:space="0" w:color="auto"/>
          </w:divBdr>
        </w:div>
        <w:div w:id="427117048">
          <w:marLeft w:val="0"/>
          <w:marRight w:val="0"/>
          <w:marTop w:val="0"/>
          <w:marBottom w:val="0"/>
          <w:divBdr>
            <w:top w:val="none" w:sz="0" w:space="0" w:color="auto"/>
            <w:left w:val="none" w:sz="0" w:space="0" w:color="auto"/>
            <w:bottom w:val="none" w:sz="0" w:space="0" w:color="auto"/>
            <w:right w:val="none" w:sz="0" w:space="0" w:color="auto"/>
          </w:divBdr>
        </w:div>
        <w:div w:id="1118839667">
          <w:marLeft w:val="0"/>
          <w:marRight w:val="0"/>
          <w:marTop w:val="0"/>
          <w:marBottom w:val="0"/>
          <w:divBdr>
            <w:top w:val="none" w:sz="0" w:space="0" w:color="auto"/>
            <w:left w:val="none" w:sz="0" w:space="0" w:color="auto"/>
            <w:bottom w:val="none" w:sz="0" w:space="0" w:color="auto"/>
            <w:right w:val="none" w:sz="0" w:space="0" w:color="auto"/>
          </w:divBdr>
        </w:div>
        <w:div w:id="117841089">
          <w:marLeft w:val="0"/>
          <w:marRight w:val="0"/>
          <w:marTop w:val="0"/>
          <w:marBottom w:val="0"/>
          <w:divBdr>
            <w:top w:val="none" w:sz="0" w:space="0" w:color="auto"/>
            <w:left w:val="none" w:sz="0" w:space="0" w:color="auto"/>
            <w:bottom w:val="none" w:sz="0" w:space="0" w:color="auto"/>
            <w:right w:val="none" w:sz="0" w:space="0" w:color="auto"/>
          </w:divBdr>
        </w:div>
        <w:div w:id="651368772">
          <w:marLeft w:val="0"/>
          <w:marRight w:val="0"/>
          <w:marTop w:val="0"/>
          <w:marBottom w:val="0"/>
          <w:divBdr>
            <w:top w:val="none" w:sz="0" w:space="0" w:color="auto"/>
            <w:left w:val="none" w:sz="0" w:space="0" w:color="auto"/>
            <w:bottom w:val="none" w:sz="0" w:space="0" w:color="auto"/>
            <w:right w:val="none" w:sz="0" w:space="0" w:color="auto"/>
          </w:divBdr>
        </w:div>
        <w:div w:id="1698463003">
          <w:marLeft w:val="0"/>
          <w:marRight w:val="0"/>
          <w:marTop w:val="0"/>
          <w:marBottom w:val="0"/>
          <w:divBdr>
            <w:top w:val="none" w:sz="0" w:space="0" w:color="auto"/>
            <w:left w:val="none" w:sz="0" w:space="0" w:color="auto"/>
            <w:bottom w:val="none" w:sz="0" w:space="0" w:color="auto"/>
            <w:right w:val="none" w:sz="0" w:space="0" w:color="auto"/>
          </w:divBdr>
        </w:div>
        <w:div w:id="404494254">
          <w:marLeft w:val="0"/>
          <w:marRight w:val="0"/>
          <w:marTop w:val="0"/>
          <w:marBottom w:val="0"/>
          <w:divBdr>
            <w:top w:val="none" w:sz="0" w:space="0" w:color="auto"/>
            <w:left w:val="none" w:sz="0" w:space="0" w:color="auto"/>
            <w:bottom w:val="none" w:sz="0" w:space="0" w:color="auto"/>
            <w:right w:val="none" w:sz="0" w:space="0" w:color="auto"/>
          </w:divBdr>
        </w:div>
        <w:div w:id="62332892">
          <w:marLeft w:val="0"/>
          <w:marRight w:val="0"/>
          <w:marTop w:val="0"/>
          <w:marBottom w:val="0"/>
          <w:divBdr>
            <w:top w:val="none" w:sz="0" w:space="0" w:color="auto"/>
            <w:left w:val="none" w:sz="0" w:space="0" w:color="auto"/>
            <w:bottom w:val="none" w:sz="0" w:space="0" w:color="auto"/>
            <w:right w:val="none" w:sz="0" w:space="0" w:color="auto"/>
          </w:divBdr>
        </w:div>
        <w:div w:id="1179463426">
          <w:marLeft w:val="0"/>
          <w:marRight w:val="0"/>
          <w:marTop w:val="0"/>
          <w:marBottom w:val="0"/>
          <w:divBdr>
            <w:top w:val="none" w:sz="0" w:space="0" w:color="auto"/>
            <w:left w:val="none" w:sz="0" w:space="0" w:color="auto"/>
            <w:bottom w:val="none" w:sz="0" w:space="0" w:color="auto"/>
            <w:right w:val="none" w:sz="0" w:space="0" w:color="auto"/>
          </w:divBdr>
        </w:div>
        <w:div w:id="2009600147">
          <w:marLeft w:val="0"/>
          <w:marRight w:val="0"/>
          <w:marTop w:val="0"/>
          <w:marBottom w:val="0"/>
          <w:divBdr>
            <w:top w:val="none" w:sz="0" w:space="0" w:color="auto"/>
            <w:left w:val="none" w:sz="0" w:space="0" w:color="auto"/>
            <w:bottom w:val="none" w:sz="0" w:space="0" w:color="auto"/>
            <w:right w:val="none" w:sz="0" w:space="0" w:color="auto"/>
          </w:divBdr>
        </w:div>
        <w:div w:id="1992753769">
          <w:marLeft w:val="0"/>
          <w:marRight w:val="0"/>
          <w:marTop w:val="0"/>
          <w:marBottom w:val="0"/>
          <w:divBdr>
            <w:top w:val="none" w:sz="0" w:space="0" w:color="auto"/>
            <w:left w:val="none" w:sz="0" w:space="0" w:color="auto"/>
            <w:bottom w:val="none" w:sz="0" w:space="0" w:color="auto"/>
            <w:right w:val="none" w:sz="0" w:space="0" w:color="auto"/>
          </w:divBdr>
        </w:div>
        <w:div w:id="100956891">
          <w:marLeft w:val="0"/>
          <w:marRight w:val="0"/>
          <w:marTop w:val="0"/>
          <w:marBottom w:val="0"/>
          <w:divBdr>
            <w:top w:val="none" w:sz="0" w:space="0" w:color="auto"/>
            <w:left w:val="none" w:sz="0" w:space="0" w:color="auto"/>
            <w:bottom w:val="none" w:sz="0" w:space="0" w:color="auto"/>
            <w:right w:val="none" w:sz="0" w:space="0" w:color="auto"/>
          </w:divBdr>
        </w:div>
        <w:div w:id="1253661146">
          <w:marLeft w:val="0"/>
          <w:marRight w:val="0"/>
          <w:marTop w:val="0"/>
          <w:marBottom w:val="0"/>
          <w:divBdr>
            <w:top w:val="none" w:sz="0" w:space="0" w:color="auto"/>
            <w:left w:val="none" w:sz="0" w:space="0" w:color="auto"/>
            <w:bottom w:val="none" w:sz="0" w:space="0" w:color="auto"/>
            <w:right w:val="none" w:sz="0" w:space="0" w:color="auto"/>
          </w:divBdr>
        </w:div>
        <w:div w:id="274408574">
          <w:marLeft w:val="0"/>
          <w:marRight w:val="0"/>
          <w:marTop w:val="0"/>
          <w:marBottom w:val="0"/>
          <w:divBdr>
            <w:top w:val="none" w:sz="0" w:space="0" w:color="auto"/>
            <w:left w:val="none" w:sz="0" w:space="0" w:color="auto"/>
            <w:bottom w:val="none" w:sz="0" w:space="0" w:color="auto"/>
            <w:right w:val="none" w:sz="0" w:space="0" w:color="auto"/>
          </w:divBdr>
        </w:div>
        <w:div w:id="318122807">
          <w:marLeft w:val="0"/>
          <w:marRight w:val="0"/>
          <w:marTop w:val="0"/>
          <w:marBottom w:val="0"/>
          <w:divBdr>
            <w:top w:val="none" w:sz="0" w:space="0" w:color="auto"/>
            <w:left w:val="none" w:sz="0" w:space="0" w:color="auto"/>
            <w:bottom w:val="none" w:sz="0" w:space="0" w:color="auto"/>
            <w:right w:val="none" w:sz="0" w:space="0" w:color="auto"/>
          </w:divBdr>
        </w:div>
        <w:div w:id="1874070424">
          <w:marLeft w:val="0"/>
          <w:marRight w:val="0"/>
          <w:marTop w:val="0"/>
          <w:marBottom w:val="0"/>
          <w:divBdr>
            <w:top w:val="none" w:sz="0" w:space="0" w:color="auto"/>
            <w:left w:val="none" w:sz="0" w:space="0" w:color="auto"/>
            <w:bottom w:val="none" w:sz="0" w:space="0" w:color="auto"/>
            <w:right w:val="none" w:sz="0" w:space="0" w:color="auto"/>
          </w:divBdr>
        </w:div>
        <w:div w:id="1428114041">
          <w:marLeft w:val="0"/>
          <w:marRight w:val="0"/>
          <w:marTop w:val="0"/>
          <w:marBottom w:val="0"/>
          <w:divBdr>
            <w:top w:val="none" w:sz="0" w:space="0" w:color="auto"/>
            <w:left w:val="none" w:sz="0" w:space="0" w:color="auto"/>
            <w:bottom w:val="none" w:sz="0" w:space="0" w:color="auto"/>
            <w:right w:val="none" w:sz="0" w:space="0" w:color="auto"/>
          </w:divBdr>
        </w:div>
        <w:div w:id="588734682">
          <w:marLeft w:val="0"/>
          <w:marRight w:val="0"/>
          <w:marTop w:val="0"/>
          <w:marBottom w:val="0"/>
          <w:divBdr>
            <w:top w:val="none" w:sz="0" w:space="0" w:color="auto"/>
            <w:left w:val="none" w:sz="0" w:space="0" w:color="auto"/>
            <w:bottom w:val="none" w:sz="0" w:space="0" w:color="auto"/>
            <w:right w:val="none" w:sz="0" w:space="0" w:color="auto"/>
          </w:divBdr>
        </w:div>
        <w:div w:id="588854494">
          <w:marLeft w:val="0"/>
          <w:marRight w:val="0"/>
          <w:marTop w:val="0"/>
          <w:marBottom w:val="0"/>
          <w:divBdr>
            <w:top w:val="none" w:sz="0" w:space="0" w:color="auto"/>
            <w:left w:val="none" w:sz="0" w:space="0" w:color="auto"/>
            <w:bottom w:val="none" w:sz="0" w:space="0" w:color="auto"/>
            <w:right w:val="none" w:sz="0" w:space="0" w:color="auto"/>
          </w:divBdr>
        </w:div>
        <w:div w:id="1237017055">
          <w:marLeft w:val="0"/>
          <w:marRight w:val="0"/>
          <w:marTop w:val="0"/>
          <w:marBottom w:val="0"/>
          <w:divBdr>
            <w:top w:val="none" w:sz="0" w:space="0" w:color="auto"/>
            <w:left w:val="none" w:sz="0" w:space="0" w:color="auto"/>
            <w:bottom w:val="none" w:sz="0" w:space="0" w:color="auto"/>
            <w:right w:val="none" w:sz="0" w:space="0" w:color="auto"/>
          </w:divBdr>
        </w:div>
        <w:div w:id="1595941599">
          <w:marLeft w:val="0"/>
          <w:marRight w:val="0"/>
          <w:marTop w:val="0"/>
          <w:marBottom w:val="0"/>
          <w:divBdr>
            <w:top w:val="none" w:sz="0" w:space="0" w:color="auto"/>
            <w:left w:val="none" w:sz="0" w:space="0" w:color="auto"/>
            <w:bottom w:val="none" w:sz="0" w:space="0" w:color="auto"/>
            <w:right w:val="none" w:sz="0" w:space="0" w:color="auto"/>
          </w:divBdr>
        </w:div>
        <w:div w:id="1604655738">
          <w:marLeft w:val="0"/>
          <w:marRight w:val="0"/>
          <w:marTop w:val="0"/>
          <w:marBottom w:val="0"/>
          <w:divBdr>
            <w:top w:val="none" w:sz="0" w:space="0" w:color="auto"/>
            <w:left w:val="none" w:sz="0" w:space="0" w:color="auto"/>
            <w:bottom w:val="none" w:sz="0" w:space="0" w:color="auto"/>
            <w:right w:val="none" w:sz="0" w:space="0" w:color="auto"/>
          </w:divBdr>
        </w:div>
        <w:div w:id="1144735204">
          <w:marLeft w:val="0"/>
          <w:marRight w:val="0"/>
          <w:marTop w:val="0"/>
          <w:marBottom w:val="0"/>
          <w:divBdr>
            <w:top w:val="none" w:sz="0" w:space="0" w:color="auto"/>
            <w:left w:val="none" w:sz="0" w:space="0" w:color="auto"/>
            <w:bottom w:val="none" w:sz="0" w:space="0" w:color="auto"/>
            <w:right w:val="none" w:sz="0" w:space="0" w:color="auto"/>
          </w:divBdr>
        </w:div>
        <w:div w:id="1372151616">
          <w:marLeft w:val="0"/>
          <w:marRight w:val="0"/>
          <w:marTop w:val="0"/>
          <w:marBottom w:val="0"/>
          <w:divBdr>
            <w:top w:val="none" w:sz="0" w:space="0" w:color="auto"/>
            <w:left w:val="none" w:sz="0" w:space="0" w:color="auto"/>
            <w:bottom w:val="none" w:sz="0" w:space="0" w:color="auto"/>
            <w:right w:val="none" w:sz="0" w:space="0" w:color="auto"/>
          </w:divBdr>
        </w:div>
        <w:div w:id="1237320861">
          <w:marLeft w:val="0"/>
          <w:marRight w:val="0"/>
          <w:marTop w:val="0"/>
          <w:marBottom w:val="0"/>
          <w:divBdr>
            <w:top w:val="none" w:sz="0" w:space="0" w:color="auto"/>
            <w:left w:val="none" w:sz="0" w:space="0" w:color="auto"/>
            <w:bottom w:val="none" w:sz="0" w:space="0" w:color="auto"/>
            <w:right w:val="none" w:sz="0" w:space="0" w:color="auto"/>
          </w:divBdr>
        </w:div>
        <w:div w:id="1965233909">
          <w:marLeft w:val="0"/>
          <w:marRight w:val="0"/>
          <w:marTop w:val="0"/>
          <w:marBottom w:val="0"/>
          <w:divBdr>
            <w:top w:val="none" w:sz="0" w:space="0" w:color="auto"/>
            <w:left w:val="none" w:sz="0" w:space="0" w:color="auto"/>
            <w:bottom w:val="none" w:sz="0" w:space="0" w:color="auto"/>
            <w:right w:val="none" w:sz="0" w:space="0" w:color="auto"/>
          </w:divBdr>
        </w:div>
        <w:div w:id="1295016563">
          <w:marLeft w:val="0"/>
          <w:marRight w:val="0"/>
          <w:marTop w:val="0"/>
          <w:marBottom w:val="0"/>
          <w:divBdr>
            <w:top w:val="none" w:sz="0" w:space="0" w:color="auto"/>
            <w:left w:val="none" w:sz="0" w:space="0" w:color="auto"/>
            <w:bottom w:val="none" w:sz="0" w:space="0" w:color="auto"/>
            <w:right w:val="none" w:sz="0" w:space="0" w:color="auto"/>
          </w:divBdr>
        </w:div>
        <w:div w:id="2015451642">
          <w:marLeft w:val="0"/>
          <w:marRight w:val="0"/>
          <w:marTop w:val="0"/>
          <w:marBottom w:val="0"/>
          <w:divBdr>
            <w:top w:val="none" w:sz="0" w:space="0" w:color="auto"/>
            <w:left w:val="none" w:sz="0" w:space="0" w:color="auto"/>
            <w:bottom w:val="none" w:sz="0" w:space="0" w:color="auto"/>
            <w:right w:val="none" w:sz="0" w:space="0" w:color="auto"/>
          </w:divBdr>
        </w:div>
      </w:divsChild>
    </w:div>
    <w:div w:id="1788040202">
      <w:bodyDiv w:val="1"/>
      <w:marLeft w:val="0"/>
      <w:marRight w:val="0"/>
      <w:marTop w:val="0"/>
      <w:marBottom w:val="0"/>
      <w:divBdr>
        <w:top w:val="none" w:sz="0" w:space="0" w:color="auto"/>
        <w:left w:val="none" w:sz="0" w:space="0" w:color="auto"/>
        <w:bottom w:val="none" w:sz="0" w:space="0" w:color="auto"/>
        <w:right w:val="none" w:sz="0" w:space="0" w:color="auto"/>
      </w:divBdr>
    </w:div>
    <w:div w:id="1788281226">
      <w:bodyDiv w:val="1"/>
      <w:marLeft w:val="0"/>
      <w:marRight w:val="0"/>
      <w:marTop w:val="0"/>
      <w:marBottom w:val="0"/>
      <w:divBdr>
        <w:top w:val="none" w:sz="0" w:space="0" w:color="auto"/>
        <w:left w:val="none" w:sz="0" w:space="0" w:color="auto"/>
        <w:bottom w:val="none" w:sz="0" w:space="0" w:color="auto"/>
        <w:right w:val="none" w:sz="0" w:space="0" w:color="auto"/>
      </w:divBdr>
    </w:div>
    <w:div w:id="1788961167">
      <w:bodyDiv w:val="1"/>
      <w:marLeft w:val="0"/>
      <w:marRight w:val="0"/>
      <w:marTop w:val="0"/>
      <w:marBottom w:val="0"/>
      <w:divBdr>
        <w:top w:val="none" w:sz="0" w:space="0" w:color="auto"/>
        <w:left w:val="none" w:sz="0" w:space="0" w:color="auto"/>
        <w:bottom w:val="none" w:sz="0" w:space="0" w:color="auto"/>
        <w:right w:val="none" w:sz="0" w:space="0" w:color="auto"/>
      </w:divBdr>
    </w:div>
    <w:div w:id="1788968497">
      <w:bodyDiv w:val="1"/>
      <w:marLeft w:val="0"/>
      <w:marRight w:val="0"/>
      <w:marTop w:val="0"/>
      <w:marBottom w:val="0"/>
      <w:divBdr>
        <w:top w:val="none" w:sz="0" w:space="0" w:color="auto"/>
        <w:left w:val="none" w:sz="0" w:space="0" w:color="auto"/>
        <w:bottom w:val="none" w:sz="0" w:space="0" w:color="auto"/>
        <w:right w:val="none" w:sz="0" w:space="0" w:color="auto"/>
      </w:divBdr>
    </w:div>
    <w:div w:id="1789352244">
      <w:bodyDiv w:val="1"/>
      <w:marLeft w:val="0"/>
      <w:marRight w:val="0"/>
      <w:marTop w:val="0"/>
      <w:marBottom w:val="0"/>
      <w:divBdr>
        <w:top w:val="none" w:sz="0" w:space="0" w:color="auto"/>
        <w:left w:val="none" w:sz="0" w:space="0" w:color="auto"/>
        <w:bottom w:val="none" w:sz="0" w:space="0" w:color="auto"/>
        <w:right w:val="none" w:sz="0" w:space="0" w:color="auto"/>
      </w:divBdr>
    </w:div>
    <w:div w:id="1789425072">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318951">
      <w:bodyDiv w:val="1"/>
      <w:marLeft w:val="0"/>
      <w:marRight w:val="0"/>
      <w:marTop w:val="0"/>
      <w:marBottom w:val="0"/>
      <w:divBdr>
        <w:top w:val="none" w:sz="0" w:space="0" w:color="auto"/>
        <w:left w:val="none" w:sz="0" w:space="0" w:color="auto"/>
        <w:bottom w:val="none" w:sz="0" w:space="0" w:color="auto"/>
        <w:right w:val="none" w:sz="0" w:space="0" w:color="auto"/>
      </w:divBdr>
    </w:div>
    <w:div w:id="1790390528">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3351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1776278">
      <w:bodyDiv w:val="1"/>
      <w:marLeft w:val="0"/>
      <w:marRight w:val="0"/>
      <w:marTop w:val="0"/>
      <w:marBottom w:val="0"/>
      <w:divBdr>
        <w:top w:val="none" w:sz="0" w:space="0" w:color="auto"/>
        <w:left w:val="none" w:sz="0" w:space="0" w:color="auto"/>
        <w:bottom w:val="none" w:sz="0" w:space="0" w:color="auto"/>
        <w:right w:val="none" w:sz="0" w:space="0" w:color="auto"/>
      </w:divBdr>
    </w:div>
    <w:div w:id="1791823468">
      <w:bodyDiv w:val="1"/>
      <w:marLeft w:val="0"/>
      <w:marRight w:val="0"/>
      <w:marTop w:val="0"/>
      <w:marBottom w:val="0"/>
      <w:divBdr>
        <w:top w:val="none" w:sz="0" w:space="0" w:color="auto"/>
        <w:left w:val="none" w:sz="0" w:space="0" w:color="auto"/>
        <w:bottom w:val="none" w:sz="0" w:space="0" w:color="auto"/>
        <w:right w:val="none" w:sz="0" w:space="0" w:color="auto"/>
      </w:divBdr>
    </w:div>
    <w:div w:id="1792628723">
      <w:bodyDiv w:val="1"/>
      <w:marLeft w:val="0"/>
      <w:marRight w:val="0"/>
      <w:marTop w:val="0"/>
      <w:marBottom w:val="0"/>
      <w:divBdr>
        <w:top w:val="none" w:sz="0" w:space="0" w:color="auto"/>
        <w:left w:val="none" w:sz="0" w:space="0" w:color="auto"/>
        <w:bottom w:val="none" w:sz="0" w:space="0" w:color="auto"/>
        <w:right w:val="none" w:sz="0" w:space="0" w:color="auto"/>
      </w:divBdr>
    </w:div>
    <w:div w:id="1792825876">
      <w:bodyDiv w:val="1"/>
      <w:marLeft w:val="0"/>
      <w:marRight w:val="0"/>
      <w:marTop w:val="0"/>
      <w:marBottom w:val="0"/>
      <w:divBdr>
        <w:top w:val="none" w:sz="0" w:space="0" w:color="auto"/>
        <w:left w:val="none" w:sz="0" w:space="0" w:color="auto"/>
        <w:bottom w:val="none" w:sz="0" w:space="0" w:color="auto"/>
        <w:right w:val="none" w:sz="0" w:space="0" w:color="auto"/>
      </w:divBdr>
    </w:div>
    <w:div w:id="1793404513">
      <w:bodyDiv w:val="1"/>
      <w:marLeft w:val="0"/>
      <w:marRight w:val="0"/>
      <w:marTop w:val="0"/>
      <w:marBottom w:val="0"/>
      <w:divBdr>
        <w:top w:val="none" w:sz="0" w:space="0" w:color="auto"/>
        <w:left w:val="none" w:sz="0" w:space="0" w:color="auto"/>
        <w:bottom w:val="none" w:sz="0" w:space="0" w:color="auto"/>
        <w:right w:val="none" w:sz="0" w:space="0" w:color="auto"/>
      </w:divBdr>
    </w:div>
    <w:div w:id="1793742321">
      <w:bodyDiv w:val="1"/>
      <w:marLeft w:val="0"/>
      <w:marRight w:val="0"/>
      <w:marTop w:val="0"/>
      <w:marBottom w:val="0"/>
      <w:divBdr>
        <w:top w:val="none" w:sz="0" w:space="0" w:color="auto"/>
        <w:left w:val="none" w:sz="0" w:space="0" w:color="auto"/>
        <w:bottom w:val="none" w:sz="0" w:space="0" w:color="auto"/>
        <w:right w:val="none" w:sz="0" w:space="0" w:color="auto"/>
      </w:divBdr>
      <w:divsChild>
        <w:div w:id="42217799">
          <w:marLeft w:val="0"/>
          <w:marRight w:val="0"/>
          <w:marTop w:val="0"/>
          <w:marBottom w:val="0"/>
          <w:divBdr>
            <w:top w:val="none" w:sz="0" w:space="0" w:color="auto"/>
            <w:left w:val="none" w:sz="0" w:space="0" w:color="auto"/>
            <w:bottom w:val="none" w:sz="0" w:space="0" w:color="auto"/>
            <w:right w:val="none" w:sz="0" w:space="0" w:color="auto"/>
          </w:divBdr>
        </w:div>
        <w:div w:id="254437767">
          <w:marLeft w:val="0"/>
          <w:marRight w:val="0"/>
          <w:marTop w:val="0"/>
          <w:marBottom w:val="0"/>
          <w:divBdr>
            <w:top w:val="none" w:sz="0" w:space="0" w:color="auto"/>
            <w:left w:val="none" w:sz="0" w:space="0" w:color="auto"/>
            <w:bottom w:val="none" w:sz="0" w:space="0" w:color="auto"/>
            <w:right w:val="none" w:sz="0" w:space="0" w:color="auto"/>
          </w:divBdr>
        </w:div>
        <w:div w:id="1985968233">
          <w:marLeft w:val="0"/>
          <w:marRight w:val="0"/>
          <w:marTop w:val="0"/>
          <w:marBottom w:val="0"/>
          <w:divBdr>
            <w:top w:val="none" w:sz="0" w:space="0" w:color="auto"/>
            <w:left w:val="none" w:sz="0" w:space="0" w:color="auto"/>
            <w:bottom w:val="none" w:sz="0" w:space="0" w:color="auto"/>
            <w:right w:val="none" w:sz="0" w:space="0" w:color="auto"/>
          </w:divBdr>
        </w:div>
        <w:div w:id="1999767015">
          <w:marLeft w:val="0"/>
          <w:marRight w:val="0"/>
          <w:marTop w:val="0"/>
          <w:marBottom w:val="0"/>
          <w:divBdr>
            <w:top w:val="none" w:sz="0" w:space="0" w:color="auto"/>
            <w:left w:val="none" w:sz="0" w:space="0" w:color="auto"/>
            <w:bottom w:val="none" w:sz="0" w:space="0" w:color="auto"/>
            <w:right w:val="none" w:sz="0" w:space="0" w:color="auto"/>
          </w:divBdr>
        </w:div>
        <w:div w:id="192503285">
          <w:marLeft w:val="0"/>
          <w:marRight w:val="0"/>
          <w:marTop w:val="0"/>
          <w:marBottom w:val="0"/>
          <w:divBdr>
            <w:top w:val="none" w:sz="0" w:space="0" w:color="auto"/>
            <w:left w:val="none" w:sz="0" w:space="0" w:color="auto"/>
            <w:bottom w:val="none" w:sz="0" w:space="0" w:color="auto"/>
            <w:right w:val="none" w:sz="0" w:space="0" w:color="auto"/>
          </w:divBdr>
        </w:div>
        <w:div w:id="503595026">
          <w:marLeft w:val="0"/>
          <w:marRight w:val="0"/>
          <w:marTop w:val="0"/>
          <w:marBottom w:val="0"/>
          <w:divBdr>
            <w:top w:val="none" w:sz="0" w:space="0" w:color="auto"/>
            <w:left w:val="none" w:sz="0" w:space="0" w:color="auto"/>
            <w:bottom w:val="none" w:sz="0" w:space="0" w:color="auto"/>
            <w:right w:val="none" w:sz="0" w:space="0" w:color="auto"/>
          </w:divBdr>
        </w:div>
        <w:div w:id="143206966">
          <w:marLeft w:val="0"/>
          <w:marRight w:val="0"/>
          <w:marTop w:val="0"/>
          <w:marBottom w:val="0"/>
          <w:divBdr>
            <w:top w:val="none" w:sz="0" w:space="0" w:color="auto"/>
            <w:left w:val="none" w:sz="0" w:space="0" w:color="auto"/>
            <w:bottom w:val="none" w:sz="0" w:space="0" w:color="auto"/>
            <w:right w:val="none" w:sz="0" w:space="0" w:color="auto"/>
          </w:divBdr>
        </w:div>
        <w:div w:id="1724677838">
          <w:marLeft w:val="0"/>
          <w:marRight w:val="0"/>
          <w:marTop w:val="0"/>
          <w:marBottom w:val="0"/>
          <w:divBdr>
            <w:top w:val="none" w:sz="0" w:space="0" w:color="auto"/>
            <w:left w:val="none" w:sz="0" w:space="0" w:color="auto"/>
            <w:bottom w:val="none" w:sz="0" w:space="0" w:color="auto"/>
            <w:right w:val="none" w:sz="0" w:space="0" w:color="auto"/>
          </w:divBdr>
        </w:div>
        <w:div w:id="1283421015">
          <w:marLeft w:val="0"/>
          <w:marRight w:val="0"/>
          <w:marTop w:val="0"/>
          <w:marBottom w:val="0"/>
          <w:divBdr>
            <w:top w:val="none" w:sz="0" w:space="0" w:color="auto"/>
            <w:left w:val="none" w:sz="0" w:space="0" w:color="auto"/>
            <w:bottom w:val="none" w:sz="0" w:space="0" w:color="auto"/>
            <w:right w:val="none" w:sz="0" w:space="0" w:color="auto"/>
          </w:divBdr>
        </w:div>
        <w:div w:id="1969507973">
          <w:marLeft w:val="0"/>
          <w:marRight w:val="0"/>
          <w:marTop w:val="0"/>
          <w:marBottom w:val="0"/>
          <w:divBdr>
            <w:top w:val="none" w:sz="0" w:space="0" w:color="auto"/>
            <w:left w:val="none" w:sz="0" w:space="0" w:color="auto"/>
            <w:bottom w:val="none" w:sz="0" w:space="0" w:color="auto"/>
            <w:right w:val="none" w:sz="0" w:space="0" w:color="auto"/>
          </w:divBdr>
        </w:div>
        <w:div w:id="1356887248">
          <w:marLeft w:val="0"/>
          <w:marRight w:val="0"/>
          <w:marTop w:val="0"/>
          <w:marBottom w:val="0"/>
          <w:divBdr>
            <w:top w:val="none" w:sz="0" w:space="0" w:color="auto"/>
            <w:left w:val="none" w:sz="0" w:space="0" w:color="auto"/>
            <w:bottom w:val="none" w:sz="0" w:space="0" w:color="auto"/>
            <w:right w:val="none" w:sz="0" w:space="0" w:color="auto"/>
          </w:divBdr>
        </w:div>
        <w:div w:id="2122337523">
          <w:marLeft w:val="0"/>
          <w:marRight w:val="0"/>
          <w:marTop w:val="0"/>
          <w:marBottom w:val="0"/>
          <w:divBdr>
            <w:top w:val="none" w:sz="0" w:space="0" w:color="auto"/>
            <w:left w:val="none" w:sz="0" w:space="0" w:color="auto"/>
            <w:bottom w:val="none" w:sz="0" w:space="0" w:color="auto"/>
            <w:right w:val="none" w:sz="0" w:space="0" w:color="auto"/>
          </w:divBdr>
        </w:div>
        <w:div w:id="918634547">
          <w:marLeft w:val="0"/>
          <w:marRight w:val="0"/>
          <w:marTop w:val="0"/>
          <w:marBottom w:val="0"/>
          <w:divBdr>
            <w:top w:val="none" w:sz="0" w:space="0" w:color="auto"/>
            <w:left w:val="none" w:sz="0" w:space="0" w:color="auto"/>
            <w:bottom w:val="none" w:sz="0" w:space="0" w:color="auto"/>
            <w:right w:val="none" w:sz="0" w:space="0" w:color="auto"/>
          </w:divBdr>
        </w:div>
        <w:div w:id="32966150">
          <w:marLeft w:val="0"/>
          <w:marRight w:val="0"/>
          <w:marTop w:val="0"/>
          <w:marBottom w:val="0"/>
          <w:divBdr>
            <w:top w:val="none" w:sz="0" w:space="0" w:color="auto"/>
            <w:left w:val="none" w:sz="0" w:space="0" w:color="auto"/>
            <w:bottom w:val="none" w:sz="0" w:space="0" w:color="auto"/>
            <w:right w:val="none" w:sz="0" w:space="0" w:color="auto"/>
          </w:divBdr>
        </w:div>
        <w:div w:id="193200158">
          <w:marLeft w:val="0"/>
          <w:marRight w:val="0"/>
          <w:marTop w:val="0"/>
          <w:marBottom w:val="0"/>
          <w:divBdr>
            <w:top w:val="none" w:sz="0" w:space="0" w:color="auto"/>
            <w:left w:val="none" w:sz="0" w:space="0" w:color="auto"/>
            <w:bottom w:val="none" w:sz="0" w:space="0" w:color="auto"/>
            <w:right w:val="none" w:sz="0" w:space="0" w:color="auto"/>
          </w:divBdr>
        </w:div>
        <w:div w:id="31923007">
          <w:marLeft w:val="0"/>
          <w:marRight w:val="0"/>
          <w:marTop w:val="0"/>
          <w:marBottom w:val="0"/>
          <w:divBdr>
            <w:top w:val="none" w:sz="0" w:space="0" w:color="auto"/>
            <w:left w:val="none" w:sz="0" w:space="0" w:color="auto"/>
            <w:bottom w:val="none" w:sz="0" w:space="0" w:color="auto"/>
            <w:right w:val="none" w:sz="0" w:space="0" w:color="auto"/>
          </w:divBdr>
        </w:div>
        <w:div w:id="1078866987">
          <w:marLeft w:val="0"/>
          <w:marRight w:val="0"/>
          <w:marTop w:val="0"/>
          <w:marBottom w:val="0"/>
          <w:divBdr>
            <w:top w:val="none" w:sz="0" w:space="0" w:color="auto"/>
            <w:left w:val="none" w:sz="0" w:space="0" w:color="auto"/>
            <w:bottom w:val="none" w:sz="0" w:space="0" w:color="auto"/>
            <w:right w:val="none" w:sz="0" w:space="0" w:color="auto"/>
          </w:divBdr>
        </w:div>
        <w:div w:id="2046710959">
          <w:marLeft w:val="0"/>
          <w:marRight w:val="0"/>
          <w:marTop w:val="0"/>
          <w:marBottom w:val="0"/>
          <w:divBdr>
            <w:top w:val="none" w:sz="0" w:space="0" w:color="auto"/>
            <w:left w:val="none" w:sz="0" w:space="0" w:color="auto"/>
            <w:bottom w:val="none" w:sz="0" w:space="0" w:color="auto"/>
            <w:right w:val="none" w:sz="0" w:space="0" w:color="auto"/>
          </w:divBdr>
        </w:div>
        <w:div w:id="1748959433">
          <w:marLeft w:val="0"/>
          <w:marRight w:val="0"/>
          <w:marTop w:val="0"/>
          <w:marBottom w:val="0"/>
          <w:divBdr>
            <w:top w:val="none" w:sz="0" w:space="0" w:color="auto"/>
            <w:left w:val="none" w:sz="0" w:space="0" w:color="auto"/>
            <w:bottom w:val="none" w:sz="0" w:space="0" w:color="auto"/>
            <w:right w:val="none" w:sz="0" w:space="0" w:color="auto"/>
          </w:divBdr>
        </w:div>
        <w:div w:id="549390701">
          <w:marLeft w:val="0"/>
          <w:marRight w:val="0"/>
          <w:marTop w:val="0"/>
          <w:marBottom w:val="0"/>
          <w:divBdr>
            <w:top w:val="none" w:sz="0" w:space="0" w:color="auto"/>
            <w:left w:val="none" w:sz="0" w:space="0" w:color="auto"/>
            <w:bottom w:val="none" w:sz="0" w:space="0" w:color="auto"/>
            <w:right w:val="none" w:sz="0" w:space="0" w:color="auto"/>
          </w:divBdr>
        </w:div>
        <w:div w:id="820543288">
          <w:marLeft w:val="0"/>
          <w:marRight w:val="0"/>
          <w:marTop w:val="0"/>
          <w:marBottom w:val="0"/>
          <w:divBdr>
            <w:top w:val="none" w:sz="0" w:space="0" w:color="auto"/>
            <w:left w:val="none" w:sz="0" w:space="0" w:color="auto"/>
            <w:bottom w:val="none" w:sz="0" w:space="0" w:color="auto"/>
            <w:right w:val="none" w:sz="0" w:space="0" w:color="auto"/>
          </w:divBdr>
        </w:div>
        <w:div w:id="981927016">
          <w:marLeft w:val="0"/>
          <w:marRight w:val="0"/>
          <w:marTop w:val="0"/>
          <w:marBottom w:val="0"/>
          <w:divBdr>
            <w:top w:val="none" w:sz="0" w:space="0" w:color="auto"/>
            <w:left w:val="none" w:sz="0" w:space="0" w:color="auto"/>
            <w:bottom w:val="none" w:sz="0" w:space="0" w:color="auto"/>
            <w:right w:val="none" w:sz="0" w:space="0" w:color="auto"/>
          </w:divBdr>
        </w:div>
        <w:div w:id="105007312">
          <w:marLeft w:val="0"/>
          <w:marRight w:val="0"/>
          <w:marTop w:val="0"/>
          <w:marBottom w:val="0"/>
          <w:divBdr>
            <w:top w:val="none" w:sz="0" w:space="0" w:color="auto"/>
            <w:left w:val="none" w:sz="0" w:space="0" w:color="auto"/>
            <w:bottom w:val="none" w:sz="0" w:space="0" w:color="auto"/>
            <w:right w:val="none" w:sz="0" w:space="0" w:color="auto"/>
          </w:divBdr>
        </w:div>
        <w:div w:id="1922130793">
          <w:marLeft w:val="0"/>
          <w:marRight w:val="0"/>
          <w:marTop w:val="0"/>
          <w:marBottom w:val="0"/>
          <w:divBdr>
            <w:top w:val="none" w:sz="0" w:space="0" w:color="auto"/>
            <w:left w:val="none" w:sz="0" w:space="0" w:color="auto"/>
            <w:bottom w:val="none" w:sz="0" w:space="0" w:color="auto"/>
            <w:right w:val="none" w:sz="0" w:space="0" w:color="auto"/>
          </w:divBdr>
        </w:div>
        <w:div w:id="1585454115">
          <w:marLeft w:val="0"/>
          <w:marRight w:val="0"/>
          <w:marTop w:val="0"/>
          <w:marBottom w:val="0"/>
          <w:divBdr>
            <w:top w:val="none" w:sz="0" w:space="0" w:color="auto"/>
            <w:left w:val="none" w:sz="0" w:space="0" w:color="auto"/>
            <w:bottom w:val="none" w:sz="0" w:space="0" w:color="auto"/>
            <w:right w:val="none" w:sz="0" w:space="0" w:color="auto"/>
          </w:divBdr>
        </w:div>
        <w:div w:id="130484015">
          <w:marLeft w:val="0"/>
          <w:marRight w:val="0"/>
          <w:marTop w:val="0"/>
          <w:marBottom w:val="0"/>
          <w:divBdr>
            <w:top w:val="none" w:sz="0" w:space="0" w:color="auto"/>
            <w:left w:val="none" w:sz="0" w:space="0" w:color="auto"/>
            <w:bottom w:val="none" w:sz="0" w:space="0" w:color="auto"/>
            <w:right w:val="none" w:sz="0" w:space="0" w:color="auto"/>
          </w:divBdr>
        </w:div>
        <w:div w:id="539511464">
          <w:marLeft w:val="0"/>
          <w:marRight w:val="0"/>
          <w:marTop w:val="0"/>
          <w:marBottom w:val="0"/>
          <w:divBdr>
            <w:top w:val="none" w:sz="0" w:space="0" w:color="auto"/>
            <w:left w:val="none" w:sz="0" w:space="0" w:color="auto"/>
            <w:bottom w:val="none" w:sz="0" w:space="0" w:color="auto"/>
            <w:right w:val="none" w:sz="0" w:space="0" w:color="auto"/>
          </w:divBdr>
        </w:div>
        <w:div w:id="589118679">
          <w:marLeft w:val="0"/>
          <w:marRight w:val="0"/>
          <w:marTop w:val="0"/>
          <w:marBottom w:val="0"/>
          <w:divBdr>
            <w:top w:val="none" w:sz="0" w:space="0" w:color="auto"/>
            <w:left w:val="none" w:sz="0" w:space="0" w:color="auto"/>
            <w:bottom w:val="none" w:sz="0" w:space="0" w:color="auto"/>
            <w:right w:val="none" w:sz="0" w:space="0" w:color="auto"/>
          </w:divBdr>
        </w:div>
        <w:div w:id="501626665">
          <w:marLeft w:val="0"/>
          <w:marRight w:val="0"/>
          <w:marTop w:val="0"/>
          <w:marBottom w:val="0"/>
          <w:divBdr>
            <w:top w:val="none" w:sz="0" w:space="0" w:color="auto"/>
            <w:left w:val="none" w:sz="0" w:space="0" w:color="auto"/>
            <w:bottom w:val="none" w:sz="0" w:space="0" w:color="auto"/>
            <w:right w:val="none" w:sz="0" w:space="0" w:color="auto"/>
          </w:divBdr>
        </w:div>
        <w:div w:id="920485303">
          <w:marLeft w:val="0"/>
          <w:marRight w:val="0"/>
          <w:marTop w:val="0"/>
          <w:marBottom w:val="0"/>
          <w:divBdr>
            <w:top w:val="none" w:sz="0" w:space="0" w:color="auto"/>
            <w:left w:val="none" w:sz="0" w:space="0" w:color="auto"/>
            <w:bottom w:val="none" w:sz="0" w:space="0" w:color="auto"/>
            <w:right w:val="none" w:sz="0" w:space="0" w:color="auto"/>
          </w:divBdr>
        </w:div>
        <w:div w:id="1920870857">
          <w:marLeft w:val="0"/>
          <w:marRight w:val="0"/>
          <w:marTop w:val="0"/>
          <w:marBottom w:val="0"/>
          <w:divBdr>
            <w:top w:val="none" w:sz="0" w:space="0" w:color="auto"/>
            <w:left w:val="none" w:sz="0" w:space="0" w:color="auto"/>
            <w:bottom w:val="none" w:sz="0" w:space="0" w:color="auto"/>
            <w:right w:val="none" w:sz="0" w:space="0" w:color="auto"/>
          </w:divBdr>
        </w:div>
        <w:div w:id="135726129">
          <w:marLeft w:val="0"/>
          <w:marRight w:val="0"/>
          <w:marTop w:val="0"/>
          <w:marBottom w:val="0"/>
          <w:divBdr>
            <w:top w:val="none" w:sz="0" w:space="0" w:color="auto"/>
            <w:left w:val="none" w:sz="0" w:space="0" w:color="auto"/>
            <w:bottom w:val="none" w:sz="0" w:space="0" w:color="auto"/>
            <w:right w:val="none" w:sz="0" w:space="0" w:color="auto"/>
          </w:divBdr>
        </w:div>
        <w:div w:id="1228803625">
          <w:marLeft w:val="0"/>
          <w:marRight w:val="0"/>
          <w:marTop w:val="0"/>
          <w:marBottom w:val="0"/>
          <w:divBdr>
            <w:top w:val="none" w:sz="0" w:space="0" w:color="auto"/>
            <w:left w:val="none" w:sz="0" w:space="0" w:color="auto"/>
            <w:bottom w:val="none" w:sz="0" w:space="0" w:color="auto"/>
            <w:right w:val="none" w:sz="0" w:space="0" w:color="auto"/>
          </w:divBdr>
        </w:div>
        <w:div w:id="1478110019">
          <w:marLeft w:val="0"/>
          <w:marRight w:val="0"/>
          <w:marTop w:val="0"/>
          <w:marBottom w:val="0"/>
          <w:divBdr>
            <w:top w:val="none" w:sz="0" w:space="0" w:color="auto"/>
            <w:left w:val="none" w:sz="0" w:space="0" w:color="auto"/>
            <w:bottom w:val="none" w:sz="0" w:space="0" w:color="auto"/>
            <w:right w:val="none" w:sz="0" w:space="0" w:color="auto"/>
          </w:divBdr>
        </w:div>
        <w:div w:id="1359356757">
          <w:marLeft w:val="0"/>
          <w:marRight w:val="0"/>
          <w:marTop w:val="0"/>
          <w:marBottom w:val="0"/>
          <w:divBdr>
            <w:top w:val="none" w:sz="0" w:space="0" w:color="auto"/>
            <w:left w:val="none" w:sz="0" w:space="0" w:color="auto"/>
            <w:bottom w:val="none" w:sz="0" w:space="0" w:color="auto"/>
            <w:right w:val="none" w:sz="0" w:space="0" w:color="auto"/>
          </w:divBdr>
        </w:div>
        <w:div w:id="157118164">
          <w:marLeft w:val="0"/>
          <w:marRight w:val="0"/>
          <w:marTop w:val="0"/>
          <w:marBottom w:val="0"/>
          <w:divBdr>
            <w:top w:val="none" w:sz="0" w:space="0" w:color="auto"/>
            <w:left w:val="none" w:sz="0" w:space="0" w:color="auto"/>
            <w:bottom w:val="none" w:sz="0" w:space="0" w:color="auto"/>
            <w:right w:val="none" w:sz="0" w:space="0" w:color="auto"/>
          </w:divBdr>
        </w:div>
        <w:div w:id="1451513728">
          <w:marLeft w:val="0"/>
          <w:marRight w:val="0"/>
          <w:marTop w:val="0"/>
          <w:marBottom w:val="0"/>
          <w:divBdr>
            <w:top w:val="none" w:sz="0" w:space="0" w:color="auto"/>
            <w:left w:val="none" w:sz="0" w:space="0" w:color="auto"/>
            <w:bottom w:val="none" w:sz="0" w:space="0" w:color="auto"/>
            <w:right w:val="none" w:sz="0" w:space="0" w:color="auto"/>
          </w:divBdr>
        </w:div>
        <w:div w:id="2119254420">
          <w:marLeft w:val="0"/>
          <w:marRight w:val="0"/>
          <w:marTop w:val="0"/>
          <w:marBottom w:val="0"/>
          <w:divBdr>
            <w:top w:val="none" w:sz="0" w:space="0" w:color="auto"/>
            <w:left w:val="none" w:sz="0" w:space="0" w:color="auto"/>
            <w:bottom w:val="none" w:sz="0" w:space="0" w:color="auto"/>
            <w:right w:val="none" w:sz="0" w:space="0" w:color="auto"/>
          </w:divBdr>
        </w:div>
        <w:div w:id="1916472783">
          <w:marLeft w:val="0"/>
          <w:marRight w:val="0"/>
          <w:marTop w:val="0"/>
          <w:marBottom w:val="0"/>
          <w:divBdr>
            <w:top w:val="none" w:sz="0" w:space="0" w:color="auto"/>
            <w:left w:val="none" w:sz="0" w:space="0" w:color="auto"/>
            <w:bottom w:val="none" w:sz="0" w:space="0" w:color="auto"/>
            <w:right w:val="none" w:sz="0" w:space="0" w:color="auto"/>
          </w:divBdr>
        </w:div>
        <w:div w:id="1452701837">
          <w:marLeft w:val="0"/>
          <w:marRight w:val="0"/>
          <w:marTop w:val="0"/>
          <w:marBottom w:val="0"/>
          <w:divBdr>
            <w:top w:val="none" w:sz="0" w:space="0" w:color="auto"/>
            <w:left w:val="none" w:sz="0" w:space="0" w:color="auto"/>
            <w:bottom w:val="none" w:sz="0" w:space="0" w:color="auto"/>
            <w:right w:val="none" w:sz="0" w:space="0" w:color="auto"/>
          </w:divBdr>
        </w:div>
        <w:div w:id="1784885969">
          <w:marLeft w:val="0"/>
          <w:marRight w:val="0"/>
          <w:marTop w:val="0"/>
          <w:marBottom w:val="0"/>
          <w:divBdr>
            <w:top w:val="none" w:sz="0" w:space="0" w:color="auto"/>
            <w:left w:val="none" w:sz="0" w:space="0" w:color="auto"/>
            <w:bottom w:val="none" w:sz="0" w:space="0" w:color="auto"/>
            <w:right w:val="none" w:sz="0" w:space="0" w:color="auto"/>
          </w:divBdr>
        </w:div>
        <w:div w:id="471213149">
          <w:marLeft w:val="0"/>
          <w:marRight w:val="0"/>
          <w:marTop w:val="0"/>
          <w:marBottom w:val="0"/>
          <w:divBdr>
            <w:top w:val="none" w:sz="0" w:space="0" w:color="auto"/>
            <w:left w:val="none" w:sz="0" w:space="0" w:color="auto"/>
            <w:bottom w:val="none" w:sz="0" w:space="0" w:color="auto"/>
            <w:right w:val="none" w:sz="0" w:space="0" w:color="auto"/>
          </w:divBdr>
        </w:div>
        <w:div w:id="264269757">
          <w:marLeft w:val="0"/>
          <w:marRight w:val="0"/>
          <w:marTop w:val="0"/>
          <w:marBottom w:val="0"/>
          <w:divBdr>
            <w:top w:val="none" w:sz="0" w:space="0" w:color="auto"/>
            <w:left w:val="none" w:sz="0" w:space="0" w:color="auto"/>
            <w:bottom w:val="none" w:sz="0" w:space="0" w:color="auto"/>
            <w:right w:val="none" w:sz="0" w:space="0" w:color="auto"/>
          </w:divBdr>
        </w:div>
        <w:div w:id="1262492250">
          <w:marLeft w:val="0"/>
          <w:marRight w:val="0"/>
          <w:marTop w:val="0"/>
          <w:marBottom w:val="0"/>
          <w:divBdr>
            <w:top w:val="none" w:sz="0" w:space="0" w:color="auto"/>
            <w:left w:val="none" w:sz="0" w:space="0" w:color="auto"/>
            <w:bottom w:val="none" w:sz="0" w:space="0" w:color="auto"/>
            <w:right w:val="none" w:sz="0" w:space="0" w:color="auto"/>
          </w:divBdr>
        </w:div>
        <w:div w:id="102768599">
          <w:marLeft w:val="0"/>
          <w:marRight w:val="0"/>
          <w:marTop w:val="0"/>
          <w:marBottom w:val="0"/>
          <w:divBdr>
            <w:top w:val="none" w:sz="0" w:space="0" w:color="auto"/>
            <w:left w:val="none" w:sz="0" w:space="0" w:color="auto"/>
            <w:bottom w:val="none" w:sz="0" w:space="0" w:color="auto"/>
            <w:right w:val="none" w:sz="0" w:space="0" w:color="auto"/>
          </w:divBdr>
        </w:div>
        <w:div w:id="200022889">
          <w:marLeft w:val="0"/>
          <w:marRight w:val="0"/>
          <w:marTop w:val="0"/>
          <w:marBottom w:val="0"/>
          <w:divBdr>
            <w:top w:val="none" w:sz="0" w:space="0" w:color="auto"/>
            <w:left w:val="none" w:sz="0" w:space="0" w:color="auto"/>
            <w:bottom w:val="none" w:sz="0" w:space="0" w:color="auto"/>
            <w:right w:val="none" w:sz="0" w:space="0" w:color="auto"/>
          </w:divBdr>
        </w:div>
        <w:div w:id="314383016">
          <w:marLeft w:val="0"/>
          <w:marRight w:val="0"/>
          <w:marTop w:val="0"/>
          <w:marBottom w:val="0"/>
          <w:divBdr>
            <w:top w:val="none" w:sz="0" w:space="0" w:color="auto"/>
            <w:left w:val="none" w:sz="0" w:space="0" w:color="auto"/>
            <w:bottom w:val="none" w:sz="0" w:space="0" w:color="auto"/>
            <w:right w:val="none" w:sz="0" w:space="0" w:color="auto"/>
          </w:divBdr>
        </w:div>
        <w:div w:id="555052286">
          <w:marLeft w:val="0"/>
          <w:marRight w:val="0"/>
          <w:marTop w:val="0"/>
          <w:marBottom w:val="0"/>
          <w:divBdr>
            <w:top w:val="none" w:sz="0" w:space="0" w:color="auto"/>
            <w:left w:val="none" w:sz="0" w:space="0" w:color="auto"/>
            <w:bottom w:val="none" w:sz="0" w:space="0" w:color="auto"/>
            <w:right w:val="none" w:sz="0" w:space="0" w:color="auto"/>
          </w:divBdr>
        </w:div>
        <w:div w:id="55318903">
          <w:marLeft w:val="0"/>
          <w:marRight w:val="0"/>
          <w:marTop w:val="0"/>
          <w:marBottom w:val="0"/>
          <w:divBdr>
            <w:top w:val="none" w:sz="0" w:space="0" w:color="auto"/>
            <w:left w:val="none" w:sz="0" w:space="0" w:color="auto"/>
            <w:bottom w:val="none" w:sz="0" w:space="0" w:color="auto"/>
            <w:right w:val="none" w:sz="0" w:space="0" w:color="auto"/>
          </w:divBdr>
        </w:div>
        <w:div w:id="1730764460">
          <w:marLeft w:val="0"/>
          <w:marRight w:val="0"/>
          <w:marTop w:val="0"/>
          <w:marBottom w:val="0"/>
          <w:divBdr>
            <w:top w:val="none" w:sz="0" w:space="0" w:color="auto"/>
            <w:left w:val="none" w:sz="0" w:space="0" w:color="auto"/>
            <w:bottom w:val="none" w:sz="0" w:space="0" w:color="auto"/>
            <w:right w:val="none" w:sz="0" w:space="0" w:color="auto"/>
          </w:divBdr>
        </w:div>
        <w:div w:id="544949747">
          <w:marLeft w:val="0"/>
          <w:marRight w:val="0"/>
          <w:marTop w:val="0"/>
          <w:marBottom w:val="0"/>
          <w:divBdr>
            <w:top w:val="none" w:sz="0" w:space="0" w:color="auto"/>
            <w:left w:val="none" w:sz="0" w:space="0" w:color="auto"/>
            <w:bottom w:val="none" w:sz="0" w:space="0" w:color="auto"/>
            <w:right w:val="none" w:sz="0" w:space="0" w:color="auto"/>
          </w:divBdr>
        </w:div>
        <w:div w:id="462970080">
          <w:marLeft w:val="0"/>
          <w:marRight w:val="0"/>
          <w:marTop w:val="0"/>
          <w:marBottom w:val="0"/>
          <w:divBdr>
            <w:top w:val="none" w:sz="0" w:space="0" w:color="auto"/>
            <w:left w:val="none" w:sz="0" w:space="0" w:color="auto"/>
            <w:bottom w:val="none" w:sz="0" w:space="0" w:color="auto"/>
            <w:right w:val="none" w:sz="0" w:space="0" w:color="auto"/>
          </w:divBdr>
        </w:div>
        <w:div w:id="254873785">
          <w:marLeft w:val="0"/>
          <w:marRight w:val="0"/>
          <w:marTop w:val="0"/>
          <w:marBottom w:val="0"/>
          <w:divBdr>
            <w:top w:val="none" w:sz="0" w:space="0" w:color="auto"/>
            <w:left w:val="none" w:sz="0" w:space="0" w:color="auto"/>
            <w:bottom w:val="none" w:sz="0" w:space="0" w:color="auto"/>
            <w:right w:val="none" w:sz="0" w:space="0" w:color="auto"/>
          </w:divBdr>
        </w:div>
        <w:div w:id="245966692">
          <w:marLeft w:val="0"/>
          <w:marRight w:val="0"/>
          <w:marTop w:val="0"/>
          <w:marBottom w:val="0"/>
          <w:divBdr>
            <w:top w:val="none" w:sz="0" w:space="0" w:color="auto"/>
            <w:left w:val="none" w:sz="0" w:space="0" w:color="auto"/>
            <w:bottom w:val="none" w:sz="0" w:space="0" w:color="auto"/>
            <w:right w:val="none" w:sz="0" w:space="0" w:color="auto"/>
          </w:divBdr>
        </w:div>
        <w:div w:id="675231443">
          <w:marLeft w:val="0"/>
          <w:marRight w:val="0"/>
          <w:marTop w:val="0"/>
          <w:marBottom w:val="0"/>
          <w:divBdr>
            <w:top w:val="none" w:sz="0" w:space="0" w:color="auto"/>
            <w:left w:val="none" w:sz="0" w:space="0" w:color="auto"/>
            <w:bottom w:val="none" w:sz="0" w:space="0" w:color="auto"/>
            <w:right w:val="none" w:sz="0" w:space="0" w:color="auto"/>
          </w:divBdr>
        </w:div>
        <w:div w:id="1440417150">
          <w:marLeft w:val="0"/>
          <w:marRight w:val="0"/>
          <w:marTop w:val="0"/>
          <w:marBottom w:val="0"/>
          <w:divBdr>
            <w:top w:val="none" w:sz="0" w:space="0" w:color="auto"/>
            <w:left w:val="none" w:sz="0" w:space="0" w:color="auto"/>
            <w:bottom w:val="none" w:sz="0" w:space="0" w:color="auto"/>
            <w:right w:val="none" w:sz="0" w:space="0" w:color="auto"/>
          </w:divBdr>
        </w:div>
        <w:div w:id="819425612">
          <w:marLeft w:val="0"/>
          <w:marRight w:val="0"/>
          <w:marTop w:val="0"/>
          <w:marBottom w:val="0"/>
          <w:divBdr>
            <w:top w:val="none" w:sz="0" w:space="0" w:color="auto"/>
            <w:left w:val="none" w:sz="0" w:space="0" w:color="auto"/>
            <w:bottom w:val="none" w:sz="0" w:space="0" w:color="auto"/>
            <w:right w:val="none" w:sz="0" w:space="0" w:color="auto"/>
          </w:divBdr>
        </w:div>
        <w:div w:id="145588181">
          <w:marLeft w:val="0"/>
          <w:marRight w:val="0"/>
          <w:marTop w:val="0"/>
          <w:marBottom w:val="0"/>
          <w:divBdr>
            <w:top w:val="none" w:sz="0" w:space="0" w:color="auto"/>
            <w:left w:val="none" w:sz="0" w:space="0" w:color="auto"/>
            <w:bottom w:val="none" w:sz="0" w:space="0" w:color="auto"/>
            <w:right w:val="none" w:sz="0" w:space="0" w:color="auto"/>
          </w:divBdr>
        </w:div>
        <w:div w:id="1214191605">
          <w:marLeft w:val="0"/>
          <w:marRight w:val="0"/>
          <w:marTop w:val="0"/>
          <w:marBottom w:val="0"/>
          <w:divBdr>
            <w:top w:val="none" w:sz="0" w:space="0" w:color="auto"/>
            <w:left w:val="none" w:sz="0" w:space="0" w:color="auto"/>
            <w:bottom w:val="none" w:sz="0" w:space="0" w:color="auto"/>
            <w:right w:val="none" w:sz="0" w:space="0" w:color="auto"/>
          </w:divBdr>
        </w:div>
        <w:div w:id="293485944">
          <w:marLeft w:val="0"/>
          <w:marRight w:val="0"/>
          <w:marTop w:val="0"/>
          <w:marBottom w:val="0"/>
          <w:divBdr>
            <w:top w:val="none" w:sz="0" w:space="0" w:color="auto"/>
            <w:left w:val="none" w:sz="0" w:space="0" w:color="auto"/>
            <w:bottom w:val="none" w:sz="0" w:space="0" w:color="auto"/>
            <w:right w:val="none" w:sz="0" w:space="0" w:color="auto"/>
          </w:divBdr>
        </w:div>
        <w:div w:id="1374692853">
          <w:marLeft w:val="0"/>
          <w:marRight w:val="0"/>
          <w:marTop w:val="0"/>
          <w:marBottom w:val="0"/>
          <w:divBdr>
            <w:top w:val="none" w:sz="0" w:space="0" w:color="auto"/>
            <w:left w:val="none" w:sz="0" w:space="0" w:color="auto"/>
            <w:bottom w:val="none" w:sz="0" w:space="0" w:color="auto"/>
            <w:right w:val="none" w:sz="0" w:space="0" w:color="auto"/>
          </w:divBdr>
        </w:div>
        <w:div w:id="1066950716">
          <w:marLeft w:val="0"/>
          <w:marRight w:val="0"/>
          <w:marTop w:val="0"/>
          <w:marBottom w:val="0"/>
          <w:divBdr>
            <w:top w:val="none" w:sz="0" w:space="0" w:color="auto"/>
            <w:left w:val="none" w:sz="0" w:space="0" w:color="auto"/>
            <w:bottom w:val="none" w:sz="0" w:space="0" w:color="auto"/>
            <w:right w:val="none" w:sz="0" w:space="0" w:color="auto"/>
          </w:divBdr>
        </w:div>
        <w:div w:id="45106011">
          <w:marLeft w:val="0"/>
          <w:marRight w:val="0"/>
          <w:marTop w:val="0"/>
          <w:marBottom w:val="0"/>
          <w:divBdr>
            <w:top w:val="none" w:sz="0" w:space="0" w:color="auto"/>
            <w:left w:val="none" w:sz="0" w:space="0" w:color="auto"/>
            <w:bottom w:val="none" w:sz="0" w:space="0" w:color="auto"/>
            <w:right w:val="none" w:sz="0" w:space="0" w:color="auto"/>
          </w:divBdr>
        </w:div>
        <w:div w:id="70546268">
          <w:marLeft w:val="0"/>
          <w:marRight w:val="0"/>
          <w:marTop w:val="0"/>
          <w:marBottom w:val="0"/>
          <w:divBdr>
            <w:top w:val="none" w:sz="0" w:space="0" w:color="auto"/>
            <w:left w:val="none" w:sz="0" w:space="0" w:color="auto"/>
            <w:bottom w:val="none" w:sz="0" w:space="0" w:color="auto"/>
            <w:right w:val="none" w:sz="0" w:space="0" w:color="auto"/>
          </w:divBdr>
        </w:div>
        <w:div w:id="1238902671">
          <w:marLeft w:val="0"/>
          <w:marRight w:val="0"/>
          <w:marTop w:val="0"/>
          <w:marBottom w:val="0"/>
          <w:divBdr>
            <w:top w:val="none" w:sz="0" w:space="0" w:color="auto"/>
            <w:left w:val="none" w:sz="0" w:space="0" w:color="auto"/>
            <w:bottom w:val="none" w:sz="0" w:space="0" w:color="auto"/>
            <w:right w:val="none" w:sz="0" w:space="0" w:color="auto"/>
          </w:divBdr>
        </w:div>
        <w:div w:id="971011636">
          <w:marLeft w:val="0"/>
          <w:marRight w:val="0"/>
          <w:marTop w:val="0"/>
          <w:marBottom w:val="0"/>
          <w:divBdr>
            <w:top w:val="none" w:sz="0" w:space="0" w:color="auto"/>
            <w:left w:val="none" w:sz="0" w:space="0" w:color="auto"/>
            <w:bottom w:val="none" w:sz="0" w:space="0" w:color="auto"/>
            <w:right w:val="none" w:sz="0" w:space="0" w:color="auto"/>
          </w:divBdr>
        </w:div>
        <w:div w:id="1722905017">
          <w:marLeft w:val="0"/>
          <w:marRight w:val="0"/>
          <w:marTop w:val="0"/>
          <w:marBottom w:val="0"/>
          <w:divBdr>
            <w:top w:val="none" w:sz="0" w:space="0" w:color="auto"/>
            <w:left w:val="none" w:sz="0" w:space="0" w:color="auto"/>
            <w:bottom w:val="none" w:sz="0" w:space="0" w:color="auto"/>
            <w:right w:val="none" w:sz="0" w:space="0" w:color="auto"/>
          </w:divBdr>
        </w:div>
        <w:div w:id="1662195421">
          <w:marLeft w:val="0"/>
          <w:marRight w:val="0"/>
          <w:marTop w:val="0"/>
          <w:marBottom w:val="0"/>
          <w:divBdr>
            <w:top w:val="none" w:sz="0" w:space="0" w:color="auto"/>
            <w:left w:val="none" w:sz="0" w:space="0" w:color="auto"/>
            <w:bottom w:val="none" w:sz="0" w:space="0" w:color="auto"/>
            <w:right w:val="none" w:sz="0" w:space="0" w:color="auto"/>
          </w:divBdr>
        </w:div>
        <w:div w:id="719283514">
          <w:marLeft w:val="0"/>
          <w:marRight w:val="0"/>
          <w:marTop w:val="0"/>
          <w:marBottom w:val="0"/>
          <w:divBdr>
            <w:top w:val="none" w:sz="0" w:space="0" w:color="auto"/>
            <w:left w:val="none" w:sz="0" w:space="0" w:color="auto"/>
            <w:bottom w:val="none" w:sz="0" w:space="0" w:color="auto"/>
            <w:right w:val="none" w:sz="0" w:space="0" w:color="auto"/>
          </w:divBdr>
        </w:div>
        <w:div w:id="1128566">
          <w:marLeft w:val="0"/>
          <w:marRight w:val="0"/>
          <w:marTop w:val="0"/>
          <w:marBottom w:val="0"/>
          <w:divBdr>
            <w:top w:val="none" w:sz="0" w:space="0" w:color="auto"/>
            <w:left w:val="none" w:sz="0" w:space="0" w:color="auto"/>
            <w:bottom w:val="none" w:sz="0" w:space="0" w:color="auto"/>
            <w:right w:val="none" w:sz="0" w:space="0" w:color="auto"/>
          </w:divBdr>
        </w:div>
        <w:div w:id="769816541">
          <w:marLeft w:val="0"/>
          <w:marRight w:val="0"/>
          <w:marTop w:val="0"/>
          <w:marBottom w:val="0"/>
          <w:divBdr>
            <w:top w:val="none" w:sz="0" w:space="0" w:color="auto"/>
            <w:left w:val="none" w:sz="0" w:space="0" w:color="auto"/>
            <w:bottom w:val="none" w:sz="0" w:space="0" w:color="auto"/>
            <w:right w:val="none" w:sz="0" w:space="0" w:color="auto"/>
          </w:divBdr>
        </w:div>
        <w:div w:id="364715056">
          <w:marLeft w:val="0"/>
          <w:marRight w:val="0"/>
          <w:marTop w:val="0"/>
          <w:marBottom w:val="0"/>
          <w:divBdr>
            <w:top w:val="none" w:sz="0" w:space="0" w:color="auto"/>
            <w:left w:val="none" w:sz="0" w:space="0" w:color="auto"/>
            <w:bottom w:val="none" w:sz="0" w:space="0" w:color="auto"/>
            <w:right w:val="none" w:sz="0" w:space="0" w:color="auto"/>
          </w:divBdr>
        </w:div>
      </w:divsChild>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4905322">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412462">
      <w:bodyDiv w:val="1"/>
      <w:marLeft w:val="0"/>
      <w:marRight w:val="0"/>
      <w:marTop w:val="0"/>
      <w:marBottom w:val="0"/>
      <w:divBdr>
        <w:top w:val="none" w:sz="0" w:space="0" w:color="auto"/>
        <w:left w:val="none" w:sz="0" w:space="0" w:color="auto"/>
        <w:bottom w:val="none" w:sz="0" w:space="0" w:color="auto"/>
        <w:right w:val="none" w:sz="0" w:space="0" w:color="auto"/>
      </w:divBdr>
    </w:div>
    <w:div w:id="1796749283">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7260091">
      <w:bodyDiv w:val="1"/>
      <w:marLeft w:val="0"/>
      <w:marRight w:val="0"/>
      <w:marTop w:val="0"/>
      <w:marBottom w:val="0"/>
      <w:divBdr>
        <w:top w:val="none" w:sz="0" w:space="0" w:color="auto"/>
        <w:left w:val="none" w:sz="0" w:space="0" w:color="auto"/>
        <w:bottom w:val="none" w:sz="0" w:space="0" w:color="auto"/>
        <w:right w:val="none" w:sz="0" w:space="0" w:color="auto"/>
      </w:divBdr>
    </w:div>
    <w:div w:id="1797261234">
      <w:bodyDiv w:val="1"/>
      <w:marLeft w:val="0"/>
      <w:marRight w:val="0"/>
      <w:marTop w:val="0"/>
      <w:marBottom w:val="0"/>
      <w:divBdr>
        <w:top w:val="none" w:sz="0" w:space="0" w:color="auto"/>
        <w:left w:val="none" w:sz="0" w:space="0" w:color="auto"/>
        <w:bottom w:val="none" w:sz="0" w:space="0" w:color="auto"/>
        <w:right w:val="none" w:sz="0" w:space="0" w:color="auto"/>
      </w:divBdr>
    </w:div>
    <w:div w:id="1797793745">
      <w:bodyDiv w:val="1"/>
      <w:marLeft w:val="0"/>
      <w:marRight w:val="0"/>
      <w:marTop w:val="0"/>
      <w:marBottom w:val="0"/>
      <w:divBdr>
        <w:top w:val="none" w:sz="0" w:space="0" w:color="auto"/>
        <w:left w:val="none" w:sz="0" w:space="0" w:color="auto"/>
        <w:bottom w:val="none" w:sz="0" w:space="0" w:color="auto"/>
        <w:right w:val="none" w:sz="0" w:space="0" w:color="auto"/>
      </w:divBdr>
    </w:div>
    <w:div w:id="1798068151">
      <w:bodyDiv w:val="1"/>
      <w:marLeft w:val="0"/>
      <w:marRight w:val="0"/>
      <w:marTop w:val="0"/>
      <w:marBottom w:val="0"/>
      <w:divBdr>
        <w:top w:val="none" w:sz="0" w:space="0" w:color="auto"/>
        <w:left w:val="none" w:sz="0" w:space="0" w:color="auto"/>
        <w:bottom w:val="none" w:sz="0" w:space="0" w:color="auto"/>
        <w:right w:val="none" w:sz="0" w:space="0" w:color="auto"/>
      </w:divBdr>
    </w:div>
    <w:div w:id="1798136258">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525766">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0340414">
      <w:bodyDiv w:val="1"/>
      <w:marLeft w:val="0"/>
      <w:marRight w:val="0"/>
      <w:marTop w:val="0"/>
      <w:marBottom w:val="0"/>
      <w:divBdr>
        <w:top w:val="none" w:sz="0" w:space="0" w:color="auto"/>
        <w:left w:val="none" w:sz="0" w:space="0" w:color="auto"/>
        <w:bottom w:val="none" w:sz="0" w:space="0" w:color="auto"/>
        <w:right w:val="none" w:sz="0" w:space="0" w:color="auto"/>
      </w:divBdr>
    </w:div>
    <w:div w:id="1800763277">
      <w:bodyDiv w:val="1"/>
      <w:marLeft w:val="0"/>
      <w:marRight w:val="0"/>
      <w:marTop w:val="0"/>
      <w:marBottom w:val="0"/>
      <w:divBdr>
        <w:top w:val="none" w:sz="0" w:space="0" w:color="auto"/>
        <w:left w:val="none" w:sz="0" w:space="0" w:color="auto"/>
        <w:bottom w:val="none" w:sz="0" w:space="0" w:color="auto"/>
        <w:right w:val="none" w:sz="0" w:space="0" w:color="auto"/>
      </w:divBdr>
    </w:div>
    <w:div w:id="1801607318">
      <w:bodyDiv w:val="1"/>
      <w:marLeft w:val="0"/>
      <w:marRight w:val="0"/>
      <w:marTop w:val="0"/>
      <w:marBottom w:val="0"/>
      <w:divBdr>
        <w:top w:val="none" w:sz="0" w:space="0" w:color="auto"/>
        <w:left w:val="none" w:sz="0" w:space="0" w:color="auto"/>
        <w:bottom w:val="none" w:sz="0" w:space="0" w:color="auto"/>
        <w:right w:val="none" w:sz="0" w:space="0" w:color="auto"/>
      </w:divBdr>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2311059">
      <w:bodyDiv w:val="1"/>
      <w:marLeft w:val="0"/>
      <w:marRight w:val="0"/>
      <w:marTop w:val="0"/>
      <w:marBottom w:val="0"/>
      <w:divBdr>
        <w:top w:val="none" w:sz="0" w:space="0" w:color="auto"/>
        <w:left w:val="none" w:sz="0" w:space="0" w:color="auto"/>
        <w:bottom w:val="none" w:sz="0" w:space="0" w:color="auto"/>
        <w:right w:val="none" w:sz="0" w:space="0" w:color="auto"/>
      </w:divBdr>
    </w:div>
    <w:div w:id="1803379886">
      <w:bodyDiv w:val="1"/>
      <w:marLeft w:val="0"/>
      <w:marRight w:val="0"/>
      <w:marTop w:val="0"/>
      <w:marBottom w:val="0"/>
      <w:divBdr>
        <w:top w:val="none" w:sz="0" w:space="0" w:color="auto"/>
        <w:left w:val="none" w:sz="0" w:space="0" w:color="auto"/>
        <w:bottom w:val="none" w:sz="0" w:space="0" w:color="auto"/>
        <w:right w:val="none" w:sz="0" w:space="0" w:color="auto"/>
      </w:divBdr>
    </w:div>
    <w:div w:id="1803571318">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4348595">
      <w:bodyDiv w:val="1"/>
      <w:marLeft w:val="0"/>
      <w:marRight w:val="0"/>
      <w:marTop w:val="0"/>
      <w:marBottom w:val="0"/>
      <w:divBdr>
        <w:top w:val="none" w:sz="0" w:space="0" w:color="auto"/>
        <w:left w:val="none" w:sz="0" w:space="0" w:color="auto"/>
        <w:bottom w:val="none" w:sz="0" w:space="0" w:color="auto"/>
        <w:right w:val="none" w:sz="0" w:space="0" w:color="auto"/>
      </w:divBdr>
    </w:div>
    <w:div w:id="1804425138">
      <w:bodyDiv w:val="1"/>
      <w:marLeft w:val="0"/>
      <w:marRight w:val="0"/>
      <w:marTop w:val="0"/>
      <w:marBottom w:val="0"/>
      <w:divBdr>
        <w:top w:val="none" w:sz="0" w:space="0" w:color="auto"/>
        <w:left w:val="none" w:sz="0" w:space="0" w:color="auto"/>
        <w:bottom w:val="none" w:sz="0" w:space="0" w:color="auto"/>
        <w:right w:val="none" w:sz="0" w:space="0" w:color="auto"/>
      </w:divBdr>
    </w:div>
    <w:div w:id="1804959698">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14955">
      <w:bodyDiv w:val="1"/>
      <w:marLeft w:val="0"/>
      <w:marRight w:val="0"/>
      <w:marTop w:val="0"/>
      <w:marBottom w:val="0"/>
      <w:divBdr>
        <w:top w:val="none" w:sz="0" w:space="0" w:color="auto"/>
        <w:left w:val="none" w:sz="0" w:space="0" w:color="auto"/>
        <w:bottom w:val="none" w:sz="0" w:space="0" w:color="auto"/>
        <w:right w:val="none" w:sz="0" w:space="0" w:color="auto"/>
      </w:divBdr>
    </w:div>
    <w:div w:id="1807355836">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7550776">
      <w:bodyDiv w:val="1"/>
      <w:marLeft w:val="0"/>
      <w:marRight w:val="0"/>
      <w:marTop w:val="0"/>
      <w:marBottom w:val="0"/>
      <w:divBdr>
        <w:top w:val="none" w:sz="0" w:space="0" w:color="auto"/>
        <w:left w:val="none" w:sz="0" w:space="0" w:color="auto"/>
        <w:bottom w:val="none" w:sz="0" w:space="0" w:color="auto"/>
        <w:right w:val="none" w:sz="0" w:space="0" w:color="auto"/>
      </w:divBdr>
    </w:div>
    <w:div w:id="1808356261">
      <w:bodyDiv w:val="1"/>
      <w:marLeft w:val="0"/>
      <w:marRight w:val="0"/>
      <w:marTop w:val="0"/>
      <w:marBottom w:val="0"/>
      <w:divBdr>
        <w:top w:val="none" w:sz="0" w:space="0" w:color="auto"/>
        <w:left w:val="none" w:sz="0" w:space="0" w:color="auto"/>
        <w:bottom w:val="none" w:sz="0" w:space="0" w:color="auto"/>
        <w:right w:val="none" w:sz="0" w:space="0" w:color="auto"/>
      </w:divBdr>
    </w:div>
    <w:div w:id="1808694578">
      <w:bodyDiv w:val="1"/>
      <w:marLeft w:val="0"/>
      <w:marRight w:val="0"/>
      <w:marTop w:val="0"/>
      <w:marBottom w:val="0"/>
      <w:divBdr>
        <w:top w:val="none" w:sz="0" w:space="0" w:color="auto"/>
        <w:left w:val="none" w:sz="0" w:space="0" w:color="auto"/>
        <w:bottom w:val="none" w:sz="0" w:space="0" w:color="auto"/>
        <w:right w:val="none" w:sz="0" w:space="0" w:color="auto"/>
      </w:divBdr>
    </w:div>
    <w:div w:id="1808744593">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09083332">
      <w:bodyDiv w:val="1"/>
      <w:marLeft w:val="0"/>
      <w:marRight w:val="0"/>
      <w:marTop w:val="0"/>
      <w:marBottom w:val="0"/>
      <w:divBdr>
        <w:top w:val="none" w:sz="0" w:space="0" w:color="auto"/>
        <w:left w:val="none" w:sz="0" w:space="0" w:color="auto"/>
        <w:bottom w:val="none" w:sz="0" w:space="0" w:color="auto"/>
        <w:right w:val="none" w:sz="0" w:space="0" w:color="auto"/>
      </w:divBdr>
    </w:div>
    <w:div w:id="1809784751">
      <w:bodyDiv w:val="1"/>
      <w:marLeft w:val="0"/>
      <w:marRight w:val="0"/>
      <w:marTop w:val="0"/>
      <w:marBottom w:val="0"/>
      <w:divBdr>
        <w:top w:val="none" w:sz="0" w:space="0" w:color="auto"/>
        <w:left w:val="none" w:sz="0" w:space="0" w:color="auto"/>
        <w:bottom w:val="none" w:sz="0" w:space="0" w:color="auto"/>
        <w:right w:val="none" w:sz="0" w:space="0" w:color="auto"/>
      </w:divBdr>
    </w:div>
    <w:div w:id="1809785754">
      <w:bodyDiv w:val="1"/>
      <w:marLeft w:val="0"/>
      <w:marRight w:val="0"/>
      <w:marTop w:val="0"/>
      <w:marBottom w:val="0"/>
      <w:divBdr>
        <w:top w:val="none" w:sz="0" w:space="0" w:color="auto"/>
        <w:left w:val="none" w:sz="0" w:space="0" w:color="auto"/>
        <w:bottom w:val="none" w:sz="0" w:space="0" w:color="auto"/>
        <w:right w:val="none" w:sz="0" w:space="0" w:color="auto"/>
      </w:divBdr>
    </w:div>
    <w:div w:id="1810054838">
      <w:bodyDiv w:val="1"/>
      <w:marLeft w:val="0"/>
      <w:marRight w:val="0"/>
      <w:marTop w:val="0"/>
      <w:marBottom w:val="0"/>
      <w:divBdr>
        <w:top w:val="none" w:sz="0" w:space="0" w:color="auto"/>
        <w:left w:val="none" w:sz="0" w:space="0" w:color="auto"/>
        <w:bottom w:val="none" w:sz="0" w:space="0" w:color="auto"/>
        <w:right w:val="none" w:sz="0" w:space="0" w:color="auto"/>
      </w:divBdr>
    </w:div>
    <w:div w:id="1810437038">
      <w:bodyDiv w:val="1"/>
      <w:marLeft w:val="0"/>
      <w:marRight w:val="0"/>
      <w:marTop w:val="0"/>
      <w:marBottom w:val="0"/>
      <w:divBdr>
        <w:top w:val="none" w:sz="0" w:space="0" w:color="auto"/>
        <w:left w:val="none" w:sz="0" w:space="0" w:color="auto"/>
        <w:bottom w:val="none" w:sz="0" w:space="0" w:color="auto"/>
        <w:right w:val="none" w:sz="0" w:space="0" w:color="auto"/>
      </w:divBdr>
    </w:div>
    <w:div w:id="1810588557">
      <w:bodyDiv w:val="1"/>
      <w:marLeft w:val="0"/>
      <w:marRight w:val="0"/>
      <w:marTop w:val="0"/>
      <w:marBottom w:val="0"/>
      <w:divBdr>
        <w:top w:val="none" w:sz="0" w:space="0" w:color="auto"/>
        <w:left w:val="none" w:sz="0" w:space="0" w:color="auto"/>
        <w:bottom w:val="none" w:sz="0" w:space="0" w:color="auto"/>
        <w:right w:val="none" w:sz="0" w:space="0" w:color="auto"/>
      </w:divBdr>
    </w:div>
    <w:div w:id="1810590527">
      <w:bodyDiv w:val="1"/>
      <w:marLeft w:val="0"/>
      <w:marRight w:val="0"/>
      <w:marTop w:val="0"/>
      <w:marBottom w:val="0"/>
      <w:divBdr>
        <w:top w:val="none" w:sz="0" w:space="0" w:color="auto"/>
        <w:left w:val="none" w:sz="0" w:space="0" w:color="auto"/>
        <w:bottom w:val="none" w:sz="0" w:space="0" w:color="auto"/>
        <w:right w:val="none" w:sz="0" w:space="0" w:color="auto"/>
      </w:divBdr>
    </w:div>
    <w:div w:id="1810779925">
      <w:bodyDiv w:val="1"/>
      <w:marLeft w:val="0"/>
      <w:marRight w:val="0"/>
      <w:marTop w:val="0"/>
      <w:marBottom w:val="0"/>
      <w:divBdr>
        <w:top w:val="none" w:sz="0" w:space="0" w:color="auto"/>
        <w:left w:val="none" w:sz="0" w:space="0" w:color="auto"/>
        <w:bottom w:val="none" w:sz="0" w:space="0" w:color="auto"/>
        <w:right w:val="none" w:sz="0" w:space="0" w:color="auto"/>
      </w:divBdr>
    </w:div>
    <w:div w:id="1811047985">
      <w:bodyDiv w:val="1"/>
      <w:marLeft w:val="0"/>
      <w:marRight w:val="0"/>
      <w:marTop w:val="0"/>
      <w:marBottom w:val="0"/>
      <w:divBdr>
        <w:top w:val="none" w:sz="0" w:space="0" w:color="auto"/>
        <w:left w:val="none" w:sz="0" w:space="0" w:color="auto"/>
        <w:bottom w:val="none" w:sz="0" w:space="0" w:color="auto"/>
        <w:right w:val="none" w:sz="0" w:space="0" w:color="auto"/>
      </w:divBdr>
    </w:div>
    <w:div w:id="1811164696">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2862363">
      <w:bodyDiv w:val="1"/>
      <w:marLeft w:val="0"/>
      <w:marRight w:val="0"/>
      <w:marTop w:val="0"/>
      <w:marBottom w:val="0"/>
      <w:divBdr>
        <w:top w:val="none" w:sz="0" w:space="0" w:color="auto"/>
        <w:left w:val="none" w:sz="0" w:space="0" w:color="auto"/>
        <w:bottom w:val="none" w:sz="0" w:space="0" w:color="auto"/>
        <w:right w:val="none" w:sz="0" w:space="0" w:color="auto"/>
      </w:divBdr>
    </w:div>
    <w:div w:id="1814329105">
      <w:bodyDiv w:val="1"/>
      <w:marLeft w:val="0"/>
      <w:marRight w:val="0"/>
      <w:marTop w:val="0"/>
      <w:marBottom w:val="0"/>
      <w:divBdr>
        <w:top w:val="none" w:sz="0" w:space="0" w:color="auto"/>
        <w:left w:val="none" w:sz="0" w:space="0" w:color="auto"/>
        <w:bottom w:val="none" w:sz="0" w:space="0" w:color="auto"/>
        <w:right w:val="none" w:sz="0" w:space="0" w:color="auto"/>
      </w:divBdr>
    </w:div>
    <w:div w:id="1814978479">
      <w:bodyDiv w:val="1"/>
      <w:marLeft w:val="0"/>
      <w:marRight w:val="0"/>
      <w:marTop w:val="0"/>
      <w:marBottom w:val="0"/>
      <w:divBdr>
        <w:top w:val="none" w:sz="0" w:space="0" w:color="auto"/>
        <w:left w:val="none" w:sz="0" w:space="0" w:color="auto"/>
        <w:bottom w:val="none" w:sz="0" w:space="0" w:color="auto"/>
        <w:right w:val="none" w:sz="0" w:space="0" w:color="auto"/>
      </w:divBdr>
    </w:div>
    <w:div w:id="1815484188">
      <w:bodyDiv w:val="1"/>
      <w:marLeft w:val="0"/>
      <w:marRight w:val="0"/>
      <w:marTop w:val="0"/>
      <w:marBottom w:val="0"/>
      <w:divBdr>
        <w:top w:val="none" w:sz="0" w:space="0" w:color="auto"/>
        <w:left w:val="none" w:sz="0" w:space="0" w:color="auto"/>
        <w:bottom w:val="none" w:sz="0" w:space="0" w:color="auto"/>
        <w:right w:val="none" w:sz="0" w:space="0" w:color="auto"/>
      </w:divBdr>
    </w:div>
    <w:div w:id="1815944680">
      <w:bodyDiv w:val="1"/>
      <w:marLeft w:val="0"/>
      <w:marRight w:val="0"/>
      <w:marTop w:val="0"/>
      <w:marBottom w:val="0"/>
      <w:divBdr>
        <w:top w:val="none" w:sz="0" w:space="0" w:color="auto"/>
        <w:left w:val="none" w:sz="0" w:space="0" w:color="auto"/>
        <w:bottom w:val="none" w:sz="0" w:space="0" w:color="auto"/>
        <w:right w:val="none" w:sz="0" w:space="0" w:color="auto"/>
      </w:divBdr>
    </w:div>
    <w:div w:id="1815952631">
      <w:bodyDiv w:val="1"/>
      <w:marLeft w:val="0"/>
      <w:marRight w:val="0"/>
      <w:marTop w:val="0"/>
      <w:marBottom w:val="0"/>
      <w:divBdr>
        <w:top w:val="none" w:sz="0" w:space="0" w:color="auto"/>
        <w:left w:val="none" w:sz="0" w:space="0" w:color="auto"/>
        <w:bottom w:val="none" w:sz="0" w:space="0" w:color="auto"/>
        <w:right w:val="none" w:sz="0" w:space="0" w:color="auto"/>
      </w:divBdr>
    </w:div>
    <w:div w:id="1816023634">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485996">
      <w:bodyDiv w:val="1"/>
      <w:marLeft w:val="0"/>
      <w:marRight w:val="0"/>
      <w:marTop w:val="0"/>
      <w:marBottom w:val="0"/>
      <w:divBdr>
        <w:top w:val="none" w:sz="0" w:space="0" w:color="auto"/>
        <w:left w:val="none" w:sz="0" w:space="0" w:color="auto"/>
        <w:bottom w:val="none" w:sz="0" w:space="0" w:color="auto"/>
        <w:right w:val="none" w:sz="0" w:space="0" w:color="auto"/>
      </w:divBdr>
    </w:div>
    <w:div w:id="1816606980">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603299">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18258995">
      <w:bodyDiv w:val="1"/>
      <w:marLeft w:val="0"/>
      <w:marRight w:val="0"/>
      <w:marTop w:val="0"/>
      <w:marBottom w:val="0"/>
      <w:divBdr>
        <w:top w:val="none" w:sz="0" w:space="0" w:color="auto"/>
        <w:left w:val="none" w:sz="0" w:space="0" w:color="auto"/>
        <w:bottom w:val="none" w:sz="0" w:space="0" w:color="auto"/>
        <w:right w:val="none" w:sz="0" w:space="0" w:color="auto"/>
      </w:divBdr>
    </w:div>
    <w:div w:id="1819228244">
      <w:bodyDiv w:val="1"/>
      <w:marLeft w:val="0"/>
      <w:marRight w:val="0"/>
      <w:marTop w:val="0"/>
      <w:marBottom w:val="0"/>
      <w:divBdr>
        <w:top w:val="none" w:sz="0" w:space="0" w:color="auto"/>
        <w:left w:val="none" w:sz="0" w:space="0" w:color="auto"/>
        <w:bottom w:val="none" w:sz="0" w:space="0" w:color="auto"/>
        <w:right w:val="none" w:sz="0" w:space="0" w:color="auto"/>
      </w:divBdr>
    </w:div>
    <w:div w:id="1819304104">
      <w:bodyDiv w:val="1"/>
      <w:marLeft w:val="0"/>
      <w:marRight w:val="0"/>
      <w:marTop w:val="0"/>
      <w:marBottom w:val="0"/>
      <w:divBdr>
        <w:top w:val="none" w:sz="0" w:space="0" w:color="auto"/>
        <w:left w:val="none" w:sz="0" w:space="0" w:color="auto"/>
        <w:bottom w:val="none" w:sz="0" w:space="0" w:color="auto"/>
        <w:right w:val="none" w:sz="0" w:space="0" w:color="auto"/>
      </w:divBdr>
    </w:div>
    <w:div w:id="1819875997">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146470">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415481">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03908">
      <w:bodyDiv w:val="1"/>
      <w:marLeft w:val="0"/>
      <w:marRight w:val="0"/>
      <w:marTop w:val="0"/>
      <w:marBottom w:val="0"/>
      <w:divBdr>
        <w:top w:val="none" w:sz="0" w:space="0" w:color="auto"/>
        <w:left w:val="none" w:sz="0" w:space="0" w:color="auto"/>
        <w:bottom w:val="none" w:sz="0" w:space="0" w:color="auto"/>
        <w:right w:val="none" w:sz="0" w:space="0" w:color="auto"/>
      </w:divBdr>
    </w:div>
    <w:div w:id="1820882056">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190123">
      <w:bodyDiv w:val="1"/>
      <w:marLeft w:val="0"/>
      <w:marRight w:val="0"/>
      <w:marTop w:val="0"/>
      <w:marBottom w:val="0"/>
      <w:divBdr>
        <w:top w:val="none" w:sz="0" w:space="0" w:color="auto"/>
        <w:left w:val="none" w:sz="0" w:space="0" w:color="auto"/>
        <w:bottom w:val="none" w:sz="0" w:space="0" w:color="auto"/>
        <w:right w:val="none" w:sz="0" w:space="0" w:color="auto"/>
      </w:divBdr>
    </w:div>
    <w:div w:id="1822892864">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3035392">
      <w:bodyDiv w:val="1"/>
      <w:marLeft w:val="0"/>
      <w:marRight w:val="0"/>
      <w:marTop w:val="0"/>
      <w:marBottom w:val="0"/>
      <w:divBdr>
        <w:top w:val="none" w:sz="0" w:space="0" w:color="auto"/>
        <w:left w:val="none" w:sz="0" w:space="0" w:color="auto"/>
        <w:bottom w:val="none" w:sz="0" w:space="0" w:color="auto"/>
        <w:right w:val="none" w:sz="0" w:space="0" w:color="auto"/>
      </w:divBdr>
    </w:div>
    <w:div w:id="1823036425">
      <w:bodyDiv w:val="1"/>
      <w:marLeft w:val="0"/>
      <w:marRight w:val="0"/>
      <w:marTop w:val="0"/>
      <w:marBottom w:val="0"/>
      <w:divBdr>
        <w:top w:val="none" w:sz="0" w:space="0" w:color="auto"/>
        <w:left w:val="none" w:sz="0" w:space="0" w:color="auto"/>
        <w:bottom w:val="none" w:sz="0" w:space="0" w:color="auto"/>
        <w:right w:val="none" w:sz="0" w:space="0" w:color="auto"/>
      </w:divBdr>
    </w:div>
    <w:div w:id="1823036642">
      <w:bodyDiv w:val="1"/>
      <w:marLeft w:val="0"/>
      <w:marRight w:val="0"/>
      <w:marTop w:val="0"/>
      <w:marBottom w:val="0"/>
      <w:divBdr>
        <w:top w:val="none" w:sz="0" w:space="0" w:color="auto"/>
        <w:left w:val="none" w:sz="0" w:space="0" w:color="auto"/>
        <w:bottom w:val="none" w:sz="0" w:space="0" w:color="auto"/>
        <w:right w:val="none" w:sz="0" w:space="0" w:color="auto"/>
      </w:divBdr>
    </w:div>
    <w:div w:id="1823351269">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24811430">
      <w:bodyDiv w:val="1"/>
      <w:marLeft w:val="0"/>
      <w:marRight w:val="0"/>
      <w:marTop w:val="0"/>
      <w:marBottom w:val="0"/>
      <w:divBdr>
        <w:top w:val="none" w:sz="0" w:space="0" w:color="auto"/>
        <w:left w:val="none" w:sz="0" w:space="0" w:color="auto"/>
        <w:bottom w:val="none" w:sz="0" w:space="0" w:color="auto"/>
        <w:right w:val="none" w:sz="0" w:space="0" w:color="auto"/>
      </w:divBdr>
    </w:div>
    <w:div w:id="1826121916">
      <w:bodyDiv w:val="1"/>
      <w:marLeft w:val="0"/>
      <w:marRight w:val="0"/>
      <w:marTop w:val="0"/>
      <w:marBottom w:val="0"/>
      <w:divBdr>
        <w:top w:val="none" w:sz="0" w:space="0" w:color="auto"/>
        <w:left w:val="none" w:sz="0" w:space="0" w:color="auto"/>
        <w:bottom w:val="none" w:sz="0" w:space="0" w:color="auto"/>
        <w:right w:val="none" w:sz="0" w:space="0" w:color="auto"/>
      </w:divBdr>
    </w:div>
    <w:div w:id="1826167883">
      <w:bodyDiv w:val="1"/>
      <w:marLeft w:val="0"/>
      <w:marRight w:val="0"/>
      <w:marTop w:val="0"/>
      <w:marBottom w:val="0"/>
      <w:divBdr>
        <w:top w:val="none" w:sz="0" w:space="0" w:color="auto"/>
        <w:left w:val="none" w:sz="0" w:space="0" w:color="auto"/>
        <w:bottom w:val="none" w:sz="0" w:space="0" w:color="auto"/>
        <w:right w:val="none" w:sz="0" w:space="0" w:color="auto"/>
      </w:divBdr>
    </w:div>
    <w:div w:id="1826434480">
      <w:bodyDiv w:val="1"/>
      <w:marLeft w:val="0"/>
      <w:marRight w:val="0"/>
      <w:marTop w:val="0"/>
      <w:marBottom w:val="0"/>
      <w:divBdr>
        <w:top w:val="none" w:sz="0" w:space="0" w:color="auto"/>
        <w:left w:val="none" w:sz="0" w:space="0" w:color="auto"/>
        <w:bottom w:val="none" w:sz="0" w:space="0" w:color="auto"/>
        <w:right w:val="none" w:sz="0" w:space="0" w:color="auto"/>
      </w:divBdr>
    </w:div>
    <w:div w:id="1826582386">
      <w:bodyDiv w:val="1"/>
      <w:marLeft w:val="0"/>
      <w:marRight w:val="0"/>
      <w:marTop w:val="0"/>
      <w:marBottom w:val="0"/>
      <w:divBdr>
        <w:top w:val="none" w:sz="0" w:space="0" w:color="auto"/>
        <w:left w:val="none" w:sz="0" w:space="0" w:color="auto"/>
        <w:bottom w:val="none" w:sz="0" w:space="0" w:color="auto"/>
        <w:right w:val="none" w:sz="0" w:space="0" w:color="auto"/>
      </w:divBdr>
    </w:div>
    <w:div w:id="1827279483">
      <w:bodyDiv w:val="1"/>
      <w:marLeft w:val="0"/>
      <w:marRight w:val="0"/>
      <w:marTop w:val="0"/>
      <w:marBottom w:val="0"/>
      <w:divBdr>
        <w:top w:val="none" w:sz="0" w:space="0" w:color="auto"/>
        <w:left w:val="none" w:sz="0" w:space="0" w:color="auto"/>
        <w:bottom w:val="none" w:sz="0" w:space="0" w:color="auto"/>
        <w:right w:val="none" w:sz="0" w:space="0" w:color="auto"/>
      </w:divBdr>
    </w:div>
    <w:div w:id="1827823122">
      <w:bodyDiv w:val="1"/>
      <w:marLeft w:val="0"/>
      <w:marRight w:val="0"/>
      <w:marTop w:val="0"/>
      <w:marBottom w:val="0"/>
      <w:divBdr>
        <w:top w:val="none" w:sz="0" w:space="0" w:color="auto"/>
        <w:left w:val="none" w:sz="0" w:space="0" w:color="auto"/>
        <w:bottom w:val="none" w:sz="0" w:space="0" w:color="auto"/>
        <w:right w:val="none" w:sz="0" w:space="0" w:color="auto"/>
      </w:divBdr>
    </w:div>
    <w:div w:id="1828353383">
      <w:bodyDiv w:val="1"/>
      <w:marLeft w:val="0"/>
      <w:marRight w:val="0"/>
      <w:marTop w:val="0"/>
      <w:marBottom w:val="0"/>
      <w:divBdr>
        <w:top w:val="none" w:sz="0" w:space="0" w:color="auto"/>
        <w:left w:val="none" w:sz="0" w:space="0" w:color="auto"/>
        <w:bottom w:val="none" w:sz="0" w:space="0" w:color="auto"/>
        <w:right w:val="none" w:sz="0" w:space="0" w:color="auto"/>
      </w:divBdr>
    </w:div>
    <w:div w:id="1829588993">
      <w:bodyDiv w:val="1"/>
      <w:marLeft w:val="0"/>
      <w:marRight w:val="0"/>
      <w:marTop w:val="0"/>
      <w:marBottom w:val="0"/>
      <w:divBdr>
        <w:top w:val="none" w:sz="0" w:space="0" w:color="auto"/>
        <w:left w:val="none" w:sz="0" w:space="0" w:color="auto"/>
        <w:bottom w:val="none" w:sz="0" w:space="0" w:color="auto"/>
        <w:right w:val="none" w:sz="0" w:space="0" w:color="auto"/>
      </w:divBdr>
    </w:div>
    <w:div w:id="1829637726">
      <w:bodyDiv w:val="1"/>
      <w:marLeft w:val="0"/>
      <w:marRight w:val="0"/>
      <w:marTop w:val="0"/>
      <w:marBottom w:val="0"/>
      <w:divBdr>
        <w:top w:val="none" w:sz="0" w:space="0" w:color="auto"/>
        <w:left w:val="none" w:sz="0" w:space="0" w:color="auto"/>
        <w:bottom w:val="none" w:sz="0" w:space="0" w:color="auto"/>
        <w:right w:val="none" w:sz="0" w:space="0" w:color="auto"/>
      </w:divBdr>
    </w:div>
    <w:div w:id="1829782528">
      <w:bodyDiv w:val="1"/>
      <w:marLeft w:val="0"/>
      <w:marRight w:val="0"/>
      <w:marTop w:val="0"/>
      <w:marBottom w:val="0"/>
      <w:divBdr>
        <w:top w:val="none" w:sz="0" w:space="0" w:color="auto"/>
        <w:left w:val="none" w:sz="0" w:space="0" w:color="auto"/>
        <w:bottom w:val="none" w:sz="0" w:space="0" w:color="auto"/>
        <w:right w:val="none" w:sz="0" w:space="0" w:color="auto"/>
      </w:divBdr>
    </w:div>
    <w:div w:id="1830292166">
      <w:bodyDiv w:val="1"/>
      <w:marLeft w:val="0"/>
      <w:marRight w:val="0"/>
      <w:marTop w:val="0"/>
      <w:marBottom w:val="0"/>
      <w:divBdr>
        <w:top w:val="none" w:sz="0" w:space="0" w:color="auto"/>
        <w:left w:val="none" w:sz="0" w:space="0" w:color="auto"/>
        <w:bottom w:val="none" w:sz="0" w:space="0" w:color="auto"/>
        <w:right w:val="none" w:sz="0" w:space="0" w:color="auto"/>
      </w:divBdr>
    </w:div>
    <w:div w:id="1830442510">
      <w:bodyDiv w:val="1"/>
      <w:marLeft w:val="0"/>
      <w:marRight w:val="0"/>
      <w:marTop w:val="0"/>
      <w:marBottom w:val="0"/>
      <w:divBdr>
        <w:top w:val="none" w:sz="0" w:space="0" w:color="auto"/>
        <w:left w:val="none" w:sz="0" w:space="0" w:color="auto"/>
        <w:bottom w:val="none" w:sz="0" w:space="0" w:color="auto"/>
        <w:right w:val="none" w:sz="0" w:space="0" w:color="auto"/>
      </w:divBdr>
    </w:div>
    <w:div w:id="1830514627">
      <w:bodyDiv w:val="1"/>
      <w:marLeft w:val="0"/>
      <w:marRight w:val="0"/>
      <w:marTop w:val="0"/>
      <w:marBottom w:val="0"/>
      <w:divBdr>
        <w:top w:val="none" w:sz="0" w:space="0" w:color="auto"/>
        <w:left w:val="none" w:sz="0" w:space="0" w:color="auto"/>
        <w:bottom w:val="none" w:sz="0" w:space="0" w:color="auto"/>
        <w:right w:val="none" w:sz="0" w:space="0" w:color="auto"/>
      </w:divBdr>
    </w:div>
    <w:div w:id="1830704670">
      <w:bodyDiv w:val="1"/>
      <w:marLeft w:val="0"/>
      <w:marRight w:val="0"/>
      <w:marTop w:val="0"/>
      <w:marBottom w:val="0"/>
      <w:divBdr>
        <w:top w:val="none" w:sz="0" w:space="0" w:color="auto"/>
        <w:left w:val="none" w:sz="0" w:space="0" w:color="auto"/>
        <w:bottom w:val="none" w:sz="0" w:space="0" w:color="auto"/>
        <w:right w:val="none" w:sz="0" w:space="0" w:color="auto"/>
      </w:divBdr>
      <w:divsChild>
        <w:div w:id="719212537">
          <w:marLeft w:val="0"/>
          <w:marRight w:val="0"/>
          <w:marTop w:val="0"/>
          <w:marBottom w:val="0"/>
          <w:divBdr>
            <w:top w:val="none" w:sz="0" w:space="0" w:color="auto"/>
            <w:left w:val="none" w:sz="0" w:space="0" w:color="auto"/>
            <w:bottom w:val="none" w:sz="0" w:space="0" w:color="auto"/>
            <w:right w:val="none" w:sz="0" w:space="0" w:color="auto"/>
          </w:divBdr>
        </w:div>
        <w:div w:id="327176415">
          <w:marLeft w:val="0"/>
          <w:marRight w:val="0"/>
          <w:marTop w:val="0"/>
          <w:marBottom w:val="0"/>
          <w:divBdr>
            <w:top w:val="none" w:sz="0" w:space="0" w:color="auto"/>
            <w:left w:val="none" w:sz="0" w:space="0" w:color="auto"/>
            <w:bottom w:val="none" w:sz="0" w:space="0" w:color="auto"/>
            <w:right w:val="none" w:sz="0" w:space="0" w:color="auto"/>
          </w:divBdr>
        </w:div>
        <w:div w:id="378894799">
          <w:marLeft w:val="0"/>
          <w:marRight w:val="0"/>
          <w:marTop w:val="0"/>
          <w:marBottom w:val="0"/>
          <w:divBdr>
            <w:top w:val="none" w:sz="0" w:space="0" w:color="auto"/>
            <w:left w:val="none" w:sz="0" w:space="0" w:color="auto"/>
            <w:bottom w:val="none" w:sz="0" w:space="0" w:color="auto"/>
            <w:right w:val="none" w:sz="0" w:space="0" w:color="auto"/>
          </w:divBdr>
        </w:div>
        <w:div w:id="509218420">
          <w:marLeft w:val="0"/>
          <w:marRight w:val="0"/>
          <w:marTop w:val="0"/>
          <w:marBottom w:val="0"/>
          <w:divBdr>
            <w:top w:val="none" w:sz="0" w:space="0" w:color="auto"/>
            <w:left w:val="none" w:sz="0" w:space="0" w:color="auto"/>
            <w:bottom w:val="none" w:sz="0" w:space="0" w:color="auto"/>
            <w:right w:val="none" w:sz="0" w:space="0" w:color="auto"/>
          </w:divBdr>
        </w:div>
        <w:div w:id="188378427">
          <w:marLeft w:val="0"/>
          <w:marRight w:val="0"/>
          <w:marTop w:val="0"/>
          <w:marBottom w:val="0"/>
          <w:divBdr>
            <w:top w:val="none" w:sz="0" w:space="0" w:color="auto"/>
            <w:left w:val="none" w:sz="0" w:space="0" w:color="auto"/>
            <w:bottom w:val="none" w:sz="0" w:space="0" w:color="auto"/>
            <w:right w:val="none" w:sz="0" w:space="0" w:color="auto"/>
          </w:divBdr>
        </w:div>
        <w:div w:id="197595421">
          <w:marLeft w:val="0"/>
          <w:marRight w:val="0"/>
          <w:marTop w:val="0"/>
          <w:marBottom w:val="0"/>
          <w:divBdr>
            <w:top w:val="none" w:sz="0" w:space="0" w:color="auto"/>
            <w:left w:val="none" w:sz="0" w:space="0" w:color="auto"/>
            <w:bottom w:val="none" w:sz="0" w:space="0" w:color="auto"/>
            <w:right w:val="none" w:sz="0" w:space="0" w:color="auto"/>
          </w:divBdr>
        </w:div>
        <w:div w:id="472019794">
          <w:marLeft w:val="0"/>
          <w:marRight w:val="0"/>
          <w:marTop w:val="0"/>
          <w:marBottom w:val="0"/>
          <w:divBdr>
            <w:top w:val="none" w:sz="0" w:space="0" w:color="auto"/>
            <w:left w:val="none" w:sz="0" w:space="0" w:color="auto"/>
            <w:bottom w:val="none" w:sz="0" w:space="0" w:color="auto"/>
            <w:right w:val="none" w:sz="0" w:space="0" w:color="auto"/>
          </w:divBdr>
        </w:div>
        <w:div w:id="1042022630">
          <w:marLeft w:val="0"/>
          <w:marRight w:val="0"/>
          <w:marTop w:val="0"/>
          <w:marBottom w:val="0"/>
          <w:divBdr>
            <w:top w:val="none" w:sz="0" w:space="0" w:color="auto"/>
            <w:left w:val="none" w:sz="0" w:space="0" w:color="auto"/>
            <w:bottom w:val="none" w:sz="0" w:space="0" w:color="auto"/>
            <w:right w:val="none" w:sz="0" w:space="0" w:color="auto"/>
          </w:divBdr>
        </w:div>
        <w:div w:id="281767682">
          <w:marLeft w:val="0"/>
          <w:marRight w:val="0"/>
          <w:marTop w:val="0"/>
          <w:marBottom w:val="0"/>
          <w:divBdr>
            <w:top w:val="none" w:sz="0" w:space="0" w:color="auto"/>
            <w:left w:val="none" w:sz="0" w:space="0" w:color="auto"/>
            <w:bottom w:val="none" w:sz="0" w:space="0" w:color="auto"/>
            <w:right w:val="none" w:sz="0" w:space="0" w:color="auto"/>
          </w:divBdr>
        </w:div>
        <w:div w:id="992829986">
          <w:marLeft w:val="0"/>
          <w:marRight w:val="0"/>
          <w:marTop w:val="0"/>
          <w:marBottom w:val="0"/>
          <w:divBdr>
            <w:top w:val="none" w:sz="0" w:space="0" w:color="auto"/>
            <w:left w:val="none" w:sz="0" w:space="0" w:color="auto"/>
            <w:bottom w:val="none" w:sz="0" w:space="0" w:color="auto"/>
            <w:right w:val="none" w:sz="0" w:space="0" w:color="auto"/>
          </w:divBdr>
        </w:div>
        <w:div w:id="1357199759">
          <w:marLeft w:val="0"/>
          <w:marRight w:val="0"/>
          <w:marTop w:val="0"/>
          <w:marBottom w:val="0"/>
          <w:divBdr>
            <w:top w:val="none" w:sz="0" w:space="0" w:color="auto"/>
            <w:left w:val="none" w:sz="0" w:space="0" w:color="auto"/>
            <w:bottom w:val="none" w:sz="0" w:space="0" w:color="auto"/>
            <w:right w:val="none" w:sz="0" w:space="0" w:color="auto"/>
          </w:divBdr>
        </w:div>
        <w:div w:id="1322923371">
          <w:marLeft w:val="0"/>
          <w:marRight w:val="0"/>
          <w:marTop w:val="0"/>
          <w:marBottom w:val="0"/>
          <w:divBdr>
            <w:top w:val="none" w:sz="0" w:space="0" w:color="auto"/>
            <w:left w:val="none" w:sz="0" w:space="0" w:color="auto"/>
            <w:bottom w:val="none" w:sz="0" w:space="0" w:color="auto"/>
            <w:right w:val="none" w:sz="0" w:space="0" w:color="auto"/>
          </w:divBdr>
        </w:div>
        <w:div w:id="1636251546">
          <w:marLeft w:val="0"/>
          <w:marRight w:val="0"/>
          <w:marTop w:val="0"/>
          <w:marBottom w:val="0"/>
          <w:divBdr>
            <w:top w:val="none" w:sz="0" w:space="0" w:color="auto"/>
            <w:left w:val="none" w:sz="0" w:space="0" w:color="auto"/>
            <w:bottom w:val="none" w:sz="0" w:space="0" w:color="auto"/>
            <w:right w:val="none" w:sz="0" w:space="0" w:color="auto"/>
          </w:divBdr>
        </w:div>
        <w:div w:id="695081024">
          <w:marLeft w:val="0"/>
          <w:marRight w:val="0"/>
          <w:marTop w:val="0"/>
          <w:marBottom w:val="0"/>
          <w:divBdr>
            <w:top w:val="none" w:sz="0" w:space="0" w:color="auto"/>
            <w:left w:val="none" w:sz="0" w:space="0" w:color="auto"/>
            <w:bottom w:val="none" w:sz="0" w:space="0" w:color="auto"/>
            <w:right w:val="none" w:sz="0" w:space="0" w:color="auto"/>
          </w:divBdr>
        </w:div>
        <w:div w:id="1453091524">
          <w:marLeft w:val="0"/>
          <w:marRight w:val="0"/>
          <w:marTop w:val="0"/>
          <w:marBottom w:val="0"/>
          <w:divBdr>
            <w:top w:val="none" w:sz="0" w:space="0" w:color="auto"/>
            <w:left w:val="none" w:sz="0" w:space="0" w:color="auto"/>
            <w:bottom w:val="none" w:sz="0" w:space="0" w:color="auto"/>
            <w:right w:val="none" w:sz="0" w:space="0" w:color="auto"/>
          </w:divBdr>
        </w:div>
        <w:div w:id="435029728">
          <w:marLeft w:val="0"/>
          <w:marRight w:val="0"/>
          <w:marTop w:val="0"/>
          <w:marBottom w:val="0"/>
          <w:divBdr>
            <w:top w:val="none" w:sz="0" w:space="0" w:color="auto"/>
            <w:left w:val="none" w:sz="0" w:space="0" w:color="auto"/>
            <w:bottom w:val="none" w:sz="0" w:space="0" w:color="auto"/>
            <w:right w:val="none" w:sz="0" w:space="0" w:color="auto"/>
          </w:divBdr>
        </w:div>
        <w:div w:id="1263218893">
          <w:marLeft w:val="0"/>
          <w:marRight w:val="0"/>
          <w:marTop w:val="0"/>
          <w:marBottom w:val="0"/>
          <w:divBdr>
            <w:top w:val="none" w:sz="0" w:space="0" w:color="auto"/>
            <w:left w:val="none" w:sz="0" w:space="0" w:color="auto"/>
            <w:bottom w:val="none" w:sz="0" w:space="0" w:color="auto"/>
            <w:right w:val="none" w:sz="0" w:space="0" w:color="auto"/>
          </w:divBdr>
        </w:div>
        <w:div w:id="1194802652">
          <w:marLeft w:val="0"/>
          <w:marRight w:val="0"/>
          <w:marTop w:val="0"/>
          <w:marBottom w:val="0"/>
          <w:divBdr>
            <w:top w:val="none" w:sz="0" w:space="0" w:color="auto"/>
            <w:left w:val="none" w:sz="0" w:space="0" w:color="auto"/>
            <w:bottom w:val="none" w:sz="0" w:space="0" w:color="auto"/>
            <w:right w:val="none" w:sz="0" w:space="0" w:color="auto"/>
          </w:divBdr>
        </w:div>
        <w:div w:id="1173642894">
          <w:marLeft w:val="0"/>
          <w:marRight w:val="0"/>
          <w:marTop w:val="0"/>
          <w:marBottom w:val="0"/>
          <w:divBdr>
            <w:top w:val="none" w:sz="0" w:space="0" w:color="auto"/>
            <w:left w:val="none" w:sz="0" w:space="0" w:color="auto"/>
            <w:bottom w:val="none" w:sz="0" w:space="0" w:color="auto"/>
            <w:right w:val="none" w:sz="0" w:space="0" w:color="auto"/>
          </w:divBdr>
        </w:div>
        <w:div w:id="13843467">
          <w:marLeft w:val="0"/>
          <w:marRight w:val="0"/>
          <w:marTop w:val="0"/>
          <w:marBottom w:val="0"/>
          <w:divBdr>
            <w:top w:val="none" w:sz="0" w:space="0" w:color="auto"/>
            <w:left w:val="none" w:sz="0" w:space="0" w:color="auto"/>
            <w:bottom w:val="none" w:sz="0" w:space="0" w:color="auto"/>
            <w:right w:val="none" w:sz="0" w:space="0" w:color="auto"/>
          </w:divBdr>
        </w:div>
        <w:div w:id="137306058">
          <w:marLeft w:val="0"/>
          <w:marRight w:val="0"/>
          <w:marTop w:val="0"/>
          <w:marBottom w:val="0"/>
          <w:divBdr>
            <w:top w:val="none" w:sz="0" w:space="0" w:color="auto"/>
            <w:left w:val="none" w:sz="0" w:space="0" w:color="auto"/>
            <w:bottom w:val="none" w:sz="0" w:space="0" w:color="auto"/>
            <w:right w:val="none" w:sz="0" w:space="0" w:color="auto"/>
          </w:divBdr>
        </w:div>
        <w:div w:id="499277443">
          <w:marLeft w:val="0"/>
          <w:marRight w:val="0"/>
          <w:marTop w:val="0"/>
          <w:marBottom w:val="0"/>
          <w:divBdr>
            <w:top w:val="none" w:sz="0" w:space="0" w:color="auto"/>
            <w:left w:val="none" w:sz="0" w:space="0" w:color="auto"/>
            <w:bottom w:val="none" w:sz="0" w:space="0" w:color="auto"/>
            <w:right w:val="none" w:sz="0" w:space="0" w:color="auto"/>
          </w:divBdr>
        </w:div>
        <w:div w:id="1613127469">
          <w:marLeft w:val="0"/>
          <w:marRight w:val="0"/>
          <w:marTop w:val="0"/>
          <w:marBottom w:val="0"/>
          <w:divBdr>
            <w:top w:val="none" w:sz="0" w:space="0" w:color="auto"/>
            <w:left w:val="none" w:sz="0" w:space="0" w:color="auto"/>
            <w:bottom w:val="none" w:sz="0" w:space="0" w:color="auto"/>
            <w:right w:val="none" w:sz="0" w:space="0" w:color="auto"/>
          </w:divBdr>
        </w:div>
        <w:div w:id="1893729410">
          <w:marLeft w:val="0"/>
          <w:marRight w:val="0"/>
          <w:marTop w:val="0"/>
          <w:marBottom w:val="0"/>
          <w:divBdr>
            <w:top w:val="none" w:sz="0" w:space="0" w:color="auto"/>
            <w:left w:val="none" w:sz="0" w:space="0" w:color="auto"/>
            <w:bottom w:val="none" w:sz="0" w:space="0" w:color="auto"/>
            <w:right w:val="none" w:sz="0" w:space="0" w:color="auto"/>
          </w:divBdr>
        </w:div>
        <w:div w:id="102966274">
          <w:marLeft w:val="0"/>
          <w:marRight w:val="0"/>
          <w:marTop w:val="0"/>
          <w:marBottom w:val="0"/>
          <w:divBdr>
            <w:top w:val="none" w:sz="0" w:space="0" w:color="auto"/>
            <w:left w:val="none" w:sz="0" w:space="0" w:color="auto"/>
            <w:bottom w:val="none" w:sz="0" w:space="0" w:color="auto"/>
            <w:right w:val="none" w:sz="0" w:space="0" w:color="auto"/>
          </w:divBdr>
        </w:div>
        <w:div w:id="1688747007">
          <w:marLeft w:val="0"/>
          <w:marRight w:val="0"/>
          <w:marTop w:val="0"/>
          <w:marBottom w:val="0"/>
          <w:divBdr>
            <w:top w:val="none" w:sz="0" w:space="0" w:color="auto"/>
            <w:left w:val="none" w:sz="0" w:space="0" w:color="auto"/>
            <w:bottom w:val="none" w:sz="0" w:space="0" w:color="auto"/>
            <w:right w:val="none" w:sz="0" w:space="0" w:color="auto"/>
          </w:divBdr>
        </w:div>
        <w:div w:id="823546634">
          <w:marLeft w:val="0"/>
          <w:marRight w:val="0"/>
          <w:marTop w:val="0"/>
          <w:marBottom w:val="0"/>
          <w:divBdr>
            <w:top w:val="none" w:sz="0" w:space="0" w:color="auto"/>
            <w:left w:val="none" w:sz="0" w:space="0" w:color="auto"/>
            <w:bottom w:val="none" w:sz="0" w:space="0" w:color="auto"/>
            <w:right w:val="none" w:sz="0" w:space="0" w:color="auto"/>
          </w:divBdr>
        </w:div>
        <w:div w:id="1001349073">
          <w:marLeft w:val="0"/>
          <w:marRight w:val="0"/>
          <w:marTop w:val="0"/>
          <w:marBottom w:val="0"/>
          <w:divBdr>
            <w:top w:val="none" w:sz="0" w:space="0" w:color="auto"/>
            <w:left w:val="none" w:sz="0" w:space="0" w:color="auto"/>
            <w:bottom w:val="none" w:sz="0" w:space="0" w:color="auto"/>
            <w:right w:val="none" w:sz="0" w:space="0" w:color="auto"/>
          </w:divBdr>
        </w:div>
        <w:div w:id="2022312746">
          <w:marLeft w:val="0"/>
          <w:marRight w:val="0"/>
          <w:marTop w:val="0"/>
          <w:marBottom w:val="0"/>
          <w:divBdr>
            <w:top w:val="none" w:sz="0" w:space="0" w:color="auto"/>
            <w:left w:val="none" w:sz="0" w:space="0" w:color="auto"/>
            <w:bottom w:val="none" w:sz="0" w:space="0" w:color="auto"/>
            <w:right w:val="none" w:sz="0" w:space="0" w:color="auto"/>
          </w:divBdr>
        </w:div>
        <w:div w:id="1598178491">
          <w:marLeft w:val="0"/>
          <w:marRight w:val="0"/>
          <w:marTop w:val="0"/>
          <w:marBottom w:val="0"/>
          <w:divBdr>
            <w:top w:val="none" w:sz="0" w:space="0" w:color="auto"/>
            <w:left w:val="none" w:sz="0" w:space="0" w:color="auto"/>
            <w:bottom w:val="none" w:sz="0" w:space="0" w:color="auto"/>
            <w:right w:val="none" w:sz="0" w:space="0" w:color="auto"/>
          </w:divBdr>
        </w:div>
        <w:div w:id="1540699497">
          <w:marLeft w:val="0"/>
          <w:marRight w:val="0"/>
          <w:marTop w:val="0"/>
          <w:marBottom w:val="0"/>
          <w:divBdr>
            <w:top w:val="none" w:sz="0" w:space="0" w:color="auto"/>
            <w:left w:val="none" w:sz="0" w:space="0" w:color="auto"/>
            <w:bottom w:val="none" w:sz="0" w:space="0" w:color="auto"/>
            <w:right w:val="none" w:sz="0" w:space="0" w:color="auto"/>
          </w:divBdr>
        </w:div>
        <w:div w:id="569539489">
          <w:marLeft w:val="0"/>
          <w:marRight w:val="0"/>
          <w:marTop w:val="0"/>
          <w:marBottom w:val="0"/>
          <w:divBdr>
            <w:top w:val="none" w:sz="0" w:space="0" w:color="auto"/>
            <w:left w:val="none" w:sz="0" w:space="0" w:color="auto"/>
            <w:bottom w:val="none" w:sz="0" w:space="0" w:color="auto"/>
            <w:right w:val="none" w:sz="0" w:space="0" w:color="auto"/>
          </w:divBdr>
        </w:div>
        <w:div w:id="28577606">
          <w:marLeft w:val="0"/>
          <w:marRight w:val="0"/>
          <w:marTop w:val="0"/>
          <w:marBottom w:val="0"/>
          <w:divBdr>
            <w:top w:val="none" w:sz="0" w:space="0" w:color="auto"/>
            <w:left w:val="none" w:sz="0" w:space="0" w:color="auto"/>
            <w:bottom w:val="none" w:sz="0" w:space="0" w:color="auto"/>
            <w:right w:val="none" w:sz="0" w:space="0" w:color="auto"/>
          </w:divBdr>
        </w:div>
        <w:div w:id="1933851165">
          <w:marLeft w:val="0"/>
          <w:marRight w:val="0"/>
          <w:marTop w:val="0"/>
          <w:marBottom w:val="0"/>
          <w:divBdr>
            <w:top w:val="none" w:sz="0" w:space="0" w:color="auto"/>
            <w:left w:val="none" w:sz="0" w:space="0" w:color="auto"/>
            <w:bottom w:val="none" w:sz="0" w:space="0" w:color="auto"/>
            <w:right w:val="none" w:sz="0" w:space="0" w:color="auto"/>
          </w:divBdr>
        </w:div>
        <w:div w:id="2081512202">
          <w:marLeft w:val="0"/>
          <w:marRight w:val="0"/>
          <w:marTop w:val="0"/>
          <w:marBottom w:val="0"/>
          <w:divBdr>
            <w:top w:val="none" w:sz="0" w:space="0" w:color="auto"/>
            <w:left w:val="none" w:sz="0" w:space="0" w:color="auto"/>
            <w:bottom w:val="none" w:sz="0" w:space="0" w:color="auto"/>
            <w:right w:val="none" w:sz="0" w:space="0" w:color="auto"/>
          </w:divBdr>
        </w:div>
        <w:div w:id="745805494">
          <w:marLeft w:val="0"/>
          <w:marRight w:val="0"/>
          <w:marTop w:val="0"/>
          <w:marBottom w:val="0"/>
          <w:divBdr>
            <w:top w:val="none" w:sz="0" w:space="0" w:color="auto"/>
            <w:left w:val="none" w:sz="0" w:space="0" w:color="auto"/>
            <w:bottom w:val="none" w:sz="0" w:space="0" w:color="auto"/>
            <w:right w:val="none" w:sz="0" w:space="0" w:color="auto"/>
          </w:divBdr>
        </w:div>
        <w:div w:id="1631399425">
          <w:marLeft w:val="0"/>
          <w:marRight w:val="0"/>
          <w:marTop w:val="0"/>
          <w:marBottom w:val="0"/>
          <w:divBdr>
            <w:top w:val="none" w:sz="0" w:space="0" w:color="auto"/>
            <w:left w:val="none" w:sz="0" w:space="0" w:color="auto"/>
            <w:bottom w:val="none" w:sz="0" w:space="0" w:color="auto"/>
            <w:right w:val="none" w:sz="0" w:space="0" w:color="auto"/>
          </w:divBdr>
        </w:div>
        <w:div w:id="1903713514">
          <w:marLeft w:val="0"/>
          <w:marRight w:val="0"/>
          <w:marTop w:val="0"/>
          <w:marBottom w:val="0"/>
          <w:divBdr>
            <w:top w:val="none" w:sz="0" w:space="0" w:color="auto"/>
            <w:left w:val="none" w:sz="0" w:space="0" w:color="auto"/>
            <w:bottom w:val="none" w:sz="0" w:space="0" w:color="auto"/>
            <w:right w:val="none" w:sz="0" w:space="0" w:color="auto"/>
          </w:divBdr>
        </w:div>
        <w:div w:id="404375699">
          <w:marLeft w:val="0"/>
          <w:marRight w:val="0"/>
          <w:marTop w:val="0"/>
          <w:marBottom w:val="0"/>
          <w:divBdr>
            <w:top w:val="none" w:sz="0" w:space="0" w:color="auto"/>
            <w:left w:val="none" w:sz="0" w:space="0" w:color="auto"/>
            <w:bottom w:val="none" w:sz="0" w:space="0" w:color="auto"/>
            <w:right w:val="none" w:sz="0" w:space="0" w:color="auto"/>
          </w:divBdr>
        </w:div>
        <w:div w:id="1508784875">
          <w:marLeft w:val="0"/>
          <w:marRight w:val="0"/>
          <w:marTop w:val="0"/>
          <w:marBottom w:val="0"/>
          <w:divBdr>
            <w:top w:val="none" w:sz="0" w:space="0" w:color="auto"/>
            <w:left w:val="none" w:sz="0" w:space="0" w:color="auto"/>
            <w:bottom w:val="none" w:sz="0" w:space="0" w:color="auto"/>
            <w:right w:val="none" w:sz="0" w:space="0" w:color="auto"/>
          </w:divBdr>
        </w:div>
        <w:div w:id="1692106345">
          <w:marLeft w:val="0"/>
          <w:marRight w:val="0"/>
          <w:marTop w:val="0"/>
          <w:marBottom w:val="0"/>
          <w:divBdr>
            <w:top w:val="none" w:sz="0" w:space="0" w:color="auto"/>
            <w:left w:val="none" w:sz="0" w:space="0" w:color="auto"/>
            <w:bottom w:val="none" w:sz="0" w:space="0" w:color="auto"/>
            <w:right w:val="none" w:sz="0" w:space="0" w:color="auto"/>
          </w:divBdr>
        </w:div>
        <w:div w:id="648676104">
          <w:marLeft w:val="0"/>
          <w:marRight w:val="0"/>
          <w:marTop w:val="0"/>
          <w:marBottom w:val="0"/>
          <w:divBdr>
            <w:top w:val="none" w:sz="0" w:space="0" w:color="auto"/>
            <w:left w:val="none" w:sz="0" w:space="0" w:color="auto"/>
            <w:bottom w:val="none" w:sz="0" w:space="0" w:color="auto"/>
            <w:right w:val="none" w:sz="0" w:space="0" w:color="auto"/>
          </w:divBdr>
        </w:div>
        <w:div w:id="1115096151">
          <w:marLeft w:val="0"/>
          <w:marRight w:val="0"/>
          <w:marTop w:val="0"/>
          <w:marBottom w:val="0"/>
          <w:divBdr>
            <w:top w:val="none" w:sz="0" w:space="0" w:color="auto"/>
            <w:left w:val="none" w:sz="0" w:space="0" w:color="auto"/>
            <w:bottom w:val="none" w:sz="0" w:space="0" w:color="auto"/>
            <w:right w:val="none" w:sz="0" w:space="0" w:color="auto"/>
          </w:divBdr>
        </w:div>
        <w:div w:id="319775159">
          <w:marLeft w:val="0"/>
          <w:marRight w:val="0"/>
          <w:marTop w:val="0"/>
          <w:marBottom w:val="0"/>
          <w:divBdr>
            <w:top w:val="none" w:sz="0" w:space="0" w:color="auto"/>
            <w:left w:val="none" w:sz="0" w:space="0" w:color="auto"/>
            <w:bottom w:val="none" w:sz="0" w:space="0" w:color="auto"/>
            <w:right w:val="none" w:sz="0" w:space="0" w:color="auto"/>
          </w:divBdr>
        </w:div>
        <w:div w:id="998382770">
          <w:marLeft w:val="0"/>
          <w:marRight w:val="0"/>
          <w:marTop w:val="0"/>
          <w:marBottom w:val="0"/>
          <w:divBdr>
            <w:top w:val="none" w:sz="0" w:space="0" w:color="auto"/>
            <w:left w:val="none" w:sz="0" w:space="0" w:color="auto"/>
            <w:bottom w:val="none" w:sz="0" w:space="0" w:color="auto"/>
            <w:right w:val="none" w:sz="0" w:space="0" w:color="auto"/>
          </w:divBdr>
        </w:div>
        <w:div w:id="1689334181">
          <w:marLeft w:val="0"/>
          <w:marRight w:val="0"/>
          <w:marTop w:val="0"/>
          <w:marBottom w:val="0"/>
          <w:divBdr>
            <w:top w:val="none" w:sz="0" w:space="0" w:color="auto"/>
            <w:left w:val="none" w:sz="0" w:space="0" w:color="auto"/>
            <w:bottom w:val="none" w:sz="0" w:space="0" w:color="auto"/>
            <w:right w:val="none" w:sz="0" w:space="0" w:color="auto"/>
          </w:divBdr>
        </w:div>
        <w:div w:id="459763312">
          <w:marLeft w:val="0"/>
          <w:marRight w:val="0"/>
          <w:marTop w:val="0"/>
          <w:marBottom w:val="0"/>
          <w:divBdr>
            <w:top w:val="none" w:sz="0" w:space="0" w:color="auto"/>
            <w:left w:val="none" w:sz="0" w:space="0" w:color="auto"/>
            <w:bottom w:val="none" w:sz="0" w:space="0" w:color="auto"/>
            <w:right w:val="none" w:sz="0" w:space="0" w:color="auto"/>
          </w:divBdr>
        </w:div>
        <w:div w:id="1456362438">
          <w:marLeft w:val="0"/>
          <w:marRight w:val="0"/>
          <w:marTop w:val="0"/>
          <w:marBottom w:val="0"/>
          <w:divBdr>
            <w:top w:val="none" w:sz="0" w:space="0" w:color="auto"/>
            <w:left w:val="none" w:sz="0" w:space="0" w:color="auto"/>
            <w:bottom w:val="none" w:sz="0" w:space="0" w:color="auto"/>
            <w:right w:val="none" w:sz="0" w:space="0" w:color="auto"/>
          </w:divBdr>
        </w:div>
        <w:div w:id="1736322017">
          <w:marLeft w:val="0"/>
          <w:marRight w:val="0"/>
          <w:marTop w:val="0"/>
          <w:marBottom w:val="0"/>
          <w:divBdr>
            <w:top w:val="none" w:sz="0" w:space="0" w:color="auto"/>
            <w:left w:val="none" w:sz="0" w:space="0" w:color="auto"/>
            <w:bottom w:val="none" w:sz="0" w:space="0" w:color="auto"/>
            <w:right w:val="none" w:sz="0" w:space="0" w:color="auto"/>
          </w:divBdr>
        </w:div>
        <w:div w:id="1783065946">
          <w:marLeft w:val="0"/>
          <w:marRight w:val="0"/>
          <w:marTop w:val="0"/>
          <w:marBottom w:val="0"/>
          <w:divBdr>
            <w:top w:val="none" w:sz="0" w:space="0" w:color="auto"/>
            <w:left w:val="none" w:sz="0" w:space="0" w:color="auto"/>
            <w:bottom w:val="none" w:sz="0" w:space="0" w:color="auto"/>
            <w:right w:val="none" w:sz="0" w:space="0" w:color="auto"/>
          </w:divBdr>
        </w:div>
        <w:div w:id="1348293234">
          <w:marLeft w:val="0"/>
          <w:marRight w:val="0"/>
          <w:marTop w:val="0"/>
          <w:marBottom w:val="0"/>
          <w:divBdr>
            <w:top w:val="none" w:sz="0" w:space="0" w:color="auto"/>
            <w:left w:val="none" w:sz="0" w:space="0" w:color="auto"/>
            <w:bottom w:val="none" w:sz="0" w:space="0" w:color="auto"/>
            <w:right w:val="none" w:sz="0" w:space="0" w:color="auto"/>
          </w:divBdr>
        </w:div>
        <w:div w:id="1912889502">
          <w:marLeft w:val="0"/>
          <w:marRight w:val="0"/>
          <w:marTop w:val="0"/>
          <w:marBottom w:val="0"/>
          <w:divBdr>
            <w:top w:val="none" w:sz="0" w:space="0" w:color="auto"/>
            <w:left w:val="none" w:sz="0" w:space="0" w:color="auto"/>
            <w:bottom w:val="none" w:sz="0" w:space="0" w:color="auto"/>
            <w:right w:val="none" w:sz="0" w:space="0" w:color="auto"/>
          </w:divBdr>
        </w:div>
        <w:div w:id="1059089186">
          <w:marLeft w:val="0"/>
          <w:marRight w:val="0"/>
          <w:marTop w:val="0"/>
          <w:marBottom w:val="0"/>
          <w:divBdr>
            <w:top w:val="none" w:sz="0" w:space="0" w:color="auto"/>
            <w:left w:val="none" w:sz="0" w:space="0" w:color="auto"/>
            <w:bottom w:val="none" w:sz="0" w:space="0" w:color="auto"/>
            <w:right w:val="none" w:sz="0" w:space="0" w:color="auto"/>
          </w:divBdr>
        </w:div>
        <w:div w:id="279649058">
          <w:marLeft w:val="0"/>
          <w:marRight w:val="0"/>
          <w:marTop w:val="0"/>
          <w:marBottom w:val="0"/>
          <w:divBdr>
            <w:top w:val="none" w:sz="0" w:space="0" w:color="auto"/>
            <w:left w:val="none" w:sz="0" w:space="0" w:color="auto"/>
            <w:bottom w:val="none" w:sz="0" w:space="0" w:color="auto"/>
            <w:right w:val="none" w:sz="0" w:space="0" w:color="auto"/>
          </w:divBdr>
        </w:div>
        <w:div w:id="1696729921">
          <w:marLeft w:val="0"/>
          <w:marRight w:val="0"/>
          <w:marTop w:val="0"/>
          <w:marBottom w:val="0"/>
          <w:divBdr>
            <w:top w:val="none" w:sz="0" w:space="0" w:color="auto"/>
            <w:left w:val="none" w:sz="0" w:space="0" w:color="auto"/>
            <w:bottom w:val="none" w:sz="0" w:space="0" w:color="auto"/>
            <w:right w:val="none" w:sz="0" w:space="0" w:color="auto"/>
          </w:divBdr>
        </w:div>
        <w:div w:id="1388843224">
          <w:marLeft w:val="0"/>
          <w:marRight w:val="0"/>
          <w:marTop w:val="0"/>
          <w:marBottom w:val="0"/>
          <w:divBdr>
            <w:top w:val="none" w:sz="0" w:space="0" w:color="auto"/>
            <w:left w:val="none" w:sz="0" w:space="0" w:color="auto"/>
            <w:bottom w:val="none" w:sz="0" w:space="0" w:color="auto"/>
            <w:right w:val="none" w:sz="0" w:space="0" w:color="auto"/>
          </w:divBdr>
        </w:div>
        <w:div w:id="1028337082">
          <w:marLeft w:val="0"/>
          <w:marRight w:val="0"/>
          <w:marTop w:val="0"/>
          <w:marBottom w:val="0"/>
          <w:divBdr>
            <w:top w:val="none" w:sz="0" w:space="0" w:color="auto"/>
            <w:left w:val="none" w:sz="0" w:space="0" w:color="auto"/>
            <w:bottom w:val="none" w:sz="0" w:space="0" w:color="auto"/>
            <w:right w:val="none" w:sz="0" w:space="0" w:color="auto"/>
          </w:divBdr>
        </w:div>
        <w:div w:id="1148277801">
          <w:marLeft w:val="0"/>
          <w:marRight w:val="0"/>
          <w:marTop w:val="0"/>
          <w:marBottom w:val="0"/>
          <w:divBdr>
            <w:top w:val="none" w:sz="0" w:space="0" w:color="auto"/>
            <w:left w:val="none" w:sz="0" w:space="0" w:color="auto"/>
            <w:bottom w:val="none" w:sz="0" w:space="0" w:color="auto"/>
            <w:right w:val="none" w:sz="0" w:space="0" w:color="auto"/>
          </w:divBdr>
        </w:div>
        <w:div w:id="1277101202">
          <w:marLeft w:val="0"/>
          <w:marRight w:val="0"/>
          <w:marTop w:val="0"/>
          <w:marBottom w:val="0"/>
          <w:divBdr>
            <w:top w:val="none" w:sz="0" w:space="0" w:color="auto"/>
            <w:left w:val="none" w:sz="0" w:space="0" w:color="auto"/>
            <w:bottom w:val="none" w:sz="0" w:space="0" w:color="auto"/>
            <w:right w:val="none" w:sz="0" w:space="0" w:color="auto"/>
          </w:divBdr>
        </w:div>
        <w:div w:id="1506280913">
          <w:marLeft w:val="0"/>
          <w:marRight w:val="0"/>
          <w:marTop w:val="0"/>
          <w:marBottom w:val="0"/>
          <w:divBdr>
            <w:top w:val="none" w:sz="0" w:space="0" w:color="auto"/>
            <w:left w:val="none" w:sz="0" w:space="0" w:color="auto"/>
            <w:bottom w:val="none" w:sz="0" w:space="0" w:color="auto"/>
            <w:right w:val="none" w:sz="0" w:space="0" w:color="auto"/>
          </w:divBdr>
        </w:div>
        <w:div w:id="613440481">
          <w:marLeft w:val="0"/>
          <w:marRight w:val="0"/>
          <w:marTop w:val="0"/>
          <w:marBottom w:val="0"/>
          <w:divBdr>
            <w:top w:val="none" w:sz="0" w:space="0" w:color="auto"/>
            <w:left w:val="none" w:sz="0" w:space="0" w:color="auto"/>
            <w:bottom w:val="none" w:sz="0" w:space="0" w:color="auto"/>
            <w:right w:val="none" w:sz="0" w:space="0" w:color="auto"/>
          </w:divBdr>
        </w:div>
        <w:div w:id="1936860758">
          <w:marLeft w:val="0"/>
          <w:marRight w:val="0"/>
          <w:marTop w:val="0"/>
          <w:marBottom w:val="0"/>
          <w:divBdr>
            <w:top w:val="none" w:sz="0" w:space="0" w:color="auto"/>
            <w:left w:val="none" w:sz="0" w:space="0" w:color="auto"/>
            <w:bottom w:val="none" w:sz="0" w:space="0" w:color="auto"/>
            <w:right w:val="none" w:sz="0" w:space="0" w:color="auto"/>
          </w:divBdr>
        </w:div>
        <w:div w:id="881136226">
          <w:marLeft w:val="0"/>
          <w:marRight w:val="0"/>
          <w:marTop w:val="0"/>
          <w:marBottom w:val="0"/>
          <w:divBdr>
            <w:top w:val="none" w:sz="0" w:space="0" w:color="auto"/>
            <w:left w:val="none" w:sz="0" w:space="0" w:color="auto"/>
            <w:bottom w:val="none" w:sz="0" w:space="0" w:color="auto"/>
            <w:right w:val="none" w:sz="0" w:space="0" w:color="auto"/>
          </w:divBdr>
        </w:div>
        <w:div w:id="1005130785">
          <w:marLeft w:val="0"/>
          <w:marRight w:val="0"/>
          <w:marTop w:val="0"/>
          <w:marBottom w:val="0"/>
          <w:divBdr>
            <w:top w:val="none" w:sz="0" w:space="0" w:color="auto"/>
            <w:left w:val="none" w:sz="0" w:space="0" w:color="auto"/>
            <w:bottom w:val="none" w:sz="0" w:space="0" w:color="auto"/>
            <w:right w:val="none" w:sz="0" w:space="0" w:color="auto"/>
          </w:divBdr>
        </w:div>
        <w:div w:id="975376279">
          <w:marLeft w:val="0"/>
          <w:marRight w:val="0"/>
          <w:marTop w:val="0"/>
          <w:marBottom w:val="0"/>
          <w:divBdr>
            <w:top w:val="none" w:sz="0" w:space="0" w:color="auto"/>
            <w:left w:val="none" w:sz="0" w:space="0" w:color="auto"/>
            <w:bottom w:val="none" w:sz="0" w:space="0" w:color="auto"/>
            <w:right w:val="none" w:sz="0" w:space="0" w:color="auto"/>
          </w:divBdr>
        </w:div>
        <w:div w:id="794444372">
          <w:marLeft w:val="0"/>
          <w:marRight w:val="0"/>
          <w:marTop w:val="0"/>
          <w:marBottom w:val="0"/>
          <w:divBdr>
            <w:top w:val="none" w:sz="0" w:space="0" w:color="auto"/>
            <w:left w:val="none" w:sz="0" w:space="0" w:color="auto"/>
            <w:bottom w:val="none" w:sz="0" w:space="0" w:color="auto"/>
            <w:right w:val="none" w:sz="0" w:space="0" w:color="auto"/>
          </w:divBdr>
        </w:div>
        <w:div w:id="755632700">
          <w:marLeft w:val="0"/>
          <w:marRight w:val="0"/>
          <w:marTop w:val="0"/>
          <w:marBottom w:val="0"/>
          <w:divBdr>
            <w:top w:val="none" w:sz="0" w:space="0" w:color="auto"/>
            <w:left w:val="none" w:sz="0" w:space="0" w:color="auto"/>
            <w:bottom w:val="none" w:sz="0" w:space="0" w:color="auto"/>
            <w:right w:val="none" w:sz="0" w:space="0" w:color="auto"/>
          </w:divBdr>
        </w:div>
        <w:div w:id="921647502">
          <w:marLeft w:val="0"/>
          <w:marRight w:val="0"/>
          <w:marTop w:val="0"/>
          <w:marBottom w:val="0"/>
          <w:divBdr>
            <w:top w:val="none" w:sz="0" w:space="0" w:color="auto"/>
            <w:left w:val="none" w:sz="0" w:space="0" w:color="auto"/>
            <w:bottom w:val="none" w:sz="0" w:space="0" w:color="auto"/>
            <w:right w:val="none" w:sz="0" w:space="0" w:color="auto"/>
          </w:divBdr>
        </w:div>
        <w:div w:id="180946178">
          <w:marLeft w:val="0"/>
          <w:marRight w:val="0"/>
          <w:marTop w:val="0"/>
          <w:marBottom w:val="0"/>
          <w:divBdr>
            <w:top w:val="none" w:sz="0" w:space="0" w:color="auto"/>
            <w:left w:val="none" w:sz="0" w:space="0" w:color="auto"/>
            <w:bottom w:val="none" w:sz="0" w:space="0" w:color="auto"/>
            <w:right w:val="none" w:sz="0" w:space="0" w:color="auto"/>
          </w:divBdr>
        </w:div>
        <w:div w:id="821042059">
          <w:marLeft w:val="0"/>
          <w:marRight w:val="0"/>
          <w:marTop w:val="0"/>
          <w:marBottom w:val="0"/>
          <w:divBdr>
            <w:top w:val="none" w:sz="0" w:space="0" w:color="auto"/>
            <w:left w:val="none" w:sz="0" w:space="0" w:color="auto"/>
            <w:bottom w:val="none" w:sz="0" w:space="0" w:color="auto"/>
            <w:right w:val="none" w:sz="0" w:space="0" w:color="auto"/>
          </w:divBdr>
        </w:div>
        <w:div w:id="918711237">
          <w:marLeft w:val="0"/>
          <w:marRight w:val="0"/>
          <w:marTop w:val="0"/>
          <w:marBottom w:val="0"/>
          <w:divBdr>
            <w:top w:val="none" w:sz="0" w:space="0" w:color="auto"/>
            <w:left w:val="none" w:sz="0" w:space="0" w:color="auto"/>
            <w:bottom w:val="none" w:sz="0" w:space="0" w:color="auto"/>
            <w:right w:val="none" w:sz="0" w:space="0" w:color="auto"/>
          </w:divBdr>
        </w:div>
        <w:div w:id="506404660">
          <w:marLeft w:val="0"/>
          <w:marRight w:val="0"/>
          <w:marTop w:val="0"/>
          <w:marBottom w:val="0"/>
          <w:divBdr>
            <w:top w:val="none" w:sz="0" w:space="0" w:color="auto"/>
            <w:left w:val="none" w:sz="0" w:space="0" w:color="auto"/>
            <w:bottom w:val="none" w:sz="0" w:space="0" w:color="auto"/>
            <w:right w:val="none" w:sz="0" w:space="0" w:color="auto"/>
          </w:divBdr>
        </w:div>
        <w:div w:id="423962129">
          <w:marLeft w:val="0"/>
          <w:marRight w:val="0"/>
          <w:marTop w:val="0"/>
          <w:marBottom w:val="0"/>
          <w:divBdr>
            <w:top w:val="none" w:sz="0" w:space="0" w:color="auto"/>
            <w:left w:val="none" w:sz="0" w:space="0" w:color="auto"/>
            <w:bottom w:val="none" w:sz="0" w:space="0" w:color="auto"/>
            <w:right w:val="none" w:sz="0" w:space="0" w:color="auto"/>
          </w:divBdr>
        </w:div>
      </w:divsChild>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824414">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0946245">
      <w:bodyDiv w:val="1"/>
      <w:marLeft w:val="0"/>
      <w:marRight w:val="0"/>
      <w:marTop w:val="0"/>
      <w:marBottom w:val="0"/>
      <w:divBdr>
        <w:top w:val="none" w:sz="0" w:space="0" w:color="auto"/>
        <w:left w:val="none" w:sz="0" w:space="0" w:color="auto"/>
        <w:bottom w:val="none" w:sz="0" w:space="0" w:color="auto"/>
        <w:right w:val="none" w:sz="0" w:space="0" w:color="auto"/>
      </w:divBdr>
    </w:div>
    <w:div w:id="1831410486">
      <w:bodyDiv w:val="1"/>
      <w:marLeft w:val="0"/>
      <w:marRight w:val="0"/>
      <w:marTop w:val="0"/>
      <w:marBottom w:val="0"/>
      <w:divBdr>
        <w:top w:val="none" w:sz="0" w:space="0" w:color="auto"/>
        <w:left w:val="none" w:sz="0" w:space="0" w:color="auto"/>
        <w:bottom w:val="none" w:sz="0" w:space="0" w:color="auto"/>
        <w:right w:val="none" w:sz="0" w:space="0" w:color="auto"/>
      </w:divBdr>
    </w:div>
    <w:div w:id="1831410640">
      <w:bodyDiv w:val="1"/>
      <w:marLeft w:val="0"/>
      <w:marRight w:val="0"/>
      <w:marTop w:val="0"/>
      <w:marBottom w:val="0"/>
      <w:divBdr>
        <w:top w:val="none" w:sz="0" w:space="0" w:color="auto"/>
        <w:left w:val="none" w:sz="0" w:space="0" w:color="auto"/>
        <w:bottom w:val="none" w:sz="0" w:space="0" w:color="auto"/>
        <w:right w:val="none" w:sz="0" w:space="0" w:color="auto"/>
      </w:divBdr>
    </w:div>
    <w:div w:id="1831478228">
      <w:bodyDiv w:val="1"/>
      <w:marLeft w:val="0"/>
      <w:marRight w:val="0"/>
      <w:marTop w:val="0"/>
      <w:marBottom w:val="0"/>
      <w:divBdr>
        <w:top w:val="none" w:sz="0" w:space="0" w:color="auto"/>
        <w:left w:val="none" w:sz="0" w:space="0" w:color="auto"/>
        <w:bottom w:val="none" w:sz="0" w:space="0" w:color="auto"/>
        <w:right w:val="none" w:sz="0" w:space="0" w:color="auto"/>
      </w:divBdr>
    </w:div>
    <w:div w:id="1831864604">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333194">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258978">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4028768">
      <w:bodyDiv w:val="1"/>
      <w:marLeft w:val="0"/>
      <w:marRight w:val="0"/>
      <w:marTop w:val="0"/>
      <w:marBottom w:val="0"/>
      <w:divBdr>
        <w:top w:val="none" w:sz="0" w:space="0" w:color="auto"/>
        <w:left w:val="none" w:sz="0" w:space="0" w:color="auto"/>
        <w:bottom w:val="none" w:sz="0" w:space="0" w:color="auto"/>
        <w:right w:val="none" w:sz="0" w:space="0" w:color="auto"/>
      </w:divBdr>
    </w:div>
    <w:div w:id="1834251659">
      <w:bodyDiv w:val="1"/>
      <w:marLeft w:val="0"/>
      <w:marRight w:val="0"/>
      <w:marTop w:val="0"/>
      <w:marBottom w:val="0"/>
      <w:divBdr>
        <w:top w:val="none" w:sz="0" w:space="0" w:color="auto"/>
        <w:left w:val="none" w:sz="0" w:space="0" w:color="auto"/>
        <w:bottom w:val="none" w:sz="0" w:space="0" w:color="auto"/>
        <w:right w:val="none" w:sz="0" w:space="0" w:color="auto"/>
      </w:divBdr>
    </w:div>
    <w:div w:id="1834374469">
      <w:bodyDiv w:val="1"/>
      <w:marLeft w:val="0"/>
      <w:marRight w:val="0"/>
      <w:marTop w:val="0"/>
      <w:marBottom w:val="0"/>
      <w:divBdr>
        <w:top w:val="none" w:sz="0" w:space="0" w:color="auto"/>
        <w:left w:val="none" w:sz="0" w:space="0" w:color="auto"/>
        <w:bottom w:val="none" w:sz="0" w:space="0" w:color="auto"/>
        <w:right w:val="none" w:sz="0" w:space="0" w:color="auto"/>
      </w:divBdr>
    </w:div>
    <w:div w:id="1836023036">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342246">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6922090">
      <w:bodyDiv w:val="1"/>
      <w:marLeft w:val="0"/>
      <w:marRight w:val="0"/>
      <w:marTop w:val="0"/>
      <w:marBottom w:val="0"/>
      <w:divBdr>
        <w:top w:val="none" w:sz="0" w:space="0" w:color="auto"/>
        <w:left w:val="none" w:sz="0" w:space="0" w:color="auto"/>
        <w:bottom w:val="none" w:sz="0" w:space="0" w:color="auto"/>
        <w:right w:val="none" w:sz="0" w:space="0" w:color="auto"/>
      </w:divBdr>
    </w:div>
    <w:div w:id="1837454836">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8693795">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39731863">
      <w:bodyDiv w:val="1"/>
      <w:marLeft w:val="0"/>
      <w:marRight w:val="0"/>
      <w:marTop w:val="0"/>
      <w:marBottom w:val="0"/>
      <w:divBdr>
        <w:top w:val="none" w:sz="0" w:space="0" w:color="auto"/>
        <w:left w:val="none" w:sz="0" w:space="0" w:color="auto"/>
        <w:bottom w:val="none" w:sz="0" w:space="0" w:color="auto"/>
        <w:right w:val="none" w:sz="0" w:space="0" w:color="auto"/>
      </w:divBdr>
    </w:div>
    <w:div w:id="1840274024">
      <w:bodyDiv w:val="1"/>
      <w:marLeft w:val="0"/>
      <w:marRight w:val="0"/>
      <w:marTop w:val="0"/>
      <w:marBottom w:val="0"/>
      <w:divBdr>
        <w:top w:val="none" w:sz="0" w:space="0" w:color="auto"/>
        <w:left w:val="none" w:sz="0" w:space="0" w:color="auto"/>
        <w:bottom w:val="none" w:sz="0" w:space="0" w:color="auto"/>
        <w:right w:val="none" w:sz="0" w:space="0" w:color="auto"/>
      </w:divBdr>
    </w:div>
    <w:div w:id="1840386259">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1004140">
      <w:bodyDiv w:val="1"/>
      <w:marLeft w:val="0"/>
      <w:marRight w:val="0"/>
      <w:marTop w:val="0"/>
      <w:marBottom w:val="0"/>
      <w:divBdr>
        <w:top w:val="none" w:sz="0" w:space="0" w:color="auto"/>
        <w:left w:val="none" w:sz="0" w:space="0" w:color="auto"/>
        <w:bottom w:val="none" w:sz="0" w:space="0" w:color="auto"/>
        <w:right w:val="none" w:sz="0" w:space="0" w:color="auto"/>
      </w:divBdr>
    </w:div>
    <w:div w:id="1841581060">
      <w:bodyDiv w:val="1"/>
      <w:marLeft w:val="0"/>
      <w:marRight w:val="0"/>
      <w:marTop w:val="0"/>
      <w:marBottom w:val="0"/>
      <w:divBdr>
        <w:top w:val="none" w:sz="0" w:space="0" w:color="auto"/>
        <w:left w:val="none" w:sz="0" w:space="0" w:color="auto"/>
        <w:bottom w:val="none" w:sz="0" w:space="0" w:color="auto"/>
        <w:right w:val="none" w:sz="0" w:space="0" w:color="auto"/>
      </w:divBdr>
    </w:div>
    <w:div w:id="1841655947">
      <w:bodyDiv w:val="1"/>
      <w:marLeft w:val="0"/>
      <w:marRight w:val="0"/>
      <w:marTop w:val="0"/>
      <w:marBottom w:val="0"/>
      <w:divBdr>
        <w:top w:val="none" w:sz="0" w:space="0" w:color="auto"/>
        <w:left w:val="none" w:sz="0" w:space="0" w:color="auto"/>
        <w:bottom w:val="none" w:sz="0" w:space="0" w:color="auto"/>
        <w:right w:val="none" w:sz="0" w:space="0" w:color="auto"/>
      </w:divBdr>
    </w:div>
    <w:div w:id="1841890357">
      <w:bodyDiv w:val="1"/>
      <w:marLeft w:val="0"/>
      <w:marRight w:val="0"/>
      <w:marTop w:val="0"/>
      <w:marBottom w:val="0"/>
      <w:divBdr>
        <w:top w:val="none" w:sz="0" w:space="0" w:color="auto"/>
        <w:left w:val="none" w:sz="0" w:space="0" w:color="auto"/>
        <w:bottom w:val="none" w:sz="0" w:space="0" w:color="auto"/>
        <w:right w:val="none" w:sz="0" w:space="0" w:color="auto"/>
      </w:divBdr>
    </w:div>
    <w:div w:id="1842351319">
      <w:bodyDiv w:val="1"/>
      <w:marLeft w:val="0"/>
      <w:marRight w:val="0"/>
      <w:marTop w:val="0"/>
      <w:marBottom w:val="0"/>
      <w:divBdr>
        <w:top w:val="none" w:sz="0" w:space="0" w:color="auto"/>
        <w:left w:val="none" w:sz="0" w:space="0" w:color="auto"/>
        <w:bottom w:val="none" w:sz="0" w:space="0" w:color="auto"/>
        <w:right w:val="none" w:sz="0" w:space="0" w:color="auto"/>
      </w:divBdr>
    </w:div>
    <w:div w:id="1843004198">
      <w:bodyDiv w:val="1"/>
      <w:marLeft w:val="0"/>
      <w:marRight w:val="0"/>
      <w:marTop w:val="0"/>
      <w:marBottom w:val="0"/>
      <w:divBdr>
        <w:top w:val="none" w:sz="0" w:space="0" w:color="auto"/>
        <w:left w:val="none" w:sz="0" w:space="0" w:color="auto"/>
        <w:bottom w:val="none" w:sz="0" w:space="0" w:color="auto"/>
        <w:right w:val="none" w:sz="0" w:space="0" w:color="auto"/>
      </w:divBdr>
    </w:div>
    <w:div w:id="1843350167">
      <w:bodyDiv w:val="1"/>
      <w:marLeft w:val="0"/>
      <w:marRight w:val="0"/>
      <w:marTop w:val="0"/>
      <w:marBottom w:val="0"/>
      <w:divBdr>
        <w:top w:val="none" w:sz="0" w:space="0" w:color="auto"/>
        <w:left w:val="none" w:sz="0" w:space="0" w:color="auto"/>
        <w:bottom w:val="none" w:sz="0" w:space="0" w:color="auto"/>
        <w:right w:val="none" w:sz="0" w:space="0" w:color="auto"/>
      </w:divBdr>
    </w:div>
    <w:div w:id="1843426517">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3659320">
      <w:bodyDiv w:val="1"/>
      <w:marLeft w:val="0"/>
      <w:marRight w:val="0"/>
      <w:marTop w:val="0"/>
      <w:marBottom w:val="0"/>
      <w:divBdr>
        <w:top w:val="none" w:sz="0" w:space="0" w:color="auto"/>
        <w:left w:val="none" w:sz="0" w:space="0" w:color="auto"/>
        <w:bottom w:val="none" w:sz="0" w:space="0" w:color="auto"/>
        <w:right w:val="none" w:sz="0" w:space="0" w:color="auto"/>
      </w:divBdr>
    </w:div>
    <w:div w:id="1843736300">
      <w:bodyDiv w:val="1"/>
      <w:marLeft w:val="0"/>
      <w:marRight w:val="0"/>
      <w:marTop w:val="0"/>
      <w:marBottom w:val="0"/>
      <w:divBdr>
        <w:top w:val="none" w:sz="0" w:space="0" w:color="auto"/>
        <w:left w:val="none" w:sz="0" w:space="0" w:color="auto"/>
        <w:bottom w:val="none" w:sz="0" w:space="0" w:color="auto"/>
        <w:right w:val="none" w:sz="0" w:space="0" w:color="auto"/>
      </w:divBdr>
    </w:div>
    <w:div w:id="1844123534">
      <w:bodyDiv w:val="1"/>
      <w:marLeft w:val="0"/>
      <w:marRight w:val="0"/>
      <w:marTop w:val="0"/>
      <w:marBottom w:val="0"/>
      <w:divBdr>
        <w:top w:val="none" w:sz="0" w:space="0" w:color="auto"/>
        <w:left w:val="none" w:sz="0" w:space="0" w:color="auto"/>
        <w:bottom w:val="none" w:sz="0" w:space="0" w:color="auto"/>
        <w:right w:val="none" w:sz="0" w:space="0" w:color="auto"/>
      </w:divBdr>
    </w:div>
    <w:div w:id="1844389603">
      <w:bodyDiv w:val="1"/>
      <w:marLeft w:val="0"/>
      <w:marRight w:val="0"/>
      <w:marTop w:val="0"/>
      <w:marBottom w:val="0"/>
      <w:divBdr>
        <w:top w:val="none" w:sz="0" w:space="0" w:color="auto"/>
        <w:left w:val="none" w:sz="0" w:space="0" w:color="auto"/>
        <w:bottom w:val="none" w:sz="0" w:space="0" w:color="auto"/>
        <w:right w:val="none" w:sz="0" w:space="0" w:color="auto"/>
      </w:divBdr>
    </w:div>
    <w:div w:id="1844473210">
      <w:bodyDiv w:val="1"/>
      <w:marLeft w:val="0"/>
      <w:marRight w:val="0"/>
      <w:marTop w:val="0"/>
      <w:marBottom w:val="0"/>
      <w:divBdr>
        <w:top w:val="none" w:sz="0" w:space="0" w:color="auto"/>
        <w:left w:val="none" w:sz="0" w:space="0" w:color="auto"/>
        <w:bottom w:val="none" w:sz="0" w:space="0" w:color="auto"/>
        <w:right w:val="none" w:sz="0" w:space="0" w:color="auto"/>
      </w:divBdr>
    </w:div>
    <w:div w:id="1844735156">
      <w:bodyDiv w:val="1"/>
      <w:marLeft w:val="0"/>
      <w:marRight w:val="0"/>
      <w:marTop w:val="0"/>
      <w:marBottom w:val="0"/>
      <w:divBdr>
        <w:top w:val="none" w:sz="0" w:space="0" w:color="auto"/>
        <w:left w:val="none" w:sz="0" w:space="0" w:color="auto"/>
        <w:bottom w:val="none" w:sz="0" w:space="0" w:color="auto"/>
        <w:right w:val="none" w:sz="0" w:space="0" w:color="auto"/>
      </w:divBdr>
    </w:div>
    <w:div w:id="1845169537">
      <w:bodyDiv w:val="1"/>
      <w:marLeft w:val="0"/>
      <w:marRight w:val="0"/>
      <w:marTop w:val="0"/>
      <w:marBottom w:val="0"/>
      <w:divBdr>
        <w:top w:val="none" w:sz="0" w:space="0" w:color="auto"/>
        <w:left w:val="none" w:sz="0" w:space="0" w:color="auto"/>
        <w:bottom w:val="none" w:sz="0" w:space="0" w:color="auto"/>
        <w:right w:val="none" w:sz="0" w:space="0" w:color="auto"/>
      </w:divBdr>
    </w:div>
    <w:div w:id="1845782587">
      <w:bodyDiv w:val="1"/>
      <w:marLeft w:val="0"/>
      <w:marRight w:val="0"/>
      <w:marTop w:val="0"/>
      <w:marBottom w:val="0"/>
      <w:divBdr>
        <w:top w:val="none" w:sz="0" w:space="0" w:color="auto"/>
        <w:left w:val="none" w:sz="0" w:space="0" w:color="auto"/>
        <w:bottom w:val="none" w:sz="0" w:space="0" w:color="auto"/>
        <w:right w:val="none" w:sz="0" w:space="0" w:color="auto"/>
      </w:divBdr>
    </w:div>
    <w:div w:id="184608765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6624137">
      <w:bodyDiv w:val="1"/>
      <w:marLeft w:val="0"/>
      <w:marRight w:val="0"/>
      <w:marTop w:val="0"/>
      <w:marBottom w:val="0"/>
      <w:divBdr>
        <w:top w:val="none" w:sz="0" w:space="0" w:color="auto"/>
        <w:left w:val="none" w:sz="0" w:space="0" w:color="auto"/>
        <w:bottom w:val="none" w:sz="0" w:space="0" w:color="auto"/>
        <w:right w:val="none" w:sz="0" w:space="0" w:color="auto"/>
      </w:divBdr>
    </w:div>
    <w:div w:id="1847017297">
      <w:bodyDiv w:val="1"/>
      <w:marLeft w:val="0"/>
      <w:marRight w:val="0"/>
      <w:marTop w:val="0"/>
      <w:marBottom w:val="0"/>
      <w:divBdr>
        <w:top w:val="none" w:sz="0" w:space="0" w:color="auto"/>
        <w:left w:val="none" w:sz="0" w:space="0" w:color="auto"/>
        <w:bottom w:val="none" w:sz="0" w:space="0" w:color="auto"/>
        <w:right w:val="none" w:sz="0" w:space="0" w:color="auto"/>
      </w:divBdr>
    </w:div>
    <w:div w:id="1847137979">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7281485">
      <w:bodyDiv w:val="1"/>
      <w:marLeft w:val="0"/>
      <w:marRight w:val="0"/>
      <w:marTop w:val="0"/>
      <w:marBottom w:val="0"/>
      <w:divBdr>
        <w:top w:val="none" w:sz="0" w:space="0" w:color="auto"/>
        <w:left w:val="none" w:sz="0" w:space="0" w:color="auto"/>
        <w:bottom w:val="none" w:sz="0" w:space="0" w:color="auto"/>
        <w:right w:val="none" w:sz="0" w:space="0" w:color="auto"/>
      </w:divBdr>
    </w:div>
    <w:div w:id="1847667702">
      <w:bodyDiv w:val="1"/>
      <w:marLeft w:val="0"/>
      <w:marRight w:val="0"/>
      <w:marTop w:val="0"/>
      <w:marBottom w:val="0"/>
      <w:divBdr>
        <w:top w:val="none" w:sz="0" w:space="0" w:color="auto"/>
        <w:left w:val="none" w:sz="0" w:space="0" w:color="auto"/>
        <w:bottom w:val="none" w:sz="0" w:space="0" w:color="auto"/>
        <w:right w:val="none" w:sz="0" w:space="0" w:color="auto"/>
      </w:divBdr>
    </w:div>
    <w:div w:id="1847865711">
      <w:bodyDiv w:val="1"/>
      <w:marLeft w:val="0"/>
      <w:marRight w:val="0"/>
      <w:marTop w:val="0"/>
      <w:marBottom w:val="0"/>
      <w:divBdr>
        <w:top w:val="none" w:sz="0" w:space="0" w:color="auto"/>
        <w:left w:val="none" w:sz="0" w:space="0" w:color="auto"/>
        <w:bottom w:val="none" w:sz="0" w:space="0" w:color="auto"/>
        <w:right w:val="none" w:sz="0" w:space="0" w:color="auto"/>
      </w:divBdr>
    </w:div>
    <w:div w:id="1848209653">
      <w:bodyDiv w:val="1"/>
      <w:marLeft w:val="0"/>
      <w:marRight w:val="0"/>
      <w:marTop w:val="0"/>
      <w:marBottom w:val="0"/>
      <w:divBdr>
        <w:top w:val="none" w:sz="0" w:space="0" w:color="auto"/>
        <w:left w:val="none" w:sz="0" w:space="0" w:color="auto"/>
        <w:bottom w:val="none" w:sz="0" w:space="0" w:color="auto"/>
        <w:right w:val="none" w:sz="0" w:space="0" w:color="auto"/>
      </w:divBdr>
    </w:div>
    <w:div w:id="1848472038">
      <w:bodyDiv w:val="1"/>
      <w:marLeft w:val="0"/>
      <w:marRight w:val="0"/>
      <w:marTop w:val="0"/>
      <w:marBottom w:val="0"/>
      <w:divBdr>
        <w:top w:val="none" w:sz="0" w:space="0" w:color="auto"/>
        <w:left w:val="none" w:sz="0" w:space="0" w:color="auto"/>
        <w:bottom w:val="none" w:sz="0" w:space="0" w:color="auto"/>
        <w:right w:val="none" w:sz="0" w:space="0" w:color="auto"/>
      </w:divBdr>
    </w:div>
    <w:div w:id="1848516122">
      <w:bodyDiv w:val="1"/>
      <w:marLeft w:val="0"/>
      <w:marRight w:val="0"/>
      <w:marTop w:val="0"/>
      <w:marBottom w:val="0"/>
      <w:divBdr>
        <w:top w:val="none" w:sz="0" w:space="0" w:color="auto"/>
        <w:left w:val="none" w:sz="0" w:space="0" w:color="auto"/>
        <w:bottom w:val="none" w:sz="0" w:space="0" w:color="auto"/>
        <w:right w:val="none" w:sz="0" w:space="0" w:color="auto"/>
      </w:divBdr>
    </w:div>
    <w:div w:id="1848595650">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670386">
      <w:bodyDiv w:val="1"/>
      <w:marLeft w:val="0"/>
      <w:marRight w:val="0"/>
      <w:marTop w:val="0"/>
      <w:marBottom w:val="0"/>
      <w:divBdr>
        <w:top w:val="none" w:sz="0" w:space="0" w:color="auto"/>
        <w:left w:val="none" w:sz="0" w:space="0" w:color="auto"/>
        <w:bottom w:val="none" w:sz="0" w:space="0" w:color="auto"/>
        <w:right w:val="none" w:sz="0" w:space="0" w:color="auto"/>
      </w:divBdr>
    </w:div>
    <w:div w:id="1848792636">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8983330">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49980261">
      <w:bodyDiv w:val="1"/>
      <w:marLeft w:val="0"/>
      <w:marRight w:val="0"/>
      <w:marTop w:val="0"/>
      <w:marBottom w:val="0"/>
      <w:divBdr>
        <w:top w:val="none" w:sz="0" w:space="0" w:color="auto"/>
        <w:left w:val="none" w:sz="0" w:space="0" w:color="auto"/>
        <w:bottom w:val="none" w:sz="0" w:space="0" w:color="auto"/>
        <w:right w:val="none" w:sz="0" w:space="0" w:color="auto"/>
      </w:divBdr>
    </w:div>
    <w:div w:id="1850290352">
      <w:bodyDiv w:val="1"/>
      <w:marLeft w:val="0"/>
      <w:marRight w:val="0"/>
      <w:marTop w:val="0"/>
      <w:marBottom w:val="0"/>
      <w:divBdr>
        <w:top w:val="none" w:sz="0" w:space="0" w:color="auto"/>
        <w:left w:val="none" w:sz="0" w:space="0" w:color="auto"/>
        <w:bottom w:val="none" w:sz="0" w:space="0" w:color="auto"/>
        <w:right w:val="none" w:sz="0" w:space="0" w:color="auto"/>
      </w:divBdr>
    </w:div>
    <w:div w:id="1850296105">
      <w:bodyDiv w:val="1"/>
      <w:marLeft w:val="0"/>
      <w:marRight w:val="0"/>
      <w:marTop w:val="0"/>
      <w:marBottom w:val="0"/>
      <w:divBdr>
        <w:top w:val="none" w:sz="0" w:space="0" w:color="auto"/>
        <w:left w:val="none" w:sz="0" w:space="0" w:color="auto"/>
        <w:bottom w:val="none" w:sz="0" w:space="0" w:color="auto"/>
        <w:right w:val="none" w:sz="0" w:space="0" w:color="auto"/>
      </w:divBdr>
    </w:div>
    <w:div w:id="1850480834">
      <w:bodyDiv w:val="1"/>
      <w:marLeft w:val="0"/>
      <w:marRight w:val="0"/>
      <w:marTop w:val="0"/>
      <w:marBottom w:val="0"/>
      <w:divBdr>
        <w:top w:val="none" w:sz="0" w:space="0" w:color="auto"/>
        <w:left w:val="none" w:sz="0" w:space="0" w:color="auto"/>
        <w:bottom w:val="none" w:sz="0" w:space="0" w:color="auto"/>
        <w:right w:val="none" w:sz="0" w:space="0" w:color="auto"/>
      </w:divBdr>
    </w:div>
    <w:div w:id="1851067704">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2258626">
      <w:bodyDiv w:val="1"/>
      <w:marLeft w:val="0"/>
      <w:marRight w:val="0"/>
      <w:marTop w:val="0"/>
      <w:marBottom w:val="0"/>
      <w:divBdr>
        <w:top w:val="none" w:sz="0" w:space="0" w:color="auto"/>
        <w:left w:val="none" w:sz="0" w:space="0" w:color="auto"/>
        <w:bottom w:val="none" w:sz="0" w:space="0" w:color="auto"/>
        <w:right w:val="none" w:sz="0" w:space="0" w:color="auto"/>
      </w:divBdr>
    </w:div>
    <w:div w:id="1852332143">
      <w:bodyDiv w:val="1"/>
      <w:marLeft w:val="0"/>
      <w:marRight w:val="0"/>
      <w:marTop w:val="0"/>
      <w:marBottom w:val="0"/>
      <w:divBdr>
        <w:top w:val="none" w:sz="0" w:space="0" w:color="auto"/>
        <w:left w:val="none" w:sz="0" w:space="0" w:color="auto"/>
        <w:bottom w:val="none" w:sz="0" w:space="0" w:color="auto"/>
        <w:right w:val="none" w:sz="0" w:space="0" w:color="auto"/>
      </w:divBdr>
    </w:div>
    <w:div w:id="1852406078">
      <w:bodyDiv w:val="1"/>
      <w:marLeft w:val="0"/>
      <w:marRight w:val="0"/>
      <w:marTop w:val="0"/>
      <w:marBottom w:val="0"/>
      <w:divBdr>
        <w:top w:val="none" w:sz="0" w:space="0" w:color="auto"/>
        <w:left w:val="none" w:sz="0" w:space="0" w:color="auto"/>
        <w:bottom w:val="none" w:sz="0" w:space="0" w:color="auto"/>
        <w:right w:val="none" w:sz="0" w:space="0" w:color="auto"/>
      </w:divBdr>
    </w:div>
    <w:div w:id="1852917342">
      <w:bodyDiv w:val="1"/>
      <w:marLeft w:val="0"/>
      <w:marRight w:val="0"/>
      <w:marTop w:val="0"/>
      <w:marBottom w:val="0"/>
      <w:divBdr>
        <w:top w:val="none" w:sz="0" w:space="0" w:color="auto"/>
        <w:left w:val="none" w:sz="0" w:space="0" w:color="auto"/>
        <w:bottom w:val="none" w:sz="0" w:space="0" w:color="auto"/>
        <w:right w:val="none" w:sz="0" w:space="0" w:color="auto"/>
      </w:divBdr>
      <w:divsChild>
        <w:div w:id="137652255">
          <w:marLeft w:val="0"/>
          <w:marRight w:val="0"/>
          <w:marTop w:val="0"/>
          <w:marBottom w:val="0"/>
          <w:divBdr>
            <w:top w:val="none" w:sz="0" w:space="0" w:color="auto"/>
            <w:left w:val="none" w:sz="0" w:space="0" w:color="auto"/>
            <w:bottom w:val="none" w:sz="0" w:space="0" w:color="auto"/>
            <w:right w:val="none" w:sz="0" w:space="0" w:color="auto"/>
          </w:divBdr>
        </w:div>
        <w:div w:id="606623829">
          <w:marLeft w:val="0"/>
          <w:marRight w:val="0"/>
          <w:marTop w:val="0"/>
          <w:marBottom w:val="0"/>
          <w:divBdr>
            <w:top w:val="none" w:sz="0" w:space="0" w:color="auto"/>
            <w:left w:val="none" w:sz="0" w:space="0" w:color="auto"/>
            <w:bottom w:val="none" w:sz="0" w:space="0" w:color="auto"/>
            <w:right w:val="none" w:sz="0" w:space="0" w:color="auto"/>
          </w:divBdr>
        </w:div>
        <w:div w:id="1530753568">
          <w:marLeft w:val="0"/>
          <w:marRight w:val="0"/>
          <w:marTop w:val="0"/>
          <w:marBottom w:val="0"/>
          <w:divBdr>
            <w:top w:val="none" w:sz="0" w:space="0" w:color="auto"/>
            <w:left w:val="none" w:sz="0" w:space="0" w:color="auto"/>
            <w:bottom w:val="none" w:sz="0" w:space="0" w:color="auto"/>
            <w:right w:val="none" w:sz="0" w:space="0" w:color="auto"/>
          </w:divBdr>
        </w:div>
        <w:div w:id="1669207055">
          <w:marLeft w:val="0"/>
          <w:marRight w:val="0"/>
          <w:marTop w:val="0"/>
          <w:marBottom w:val="0"/>
          <w:divBdr>
            <w:top w:val="none" w:sz="0" w:space="0" w:color="auto"/>
            <w:left w:val="none" w:sz="0" w:space="0" w:color="auto"/>
            <w:bottom w:val="none" w:sz="0" w:space="0" w:color="auto"/>
            <w:right w:val="none" w:sz="0" w:space="0" w:color="auto"/>
          </w:divBdr>
        </w:div>
        <w:div w:id="539636083">
          <w:marLeft w:val="0"/>
          <w:marRight w:val="0"/>
          <w:marTop w:val="0"/>
          <w:marBottom w:val="0"/>
          <w:divBdr>
            <w:top w:val="none" w:sz="0" w:space="0" w:color="auto"/>
            <w:left w:val="none" w:sz="0" w:space="0" w:color="auto"/>
            <w:bottom w:val="none" w:sz="0" w:space="0" w:color="auto"/>
            <w:right w:val="none" w:sz="0" w:space="0" w:color="auto"/>
          </w:divBdr>
        </w:div>
        <w:div w:id="294068621">
          <w:marLeft w:val="0"/>
          <w:marRight w:val="0"/>
          <w:marTop w:val="0"/>
          <w:marBottom w:val="0"/>
          <w:divBdr>
            <w:top w:val="none" w:sz="0" w:space="0" w:color="auto"/>
            <w:left w:val="none" w:sz="0" w:space="0" w:color="auto"/>
            <w:bottom w:val="none" w:sz="0" w:space="0" w:color="auto"/>
            <w:right w:val="none" w:sz="0" w:space="0" w:color="auto"/>
          </w:divBdr>
        </w:div>
        <w:div w:id="578371432">
          <w:marLeft w:val="0"/>
          <w:marRight w:val="0"/>
          <w:marTop w:val="0"/>
          <w:marBottom w:val="0"/>
          <w:divBdr>
            <w:top w:val="none" w:sz="0" w:space="0" w:color="auto"/>
            <w:left w:val="none" w:sz="0" w:space="0" w:color="auto"/>
            <w:bottom w:val="none" w:sz="0" w:space="0" w:color="auto"/>
            <w:right w:val="none" w:sz="0" w:space="0" w:color="auto"/>
          </w:divBdr>
        </w:div>
        <w:div w:id="368073354">
          <w:marLeft w:val="0"/>
          <w:marRight w:val="0"/>
          <w:marTop w:val="0"/>
          <w:marBottom w:val="0"/>
          <w:divBdr>
            <w:top w:val="none" w:sz="0" w:space="0" w:color="auto"/>
            <w:left w:val="none" w:sz="0" w:space="0" w:color="auto"/>
            <w:bottom w:val="none" w:sz="0" w:space="0" w:color="auto"/>
            <w:right w:val="none" w:sz="0" w:space="0" w:color="auto"/>
          </w:divBdr>
        </w:div>
        <w:div w:id="2007585037">
          <w:marLeft w:val="0"/>
          <w:marRight w:val="0"/>
          <w:marTop w:val="0"/>
          <w:marBottom w:val="0"/>
          <w:divBdr>
            <w:top w:val="none" w:sz="0" w:space="0" w:color="auto"/>
            <w:left w:val="none" w:sz="0" w:space="0" w:color="auto"/>
            <w:bottom w:val="none" w:sz="0" w:space="0" w:color="auto"/>
            <w:right w:val="none" w:sz="0" w:space="0" w:color="auto"/>
          </w:divBdr>
        </w:div>
        <w:div w:id="1933467597">
          <w:marLeft w:val="0"/>
          <w:marRight w:val="0"/>
          <w:marTop w:val="0"/>
          <w:marBottom w:val="0"/>
          <w:divBdr>
            <w:top w:val="none" w:sz="0" w:space="0" w:color="auto"/>
            <w:left w:val="none" w:sz="0" w:space="0" w:color="auto"/>
            <w:bottom w:val="none" w:sz="0" w:space="0" w:color="auto"/>
            <w:right w:val="none" w:sz="0" w:space="0" w:color="auto"/>
          </w:divBdr>
        </w:div>
        <w:div w:id="1308196405">
          <w:marLeft w:val="0"/>
          <w:marRight w:val="0"/>
          <w:marTop w:val="0"/>
          <w:marBottom w:val="0"/>
          <w:divBdr>
            <w:top w:val="none" w:sz="0" w:space="0" w:color="auto"/>
            <w:left w:val="none" w:sz="0" w:space="0" w:color="auto"/>
            <w:bottom w:val="none" w:sz="0" w:space="0" w:color="auto"/>
            <w:right w:val="none" w:sz="0" w:space="0" w:color="auto"/>
          </w:divBdr>
        </w:div>
        <w:div w:id="1484005592">
          <w:marLeft w:val="0"/>
          <w:marRight w:val="0"/>
          <w:marTop w:val="0"/>
          <w:marBottom w:val="0"/>
          <w:divBdr>
            <w:top w:val="none" w:sz="0" w:space="0" w:color="auto"/>
            <w:left w:val="none" w:sz="0" w:space="0" w:color="auto"/>
            <w:bottom w:val="none" w:sz="0" w:space="0" w:color="auto"/>
            <w:right w:val="none" w:sz="0" w:space="0" w:color="auto"/>
          </w:divBdr>
        </w:div>
        <w:div w:id="545608103">
          <w:marLeft w:val="0"/>
          <w:marRight w:val="0"/>
          <w:marTop w:val="0"/>
          <w:marBottom w:val="0"/>
          <w:divBdr>
            <w:top w:val="none" w:sz="0" w:space="0" w:color="auto"/>
            <w:left w:val="none" w:sz="0" w:space="0" w:color="auto"/>
            <w:bottom w:val="none" w:sz="0" w:space="0" w:color="auto"/>
            <w:right w:val="none" w:sz="0" w:space="0" w:color="auto"/>
          </w:divBdr>
        </w:div>
        <w:div w:id="370346156">
          <w:marLeft w:val="0"/>
          <w:marRight w:val="0"/>
          <w:marTop w:val="0"/>
          <w:marBottom w:val="0"/>
          <w:divBdr>
            <w:top w:val="none" w:sz="0" w:space="0" w:color="auto"/>
            <w:left w:val="none" w:sz="0" w:space="0" w:color="auto"/>
            <w:bottom w:val="none" w:sz="0" w:space="0" w:color="auto"/>
            <w:right w:val="none" w:sz="0" w:space="0" w:color="auto"/>
          </w:divBdr>
        </w:div>
        <w:div w:id="1019086935">
          <w:marLeft w:val="0"/>
          <w:marRight w:val="0"/>
          <w:marTop w:val="0"/>
          <w:marBottom w:val="0"/>
          <w:divBdr>
            <w:top w:val="none" w:sz="0" w:space="0" w:color="auto"/>
            <w:left w:val="none" w:sz="0" w:space="0" w:color="auto"/>
            <w:bottom w:val="none" w:sz="0" w:space="0" w:color="auto"/>
            <w:right w:val="none" w:sz="0" w:space="0" w:color="auto"/>
          </w:divBdr>
        </w:div>
        <w:div w:id="1916354410">
          <w:marLeft w:val="0"/>
          <w:marRight w:val="0"/>
          <w:marTop w:val="0"/>
          <w:marBottom w:val="0"/>
          <w:divBdr>
            <w:top w:val="none" w:sz="0" w:space="0" w:color="auto"/>
            <w:left w:val="none" w:sz="0" w:space="0" w:color="auto"/>
            <w:bottom w:val="none" w:sz="0" w:space="0" w:color="auto"/>
            <w:right w:val="none" w:sz="0" w:space="0" w:color="auto"/>
          </w:divBdr>
        </w:div>
        <w:div w:id="1558203799">
          <w:marLeft w:val="0"/>
          <w:marRight w:val="0"/>
          <w:marTop w:val="0"/>
          <w:marBottom w:val="0"/>
          <w:divBdr>
            <w:top w:val="none" w:sz="0" w:space="0" w:color="auto"/>
            <w:left w:val="none" w:sz="0" w:space="0" w:color="auto"/>
            <w:bottom w:val="none" w:sz="0" w:space="0" w:color="auto"/>
            <w:right w:val="none" w:sz="0" w:space="0" w:color="auto"/>
          </w:divBdr>
        </w:div>
        <w:div w:id="942029258">
          <w:marLeft w:val="0"/>
          <w:marRight w:val="0"/>
          <w:marTop w:val="0"/>
          <w:marBottom w:val="0"/>
          <w:divBdr>
            <w:top w:val="none" w:sz="0" w:space="0" w:color="auto"/>
            <w:left w:val="none" w:sz="0" w:space="0" w:color="auto"/>
            <w:bottom w:val="none" w:sz="0" w:space="0" w:color="auto"/>
            <w:right w:val="none" w:sz="0" w:space="0" w:color="auto"/>
          </w:divBdr>
        </w:div>
        <w:div w:id="420682444">
          <w:marLeft w:val="0"/>
          <w:marRight w:val="0"/>
          <w:marTop w:val="0"/>
          <w:marBottom w:val="0"/>
          <w:divBdr>
            <w:top w:val="none" w:sz="0" w:space="0" w:color="auto"/>
            <w:left w:val="none" w:sz="0" w:space="0" w:color="auto"/>
            <w:bottom w:val="none" w:sz="0" w:space="0" w:color="auto"/>
            <w:right w:val="none" w:sz="0" w:space="0" w:color="auto"/>
          </w:divBdr>
        </w:div>
        <w:div w:id="479272653">
          <w:marLeft w:val="0"/>
          <w:marRight w:val="0"/>
          <w:marTop w:val="0"/>
          <w:marBottom w:val="0"/>
          <w:divBdr>
            <w:top w:val="none" w:sz="0" w:space="0" w:color="auto"/>
            <w:left w:val="none" w:sz="0" w:space="0" w:color="auto"/>
            <w:bottom w:val="none" w:sz="0" w:space="0" w:color="auto"/>
            <w:right w:val="none" w:sz="0" w:space="0" w:color="auto"/>
          </w:divBdr>
        </w:div>
        <w:div w:id="878594660">
          <w:marLeft w:val="0"/>
          <w:marRight w:val="0"/>
          <w:marTop w:val="0"/>
          <w:marBottom w:val="0"/>
          <w:divBdr>
            <w:top w:val="none" w:sz="0" w:space="0" w:color="auto"/>
            <w:left w:val="none" w:sz="0" w:space="0" w:color="auto"/>
            <w:bottom w:val="none" w:sz="0" w:space="0" w:color="auto"/>
            <w:right w:val="none" w:sz="0" w:space="0" w:color="auto"/>
          </w:divBdr>
        </w:div>
        <w:div w:id="1897080492">
          <w:marLeft w:val="0"/>
          <w:marRight w:val="0"/>
          <w:marTop w:val="0"/>
          <w:marBottom w:val="0"/>
          <w:divBdr>
            <w:top w:val="none" w:sz="0" w:space="0" w:color="auto"/>
            <w:left w:val="none" w:sz="0" w:space="0" w:color="auto"/>
            <w:bottom w:val="none" w:sz="0" w:space="0" w:color="auto"/>
            <w:right w:val="none" w:sz="0" w:space="0" w:color="auto"/>
          </w:divBdr>
        </w:div>
        <w:div w:id="399720111">
          <w:marLeft w:val="0"/>
          <w:marRight w:val="0"/>
          <w:marTop w:val="0"/>
          <w:marBottom w:val="0"/>
          <w:divBdr>
            <w:top w:val="none" w:sz="0" w:space="0" w:color="auto"/>
            <w:left w:val="none" w:sz="0" w:space="0" w:color="auto"/>
            <w:bottom w:val="none" w:sz="0" w:space="0" w:color="auto"/>
            <w:right w:val="none" w:sz="0" w:space="0" w:color="auto"/>
          </w:divBdr>
        </w:div>
        <w:div w:id="1530489847">
          <w:marLeft w:val="0"/>
          <w:marRight w:val="0"/>
          <w:marTop w:val="0"/>
          <w:marBottom w:val="0"/>
          <w:divBdr>
            <w:top w:val="none" w:sz="0" w:space="0" w:color="auto"/>
            <w:left w:val="none" w:sz="0" w:space="0" w:color="auto"/>
            <w:bottom w:val="none" w:sz="0" w:space="0" w:color="auto"/>
            <w:right w:val="none" w:sz="0" w:space="0" w:color="auto"/>
          </w:divBdr>
        </w:div>
        <w:div w:id="156964184">
          <w:marLeft w:val="0"/>
          <w:marRight w:val="0"/>
          <w:marTop w:val="0"/>
          <w:marBottom w:val="0"/>
          <w:divBdr>
            <w:top w:val="none" w:sz="0" w:space="0" w:color="auto"/>
            <w:left w:val="none" w:sz="0" w:space="0" w:color="auto"/>
            <w:bottom w:val="none" w:sz="0" w:space="0" w:color="auto"/>
            <w:right w:val="none" w:sz="0" w:space="0" w:color="auto"/>
          </w:divBdr>
        </w:div>
        <w:div w:id="1598951701">
          <w:marLeft w:val="0"/>
          <w:marRight w:val="0"/>
          <w:marTop w:val="0"/>
          <w:marBottom w:val="0"/>
          <w:divBdr>
            <w:top w:val="none" w:sz="0" w:space="0" w:color="auto"/>
            <w:left w:val="none" w:sz="0" w:space="0" w:color="auto"/>
            <w:bottom w:val="none" w:sz="0" w:space="0" w:color="auto"/>
            <w:right w:val="none" w:sz="0" w:space="0" w:color="auto"/>
          </w:divBdr>
        </w:div>
        <w:div w:id="1744794943">
          <w:marLeft w:val="0"/>
          <w:marRight w:val="0"/>
          <w:marTop w:val="0"/>
          <w:marBottom w:val="0"/>
          <w:divBdr>
            <w:top w:val="none" w:sz="0" w:space="0" w:color="auto"/>
            <w:left w:val="none" w:sz="0" w:space="0" w:color="auto"/>
            <w:bottom w:val="none" w:sz="0" w:space="0" w:color="auto"/>
            <w:right w:val="none" w:sz="0" w:space="0" w:color="auto"/>
          </w:divBdr>
        </w:div>
        <w:div w:id="388499071">
          <w:marLeft w:val="0"/>
          <w:marRight w:val="0"/>
          <w:marTop w:val="0"/>
          <w:marBottom w:val="0"/>
          <w:divBdr>
            <w:top w:val="none" w:sz="0" w:space="0" w:color="auto"/>
            <w:left w:val="none" w:sz="0" w:space="0" w:color="auto"/>
            <w:bottom w:val="none" w:sz="0" w:space="0" w:color="auto"/>
            <w:right w:val="none" w:sz="0" w:space="0" w:color="auto"/>
          </w:divBdr>
        </w:div>
        <w:div w:id="865754491">
          <w:marLeft w:val="0"/>
          <w:marRight w:val="0"/>
          <w:marTop w:val="0"/>
          <w:marBottom w:val="0"/>
          <w:divBdr>
            <w:top w:val="none" w:sz="0" w:space="0" w:color="auto"/>
            <w:left w:val="none" w:sz="0" w:space="0" w:color="auto"/>
            <w:bottom w:val="none" w:sz="0" w:space="0" w:color="auto"/>
            <w:right w:val="none" w:sz="0" w:space="0" w:color="auto"/>
          </w:divBdr>
        </w:div>
        <w:div w:id="1806238313">
          <w:marLeft w:val="0"/>
          <w:marRight w:val="0"/>
          <w:marTop w:val="0"/>
          <w:marBottom w:val="0"/>
          <w:divBdr>
            <w:top w:val="none" w:sz="0" w:space="0" w:color="auto"/>
            <w:left w:val="none" w:sz="0" w:space="0" w:color="auto"/>
            <w:bottom w:val="none" w:sz="0" w:space="0" w:color="auto"/>
            <w:right w:val="none" w:sz="0" w:space="0" w:color="auto"/>
          </w:divBdr>
        </w:div>
        <w:div w:id="2132704376">
          <w:marLeft w:val="0"/>
          <w:marRight w:val="0"/>
          <w:marTop w:val="0"/>
          <w:marBottom w:val="0"/>
          <w:divBdr>
            <w:top w:val="none" w:sz="0" w:space="0" w:color="auto"/>
            <w:left w:val="none" w:sz="0" w:space="0" w:color="auto"/>
            <w:bottom w:val="none" w:sz="0" w:space="0" w:color="auto"/>
            <w:right w:val="none" w:sz="0" w:space="0" w:color="auto"/>
          </w:divBdr>
        </w:div>
        <w:div w:id="685062694">
          <w:marLeft w:val="0"/>
          <w:marRight w:val="0"/>
          <w:marTop w:val="0"/>
          <w:marBottom w:val="0"/>
          <w:divBdr>
            <w:top w:val="none" w:sz="0" w:space="0" w:color="auto"/>
            <w:left w:val="none" w:sz="0" w:space="0" w:color="auto"/>
            <w:bottom w:val="none" w:sz="0" w:space="0" w:color="auto"/>
            <w:right w:val="none" w:sz="0" w:space="0" w:color="auto"/>
          </w:divBdr>
        </w:div>
        <w:div w:id="1861360124">
          <w:marLeft w:val="0"/>
          <w:marRight w:val="0"/>
          <w:marTop w:val="0"/>
          <w:marBottom w:val="0"/>
          <w:divBdr>
            <w:top w:val="none" w:sz="0" w:space="0" w:color="auto"/>
            <w:left w:val="none" w:sz="0" w:space="0" w:color="auto"/>
            <w:bottom w:val="none" w:sz="0" w:space="0" w:color="auto"/>
            <w:right w:val="none" w:sz="0" w:space="0" w:color="auto"/>
          </w:divBdr>
        </w:div>
        <w:div w:id="1944485764">
          <w:marLeft w:val="0"/>
          <w:marRight w:val="0"/>
          <w:marTop w:val="0"/>
          <w:marBottom w:val="0"/>
          <w:divBdr>
            <w:top w:val="none" w:sz="0" w:space="0" w:color="auto"/>
            <w:left w:val="none" w:sz="0" w:space="0" w:color="auto"/>
            <w:bottom w:val="none" w:sz="0" w:space="0" w:color="auto"/>
            <w:right w:val="none" w:sz="0" w:space="0" w:color="auto"/>
          </w:divBdr>
        </w:div>
        <w:div w:id="426081337">
          <w:marLeft w:val="0"/>
          <w:marRight w:val="0"/>
          <w:marTop w:val="0"/>
          <w:marBottom w:val="0"/>
          <w:divBdr>
            <w:top w:val="none" w:sz="0" w:space="0" w:color="auto"/>
            <w:left w:val="none" w:sz="0" w:space="0" w:color="auto"/>
            <w:bottom w:val="none" w:sz="0" w:space="0" w:color="auto"/>
            <w:right w:val="none" w:sz="0" w:space="0" w:color="auto"/>
          </w:divBdr>
        </w:div>
        <w:div w:id="1417899740">
          <w:marLeft w:val="0"/>
          <w:marRight w:val="0"/>
          <w:marTop w:val="0"/>
          <w:marBottom w:val="0"/>
          <w:divBdr>
            <w:top w:val="none" w:sz="0" w:space="0" w:color="auto"/>
            <w:left w:val="none" w:sz="0" w:space="0" w:color="auto"/>
            <w:bottom w:val="none" w:sz="0" w:space="0" w:color="auto"/>
            <w:right w:val="none" w:sz="0" w:space="0" w:color="auto"/>
          </w:divBdr>
        </w:div>
        <w:div w:id="458573315">
          <w:marLeft w:val="0"/>
          <w:marRight w:val="0"/>
          <w:marTop w:val="0"/>
          <w:marBottom w:val="0"/>
          <w:divBdr>
            <w:top w:val="none" w:sz="0" w:space="0" w:color="auto"/>
            <w:left w:val="none" w:sz="0" w:space="0" w:color="auto"/>
            <w:bottom w:val="none" w:sz="0" w:space="0" w:color="auto"/>
            <w:right w:val="none" w:sz="0" w:space="0" w:color="auto"/>
          </w:divBdr>
        </w:div>
        <w:div w:id="1865240805">
          <w:marLeft w:val="0"/>
          <w:marRight w:val="0"/>
          <w:marTop w:val="0"/>
          <w:marBottom w:val="0"/>
          <w:divBdr>
            <w:top w:val="none" w:sz="0" w:space="0" w:color="auto"/>
            <w:left w:val="none" w:sz="0" w:space="0" w:color="auto"/>
            <w:bottom w:val="none" w:sz="0" w:space="0" w:color="auto"/>
            <w:right w:val="none" w:sz="0" w:space="0" w:color="auto"/>
          </w:divBdr>
        </w:div>
        <w:div w:id="1874806041">
          <w:marLeft w:val="0"/>
          <w:marRight w:val="0"/>
          <w:marTop w:val="0"/>
          <w:marBottom w:val="0"/>
          <w:divBdr>
            <w:top w:val="none" w:sz="0" w:space="0" w:color="auto"/>
            <w:left w:val="none" w:sz="0" w:space="0" w:color="auto"/>
            <w:bottom w:val="none" w:sz="0" w:space="0" w:color="auto"/>
            <w:right w:val="none" w:sz="0" w:space="0" w:color="auto"/>
          </w:divBdr>
        </w:div>
        <w:div w:id="2001737107">
          <w:marLeft w:val="0"/>
          <w:marRight w:val="0"/>
          <w:marTop w:val="0"/>
          <w:marBottom w:val="0"/>
          <w:divBdr>
            <w:top w:val="none" w:sz="0" w:space="0" w:color="auto"/>
            <w:left w:val="none" w:sz="0" w:space="0" w:color="auto"/>
            <w:bottom w:val="none" w:sz="0" w:space="0" w:color="auto"/>
            <w:right w:val="none" w:sz="0" w:space="0" w:color="auto"/>
          </w:divBdr>
        </w:div>
        <w:div w:id="790168319">
          <w:marLeft w:val="0"/>
          <w:marRight w:val="0"/>
          <w:marTop w:val="0"/>
          <w:marBottom w:val="0"/>
          <w:divBdr>
            <w:top w:val="none" w:sz="0" w:space="0" w:color="auto"/>
            <w:left w:val="none" w:sz="0" w:space="0" w:color="auto"/>
            <w:bottom w:val="none" w:sz="0" w:space="0" w:color="auto"/>
            <w:right w:val="none" w:sz="0" w:space="0" w:color="auto"/>
          </w:divBdr>
        </w:div>
        <w:div w:id="61485977">
          <w:marLeft w:val="0"/>
          <w:marRight w:val="0"/>
          <w:marTop w:val="0"/>
          <w:marBottom w:val="0"/>
          <w:divBdr>
            <w:top w:val="none" w:sz="0" w:space="0" w:color="auto"/>
            <w:left w:val="none" w:sz="0" w:space="0" w:color="auto"/>
            <w:bottom w:val="none" w:sz="0" w:space="0" w:color="auto"/>
            <w:right w:val="none" w:sz="0" w:space="0" w:color="auto"/>
          </w:divBdr>
        </w:div>
        <w:div w:id="395326472">
          <w:marLeft w:val="0"/>
          <w:marRight w:val="0"/>
          <w:marTop w:val="0"/>
          <w:marBottom w:val="0"/>
          <w:divBdr>
            <w:top w:val="none" w:sz="0" w:space="0" w:color="auto"/>
            <w:left w:val="none" w:sz="0" w:space="0" w:color="auto"/>
            <w:bottom w:val="none" w:sz="0" w:space="0" w:color="auto"/>
            <w:right w:val="none" w:sz="0" w:space="0" w:color="auto"/>
          </w:divBdr>
        </w:div>
        <w:div w:id="666521244">
          <w:marLeft w:val="0"/>
          <w:marRight w:val="0"/>
          <w:marTop w:val="0"/>
          <w:marBottom w:val="0"/>
          <w:divBdr>
            <w:top w:val="none" w:sz="0" w:space="0" w:color="auto"/>
            <w:left w:val="none" w:sz="0" w:space="0" w:color="auto"/>
            <w:bottom w:val="none" w:sz="0" w:space="0" w:color="auto"/>
            <w:right w:val="none" w:sz="0" w:space="0" w:color="auto"/>
          </w:divBdr>
        </w:div>
        <w:div w:id="1508129307">
          <w:marLeft w:val="0"/>
          <w:marRight w:val="0"/>
          <w:marTop w:val="0"/>
          <w:marBottom w:val="0"/>
          <w:divBdr>
            <w:top w:val="none" w:sz="0" w:space="0" w:color="auto"/>
            <w:left w:val="none" w:sz="0" w:space="0" w:color="auto"/>
            <w:bottom w:val="none" w:sz="0" w:space="0" w:color="auto"/>
            <w:right w:val="none" w:sz="0" w:space="0" w:color="auto"/>
          </w:divBdr>
        </w:div>
        <w:div w:id="609244316">
          <w:marLeft w:val="0"/>
          <w:marRight w:val="0"/>
          <w:marTop w:val="0"/>
          <w:marBottom w:val="0"/>
          <w:divBdr>
            <w:top w:val="none" w:sz="0" w:space="0" w:color="auto"/>
            <w:left w:val="none" w:sz="0" w:space="0" w:color="auto"/>
            <w:bottom w:val="none" w:sz="0" w:space="0" w:color="auto"/>
            <w:right w:val="none" w:sz="0" w:space="0" w:color="auto"/>
          </w:divBdr>
        </w:div>
        <w:div w:id="1998802320">
          <w:marLeft w:val="0"/>
          <w:marRight w:val="0"/>
          <w:marTop w:val="0"/>
          <w:marBottom w:val="0"/>
          <w:divBdr>
            <w:top w:val="none" w:sz="0" w:space="0" w:color="auto"/>
            <w:left w:val="none" w:sz="0" w:space="0" w:color="auto"/>
            <w:bottom w:val="none" w:sz="0" w:space="0" w:color="auto"/>
            <w:right w:val="none" w:sz="0" w:space="0" w:color="auto"/>
          </w:divBdr>
        </w:div>
        <w:div w:id="545410575">
          <w:marLeft w:val="0"/>
          <w:marRight w:val="0"/>
          <w:marTop w:val="0"/>
          <w:marBottom w:val="0"/>
          <w:divBdr>
            <w:top w:val="none" w:sz="0" w:space="0" w:color="auto"/>
            <w:left w:val="none" w:sz="0" w:space="0" w:color="auto"/>
            <w:bottom w:val="none" w:sz="0" w:space="0" w:color="auto"/>
            <w:right w:val="none" w:sz="0" w:space="0" w:color="auto"/>
          </w:divBdr>
        </w:div>
        <w:div w:id="826243415">
          <w:marLeft w:val="0"/>
          <w:marRight w:val="0"/>
          <w:marTop w:val="0"/>
          <w:marBottom w:val="0"/>
          <w:divBdr>
            <w:top w:val="none" w:sz="0" w:space="0" w:color="auto"/>
            <w:left w:val="none" w:sz="0" w:space="0" w:color="auto"/>
            <w:bottom w:val="none" w:sz="0" w:space="0" w:color="auto"/>
            <w:right w:val="none" w:sz="0" w:space="0" w:color="auto"/>
          </w:divBdr>
        </w:div>
        <w:div w:id="906574782">
          <w:marLeft w:val="0"/>
          <w:marRight w:val="0"/>
          <w:marTop w:val="0"/>
          <w:marBottom w:val="0"/>
          <w:divBdr>
            <w:top w:val="none" w:sz="0" w:space="0" w:color="auto"/>
            <w:left w:val="none" w:sz="0" w:space="0" w:color="auto"/>
            <w:bottom w:val="none" w:sz="0" w:space="0" w:color="auto"/>
            <w:right w:val="none" w:sz="0" w:space="0" w:color="auto"/>
          </w:divBdr>
        </w:div>
        <w:div w:id="304823358">
          <w:marLeft w:val="0"/>
          <w:marRight w:val="0"/>
          <w:marTop w:val="0"/>
          <w:marBottom w:val="0"/>
          <w:divBdr>
            <w:top w:val="none" w:sz="0" w:space="0" w:color="auto"/>
            <w:left w:val="none" w:sz="0" w:space="0" w:color="auto"/>
            <w:bottom w:val="none" w:sz="0" w:space="0" w:color="auto"/>
            <w:right w:val="none" w:sz="0" w:space="0" w:color="auto"/>
          </w:divBdr>
        </w:div>
        <w:div w:id="704059934">
          <w:marLeft w:val="0"/>
          <w:marRight w:val="0"/>
          <w:marTop w:val="0"/>
          <w:marBottom w:val="0"/>
          <w:divBdr>
            <w:top w:val="none" w:sz="0" w:space="0" w:color="auto"/>
            <w:left w:val="none" w:sz="0" w:space="0" w:color="auto"/>
            <w:bottom w:val="none" w:sz="0" w:space="0" w:color="auto"/>
            <w:right w:val="none" w:sz="0" w:space="0" w:color="auto"/>
          </w:divBdr>
        </w:div>
        <w:div w:id="21445764">
          <w:marLeft w:val="0"/>
          <w:marRight w:val="0"/>
          <w:marTop w:val="0"/>
          <w:marBottom w:val="0"/>
          <w:divBdr>
            <w:top w:val="none" w:sz="0" w:space="0" w:color="auto"/>
            <w:left w:val="none" w:sz="0" w:space="0" w:color="auto"/>
            <w:bottom w:val="none" w:sz="0" w:space="0" w:color="auto"/>
            <w:right w:val="none" w:sz="0" w:space="0" w:color="auto"/>
          </w:divBdr>
        </w:div>
        <w:div w:id="908999944">
          <w:marLeft w:val="0"/>
          <w:marRight w:val="0"/>
          <w:marTop w:val="0"/>
          <w:marBottom w:val="0"/>
          <w:divBdr>
            <w:top w:val="none" w:sz="0" w:space="0" w:color="auto"/>
            <w:left w:val="none" w:sz="0" w:space="0" w:color="auto"/>
            <w:bottom w:val="none" w:sz="0" w:space="0" w:color="auto"/>
            <w:right w:val="none" w:sz="0" w:space="0" w:color="auto"/>
          </w:divBdr>
        </w:div>
        <w:div w:id="1977951385">
          <w:marLeft w:val="0"/>
          <w:marRight w:val="0"/>
          <w:marTop w:val="0"/>
          <w:marBottom w:val="0"/>
          <w:divBdr>
            <w:top w:val="none" w:sz="0" w:space="0" w:color="auto"/>
            <w:left w:val="none" w:sz="0" w:space="0" w:color="auto"/>
            <w:bottom w:val="none" w:sz="0" w:space="0" w:color="auto"/>
            <w:right w:val="none" w:sz="0" w:space="0" w:color="auto"/>
          </w:divBdr>
        </w:div>
        <w:div w:id="540285197">
          <w:marLeft w:val="0"/>
          <w:marRight w:val="0"/>
          <w:marTop w:val="0"/>
          <w:marBottom w:val="0"/>
          <w:divBdr>
            <w:top w:val="none" w:sz="0" w:space="0" w:color="auto"/>
            <w:left w:val="none" w:sz="0" w:space="0" w:color="auto"/>
            <w:bottom w:val="none" w:sz="0" w:space="0" w:color="auto"/>
            <w:right w:val="none" w:sz="0" w:space="0" w:color="auto"/>
          </w:divBdr>
        </w:div>
        <w:div w:id="707871156">
          <w:marLeft w:val="0"/>
          <w:marRight w:val="0"/>
          <w:marTop w:val="0"/>
          <w:marBottom w:val="0"/>
          <w:divBdr>
            <w:top w:val="none" w:sz="0" w:space="0" w:color="auto"/>
            <w:left w:val="none" w:sz="0" w:space="0" w:color="auto"/>
            <w:bottom w:val="none" w:sz="0" w:space="0" w:color="auto"/>
            <w:right w:val="none" w:sz="0" w:space="0" w:color="auto"/>
          </w:divBdr>
        </w:div>
        <w:div w:id="906383219">
          <w:marLeft w:val="0"/>
          <w:marRight w:val="0"/>
          <w:marTop w:val="0"/>
          <w:marBottom w:val="0"/>
          <w:divBdr>
            <w:top w:val="none" w:sz="0" w:space="0" w:color="auto"/>
            <w:left w:val="none" w:sz="0" w:space="0" w:color="auto"/>
            <w:bottom w:val="none" w:sz="0" w:space="0" w:color="auto"/>
            <w:right w:val="none" w:sz="0" w:space="0" w:color="auto"/>
          </w:divBdr>
        </w:div>
        <w:div w:id="390733324">
          <w:marLeft w:val="0"/>
          <w:marRight w:val="0"/>
          <w:marTop w:val="0"/>
          <w:marBottom w:val="0"/>
          <w:divBdr>
            <w:top w:val="none" w:sz="0" w:space="0" w:color="auto"/>
            <w:left w:val="none" w:sz="0" w:space="0" w:color="auto"/>
            <w:bottom w:val="none" w:sz="0" w:space="0" w:color="auto"/>
            <w:right w:val="none" w:sz="0" w:space="0" w:color="auto"/>
          </w:divBdr>
        </w:div>
        <w:div w:id="856623932">
          <w:marLeft w:val="0"/>
          <w:marRight w:val="0"/>
          <w:marTop w:val="0"/>
          <w:marBottom w:val="0"/>
          <w:divBdr>
            <w:top w:val="none" w:sz="0" w:space="0" w:color="auto"/>
            <w:left w:val="none" w:sz="0" w:space="0" w:color="auto"/>
            <w:bottom w:val="none" w:sz="0" w:space="0" w:color="auto"/>
            <w:right w:val="none" w:sz="0" w:space="0" w:color="auto"/>
          </w:divBdr>
        </w:div>
        <w:div w:id="2096785214">
          <w:marLeft w:val="0"/>
          <w:marRight w:val="0"/>
          <w:marTop w:val="0"/>
          <w:marBottom w:val="0"/>
          <w:divBdr>
            <w:top w:val="none" w:sz="0" w:space="0" w:color="auto"/>
            <w:left w:val="none" w:sz="0" w:space="0" w:color="auto"/>
            <w:bottom w:val="none" w:sz="0" w:space="0" w:color="auto"/>
            <w:right w:val="none" w:sz="0" w:space="0" w:color="auto"/>
          </w:divBdr>
        </w:div>
        <w:div w:id="1469935358">
          <w:marLeft w:val="0"/>
          <w:marRight w:val="0"/>
          <w:marTop w:val="0"/>
          <w:marBottom w:val="0"/>
          <w:divBdr>
            <w:top w:val="none" w:sz="0" w:space="0" w:color="auto"/>
            <w:left w:val="none" w:sz="0" w:space="0" w:color="auto"/>
            <w:bottom w:val="none" w:sz="0" w:space="0" w:color="auto"/>
            <w:right w:val="none" w:sz="0" w:space="0" w:color="auto"/>
          </w:divBdr>
        </w:div>
        <w:div w:id="960577858">
          <w:marLeft w:val="0"/>
          <w:marRight w:val="0"/>
          <w:marTop w:val="0"/>
          <w:marBottom w:val="0"/>
          <w:divBdr>
            <w:top w:val="none" w:sz="0" w:space="0" w:color="auto"/>
            <w:left w:val="none" w:sz="0" w:space="0" w:color="auto"/>
            <w:bottom w:val="none" w:sz="0" w:space="0" w:color="auto"/>
            <w:right w:val="none" w:sz="0" w:space="0" w:color="auto"/>
          </w:divBdr>
        </w:div>
        <w:div w:id="531109070">
          <w:marLeft w:val="0"/>
          <w:marRight w:val="0"/>
          <w:marTop w:val="0"/>
          <w:marBottom w:val="0"/>
          <w:divBdr>
            <w:top w:val="none" w:sz="0" w:space="0" w:color="auto"/>
            <w:left w:val="none" w:sz="0" w:space="0" w:color="auto"/>
            <w:bottom w:val="none" w:sz="0" w:space="0" w:color="auto"/>
            <w:right w:val="none" w:sz="0" w:space="0" w:color="auto"/>
          </w:divBdr>
        </w:div>
        <w:div w:id="1103110587">
          <w:marLeft w:val="0"/>
          <w:marRight w:val="0"/>
          <w:marTop w:val="0"/>
          <w:marBottom w:val="0"/>
          <w:divBdr>
            <w:top w:val="none" w:sz="0" w:space="0" w:color="auto"/>
            <w:left w:val="none" w:sz="0" w:space="0" w:color="auto"/>
            <w:bottom w:val="none" w:sz="0" w:space="0" w:color="auto"/>
            <w:right w:val="none" w:sz="0" w:space="0" w:color="auto"/>
          </w:divBdr>
        </w:div>
        <w:div w:id="575094234">
          <w:marLeft w:val="0"/>
          <w:marRight w:val="0"/>
          <w:marTop w:val="0"/>
          <w:marBottom w:val="0"/>
          <w:divBdr>
            <w:top w:val="none" w:sz="0" w:space="0" w:color="auto"/>
            <w:left w:val="none" w:sz="0" w:space="0" w:color="auto"/>
            <w:bottom w:val="none" w:sz="0" w:space="0" w:color="auto"/>
            <w:right w:val="none" w:sz="0" w:space="0" w:color="auto"/>
          </w:divBdr>
        </w:div>
        <w:div w:id="1836726844">
          <w:marLeft w:val="0"/>
          <w:marRight w:val="0"/>
          <w:marTop w:val="0"/>
          <w:marBottom w:val="0"/>
          <w:divBdr>
            <w:top w:val="none" w:sz="0" w:space="0" w:color="auto"/>
            <w:left w:val="none" w:sz="0" w:space="0" w:color="auto"/>
            <w:bottom w:val="none" w:sz="0" w:space="0" w:color="auto"/>
            <w:right w:val="none" w:sz="0" w:space="0" w:color="auto"/>
          </w:divBdr>
        </w:div>
        <w:div w:id="931476121">
          <w:marLeft w:val="0"/>
          <w:marRight w:val="0"/>
          <w:marTop w:val="0"/>
          <w:marBottom w:val="0"/>
          <w:divBdr>
            <w:top w:val="none" w:sz="0" w:space="0" w:color="auto"/>
            <w:left w:val="none" w:sz="0" w:space="0" w:color="auto"/>
            <w:bottom w:val="none" w:sz="0" w:space="0" w:color="auto"/>
            <w:right w:val="none" w:sz="0" w:space="0" w:color="auto"/>
          </w:divBdr>
        </w:div>
        <w:div w:id="626859909">
          <w:marLeft w:val="0"/>
          <w:marRight w:val="0"/>
          <w:marTop w:val="0"/>
          <w:marBottom w:val="0"/>
          <w:divBdr>
            <w:top w:val="none" w:sz="0" w:space="0" w:color="auto"/>
            <w:left w:val="none" w:sz="0" w:space="0" w:color="auto"/>
            <w:bottom w:val="none" w:sz="0" w:space="0" w:color="auto"/>
            <w:right w:val="none" w:sz="0" w:space="0" w:color="auto"/>
          </w:divBdr>
        </w:div>
        <w:div w:id="1418594624">
          <w:marLeft w:val="0"/>
          <w:marRight w:val="0"/>
          <w:marTop w:val="0"/>
          <w:marBottom w:val="0"/>
          <w:divBdr>
            <w:top w:val="none" w:sz="0" w:space="0" w:color="auto"/>
            <w:left w:val="none" w:sz="0" w:space="0" w:color="auto"/>
            <w:bottom w:val="none" w:sz="0" w:space="0" w:color="auto"/>
            <w:right w:val="none" w:sz="0" w:space="0" w:color="auto"/>
          </w:divBdr>
        </w:div>
        <w:div w:id="1434788478">
          <w:marLeft w:val="0"/>
          <w:marRight w:val="0"/>
          <w:marTop w:val="0"/>
          <w:marBottom w:val="0"/>
          <w:divBdr>
            <w:top w:val="none" w:sz="0" w:space="0" w:color="auto"/>
            <w:left w:val="none" w:sz="0" w:space="0" w:color="auto"/>
            <w:bottom w:val="none" w:sz="0" w:space="0" w:color="auto"/>
            <w:right w:val="none" w:sz="0" w:space="0" w:color="auto"/>
          </w:divBdr>
        </w:div>
        <w:div w:id="1453524323">
          <w:marLeft w:val="0"/>
          <w:marRight w:val="0"/>
          <w:marTop w:val="0"/>
          <w:marBottom w:val="0"/>
          <w:divBdr>
            <w:top w:val="none" w:sz="0" w:space="0" w:color="auto"/>
            <w:left w:val="none" w:sz="0" w:space="0" w:color="auto"/>
            <w:bottom w:val="none" w:sz="0" w:space="0" w:color="auto"/>
            <w:right w:val="none" w:sz="0" w:space="0" w:color="auto"/>
          </w:divBdr>
        </w:div>
        <w:div w:id="1024332039">
          <w:marLeft w:val="0"/>
          <w:marRight w:val="0"/>
          <w:marTop w:val="0"/>
          <w:marBottom w:val="0"/>
          <w:divBdr>
            <w:top w:val="none" w:sz="0" w:space="0" w:color="auto"/>
            <w:left w:val="none" w:sz="0" w:space="0" w:color="auto"/>
            <w:bottom w:val="none" w:sz="0" w:space="0" w:color="auto"/>
            <w:right w:val="none" w:sz="0" w:space="0" w:color="auto"/>
          </w:divBdr>
        </w:div>
        <w:div w:id="963778757">
          <w:marLeft w:val="0"/>
          <w:marRight w:val="0"/>
          <w:marTop w:val="0"/>
          <w:marBottom w:val="0"/>
          <w:divBdr>
            <w:top w:val="none" w:sz="0" w:space="0" w:color="auto"/>
            <w:left w:val="none" w:sz="0" w:space="0" w:color="auto"/>
            <w:bottom w:val="none" w:sz="0" w:space="0" w:color="auto"/>
            <w:right w:val="none" w:sz="0" w:space="0" w:color="auto"/>
          </w:divBdr>
        </w:div>
        <w:div w:id="1307858036">
          <w:marLeft w:val="0"/>
          <w:marRight w:val="0"/>
          <w:marTop w:val="0"/>
          <w:marBottom w:val="0"/>
          <w:divBdr>
            <w:top w:val="none" w:sz="0" w:space="0" w:color="auto"/>
            <w:left w:val="none" w:sz="0" w:space="0" w:color="auto"/>
            <w:bottom w:val="none" w:sz="0" w:space="0" w:color="auto"/>
            <w:right w:val="none" w:sz="0" w:space="0" w:color="auto"/>
          </w:divBdr>
        </w:div>
        <w:div w:id="2123181293">
          <w:marLeft w:val="0"/>
          <w:marRight w:val="0"/>
          <w:marTop w:val="0"/>
          <w:marBottom w:val="0"/>
          <w:divBdr>
            <w:top w:val="none" w:sz="0" w:space="0" w:color="auto"/>
            <w:left w:val="none" w:sz="0" w:space="0" w:color="auto"/>
            <w:bottom w:val="none" w:sz="0" w:space="0" w:color="auto"/>
            <w:right w:val="none" w:sz="0" w:space="0" w:color="auto"/>
          </w:divBdr>
        </w:div>
        <w:div w:id="273175858">
          <w:marLeft w:val="0"/>
          <w:marRight w:val="0"/>
          <w:marTop w:val="0"/>
          <w:marBottom w:val="0"/>
          <w:divBdr>
            <w:top w:val="none" w:sz="0" w:space="0" w:color="auto"/>
            <w:left w:val="none" w:sz="0" w:space="0" w:color="auto"/>
            <w:bottom w:val="none" w:sz="0" w:space="0" w:color="auto"/>
            <w:right w:val="none" w:sz="0" w:space="0" w:color="auto"/>
          </w:divBdr>
        </w:div>
        <w:div w:id="1981301152">
          <w:marLeft w:val="0"/>
          <w:marRight w:val="0"/>
          <w:marTop w:val="0"/>
          <w:marBottom w:val="0"/>
          <w:divBdr>
            <w:top w:val="none" w:sz="0" w:space="0" w:color="auto"/>
            <w:left w:val="none" w:sz="0" w:space="0" w:color="auto"/>
            <w:bottom w:val="none" w:sz="0" w:space="0" w:color="auto"/>
            <w:right w:val="none" w:sz="0" w:space="0" w:color="auto"/>
          </w:divBdr>
        </w:div>
        <w:div w:id="928580322">
          <w:marLeft w:val="0"/>
          <w:marRight w:val="0"/>
          <w:marTop w:val="0"/>
          <w:marBottom w:val="0"/>
          <w:divBdr>
            <w:top w:val="none" w:sz="0" w:space="0" w:color="auto"/>
            <w:left w:val="none" w:sz="0" w:space="0" w:color="auto"/>
            <w:bottom w:val="none" w:sz="0" w:space="0" w:color="auto"/>
            <w:right w:val="none" w:sz="0" w:space="0" w:color="auto"/>
          </w:divBdr>
        </w:div>
        <w:div w:id="782697992">
          <w:marLeft w:val="0"/>
          <w:marRight w:val="0"/>
          <w:marTop w:val="0"/>
          <w:marBottom w:val="0"/>
          <w:divBdr>
            <w:top w:val="none" w:sz="0" w:space="0" w:color="auto"/>
            <w:left w:val="none" w:sz="0" w:space="0" w:color="auto"/>
            <w:bottom w:val="none" w:sz="0" w:space="0" w:color="auto"/>
            <w:right w:val="none" w:sz="0" w:space="0" w:color="auto"/>
          </w:divBdr>
        </w:div>
        <w:div w:id="1517042933">
          <w:marLeft w:val="0"/>
          <w:marRight w:val="0"/>
          <w:marTop w:val="0"/>
          <w:marBottom w:val="0"/>
          <w:divBdr>
            <w:top w:val="none" w:sz="0" w:space="0" w:color="auto"/>
            <w:left w:val="none" w:sz="0" w:space="0" w:color="auto"/>
            <w:bottom w:val="none" w:sz="0" w:space="0" w:color="auto"/>
            <w:right w:val="none" w:sz="0" w:space="0" w:color="auto"/>
          </w:divBdr>
        </w:div>
        <w:div w:id="502937880">
          <w:marLeft w:val="0"/>
          <w:marRight w:val="0"/>
          <w:marTop w:val="0"/>
          <w:marBottom w:val="0"/>
          <w:divBdr>
            <w:top w:val="none" w:sz="0" w:space="0" w:color="auto"/>
            <w:left w:val="none" w:sz="0" w:space="0" w:color="auto"/>
            <w:bottom w:val="none" w:sz="0" w:space="0" w:color="auto"/>
            <w:right w:val="none" w:sz="0" w:space="0" w:color="auto"/>
          </w:divBdr>
        </w:div>
      </w:divsChild>
    </w:div>
    <w:div w:id="1854370459">
      <w:bodyDiv w:val="1"/>
      <w:marLeft w:val="0"/>
      <w:marRight w:val="0"/>
      <w:marTop w:val="0"/>
      <w:marBottom w:val="0"/>
      <w:divBdr>
        <w:top w:val="none" w:sz="0" w:space="0" w:color="auto"/>
        <w:left w:val="none" w:sz="0" w:space="0" w:color="auto"/>
        <w:bottom w:val="none" w:sz="0" w:space="0" w:color="auto"/>
        <w:right w:val="none" w:sz="0" w:space="0" w:color="auto"/>
      </w:divBdr>
    </w:div>
    <w:div w:id="1854608484">
      <w:bodyDiv w:val="1"/>
      <w:marLeft w:val="0"/>
      <w:marRight w:val="0"/>
      <w:marTop w:val="0"/>
      <w:marBottom w:val="0"/>
      <w:divBdr>
        <w:top w:val="none" w:sz="0" w:space="0" w:color="auto"/>
        <w:left w:val="none" w:sz="0" w:space="0" w:color="auto"/>
        <w:bottom w:val="none" w:sz="0" w:space="0" w:color="auto"/>
        <w:right w:val="none" w:sz="0" w:space="0" w:color="auto"/>
      </w:divBdr>
    </w:div>
    <w:div w:id="1854685031">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56072793">
      <w:bodyDiv w:val="1"/>
      <w:marLeft w:val="0"/>
      <w:marRight w:val="0"/>
      <w:marTop w:val="0"/>
      <w:marBottom w:val="0"/>
      <w:divBdr>
        <w:top w:val="none" w:sz="0" w:space="0" w:color="auto"/>
        <w:left w:val="none" w:sz="0" w:space="0" w:color="auto"/>
        <w:bottom w:val="none" w:sz="0" w:space="0" w:color="auto"/>
        <w:right w:val="none" w:sz="0" w:space="0" w:color="auto"/>
      </w:divBdr>
    </w:div>
    <w:div w:id="1856457856">
      <w:bodyDiv w:val="1"/>
      <w:marLeft w:val="0"/>
      <w:marRight w:val="0"/>
      <w:marTop w:val="0"/>
      <w:marBottom w:val="0"/>
      <w:divBdr>
        <w:top w:val="none" w:sz="0" w:space="0" w:color="auto"/>
        <w:left w:val="none" w:sz="0" w:space="0" w:color="auto"/>
        <w:bottom w:val="none" w:sz="0" w:space="0" w:color="auto"/>
        <w:right w:val="none" w:sz="0" w:space="0" w:color="auto"/>
      </w:divBdr>
    </w:div>
    <w:div w:id="1856579443">
      <w:bodyDiv w:val="1"/>
      <w:marLeft w:val="0"/>
      <w:marRight w:val="0"/>
      <w:marTop w:val="0"/>
      <w:marBottom w:val="0"/>
      <w:divBdr>
        <w:top w:val="none" w:sz="0" w:space="0" w:color="auto"/>
        <w:left w:val="none" w:sz="0" w:space="0" w:color="auto"/>
        <w:bottom w:val="none" w:sz="0" w:space="0" w:color="auto"/>
        <w:right w:val="none" w:sz="0" w:space="0" w:color="auto"/>
      </w:divBdr>
    </w:div>
    <w:div w:id="1856652370">
      <w:bodyDiv w:val="1"/>
      <w:marLeft w:val="0"/>
      <w:marRight w:val="0"/>
      <w:marTop w:val="0"/>
      <w:marBottom w:val="0"/>
      <w:divBdr>
        <w:top w:val="none" w:sz="0" w:space="0" w:color="auto"/>
        <w:left w:val="none" w:sz="0" w:space="0" w:color="auto"/>
        <w:bottom w:val="none" w:sz="0" w:space="0" w:color="auto"/>
        <w:right w:val="none" w:sz="0" w:space="0" w:color="auto"/>
      </w:divBdr>
    </w:div>
    <w:div w:id="1856726461">
      <w:bodyDiv w:val="1"/>
      <w:marLeft w:val="0"/>
      <w:marRight w:val="0"/>
      <w:marTop w:val="0"/>
      <w:marBottom w:val="0"/>
      <w:divBdr>
        <w:top w:val="none" w:sz="0" w:space="0" w:color="auto"/>
        <w:left w:val="none" w:sz="0" w:space="0" w:color="auto"/>
        <w:bottom w:val="none" w:sz="0" w:space="0" w:color="auto"/>
        <w:right w:val="none" w:sz="0" w:space="0" w:color="auto"/>
      </w:divBdr>
    </w:div>
    <w:div w:id="1857188555">
      <w:bodyDiv w:val="1"/>
      <w:marLeft w:val="0"/>
      <w:marRight w:val="0"/>
      <w:marTop w:val="0"/>
      <w:marBottom w:val="0"/>
      <w:divBdr>
        <w:top w:val="none" w:sz="0" w:space="0" w:color="auto"/>
        <w:left w:val="none" w:sz="0" w:space="0" w:color="auto"/>
        <w:bottom w:val="none" w:sz="0" w:space="0" w:color="auto"/>
        <w:right w:val="none" w:sz="0" w:space="0" w:color="auto"/>
      </w:divBdr>
    </w:div>
    <w:div w:id="1857815400">
      <w:bodyDiv w:val="1"/>
      <w:marLeft w:val="0"/>
      <w:marRight w:val="0"/>
      <w:marTop w:val="0"/>
      <w:marBottom w:val="0"/>
      <w:divBdr>
        <w:top w:val="none" w:sz="0" w:space="0" w:color="auto"/>
        <w:left w:val="none" w:sz="0" w:space="0" w:color="auto"/>
        <w:bottom w:val="none" w:sz="0" w:space="0" w:color="auto"/>
        <w:right w:val="none" w:sz="0" w:space="0" w:color="auto"/>
      </w:divBdr>
    </w:div>
    <w:div w:id="1859813032">
      <w:bodyDiv w:val="1"/>
      <w:marLeft w:val="0"/>
      <w:marRight w:val="0"/>
      <w:marTop w:val="0"/>
      <w:marBottom w:val="0"/>
      <w:divBdr>
        <w:top w:val="none" w:sz="0" w:space="0" w:color="auto"/>
        <w:left w:val="none" w:sz="0" w:space="0" w:color="auto"/>
        <w:bottom w:val="none" w:sz="0" w:space="0" w:color="auto"/>
        <w:right w:val="none" w:sz="0" w:space="0" w:color="auto"/>
      </w:divBdr>
    </w:div>
    <w:div w:id="1860386388">
      <w:bodyDiv w:val="1"/>
      <w:marLeft w:val="0"/>
      <w:marRight w:val="0"/>
      <w:marTop w:val="0"/>
      <w:marBottom w:val="0"/>
      <w:divBdr>
        <w:top w:val="none" w:sz="0" w:space="0" w:color="auto"/>
        <w:left w:val="none" w:sz="0" w:space="0" w:color="auto"/>
        <w:bottom w:val="none" w:sz="0" w:space="0" w:color="auto"/>
        <w:right w:val="none" w:sz="0" w:space="0" w:color="auto"/>
      </w:divBdr>
    </w:div>
    <w:div w:id="1860578219">
      <w:bodyDiv w:val="1"/>
      <w:marLeft w:val="0"/>
      <w:marRight w:val="0"/>
      <w:marTop w:val="0"/>
      <w:marBottom w:val="0"/>
      <w:divBdr>
        <w:top w:val="none" w:sz="0" w:space="0" w:color="auto"/>
        <w:left w:val="none" w:sz="0" w:space="0" w:color="auto"/>
        <w:bottom w:val="none" w:sz="0" w:space="0" w:color="auto"/>
        <w:right w:val="none" w:sz="0" w:space="0" w:color="auto"/>
      </w:divBdr>
    </w:div>
    <w:div w:id="1860773518">
      <w:bodyDiv w:val="1"/>
      <w:marLeft w:val="0"/>
      <w:marRight w:val="0"/>
      <w:marTop w:val="0"/>
      <w:marBottom w:val="0"/>
      <w:divBdr>
        <w:top w:val="none" w:sz="0" w:space="0" w:color="auto"/>
        <w:left w:val="none" w:sz="0" w:space="0" w:color="auto"/>
        <w:bottom w:val="none" w:sz="0" w:space="0" w:color="auto"/>
        <w:right w:val="none" w:sz="0" w:space="0" w:color="auto"/>
      </w:divBdr>
    </w:div>
    <w:div w:id="1861235770">
      <w:bodyDiv w:val="1"/>
      <w:marLeft w:val="0"/>
      <w:marRight w:val="0"/>
      <w:marTop w:val="0"/>
      <w:marBottom w:val="0"/>
      <w:divBdr>
        <w:top w:val="none" w:sz="0" w:space="0" w:color="auto"/>
        <w:left w:val="none" w:sz="0" w:space="0" w:color="auto"/>
        <w:bottom w:val="none" w:sz="0" w:space="0" w:color="auto"/>
        <w:right w:val="none" w:sz="0" w:space="0" w:color="auto"/>
      </w:divBdr>
    </w:div>
    <w:div w:id="1861813089">
      <w:bodyDiv w:val="1"/>
      <w:marLeft w:val="0"/>
      <w:marRight w:val="0"/>
      <w:marTop w:val="0"/>
      <w:marBottom w:val="0"/>
      <w:divBdr>
        <w:top w:val="none" w:sz="0" w:space="0" w:color="auto"/>
        <w:left w:val="none" w:sz="0" w:space="0" w:color="auto"/>
        <w:bottom w:val="none" w:sz="0" w:space="0" w:color="auto"/>
        <w:right w:val="none" w:sz="0" w:space="0" w:color="auto"/>
      </w:divBdr>
    </w:div>
    <w:div w:id="1861814001">
      <w:bodyDiv w:val="1"/>
      <w:marLeft w:val="0"/>
      <w:marRight w:val="0"/>
      <w:marTop w:val="0"/>
      <w:marBottom w:val="0"/>
      <w:divBdr>
        <w:top w:val="none" w:sz="0" w:space="0" w:color="auto"/>
        <w:left w:val="none" w:sz="0" w:space="0" w:color="auto"/>
        <w:bottom w:val="none" w:sz="0" w:space="0" w:color="auto"/>
        <w:right w:val="none" w:sz="0" w:space="0" w:color="auto"/>
      </w:divBdr>
    </w:div>
    <w:div w:id="1861895994">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2354009">
      <w:bodyDiv w:val="1"/>
      <w:marLeft w:val="0"/>
      <w:marRight w:val="0"/>
      <w:marTop w:val="0"/>
      <w:marBottom w:val="0"/>
      <w:divBdr>
        <w:top w:val="none" w:sz="0" w:space="0" w:color="auto"/>
        <w:left w:val="none" w:sz="0" w:space="0" w:color="auto"/>
        <w:bottom w:val="none" w:sz="0" w:space="0" w:color="auto"/>
        <w:right w:val="none" w:sz="0" w:space="0" w:color="auto"/>
      </w:divBdr>
    </w:div>
    <w:div w:id="1863204592">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3665632">
      <w:bodyDiv w:val="1"/>
      <w:marLeft w:val="0"/>
      <w:marRight w:val="0"/>
      <w:marTop w:val="0"/>
      <w:marBottom w:val="0"/>
      <w:divBdr>
        <w:top w:val="none" w:sz="0" w:space="0" w:color="auto"/>
        <w:left w:val="none" w:sz="0" w:space="0" w:color="auto"/>
        <w:bottom w:val="none" w:sz="0" w:space="0" w:color="auto"/>
        <w:right w:val="none" w:sz="0" w:space="0" w:color="auto"/>
      </w:divBdr>
      <w:divsChild>
        <w:div w:id="916137752">
          <w:marLeft w:val="0"/>
          <w:marRight w:val="0"/>
          <w:marTop w:val="0"/>
          <w:marBottom w:val="0"/>
          <w:divBdr>
            <w:top w:val="none" w:sz="0" w:space="0" w:color="auto"/>
            <w:left w:val="none" w:sz="0" w:space="0" w:color="auto"/>
            <w:bottom w:val="none" w:sz="0" w:space="0" w:color="auto"/>
            <w:right w:val="none" w:sz="0" w:space="0" w:color="auto"/>
          </w:divBdr>
        </w:div>
        <w:div w:id="1662735844">
          <w:marLeft w:val="0"/>
          <w:marRight w:val="0"/>
          <w:marTop w:val="0"/>
          <w:marBottom w:val="0"/>
          <w:divBdr>
            <w:top w:val="none" w:sz="0" w:space="0" w:color="auto"/>
            <w:left w:val="none" w:sz="0" w:space="0" w:color="auto"/>
            <w:bottom w:val="none" w:sz="0" w:space="0" w:color="auto"/>
            <w:right w:val="none" w:sz="0" w:space="0" w:color="auto"/>
          </w:divBdr>
        </w:div>
        <w:div w:id="965740951">
          <w:marLeft w:val="0"/>
          <w:marRight w:val="0"/>
          <w:marTop w:val="0"/>
          <w:marBottom w:val="0"/>
          <w:divBdr>
            <w:top w:val="none" w:sz="0" w:space="0" w:color="auto"/>
            <w:left w:val="none" w:sz="0" w:space="0" w:color="auto"/>
            <w:bottom w:val="none" w:sz="0" w:space="0" w:color="auto"/>
            <w:right w:val="none" w:sz="0" w:space="0" w:color="auto"/>
          </w:divBdr>
        </w:div>
        <w:div w:id="1842428466">
          <w:marLeft w:val="0"/>
          <w:marRight w:val="0"/>
          <w:marTop w:val="0"/>
          <w:marBottom w:val="0"/>
          <w:divBdr>
            <w:top w:val="none" w:sz="0" w:space="0" w:color="auto"/>
            <w:left w:val="none" w:sz="0" w:space="0" w:color="auto"/>
            <w:bottom w:val="none" w:sz="0" w:space="0" w:color="auto"/>
            <w:right w:val="none" w:sz="0" w:space="0" w:color="auto"/>
          </w:divBdr>
        </w:div>
        <w:div w:id="694503356">
          <w:marLeft w:val="0"/>
          <w:marRight w:val="0"/>
          <w:marTop w:val="0"/>
          <w:marBottom w:val="0"/>
          <w:divBdr>
            <w:top w:val="none" w:sz="0" w:space="0" w:color="auto"/>
            <w:left w:val="none" w:sz="0" w:space="0" w:color="auto"/>
            <w:bottom w:val="none" w:sz="0" w:space="0" w:color="auto"/>
            <w:right w:val="none" w:sz="0" w:space="0" w:color="auto"/>
          </w:divBdr>
        </w:div>
        <w:div w:id="154885320">
          <w:marLeft w:val="0"/>
          <w:marRight w:val="0"/>
          <w:marTop w:val="0"/>
          <w:marBottom w:val="0"/>
          <w:divBdr>
            <w:top w:val="none" w:sz="0" w:space="0" w:color="auto"/>
            <w:left w:val="none" w:sz="0" w:space="0" w:color="auto"/>
            <w:bottom w:val="none" w:sz="0" w:space="0" w:color="auto"/>
            <w:right w:val="none" w:sz="0" w:space="0" w:color="auto"/>
          </w:divBdr>
        </w:div>
        <w:div w:id="418448812">
          <w:marLeft w:val="0"/>
          <w:marRight w:val="0"/>
          <w:marTop w:val="0"/>
          <w:marBottom w:val="0"/>
          <w:divBdr>
            <w:top w:val="none" w:sz="0" w:space="0" w:color="auto"/>
            <w:left w:val="none" w:sz="0" w:space="0" w:color="auto"/>
            <w:bottom w:val="none" w:sz="0" w:space="0" w:color="auto"/>
            <w:right w:val="none" w:sz="0" w:space="0" w:color="auto"/>
          </w:divBdr>
        </w:div>
        <w:div w:id="677388254">
          <w:marLeft w:val="0"/>
          <w:marRight w:val="0"/>
          <w:marTop w:val="0"/>
          <w:marBottom w:val="0"/>
          <w:divBdr>
            <w:top w:val="none" w:sz="0" w:space="0" w:color="auto"/>
            <w:left w:val="none" w:sz="0" w:space="0" w:color="auto"/>
            <w:bottom w:val="none" w:sz="0" w:space="0" w:color="auto"/>
            <w:right w:val="none" w:sz="0" w:space="0" w:color="auto"/>
          </w:divBdr>
        </w:div>
        <w:div w:id="266544556">
          <w:marLeft w:val="0"/>
          <w:marRight w:val="0"/>
          <w:marTop w:val="0"/>
          <w:marBottom w:val="0"/>
          <w:divBdr>
            <w:top w:val="none" w:sz="0" w:space="0" w:color="auto"/>
            <w:left w:val="none" w:sz="0" w:space="0" w:color="auto"/>
            <w:bottom w:val="none" w:sz="0" w:space="0" w:color="auto"/>
            <w:right w:val="none" w:sz="0" w:space="0" w:color="auto"/>
          </w:divBdr>
        </w:div>
        <w:div w:id="1155877198">
          <w:marLeft w:val="0"/>
          <w:marRight w:val="0"/>
          <w:marTop w:val="0"/>
          <w:marBottom w:val="0"/>
          <w:divBdr>
            <w:top w:val="none" w:sz="0" w:space="0" w:color="auto"/>
            <w:left w:val="none" w:sz="0" w:space="0" w:color="auto"/>
            <w:bottom w:val="none" w:sz="0" w:space="0" w:color="auto"/>
            <w:right w:val="none" w:sz="0" w:space="0" w:color="auto"/>
          </w:divBdr>
        </w:div>
        <w:div w:id="1471559049">
          <w:marLeft w:val="0"/>
          <w:marRight w:val="0"/>
          <w:marTop w:val="0"/>
          <w:marBottom w:val="0"/>
          <w:divBdr>
            <w:top w:val="none" w:sz="0" w:space="0" w:color="auto"/>
            <w:left w:val="none" w:sz="0" w:space="0" w:color="auto"/>
            <w:bottom w:val="none" w:sz="0" w:space="0" w:color="auto"/>
            <w:right w:val="none" w:sz="0" w:space="0" w:color="auto"/>
          </w:divBdr>
        </w:div>
        <w:div w:id="1539901357">
          <w:marLeft w:val="0"/>
          <w:marRight w:val="0"/>
          <w:marTop w:val="0"/>
          <w:marBottom w:val="0"/>
          <w:divBdr>
            <w:top w:val="none" w:sz="0" w:space="0" w:color="auto"/>
            <w:left w:val="none" w:sz="0" w:space="0" w:color="auto"/>
            <w:bottom w:val="none" w:sz="0" w:space="0" w:color="auto"/>
            <w:right w:val="none" w:sz="0" w:space="0" w:color="auto"/>
          </w:divBdr>
        </w:div>
        <w:div w:id="264655118">
          <w:marLeft w:val="0"/>
          <w:marRight w:val="0"/>
          <w:marTop w:val="0"/>
          <w:marBottom w:val="0"/>
          <w:divBdr>
            <w:top w:val="none" w:sz="0" w:space="0" w:color="auto"/>
            <w:left w:val="none" w:sz="0" w:space="0" w:color="auto"/>
            <w:bottom w:val="none" w:sz="0" w:space="0" w:color="auto"/>
            <w:right w:val="none" w:sz="0" w:space="0" w:color="auto"/>
          </w:divBdr>
        </w:div>
        <w:div w:id="472910824">
          <w:marLeft w:val="0"/>
          <w:marRight w:val="0"/>
          <w:marTop w:val="0"/>
          <w:marBottom w:val="0"/>
          <w:divBdr>
            <w:top w:val="none" w:sz="0" w:space="0" w:color="auto"/>
            <w:left w:val="none" w:sz="0" w:space="0" w:color="auto"/>
            <w:bottom w:val="none" w:sz="0" w:space="0" w:color="auto"/>
            <w:right w:val="none" w:sz="0" w:space="0" w:color="auto"/>
          </w:divBdr>
        </w:div>
        <w:div w:id="1470199752">
          <w:marLeft w:val="0"/>
          <w:marRight w:val="0"/>
          <w:marTop w:val="0"/>
          <w:marBottom w:val="0"/>
          <w:divBdr>
            <w:top w:val="none" w:sz="0" w:space="0" w:color="auto"/>
            <w:left w:val="none" w:sz="0" w:space="0" w:color="auto"/>
            <w:bottom w:val="none" w:sz="0" w:space="0" w:color="auto"/>
            <w:right w:val="none" w:sz="0" w:space="0" w:color="auto"/>
          </w:divBdr>
        </w:div>
        <w:div w:id="1915818846">
          <w:marLeft w:val="0"/>
          <w:marRight w:val="0"/>
          <w:marTop w:val="0"/>
          <w:marBottom w:val="0"/>
          <w:divBdr>
            <w:top w:val="none" w:sz="0" w:space="0" w:color="auto"/>
            <w:left w:val="none" w:sz="0" w:space="0" w:color="auto"/>
            <w:bottom w:val="none" w:sz="0" w:space="0" w:color="auto"/>
            <w:right w:val="none" w:sz="0" w:space="0" w:color="auto"/>
          </w:divBdr>
        </w:div>
        <w:div w:id="386033229">
          <w:marLeft w:val="0"/>
          <w:marRight w:val="0"/>
          <w:marTop w:val="0"/>
          <w:marBottom w:val="0"/>
          <w:divBdr>
            <w:top w:val="none" w:sz="0" w:space="0" w:color="auto"/>
            <w:left w:val="none" w:sz="0" w:space="0" w:color="auto"/>
            <w:bottom w:val="none" w:sz="0" w:space="0" w:color="auto"/>
            <w:right w:val="none" w:sz="0" w:space="0" w:color="auto"/>
          </w:divBdr>
        </w:div>
        <w:div w:id="980312257">
          <w:marLeft w:val="0"/>
          <w:marRight w:val="0"/>
          <w:marTop w:val="0"/>
          <w:marBottom w:val="0"/>
          <w:divBdr>
            <w:top w:val="none" w:sz="0" w:space="0" w:color="auto"/>
            <w:left w:val="none" w:sz="0" w:space="0" w:color="auto"/>
            <w:bottom w:val="none" w:sz="0" w:space="0" w:color="auto"/>
            <w:right w:val="none" w:sz="0" w:space="0" w:color="auto"/>
          </w:divBdr>
        </w:div>
        <w:div w:id="1806584301">
          <w:marLeft w:val="0"/>
          <w:marRight w:val="0"/>
          <w:marTop w:val="0"/>
          <w:marBottom w:val="0"/>
          <w:divBdr>
            <w:top w:val="none" w:sz="0" w:space="0" w:color="auto"/>
            <w:left w:val="none" w:sz="0" w:space="0" w:color="auto"/>
            <w:bottom w:val="none" w:sz="0" w:space="0" w:color="auto"/>
            <w:right w:val="none" w:sz="0" w:space="0" w:color="auto"/>
          </w:divBdr>
        </w:div>
        <w:div w:id="531116231">
          <w:marLeft w:val="0"/>
          <w:marRight w:val="0"/>
          <w:marTop w:val="0"/>
          <w:marBottom w:val="0"/>
          <w:divBdr>
            <w:top w:val="none" w:sz="0" w:space="0" w:color="auto"/>
            <w:left w:val="none" w:sz="0" w:space="0" w:color="auto"/>
            <w:bottom w:val="none" w:sz="0" w:space="0" w:color="auto"/>
            <w:right w:val="none" w:sz="0" w:space="0" w:color="auto"/>
          </w:divBdr>
        </w:div>
        <w:div w:id="1444760770">
          <w:marLeft w:val="0"/>
          <w:marRight w:val="0"/>
          <w:marTop w:val="0"/>
          <w:marBottom w:val="0"/>
          <w:divBdr>
            <w:top w:val="none" w:sz="0" w:space="0" w:color="auto"/>
            <w:left w:val="none" w:sz="0" w:space="0" w:color="auto"/>
            <w:bottom w:val="none" w:sz="0" w:space="0" w:color="auto"/>
            <w:right w:val="none" w:sz="0" w:space="0" w:color="auto"/>
          </w:divBdr>
        </w:div>
        <w:div w:id="1206332356">
          <w:marLeft w:val="0"/>
          <w:marRight w:val="0"/>
          <w:marTop w:val="0"/>
          <w:marBottom w:val="0"/>
          <w:divBdr>
            <w:top w:val="none" w:sz="0" w:space="0" w:color="auto"/>
            <w:left w:val="none" w:sz="0" w:space="0" w:color="auto"/>
            <w:bottom w:val="none" w:sz="0" w:space="0" w:color="auto"/>
            <w:right w:val="none" w:sz="0" w:space="0" w:color="auto"/>
          </w:divBdr>
        </w:div>
        <w:div w:id="640156439">
          <w:marLeft w:val="0"/>
          <w:marRight w:val="0"/>
          <w:marTop w:val="0"/>
          <w:marBottom w:val="0"/>
          <w:divBdr>
            <w:top w:val="none" w:sz="0" w:space="0" w:color="auto"/>
            <w:left w:val="none" w:sz="0" w:space="0" w:color="auto"/>
            <w:bottom w:val="none" w:sz="0" w:space="0" w:color="auto"/>
            <w:right w:val="none" w:sz="0" w:space="0" w:color="auto"/>
          </w:divBdr>
        </w:div>
        <w:div w:id="393742612">
          <w:marLeft w:val="0"/>
          <w:marRight w:val="0"/>
          <w:marTop w:val="0"/>
          <w:marBottom w:val="0"/>
          <w:divBdr>
            <w:top w:val="none" w:sz="0" w:space="0" w:color="auto"/>
            <w:left w:val="none" w:sz="0" w:space="0" w:color="auto"/>
            <w:bottom w:val="none" w:sz="0" w:space="0" w:color="auto"/>
            <w:right w:val="none" w:sz="0" w:space="0" w:color="auto"/>
          </w:divBdr>
        </w:div>
        <w:div w:id="1634554753">
          <w:marLeft w:val="0"/>
          <w:marRight w:val="0"/>
          <w:marTop w:val="0"/>
          <w:marBottom w:val="0"/>
          <w:divBdr>
            <w:top w:val="none" w:sz="0" w:space="0" w:color="auto"/>
            <w:left w:val="none" w:sz="0" w:space="0" w:color="auto"/>
            <w:bottom w:val="none" w:sz="0" w:space="0" w:color="auto"/>
            <w:right w:val="none" w:sz="0" w:space="0" w:color="auto"/>
          </w:divBdr>
        </w:div>
        <w:div w:id="543491743">
          <w:marLeft w:val="0"/>
          <w:marRight w:val="0"/>
          <w:marTop w:val="0"/>
          <w:marBottom w:val="0"/>
          <w:divBdr>
            <w:top w:val="none" w:sz="0" w:space="0" w:color="auto"/>
            <w:left w:val="none" w:sz="0" w:space="0" w:color="auto"/>
            <w:bottom w:val="none" w:sz="0" w:space="0" w:color="auto"/>
            <w:right w:val="none" w:sz="0" w:space="0" w:color="auto"/>
          </w:divBdr>
        </w:div>
        <w:div w:id="424227585">
          <w:marLeft w:val="0"/>
          <w:marRight w:val="0"/>
          <w:marTop w:val="0"/>
          <w:marBottom w:val="0"/>
          <w:divBdr>
            <w:top w:val="none" w:sz="0" w:space="0" w:color="auto"/>
            <w:left w:val="none" w:sz="0" w:space="0" w:color="auto"/>
            <w:bottom w:val="none" w:sz="0" w:space="0" w:color="auto"/>
            <w:right w:val="none" w:sz="0" w:space="0" w:color="auto"/>
          </w:divBdr>
        </w:div>
        <w:div w:id="1364328810">
          <w:marLeft w:val="0"/>
          <w:marRight w:val="0"/>
          <w:marTop w:val="0"/>
          <w:marBottom w:val="0"/>
          <w:divBdr>
            <w:top w:val="none" w:sz="0" w:space="0" w:color="auto"/>
            <w:left w:val="none" w:sz="0" w:space="0" w:color="auto"/>
            <w:bottom w:val="none" w:sz="0" w:space="0" w:color="auto"/>
            <w:right w:val="none" w:sz="0" w:space="0" w:color="auto"/>
          </w:divBdr>
        </w:div>
        <w:div w:id="1408721672">
          <w:marLeft w:val="0"/>
          <w:marRight w:val="0"/>
          <w:marTop w:val="0"/>
          <w:marBottom w:val="0"/>
          <w:divBdr>
            <w:top w:val="none" w:sz="0" w:space="0" w:color="auto"/>
            <w:left w:val="none" w:sz="0" w:space="0" w:color="auto"/>
            <w:bottom w:val="none" w:sz="0" w:space="0" w:color="auto"/>
            <w:right w:val="none" w:sz="0" w:space="0" w:color="auto"/>
          </w:divBdr>
        </w:div>
        <w:div w:id="1254700215">
          <w:marLeft w:val="0"/>
          <w:marRight w:val="0"/>
          <w:marTop w:val="0"/>
          <w:marBottom w:val="0"/>
          <w:divBdr>
            <w:top w:val="none" w:sz="0" w:space="0" w:color="auto"/>
            <w:left w:val="none" w:sz="0" w:space="0" w:color="auto"/>
            <w:bottom w:val="none" w:sz="0" w:space="0" w:color="auto"/>
            <w:right w:val="none" w:sz="0" w:space="0" w:color="auto"/>
          </w:divBdr>
        </w:div>
        <w:div w:id="2009360973">
          <w:marLeft w:val="0"/>
          <w:marRight w:val="0"/>
          <w:marTop w:val="0"/>
          <w:marBottom w:val="0"/>
          <w:divBdr>
            <w:top w:val="none" w:sz="0" w:space="0" w:color="auto"/>
            <w:left w:val="none" w:sz="0" w:space="0" w:color="auto"/>
            <w:bottom w:val="none" w:sz="0" w:space="0" w:color="auto"/>
            <w:right w:val="none" w:sz="0" w:space="0" w:color="auto"/>
          </w:divBdr>
        </w:div>
        <w:div w:id="756944307">
          <w:marLeft w:val="0"/>
          <w:marRight w:val="0"/>
          <w:marTop w:val="0"/>
          <w:marBottom w:val="0"/>
          <w:divBdr>
            <w:top w:val="none" w:sz="0" w:space="0" w:color="auto"/>
            <w:left w:val="none" w:sz="0" w:space="0" w:color="auto"/>
            <w:bottom w:val="none" w:sz="0" w:space="0" w:color="auto"/>
            <w:right w:val="none" w:sz="0" w:space="0" w:color="auto"/>
          </w:divBdr>
        </w:div>
        <w:div w:id="241641824">
          <w:marLeft w:val="0"/>
          <w:marRight w:val="0"/>
          <w:marTop w:val="0"/>
          <w:marBottom w:val="0"/>
          <w:divBdr>
            <w:top w:val="none" w:sz="0" w:space="0" w:color="auto"/>
            <w:left w:val="none" w:sz="0" w:space="0" w:color="auto"/>
            <w:bottom w:val="none" w:sz="0" w:space="0" w:color="auto"/>
            <w:right w:val="none" w:sz="0" w:space="0" w:color="auto"/>
          </w:divBdr>
        </w:div>
        <w:div w:id="1385907176">
          <w:marLeft w:val="0"/>
          <w:marRight w:val="0"/>
          <w:marTop w:val="0"/>
          <w:marBottom w:val="0"/>
          <w:divBdr>
            <w:top w:val="none" w:sz="0" w:space="0" w:color="auto"/>
            <w:left w:val="none" w:sz="0" w:space="0" w:color="auto"/>
            <w:bottom w:val="none" w:sz="0" w:space="0" w:color="auto"/>
            <w:right w:val="none" w:sz="0" w:space="0" w:color="auto"/>
          </w:divBdr>
        </w:div>
        <w:div w:id="1025473860">
          <w:marLeft w:val="0"/>
          <w:marRight w:val="0"/>
          <w:marTop w:val="0"/>
          <w:marBottom w:val="0"/>
          <w:divBdr>
            <w:top w:val="none" w:sz="0" w:space="0" w:color="auto"/>
            <w:left w:val="none" w:sz="0" w:space="0" w:color="auto"/>
            <w:bottom w:val="none" w:sz="0" w:space="0" w:color="auto"/>
            <w:right w:val="none" w:sz="0" w:space="0" w:color="auto"/>
          </w:divBdr>
        </w:div>
        <w:div w:id="1326013911">
          <w:marLeft w:val="0"/>
          <w:marRight w:val="0"/>
          <w:marTop w:val="0"/>
          <w:marBottom w:val="0"/>
          <w:divBdr>
            <w:top w:val="none" w:sz="0" w:space="0" w:color="auto"/>
            <w:left w:val="none" w:sz="0" w:space="0" w:color="auto"/>
            <w:bottom w:val="none" w:sz="0" w:space="0" w:color="auto"/>
            <w:right w:val="none" w:sz="0" w:space="0" w:color="auto"/>
          </w:divBdr>
        </w:div>
        <w:div w:id="577787207">
          <w:marLeft w:val="0"/>
          <w:marRight w:val="0"/>
          <w:marTop w:val="0"/>
          <w:marBottom w:val="0"/>
          <w:divBdr>
            <w:top w:val="none" w:sz="0" w:space="0" w:color="auto"/>
            <w:left w:val="none" w:sz="0" w:space="0" w:color="auto"/>
            <w:bottom w:val="none" w:sz="0" w:space="0" w:color="auto"/>
            <w:right w:val="none" w:sz="0" w:space="0" w:color="auto"/>
          </w:divBdr>
        </w:div>
        <w:div w:id="391586327">
          <w:marLeft w:val="0"/>
          <w:marRight w:val="0"/>
          <w:marTop w:val="0"/>
          <w:marBottom w:val="0"/>
          <w:divBdr>
            <w:top w:val="none" w:sz="0" w:space="0" w:color="auto"/>
            <w:left w:val="none" w:sz="0" w:space="0" w:color="auto"/>
            <w:bottom w:val="none" w:sz="0" w:space="0" w:color="auto"/>
            <w:right w:val="none" w:sz="0" w:space="0" w:color="auto"/>
          </w:divBdr>
        </w:div>
        <w:div w:id="1690064926">
          <w:marLeft w:val="0"/>
          <w:marRight w:val="0"/>
          <w:marTop w:val="0"/>
          <w:marBottom w:val="0"/>
          <w:divBdr>
            <w:top w:val="none" w:sz="0" w:space="0" w:color="auto"/>
            <w:left w:val="none" w:sz="0" w:space="0" w:color="auto"/>
            <w:bottom w:val="none" w:sz="0" w:space="0" w:color="auto"/>
            <w:right w:val="none" w:sz="0" w:space="0" w:color="auto"/>
          </w:divBdr>
        </w:div>
        <w:div w:id="677344375">
          <w:marLeft w:val="0"/>
          <w:marRight w:val="0"/>
          <w:marTop w:val="0"/>
          <w:marBottom w:val="0"/>
          <w:divBdr>
            <w:top w:val="none" w:sz="0" w:space="0" w:color="auto"/>
            <w:left w:val="none" w:sz="0" w:space="0" w:color="auto"/>
            <w:bottom w:val="none" w:sz="0" w:space="0" w:color="auto"/>
            <w:right w:val="none" w:sz="0" w:space="0" w:color="auto"/>
          </w:divBdr>
        </w:div>
        <w:div w:id="555363552">
          <w:marLeft w:val="0"/>
          <w:marRight w:val="0"/>
          <w:marTop w:val="0"/>
          <w:marBottom w:val="0"/>
          <w:divBdr>
            <w:top w:val="none" w:sz="0" w:space="0" w:color="auto"/>
            <w:left w:val="none" w:sz="0" w:space="0" w:color="auto"/>
            <w:bottom w:val="none" w:sz="0" w:space="0" w:color="auto"/>
            <w:right w:val="none" w:sz="0" w:space="0" w:color="auto"/>
          </w:divBdr>
        </w:div>
        <w:div w:id="285816604">
          <w:marLeft w:val="0"/>
          <w:marRight w:val="0"/>
          <w:marTop w:val="0"/>
          <w:marBottom w:val="0"/>
          <w:divBdr>
            <w:top w:val="none" w:sz="0" w:space="0" w:color="auto"/>
            <w:left w:val="none" w:sz="0" w:space="0" w:color="auto"/>
            <w:bottom w:val="none" w:sz="0" w:space="0" w:color="auto"/>
            <w:right w:val="none" w:sz="0" w:space="0" w:color="auto"/>
          </w:divBdr>
        </w:div>
        <w:div w:id="1222909208">
          <w:marLeft w:val="0"/>
          <w:marRight w:val="0"/>
          <w:marTop w:val="0"/>
          <w:marBottom w:val="0"/>
          <w:divBdr>
            <w:top w:val="none" w:sz="0" w:space="0" w:color="auto"/>
            <w:left w:val="none" w:sz="0" w:space="0" w:color="auto"/>
            <w:bottom w:val="none" w:sz="0" w:space="0" w:color="auto"/>
            <w:right w:val="none" w:sz="0" w:space="0" w:color="auto"/>
          </w:divBdr>
        </w:div>
        <w:div w:id="1160078044">
          <w:marLeft w:val="0"/>
          <w:marRight w:val="0"/>
          <w:marTop w:val="0"/>
          <w:marBottom w:val="0"/>
          <w:divBdr>
            <w:top w:val="none" w:sz="0" w:space="0" w:color="auto"/>
            <w:left w:val="none" w:sz="0" w:space="0" w:color="auto"/>
            <w:bottom w:val="none" w:sz="0" w:space="0" w:color="auto"/>
            <w:right w:val="none" w:sz="0" w:space="0" w:color="auto"/>
          </w:divBdr>
        </w:div>
        <w:div w:id="1238902613">
          <w:marLeft w:val="0"/>
          <w:marRight w:val="0"/>
          <w:marTop w:val="0"/>
          <w:marBottom w:val="0"/>
          <w:divBdr>
            <w:top w:val="none" w:sz="0" w:space="0" w:color="auto"/>
            <w:left w:val="none" w:sz="0" w:space="0" w:color="auto"/>
            <w:bottom w:val="none" w:sz="0" w:space="0" w:color="auto"/>
            <w:right w:val="none" w:sz="0" w:space="0" w:color="auto"/>
          </w:divBdr>
        </w:div>
        <w:div w:id="1759206989">
          <w:marLeft w:val="0"/>
          <w:marRight w:val="0"/>
          <w:marTop w:val="0"/>
          <w:marBottom w:val="0"/>
          <w:divBdr>
            <w:top w:val="none" w:sz="0" w:space="0" w:color="auto"/>
            <w:left w:val="none" w:sz="0" w:space="0" w:color="auto"/>
            <w:bottom w:val="none" w:sz="0" w:space="0" w:color="auto"/>
            <w:right w:val="none" w:sz="0" w:space="0" w:color="auto"/>
          </w:divBdr>
        </w:div>
        <w:div w:id="1181974312">
          <w:marLeft w:val="0"/>
          <w:marRight w:val="0"/>
          <w:marTop w:val="0"/>
          <w:marBottom w:val="0"/>
          <w:divBdr>
            <w:top w:val="none" w:sz="0" w:space="0" w:color="auto"/>
            <w:left w:val="none" w:sz="0" w:space="0" w:color="auto"/>
            <w:bottom w:val="none" w:sz="0" w:space="0" w:color="auto"/>
            <w:right w:val="none" w:sz="0" w:space="0" w:color="auto"/>
          </w:divBdr>
        </w:div>
        <w:div w:id="1019044287">
          <w:marLeft w:val="0"/>
          <w:marRight w:val="0"/>
          <w:marTop w:val="0"/>
          <w:marBottom w:val="0"/>
          <w:divBdr>
            <w:top w:val="none" w:sz="0" w:space="0" w:color="auto"/>
            <w:left w:val="none" w:sz="0" w:space="0" w:color="auto"/>
            <w:bottom w:val="none" w:sz="0" w:space="0" w:color="auto"/>
            <w:right w:val="none" w:sz="0" w:space="0" w:color="auto"/>
          </w:divBdr>
        </w:div>
        <w:div w:id="112097063">
          <w:marLeft w:val="0"/>
          <w:marRight w:val="0"/>
          <w:marTop w:val="0"/>
          <w:marBottom w:val="0"/>
          <w:divBdr>
            <w:top w:val="none" w:sz="0" w:space="0" w:color="auto"/>
            <w:left w:val="none" w:sz="0" w:space="0" w:color="auto"/>
            <w:bottom w:val="none" w:sz="0" w:space="0" w:color="auto"/>
            <w:right w:val="none" w:sz="0" w:space="0" w:color="auto"/>
          </w:divBdr>
        </w:div>
        <w:div w:id="1222208231">
          <w:marLeft w:val="0"/>
          <w:marRight w:val="0"/>
          <w:marTop w:val="0"/>
          <w:marBottom w:val="0"/>
          <w:divBdr>
            <w:top w:val="none" w:sz="0" w:space="0" w:color="auto"/>
            <w:left w:val="none" w:sz="0" w:space="0" w:color="auto"/>
            <w:bottom w:val="none" w:sz="0" w:space="0" w:color="auto"/>
            <w:right w:val="none" w:sz="0" w:space="0" w:color="auto"/>
          </w:divBdr>
        </w:div>
        <w:div w:id="1505516752">
          <w:marLeft w:val="0"/>
          <w:marRight w:val="0"/>
          <w:marTop w:val="0"/>
          <w:marBottom w:val="0"/>
          <w:divBdr>
            <w:top w:val="none" w:sz="0" w:space="0" w:color="auto"/>
            <w:left w:val="none" w:sz="0" w:space="0" w:color="auto"/>
            <w:bottom w:val="none" w:sz="0" w:space="0" w:color="auto"/>
            <w:right w:val="none" w:sz="0" w:space="0" w:color="auto"/>
          </w:divBdr>
        </w:div>
        <w:div w:id="1105886165">
          <w:marLeft w:val="0"/>
          <w:marRight w:val="0"/>
          <w:marTop w:val="0"/>
          <w:marBottom w:val="0"/>
          <w:divBdr>
            <w:top w:val="none" w:sz="0" w:space="0" w:color="auto"/>
            <w:left w:val="none" w:sz="0" w:space="0" w:color="auto"/>
            <w:bottom w:val="none" w:sz="0" w:space="0" w:color="auto"/>
            <w:right w:val="none" w:sz="0" w:space="0" w:color="auto"/>
          </w:divBdr>
        </w:div>
        <w:div w:id="1366057499">
          <w:marLeft w:val="0"/>
          <w:marRight w:val="0"/>
          <w:marTop w:val="0"/>
          <w:marBottom w:val="0"/>
          <w:divBdr>
            <w:top w:val="none" w:sz="0" w:space="0" w:color="auto"/>
            <w:left w:val="none" w:sz="0" w:space="0" w:color="auto"/>
            <w:bottom w:val="none" w:sz="0" w:space="0" w:color="auto"/>
            <w:right w:val="none" w:sz="0" w:space="0" w:color="auto"/>
          </w:divBdr>
        </w:div>
        <w:div w:id="1138916087">
          <w:marLeft w:val="0"/>
          <w:marRight w:val="0"/>
          <w:marTop w:val="0"/>
          <w:marBottom w:val="0"/>
          <w:divBdr>
            <w:top w:val="none" w:sz="0" w:space="0" w:color="auto"/>
            <w:left w:val="none" w:sz="0" w:space="0" w:color="auto"/>
            <w:bottom w:val="none" w:sz="0" w:space="0" w:color="auto"/>
            <w:right w:val="none" w:sz="0" w:space="0" w:color="auto"/>
          </w:divBdr>
        </w:div>
        <w:div w:id="2143887697">
          <w:marLeft w:val="0"/>
          <w:marRight w:val="0"/>
          <w:marTop w:val="0"/>
          <w:marBottom w:val="0"/>
          <w:divBdr>
            <w:top w:val="none" w:sz="0" w:space="0" w:color="auto"/>
            <w:left w:val="none" w:sz="0" w:space="0" w:color="auto"/>
            <w:bottom w:val="none" w:sz="0" w:space="0" w:color="auto"/>
            <w:right w:val="none" w:sz="0" w:space="0" w:color="auto"/>
          </w:divBdr>
        </w:div>
        <w:div w:id="592082398">
          <w:marLeft w:val="0"/>
          <w:marRight w:val="0"/>
          <w:marTop w:val="0"/>
          <w:marBottom w:val="0"/>
          <w:divBdr>
            <w:top w:val="none" w:sz="0" w:space="0" w:color="auto"/>
            <w:left w:val="none" w:sz="0" w:space="0" w:color="auto"/>
            <w:bottom w:val="none" w:sz="0" w:space="0" w:color="auto"/>
            <w:right w:val="none" w:sz="0" w:space="0" w:color="auto"/>
          </w:divBdr>
        </w:div>
        <w:div w:id="1875775862">
          <w:marLeft w:val="0"/>
          <w:marRight w:val="0"/>
          <w:marTop w:val="0"/>
          <w:marBottom w:val="0"/>
          <w:divBdr>
            <w:top w:val="none" w:sz="0" w:space="0" w:color="auto"/>
            <w:left w:val="none" w:sz="0" w:space="0" w:color="auto"/>
            <w:bottom w:val="none" w:sz="0" w:space="0" w:color="auto"/>
            <w:right w:val="none" w:sz="0" w:space="0" w:color="auto"/>
          </w:divBdr>
        </w:div>
        <w:div w:id="1901165591">
          <w:marLeft w:val="0"/>
          <w:marRight w:val="0"/>
          <w:marTop w:val="0"/>
          <w:marBottom w:val="0"/>
          <w:divBdr>
            <w:top w:val="none" w:sz="0" w:space="0" w:color="auto"/>
            <w:left w:val="none" w:sz="0" w:space="0" w:color="auto"/>
            <w:bottom w:val="none" w:sz="0" w:space="0" w:color="auto"/>
            <w:right w:val="none" w:sz="0" w:space="0" w:color="auto"/>
          </w:divBdr>
        </w:div>
        <w:div w:id="589043948">
          <w:marLeft w:val="0"/>
          <w:marRight w:val="0"/>
          <w:marTop w:val="0"/>
          <w:marBottom w:val="0"/>
          <w:divBdr>
            <w:top w:val="none" w:sz="0" w:space="0" w:color="auto"/>
            <w:left w:val="none" w:sz="0" w:space="0" w:color="auto"/>
            <w:bottom w:val="none" w:sz="0" w:space="0" w:color="auto"/>
            <w:right w:val="none" w:sz="0" w:space="0" w:color="auto"/>
          </w:divBdr>
        </w:div>
        <w:div w:id="695888539">
          <w:marLeft w:val="0"/>
          <w:marRight w:val="0"/>
          <w:marTop w:val="0"/>
          <w:marBottom w:val="0"/>
          <w:divBdr>
            <w:top w:val="none" w:sz="0" w:space="0" w:color="auto"/>
            <w:left w:val="none" w:sz="0" w:space="0" w:color="auto"/>
            <w:bottom w:val="none" w:sz="0" w:space="0" w:color="auto"/>
            <w:right w:val="none" w:sz="0" w:space="0" w:color="auto"/>
          </w:divBdr>
        </w:div>
        <w:div w:id="1488017866">
          <w:marLeft w:val="0"/>
          <w:marRight w:val="0"/>
          <w:marTop w:val="0"/>
          <w:marBottom w:val="0"/>
          <w:divBdr>
            <w:top w:val="none" w:sz="0" w:space="0" w:color="auto"/>
            <w:left w:val="none" w:sz="0" w:space="0" w:color="auto"/>
            <w:bottom w:val="none" w:sz="0" w:space="0" w:color="auto"/>
            <w:right w:val="none" w:sz="0" w:space="0" w:color="auto"/>
          </w:divBdr>
        </w:div>
        <w:div w:id="1233855019">
          <w:marLeft w:val="0"/>
          <w:marRight w:val="0"/>
          <w:marTop w:val="0"/>
          <w:marBottom w:val="0"/>
          <w:divBdr>
            <w:top w:val="none" w:sz="0" w:space="0" w:color="auto"/>
            <w:left w:val="none" w:sz="0" w:space="0" w:color="auto"/>
            <w:bottom w:val="none" w:sz="0" w:space="0" w:color="auto"/>
            <w:right w:val="none" w:sz="0" w:space="0" w:color="auto"/>
          </w:divBdr>
        </w:div>
        <w:div w:id="1890726332">
          <w:marLeft w:val="0"/>
          <w:marRight w:val="0"/>
          <w:marTop w:val="0"/>
          <w:marBottom w:val="0"/>
          <w:divBdr>
            <w:top w:val="none" w:sz="0" w:space="0" w:color="auto"/>
            <w:left w:val="none" w:sz="0" w:space="0" w:color="auto"/>
            <w:bottom w:val="none" w:sz="0" w:space="0" w:color="auto"/>
            <w:right w:val="none" w:sz="0" w:space="0" w:color="auto"/>
          </w:divBdr>
        </w:div>
        <w:div w:id="324358197">
          <w:marLeft w:val="0"/>
          <w:marRight w:val="0"/>
          <w:marTop w:val="0"/>
          <w:marBottom w:val="0"/>
          <w:divBdr>
            <w:top w:val="none" w:sz="0" w:space="0" w:color="auto"/>
            <w:left w:val="none" w:sz="0" w:space="0" w:color="auto"/>
            <w:bottom w:val="none" w:sz="0" w:space="0" w:color="auto"/>
            <w:right w:val="none" w:sz="0" w:space="0" w:color="auto"/>
          </w:divBdr>
        </w:div>
        <w:div w:id="535580386">
          <w:marLeft w:val="0"/>
          <w:marRight w:val="0"/>
          <w:marTop w:val="0"/>
          <w:marBottom w:val="0"/>
          <w:divBdr>
            <w:top w:val="none" w:sz="0" w:space="0" w:color="auto"/>
            <w:left w:val="none" w:sz="0" w:space="0" w:color="auto"/>
            <w:bottom w:val="none" w:sz="0" w:space="0" w:color="auto"/>
            <w:right w:val="none" w:sz="0" w:space="0" w:color="auto"/>
          </w:divBdr>
        </w:div>
        <w:div w:id="1155485572">
          <w:marLeft w:val="0"/>
          <w:marRight w:val="0"/>
          <w:marTop w:val="0"/>
          <w:marBottom w:val="0"/>
          <w:divBdr>
            <w:top w:val="none" w:sz="0" w:space="0" w:color="auto"/>
            <w:left w:val="none" w:sz="0" w:space="0" w:color="auto"/>
            <w:bottom w:val="none" w:sz="0" w:space="0" w:color="auto"/>
            <w:right w:val="none" w:sz="0" w:space="0" w:color="auto"/>
          </w:divBdr>
        </w:div>
        <w:div w:id="669874862">
          <w:marLeft w:val="0"/>
          <w:marRight w:val="0"/>
          <w:marTop w:val="0"/>
          <w:marBottom w:val="0"/>
          <w:divBdr>
            <w:top w:val="none" w:sz="0" w:space="0" w:color="auto"/>
            <w:left w:val="none" w:sz="0" w:space="0" w:color="auto"/>
            <w:bottom w:val="none" w:sz="0" w:space="0" w:color="auto"/>
            <w:right w:val="none" w:sz="0" w:space="0" w:color="auto"/>
          </w:divBdr>
        </w:div>
        <w:div w:id="205724559">
          <w:marLeft w:val="0"/>
          <w:marRight w:val="0"/>
          <w:marTop w:val="0"/>
          <w:marBottom w:val="0"/>
          <w:divBdr>
            <w:top w:val="none" w:sz="0" w:space="0" w:color="auto"/>
            <w:left w:val="none" w:sz="0" w:space="0" w:color="auto"/>
            <w:bottom w:val="none" w:sz="0" w:space="0" w:color="auto"/>
            <w:right w:val="none" w:sz="0" w:space="0" w:color="auto"/>
          </w:divBdr>
        </w:div>
        <w:div w:id="1269310186">
          <w:marLeft w:val="0"/>
          <w:marRight w:val="0"/>
          <w:marTop w:val="0"/>
          <w:marBottom w:val="0"/>
          <w:divBdr>
            <w:top w:val="none" w:sz="0" w:space="0" w:color="auto"/>
            <w:left w:val="none" w:sz="0" w:space="0" w:color="auto"/>
            <w:bottom w:val="none" w:sz="0" w:space="0" w:color="auto"/>
            <w:right w:val="none" w:sz="0" w:space="0" w:color="auto"/>
          </w:divBdr>
        </w:div>
        <w:div w:id="185870706">
          <w:marLeft w:val="0"/>
          <w:marRight w:val="0"/>
          <w:marTop w:val="0"/>
          <w:marBottom w:val="0"/>
          <w:divBdr>
            <w:top w:val="none" w:sz="0" w:space="0" w:color="auto"/>
            <w:left w:val="none" w:sz="0" w:space="0" w:color="auto"/>
            <w:bottom w:val="none" w:sz="0" w:space="0" w:color="auto"/>
            <w:right w:val="none" w:sz="0" w:space="0" w:color="auto"/>
          </w:divBdr>
        </w:div>
        <w:div w:id="2094547546">
          <w:marLeft w:val="0"/>
          <w:marRight w:val="0"/>
          <w:marTop w:val="0"/>
          <w:marBottom w:val="0"/>
          <w:divBdr>
            <w:top w:val="none" w:sz="0" w:space="0" w:color="auto"/>
            <w:left w:val="none" w:sz="0" w:space="0" w:color="auto"/>
            <w:bottom w:val="none" w:sz="0" w:space="0" w:color="auto"/>
            <w:right w:val="none" w:sz="0" w:space="0" w:color="auto"/>
          </w:divBdr>
        </w:div>
        <w:div w:id="265163833">
          <w:marLeft w:val="0"/>
          <w:marRight w:val="0"/>
          <w:marTop w:val="0"/>
          <w:marBottom w:val="0"/>
          <w:divBdr>
            <w:top w:val="none" w:sz="0" w:space="0" w:color="auto"/>
            <w:left w:val="none" w:sz="0" w:space="0" w:color="auto"/>
            <w:bottom w:val="none" w:sz="0" w:space="0" w:color="auto"/>
            <w:right w:val="none" w:sz="0" w:space="0" w:color="auto"/>
          </w:divBdr>
        </w:div>
        <w:div w:id="1396394140">
          <w:marLeft w:val="0"/>
          <w:marRight w:val="0"/>
          <w:marTop w:val="0"/>
          <w:marBottom w:val="0"/>
          <w:divBdr>
            <w:top w:val="none" w:sz="0" w:space="0" w:color="auto"/>
            <w:left w:val="none" w:sz="0" w:space="0" w:color="auto"/>
            <w:bottom w:val="none" w:sz="0" w:space="0" w:color="auto"/>
            <w:right w:val="none" w:sz="0" w:space="0" w:color="auto"/>
          </w:divBdr>
        </w:div>
        <w:div w:id="475533421">
          <w:marLeft w:val="0"/>
          <w:marRight w:val="0"/>
          <w:marTop w:val="0"/>
          <w:marBottom w:val="0"/>
          <w:divBdr>
            <w:top w:val="none" w:sz="0" w:space="0" w:color="auto"/>
            <w:left w:val="none" w:sz="0" w:space="0" w:color="auto"/>
            <w:bottom w:val="none" w:sz="0" w:space="0" w:color="auto"/>
            <w:right w:val="none" w:sz="0" w:space="0" w:color="auto"/>
          </w:divBdr>
        </w:div>
        <w:div w:id="1164978789">
          <w:marLeft w:val="0"/>
          <w:marRight w:val="0"/>
          <w:marTop w:val="0"/>
          <w:marBottom w:val="0"/>
          <w:divBdr>
            <w:top w:val="none" w:sz="0" w:space="0" w:color="auto"/>
            <w:left w:val="none" w:sz="0" w:space="0" w:color="auto"/>
            <w:bottom w:val="none" w:sz="0" w:space="0" w:color="auto"/>
            <w:right w:val="none" w:sz="0" w:space="0" w:color="auto"/>
          </w:divBdr>
        </w:div>
        <w:div w:id="78410262">
          <w:marLeft w:val="0"/>
          <w:marRight w:val="0"/>
          <w:marTop w:val="0"/>
          <w:marBottom w:val="0"/>
          <w:divBdr>
            <w:top w:val="none" w:sz="0" w:space="0" w:color="auto"/>
            <w:left w:val="none" w:sz="0" w:space="0" w:color="auto"/>
            <w:bottom w:val="none" w:sz="0" w:space="0" w:color="auto"/>
            <w:right w:val="none" w:sz="0" w:space="0" w:color="auto"/>
          </w:divBdr>
        </w:div>
        <w:div w:id="1920940689">
          <w:marLeft w:val="0"/>
          <w:marRight w:val="0"/>
          <w:marTop w:val="0"/>
          <w:marBottom w:val="0"/>
          <w:divBdr>
            <w:top w:val="none" w:sz="0" w:space="0" w:color="auto"/>
            <w:left w:val="none" w:sz="0" w:space="0" w:color="auto"/>
            <w:bottom w:val="none" w:sz="0" w:space="0" w:color="auto"/>
            <w:right w:val="none" w:sz="0" w:space="0" w:color="auto"/>
          </w:divBdr>
        </w:div>
        <w:div w:id="1513451895">
          <w:marLeft w:val="0"/>
          <w:marRight w:val="0"/>
          <w:marTop w:val="0"/>
          <w:marBottom w:val="0"/>
          <w:divBdr>
            <w:top w:val="none" w:sz="0" w:space="0" w:color="auto"/>
            <w:left w:val="none" w:sz="0" w:space="0" w:color="auto"/>
            <w:bottom w:val="none" w:sz="0" w:space="0" w:color="auto"/>
            <w:right w:val="none" w:sz="0" w:space="0" w:color="auto"/>
          </w:divBdr>
        </w:div>
        <w:div w:id="263848606">
          <w:marLeft w:val="0"/>
          <w:marRight w:val="0"/>
          <w:marTop w:val="0"/>
          <w:marBottom w:val="0"/>
          <w:divBdr>
            <w:top w:val="none" w:sz="0" w:space="0" w:color="auto"/>
            <w:left w:val="none" w:sz="0" w:space="0" w:color="auto"/>
            <w:bottom w:val="none" w:sz="0" w:space="0" w:color="auto"/>
            <w:right w:val="none" w:sz="0" w:space="0" w:color="auto"/>
          </w:divBdr>
        </w:div>
        <w:div w:id="2039622673">
          <w:marLeft w:val="0"/>
          <w:marRight w:val="0"/>
          <w:marTop w:val="0"/>
          <w:marBottom w:val="0"/>
          <w:divBdr>
            <w:top w:val="none" w:sz="0" w:space="0" w:color="auto"/>
            <w:left w:val="none" w:sz="0" w:space="0" w:color="auto"/>
            <w:bottom w:val="none" w:sz="0" w:space="0" w:color="auto"/>
            <w:right w:val="none" w:sz="0" w:space="0" w:color="auto"/>
          </w:divBdr>
        </w:div>
        <w:div w:id="283274655">
          <w:marLeft w:val="0"/>
          <w:marRight w:val="0"/>
          <w:marTop w:val="0"/>
          <w:marBottom w:val="0"/>
          <w:divBdr>
            <w:top w:val="none" w:sz="0" w:space="0" w:color="auto"/>
            <w:left w:val="none" w:sz="0" w:space="0" w:color="auto"/>
            <w:bottom w:val="none" w:sz="0" w:space="0" w:color="auto"/>
            <w:right w:val="none" w:sz="0" w:space="0" w:color="auto"/>
          </w:divBdr>
        </w:div>
        <w:div w:id="128590780">
          <w:marLeft w:val="0"/>
          <w:marRight w:val="0"/>
          <w:marTop w:val="0"/>
          <w:marBottom w:val="0"/>
          <w:divBdr>
            <w:top w:val="none" w:sz="0" w:space="0" w:color="auto"/>
            <w:left w:val="none" w:sz="0" w:space="0" w:color="auto"/>
            <w:bottom w:val="none" w:sz="0" w:space="0" w:color="auto"/>
            <w:right w:val="none" w:sz="0" w:space="0" w:color="auto"/>
          </w:divBdr>
        </w:div>
        <w:div w:id="1813601154">
          <w:marLeft w:val="0"/>
          <w:marRight w:val="0"/>
          <w:marTop w:val="0"/>
          <w:marBottom w:val="0"/>
          <w:divBdr>
            <w:top w:val="none" w:sz="0" w:space="0" w:color="auto"/>
            <w:left w:val="none" w:sz="0" w:space="0" w:color="auto"/>
            <w:bottom w:val="none" w:sz="0" w:space="0" w:color="auto"/>
            <w:right w:val="none" w:sz="0" w:space="0" w:color="auto"/>
          </w:divBdr>
        </w:div>
        <w:div w:id="603999125">
          <w:marLeft w:val="0"/>
          <w:marRight w:val="0"/>
          <w:marTop w:val="0"/>
          <w:marBottom w:val="0"/>
          <w:divBdr>
            <w:top w:val="none" w:sz="0" w:space="0" w:color="auto"/>
            <w:left w:val="none" w:sz="0" w:space="0" w:color="auto"/>
            <w:bottom w:val="none" w:sz="0" w:space="0" w:color="auto"/>
            <w:right w:val="none" w:sz="0" w:space="0" w:color="auto"/>
          </w:divBdr>
        </w:div>
        <w:div w:id="761683413">
          <w:marLeft w:val="0"/>
          <w:marRight w:val="0"/>
          <w:marTop w:val="0"/>
          <w:marBottom w:val="0"/>
          <w:divBdr>
            <w:top w:val="none" w:sz="0" w:space="0" w:color="auto"/>
            <w:left w:val="none" w:sz="0" w:space="0" w:color="auto"/>
            <w:bottom w:val="none" w:sz="0" w:space="0" w:color="auto"/>
            <w:right w:val="none" w:sz="0" w:space="0" w:color="auto"/>
          </w:divBdr>
        </w:div>
        <w:div w:id="1551070025">
          <w:marLeft w:val="0"/>
          <w:marRight w:val="0"/>
          <w:marTop w:val="0"/>
          <w:marBottom w:val="0"/>
          <w:divBdr>
            <w:top w:val="none" w:sz="0" w:space="0" w:color="auto"/>
            <w:left w:val="none" w:sz="0" w:space="0" w:color="auto"/>
            <w:bottom w:val="none" w:sz="0" w:space="0" w:color="auto"/>
            <w:right w:val="none" w:sz="0" w:space="0" w:color="auto"/>
          </w:divBdr>
        </w:div>
        <w:div w:id="1668631229">
          <w:marLeft w:val="0"/>
          <w:marRight w:val="0"/>
          <w:marTop w:val="0"/>
          <w:marBottom w:val="0"/>
          <w:divBdr>
            <w:top w:val="none" w:sz="0" w:space="0" w:color="auto"/>
            <w:left w:val="none" w:sz="0" w:space="0" w:color="auto"/>
            <w:bottom w:val="none" w:sz="0" w:space="0" w:color="auto"/>
            <w:right w:val="none" w:sz="0" w:space="0" w:color="auto"/>
          </w:divBdr>
        </w:div>
        <w:div w:id="1638148882">
          <w:marLeft w:val="0"/>
          <w:marRight w:val="0"/>
          <w:marTop w:val="0"/>
          <w:marBottom w:val="0"/>
          <w:divBdr>
            <w:top w:val="none" w:sz="0" w:space="0" w:color="auto"/>
            <w:left w:val="none" w:sz="0" w:space="0" w:color="auto"/>
            <w:bottom w:val="none" w:sz="0" w:space="0" w:color="auto"/>
            <w:right w:val="none" w:sz="0" w:space="0" w:color="auto"/>
          </w:divBdr>
        </w:div>
      </w:divsChild>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6289781">
      <w:bodyDiv w:val="1"/>
      <w:marLeft w:val="0"/>
      <w:marRight w:val="0"/>
      <w:marTop w:val="0"/>
      <w:marBottom w:val="0"/>
      <w:divBdr>
        <w:top w:val="none" w:sz="0" w:space="0" w:color="auto"/>
        <w:left w:val="none" w:sz="0" w:space="0" w:color="auto"/>
        <w:bottom w:val="none" w:sz="0" w:space="0" w:color="auto"/>
        <w:right w:val="none" w:sz="0" w:space="0" w:color="auto"/>
      </w:divBdr>
    </w:div>
    <w:div w:id="1866597378">
      <w:bodyDiv w:val="1"/>
      <w:marLeft w:val="0"/>
      <w:marRight w:val="0"/>
      <w:marTop w:val="0"/>
      <w:marBottom w:val="0"/>
      <w:divBdr>
        <w:top w:val="none" w:sz="0" w:space="0" w:color="auto"/>
        <w:left w:val="none" w:sz="0" w:space="0" w:color="auto"/>
        <w:bottom w:val="none" w:sz="0" w:space="0" w:color="auto"/>
        <w:right w:val="none" w:sz="0" w:space="0" w:color="auto"/>
      </w:divBdr>
    </w:div>
    <w:div w:id="1867135846">
      <w:bodyDiv w:val="1"/>
      <w:marLeft w:val="0"/>
      <w:marRight w:val="0"/>
      <w:marTop w:val="0"/>
      <w:marBottom w:val="0"/>
      <w:divBdr>
        <w:top w:val="none" w:sz="0" w:space="0" w:color="auto"/>
        <w:left w:val="none" w:sz="0" w:space="0" w:color="auto"/>
        <w:bottom w:val="none" w:sz="0" w:space="0" w:color="auto"/>
        <w:right w:val="none" w:sz="0" w:space="0" w:color="auto"/>
      </w:divBdr>
    </w:div>
    <w:div w:id="1867518120">
      <w:bodyDiv w:val="1"/>
      <w:marLeft w:val="0"/>
      <w:marRight w:val="0"/>
      <w:marTop w:val="0"/>
      <w:marBottom w:val="0"/>
      <w:divBdr>
        <w:top w:val="none" w:sz="0" w:space="0" w:color="auto"/>
        <w:left w:val="none" w:sz="0" w:space="0" w:color="auto"/>
        <w:bottom w:val="none" w:sz="0" w:space="0" w:color="auto"/>
        <w:right w:val="none" w:sz="0" w:space="0" w:color="auto"/>
      </w:divBdr>
    </w:div>
    <w:div w:id="1867714707">
      <w:bodyDiv w:val="1"/>
      <w:marLeft w:val="0"/>
      <w:marRight w:val="0"/>
      <w:marTop w:val="0"/>
      <w:marBottom w:val="0"/>
      <w:divBdr>
        <w:top w:val="none" w:sz="0" w:space="0" w:color="auto"/>
        <w:left w:val="none" w:sz="0" w:space="0" w:color="auto"/>
        <w:bottom w:val="none" w:sz="0" w:space="0" w:color="auto"/>
        <w:right w:val="none" w:sz="0" w:space="0" w:color="auto"/>
      </w:divBdr>
    </w:div>
    <w:div w:id="1868443943">
      <w:bodyDiv w:val="1"/>
      <w:marLeft w:val="0"/>
      <w:marRight w:val="0"/>
      <w:marTop w:val="0"/>
      <w:marBottom w:val="0"/>
      <w:divBdr>
        <w:top w:val="none" w:sz="0" w:space="0" w:color="auto"/>
        <w:left w:val="none" w:sz="0" w:space="0" w:color="auto"/>
        <w:bottom w:val="none" w:sz="0" w:space="0" w:color="auto"/>
        <w:right w:val="none" w:sz="0" w:space="0" w:color="auto"/>
      </w:divBdr>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487658">
      <w:bodyDiv w:val="1"/>
      <w:marLeft w:val="0"/>
      <w:marRight w:val="0"/>
      <w:marTop w:val="0"/>
      <w:marBottom w:val="0"/>
      <w:divBdr>
        <w:top w:val="none" w:sz="0" w:space="0" w:color="auto"/>
        <w:left w:val="none" w:sz="0" w:space="0" w:color="auto"/>
        <w:bottom w:val="none" w:sz="0" w:space="0" w:color="auto"/>
        <w:right w:val="none" w:sz="0" w:space="0" w:color="auto"/>
      </w:divBdr>
    </w:div>
    <w:div w:id="187049115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0991133">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2456105">
      <w:bodyDiv w:val="1"/>
      <w:marLeft w:val="0"/>
      <w:marRight w:val="0"/>
      <w:marTop w:val="0"/>
      <w:marBottom w:val="0"/>
      <w:divBdr>
        <w:top w:val="none" w:sz="0" w:space="0" w:color="auto"/>
        <w:left w:val="none" w:sz="0" w:space="0" w:color="auto"/>
        <w:bottom w:val="none" w:sz="0" w:space="0" w:color="auto"/>
        <w:right w:val="none" w:sz="0" w:space="0" w:color="auto"/>
      </w:divBdr>
    </w:div>
    <w:div w:id="1872570967">
      <w:bodyDiv w:val="1"/>
      <w:marLeft w:val="0"/>
      <w:marRight w:val="0"/>
      <w:marTop w:val="0"/>
      <w:marBottom w:val="0"/>
      <w:divBdr>
        <w:top w:val="none" w:sz="0" w:space="0" w:color="auto"/>
        <w:left w:val="none" w:sz="0" w:space="0" w:color="auto"/>
        <w:bottom w:val="none" w:sz="0" w:space="0" w:color="auto"/>
        <w:right w:val="none" w:sz="0" w:space="0" w:color="auto"/>
      </w:divBdr>
    </w:div>
    <w:div w:id="1872693491">
      <w:bodyDiv w:val="1"/>
      <w:marLeft w:val="0"/>
      <w:marRight w:val="0"/>
      <w:marTop w:val="0"/>
      <w:marBottom w:val="0"/>
      <w:divBdr>
        <w:top w:val="none" w:sz="0" w:space="0" w:color="auto"/>
        <w:left w:val="none" w:sz="0" w:space="0" w:color="auto"/>
        <w:bottom w:val="none" w:sz="0" w:space="0" w:color="auto"/>
        <w:right w:val="none" w:sz="0" w:space="0" w:color="auto"/>
      </w:divBdr>
    </w:div>
    <w:div w:id="1872955047">
      <w:bodyDiv w:val="1"/>
      <w:marLeft w:val="0"/>
      <w:marRight w:val="0"/>
      <w:marTop w:val="0"/>
      <w:marBottom w:val="0"/>
      <w:divBdr>
        <w:top w:val="none" w:sz="0" w:space="0" w:color="auto"/>
        <w:left w:val="none" w:sz="0" w:space="0" w:color="auto"/>
        <w:bottom w:val="none" w:sz="0" w:space="0" w:color="auto"/>
        <w:right w:val="none" w:sz="0" w:space="0" w:color="auto"/>
      </w:divBdr>
    </w:div>
    <w:div w:id="1873151329">
      <w:bodyDiv w:val="1"/>
      <w:marLeft w:val="0"/>
      <w:marRight w:val="0"/>
      <w:marTop w:val="0"/>
      <w:marBottom w:val="0"/>
      <w:divBdr>
        <w:top w:val="none" w:sz="0" w:space="0" w:color="auto"/>
        <w:left w:val="none" w:sz="0" w:space="0" w:color="auto"/>
        <w:bottom w:val="none" w:sz="0" w:space="0" w:color="auto"/>
        <w:right w:val="none" w:sz="0" w:space="0" w:color="auto"/>
      </w:divBdr>
    </w:div>
    <w:div w:id="1873424267">
      <w:bodyDiv w:val="1"/>
      <w:marLeft w:val="0"/>
      <w:marRight w:val="0"/>
      <w:marTop w:val="0"/>
      <w:marBottom w:val="0"/>
      <w:divBdr>
        <w:top w:val="none" w:sz="0" w:space="0" w:color="auto"/>
        <w:left w:val="none" w:sz="0" w:space="0" w:color="auto"/>
        <w:bottom w:val="none" w:sz="0" w:space="0" w:color="auto"/>
        <w:right w:val="none" w:sz="0" w:space="0" w:color="auto"/>
      </w:divBdr>
    </w:div>
    <w:div w:id="1873878678">
      <w:bodyDiv w:val="1"/>
      <w:marLeft w:val="0"/>
      <w:marRight w:val="0"/>
      <w:marTop w:val="0"/>
      <w:marBottom w:val="0"/>
      <w:divBdr>
        <w:top w:val="none" w:sz="0" w:space="0" w:color="auto"/>
        <w:left w:val="none" w:sz="0" w:space="0" w:color="auto"/>
        <w:bottom w:val="none" w:sz="0" w:space="0" w:color="auto"/>
        <w:right w:val="none" w:sz="0" w:space="0" w:color="auto"/>
      </w:divBdr>
    </w:div>
    <w:div w:id="1874338451">
      <w:bodyDiv w:val="1"/>
      <w:marLeft w:val="0"/>
      <w:marRight w:val="0"/>
      <w:marTop w:val="0"/>
      <w:marBottom w:val="0"/>
      <w:divBdr>
        <w:top w:val="none" w:sz="0" w:space="0" w:color="auto"/>
        <w:left w:val="none" w:sz="0" w:space="0" w:color="auto"/>
        <w:bottom w:val="none" w:sz="0" w:space="0" w:color="auto"/>
        <w:right w:val="none" w:sz="0" w:space="0" w:color="auto"/>
      </w:divBdr>
      <w:divsChild>
        <w:div w:id="391197397">
          <w:marLeft w:val="0"/>
          <w:marRight w:val="0"/>
          <w:marTop w:val="0"/>
          <w:marBottom w:val="0"/>
          <w:divBdr>
            <w:top w:val="none" w:sz="0" w:space="0" w:color="auto"/>
            <w:left w:val="none" w:sz="0" w:space="0" w:color="auto"/>
            <w:bottom w:val="none" w:sz="0" w:space="0" w:color="auto"/>
            <w:right w:val="none" w:sz="0" w:space="0" w:color="auto"/>
          </w:divBdr>
        </w:div>
        <w:div w:id="765730005">
          <w:marLeft w:val="0"/>
          <w:marRight w:val="0"/>
          <w:marTop w:val="0"/>
          <w:marBottom w:val="0"/>
          <w:divBdr>
            <w:top w:val="none" w:sz="0" w:space="0" w:color="auto"/>
            <w:left w:val="none" w:sz="0" w:space="0" w:color="auto"/>
            <w:bottom w:val="none" w:sz="0" w:space="0" w:color="auto"/>
            <w:right w:val="none" w:sz="0" w:space="0" w:color="auto"/>
          </w:divBdr>
        </w:div>
        <w:div w:id="778185358">
          <w:marLeft w:val="0"/>
          <w:marRight w:val="0"/>
          <w:marTop w:val="0"/>
          <w:marBottom w:val="0"/>
          <w:divBdr>
            <w:top w:val="none" w:sz="0" w:space="0" w:color="auto"/>
            <w:left w:val="none" w:sz="0" w:space="0" w:color="auto"/>
            <w:bottom w:val="none" w:sz="0" w:space="0" w:color="auto"/>
            <w:right w:val="none" w:sz="0" w:space="0" w:color="auto"/>
          </w:divBdr>
        </w:div>
        <w:div w:id="282464269">
          <w:marLeft w:val="0"/>
          <w:marRight w:val="0"/>
          <w:marTop w:val="0"/>
          <w:marBottom w:val="0"/>
          <w:divBdr>
            <w:top w:val="none" w:sz="0" w:space="0" w:color="auto"/>
            <w:left w:val="none" w:sz="0" w:space="0" w:color="auto"/>
            <w:bottom w:val="none" w:sz="0" w:space="0" w:color="auto"/>
            <w:right w:val="none" w:sz="0" w:space="0" w:color="auto"/>
          </w:divBdr>
        </w:div>
        <w:div w:id="1053045779">
          <w:marLeft w:val="0"/>
          <w:marRight w:val="0"/>
          <w:marTop w:val="0"/>
          <w:marBottom w:val="0"/>
          <w:divBdr>
            <w:top w:val="none" w:sz="0" w:space="0" w:color="auto"/>
            <w:left w:val="none" w:sz="0" w:space="0" w:color="auto"/>
            <w:bottom w:val="none" w:sz="0" w:space="0" w:color="auto"/>
            <w:right w:val="none" w:sz="0" w:space="0" w:color="auto"/>
          </w:divBdr>
        </w:div>
        <w:div w:id="1705443448">
          <w:marLeft w:val="0"/>
          <w:marRight w:val="0"/>
          <w:marTop w:val="0"/>
          <w:marBottom w:val="0"/>
          <w:divBdr>
            <w:top w:val="none" w:sz="0" w:space="0" w:color="auto"/>
            <w:left w:val="none" w:sz="0" w:space="0" w:color="auto"/>
            <w:bottom w:val="none" w:sz="0" w:space="0" w:color="auto"/>
            <w:right w:val="none" w:sz="0" w:space="0" w:color="auto"/>
          </w:divBdr>
        </w:div>
        <w:div w:id="2118021804">
          <w:marLeft w:val="0"/>
          <w:marRight w:val="0"/>
          <w:marTop w:val="0"/>
          <w:marBottom w:val="0"/>
          <w:divBdr>
            <w:top w:val="none" w:sz="0" w:space="0" w:color="auto"/>
            <w:left w:val="none" w:sz="0" w:space="0" w:color="auto"/>
            <w:bottom w:val="none" w:sz="0" w:space="0" w:color="auto"/>
            <w:right w:val="none" w:sz="0" w:space="0" w:color="auto"/>
          </w:divBdr>
        </w:div>
        <w:div w:id="1480803214">
          <w:marLeft w:val="0"/>
          <w:marRight w:val="0"/>
          <w:marTop w:val="0"/>
          <w:marBottom w:val="0"/>
          <w:divBdr>
            <w:top w:val="none" w:sz="0" w:space="0" w:color="auto"/>
            <w:left w:val="none" w:sz="0" w:space="0" w:color="auto"/>
            <w:bottom w:val="none" w:sz="0" w:space="0" w:color="auto"/>
            <w:right w:val="none" w:sz="0" w:space="0" w:color="auto"/>
          </w:divBdr>
        </w:div>
        <w:div w:id="711732188">
          <w:marLeft w:val="0"/>
          <w:marRight w:val="0"/>
          <w:marTop w:val="0"/>
          <w:marBottom w:val="0"/>
          <w:divBdr>
            <w:top w:val="none" w:sz="0" w:space="0" w:color="auto"/>
            <w:left w:val="none" w:sz="0" w:space="0" w:color="auto"/>
            <w:bottom w:val="none" w:sz="0" w:space="0" w:color="auto"/>
            <w:right w:val="none" w:sz="0" w:space="0" w:color="auto"/>
          </w:divBdr>
        </w:div>
        <w:div w:id="882861797">
          <w:marLeft w:val="0"/>
          <w:marRight w:val="0"/>
          <w:marTop w:val="0"/>
          <w:marBottom w:val="0"/>
          <w:divBdr>
            <w:top w:val="none" w:sz="0" w:space="0" w:color="auto"/>
            <w:left w:val="none" w:sz="0" w:space="0" w:color="auto"/>
            <w:bottom w:val="none" w:sz="0" w:space="0" w:color="auto"/>
            <w:right w:val="none" w:sz="0" w:space="0" w:color="auto"/>
          </w:divBdr>
        </w:div>
        <w:div w:id="134762217">
          <w:marLeft w:val="0"/>
          <w:marRight w:val="0"/>
          <w:marTop w:val="0"/>
          <w:marBottom w:val="0"/>
          <w:divBdr>
            <w:top w:val="none" w:sz="0" w:space="0" w:color="auto"/>
            <w:left w:val="none" w:sz="0" w:space="0" w:color="auto"/>
            <w:bottom w:val="none" w:sz="0" w:space="0" w:color="auto"/>
            <w:right w:val="none" w:sz="0" w:space="0" w:color="auto"/>
          </w:divBdr>
        </w:div>
        <w:div w:id="1764717885">
          <w:marLeft w:val="0"/>
          <w:marRight w:val="0"/>
          <w:marTop w:val="0"/>
          <w:marBottom w:val="0"/>
          <w:divBdr>
            <w:top w:val="none" w:sz="0" w:space="0" w:color="auto"/>
            <w:left w:val="none" w:sz="0" w:space="0" w:color="auto"/>
            <w:bottom w:val="none" w:sz="0" w:space="0" w:color="auto"/>
            <w:right w:val="none" w:sz="0" w:space="0" w:color="auto"/>
          </w:divBdr>
        </w:div>
        <w:div w:id="1226138307">
          <w:marLeft w:val="0"/>
          <w:marRight w:val="0"/>
          <w:marTop w:val="0"/>
          <w:marBottom w:val="0"/>
          <w:divBdr>
            <w:top w:val="none" w:sz="0" w:space="0" w:color="auto"/>
            <w:left w:val="none" w:sz="0" w:space="0" w:color="auto"/>
            <w:bottom w:val="none" w:sz="0" w:space="0" w:color="auto"/>
            <w:right w:val="none" w:sz="0" w:space="0" w:color="auto"/>
          </w:divBdr>
        </w:div>
        <w:div w:id="143202652">
          <w:marLeft w:val="0"/>
          <w:marRight w:val="0"/>
          <w:marTop w:val="0"/>
          <w:marBottom w:val="0"/>
          <w:divBdr>
            <w:top w:val="none" w:sz="0" w:space="0" w:color="auto"/>
            <w:left w:val="none" w:sz="0" w:space="0" w:color="auto"/>
            <w:bottom w:val="none" w:sz="0" w:space="0" w:color="auto"/>
            <w:right w:val="none" w:sz="0" w:space="0" w:color="auto"/>
          </w:divBdr>
        </w:div>
        <w:div w:id="1761020739">
          <w:marLeft w:val="0"/>
          <w:marRight w:val="0"/>
          <w:marTop w:val="0"/>
          <w:marBottom w:val="0"/>
          <w:divBdr>
            <w:top w:val="none" w:sz="0" w:space="0" w:color="auto"/>
            <w:left w:val="none" w:sz="0" w:space="0" w:color="auto"/>
            <w:bottom w:val="none" w:sz="0" w:space="0" w:color="auto"/>
            <w:right w:val="none" w:sz="0" w:space="0" w:color="auto"/>
          </w:divBdr>
        </w:div>
        <w:div w:id="226192360">
          <w:marLeft w:val="0"/>
          <w:marRight w:val="0"/>
          <w:marTop w:val="0"/>
          <w:marBottom w:val="0"/>
          <w:divBdr>
            <w:top w:val="none" w:sz="0" w:space="0" w:color="auto"/>
            <w:left w:val="none" w:sz="0" w:space="0" w:color="auto"/>
            <w:bottom w:val="none" w:sz="0" w:space="0" w:color="auto"/>
            <w:right w:val="none" w:sz="0" w:space="0" w:color="auto"/>
          </w:divBdr>
        </w:div>
        <w:div w:id="947932434">
          <w:marLeft w:val="0"/>
          <w:marRight w:val="0"/>
          <w:marTop w:val="0"/>
          <w:marBottom w:val="0"/>
          <w:divBdr>
            <w:top w:val="none" w:sz="0" w:space="0" w:color="auto"/>
            <w:left w:val="none" w:sz="0" w:space="0" w:color="auto"/>
            <w:bottom w:val="none" w:sz="0" w:space="0" w:color="auto"/>
            <w:right w:val="none" w:sz="0" w:space="0" w:color="auto"/>
          </w:divBdr>
        </w:div>
        <w:div w:id="1467971890">
          <w:marLeft w:val="0"/>
          <w:marRight w:val="0"/>
          <w:marTop w:val="0"/>
          <w:marBottom w:val="0"/>
          <w:divBdr>
            <w:top w:val="none" w:sz="0" w:space="0" w:color="auto"/>
            <w:left w:val="none" w:sz="0" w:space="0" w:color="auto"/>
            <w:bottom w:val="none" w:sz="0" w:space="0" w:color="auto"/>
            <w:right w:val="none" w:sz="0" w:space="0" w:color="auto"/>
          </w:divBdr>
        </w:div>
        <w:div w:id="544369070">
          <w:marLeft w:val="0"/>
          <w:marRight w:val="0"/>
          <w:marTop w:val="0"/>
          <w:marBottom w:val="0"/>
          <w:divBdr>
            <w:top w:val="none" w:sz="0" w:space="0" w:color="auto"/>
            <w:left w:val="none" w:sz="0" w:space="0" w:color="auto"/>
            <w:bottom w:val="none" w:sz="0" w:space="0" w:color="auto"/>
            <w:right w:val="none" w:sz="0" w:space="0" w:color="auto"/>
          </w:divBdr>
        </w:div>
        <w:div w:id="1804351207">
          <w:marLeft w:val="0"/>
          <w:marRight w:val="0"/>
          <w:marTop w:val="0"/>
          <w:marBottom w:val="0"/>
          <w:divBdr>
            <w:top w:val="none" w:sz="0" w:space="0" w:color="auto"/>
            <w:left w:val="none" w:sz="0" w:space="0" w:color="auto"/>
            <w:bottom w:val="none" w:sz="0" w:space="0" w:color="auto"/>
            <w:right w:val="none" w:sz="0" w:space="0" w:color="auto"/>
          </w:divBdr>
        </w:div>
        <w:div w:id="1623731094">
          <w:marLeft w:val="0"/>
          <w:marRight w:val="0"/>
          <w:marTop w:val="0"/>
          <w:marBottom w:val="0"/>
          <w:divBdr>
            <w:top w:val="none" w:sz="0" w:space="0" w:color="auto"/>
            <w:left w:val="none" w:sz="0" w:space="0" w:color="auto"/>
            <w:bottom w:val="none" w:sz="0" w:space="0" w:color="auto"/>
            <w:right w:val="none" w:sz="0" w:space="0" w:color="auto"/>
          </w:divBdr>
        </w:div>
        <w:div w:id="977077686">
          <w:marLeft w:val="0"/>
          <w:marRight w:val="0"/>
          <w:marTop w:val="0"/>
          <w:marBottom w:val="0"/>
          <w:divBdr>
            <w:top w:val="none" w:sz="0" w:space="0" w:color="auto"/>
            <w:left w:val="none" w:sz="0" w:space="0" w:color="auto"/>
            <w:bottom w:val="none" w:sz="0" w:space="0" w:color="auto"/>
            <w:right w:val="none" w:sz="0" w:space="0" w:color="auto"/>
          </w:divBdr>
        </w:div>
        <w:div w:id="358820651">
          <w:marLeft w:val="0"/>
          <w:marRight w:val="0"/>
          <w:marTop w:val="0"/>
          <w:marBottom w:val="0"/>
          <w:divBdr>
            <w:top w:val="none" w:sz="0" w:space="0" w:color="auto"/>
            <w:left w:val="none" w:sz="0" w:space="0" w:color="auto"/>
            <w:bottom w:val="none" w:sz="0" w:space="0" w:color="auto"/>
            <w:right w:val="none" w:sz="0" w:space="0" w:color="auto"/>
          </w:divBdr>
        </w:div>
        <w:div w:id="645627784">
          <w:marLeft w:val="0"/>
          <w:marRight w:val="0"/>
          <w:marTop w:val="0"/>
          <w:marBottom w:val="0"/>
          <w:divBdr>
            <w:top w:val="none" w:sz="0" w:space="0" w:color="auto"/>
            <w:left w:val="none" w:sz="0" w:space="0" w:color="auto"/>
            <w:bottom w:val="none" w:sz="0" w:space="0" w:color="auto"/>
            <w:right w:val="none" w:sz="0" w:space="0" w:color="auto"/>
          </w:divBdr>
        </w:div>
        <w:div w:id="958991755">
          <w:marLeft w:val="0"/>
          <w:marRight w:val="0"/>
          <w:marTop w:val="0"/>
          <w:marBottom w:val="0"/>
          <w:divBdr>
            <w:top w:val="none" w:sz="0" w:space="0" w:color="auto"/>
            <w:left w:val="none" w:sz="0" w:space="0" w:color="auto"/>
            <w:bottom w:val="none" w:sz="0" w:space="0" w:color="auto"/>
            <w:right w:val="none" w:sz="0" w:space="0" w:color="auto"/>
          </w:divBdr>
        </w:div>
        <w:div w:id="170146462">
          <w:marLeft w:val="0"/>
          <w:marRight w:val="0"/>
          <w:marTop w:val="0"/>
          <w:marBottom w:val="0"/>
          <w:divBdr>
            <w:top w:val="none" w:sz="0" w:space="0" w:color="auto"/>
            <w:left w:val="none" w:sz="0" w:space="0" w:color="auto"/>
            <w:bottom w:val="none" w:sz="0" w:space="0" w:color="auto"/>
            <w:right w:val="none" w:sz="0" w:space="0" w:color="auto"/>
          </w:divBdr>
        </w:div>
        <w:div w:id="1217355067">
          <w:marLeft w:val="0"/>
          <w:marRight w:val="0"/>
          <w:marTop w:val="0"/>
          <w:marBottom w:val="0"/>
          <w:divBdr>
            <w:top w:val="none" w:sz="0" w:space="0" w:color="auto"/>
            <w:left w:val="none" w:sz="0" w:space="0" w:color="auto"/>
            <w:bottom w:val="none" w:sz="0" w:space="0" w:color="auto"/>
            <w:right w:val="none" w:sz="0" w:space="0" w:color="auto"/>
          </w:divBdr>
        </w:div>
        <w:div w:id="1195120931">
          <w:marLeft w:val="0"/>
          <w:marRight w:val="0"/>
          <w:marTop w:val="0"/>
          <w:marBottom w:val="0"/>
          <w:divBdr>
            <w:top w:val="none" w:sz="0" w:space="0" w:color="auto"/>
            <w:left w:val="none" w:sz="0" w:space="0" w:color="auto"/>
            <w:bottom w:val="none" w:sz="0" w:space="0" w:color="auto"/>
            <w:right w:val="none" w:sz="0" w:space="0" w:color="auto"/>
          </w:divBdr>
        </w:div>
        <w:div w:id="1727295688">
          <w:marLeft w:val="0"/>
          <w:marRight w:val="0"/>
          <w:marTop w:val="0"/>
          <w:marBottom w:val="0"/>
          <w:divBdr>
            <w:top w:val="none" w:sz="0" w:space="0" w:color="auto"/>
            <w:left w:val="none" w:sz="0" w:space="0" w:color="auto"/>
            <w:bottom w:val="none" w:sz="0" w:space="0" w:color="auto"/>
            <w:right w:val="none" w:sz="0" w:space="0" w:color="auto"/>
          </w:divBdr>
        </w:div>
        <w:div w:id="1296788710">
          <w:marLeft w:val="0"/>
          <w:marRight w:val="0"/>
          <w:marTop w:val="0"/>
          <w:marBottom w:val="0"/>
          <w:divBdr>
            <w:top w:val="none" w:sz="0" w:space="0" w:color="auto"/>
            <w:left w:val="none" w:sz="0" w:space="0" w:color="auto"/>
            <w:bottom w:val="none" w:sz="0" w:space="0" w:color="auto"/>
            <w:right w:val="none" w:sz="0" w:space="0" w:color="auto"/>
          </w:divBdr>
        </w:div>
        <w:div w:id="1739285410">
          <w:marLeft w:val="0"/>
          <w:marRight w:val="0"/>
          <w:marTop w:val="0"/>
          <w:marBottom w:val="0"/>
          <w:divBdr>
            <w:top w:val="none" w:sz="0" w:space="0" w:color="auto"/>
            <w:left w:val="none" w:sz="0" w:space="0" w:color="auto"/>
            <w:bottom w:val="none" w:sz="0" w:space="0" w:color="auto"/>
            <w:right w:val="none" w:sz="0" w:space="0" w:color="auto"/>
          </w:divBdr>
        </w:div>
        <w:div w:id="1805079290">
          <w:marLeft w:val="0"/>
          <w:marRight w:val="0"/>
          <w:marTop w:val="0"/>
          <w:marBottom w:val="0"/>
          <w:divBdr>
            <w:top w:val="none" w:sz="0" w:space="0" w:color="auto"/>
            <w:left w:val="none" w:sz="0" w:space="0" w:color="auto"/>
            <w:bottom w:val="none" w:sz="0" w:space="0" w:color="auto"/>
            <w:right w:val="none" w:sz="0" w:space="0" w:color="auto"/>
          </w:divBdr>
        </w:div>
        <w:div w:id="1575815203">
          <w:marLeft w:val="0"/>
          <w:marRight w:val="0"/>
          <w:marTop w:val="0"/>
          <w:marBottom w:val="0"/>
          <w:divBdr>
            <w:top w:val="none" w:sz="0" w:space="0" w:color="auto"/>
            <w:left w:val="none" w:sz="0" w:space="0" w:color="auto"/>
            <w:bottom w:val="none" w:sz="0" w:space="0" w:color="auto"/>
            <w:right w:val="none" w:sz="0" w:space="0" w:color="auto"/>
          </w:divBdr>
        </w:div>
        <w:div w:id="1135635923">
          <w:marLeft w:val="0"/>
          <w:marRight w:val="0"/>
          <w:marTop w:val="0"/>
          <w:marBottom w:val="0"/>
          <w:divBdr>
            <w:top w:val="none" w:sz="0" w:space="0" w:color="auto"/>
            <w:left w:val="none" w:sz="0" w:space="0" w:color="auto"/>
            <w:bottom w:val="none" w:sz="0" w:space="0" w:color="auto"/>
            <w:right w:val="none" w:sz="0" w:space="0" w:color="auto"/>
          </w:divBdr>
        </w:div>
        <w:div w:id="1819180711">
          <w:marLeft w:val="0"/>
          <w:marRight w:val="0"/>
          <w:marTop w:val="0"/>
          <w:marBottom w:val="0"/>
          <w:divBdr>
            <w:top w:val="none" w:sz="0" w:space="0" w:color="auto"/>
            <w:left w:val="none" w:sz="0" w:space="0" w:color="auto"/>
            <w:bottom w:val="none" w:sz="0" w:space="0" w:color="auto"/>
            <w:right w:val="none" w:sz="0" w:space="0" w:color="auto"/>
          </w:divBdr>
        </w:div>
        <w:div w:id="2058315637">
          <w:marLeft w:val="0"/>
          <w:marRight w:val="0"/>
          <w:marTop w:val="0"/>
          <w:marBottom w:val="0"/>
          <w:divBdr>
            <w:top w:val="none" w:sz="0" w:space="0" w:color="auto"/>
            <w:left w:val="none" w:sz="0" w:space="0" w:color="auto"/>
            <w:bottom w:val="none" w:sz="0" w:space="0" w:color="auto"/>
            <w:right w:val="none" w:sz="0" w:space="0" w:color="auto"/>
          </w:divBdr>
        </w:div>
        <w:div w:id="398018181">
          <w:marLeft w:val="0"/>
          <w:marRight w:val="0"/>
          <w:marTop w:val="0"/>
          <w:marBottom w:val="0"/>
          <w:divBdr>
            <w:top w:val="none" w:sz="0" w:space="0" w:color="auto"/>
            <w:left w:val="none" w:sz="0" w:space="0" w:color="auto"/>
            <w:bottom w:val="none" w:sz="0" w:space="0" w:color="auto"/>
            <w:right w:val="none" w:sz="0" w:space="0" w:color="auto"/>
          </w:divBdr>
        </w:div>
        <w:div w:id="1941642174">
          <w:marLeft w:val="0"/>
          <w:marRight w:val="0"/>
          <w:marTop w:val="0"/>
          <w:marBottom w:val="0"/>
          <w:divBdr>
            <w:top w:val="none" w:sz="0" w:space="0" w:color="auto"/>
            <w:left w:val="none" w:sz="0" w:space="0" w:color="auto"/>
            <w:bottom w:val="none" w:sz="0" w:space="0" w:color="auto"/>
            <w:right w:val="none" w:sz="0" w:space="0" w:color="auto"/>
          </w:divBdr>
        </w:div>
        <w:div w:id="1781758552">
          <w:marLeft w:val="0"/>
          <w:marRight w:val="0"/>
          <w:marTop w:val="0"/>
          <w:marBottom w:val="0"/>
          <w:divBdr>
            <w:top w:val="none" w:sz="0" w:space="0" w:color="auto"/>
            <w:left w:val="none" w:sz="0" w:space="0" w:color="auto"/>
            <w:bottom w:val="none" w:sz="0" w:space="0" w:color="auto"/>
            <w:right w:val="none" w:sz="0" w:space="0" w:color="auto"/>
          </w:divBdr>
        </w:div>
        <w:div w:id="707877502">
          <w:marLeft w:val="0"/>
          <w:marRight w:val="0"/>
          <w:marTop w:val="0"/>
          <w:marBottom w:val="0"/>
          <w:divBdr>
            <w:top w:val="none" w:sz="0" w:space="0" w:color="auto"/>
            <w:left w:val="none" w:sz="0" w:space="0" w:color="auto"/>
            <w:bottom w:val="none" w:sz="0" w:space="0" w:color="auto"/>
            <w:right w:val="none" w:sz="0" w:space="0" w:color="auto"/>
          </w:divBdr>
        </w:div>
        <w:div w:id="858616490">
          <w:marLeft w:val="0"/>
          <w:marRight w:val="0"/>
          <w:marTop w:val="0"/>
          <w:marBottom w:val="0"/>
          <w:divBdr>
            <w:top w:val="none" w:sz="0" w:space="0" w:color="auto"/>
            <w:left w:val="none" w:sz="0" w:space="0" w:color="auto"/>
            <w:bottom w:val="none" w:sz="0" w:space="0" w:color="auto"/>
            <w:right w:val="none" w:sz="0" w:space="0" w:color="auto"/>
          </w:divBdr>
        </w:div>
        <w:div w:id="242107948">
          <w:marLeft w:val="0"/>
          <w:marRight w:val="0"/>
          <w:marTop w:val="0"/>
          <w:marBottom w:val="0"/>
          <w:divBdr>
            <w:top w:val="none" w:sz="0" w:space="0" w:color="auto"/>
            <w:left w:val="none" w:sz="0" w:space="0" w:color="auto"/>
            <w:bottom w:val="none" w:sz="0" w:space="0" w:color="auto"/>
            <w:right w:val="none" w:sz="0" w:space="0" w:color="auto"/>
          </w:divBdr>
        </w:div>
        <w:div w:id="780224339">
          <w:marLeft w:val="0"/>
          <w:marRight w:val="0"/>
          <w:marTop w:val="0"/>
          <w:marBottom w:val="0"/>
          <w:divBdr>
            <w:top w:val="none" w:sz="0" w:space="0" w:color="auto"/>
            <w:left w:val="none" w:sz="0" w:space="0" w:color="auto"/>
            <w:bottom w:val="none" w:sz="0" w:space="0" w:color="auto"/>
            <w:right w:val="none" w:sz="0" w:space="0" w:color="auto"/>
          </w:divBdr>
        </w:div>
        <w:div w:id="1769808900">
          <w:marLeft w:val="0"/>
          <w:marRight w:val="0"/>
          <w:marTop w:val="0"/>
          <w:marBottom w:val="0"/>
          <w:divBdr>
            <w:top w:val="none" w:sz="0" w:space="0" w:color="auto"/>
            <w:left w:val="none" w:sz="0" w:space="0" w:color="auto"/>
            <w:bottom w:val="none" w:sz="0" w:space="0" w:color="auto"/>
            <w:right w:val="none" w:sz="0" w:space="0" w:color="auto"/>
          </w:divBdr>
        </w:div>
        <w:div w:id="1167746258">
          <w:marLeft w:val="0"/>
          <w:marRight w:val="0"/>
          <w:marTop w:val="0"/>
          <w:marBottom w:val="0"/>
          <w:divBdr>
            <w:top w:val="none" w:sz="0" w:space="0" w:color="auto"/>
            <w:left w:val="none" w:sz="0" w:space="0" w:color="auto"/>
            <w:bottom w:val="none" w:sz="0" w:space="0" w:color="auto"/>
            <w:right w:val="none" w:sz="0" w:space="0" w:color="auto"/>
          </w:divBdr>
        </w:div>
        <w:div w:id="2052680615">
          <w:marLeft w:val="0"/>
          <w:marRight w:val="0"/>
          <w:marTop w:val="0"/>
          <w:marBottom w:val="0"/>
          <w:divBdr>
            <w:top w:val="none" w:sz="0" w:space="0" w:color="auto"/>
            <w:left w:val="none" w:sz="0" w:space="0" w:color="auto"/>
            <w:bottom w:val="none" w:sz="0" w:space="0" w:color="auto"/>
            <w:right w:val="none" w:sz="0" w:space="0" w:color="auto"/>
          </w:divBdr>
        </w:div>
        <w:div w:id="1052303">
          <w:marLeft w:val="0"/>
          <w:marRight w:val="0"/>
          <w:marTop w:val="0"/>
          <w:marBottom w:val="0"/>
          <w:divBdr>
            <w:top w:val="none" w:sz="0" w:space="0" w:color="auto"/>
            <w:left w:val="none" w:sz="0" w:space="0" w:color="auto"/>
            <w:bottom w:val="none" w:sz="0" w:space="0" w:color="auto"/>
            <w:right w:val="none" w:sz="0" w:space="0" w:color="auto"/>
          </w:divBdr>
        </w:div>
        <w:div w:id="175308908">
          <w:marLeft w:val="0"/>
          <w:marRight w:val="0"/>
          <w:marTop w:val="0"/>
          <w:marBottom w:val="0"/>
          <w:divBdr>
            <w:top w:val="none" w:sz="0" w:space="0" w:color="auto"/>
            <w:left w:val="none" w:sz="0" w:space="0" w:color="auto"/>
            <w:bottom w:val="none" w:sz="0" w:space="0" w:color="auto"/>
            <w:right w:val="none" w:sz="0" w:space="0" w:color="auto"/>
          </w:divBdr>
        </w:div>
        <w:div w:id="867182812">
          <w:marLeft w:val="0"/>
          <w:marRight w:val="0"/>
          <w:marTop w:val="0"/>
          <w:marBottom w:val="0"/>
          <w:divBdr>
            <w:top w:val="none" w:sz="0" w:space="0" w:color="auto"/>
            <w:left w:val="none" w:sz="0" w:space="0" w:color="auto"/>
            <w:bottom w:val="none" w:sz="0" w:space="0" w:color="auto"/>
            <w:right w:val="none" w:sz="0" w:space="0" w:color="auto"/>
          </w:divBdr>
        </w:div>
        <w:div w:id="591284154">
          <w:marLeft w:val="0"/>
          <w:marRight w:val="0"/>
          <w:marTop w:val="0"/>
          <w:marBottom w:val="0"/>
          <w:divBdr>
            <w:top w:val="none" w:sz="0" w:space="0" w:color="auto"/>
            <w:left w:val="none" w:sz="0" w:space="0" w:color="auto"/>
            <w:bottom w:val="none" w:sz="0" w:space="0" w:color="auto"/>
            <w:right w:val="none" w:sz="0" w:space="0" w:color="auto"/>
          </w:divBdr>
        </w:div>
        <w:div w:id="1362242308">
          <w:marLeft w:val="0"/>
          <w:marRight w:val="0"/>
          <w:marTop w:val="0"/>
          <w:marBottom w:val="0"/>
          <w:divBdr>
            <w:top w:val="none" w:sz="0" w:space="0" w:color="auto"/>
            <w:left w:val="none" w:sz="0" w:space="0" w:color="auto"/>
            <w:bottom w:val="none" w:sz="0" w:space="0" w:color="auto"/>
            <w:right w:val="none" w:sz="0" w:space="0" w:color="auto"/>
          </w:divBdr>
        </w:div>
        <w:div w:id="1172915853">
          <w:marLeft w:val="0"/>
          <w:marRight w:val="0"/>
          <w:marTop w:val="0"/>
          <w:marBottom w:val="0"/>
          <w:divBdr>
            <w:top w:val="none" w:sz="0" w:space="0" w:color="auto"/>
            <w:left w:val="none" w:sz="0" w:space="0" w:color="auto"/>
            <w:bottom w:val="none" w:sz="0" w:space="0" w:color="auto"/>
            <w:right w:val="none" w:sz="0" w:space="0" w:color="auto"/>
          </w:divBdr>
        </w:div>
        <w:div w:id="499153019">
          <w:marLeft w:val="0"/>
          <w:marRight w:val="0"/>
          <w:marTop w:val="0"/>
          <w:marBottom w:val="0"/>
          <w:divBdr>
            <w:top w:val="none" w:sz="0" w:space="0" w:color="auto"/>
            <w:left w:val="none" w:sz="0" w:space="0" w:color="auto"/>
            <w:bottom w:val="none" w:sz="0" w:space="0" w:color="auto"/>
            <w:right w:val="none" w:sz="0" w:space="0" w:color="auto"/>
          </w:divBdr>
        </w:div>
        <w:div w:id="561715287">
          <w:marLeft w:val="0"/>
          <w:marRight w:val="0"/>
          <w:marTop w:val="0"/>
          <w:marBottom w:val="0"/>
          <w:divBdr>
            <w:top w:val="none" w:sz="0" w:space="0" w:color="auto"/>
            <w:left w:val="none" w:sz="0" w:space="0" w:color="auto"/>
            <w:bottom w:val="none" w:sz="0" w:space="0" w:color="auto"/>
            <w:right w:val="none" w:sz="0" w:space="0" w:color="auto"/>
          </w:divBdr>
        </w:div>
        <w:div w:id="1078819631">
          <w:marLeft w:val="0"/>
          <w:marRight w:val="0"/>
          <w:marTop w:val="0"/>
          <w:marBottom w:val="0"/>
          <w:divBdr>
            <w:top w:val="none" w:sz="0" w:space="0" w:color="auto"/>
            <w:left w:val="none" w:sz="0" w:space="0" w:color="auto"/>
            <w:bottom w:val="none" w:sz="0" w:space="0" w:color="auto"/>
            <w:right w:val="none" w:sz="0" w:space="0" w:color="auto"/>
          </w:divBdr>
        </w:div>
        <w:div w:id="1422221403">
          <w:marLeft w:val="0"/>
          <w:marRight w:val="0"/>
          <w:marTop w:val="0"/>
          <w:marBottom w:val="0"/>
          <w:divBdr>
            <w:top w:val="none" w:sz="0" w:space="0" w:color="auto"/>
            <w:left w:val="none" w:sz="0" w:space="0" w:color="auto"/>
            <w:bottom w:val="none" w:sz="0" w:space="0" w:color="auto"/>
            <w:right w:val="none" w:sz="0" w:space="0" w:color="auto"/>
          </w:divBdr>
        </w:div>
        <w:div w:id="580023158">
          <w:marLeft w:val="0"/>
          <w:marRight w:val="0"/>
          <w:marTop w:val="0"/>
          <w:marBottom w:val="0"/>
          <w:divBdr>
            <w:top w:val="none" w:sz="0" w:space="0" w:color="auto"/>
            <w:left w:val="none" w:sz="0" w:space="0" w:color="auto"/>
            <w:bottom w:val="none" w:sz="0" w:space="0" w:color="auto"/>
            <w:right w:val="none" w:sz="0" w:space="0" w:color="auto"/>
          </w:divBdr>
        </w:div>
        <w:div w:id="817770762">
          <w:marLeft w:val="0"/>
          <w:marRight w:val="0"/>
          <w:marTop w:val="0"/>
          <w:marBottom w:val="0"/>
          <w:divBdr>
            <w:top w:val="none" w:sz="0" w:space="0" w:color="auto"/>
            <w:left w:val="none" w:sz="0" w:space="0" w:color="auto"/>
            <w:bottom w:val="none" w:sz="0" w:space="0" w:color="auto"/>
            <w:right w:val="none" w:sz="0" w:space="0" w:color="auto"/>
          </w:divBdr>
        </w:div>
        <w:div w:id="1920290460">
          <w:marLeft w:val="0"/>
          <w:marRight w:val="0"/>
          <w:marTop w:val="0"/>
          <w:marBottom w:val="0"/>
          <w:divBdr>
            <w:top w:val="none" w:sz="0" w:space="0" w:color="auto"/>
            <w:left w:val="none" w:sz="0" w:space="0" w:color="auto"/>
            <w:bottom w:val="none" w:sz="0" w:space="0" w:color="auto"/>
            <w:right w:val="none" w:sz="0" w:space="0" w:color="auto"/>
          </w:divBdr>
        </w:div>
        <w:div w:id="1703048988">
          <w:marLeft w:val="0"/>
          <w:marRight w:val="0"/>
          <w:marTop w:val="0"/>
          <w:marBottom w:val="0"/>
          <w:divBdr>
            <w:top w:val="none" w:sz="0" w:space="0" w:color="auto"/>
            <w:left w:val="none" w:sz="0" w:space="0" w:color="auto"/>
            <w:bottom w:val="none" w:sz="0" w:space="0" w:color="auto"/>
            <w:right w:val="none" w:sz="0" w:space="0" w:color="auto"/>
          </w:divBdr>
        </w:div>
        <w:div w:id="166671525">
          <w:marLeft w:val="0"/>
          <w:marRight w:val="0"/>
          <w:marTop w:val="0"/>
          <w:marBottom w:val="0"/>
          <w:divBdr>
            <w:top w:val="none" w:sz="0" w:space="0" w:color="auto"/>
            <w:left w:val="none" w:sz="0" w:space="0" w:color="auto"/>
            <w:bottom w:val="none" w:sz="0" w:space="0" w:color="auto"/>
            <w:right w:val="none" w:sz="0" w:space="0" w:color="auto"/>
          </w:divBdr>
        </w:div>
        <w:div w:id="928854030">
          <w:marLeft w:val="0"/>
          <w:marRight w:val="0"/>
          <w:marTop w:val="0"/>
          <w:marBottom w:val="0"/>
          <w:divBdr>
            <w:top w:val="none" w:sz="0" w:space="0" w:color="auto"/>
            <w:left w:val="none" w:sz="0" w:space="0" w:color="auto"/>
            <w:bottom w:val="none" w:sz="0" w:space="0" w:color="auto"/>
            <w:right w:val="none" w:sz="0" w:space="0" w:color="auto"/>
          </w:divBdr>
        </w:div>
        <w:div w:id="656763698">
          <w:marLeft w:val="0"/>
          <w:marRight w:val="0"/>
          <w:marTop w:val="0"/>
          <w:marBottom w:val="0"/>
          <w:divBdr>
            <w:top w:val="none" w:sz="0" w:space="0" w:color="auto"/>
            <w:left w:val="none" w:sz="0" w:space="0" w:color="auto"/>
            <w:bottom w:val="none" w:sz="0" w:space="0" w:color="auto"/>
            <w:right w:val="none" w:sz="0" w:space="0" w:color="auto"/>
          </w:divBdr>
        </w:div>
        <w:div w:id="393893780">
          <w:marLeft w:val="0"/>
          <w:marRight w:val="0"/>
          <w:marTop w:val="0"/>
          <w:marBottom w:val="0"/>
          <w:divBdr>
            <w:top w:val="none" w:sz="0" w:space="0" w:color="auto"/>
            <w:left w:val="none" w:sz="0" w:space="0" w:color="auto"/>
            <w:bottom w:val="none" w:sz="0" w:space="0" w:color="auto"/>
            <w:right w:val="none" w:sz="0" w:space="0" w:color="auto"/>
          </w:divBdr>
        </w:div>
        <w:div w:id="1973123933">
          <w:marLeft w:val="0"/>
          <w:marRight w:val="0"/>
          <w:marTop w:val="0"/>
          <w:marBottom w:val="0"/>
          <w:divBdr>
            <w:top w:val="none" w:sz="0" w:space="0" w:color="auto"/>
            <w:left w:val="none" w:sz="0" w:space="0" w:color="auto"/>
            <w:bottom w:val="none" w:sz="0" w:space="0" w:color="auto"/>
            <w:right w:val="none" w:sz="0" w:space="0" w:color="auto"/>
          </w:divBdr>
        </w:div>
        <w:div w:id="1221481762">
          <w:marLeft w:val="0"/>
          <w:marRight w:val="0"/>
          <w:marTop w:val="0"/>
          <w:marBottom w:val="0"/>
          <w:divBdr>
            <w:top w:val="none" w:sz="0" w:space="0" w:color="auto"/>
            <w:left w:val="none" w:sz="0" w:space="0" w:color="auto"/>
            <w:bottom w:val="none" w:sz="0" w:space="0" w:color="auto"/>
            <w:right w:val="none" w:sz="0" w:space="0" w:color="auto"/>
          </w:divBdr>
        </w:div>
        <w:div w:id="692001496">
          <w:marLeft w:val="0"/>
          <w:marRight w:val="0"/>
          <w:marTop w:val="0"/>
          <w:marBottom w:val="0"/>
          <w:divBdr>
            <w:top w:val="none" w:sz="0" w:space="0" w:color="auto"/>
            <w:left w:val="none" w:sz="0" w:space="0" w:color="auto"/>
            <w:bottom w:val="none" w:sz="0" w:space="0" w:color="auto"/>
            <w:right w:val="none" w:sz="0" w:space="0" w:color="auto"/>
          </w:divBdr>
        </w:div>
        <w:div w:id="1927032582">
          <w:marLeft w:val="0"/>
          <w:marRight w:val="0"/>
          <w:marTop w:val="0"/>
          <w:marBottom w:val="0"/>
          <w:divBdr>
            <w:top w:val="none" w:sz="0" w:space="0" w:color="auto"/>
            <w:left w:val="none" w:sz="0" w:space="0" w:color="auto"/>
            <w:bottom w:val="none" w:sz="0" w:space="0" w:color="auto"/>
            <w:right w:val="none" w:sz="0" w:space="0" w:color="auto"/>
          </w:divBdr>
        </w:div>
        <w:div w:id="558713883">
          <w:marLeft w:val="0"/>
          <w:marRight w:val="0"/>
          <w:marTop w:val="0"/>
          <w:marBottom w:val="0"/>
          <w:divBdr>
            <w:top w:val="none" w:sz="0" w:space="0" w:color="auto"/>
            <w:left w:val="none" w:sz="0" w:space="0" w:color="auto"/>
            <w:bottom w:val="none" w:sz="0" w:space="0" w:color="auto"/>
            <w:right w:val="none" w:sz="0" w:space="0" w:color="auto"/>
          </w:divBdr>
        </w:div>
        <w:div w:id="1307783624">
          <w:marLeft w:val="0"/>
          <w:marRight w:val="0"/>
          <w:marTop w:val="0"/>
          <w:marBottom w:val="0"/>
          <w:divBdr>
            <w:top w:val="none" w:sz="0" w:space="0" w:color="auto"/>
            <w:left w:val="none" w:sz="0" w:space="0" w:color="auto"/>
            <w:bottom w:val="none" w:sz="0" w:space="0" w:color="auto"/>
            <w:right w:val="none" w:sz="0" w:space="0" w:color="auto"/>
          </w:divBdr>
        </w:div>
        <w:div w:id="1427580425">
          <w:marLeft w:val="0"/>
          <w:marRight w:val="0"/>
          <w:marTop w:val="0"/>
          <w:marBottom w:val="0"/>
          <w:divBdr>
            <w:top w:val="none" w:sz="0" w:space="0" w:color="auto"/>
            <w:left w:val="none" w:sz="0" w:space="0" w:color="auto"/>
            <w:bottom w:val="none" w:sz="0" w:space="0" w:color="auto"/>
            <w:right w:val="none" w:sz="0" w:space="0" w:color="auto"/>
          </w:divBdr>
        </w:div>
        <w:div w:id="771702267">
          <w:marLeft w:val="0"/>
          <w:marRight w:val="0"/>
          <w:marTop w:val="0"/>
          <w:marBottom w:val="0"/>
          <w:divBdr>
            <w:top w:val="none" w:sz="0" w:space="0" w:color="auto"/>
            <w:left w:val="none" w:sz="0" w:space="0" w:color="auto"/>
            <w:bottom w:val="none" w:sz="0" w:space="0" w:color="auto"/>
            <w:right w:val="none" w:sz="0" w:space="0" w:color="auto"/>
          </w:divBdr>
        </w:div>
        <w:div w:id="1694649755">
          <w:marLeft w:val="0"/>
          <w:marRight w:val="0"/>
          <w:marTop w:val="0"/>
          <w:marBottom w:val="0"/>
          <w:divBdr>
            <w:top w:val="none" w:sz="0" w:space="0" w:color="auto"/>
            <w:left w:val="none" w:sz="0" w:space="0" w:color="auto"/>
            <w:bottom w:val="none" w:sz="0" w:space="0" w:color="auto"/>
            <w:right w:val="none" w:sz="0" w:space="0" w:color="auto"/>
          </w:divBdr>
        </w:div>
        <w:div w:id="1105229575">
          <w:marLeft w:val="0"/>
          <w:marRight w:val="0"/>
          <w:marTop w:val="0"/>
          <w:marBottom w:val="0"/>
          <w:divBdr>
            <w:top w:val="none" w:sz="0" w:space="0" w:color="auto"/>
            <w:left w:val="none" w:sz="0" w:space="0" w:color="auto"/>
            <w:bottom w:val="none" w:sz="0" w:space="0" w:color="auto"/>
            <w:right w:val="none" w:sz="0" w:space="0" w:color="auto"/>
          </w:divBdr>
        </w:div>
      </w:divsChild>
    </w:div>
    <w:div w:id="1874347008">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810136">
      <w:bodyDiv w:val="1"/>
      <w:marLeft w:val="0"/>
      <w:marRight w:val="0"/>
      <w:marTop w:val="0"/>
      <w:marBottom w:val="0"/>
      <w:divBdr>
        <w:top w:val="none" w:sz="0" w:space="0" w:color="auto"/>
        <w:left w:val="none" w:sz="0" w:space="0" w:color="auto"/>
        <w:bottom w:val="none" w:sz="0" w:space="0" w:color="auto"/>
        <w:right w:val="none" w:sz="0" w:space="0" w:color="auto"/>
      </w:divBdr>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5843068">
      <w:bodyDiv w:val="1"/>
      <w:marLeft w:val="0"/>
      <w:marRight w:val="0"/>
      <w:marTop w:val="0"/>
      <w:marBottom w:val="0"/>
      <w:divBdr>
        <w:top w:val="none" w:sz="0" w:space="0" w:color="auto"/>
        <w:left w:val="none" w:sz="0" w:space="0" w:color="auto"/>
        <w:bottom w:val="none" w:sz="0" w:space="0" w:color="auto"/>
        <w:right w:val="none" w:sz="0" w:space="0" w:color="auto"/>
      </w:divBdr>
    </w:div>
    <w:div w:id="1875925080">
      <w:bodyDiv w:val="1"/>
      <w:marLeft w:val="0"/>
      <w:marRight w:val="0"/>
      <w:marTop w:val="0"/>
      <w:marBottom w:val="0"/>
      <w:divBdr>
        <w:top w:val="none" w:sz="0" w:space="0" w:color="auto"/>
        <w:left w:val="none" w:sz="0" w:space="0" w:color="auto"/>
        <w:bottom w:val="none" w:sz="0" w:space="0" w:color="auto"/>
        <w:right w:val="none" w:sz="0" w:space="0" w:color="auto"/>
      </w:divBdr>
    </w:div>
    <w:div w:id="1876114160">
      <w:bodyDiv w:val="1"/>
      <w:marLeft w:val="0"/>
      <w:marRight w:val="0"/>
      <w:marTop w:val="0"/>
      <w:marBottom w:val="0"/>
      <w:divBdr>
        <w:top w:val="none" w:sz="0" w:space="0" w:color="auto"/>
        <w:left w:val="none" w:sz="0" w:space="0" w:color="auto"/>
        <w:bottom w:val="none" w:sz="0" w:space="0" w:color="auto"/>
        <w:right w:val="none" w:sz="0" w:space="0" w:color="auto"/>
      </w:divBdr>
    </w:div>
    <w:div w:id="1876427097">
      <w:bodyDiv w:val="1"/>
      <w:marLeft w:val="0"/>
      <w:marRight w:val="0"/>
      <w:marTop w:val="0"/>
      <w:marBottom w:val="0"/>
      <w:divBdr>
        <w:top w:val="none" w:sz="0" w:space="0" w:color="auto"/>
        <w:left w:val="none" w:sz="0" w:space="0" w:color="auto"/>
        <w:bottom w:val="none" w:sz="0" w:space="0" w:color="auto"/>
        <w:right w:val="none" w:sz="0" w:space="0" w:color="auto"/>
      </w:divBdr>
    </w:div>
    <w:div w:id="1876851064">
      <w:bodyDiv w:val="1"/>
      <w:marLeft w:val="0"/>
      <w:marRight w:val="0"/>
      <w:marTop w:val="0"/>
      <w:marBottom w:val="0"/>
      <w:divBdr>
        <w:top w:val="none" w:sz="0" w:space="0" w:color="auto"/>
        <w:left w:val="none" w:sz="0" w:space="0" w:color="auto"/>
        <w:bottom w:val="none" w:sz="0" w:space="0" w:color="auto"/>
        <w:right w:val="none" w:sz="0" w:space="0" w:color="auto"/>
      </w:divBdr>
    </w:div>
    <w:div w:id="1877307658">
      <w:bodyDiv w:val="1"/>
      <w:marLeft w:val="0"/>
      <w:marRight w:val="0"/>
      <w:marTop w:val="0"/>
      <w:marBottom w:val="0"/>
      <w:divBdr>
        <w:top w:val="none" w:sz="0" w:space="0" w:color="auto"/>
        <w:left w:val="none" w:sz="0" w:space="0" w:color="auto"/>
        <w:bottom w:val="none" w:sz="0" w:space="0" w:color="auto"/>
        <w:right w:val="none" w:sz="0" w:space="0" w:color="auto"/>
      </w:divBdr>
    </w:div>
    <w:div w:id="1877354178">
      <w:bodyDiv w:val="1"/>
      <w:marLeft w:val="0"/>
      <w:marRight w:val="0"/>
      <w:marTop w:val="0"/>
      <w:marBottom w:val="0"/>
      <w:divBdr>
        <w:top w:val="none" w:sz="0" w:space="0" w:color="auto"/>
        <w:left w:val="none" w:sz="0" w:space="0" w:color="auto"/>
        <w:bottom w:val="none" w:sz="0" w:space="0" w:color="auto"/>
        <w:right w:val="none" w:sz="0" w:space="0" w:color="auto"/>
      </w:divBdr>
    </w:div>
    <w:div w:id="1877428131">
      <w:bodyDiv w:val="1"/>
      <w:marLeft w:val="0"/>
      <w:marRight w:val="0"/>
      <w:marTop w:val="0"/>
      <w:marBottom w:val="0"/>
      <w:divBdr>
        <w:top w:val="none" w:sz="0" w:space="0" w:color="auto"/>
        <w:left w:val="none" w:sz="0" w:space="0" w:color="auto"/>
        <w:bottom w:val="none" w:sz="0" w:space="0" w:color="auto"/>
        <w:right w:val="none" w:sz="0" w:space="0" w:color="auto"/>
      </w:divBdr>
    </w:div>
    <w:div w:id="1878544006">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8816984">
      <w:bodyDiv w:val="1"/>
      <w:marLeft w:val="0"/>
      <w:marRight w:val="0"/>
      <w:marTop w:val="0"/>
      <w:marBottom w:val="0"/>
      <w:divBdr>
        <w:top w:val="none" w:sz="0" w:space="0" w:color="auto"/>
        <w:left w:val="none" w:sz="0" w:space="0" w:color="auto"/>
        <w:bottom w:val="none" w:sz="0" w:space="0" w:color="auto"/>
        <w:right w:val="none" w:sz="0" w:space="0" w:color="auto"/>
      </w:divBdr>
    </w:div>
    <w:div w:id="1879272209">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79466245">
      <w:bodyDiv w:val="1"/>
      <w:marLeft w:val="0"/>
      <w:marRight w:val="0"/>
      <w:marTop w:val="0"/>
      <w:marBottom w:val="0"/>
      <w:divBdr>
        <w:top w:val="none" w:sz="0" w:space="0" w:color="auto"/>
        <w:left w:val="none" w:sz="0" w:space="0" w:color="auto"/>
        <w:bottom w:val="none" w:sz="0" w:space="0" w:color="auto"/>
        <w:right w:val="none" w:sz="0" w:space="0" w:color="auto"/>
      </w:divBdr>
    </w:div>
    <w:div w:id="1879585344">
      <w:bodyDiv w:val="1"/>
      <w:marLeft w:val="0"/>
      <w:marRight w:val="0"/>
      <w:marTop w:val="0"/>
      <w:marBottom w:val="0"/>
      <w:divBdr>
        <w:top w:val="none" w:sz="0" w:space="0" w:color="auto"/>
        <w:left w:val="none" w:sz="0" w:space="0" w:color="auto"/>
        <w:bottom w:val="none" w:sz="0" w:space="0" w:color="auto"/>
        <w:right w:val="none" w:sz="0" w:space="0" w:color="auto"/>
      </w:divBdr>
    </w:div>
    <w:div w:id="1879588858">
      <w:bodyDiv w:val="1"/>
      <w:marLeft w:val="0"/>
      <w:marRight w:val="0"/>
      <w:marTop w:val="0"/>
      <w:marBottom w:val="0"/>
      <w:divBdr>
        <w:top w:val="none" w:sz="0" w:space="0" w:color="auto"/>
        <w:left w:val="none" w:sz="0" w:space="0" w:color="auto"/>
        <w:bottom w:val="none" w:sz="0" w:space="0" w:color="auto"/>
        <w:right w:val="none" w:sz="0" w:space="0" w:color="auto"/>
      </w:divBdr>
    </w:div>
    <w:div w:id="1880162342">
      <w:bodyDiv w:val="1"/>
      <w:marLeft w:val="0"/>
      <w:marRight w:val="0"/>
      <w:marTop w:val="0"/>
      <w:marBottom w:val="0"/>
      <w:divBdr>
        <w:top w:val="none" w:sz="0" w:space="0" w:color="auto"/>
        <w:left w:val="none" w:sz="0" w:space="0" w:color="auto"/>
        <w:bottom w:val="none" w:sz="0" w:space="0" w:color="auto"/>
        <w:right w:val="none" w:sz="0" w:space="0" w:color="auto"/>
      </w:divBdr>
    </w:div>
    <w:div w:id="1880318256">
      <w:bodyDiv w:val="1"/>
      <w:marLeft w:val="0"/>
      <w:marRight w:val="0"/>
      <w:marTop w:val="0"/>
      <w:marBottom w:val="0"/>
      <w:divBdr>
        <w:top w:val="none" w:sz="0" w:space="0" w:color="auto"/>
        <w:left w:val="none" w:sz="0" w:space="0" w:color="auto"/>
        <w:bottom w:val="none" w:sz="0" w:space="0" w:color="auto"/>
        <w:right w:val="none" w:sz="0" w:space="0" w:color="auto"/>
      </w:divBdr>
      <w:divsChild>
        <w:div w:id="1650867896">
          <w:marLeft w:val="0"/>
          <w:marRight w:val="0"/>
          <w:marTop w:val="0"/>
          <w:marBottom w:val="0"/>
          <w:divBdr>
            <w:top w:val="none" w:sz="0" w:space="0" w:color="auto"/>
            <w:left w:val="none" w:sz="0" w:space="0" w:color="auto"/>
            <w:bottom w:val="none" w:sz="0" w:space="0" w:color="auto"/>
            <w:right w:val="none" w:sz="0" w:space="0" w:color="auto"/>
          </w:divBdr>
        </w:div>
        <w:div w:id="851069464">
          <w:marLeft w:val="0"/>
          <w:marRight w:val="0"/>
          <w:marTop w:val="0"/>
          <w:marBottom w:val="0"/>
          <w:divBdr>
            <w:top w:val="none" w:sz="0" w:space="0" w:color="auto"/>
            <w:left w:val="none" w:sz="0" w:space="0" w:color="auto"/>
            <w:bottom w:val="none" w:sz="0" w:space="0" w:color="auto"/>
            <w:right w:val="none" w:sz="0" w:space="0" w:color="auto"/>
          </w:divBdr>
        </w:div>
        <w:div w:id="123621588">
          <w:marLeft w:val="0"/>
          <w:marRight w:val="0"/>
          <w:marTop w:val="0"/>
          <w:marBottom w:val="0"/>
          <w:divBdr>
            <w:top w:val="none" w:sz="0" w:space="0" w:color="auto"/>
            <w:left w:val="none" w:sz="0" w:space="0" w:color="auto"/>
            <w:bottom w:val="none" w:sz="0" w:space="0" w:color="auto"/>
            <w:right w:val="none" w:sz="0" w:space="0" w:color="auto"/>
          </w:divBdr>
        </w:div>
        <w:div w:id="1754279864">
          <w:marLeft w:val="0"/>
          <w:marRight w:val="0"/>
          <w:marTop w:val="0"/>
          <w:marBottom w:val="0"/>
          <w:divBdr>
            <w:top w:val="none" w:sz="0" w:space="0" w:color="auto"/>
            <w:left w:val="none" w:sz="0" w:space="0" w:color="auto"/>
            <w:bottom w:val="none" w:sz="0" w:space="0" w:color="auto"/>
            <w:right w:val="none" w:sz="0" w:space="0" w:color="auto"/>
          </w:divBdr>
        </w:div>
        <w:div w:id="985358652">
          <w:marLeft w:val="0"/>
          <w:marRight w:val="0"/>
          <w:marTop w:val="0"/>
          <w:marBottom w:val="0"/>
          <w:divBdr>
            <w:top w:val="none" w:sz="0" w:space="0" w:color="auto"/>
            <w:left w:val="none" w:sz="0" w:space="0" w:color="auto"/>
            <w:bottom w:val="none" w:sz="0" w:space="0" w:color="auto"/>
            <w:right w:val="none" w:sz="0" w:space="0" w:color="auto"/>
          </w:divBdr>
        </w:div>
        <w:div w:id="1458060103">
          <w:marLeft w:val="0"/>
          <w:marRight w:val="0"/>
          <w:marTop w:val="0"/>
          <w:marBottom w:val="0"/>
          <w:divBdr>
            <w:top w:val="none" w:sz="0" w:space="0" w:color="auto"/>
            <w:left w:val="none" w:sz="0" w:space="0" w:color="auto"/>
            <w:bottom w:val="none" w:sz="0" w:space="0" w:color="auto"/>
            <w:right w:val="none" w:sz="0" w:space="0" w:color="auto"/>
          </w:divBdr>
        </w:div>
        <w:div w:id="862978803">
          <w:marLeft w:val="0"/>
          <w:marRight w:val="0"/>
          <w:marTop w:val="0"/>
          <w:marBottom w:val="0"/>
          <w:divBdr>
            <w:top w:val="none" w:sz="0" w:space="0" w:color="auto"/>
            <w:left w:val="none" w:sz="0" w:space="0" w:color="auto"/>
            <w:bottom w:val="none" w:sz="0" w:space="0" w:color="auto"/>
            <w:right w:val="none" w:sz="0" w:space="0" w:color="auto"/>
          </w:divBdr>
        </w:div>
        <w:div w:id="594824460">
          <w:marLeft w:val="0"/>
          <w:marRight w:val="0"/>
          <w:marTop w:val="0"/>
          <w:marBottom w:val="0"/>
          <w:divBdr>
            <w:top w:val="none" w:sz="0" w:space="0" w:color="auto"/>
            <w:left w:val="none" w:sz="0" w:space="0" w:color="auto"/>
            <w:bottom w:val="none" w:sz="0" w:space="0" w:color="auto"/>
            <w:right w:val="none" w:sz="0" w:space="0" w:color="auto"/>
          </w:divBdr>
        </w:div>
        <w:div w:id="1824806999">
          <w:marLeft w:val="0"/>
          <w:marRight w:val="0"/>
          <w:marTop w:val="0"/>
          <w:marBottom w:val="0"/>
          <w:divBdr>
            <w:top w:val="none" w:sz="0" w:space="0" w:color="auto"/>
            <w:left w:val="none" w:sz="0" w:space="0" w:color="auto"/>
            <w:bottom w:val="none" w:sz="0" w:space="0" w:color="auto"/>
            <w:right w:val="none" w:sz="0" w:space="0" w:color="auto"/>
          </w:divBdr>
        </w:div>
        <w:div w:id="645554626">
          <w:marLeft w:val="0"/>
          <w:marRight w:val="0"/>
          <w:marTop w:val="0"/>
          <w:marBottom w:val="0"/>
          <w:divBdr>
            <w:top w:val="none" w:sz="0" w:space="0" w:color="auto"/>
            <w:left w:val="none" w:sz="0" w:space="0" w:color="auto"/>
            <w:bottom w:val="none" w:sz="0" w:space="0" w:color="auto"/>
            <w:right w:val="none" w:sz="0" w:space="0" w:color="auto"/>
          </w:divBdr>
        </w:div>
        <w:div w:id="1969705529">
          <w:marLeft w:val="0"/>
          <w:marRight w:val="0"/>
          <w:marTop w:val="0"/>
          <w:marBottom w:val="0"/>
          <w:divBdr>
            <w:top w:val="none" w:sz="0" w:space="0" w:color="auto"/>
            <w:left w:val="none" w:sz="0" w:space="0" w:color="auto"/>
            <w:bottom w:val="none" w:sz="0" w:space="0" w:color="auto"/>
            <w:right w:val="none" w:sz="0" w:space="0" w:color="auto"/>
          </w:divBdr>
        </w:div>
        <w:div w:id="1880505898">
          <w:marLeft w:val="0"/>
          <w:marRight w:val="0"/>
          <w:marTop w:val="0"/>
          <w:marBottom w:val="0"/>
          <w:divBdr>
            <w:top w:val="none" w:sz="0" w:space="0" w:color="auto"/>
            <w:left w:val="none" w:sz="0" w:space="0" w:color="auto"/>
            <w:bottom w:val="none" w:sz="0" w:space="0" w:color="auto"/>
            <w:right w:val="none" w:sz="0" w:space="0" w:color="auto"/>
          </w:divBdr>
        </w:div>
        <w:div w:id="2054648461">
          <w:marLeft w:val="0"/>
          <w:marRight w:val="0"/>
          <w:marTop w:val="0"/>
          <w:marBottom w:val="0"/>
          <w:divBdr>
            <w:top w:val="none" w:sz="0" w:space="0" w:color="auto"/>
            <w:left w:val="none" w:sz="0" w:space="0" w:color="auto"/>
            <w:bottom w:val="none" w:sz="0" w:space="0" w:color="auto"/>
            <w:right w:val="none" w:sz="0" w:space="0" w:color="auto"/>
          </w:divBdr>
        </w:div>
        <w:div w:id="921455399">
          <w:marLeft w:val="0"/>
          <w:marRight w:val="0"/>
          <w:marTop w:val="0"/>
          <w:marBottom w:val="0"/>
          <w:divBdr>
            <w:top w:val="none" w:sz="0" w:space="0" w:color="auto"/>
            <w:left w:val="none" w:sz="0" w:space="0" w:color="auto"/>
            <w:bottom w:val="none" w:sz="0" w:space="0" w:color="auto"/>
            <w:right w:val="none" w:sz="0" w:space="0" w:color="auto"/>
          </w:divBdr>
        </w:div>
        <w:div w:id="1206138141">
          <w:marLeft w:val="0"/>
          <w:marRight w:val="0"/>
          <w:marTop w:val="0"/>
          <w:marBottom w:val="0"/>
          <w:divBdr>
            <w:top w:val="none" w:sz="0" w:space="0" w:color="auto"/>
            <w:left w:val="none" w:sz="0" w:space="0" w:color="auto"/>
            <w:bottom w:val="none" w:sz="0" w:space="0" w:color="auto"/>
            <w:right w:val="none" w:sz="0" w:space="0" w:color="auto"/>
          </w:divBdr>
        </w:div>
        <w:div w:id="744298033">
          <w:marLeft w:val="0"/>
          <w:marRight w:val="0"/>
          <w:marTop w:val="0"/>
          <w:marBottom w:val="0"/>
          <w:divBdr>
            <w:top w:val="none" w:sz="0" w:space="0" w:color="auto"/>
            <w:left w:val="none" w:sz="0" w:space="0" w:color="auto"/>
            <w:bottom w:val="none" w:sz="0" w:space="0" w:color="auto"/>
            <w:right w:val="none" w:sz="0" w:space="0" w:color="auto"/>
          </w:divBdr>
        </w:div>
        <w:div w:id="1582563373">
          <w:marLeft w:val="0"/>
          <w:marRight w:val="0"/>
          <w:marTop w:val="0"/>
          <w:marBottom w:val="0"/>
          <w:divBdr>
            <w:top w:val="none" w:sz="0" w:space="0" w:color="auto"/>
            <w:left w:val="none" w:sz="0" w:space="0" w:color="auto"/>
            <w:bottom w:val="none" w:sz="0" w:space="0" w:color="auto"/>
            <w:right w:val="none" w:sz="0" w:space="0" w:color="auto"/>
          </w:divBdr>
        </w:div>
        <w:div w:id="1229922933">
          <w:marLeft w:val="0"/>
          <w:marRight w:val="0"/>
          <w:marTop w:val="0"/>
          <w:marBottom w:val="0"/>
          <w:divBdr>
            <w:top w:val="none" w:sz="0" w:space="0" w:color="auto"/>
            <w:left w:val="none" w:sz="0" w:space="0" w:color="auto"/>
            <w:bottom w:val="none" w:sz="0" w:space="0" w:color="auto"/>
            <w:right w:val="none" w:sz="0" w:space="0" w:color="auto"/>
          </w:divBdr>
        </w:div>
        <w:div w:id="2039548783">
          <w:marLeft w:val="0"/>
          <w:marRight w:val="0"/>
          <w:marTop w:val="0"/>
          <w:marBottom w:val="0"/>
          <w:divBdr>
            <w:top w:val="none" w:sz="0" w:space="0" w:color="auto"/>
            <w:left w:val="none" w:sz="0" w:space="0" w:color="auto"/>
            <w:bottom w:val="none" w:sz="0" w:space="0" w:color="auto"/>
            <w:right w:val="none" w:sz="0" w:space="0" w:color="auto"/>
          </w:divBdr>
        </w:div>
        <w:div w:id="734818915">
          <w:marLeft w:val="0"/>
          <w:marRight w:val="0"/>
          <w:marTop w:val="0"/>
          <w:marBottom w:val="0"/>
          <w:divBdr>
            <w:top w:val="none" w:sz="0" w:space="0" w:color="auto"/>
            <w:left w:val="none" w:sz="0" w:space="0" w:color="auto"/>
            <w:bottom w:val="none" w:sz="0" w:space="0" w:color="auto"/>
            <w:right w:val="none" w:sz="0" w:space="0" w:color="auto"/>
          </w:divBdr>
        </w:div>
        <w:div w:id="1698850596">
          <w:marLeft w:val="0"/>
          <w:marRight w:val="0"/>
          <w:marTop w:val="0"/>
          <w:marBottom w:val="0"/>
          <w:divBdr>
            <w:top w:val="none" w:sz="0" w:space="0" w:color="auto"/>
            <w:left w:val="none" w:sz="0" w:space="0" w:color="auto"/>
            <w:bottom w:val="none" w:sz="0" w:space="0" w:color="auto"/>
            <w:right w:val="none" w:sz="0" w:space="0" w:color="auto"/>
          </w:divBdr>
        </w:div>
        <w:div w:id="19160889">
          <w:marLeft w:val="0"/>
          <w:marRight w:val="0"/>
          <w:marTop w:val="0"/>
          <w:marBottom w:val="0"/>
          <w:divBdr>
            <w:top w:val="none" w:sz="0" w:space="0" w:color="auto"/>
            <w:left w:val="none" w:sz="0" w:space="0" w:color="auto"/>
            <w:bottom w:val="none" w:sz="0" w:space="0" w:color="auto"/>
            <w:right w:val="none" w:sz="0" w:space="0" w:color="auto"/>
          </w:divBdr>
        </w:div>
        <w:div w:id="1108542618">
          <w:marLeft w:val="0"/>
          <w:marRight w:val="0"/>
          <w:marTop w:val="0"/>
          <w:marBottom w:val="0"/>
          <w:divBdr>
            <w:top w:val="none" w:sz="0" w:space="0" w:color="auto"/>
            <w:left w:val="none" w:sz="0" w:space="0" w:color="auto"/>
            <w:bottom w:val="none" w:sz="0" w:space="0" w:color="auto"/>
            <w:right w:val="none" w:sz="0" w:space="0" w:color="auto"/>
          </w:divBdr>
        </w:div>
        <w:div w:id="161162810">
          <w:marLeft w:val="0"/>
          <w:marRight w:val="0"/>
          <w:marTop w:val="0"/>
          <w:marBottom w:val="0"/>
          <w:divBdr>
            <w:top w:val="none" w:sz="0" w:space="0" w:color="auto"/>
            <w:left w:val="none" w:sz="0" w:space="0" w:color="auto"/>
            <w:bottom w:val="none" w:sz="0" w:space="0" w:color="auto"/>
            <w:right w:val="none" w:sz="0" w:space="0" w:color="auto"/>
          </w:divBdr>
        </w:div>
        <w:div w:id="469441920">
          <w:marLeft w:val="0"/>
          <w:marRight w:val="0"/>
          <w:marTop w:val="0"/>
          <w:marBottom w:val="0"/>
          <w:divBdr>
            <w:top w:val="none" w:sz="0" w:space="0" w:color="auto"/>
            <w:left w:val="none" w:sz="0" w:space="0" w:color="auto"/>
            <w:bottom w:val="none" w:sz="0" w:space="0" w:color="auto"/>
            <w:right w:val="none" w:sz="0" w:space="0" w:color="auto"/>
          </w:divBdr>
        </w:div>
        <w:div w:id="1248077493">
          <w:marLeft w:val="0"/>
          <w:marRight w:val="0"/>
          <w:marTop w:val="0"/>
          <w:marBottom w:val="0"/>
          <w:divBdr>
            <w:top w:val="none" w:sz="0" w:space="0" w:color="auto"/>
            <w:left w:val="none" w:sz="0" w:space="0" w:color="auto"/>
            <w:bottom w:val="none" w:sz="0" w:space="0" w:color="auto"/>
            <w:right w:val="none" w:sz="0" w:space="0" w:color="auto"/>
          </w:divBdr>
        </w:div>
        <w:div w:id="2087728766">
          <w:marLeft w:val="0"/>
          <w:marRight w:val="0"/>
          <w:marTop w:val="0"/>
          <w:marBottom w:val="0"/>
          <w:divBdr>
            <w:top w:val="none" w:sz="0" w:space="0" w:color="auto"/>
            <w:left w:val="none" w:sz="0" w:space="0" w:color="auto"/>
            <w:bottom w:val="none" w:sz="0" w:space="0" w:color="auto"/>
            <w:right w:val="none" w:sz="0" w:space="0" w:color="auto"/>
          </w:divBdr>
        </w:div>
        <w:div w:id="566309651">
          <w:marLeft w:val="0"/>
          <w:marRight w:val="0"/>
          <w:marTop w:val="0"/>
          <w:marBottom w:val="0"/>
          <w:divBdr>
            <w:top w:val="none" w:sz="0" w:space="0" w:color="auto"/>
            <w:left w:val="none" w:sz="0" w:space="0" w:color="auto"/>
            <w:bottom w:val="none" w:sz="0" w:space="0" w:color="auto"/>
            <w:right w:val="none" w:sz="0" w:space="0" w:color="auto"/>
          </w:divBdr>
        </w:div>
        <w:div w:id="1796754251">
          <w:marLeft w:val="0"/>
          <w:marRight w:val="0"/>
          <w:marTop w:val="0"/>
          <w:marBottom w:val="0"/>
          <w:divBdr>
            <w:top w:val="none" w:sz="0" w:space="0" w:color="auto"/>
            <w:left w:val="none" w:sz="0" w:space="0" w:color="auto"/>
            <w:bottom w:val="none" w:sz="0" w:space="0" w:color="auto"/>
            <w:right w:val="none" w:sz="0" w:space="0" w:color="auto"/>
          </w:divBdr>
        </w:div>
        <w:div w:id="623006447">
          <w:marLeft w:val="0"/>
          <w:marRight w:val="0"/>
          <w:marTop w:val="0"/>
          <w:marBottom w:val="0"/>
          <w:divBdr>
            <w:top w:val="none" w:sz="0" w:space="0" w:color="auto"/>
            <w:left w:val="none" w:sz="0" w:space="0" w:color="auto"/>
            <w:bottom w:val="none" w:sz="0" w:space="0" w:color="auto"/>
            <w:right w:val="none" w:sz="0" w:space="0" w:color="auto"/>
          </w:divBdr>
        </w:div>
        <w:div w:id="1253927990">
          <w:marLeft w:val="0"/>
          <w:marRight w:val="0"/>
          <w:marTop w:val="0"/>
          <w:marBottom w:val="0"/>
          <w:divBdr>
            <w:top w:val="none" w:sz="0" w:space="0" w:color="auto"/>
            <w:left w:val="none" w:sz="0" w:space="0" w:color="auto"/>
            <w:bottom w:val="none" w:sz="0" w:space="0" w:color="auto"/>
            <w:right w:val="none" w:sz="0" w:space="0" w:color="auto"/>
          </w:divBdr>
        </w:div>
        <w:div w:id="1882132962">
          <w:marLeft w:val="0"/>
          <w:marRight w:val="0"/>
          <w:marTop w:val="0"/>
          <w:marBottom w:val="0"/>
          <w:divBdr>
            <w:top w:val="none" w:sz="0" w:space="0" w:color="auto"/>
            <w:left w:val="none" w:sz="0" w:space="0" w:color="auto"/>
            <w:bottom w:val="none" w:sz="0" w:space="0" w:color="auto"/>
            <w:right w:val="none" w:sz="0" w:space="0" w:color="auto"/>
          </w:divBdr>
        </w:div>
        <w:div w:id="150021734">
          <w:marLeft w:val="0"/>
          <w:marRight w:val="0"/>
          <w:marTop w:val="0"/>
          <w:marBottom w:val="0"/>
          <w:divBdr>
            <w:top w:val="none" w:sz="0" w:space="0" w:color="auto"/>
            <w:left w:val="none" w:sz="0" w:space="0" w:color="auto"/>
            <w:bottom w:val="none" w:sz="0" w:space="0" w:color="auto"/>
            <w:right w:val="none" w:sz="0" w:space="0" w:color="auto"/>
          </w:divBdr>
        </w:div>
        <w:div w:id="419108418">
          <w:marLeft w:val="0"/>
          <w:marRight w:val="0"/>
          <w:marTop w:val="0"/>
          <w:marBottom w:val="0"/>
          <w:divBdr>
            <w:top w:val="none" w:sz="0" w:space="0" w:color="auto"/>
            <w:left w:val="none" w:sz="0" w:space="0" w:color="auto"/>
            <w:bottom w:val="none" w:sz="0" w:space="0" w:color="auto"/>
            <w:right w:val="none" w:sz="0" w:space="0" w:color="auto"/>
          </w:divBdr>
        </w:div>
        <w:div w:id="1617522256">
          <w:marLeft w:val="0"/>
          <w:marRight w:val="0"/>
          <w:marTop w:val="0"/>
          <w:marBottom w:val="0"/>
          <w:divBdr>
            <w:top w:val="none" w:sz="0" w:space="0" w:color="auto"/>
            <w:left w:val="none" w:sz="0" w:space="0" w:color="auto"/>
            <w:bottom w:val="none" w:sz="0" w:space="0" w:color="auto"/>
            <w:right w:val="none" w:sz="0" w:space="0" w:color="auto"/>
          </w:divBdr>
        </w:div>
        <w:div w:id="413625277">
          <w:marLeft w:val="0"/>
          <w:marRight w:val="0"/>
          <w:marTop w:val="0"/>
          <w:marBottom w:val="0"/>
          <w:divBdr>
            <w:top w:val="none" w:sz="0" w:space="0" w:color="auto"/>
            <w:left w:val="none" w:sz="0" w:space="0" w:color="auto"/>
            <w:bottom w:val="none" w:sz="0" w:space="0" w:color="auto"/>
            <w:right w:val="none" w:sz="0" w:space="0" w:color="auto"/>
          </w:divBdr>
        </w:div>
        <w:div w:id="1491016890">
          <w:marLeft w:val="0"/>
          <w:marRight w:val="0"/>
          <w:marTop w:val="0"/>
          <w:marBottom w:val="0"/>
          <w:divBdr>
            <w:top w:val="none" w:sz="0" w:space="0" w:color="auto"/>
            <w:left w:val="none" w:sz="0" w:space="0" w:color="auto"/>
            <w:bottom w:val="none" w:sz="0" w:space="0" w:color="auto"/>
            <w:right w:val="none" w:sz="0" w:space="0" w:color="auto"/>
          </w:divBdr>
        </w:div>
        <w:div w:id="380789530">
          <w:marLeft w:val="0"/>
          <w:marRight w:val="0"/>
          <w:marTop w:val="0"/>
          <w:marBottom w:val="0"/>
          <w:divBdr>
            <w:top w:val="none" w:sz="0" w:space="0" w:color="auto"/>
            <w:left w:val="none" w:sz="0" w:space="0" w:color="auto"/>
            <w:bottom w:val="none" w:sz="0" w:space="0" w:color="auto"/>
            <w:right w:val="none" w:sz="0" w:space="0" w:color="auto"/>
          </w:divBdr>
        </w:div>
        <w:div w:id="49502616">
          <w:marLeft w:val="0"/>
          <w:marRight w:val="0"/>
          <w:marTop w:val="0"/>
          <w:marBottom w:val="0"/>
          <w:divBdr>
            <w:top w:val="none" w:sz="0" w:space="0" w:color="auto"/>
            <w:left w:val="none" w:sz="0" w:space="0" w:color="auto"/>
            <w:bottom w:val="none" w:sz="0" w:space="0" w:color="auto"/>
            <w:right w:val="none" w:sz="0" w:space="0" w:color="auto"/>
          </w:divBdr>
        </w:div>
        <w:div w:id="1369910960">
          <w:marLeft w:val="0"/>
          <w:marRight w:val="0"/>
          <w:marTop w:val="0"/>
          <w:marBottom w:val="0"/>
          <w:divBdr>
            <w:top w:val="none" w:sz="0" w:space="0" w:color="auto"/>
            <w:left w:val="none" w:sz="0" w:space="0" w:color="auto"/>
            <w:bottom w:val="none" w:sz="0" w:space="0" w:color="auto"/>
            <w:right w:val="none" w:sz="0" w:space="0" w:color="auto"/>
          </w:divBdr>
        </w:div>
        <w:div w:id="511140058">
          <w:marLeft w:val="0"/>
          <w:marRight w:val="0"/>
          <w:marTop w:val="0"/>
          <w:marBottom w:val="0"/>
          <w:divBdr>
            <w:top w:val="none" w:sz="0" w:space="0" w:color="auto"/>
            <w:left w:val="none" w:sz="0" w:space="0" w:color="auto"/>
            <w:bottom w:val="none" w:sz="0" w:space="0" w:color="auto"/>
            <w:right w:val="none" w:sz="0" w:space="0" w:color="auto"/>
          </w:divBdr>
        </w:div>
        <w:div w:id="839271610">
          <w:marLeft w:val="0"/>
          <w:marRight w:val="0"/>
          <w:marTop w:val="0"/>
          <w:marBottom w:val="0"/>
          <w:divBdr>
            <w:top w:val="none" w:sz="0" w:space="0" w:color="auto"/>
            <w:left w:val="none" w:sz="0" w:space="0" w:color="auto"/>
            <w:bottom w:val="none" w:sz="0" w:space="0" w:color="auto"/>
            <w:right w:val="none" w:sz="0" w:space="0" w:color="auto"/>
          </w:divBdr>
        </w:div>
        <w:div w:id="679090465">
          <w:marLeft w:val="0"/>
          <w:marRight w:val="0"/>
          <w:marTop w:val="0"/>
          <w:marBottom w:val="0"/>
          <w:divBdr>
            <w:top w:val="none" w:sz="0" w:space="0" w:color="auto"/>
            <w:left w:val="none" w:sz="0" w:space="0" w:color="auto"/>
            <w:bottom w:val="none" w:sz="0" w:space="0" w:color="auto"/>
            <w:right w:val="none" w:sz="0" w:space="0" w:color="auto"/>
          </w:divBdr>
        </w:div>
        <w:div w:id="278148151">
          <w:marLeft w:val="0"/>
          <w:marRight w:val="0"/>
          <w:marTop w:val="0"/>
          <w:marBottom w:val="0"/>
          <w:divBdr>
            <w:top w:val="none" w:sz="0" w:space="0" w:color="auto"/>
            <w:left w:val="none" w:sz="0" w:space="0" w:color="auto"/>
            <w:bottom w:val="none" w:sz="0" w:space="0" w:color="auto"/>
            <w:right w:val="none" w:sz="0" w:space="0" w:color="auto"/>
          </w:divBdr>
        </w:div>
        <w:div w:id="1235779203">
          <w:marLeft w:val="0"/>
          <w:marRight w:val="0"/>
          <w:marTop w:val="0"/>
          <w:marBottom w:val="0"/>
          <w:divBdr>
            <w:top w:val="none" w:sz="0" w:space="0" w:color="auto"/>
            <w:left w:val="none" w:sz="0" w:space="0" w:color="auto"/>
            <w:bottom w:val="none" w:sz="0" w:space="0" w:color="auto"/>
            <w:right w:val="none" w:sz="0" w:space="0" w:color="auto"/>
          </w:divBdr>
        </w:div>
        <w:div w:id="348138405">
          <w:marLeft w:val="0"/>
          <w:marRight w:val="0"/>
          <w:marTop w:val="0"/>
          <w:marBottom w:val="0"/>
          <w:divBdr>
            <w:top w:val="none" w:sz="0" w:space="0" w:color="auto"/>
            <w:left w:val="none" w:sz="0" w:space="0" w:color="auto"/>
            <w:bottom w:val="none" w:sz="0" w:space="0" w:color="auto"/>
            <w:right w:val="none" w:sz="0" w:space="0" w:color="auto"/>
          </w:divBdr>
        </w:div>
        <w:div w:id="1843624315">
          <w:marLeft w:val="0"/>
          <w:marRight w:val="0"/>
          <w:marTop w:val="0"/>
          <w:marBottom w:val="0"/>
          <w:divBdr>
            <w:top w:val="none" w:sz="0" w:space="0" w:color="auto"/>
            <w:left w:val="none" w:sz="0" w:space="0" w:color="auto"/>
            <w:bottom w:val="none" w:sz="0" w:space="0" w:color="auto"/>
            <w:right w:val="none" w:sz="0" w:space="0" w:color="auto"/>
          </w:divBdr>
        </w:div>
        <w:div w:id="490831097">
          <w:marLeft w:val="0"/>
          <w:marRight w:val="0"/>
          <w:marTop w:val="0"/>
          <w:marBottom w:val="0"/>
          <w:divBdr>
            <w:top w:val="none" w:sz="0" w:space="0" w:color="auto"/>
            <w:left w:val="none" w:sz="0" w:space="0" w:color="auto"/>
            <w:bottom w:val="none" w:sz="0" w:space="0" w:color="auto"/>
            <w:right w:val="none" w:sz="0" w:space="0" w:color="auto"/>
          </w:divBdr>
        </w:div>
        <w:div w:id="2122797160">
          <w:marLeft w:val="0"/>
          <w:marRight w:val="0"/>
          <w:marTop w:val="0"/>
          <w:marBottom w:val="0"/>
          <w:divBdr>
            <w:top w:val="none" w:sz="0" w:space="0" w:color="auto"/>
            <w:left w:val="none" w:sz="0" w:space="0" w:color="auto"/>
            <w:bottom w:val="none" w:sz="0" w:space="0" w:color="auto"/>
            <w:right w:val="none" w:sz="0" w:space="0" w:color="auto"/>
          </w:divBdr>
        </w:div>
        <w:div w:id="940524764">
          <w:marLeft w:val="0"/>
          <w:marRight w:val="0"/>
          <w:marTop w:val="0"/>
          <w:marBottom w:val="0"/>
          <w:divBdr>
            <w:top w:val="none" w:sz="0" w:space="0" w:color="auto"/>
            <w:left w:val="none" w:sz="0" w:space="0" w:color="auto"/>
            <w:bottom w:val="none" w:sz="0" w:space="0" w:color="auto"/>
            <w:right w:val="none" w:sz="0" w:space="0" w:color="auto"/>
          </w:divBdr>
        </w:div>
        <w:div w:id="1108544482">
          <w:marLeft w:val="0"/>
          <w:marRight w:val="0"/>
          <w:marTop w:val="0"/>
          <w:marBottom w:val="0"/>
          <w:divBdr>
            <w:top w:val="none" w:sz="0" w:space="0" w:color="auto"/>
            <w:left w:val="none" w:sz="0" w:space="0" w:color="auto"/>
            <w:bottom w:val="none" w:sz="0" w:space="0" w:color="auto"/>
            <w:right w:val="none" w:sz="0" w:space="0" w:color="auto"/>
          </w:divBdr>
        </w:div>
        <w:div w:id="1960717400">
          <w:marLeft w:val="0"/>
          <w:marRight w:val="0"/>
          <w:marTop w:val="0"/>
          <w:marBottom w:val="0"/>
          <w:divBdr>
            <w:top w:val="none" w:sz="0" w:space="0" w:color="auto"/>
            <w:left w:val="none" w:sz="0" w:space="0" w:color="auto"/>
            <w:bottom w:val="none" w:sz="0" w:space="0" w:color="auto"/>
            <w:right w:val="none" w:sz="0" w:space="0" w:color="auto"/>
          </w:divBdr>
        </w:div>
        <w:div w:id="770852543">
          <w:marLeft w:val="0"/>
          <w:marRight w:val="0"/>
          <w:marTop w:val="0"/>
          <w:marBottom w:val="0"/>
          <w:divBdr>
            <w:top w:val="none" w:sz="0" w:space="0" w:color="auto"/>
            <w:left w:val="none" w:sz="0" w:space="0" w:color="auto"/>
            <w:bottom w:val="none" w:sz="0" w:space="0" w:color="auto"/>
            <w:right w:val="none" w:sz="0" w:space="0" w:color="auto"/>
          </w:divBdr>
        </w:div>
        <w:div w:id="428618797">
          <w:marLeft w:val="0"/>
          <w:marRight w:val="0"/>
          <w:marTop w:val="0"/>
          <w:marBottom w:val="0"/>
          <w:divBdr>
            <w:top w:val="none" w:sz="0" w:space="0" w:color="auto"/>
            <w:left w:val="none" w:sz="0" w:space="0" w:color="auto"/>
            <w:bottom w:val="none" w:sz="0" w:space="0" w:color="auto"/>
            <w:right w:val="none" w:sz="0" w:space="0" w:color="auto"/>
          </w:divBdr>
        </w:div>
        <w:div w:id="991560663">
          <w:marLeft w:val="0"/>
          <w:marRight w:val="0"/>
          <w:marTop w:val="0"/>
          <w:marBottom w:val="0"/>
          <w:divBdr>
            <w:top w:val="none" w:sz="0" w:space="0" w:color="auto"/>
            <w:left w:val="none" w:sz="0" w:space="0" w:color="auto"/>
            <w:bottom w:val="none" w:sz="0" w:space="0" w:color="auto"/>
            <w:right w:val="none" w:sz="0" w:space="0" w:color="auto"/>
          </w:divBdr>
        </w:div>
        <w:div w:id="1512524439">
          <w:marLeft w:val="0"/>
          <w:marRight w:val="0"/>
          <w:marTop w:val="0"/>
          <w:marBottom w:val="0"/>
          <w:divBdr>
            <w:top w:val="none" w:sz="0" w:space="0" w:color="auto"/>
            <w:left w:val="none" w:sz="0" w:space="0" w:color="auto"/>
            <w:bottom w:val="none" w:sz="0" w:space="0" w:color="auto"/>
            <w:right w:val="none" w:sz="0" w:space="0" w:color="auto"/>
          </w:divBdr>
        </w:div>
        <w:div w:id="555943561">
          <w:marLeft w:val="0"/>
          <w:marRight w:val="0"/>
          <w:marTop w:val="0"/>
          <w:marBottom w:val="0"/>
          <w:divBdr>
            <w:top w:val="none" w:sz="0" w:space="0" w:color="auto"/>
            <w:left w:val="none" w:sz="0" w:space="0" w:color="auto"/>
            <w:bottom w:val="none" w:sz="0" w:space="0" w:color="auto"/>
            <w:right w:val="none" w:sz="0" w:space="0" w:color="auto"/>
          </w:divBdr>
        </w:div>
        <w:div w:id="1076323517">
          <w:marLeft w:val="0"/>
          <w:marRight w:val="0"/>
          <w:marTop w:val="0"/>
          <w:marBottom w:val="0"/>
          <w:divBdr>
            <w:top w:val="none" w:sz="0" w:space="0" w:color="auto"/>
            <w:left w:val="none" w:sz="0" w:space="0" w:color="auto"/>
            <w:bottom w:val="none" w:sz="0" w:space="0" w:color="auto"/>
            <w:right w:val="none" w:sz="0" w:space="0" w:color="auto"/>
          </w:divBdr>
        </w:div>
        <w:div w:id="1396469774">
          <w:marLeft w:val="0"/>
          <w:marRight w:val="0"/>
          <w:marTop w:val="0"/>
          <w:marBottom w:val="0"/>
          <w:divBdr>
            <w:top w:val="none" w:sz="0" w:space="0" w:color="auto"/>
            <w:left w:val="none" w:sz="0" w:space="0" w:color="auto"/>
            <w:bottom w:val="none" w:sz="0" w:space="0" w:color="auto"/>
            <w:right w:val="none" w:sz="0" w:space="0" w:color="auto"/>
          </w:divBdr>
        </w:div>
        <w:div w:id="2084719130">
          <w:marLeft w:val="0"/>
          <w:marRight w:val="0"/>
          <w:marTop w:val="0"/>
          <w:marBottom w:val="0"/>
          <w:divBdr>
            <w:top w:val="none" w:sz="0" w:space="0" w:color="auto"/>
            <w:left w:val="none" w:sz="0" w:space="0" w:color="auto"/>
            <w:bottom w:val="none" w:sz="0" w:space="0" w:color="auto"/>
            <w:right w:val="none" w:sz="0" w:space="0" w:color="auto"/>
          </w:divBdr>
        </w:div>
        <w:div w:id="1976983922">
          <w:marLeft w:val="0"/>
          <w:marRight w:val="0"/>
          <w:marTop w:val="0"/>
          <w:marBottom w:val="0"/>
          <w:divBdr>
            <w:top w:val="none" w:sz="0" w:space="0" w:color="auto"/>
            <w:left w:val="none" w:sz="0" w:space="0" w:color="auto"/>
            <w:bottom w:val="none" w:sz="0" w:space="0" w:color="auto"/>
            <w:right w:val="none" w:sz="0" w:space="0" w:color="auto"/>
          </w:divBdr>
        </w:div>
        <w:div w:id="98448069">
          <w:marLeft w:val="0"/>
          <w:marRight w:val="0"/>
          <w:marTop w:val="0"/>
          <w:marBottom w:val="0"/>
          <w:divBdr>
            <w:top w:val="none" w:sz="0" w:space="0" w:color="auto"/>
            <w:left w:val="none" w:sz="0" w:space="0" w:color="auto"/>
            <w:bottom w:val="none" w:sz="0" w:space="0" w:color="auto"/>
            <w:right w:val="none" w:sz="0" w:space="0" w:color="auto"/>
          </w:divBdr>
        </w:div>
        <w:div w:id="1076131595">
          <w:marLeft w:val="0"/>
          <w:marRight w:val="0"/>
          <w:marTop w:val="0"/>
          <w:marBottom w:val="0"/>
          <w:divBdr>
            <w:top w:val="none" w:sz="0" w:space="0" w:color="auto"/>
            <w:left w:val="none" w:sz="0" w:space="0" w:color="auto"/>
            <w:bottom w:val="none" w:sz="0" w:space="0" w:color="auto"/>
            <w:right w:val="none" w:sz="0" w:space="0" w:color="auto"/>
          </w:divBdr>
        </w:div>
        <w:div w:id="262957599">
          <w:marLeft w:val="0"/>
          <w:marRight w:val="0"/>
          <w:marTop w:val="0"/>
          <w:marBottom w:val="0"/>
          <w:divBdr>
            <w:top w:val="none" w:sz="0" w:space="0" w:color="auto"/>
            <w:left w:val="none" w:sz="0" w:space="0" w:color="auto"/>
            <w:bottom w:val="none" w:sz="0" w:space="0" w:color="auto"/>
            <w:right w:val="none" w:sz="0" w:space="0" w:color="auto"/>
          </w:divBdr>
        </w:div>
        <w:div w:id="1267925480">
          <w:marLeft w:val="0"/>
          <w:marRight w:val="0"/>
          <w:marTop w:val="0"/>
          <w:marBottom w:val="0"/>
          <w:divBdr>
            <w:top w:val="none" w:sz="0" w:space="0" w:color="auto"/>
            <w:left w:val="none" w:sz="0" w:space="0" w:color="auto"/>
            <w:bottom w:val="none" w:sz="0" w:space="0" w:color="auto"/>
            <w:right w:val="none" w:sz="0" w:space="0" w:color="auto"/>
          </w:divBdr>
        </w:div>
        <w:div w:id="975380782">
          <w:marLeft w:val="0"/>
          <w:marRight w:val="0"/>
          <w:marTop w:val="0"/>
          <w:marBottom w:val="0"/>
          <w:divBdr>
            <w:top w:val="none" w:sz="0" w:space="0" w:color="auto"/>
            <w:left w:val="none" w:sz="0" w:space="0" w:color="auto"/>
            <w:bottom w:val="none" w:sz="0" w:space="0" w:color="auto"/>
            <w:right w:val="none" w:sz="0" w:space="0" w:color="auto"/>
          </w:divBdr>
        </w:div>
        <w:div w:id="6251089">
          <w:marLeft w:val="0"/>
          <w:marRight w:val="0"/>
          <w:marTop w:val="0"/>
          <w:marBottom w:val="0"/>
          <w:divBdr>
            <w:top w:val="none" w:sz="0" w:space="0" w:color="auto"/>
            <w:left w:val="none" w:sz="0" w:space="0" w:color="auto"/>
            <w:bottom w:val="none" w:sz="0" w:space="0" w:color="auto"/>
            <w:right w:val="none" w:sz="0" w:space="0" w:color="auto"/>
          </w:divBdr>
        </w:div>
        <w:div w:id="1844281192">
          <w:marLeft w:val="0"/>
          <w:marRight w:val="0"/>
          <w:marTop w:val="0"/>
          <w:marBottom w:val="0"/>
          <w:divBdr>
            <w:top w:val="none" w:sz="0" w:space="0" w:color="auto"/>
            <w:left w:val="none" w:sz="0" w:space="0" w:color="auto"/>
            <w:bottom w:val="none" w:sz="0" w:space="0" w:color="auto"/>
            <w:right w:val="none" w:sz="0" w:space="0" w:color="auto"/>
          </w:divBdr>
        </w:div>
        <w:div w:id="1421104520">
          <w:marLeft w:val="0"/>
          <w:marRight w:val="0"/>
          <w:marTop w:val="0"/>
          <w:marBottom w:val="0"/>
          <w:divBdr>
            <w:top w:val="none" w:sz="0" w:space="0" w:color="auto"/>
            <w:left w:val="none" w:sz="0" w:space="0" w:color="auto"/>
            <w:bottom w:val="none" w:sz="0" w:space="0" w:color="auto"/>
            <w:right w:val="none" w:sz="0" w:space="0" w:color="auto"/>
          </w:divBdr>
        </w:div>
        <w:div w:id="1868903875">
          <w:marLeft w:val="0"/>
          <w:marRight w:val="0"/>
          <w:marTop w:val="0"/>
          <w:marBottom w:val="0"/>
          <w:divBdr>
            <w:top w:val="none" w:sz="0" w:space="0" w:color="auto"/>
            <w:left w:val="none" w:sz="0" w:space="0" w:color="auto"/>
            <w:bottom w:val="none" w:sz="0" w:space="0" w:color="auto"/>
            <w:right w:val="none" w:sz="0" w:space="0" w:color="auto"/>
          </w:divBdr>
        </w:div>
        <w:div w:id="222985241">
          <w:marLeft w:val="0"/>
          <w:marRight w:val="0"/>
          <w:marTop w:val="0"/>
          <w:marBottom w:val="0"/>
          <w:divBdr>
            <w:top w:val="none" w:sz="0" w:space="0" w:color="auto"/>
            <w:left w:val="none" w:sz="0" w:space="0" w:color="auto"/>
            <w:bottom w:val="none" w:sz="0" w:space="0" w:color="auto"/>
            <w:right w:val="none" w:sz="0" w:space="0" w:color="auto"/>
          </w:divBdr>
        </w:div>
        <w:div w:id="130682850">
          <w:marLeft w:val="0"/>
          <w:marRight w:val="0"/>
          <w:marTop w:val="0"/>
          <w:marBottom w:val="0"/>
          <w:divBdr>
            <w:top w:val="none" w:sz="0" w:space="0" w:color="auto"/>
            <w:left w:val="none" w:sz="0" w:space="0" w:color="auto"/>
            <w:bottom w:val="none" w:sz="0" w:space="0" w:color="auto"/>
            <w:right w:val="none" w:sz="0" w:space="0" w:color="auto"/>
          </w:divBdr>
        </w:div>
        <w:div w:id="1684239115">
          <w:marLeft w:val="0"/>
          <w:marRight w:val="0"/>
          <w:marTop w:val="0"/>
          <w:marBottom w:val="0"/>
          <w:divBdr>
            <w:top w:val="none" w:sz="0" w:space="0" w:color="auto"/>
            <w:left w:val="none" w:sz="0" w:space="0" w:color="auto"/>
            <w:bottom w:val="none" w:sz="0" w:space="0" w:color="auto"/>
            <w:right w:val="none" w:sz="0" w:space="0" w:color="auto"/>
          </w:divBdr>
        </w:div>
        <w:div w:id="100074758">
          <w:marLeft w:val="0"/>
          <w:marRight w:val="0"/>
          <w:marTop w:val="0"/>
          <w:marBottom w:val="0"/>
          <w:divBdr>
            <w:top w:val="none" w:sz="0" w:space="0" w:color="auto"/>
            <w:left w:val="none" w:sz="0" w:space="0" w:color="auto"/>
            <w:bottom w:val="none" w:sz="0" w:space="0" w:color="auto"/>
            <w:right w:val="none" w:sz="0" w:space="0" w:color="auto"/>
          </w:divBdr>
        </w:div>
        <w:div w:id="1049912146">
          <w:marLeft w:val="0"/>
          <w:marRight w:val="0"/>
          <w:marTop w:val="0"/>
          <w:marBottom w:val="0"/>
          <w:divBdr>
            <w:top w:val="none" w:sz="0" w:space="0" w:color="auto"/>
            <w:left w:val="none" w:sz="0" w:space="0" w:color="auto"/>
            <w:bottom w:val="none" w:sz="0" w:space="0" w:color="auto"/>
            <w:right w:val="none" w:sz="0" w:space="0" w:color="auto"/>
          </w:divBdr>
        </w:div>
        <w:div w:id="1410689433">
          <w:marLeft w:val="0"/>
          <w:marRight w:val="0"/>
          <w:marTop w:val="0"/>
          <w:marBottom w:val="0"/>
          <w:divBdr>
            <w:top w:val="none" w:sz="0" w:space="0" w:color="auto"/>
            <w:left w:val="none" w:sz="0" w:space="0" w:color="auto"/>
            <w:bottom w:val="none" w:sz="0" w:space="0" w:color="auto"/>
            <w:right w:val="none" w:sz="0" w:space="0" w:color="auto"/>
          </w:divBdr>
        </w:div>
        <w:div w:id="864438428">
          <w:marLeft w:val="0"/>
          <w:marRight w:val="0"/>
          <w:marTop w:val="0"/>
          <w:marBottom w:val="0"/>
          <w:divBdr>
            <w:top w:val="none" w:sz="0" w:space="0" w:color="auto"/>
            <w:left w:val="none" w:sz="0" w:space="0" w:color="auto"/>
            <w:bottom w:val="none" w:sz="0" w:space="0" w:color="auto"/>
            <w:right w:val="none" w:sz="0" w:space="0" w:color="auto"/>
          </w:divBdr>
        </w:div>
        <w:div w:id="684596940">
          <w:marLeft w:val="0"/>
          <w:marRight w:val="0"/>
          <w:marTop w:val="0"/>
          <w:marBottom w:val="0"/>
          <w:divBdr>
            <w:top w:val="none" w:sz="0" w:space="0" w:color="auto"/>
            <w:left w:val="none" w:sz="0" w:space="0" w:color="auto"/>
            <w:bottom w:val="none" w:sz="0" w:space="0" w:color="auto"/>
            <w:right w:val="none" w:sz="0" w:space="0" w:color="auto"/>
          </w:divBdr>
        </w:div>
        <w:div w:id="107353543">
          <w:marLeft w:val="0"/>
          <w:marRight w:val="0"/>
          <w:marTop w:val="0"/>
          <w:marBottom w:val="0"/>
          <w:divBdr>
            <w:top w:val="none" w:sz="0" w:space="0" w:color="auto"/>
            <w:left w:val="none" w:sz="0" w:space="0" w:color="auto"/>
            <w:bottom w:val="none" w:sz="0" w:space="0" w:color="auto"/>
            <w:right w:val="none" w:sz="0" w:space="0" w:color="auto"/>
          </w:divBdr>
        </w:div>
        <w:div w:id="175920632">
          <w:marLeft w:val="0"/>
          <w:marRight w:val="0"/>
          <w:marTop w:val="0"/>
          <w:marBottom w:val="0"/>
          <w:divBdr>
            <w:top w:val="none" w:sz="0" w:space="0" w:color="auto"/>
            <w:left w:val="none" w:sz="0" w:space="0" w:color="auto"/>
            <w:bottom w:val="none" w:sz="0" w:space="0" w:color="auto"/>
            <w:right w:val="none" w:sz="0" w:space="0" w:color="auto"/>
          </w:divBdr>
        </w:div>
        <w:div w:id="702437188">
          <w:marLeft w:val="0"/>
          <w:marRight w:val="0"/>
          <w:marTop w:val="0"/>
          <w:marBottom w:val="0"/>
          <w:divBdr>
            <w:top w:val="none" w:sz="0" w:space="0" w:color="auto"/>
            <w:left w:val="none" w:sz="0" w:space="0" w:color="auto"/>
            <w:bottom w:val="none" w:sz="0" w:space="0" w:color="auto"/>
            <w:right w:val="none" w:sz="0" w:space="0" w:color="auto"/>
          </w:divBdr>
        </w:div>
        <w:div w:id="1742557369">
          <w:marLeft w:val="0"/>
          <w:marRight w:val="0"/>
          <w:marTop w:val="0"/>
          <w:marBottom w:val="0"/>
          <w:divBdr>
            <w:top w:val="none" w:sz="0" w:space="0" w:color="auto"/>
            <w:left w:val="none" w:sz="0" w:space="0" w:color="auto"/>
            <w:bottom w:val="none" w:sz="0" w:space="0" w:color="auto"/>
            <w:right w:val="none" w:sz="0" w:space="0" w:color="auto"/>
          </w:divBdr>
        </w:div>
      </w:divsChild>
    </w:div>
    <w:div w:id="1880438799">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1672812">
      <w:bodyDiv w:val="1"/>
      <w:marLeft w:val="0"/>
      <w:marRight w:val="0"/>
      <w:marTop w:val="0"/>
      <w:marBottom w:val="0"/>
      <w:divBdr>
        <w:top w:val="none" w:sz="0" w:space="0" w:color="auto"/>
        <w:left w:val="none" w:sz="0" w:space="0" w:color="auto"/>
        <w:bottom w:val="none" w:sz="0" w:space="0" w:color="auto"/>
        <w:right w:val="none" w:sz="0" w:space="0" w:color="auto"/>
      </w:divBdr>
    </w:div>
    <w:div w:id="1881895268">
      <w:bodyDiv w:val="1"/>
      <w:marLeft w:val="0"/>
      <w:marRight w:val="0"/>
      <w:marTop w:val="0"/>
      <w:marBottom w:val="0"/>
      <w:divBdr>
        <w:top w:val="none" w:sz="0" w:space="0" w:color="auto"/>
        <w:left w:val="none" w:sz="0" w:space="0" w:color="auto"/>
        <w:bottom w:val="none" w:sz="0" w:space="0" w:color="auto"/>
        <w:right w:val="none" w:sz="0" w:space="0" w:color="auto"/>
      </w:divBdr>
    </w:div>
    <w:div w:id="1882012698">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3901742">
      <w:bodyDiv w:val="1"/>
      <w:marLeft w:val="0"/>
      <w:marRight w:val="0"/>
      <w:marTop w:val="0"/>
      <w:marBottom w:val="0"/>
      <w:divBdr>
        <w:top w:val="none" w:sz="0" w:space="0" w:color="auto"/>
        <w:left w:val="none" w:sz="0" w:space="0" w:color="auto"/>
        <w:bottom w:val="none" w:sz="0" w:space="0" w:color="auto"/>
        <w:right w:val="none" w:sz="0" w:space="0" w:color="auto"/>
      </w:divBdr>
    </w:div>
    <w:div w:id="1884125073">
      <w:bodyDiv w:val="1"/>
      <w:marLeft w:val="0"/>
      <w:marRight w:val="0"/>
      <w:marTop w:val="0"/>
      <w:marBottom w:val="0"/>
      <w:divBdr>
        <w:top w:val="none" w:sz="0" w:space="0" w:color="auto"/>
        <w:left w:val="none" w:sz="0" w:space="0" w:color="auto"/>
        <w:bottom w:val="none" w:sz="0" w:space="0" w:color="auto"/>
        <w:right w:val="none" w:sz="0" w:space="0" w:color="auto"/>
      </w:divBdr>
    </w:div>
    <w:div w:id="1884246254">
      <w:bodyDiv w:val="1"/>
      <w:marLeft w:val="0"/>
      <w:marRight w:val="0"/>
      <w:marTop w:val="0"/>
      <w:marBottom w:val="0"/>
      <w:divBdr>
        <w:top w:val="none" w:sz="0" w:space="0" w:color="auto"/>
        <w:left w:val="none" w:sz="0" w:space="0" w:color="auto"/>
        <w:bottom w:val="none" w:sz="0" w:space="0" w:color="auto"/>
        <w:right w:val="none" w:sz="0" w:space="0" w:color="auto"/>
      </w:divBdr>
    </w:div>
    <w:div w:id="1884362796">
      <w:bodyDiv w:val="1"/>
      <w:marLeft w:val="0"/>
      <w:marRight w:val="0"/>
      <w:marTop w:val="0"/>
      <w:marBottom w:val="0"/>
      <w:divBdr>
        <w:top w:val="none" w:sz="0" w:space="0" w:color="auto"/>
        <w:left w:val="none" w:sz="0" w:space="0" w:color="auto"/>
        <w:bottom w:val="none" w:sz="0" w:space="0" w:color="auto"/>
        <w:right w:val="none" w:sz="0" w:space="0" w:color="auto"/>
      </w:divBdr>
    </w:div>
    <w:div w:id="1885215010">
      <w:bodyDiv w:val="1"/>
      <w:marLeft w:val="0"/>
      <w:marRight w:val="0"/>
      <w:marTop w:val="0"/>
      <w:marBottom w:val="0"/>
      <w:divBdr>
        <w:top w:val="none" w:sz="0" w:space="0" w:color="auto"/>
        <w:left w:val="none" w:sz="0" w:space="0" w:color="auto"/>
        <w:bottom w:val="none" w:sz="0" w:space="0" w:color="auto"/>
        <w:right w:val="none" w:sz="0" w:space="0" w:color="auto"/>
      </w:divBdr>
    </w:div>
    <w:div w:id="1885481098">
      <w:bodyDiv w:val="1"/>
      <w:marLeft w:val="0"/>
      <w:marRight w:val="0"/>
      <w:marTop w:val="0"/>
      <w:marBottom w:val="0"/>
      <w:divBdr>
        <w:top w:val="none" w:sz="0" w:space="0" w:color="auto"/>
        <w:left w:val="none" w:sz="0" w:space="0" w:color="auto"/>
        <w:bottom w:val="none" w:sz="0" w:space="0" w:color="auto"/>
        <w:right w:val="none" w:sz="0" w:space="0" w:color="auto"/>
      </w:divBdr>
    </w:div>
    <w:div w:id="1885486155">
      <w:bodyDiv w:val="1"/>
      <w:marLeft w:val="0"/>
      <w:marRight w:val="0"/>
      <w:marTop w:val="0"/>
      <w:marBottom w:val="0"/>
      <w:divBdr>
        <w:top w:val="none" w:sz="0" w:space="0" w:color="auto"/>
        <w:left w:val="none" w:sz="0" w:space="0" w:color="auto"/>
        <w:bottom w:val="none" w:sz="0" w:space="0" w:color="auto"/>
        <w:right w:val="none" w:sz="0" w:space="0" w:color="auto"/>
      </w:divBdr>
    </w:div>
    <w:div w:id="1885865288">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6678590">
      <w:bodyDiv w:val="1"/>
      <w:marLeft w:val="0"/>
      <w:marRight w:val="0"/>
      <w:marTop w:val="0"/>
      <w:marBottom w:val="0"/>
      <w:divBdr>
        <w:top w:val="none" w:sz="0" w:space="0" w:color="auto"/>
        <w:left w:val="none" w:sz="0" w:space="0" w:color="auto"/>
        <w:bottom w:val="none" w:sz="0" w:space="0" w:color="auto"/>
        <w:right w:val="none" w:sz="0" w:space="0" w:color="auto"/>
      </w:divBdr>
    </w:div>
    <w:div w:id="1886721136">
      <w:bodyDiv w:val="1"/>
      <w:marLeft w:val="0"/>
      <w:marRight w:val="0"/>
      <w:marTop w:val="0"/>
      <w:marBottom w:val="0"/>
      <w:divBdr>
        <w:top w:val="none" w:sz="0" w:space="0" w:color="auto"/>
        <w:left w:val="none" w:sz="0" w:space="0" w:color="auto"/>
        <w:bottom w:val="none" w:sz="0" w:space="0" w:color="auto"/>
        <w:right w:val="none" w:sz="0" w:space="0" w:color="auto"/>
      </w:divBdr>
    </w:div>
    <w:div w:id="1886865126">
      <w:bodyDiv w:val="1"/>
      <w:marLeft w:val="0"/>
      <w:marRight w:val="0"/>
      <w:marTop w:val="0"/>
      <w:marBottom w:val="0"/>
      <w:divBdr>
        <w:top w:val="none" w:sz="0" w:space="0" w:color="auto"/>
        <w:left w:val="none" w:sz="0" w:space="0" w:color="auto"/>
        <w:bottom w:val="none" w:sz="0" w:space="0" w:color="auto"/>
        <w:right w:val="none" w:sz="0" w:space="0" w:color="auto"/>
      </w:divBdr>
    </w:div>
    <w:div w:id="1886939968">
      <w:bodyDiv w:val="1"/>
      <w:marLeft w:val="0"/>
      <w:marRight w:val="0"/>
      <w:marTop w:val="0"/>
      <w:marBottom w:val="0"/>
      <w:divBdr>
        <w:top w:val="none" w:sz="0" w:space="0" w:color="auto"/>
        <w:left w:val="none" w:sz="0" w:space="0" w:color="auto"/>
        <w:bottom w:val="none" w:sz="0" w:space="0" w:color="auto"/>
        <w:right w:val="none" w:sz="0" w:space="0" w:color="auto"/>
      </w:divBdr>
    </w:div>
    <w:div w:id="1887332842">
      <w:bodyDiv w:val="1"/>
      <w:marLeft w:val="0"/>
      <w:marRight w:val="0"/>
      <w:marTop w:val="0"/>
      <w:marBottom w:val="0"/>
      <w:divBdr>
        <w:top w:val="none" w:sz="0" w:space="0" w:color="auto"/>
        <w:left w:val="none" w:sz="0" w:space="0" w:color="auto"/>
        <w:bottom w:val="none" w:sz="0" w:space="0" w:color="auto"/>
        <w:right w:val="none" w:sz="0" w:space="0" w:color="auto"/>
      </w:divBdr>
    </w:div>
    <w:div w:id="1887446481">
      <w:bodyDiv w:val="1"/>
      <w:marLeft w:val="0"/>
      <w:marRight w:val="0"/>
      <w:marTop w:val="0"/>
      <w:marBottom w:val="0"/>
      <w:divBdr>
        <w:top w:val="none" w:sz="0" w:space="0" w:color="auto"/>
        <w:left w:val="none" w:sz="0" w:space="0" w:color="auto"/>
        <w:bottom w:val="none" w:sz="0" w:space="0" w:color="auto"/>
        <w:right w:val="none" w:sz="0" w:space="0" w:color="auto"/>
      </w:divBdr>
    </w:div>
    <w:div w:id="1888179902">
      <w:bodyDiv w:val="1"/>
      <w:marLeft w:val="0"/>
      <w:marRight w:val="0"/>
      <w:marTop w:val="0"/>
      <w:marBottom w:val="0"/>
      <w:divBdr>
        <w:top w:val="none" w:sz="0" w:space="0" w:color="auto"/>
        <w:left w:val="none" w:sz="0" w:space="0" w:color="auto"/>
        <w:bottom w:val="none" w:sz="0" w:space="0" w:color="auto"/>
        <w:right w:val="none" w:sz="0" w:space="0" w:color="auto"/>
      </w:divBdr>
    </w:div>
    <w:div w:id="1888225714">
      <w:bodyDiv w:val="1"/>
      <w:marLeft w:val="0"/>
      <w:marRight w:val="0"/>
      <w:marTop w:val="0"/>
      <w:marBottom w:val="0"/>
      <w:divBdr>
        <w:top w:val="none" w:sz="0" w:space="0" w:color="auto"/>
        <w:left w:val="none" w:sz="0" w:space="0" w:color="auto"/>
        <w:bottom w:val="none" w:sz="0" w:space="0" w:color="auto"/>
        <w:right w:val="none" w:sz="0" w:space="0" w:color="auto"/>
      </w:divBdr>
    </w:div>
    <w:div w:id="1888644311">
      <w:bodyDiv w:val="1"/>
      <w:marLeft w:val="0"/>
      <w:marRight w:val="0"/>
      <w:marTop w:val="0"/>
      <w:marBottom w:val="0"/>
      <w:divBdr>
        <w:top w:val="none" w:sz="0" w:space="0" w:color="auto"/>
        <w:left w:val="none" w:sz="0" w:space="0" w:color="auto"/>
        <w:bottom w:val="none" w:sz="0" w:space="0" w:color="auto"/>
        <w:right w:val="none" w:sz="0" w:space="0" w:color="auto"/>
      </w:divBdr>
    </w:div>
    <w:div w:id="1888711792">
      <w:bodyDiv w:val="1"/>
      <w:marLeft w:val="0"/>
      <w:marRight w:val="0"/>
      <w:marTop w:val="0"/>
      <w:marBottom w:val="0"/>
      <w:divBdr>
        <w:top w:val="none" w:sz="0" w:space="0" w:color="auto"/>
        <w:left w:val="none" w:sz="0" w:space="0" w:color="auto"/>
        <w:bottom w:val="none" w:sz="0" w:space="0" w:color="auto"/>
        <w:right w:val="none" w:sz="0" w:space="0" w:color="auto"/>
      </w:divBdr>
    </w:div>
    <w:div w:id="1888838792">
      <w:bodyDiv w:val="1"/>
      <w:marLeft w:val="0"/>
      <w:marRight w:val="0"/>
      <w:marTop w:val="0"/>
      <w:marBottom w:val="0"/>
      <w:divBdr>
        <w:top w:val="none" w:sz="0" w:space="0" w:color="auto"/>
        <w:left w:val="none" w:sz="0" w:space="0" w:color="auto"/>
        <w:bottom w:val="none" w:sz="0" w:space="0" w:color="auto"/>
        <w:right w:val="none" w:sz="0" w:space="0" w:color="auto"/>
      </w:divBdr>
    </w:div>
    <w:div w:id="1889492578">
      <w:bodyDiv w:val="1"/>
      <w:marLeft w:val="0"/>
      <w:marRight w:val="0"/>
      <w:marTop w:val="0"/>
      <w:marBottom w:val="0"/>
      <w:divBdr>
        <w:top w:val="none" w:sz="0" w:space="0" w:color="auto"/>
        <w:left w:val="none" w:sz="0" w:space="0" w:color="auto"/>
        <w:bottom w:val="none" w:sz="0" w:space="0" w:color="auto"/>
        <w:right w:val="none" w:sz="0" w:space="0" w:color="auto"/>
      </w:divBdr>
    </w:div>
    <w:div w:id="1889536778">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89564070">
      <w:bodyDiv w:val="1"/>
      <w:marLeft w:val="0"/>
      <w:marRight w:val="0"/>
      <w:marTop w:val="0"/>
      <w:marBottom w:val="0"/>
      <w:divBdr>
        <w:top w:val="none" w:sz="0" w:space="0" w:color="auto"/>
        <w:left w:val="none" w:sz="0" w:space="0" w:color="auto"/>
        <w:bottom w:val="none" w:sz="0" w:space="0" w:color="auto"/>
        <w:right w:val="none" w:sz="0" w:space="0" w:color="auto"/>
      </w:divBdr>
    </w:div>
    <w:div w:id="1889952613">
      <w:bodyDiv w:val="1"/>
      <w:marLeft w:val="0"/>
      <w:marRight w:val="0"/>
      <w:marTop w:val="0"/>
      <w:marBottom w:val="0"/>
      <w:divBdr>
        <w:top w:val="none" w:sz="0" w:space="0" w:color="auto"/>
        <w:left w:val="none" w:sz="0" w:space="0" w:color="auto"/>
        <w:bottom w:val="none" w:sz="0" w:space="0" w:color="auto"/>
        <w:right w:val="none" w:sz="0" w:space="0" w:color="auto"/>
      </w:divBdr>
    </w:div>
    <w:div w:id="1890728937">
      <w:bodyDiv w:val="1"/>
      <w:marLeft w:val="0"/>
      <w:marRight w:val="0"/>
      <w:marTop w:val="0"/>
      <w:marBottom w:val="0"/>
      <w:divBdr>
        <w:top w:val="none" w:sz="0" w:space="0" w:color="auto"/>
        <w:left w:val="none" w:sz="0" w:space="0" w:color="auto"/>
        <w:bottom w:val="none" w:sz="0" w:space="0" w:color="auto"/>
        <w:right w:val="none" w:sz="0" w:space="0" w:color="auto"/>
      </w:divBdr>
    </w:div>
    <w:div w:id="1890802986">
      <w:bodyDiv w:val="1"/>
      <w:marLeft w:val="0"/>
      <w:marRight w:val="0"/>
      <w:marTop w:val="0"/>
      <w:marBottom w:val="0"/>
      <w:divBdr>
        <w:top w:val="none" w:sz="0" w:space="0" w:color="auto"/>
        <w:left w:val="none" w:sz="0" w:space="0" w:color="auto"/>
        <w:bottom w:val="none" w:sz="0" w:space="0" w:color="auto"/>
        <w:right w:val="none" w:sz="0" w:space="0" w:color="auto"/>
      </w:divBdr>
    </w:div>
    <w:div w:id="1891064342">
      <w:bodyDiv w:val="1"/>
      <w:marLeft w:val="0"/>
      <w:marRight w:val="0"/>
      <w:marTop w:val="0"/>
      <w:marBottom w:val="0"/>
      <w:divBdr>
        <w:top w:val="none" w:sz="0" w:space="0" w:color="auto"/>
        <w:left w:val="none" w:sz="0" w:space="0" w:color="auto"/>
        <w:bottom w:val="none" w:sz="0" w:space="0" w:color="auto"/>
        <w:right w:val="none" w:sz="0" w:space="0" w:color="auto"/>
      </w:divBdr>
    </w:div>
    <w:div w:id="1891307773">
      <w:bodyDiv w:val="1"/>
      <w:marLeft w:val="0"/>
      <w:marRight w:val="0"/>
      <w:marTop w:val="0"/>
      <w:marBottom w:val="0"/>
      <w:divBdr>
        <w:top w:val="none" w:sz="0" w:space="0" w:color="auto"/>
        <w:left w:val="none" w:sz="0" w:space="0" w:color="auto"/>
        <w:bottom w:val="none" w:sz="0" w:space="0" w:color="auto"/>
        <w:right w:val="none" w:sz="0" w:space="0" w:color="auto"/>
      </w:divBdr>
    </w:div>
    <w:div w:id="1891452022">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2155519">
      <w:bodyDiv w:val="1"/>
      <w:marLeft w:val="0"/>
      <w:marRight w:val="0"/>
      <w:marTop w:val="0"/>
      <w:marBottom w:val="0"/>
      <w:divBdr>
        <w:top w:val="none" w:sz="0" w:space="0" w:color="auto"/>
        <w:left w:val="none" w:sz="0" w:space="0" w:color="auto"/>
        <w:bottom w:val="none" w:sz="0" w:space="0" w:color="auto"/>
        <w:right w:val="none" w:sz="0" w:space="0" w:color="auto"/>
      </w:divBdr>
    </w:div>
    <w:div w:id="1892187483">
      <w:bodyDiv w:val="1"/>
      <w:marLeft w:val="0"/>
      <w:marRight w:val="0"/>
      <w:marTop w:val="0"/>
      <w:marBottom w:val="0"/>
      <w:divBdr>
        <w:top w:val="none" w:sz="0" w:space="0" w:color="auto"/>
        <w:left w:val="none" w:sz="0" w:space="0" w:color="auto"/>
        <w:bottom w:val="none" w:sz="0" w:space="0" w:color="auto"/>
        <w:right w:val="none" w:sz="0" w:space="0" w:color="auto"/>
      </w:divBdr>
    </w:div>
    <w:div w:id="1892570805">
      <w:bodyDiv w:val="1"/>
      <w:marLeft w:val="0"/>
      <w:marRight w:val="0"/>
      <w:marTop w:val="0"/>
      <w:marBottom w:val="0"/>
      <w:divBdr>
        <w:top w:val="none" w:sz="0" w:space="0" w:color="auto"/>
        <w:left w:val="none" w:sz="0" w:space="0" w:color="auto"/>
        <w:bottom w:val="none" w:sz="0" w:space="0" w:color="auto"/>
        <w:right w:val="none" w:sz="0" w:space="0" w:color="auto"/>
      </w:divBdr>
    </w:div>
    <w:div w:id="1892770200">
      <w:bodyDiv w:val="1"/>
      <w:marLeft w:val="0"/>
      <w:marRight w:val="0"/>
      <w:marTop w:val="0"/>
      <w:marBottom w:val="0"/>
      <w:divBdr>
        <w:top w:val="none" w:sz="0" w:space="0" w:color="auto"/>
        <w:left w:val="none" w:sz="0" w:space="0" w:color="auto"/>
        <w:bottom w:val="none" w:sz="0" w:space="0" w:color="auto"/>
        <w:right w:val="none" w:sz="0" w:space="0" w:color="auto"/>
      </w:divBdr>
    </w:div>
    <w:div w:id="1892885460">
      <w:bodyDiv w:val="1"/>
      <w:marLeft w:val="0"/>
      <w:marRight w:val="0"/>
      <w:marTop w:val="0"/>
      <w:marBottom w:val="0"/>
      <w:divBdr>
        <w:top w:val="none" w:sz="0" w:space="0" w:color="auto"/>
        <w:left w:val="none" w:sz="0" w:space="0" w:color="auto"/>
        <w:bottom w:val="none" w:sz="0" w:space="0" w:color="auto"/>
        <w:right w:val="none" w:sz="0" w:space="0" w:color="auto"/>
      </w:divBdr>
    </w:div>
    <w:div w:id="1893270131">
      <w:bodyDiv w:val="1"/>
      <w:marLeft w:val="0"/>
      <w:marRight w:val="0"/>
      <w:marTop w:val="0"/>
      <w:marBottom w:val="0"/>
      <w:divBdr>
        <w:top w:val="none" w:sz="0" w:space="0" w:color="auto"/>
        <w:left w:val="none" w:sz="0" w:space="0" w:color="auto"/>
        <w:bottom w:val="none" w:sz="0" w:space="0" w:color="auto"/>
        <w:right w:val="none" w:sz="0" w:space="0" w:color="auto"/>
      </w:divBdr>
    </w:div>
    <w:div w:id="1893271956">
      <w:bodyDiv w:val="1"/>
      <w:marLeft w:val="0"/>
      <w:marRight w:val="0"/>
      <w:marTop w:val="0"/>
      <w:marBottom w:val="0"/>
      <w:divBdr>
        <w:top w:val="none" w:sz="0" w:space="0" w:color="auto"/>
        <w:left w:val="none" w:sz="0" w:space="0" w:color="auto"/>
        <w:bottom w:val="none" w:sz="0" w:space="0" w:color="auto"/>
        <w:right w:val="none" w:sz="0" w:space="0" w:color="auto"/>
      </w:divBdr>
    </w:div>
    <w:div w:id="1893535015">
      <w:bodyDiv w:val="1"/>
      <w:marLeft w:val="0"/>
      <w:marRight w:val="0"/>
      <w:marTop w:val="0"/>
      <w:marBottom w:val="0"/>
      <w:divBdr>
        <w:top w:val="none" w:sz="0" w:space="0" w:color="auto"/>
        <w:left w:val="none" w:sz="0" w:space="0" w:color="auto"/>
        <w:bottom w:val="none" w:sz="0" w:space="0" w:color="auto"/>
        <w:right w:val="none" w:sz="0" w:space="0" w:color="auto"/>
      </w:divBdr>
    </w:div>
    <w:div w:id="1893535581">
      <w:bodyDiv w:val="1"/>
      <w:marLeft w:val="0"/>
      <w:marRight w:val="0"/>
      <w:marTop w:val="0"/>
      <w:marBottom w:val="0"/>
      <w:divBdr>
        <w:top w:val="none" w:sz="0" w:space="0" w:color="auto"/>
        <w:left w:val="none" w:sz="0" w:space="0" w:color="auto"/>
        <w:bottom w:val="none" w:sz="0" w:space="0" w:color="auto"/>
        <w:right w:val="none" w:sz="0" w:space="0" w:color="auto"/>
      </w:divBdr>
    </w:div>
    <w:div w:id="1893537881">
      <w:bodyDiv w:val="1"/>
      <w:marLeft w:val="0"/>
      <w:marRight w:val="0"/>
      <w:marTop w:val="0"/>
      <w:marBottom w:val="0"/>
      <w:divBdr>
        <w:top w:val="none" w:sz="0" w:space="0" w:color="auto"/>
        <w:left w:val="none" w:sz="0" w:space="0" w:color="auto"/>
        <w:bottom w:val="none" w:sz="0" w:space="0" w:color="auto"/>
        <w:right w:val="none" w:sz="0" w:space="0" w:color="auto"/>
      </w:divBdr>
    </w:div>
    <w:div w:id="1893543645">
      <w:bodyDiv w:val="1"/>
      <w:marLeft w:val="0"/>
      <w:marRight w:val="0"/>
      <w:marTop w:val="0"/>
      <w:marBottom w:val="0"/>
      <w:divBdr>
        <w:top w:val="none" w:sz="0" w:space="0" w:color="auto"/>
        <w:left w:val="none" w:sz="0" w:space="0" w:color="auto"/>
        <w:bottom w:val="none" w:sz="0" w:space="0" w:color="auto"/>
        <w:right w:val="none" w:sz="0" w:space="0" w:color="auto"/>
      </w:divBdr>
    </w:div>
    <w:div w:id="1893691226">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4854806">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6354253">
      <w:bodyDiv w:val="1"/>
      <w:marLeft w:val="0"/>
      <w:marRight w:val="0"/>
      <w:marTop w:val="0"/>
      <w:marBottom w:val="0"/>
      <w:divBdr>
        <w:top w:val="none" w:sz="0" w:space="0" w:color="auto"/>
        <w:left w:val="none" w:sz="0" w:space="0" w:color="auto"/>
        <w:bottom w:val="none" w:sz="0" w:space="0" w:color="auto"/>
        <w:right w:val="none" w:sz="0" w:space="0" w:color="auto"/>
      </w:divBdr>
    </w:div>
    <w:div w:id="1896426139">
      <w:bodyDiv w:val="1"/>
      <w:marLeft w:val="0"/>
      <w:marRight w:val="0"/>
      <w:marTop w:val="0"/>
      <w:marBottom w:val="0"/>
      <w:divBdr>
        <w:top w:val="none" w:sz="0" w:space="0" w:color="auto"/>
        <w:left w:val="none" w:sz="0" w:space="0" w:color="auto"/>
        <w:bottom w:val="none" w:sz="0" w:space="0" w:color="auto"/>
        <w:right w:val="none" w:sz="0" w:space="0" w:color="auto"/>
      </w:divBdr>
    </w:div>
    <w:div w:id="1896699655">
      <w:bodyDiv w:val="1"/>
      <w:marLeft w:val="0"/>
      <w:marRight w:val="0"/>
      <w:marTop w:val="0"/>
      <w:marBottom w:val="0"/>
      <w:divBdr>
        <w:top w:val="none" w:sz="0" w:space="0" w:color="auto"/>
        <w:left w:val="none" w:sz="0" w:space="0" w:color="auto"/>
        <w:bottom w:val="none" w:sz="0" w:space="0" w:color="auto"/>
        <w:right w:val="none" w:sz="0" w:space="0" w:color="auto"/>
      </w:divBdr>
    </w:div>
    <w:div w:id="1897155569">
      <w:bodyDiv w:val="1"/>
      <w:marLeft w:val="0"/>
      <w:marRight w:val="0"/>
      <w:marTop w:val="0"/>
      <w:marBottom w:val="0"/>
      <w:divBdr>
        <w:top w:val="none" w:sz="0" w:space="0" w:color="auto"/>
        <w:left w:val="none" w:sz="0" w:space="0" w:color="auto"/>
        <w:bottom w:val="none" w:sz="0" w:space="0" w:color="auto"/>
        <w:right w:val="none" w:sz="0" w:space="0" w:color="auto"/>
      </w:divBdr>
    </w:div>
    <w:div w:id="1897819095">
      <w:bodyDiv w:val="1"/>
      <w:marLeft w:val="0"/>
      <w:marRight w:val="0"/>
      <w:marTop w:val="0"/>
      <w:marBottom w:val="0"/>
      <w:divBdr>
        <w:top w:val="none" w:sz="0" w:space="0" w:color="auto"/>
        <w:left w:val="none" w:sz="0" w:space="0" w:color="auto"/>
        <w:bottom w:val="none" w:sz="0" w:space="0" w:color="auto"/>
        <w:right w:val="none" w:sz="0" w:space="0" w:color="auto"/>
      </w:divBdr>
    </w:div>
    <w:div w:id="1898199832">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899314935">
      <w:bodyDiv w:val="1"/>
      <w:marLeft w:val="0"/>
      <w:marRight w:val="0"/>
      <w:marTop w:val="0"/>
      <w:marBottom w:val="0"/>
      <w:divBdr>
        <w:top w:val="none" w:sz="0" w:space="0" w:color="auto"/>
        <w:left w:val="none" w:sz="0" w:space="0" w:color="auto"/>
        <w:bottom w:val="none" w:sz="0" w:space="0" w:color="auto"/>
        <w:right w:val="none" w:sz="0" w:space="0" w:color="auto"/>
      </w:divBdr>
    </w:div>
    <w:div w:id="1899317830">
      <w:bodyDiv w:val="1"/>
      <w:marLeft w:val="0"/>
      <w:marRight w:val="0"/>
      <w:marTop w:val="0"/>
      <w:marBottom w:val="0"/>
      <w:divBdr>
        <w:top w:val="none" w:sz="0" w:space="0" w:color="auto"/>
        <w:left w:val="none" w:sz="0" w:space="0" w:color="auto"/>
        <w:bottom w:val="none" w:sz="0" w:space="0" w:color="auto"/>
        <w:right w:val="none" w:sz="0" w:space="0" w:color="auto"/>
      </w:divBdr>
    </w:div>
    <w:div w:id="1899321061">
      <w:bodyDiv w:val="1"/>
      <w:marLeft w:val="0"/>
      <w:marRight w:val="0"/>
      <w:marTop w:val="0"/>
      <w:marBottom w:val="0"/>
      <w:divBdr>
        <w:top w:val="none" w:sz="0" w:space="0" w:color="auto"/>
        <w:left w:val="none" w:sz="0" w:space="0" w:color="auto"/>
        <w:bottom w:val="none" w:sz="0" w:space="0" w:color="auto"/>
        <w:right w:val="none" w:sz="0" w:space="0" w:color="auto"/>
      </w:divBdr>
    </w:div>
    <w:div w:id="1899512355">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0357090">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253208">
      <w:bodyDiv w:val="1"/>
      <w:marLeft w:val="0"/>
      <w:marRight w:val="0"/>
      <w:marTop w:val="0"/>
      <w:marBottom w:val="0"/>
      <w:divBdr>
        <w:top w:val="none" w:sz="0" w:space="0" w:color="auto"/>
        <w:left w:val="none" w:sz="0" w:space="0" w:color="auto"/>
        <w:bottom w:val="none" w:sz="0" w:space="0" w:color="auto"/>
        <w:right w:val="none" w:sz="0" w:space="0" w:color="auto"/>
      </w:divBdr>
    </w:div>
    <w:div w:id="1902472670">
      <w:bodyDiv w:val="1"/>
      <w:marLeft w:val="0"/>
      <w:marRight w:val="0"/>
      <w:marTop w:val="0"/>
      <w:marBottom w:val="0"/>
      <w:divBdr>
        <w:top w:val="none" w:sz="0" w:space="0" w:color="auto"/>
        <w:left w:val="none" w:sz="0" w:space="0" w:color="auto"/>
        <w:bottom w:val="none" w:sz="0" w:space="0" w:color="auto"/>
        <w:right w:val="none" w:sz="0" w:space="0" w:color="auto"/>
      </w:divBdr>
    </w:div>
    <w:div w:id="1902714460">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515334">
      <w:bodyDiv w:val="1"/>
      <w:marLeft w:val="0"/>
      <w:marRight w:val="0"/>
      <w:marTop w:val="0"/>
      <w:marBottom w:val="0"/>
      <w:divBdr>
        <w:top w:val="none" w:sz="0" w:space="0" w:color="auto"/>
        <w:left w:val="none" w:sz="0" w:space="0" w:color="auto"/>
        <w:bottom w:val="none" w:sz="0" w:space="0" w:color="auto"/>
        <w:right w:val="none" w:sz="0" w:space="0" w:color="auto"/>
      </w:divBdr>
    </w:div>
    <w:div w:id="1903516883">
      <w:bodyDiv w:val="1"/>
      <w:marLeft w:val="0"/>
      <w:marRight w:val="0"/>
      <w:marTop w:val="0"/>
      <w:marBottom w:val="0"/>
      <w:divBdr>
        <w:top w:val="none" w:sz="0" w:space="0" w:color="auto"/>
        <w:left w:val="none" w:sz="0" w:space="0" w:color="auto"/>
        <w:bottom w:val="none" w:sz="0" w:space="0" w:color="auto"/>
        <w:right w:val="none" w:sz="0" w:space="0" w:color="auto"/>
      </w:divBdr>
    </w:div>
    <w:div w:id="1903714418">
      <w:bodyDiv w:val="1"/>
      <w:marLeft w:val="0"/>
      <w:marRight w:val="0"/>
      <w:marTop w:val="0"/>
      <w:marBottom w:val="0"/>
      <w:divBdr>
        <w:top w:val="none" w:sz="0" w:space="0" w:color="auto"/>
        <w:left w:val="none" w:sz="0" w:space="0" w:color="auto"/>
        <w:bottom w:val="none" w:sz="0" w:space="0" w:color="auto"/>
        <w:right w:val="none" w:sz="0" w:space="0" w:color="auto"/>
      </w:divBdr>
    </w:div>
    <w:div w:id="1903716525">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4026876">
      <w:bodyDiv w:val="1"/>
      <w:marLeft w:val="0"/>
      <w:marRight w:val="0"/>
      <w:marTop w:val="0"/>
      <w:marBottom w:val="0"/>
      <w:divBdr>
        <w:top w:val="none" w:sz="0" w:space="0" w:color="auto"/>
        <w:left w:val="none" w:sz="0" w:space="0" w:color="auto"/>
        <w:bottom w:val="none" w:sz="0" w:space="0" w:color="auto"/>
        <w:right w:val="none" w:sz="0" w:space="0" w:color="auto"/>
      </w:divBdr>
    </w:div>
    <w:div w:id="1904363486">
      <w:bodyDiv w:val="1"/>
      <w:marLeft w:val="0"/>
      <w:marRight w:val="0"/>
      <w:marTop w:val="0"/>
      <w:marBottom w:val="0"/>
      <w:divBdr>
        <w:top w:val="none" w:sz="0" w:space="0" w:color="auto"/>
        <w:left w:val="none" w:sz="0" w:space="0" w:color="auto"/>
        <w:bottom w:val="none" w:sz="0" w:space="0" w:color="auto"/>
        <w:right w:val="none" w:sz="0" w:space="0" w:color="auto"/>
      </w:divBdr>
    </w:div>
    <w:div w:id="1904877039">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5948701">
      <w:bodyDiv w:val="1"/>
      <w:marLeft w:val="0"/>
      <w:marRight w:val="0"/>
      <w:marTop w:val="0"/>
      <w:marBottom w:val="0"/>
      <w:divBdr>
        <w:top w:val="none" w:sz="0" w:space="0" w:color="auto"/>
        <w:left w:val="none" w:sz="0" w:space="0" w:color="auto"/>
        <w:bottom w:val="none" w:sz="0" w:space="0" w:color="auto"/>
        <w:right w:val="none" w:sz="0" w:space="0" w:color="auto"/>
      </w:divBdr>
    </w:div>
    <w:div w:id="1906597408">
      <w:bodyDiv w:val="1"/>
      <w:marLeft w:val="0"/>
      <w:marRight w:val="0"/>
      <w:marTop w:val="0"/>
      <w:marBottom w:val="0"/>
      <w:divBdr>
        <w:top w:val="none" w:sz="0" w:space="0" w:color="auto"/>
        <w:left w:val="none" w:sz="0" w:space="0" w:color="auto"/>
        <w:bottom w:val="none" w:sz="0" w:space="0" w:color="auto"/>
        <w:right w:val="none" w:sz="0" w:space="0" w:color="auto"/>
      </w:divBdr>
    </w:div>
    <w:div w:id="1906721009">
      <w:bodyDiv w:val="1"/>
      <w:marLeft w:val="0"/>
      <w:marRight w:val="0"/>
      <w:marTop w:val="0"/>
      <w:marBottom w:val="0"/>
      <w:divBdr>
        <w:top w:val="none" w:sz="0" w:space="0" w:color="auto"/>
        <w:left w:val="none" w:sz="0" w:space="0" w:color="auto"/>
        <w:bottom w:val="none" w:sz="0" w:space="0" w:color="auto"/>
        <w:right w:val="none" w:sz="0" w:space="0" w:color="auto"/>
      </w:divBdr>
      <w:divsChild>
        <w:div w:id="1286765551">
          <w:marLeft w:val="0"/>
          <w:marRight w:val="0"/>
          <w:marTop w:val="0"/>
          <w:marBottom w:val="0"/>
          <w:divBdr>
            <w:top w:val="none" w:sz="0" w:space="0" w:color="auto"/>
            <w:left w:val="none" w:sz="0" w:space="0" w:color="auto"/>
            <w:bottom w:val="none" w:sz="0" w:space="0" w:color="auto"/>
            <w:right w:val="none" w:sz="0" w:space="0" w:color="auto"/>
          </w:divBdr>
        </w:div>
        <w:div w:id="1027949113">
          <w:marLeft w:val="0"/>
          <w:marRight w:val="0"/>
          <w:marTop w:val="0"/>
          <w:marBottom w:val="0"/>
          <w:divBdr>
            <w:top w:val="none" w:sz="0" w:space="0" w:color="auto"/>
            <w:left w:val="none" w:sz="0" w:space="0" w:color="auto"/>
            <w:bottom w:val="none" w:sz="0" w:space="0" w:color="auto"/>
            <w:right w:val="none" w:sz="0" w:space="0" w:color="auto"/>
          </w:divBdr>
        </w:div>
        <w:div w:id="349380820">
          <w:marLeft w:val="0"/>
          <w:marRight w:val="0"/>
          <w:marTop w:val="0"/>
          <w:marBottom w:val="0"/>
          <w:divBdr>
            <w:top w:val="none" w:sz="0" w:space="0" w:color="auto"/>
            <w:left w:val="none" w:sz="0" w:space="0" w:color="auto"/>
            <w:bottom w:val="none" w:sz="0" w:space="0" w:color="auto"/>
            <w:right w:val="none" w:sz="0" w:space="0" w:color="auto"/>
          </w:divBdr>
        </w:div>
        <w:div w:id="1806502059">
          <w:marLeft w:val="0"/>
          <w:marRight w:val="0"/>
          <w:marTop w:val="0"/>
          <w:marBottom w:val="0"/>
          <w:divBdr>
            <w:top w:val="none" w:sz="0" w:space="0" w:color="auto"/>
            <w:left w:val="none" w:sz="0" w:space="0" w:color="auto"/>
            <w:bottom w:val="none" w:sz="0" w:space="0" w:color="auto"/>
            <w:right w:val="none" w:sz="0" w:space="0" w:color="auto"/>
          </w:divBdr>
        </w:div>
        <w:div w:id="534777196">
          <w:marLeft w:val="0"/>
          <w:marRight w:val="0"/>
          <w:marTop w:val="0"/>
          <w:marBottom w:val="0"/>
          <w:divBdr>
            <w:top w:val="none" w:sz="0" w:space="0" w:color="auto"/>
            <w:left w:val="none" w:sz="0" w:space="0" w:color="auto"/>
            <w:bottom w:val="none" w:sz="0" w:space="0" w:color="auto"/>
            <w:right w:val="none" w:sz="0" w:space="0" w:color="auto"/>
          </w:divBdr>
        </w:div>
        <w:div w:id="2043822518">
          <w:marLeft w:val="0"/>
          <w:marRight w:val="0"/>
          <w:marTop w:val="0"/>
          <w:marBottom w:val="0"/>
          <w:divBdr>
            <w:top w:val="none" w:sz="0" w:space="0" w:color="auto"/>
            <w:left w:val="none" w:sz="0" w:space="0" w:color="auto"/>
            <w:bottom w:val="none" w:sz="0" w:space="0" w:color="auto"/>
            <w:right w:val="none" w:sz="0" w:space="0" w:color="auto"/>
          </w:divBdr>
        </w:div>
        <w:div w:id="1871070232">
          <w:marLeft w:val="0"/>
          <w:marRight w:val="0"/>
          <w:marTop w:val="0"/>
          <w:marBottom w:val="0"/>
          <w:divBdr>
            <w:top w:val="none" w:sz="0" w:space="0" w:color="auto"/>
            <w:left w:val="none" w:sz="0" w:space="0" w:color="auto"/>
            <w:bottom w:val="none" w:sz="0" w:space="0" w:color="auto"/>
            <w:right w:val="none" w:sz="0" w:space="0" w:color="auto"/>
          </w:divBdr>
        </w:div>
        <w:div w:id="2016687203">
          <w:marLeft w:val="0"/>
          <w:marRight w:val="0"/>
          <w:marTop w:val="0"/>
          <w:marBottom w:val="0"/>
          <w:divBdr>
            <w:top w:val="none" w:sz="0" w:space="0" w:color="auto"/>
            <w:left w:val="none" w:sz="0" w:space="0" w:color="auto"/>
            <w:bottom w:val="none" w:sz="0" w:space="0" w:color="auto"/>
            <w:right w:val="none" w:sz="0" w:space="0" w:color="auto"/>
          </w:divBdr>
        </w:div>
        <w:div w:id="1684356313">
          <w:marLeft w:val="0"/>
          <w:marRight w:val="0"/>
          <w:marTop w:val="0"/>
          <w:marBottom w:val="0"/>
          <w:divBdr>
            <w:top w:val="none" w:sz="0" w:space="0" w:color="auto"/>
            <w:left w:val="none" w:sz="0" w:space="0" w:color="auto"/>
            <w:bottom w:val="none" w:sz="0" w:space="0" w:color="auto"/>
            <w:right w:val="none" w:sz="0" w:space="0" w:color="auto"/>
          </w:divBdr>
        </w:div>
        <w:div w:id="2086604596">
          <w:marLeft w:val="0"/>
          <w:marRight w:val="0"/>
          <w:marTop w:val="0"/>
          <w:marBottom w:val="0"/>
          <w:divBdr>
            <w:top w:val="none" w:sz="0" w:space="0" w:color="auto"/>
            <w:left w:val="none" w:sz="0" w:space="0" w:color="auto"/>
            <w:bottom w:val="none" w:sz="0" w:space="0" w:color="auto"/>
            <w:right w:val="none" w:sz="0" w:space="0" w:color="auto"/>
          </w:divBdr>
        </w:div>
        <w:div w:id="1474907977">
          <w:marLeft w:val="0"/>
          <w:marRight w:val="0"/>
          <w:marTop w:val="0"/>
          <w:marBottom w:val="0"/>
          <w:divBdr>
            <w:top w:val="none" w:sz="0" w:space="0" w:color="auto"/>
            <w:left w:val="none" w:sz="0" w:space="0" w:color="auto"/>
            <w:bottom w:val="none" w:sz="0" w:space="0" w:color="auto"/>
            <w:right w:val="none" w:sz="0" w:space="0" w:color="auto"/>
          </w:divBdr>
        </w:div>
        <w:div w:id="843478546">
          <w:marLeft w:val="0"/>
          <w:marRight w:val="0"/>
          <w:marTop w:val="0"/>
          <w:marBottom w:val="0"/>
          <w:divBdr>
            <w:top w:val="none" w:sz="0" w:space="0" w:color="auto"/>
            <w:left w:val="none" w:sz="0" w:space="0" w:color="auto"/>
            <w:bottom w:val="none" w:sz="0" w:space="0" w:color="auto"/>
            <w:right w:val="none" w:sz="0" w:space="0" w:color="auto"/>
          </w:divBdr>
        </w:div>
        <w:div w:id="715206611">
          <w:marLeft w:val="0"/>
          <w:marRight w:val="0"/>
          <w:marTop w:val="0"/>
          <w:marBottom w:val="0"/>
          <w:divBdr>
            <w:top w:val="none" w:sz="0" w:space="0" w:color="auto"/>
            <w:left w:val="none" w:sz="0" w:space="0" w:color="auto"/>
            <w:bottom w:val="none" w:sz="0" w:space="0" w:color="auto"/>
            <w:right w:val="none" w:sz="0" w:space="0" w:color="auto"/>
          </w:divBdr>
        </w:div>
        <w:div w:id="1251818609">
          <w:marLeft w:val="0"/>
          <w:marRight w:val="0"/>
          <w:marTop w:val="0"/>
          <w:marBottom w:val="0"/>
          <w:divBdr>
            <w:top w:val="none" w:sz="0" w:space="0" w:color="auto"/>
            <w:left w:val="none" w:sz="0" w:space="0" w:color="auto"/>
            <w:bottom w:val="none" w:sz="0" w:space="0" w:color="auto"/>
            <w:right w:val="none" w:sz="0" w:space="0" w:color="auto"/>
          </w:divBdr>
        </w:div>
        <w:div w:id="1193491417">
          <w:marLeft w:val="0"/>
          <w:marRight w:val="0"/>
          <w:marTop w:val="0"/>
          <w:marBottom w:val="0"/>
          <w:divBdr>
            <w:top w:val="none" w:sz="0" w:space="0" w:color="auto"/>
            <w:left w:val="none" w:sz="0" w:space="0" w:color="auto"/>
            <w:bottom w:val="none" w:sz="0" w:space="0" w:color="auto"/>
            <w:right w:val="none" w:sz="0" w:space="0" w:color="auto"/>
          </w:divBdr>
        </w:div>
        <w:div w:id="80756925">
          <w:marLeft w:val="0"/>
          <w:marRight w:val="0"/>
          <w:marTop w:val="0"/>
          <w:marBottom w:val="0"/>
          <w:divBdr>
            <w:top w:val="none" w:sz="0" w:space="0" w:color="auto"/>
            <w:left w:val="none" w:sz="0" w:space="0" w:color="auto"/>
            <w:bottom w:val="none" w:sz="0" w:space="0" w:color="auto"/>
            <w:right w:val="none" w:sz="0" w:space="0" w:color="auto"/>
          </w:divBdr>
        </w:div>
        <w:div w:id="495460727">
          <w:marLeft w:val="0"/>
          <w:marRight w:val="0"/>
          <w:marTop w:val="0"/>
          <w:marBottom w:val="0"/>
          <w:divBdr>
            <w:top w:val="none" w:sz="0" w:space="0" w:color="auto"/>
            <w:left w:val="none" w:sz="0" w:space="0" w:color="auto"/>
            <w:bottom w:val="none" w:sz="0" w:space="0" w:color="auto"/>
            <w:right w:val="none" w:sz="0" w:space="0" w:color="auto"/>
          </w:divBdr>
        </w:div>
        <w:div w:id="1704937701">
          <w:marLeft w:val="0"/>
          <w:marRight w:val="0"/>
          <w:marTop w:val="0"/>
          <w:marBottom w:val="0"/>
          <w:divBdr>
            <w:top w:val="none" w:sz="0" w:space="0" w:color="auto"/>
            <w:left w:val="none" w:sz="0" w:space="0" w:color="auto"/>
            <w:bottom w:val="none" w:sz="0" w:space="0" w:color="auto"/>
            <w:right w:val="none" w:sz="0" w:space="0" w:color="auto"/>
          </w:divBdr>
        </w:div>
        <w:div w:id="704060037">
          <w:marLeft w:val="0"/>
          <w:marRight w:val="0"/>
          <w:marTop w:val="0"/>
          <w:marBottom w:val="0"/>
          <w:divBdr>
            <w:top w:val="none" w:sz="0" w:space="0" w:color="auto"/>
            <w:left w:val="none" w:sz="0" w:space="0" w:color="auto"/>
            <w:bottom w:val="none" w:sz="0" w:space="0" w:color="auto"/>
            <w:right w:val="none" w:sz="0" w:space="0" w:color="auto"/>
          </w:divBdr>
        </w:div>
        <w:div w:id="54160473">
          <w:marLeft w:val="0"/>
          <w:marRight w:val="0"/>
          <w:marTop w:val="0"/>
          <w:marBottom w:val="0"/>
          <w:divBdr>
            <w:top w:val="none" w:sz="0" w:space="0" w:color="auto"/>
            <w:left w:val="none" w:sz="0" w:space="0" w:color="auto"/>
            <w:bottom w:val="none" w:sz="0" w:space="0" w:color="auto"/>
            <w:right w:val="none" w:sz="0" w:space="0" w:color="auto"/>
          </w:divBdr>
        </w:div>
        <w:div w:id="838665709">
          <w:marLeft w:val="0"/>
          <w:marRight w:val="0"/>
          <w:marTop w:val="0"/>
          <w:marBottom w:val="0"/>
          <w:divBdr>
            <w:top w:val="none" w:sz="0" w:space="0" w:color="auto"/>
            <w:left w:val="none" w:sz="0" w:space="0" w:color="auto"/>
            <w:bottom w:val="none" w:sz="0" w:space="0" w:color="auto"/>
            <w:right w:val="none" w:sz="0" w:space="0" w:color="auto"/>
          </w:divBdr>
        </w:div>
        <w:div w:id="1747411906">
          <w:marLeft w:val="0"/>
          <w:marRight w:val="0"/>
          <w:marTop w:val="0"/>
          <w:marBottom w:val="0"/>
          <w:divBdr>
            <w:top w:val="none" w:sz="0" w:space="0" w:color="auto"/>
            <w:left w:val="none" w:sz="0" w:space="0" w:color="auto"/>
            <w:bottom w:val="none" w:sz="0" w:space="0" w:color="auto"/>
            <w:right w:val="none" w:sz="0" w:space="0" w:color="auto"/>
          </w:divBdr>
        </w:div>
        <w:div w:id="951519431">
          <w:marLeft w:val="0"/>
          <w:marRight w:val="0"/>
          <w:marTop w:val="0"/>
          <w:marBottom w:val="0"/>
          <w:divBdr>
            <w:top w:val="none" w:sz="0" w:space="0" w:color="auto"/>
            <w:left w:val="none" w:sz="0" w:space="0" w:color="auto"/>
            <w:bottom w:val="none" w:sz="0" w:space="0" w:color="auto"/>
            <w:right w:val="none" w:sz="0" w:space="0" w:color="auto"/>
          </w:divBdr>
        </w:div>
        <w:div w:id="909536417">
          <w:marLeft w:val="0"/>
          <w:marRight w:val="0"/>
          <w:marTop w:val="0"/>
          <w:marBottom w:val="0"/>
          <w:divBdr>
            <w:top w:val="none" w:sz="0" w:space="0" w:color="auto"/>
            <w:left w:val="none" w:sz="0" w:space="0" w:color="auto"/>
            <w:bottom w:val="none" w:sz="0" w:space="0" w:color="auto"/>
            <w:right w:val="none" w:sz="0" w:space="0" w:color="auto"/>
          </w:divBdr>
        </w:div>
        <w:div w:id="284392811">
          <w:marLeft w:val="0"/>
          <w:marRight w:val="0"/>
          <w:marTop w:val="0"/>
          <w:marBottom w:val="0"/>
          <w:divBdr>
            <w:top w:val="none" w:sz="0" w:space="0" w:color="auto"/>
            <w:left w:val="none" w:sz="0" w:space="0" w:color="auto"/>
            <w:bottom w:val="none" w:sz="0" w:space="0" w:color="auto"/>
            <w:right w:val="none" w:sz="0" w:space="0" w:color="auto"/>
          </w:divBdr>
        </w:div>
        <w:div w:id="271282893">
          <w:marLeft w:val="0"/>
          <w:marRight w:val="0"/>
          <w:marTop w:val="0"/>
          <w:marBottom w:val="0"/>
          <w:divBdr>
            <w:top w:val="none" w:sz="0" w:space="0" w:color="auto"/>
            <w:left w:val="none" w:sz="0" w:space="0" w:color="auto"/>
            <w:bottom w:val="none" w:sz="0" w:space="0" w:color="auto"/>
            <w:right w:val="none" w:sz="0" w:space="0" w:color="auto"/>
          </w:divBdr>
        </w:div>
        <w:div w:id="993997473">
          <w:marLeft w:val="0"/>
          <w:marRight w:val="0"/>
          <w:marTop w:val="0"/>
          <w:marBottom w:val="0"/>
          <w:divBdr>
            <w:top w:val="none" w:sz="0" w:space="0" w:color="auto"/>
            <w:left w:val="none" w:sz="0" w:space="0" w:color="auto"/>
            <w:bottom w:val="none" w:sz="0" w:space="0" w:color="auto"/>
            <w:right w:val="none" w:sz="0" w:space="0" w:color="auto"/>
          </w:divBdr>
        </w:div>
        <w:div w:id="1374112666">
          <w:marLeft w:val="0"/>
          <w:marRight w:val="0"/>
          <w:marTop w:val="0"/>
          <w:marBottom w:val="0"/>
          <w:divBdr>
            <w:top w:val="none" w:sz="0" w:space="0" w:color="auto"/>
            <w:left w:val="none" w:sz="0" w:space="0" w:color="auto"/>
            <w:bottom w:val="none" w:sz="0" w:space="0" w:color="auto"/>
            <w:right w:val="none" w:sz="0" w:space="0" w:color="auto"/>
          </w:divBdr>
        </w:div>
        <w:div w:id="1924676316">
          <w:marLeft w:val="0"/>
          <w:marRight w:val="0"/>
          <w:marTop w:val="0"/>
          <w:marBottom w:val="0"/>
          <w:divBdr>
            <w:top w:val="none" w:sz="0" w:space="0" w:color="auto"/>
            <w:left w:val="none" w:sz="0" w:space="0" w:color="auto"/>
            <w:bottom w:val="none" w:sz="0" w:space="0" w:color="auto"/>
            <w:right w:val="none" w:sz="0" w:space="0" w:color="auto"/>
          </w:divBdr>
        </w:div>
        <w:div w:id="418521429">
          <w:marLeft w:val="0"/>
          <w:marRight w:val="0"/>
          <w:marTop w:val="0"/>
          <w:marBottom w:val="0"/>
          <w:divBdr>
            <w:top w:val="none" w:sz="0" w:space="0" w:color="auto"/>
            <w:left w:val="none" w:sz="0" w:space="0" w:color="auto"/>
            <w:bottom w:val="none" w:sz="0" w:space="0" w:color="auto"/>
            <w:right w:val="none" w:sz="0" w:space="0" w:color="auto"/>
          </w:divBdr>
        </w:div>
        <w:div w:id="1094058705">
          <w:marLeft w:val="0"/>
          <w:marRight w:val="0"/>
          <w:marTop w:val="0"/>
          <w:marBottom w:val="0"/>
          <w:divBdr>
            <w:top w:val="none" w:sz="0" w:space="0" w:color="auto"/>
            <w:left w:val="none" w:sz="0" w:space="0" w:color="auto"/>
            <w:bottom w:val="none" w:sz="0" w:space="0" w:color="auto"/>
            <w:right w:val="none" w:sz="0" w:space="0" w:color="auto"/>
          </w:divBdr>
        </w:div>
        <w:div w:id="580530031">
          <w:marLeft w:val="0"/>
          <w:marRight w:val="0"/>
          <w:marTop w:val="0"/>
          <w:marBottom w:val="0"/>
          <w:divBdr>
            <w:top w:val="none" w:sz="0" w:space="0" w:color="auto"/>
            <w:left w:val="none" w:sz="0" w:space="0" w:color="auto"/>
            <w:bottom w:val="none" w:sz="0" w:space="0" w:color="auto"/>
            <w:right w:val="none" w:sz="0" w:space="0" w:color="auto"/>
          </w:divBdr>
        </w:div>
        <w:div w:id="1025595533">
          <w:marLeft w:val="0"/>
          <w:marRight w:val="0"/>
          <w:marTop w:val="0"/>
          <w:marBottom w:val="0"/>
          <w:divBdr>
            <w:top w:val="none" w:sz="0" w:space="0" w:color="auto"/>
            <w:left w:val="none" w:sz="0" w:space="0" w:color="auto"/>
            <w:bottom w:val="none" w:sz="0" w:space="0" w:color="auto"/>
            <w:right w:val="none" w:sz="0" w:space="0" w:color="auto"/>
          </w:divBdr>
        </w:div>
        <w:div w:id="821696666">
          <w:marLeft w:val="0"/>
          <w:marRight w:val="0"/>
          <w:marTop w:val="0"/>
          <w:marBottom w:val="0"/>
          <w:divBdr>
            <w:top w:val="none" w:sz="0" w:space="0" w:color="auto"/>
            <w:left w:val="none" w:sz="0" w:space="0" w:color="auto"/>
            <w:bottom w:val="none" w:sz="0" w:space="0" w:color="auto"/>
            <w:right w:val="none" w:sz="0" w:space="0" w:color="auto"/>
          </w:divBdr>
        </w:div>
        <w:div w:id="1699156313">
          <w:marLeft w:val="0"/>
          <w:marRight w:val="0"/>
          <w:marTop w:val="0"/>
          <w:marBottom w:val="0"/>
          <w:divBdr>
            <w:top w:val="none" w:sz="0" w:space="0" w:color="auto"/>
            <w:left w:val="none" w:sz="0" w:space="0" w:color="auto"/>
            <w:bottom w:val="none" w:sz="0" w:space="0" w:color="auto"/>
            <w:right w:val="none" w:sz="0" w:space="0" w:color="auto"/>
          </w:divBdr>
        </w:div>
        <w:div w:id="457258674">
          <w:marLeft w:val="0"/>
          <w:marRight w:val="0"/>
          <w:marTop w:val="0"/>
          <w:marBottom w:val="0"/>
          <w:divBdr>
            <w:top w:val="none" w:sz="0" w:space="0" w:color="auto"/>
            <w:left w:val="none" w:sz="0" w:space="0" w:color="auto"/>
            <w:bottom w:val="none" w:sz="0" w:space="0" w:color="auto"/>
            <w:right w:val="none" w:sz="0" w:space="0" w:color="auto"/>
          </w:divBdr>
        </w:div>
        <w:div w:id="1438672457">
          <w:marLeft w:val="0"/>
          <w:marRight w:val="0"/>
          <w:marTop w:val="0"/>
          <w:marBottom w:val="0"/>
          <w:divBdr>
            <w:top w:val="none" w:sz="0" w:space="0" w:color="auto"/>
            <w:left w:val="none" w:sz="0" w:space="0" w:color="auto"/>
            <w:bottom w:val="none" w:sz="0" w:space="0" w:color="auto"/>
            <w:right w:val="none" w:sz="0" w:space="0" w:color="auto"/>
          </w:divBdr>
        </w:div>
        <w:div w:id="422071967">
          <w:marLeft w:val="0"/>
          <w:marRight w:val="0"/>
          <w:marTop w:val="0"/>
          <w:marBottom w:val="0"/>
          <w:divBdr>
            <w:top w:val="none" w:sz="0" w:space="0" w:color="auto"/>
            <w:left w:val="none" w:sz="0" w:space="0" w:color="auto"/>
            <w:bottom w:val="none" w:sz="0" w:space="0" w:color="auto"/>
            <w:right w:val="none" w:sz="0" w:space="0" w:color="auto"/>
          </w:divBdr>
        </w:div>
        <w:div w:id="994800759">
          <w:marLeft w:val="0"/>
          <w:marRight w:val="0"/>
          <w:marTop w:val="0"/>
          <w:marBottom w:val="0"/>
          <w:divBdr>
            <w:top w:val="none" w:sz="0" w:space="0" w:color="auto"/>
            <w:left w:val="none" w:sz="0" w:space="0" w:color="auto"/>
            <w:bottom w:val="none" w:sz="0" w:space="0" w:color="auto"/>
            <w:right w:val="none" w:sz="0" w:space="0" w:color="auto"/>
          </w:divBdr>
        </w:div>
        <w:div w:id="472991748">
          <w:marLeft w:val="0"/>
          <w:marRight w:val="0"/>
          <w:marTop w:val="0"/>
          <w:marBottom w:val="0"/>
          <w:divBdr>
            <w:top w:val="none" w:sz="0" w:space="0" w:color="auto"/>
            <w:left w:val="none" w:sz="0" w:space="0" w:color="auto"/>
            <w:bottom w:val="none" w:sz="0" w:space="0" w:color="auto"/>
            <w:right w:val="none" w:sz="0" w:space="0" w:color="auto"/>
          </w:divBdr>
        </w:div>
        <w:div w:id="1388383026">
          <w:marLeft w:val="0"/>
          <w:marRight w:val="0"/>
          <w:marTop w:val="0"/>
          <w:marBottom w:val="0"/>
          <w:divBdr>
            <w:top w:val="none" w:sz="0" w:space="0" w:color="auto"/>
            <w:left w:val="none" w:sz="0" w:space="0" w:color="auto"/>
            <w:bottom w:val="none" w:sz="0" w:space="0" w:color="auto"/>
            <w:right w:val="none" w:sz="0" w:space="0" w:color="auto"/>
          </w:divBdr>
        </w:div>
        <w:div w:id="220482390">
          <w:marLeft w:val="0"/>
          <w:marRight w:val="0"/>
          <w:marTop w:val="0"/>
          <w:marBottom w:val="0"/>
          <w:divBdr>
            <w:top w:val="none" w:sz="0" w:space="0" w:color="auto"/>
            <w:left w:val="none" w:sz="0" w:space="0" w:color="auto"/>
            <w:bottom w:val="none" w:sz="0" w:space="0" w:color="auto"/>
            <w:right w:val="none" w:sz="0" w:space="0" w:color="auto"/>
          </w:divBdr>
        </w:div>
        <w:div w:id="1263487094">
          <w:marLeft w:val="0"/>
          <w:marRight w:val="0"/>
          <w:marTop w:val="0"/>
          <w:marBottom w:val="0"/>
          <w:divBdr>
            <w:top w:val="none" w:sz="0" w:space="0" w:color="auto"/>
            <w:left w:val="none" w:sz="0" w:space="0" w:color="auto"/>
            <w:bottom w:val="none" w:sz="0" w:space="0" w:color="auto"/>
            <w:right w:val="none" w:sz="0" w:space="0" w:color="auto"/>
          </w:divBdr>
        </w:div>
        <w:div w:id="1782413198">
          <w:marLeft w:val="0"/>
          <w:marRight w:val="0"/>
          <w:marTop w:val="0"/>
          <w:marBottom w:val="0"/>
          <w:divBdr>
            <w:top w:val="none" w:sz="0" w:space="0" w:color="auto"/>
            <w:left w:val="none" w:sz="0" w:space="0" w:color="auto"/>
            <w:bottom w:val="none" w:sz="0" w:space="0" w:color="auto"/>
            <w:right w:val="none" w:sz="0" w:space="0" w:color="auto"/>
          </w:divBdr>
        </w:div>
        <w:div w:id="722217814">
          <w:marLeft w:val="0"/>
          <w:marRight w:val="0"/>
          <w:marTop w:val="0"/>
          <w:marBottom w:val="0"/>
          <w:divBdr>
            <w:top w:val="none" w:sz="0" w:space="0" w:color="auto"/>
            <w:left w:val="none" w:sz="0" w:space="0" w:color="auto"/>
            <w:bottom w:val="none" w:sz="0" w:space="0" w:color="auto"/>
            <w:right w:val="none" w:sz="0" w:space="0" w:color="auto"/>
          </w:divBdr>
        </w:div>
        <w:div w:id="642779037">
          <w:marLeft w:val="0"/>
          <w:marRight w:val="0"/>
          <w:marTop w:val="0"/>
          <w:marBottom w:val="0"/>
          <w:divBdr>
            <w:top w:val="none" w:sz="0" w:space="0" w:color="auto"/>
            <w:left w:val="none" w:sz="0" w:space="0" w:color="auto"/>
            <w:bottom w:val="none" w:sz="0" w:space="0" w:color="auto"/>
            <w:right w:val="none" w:sz="0" w:space="0" w:color="auto"/>
          </w:divBdr>
        </w:div>
        <w:div w:id="696854998">
          <w:marLeft w:val="0"/>
          <w:marRight w:val="0"/>
          <w:marTop w:val="0"/>
          <w:marBottom w:val="0"/>
          <w:divBdr>
            <w:top w:val="none" w:sz="0" w:space="0" w:color="auto"/>
            <w:left w:val="none" w:sz="0" w:space="0" w:color="auto"/>
            <w:bottom w:val="none" w:sz="0" w:space="0" w:color="auto"/>
            <w:right w:val="none" w:sz="0" w:space="0" w:color="auto"/>
          </w:divBdr>
        </w:div>
        <w:div w:id="225921412">
          <w:marLeft w:val="0"/>
          <w:marRight w:val="0"/>
          <w:marTop w:val="0"/>
          <w:marBottom w:val="0"/>
          <w:divBdr>
            <w:top w:val="none" w:sz="0" w:space="0" w:color="auto"/>
            <w:left w:val="none" w:sz="0" w:space="0" w:color="auto"/>
            <w:bottom w:val="none" w:sz="0" w:space="0" w:color="auto"/>
            <w:right w:val="none" w:sz="0" w:space="0" w:color="auto"/>
          </w:divBdr>
        </w:div>
        <w:div w:id="1867401571">
          <w:marLeft w:val="0"/>
          <w:marRight w:val="0"/>
          <w:marTop w:val="0"/>
          <w:marBottom w:val="0"/>
          <w:divBdr>
            <w:top w:val="none" w:sz="0" w:space="0" w:color="auto"/>
            <w:left w:val="none" w:sz="0" w:space="0" w:color="auto"/>
            <w:bottom w:val="none" w:sz="0" w:space="0" w:color="auto"/>
            <w:right w:val="none" w:sz="0" w:space="0" w:color="auto"/>
          </w:divBdr>
        </w:div>
        <w:div w:id="2088065146">
          <w:marLeft w:val="0"/>
          <w:marRight w:val="0"/>
          <w:marTop w:val="0"/>
          <w:marBottom w:val="0"/>
          <w:divBdr>
            <w:top w:val="none" w:sz="0" w:space="0" w:color="auto"/>
            <w:left w:val="none" w:sz="0" w:space="0" w:color="auto"/>
            <w:bottom w:val="none" w:sz="0" w:space="0" w:color="auto"/>
            <w:right w:val="none" w:sz="0" w:space="0" w:color="auto"/>
          </w:divBdr>
        </w:div>
        <w:div w:id="1922524632">
          <w:marLeft w:val="0"/>
          <w:marRight w:val="0"/>
          <w:marTop w:val="0"/>
          <w:marBottom w:val="0"/>
          <w:divBdr>
            <w:top w:val="none" w:sz="0" w:space="0" w:color="auto"/>
            <w:left w:val="none" w:sz="0" w:space="0" w:color="auto"/>
            <w:bottom w:val="none" w:sz="0" w:space="0" w:color="auto"/>
            <w:right w:val="none" w:sz="0" w:space="0" w:color="auto"/>
          </w:divBdr>
        </w:div>
        <w:div w:id="661931598">
          <w:marLeft w:val="0"/>
          <w:marRight w:val="0"/>
          <w:marTop w:val="0"/>
          <w:marBottom w:val="0"/>
          <w:divBdr>
            <w:top w:val="none" w:sz="0" w:space="0" w:color="auto"/>
            <w:left w:val="none" w:sz="0" w:space="0" w:color="auto"/>
            <w:bottom w:val="none" w:sz="0" w:space="0" w:color="auto"/>
            <w:right w:val="none" w:sz="0" w:space="0" w:color="auto"/>
          </w:divBdr>
        </w:div>
        <w:div w:id="1068502576">
          <w:marLeft w:val="0"/>
          <w:marRight w:val="0"/>
          <w:marTop w:val="0"/>
          <w:marBottom w:val="0"/>
          <w:divBdr>
            <w:top w:val="none" w:sz="0" w:space="0" w:color="auto"/>
            <w:left w:val="none" w:sz="0" w:space="0" w:color="auto"/>
            <w:bottom w:val="none" w:sz="0" w:space="0" w:color="auto"/>
            <w:right w:val="none" w:sz="0" w:space="0" w:color="auto"/>
          </w:divBdr>
        </w:div>
        <w:div w:id="1114254410">
          <w:marLeft w:val="0"/>
          <w:marRight w:val="0"/>
          <w:marTop w:val="0"/>
          <w:marBottom w:val="0"/>
          <w:divBdr>
            <w:top w:val="none" w:sz="0" w:space="0" w:color="auto"/>
            <w:left w:val="none" w:sz="0" w:space="0" w:color="auto"/>
            <w:bottom w:val="none" w:sz="0" w:space="0" w:color="auto"/>
            <w:right w:val="none" w:sz="0" w:space="0" w:color="auto"/>
          </w:divBdr>
        </w:div>
        <w:div w:id="698550503">
          <w:marLeft w:val="0"/>
          <w:marRight w:val="0"/>
          <w:marTop w:val="0"/>
          <w:marBottom w:val="0"/>
          <w:divBdr>
            <w:top w:val="none" w:sz="0" w:space="0" w:color="auto"/>
            <w:left w:val="none" w:sz="0" w:space="0" w:color="auto"/>
            <w:bottom w:val="none" w:sz="0" w:space="0" w:color="auto"/>
            <w:right w:val="none" w:sz="0" w:space="0" w:color="auto"/>
          </w:divBdr>
        </w:div>
        <w:div w:id="47534286">
          <w:marLeft w:val="0"/>
          <w:marRight w:val="0"/>
          <w:marTop w:val="0"/>
          <w:marBottom w:val="0"/>
          <w:divBdr>
            <w:top w:val="none" w:sz="0" w:space="0" w:color="auto"/>
            <w:left w:val="none" w:sz="0" w:space="0" w:color="auto"/>
            <w:bottom w:val="none" w:sz="0" w:space="0" w:color="auto"/>
            <w:right w:val="none" w:sz="0" w:space="0" w:color="auto"/>
          </w:divBdr>
        </w:div>
        <w:div w:id="120811626">
          <w:marLeft w:val="0"/>
          <w:marRight w:val="0"/>
          <w:marTop w:val="0"/>
          <w:marBottom w:val="0"/>
          <w:divBdr>
            <w:top w:val="none" w:sz="0" w:space="0" w:color="auto"/>
            <w:left w:val="none" w:sz="0" w:space="0" w:color="auto"/>
            <w:bottom w:val="none" w:sz="0" w:space="0" w:color="auto"/>
            <w:right w:val="none" w:sz="0" w:space="0" w:color="auto"/>
          </w:divBdr>
        </w:div>
        <w:div w:id="915674490">
          <w:marLeft w:val="0"/>
          <w:marRight w:val="0"/>
          <w:marTop w:val="0"/>
          <w:marBottom w:val="0"/>
          <w:divBdr>
            <w:top w:val="none" w:sz="0" w:space="0" w:color="auto"/>
            <w:left w:val="none" w:sz="0" w:space="0" w:color="auto"/>
            <w:bottom w:val="none" w:sz="0" w:space="0" w:color="auto"/>
            <w:right w:val="none" w:sz="0" w:space="0" w:color="auto"/>
          </w:divBdr>
        </w:div>
        <w:div w:id="2102333718">
          <w:marLeft w:val="0"/>
          <w:marRight w:val="0"/>
          <w:marTop w:val="0"/>
          <w:marBottom w:val="0"/>
          <w:divBdr>
            <w:top w:val="none" w:sz="0" w:space="0" w:color="auto"/>
            <w:left w:val="none" w:sz="0" w:space="0" w:color="auto"/>
            <w:bottom w:val="none" w:sz="0" w:space="0" w:color="auto"/>
            <w:right w:val="none" w:sz="0" w:space="0" w:color="auto"/>
          </w:divBdr>
        </w:div>
        <w:div w:id="267274727">
          <w:marLeft w:val="0"/>
          <w:marRight w:val="0"/>
          <w:marTop w:val="0"/>
          <w:marBottom w:val="0"/>
          <w:divBdr>
            <w:top w:val="none" w:sz="0" w:space="0" w:color="auto"/>
            <w:left w:val="none" w:sz="0" w:space="0" w:color="auto"/>
            <w:bottom w:val="none" w:sz="0" w:space="0" w:color="auto"/>
            <w:right w:val="none" w:sz="0" w:space="0" w:color="auto"/>
          </w:divBdr>
        </w:div>
        <w:div w:id="1074083889">
          <w:marLeft w:val="0"/>
          <w:marRight w:val="0"/>
          <w:marTop w:val="0"/>
          <w:marBottom w:val="0"/>
          <w:divBdr>
            <w:top w:val="none" w:sz="0" w:space="0" w:color="auto"/>
            <w:left w:val="none" w:sz="0" w:space="0" w:color="auto"/>
            <w:bottom w:val="none" w:sz="0" w:space="0" w:color="auto"/>
            <w:right w:val="none" w:sz="0" w:space="0" w:color="auto"/>
          </w:divBdr>
        </w:div>
        <w:div w:id="1027951888">
          <w:marLeft w:val="0"/>
          <w:marRight w:val="0"/>
          <w:marTop w:val="0"/>
          <w:marBottom w:val="0"/>
          <w:divBdr>
            <w:top w:val="none" w:sz="0" w:space="0" w:color="auto"/>
            <w:left w:val="none" w:sz="0" w:space="0" w:color="auto"/>
            <w:bottom w:val="none" w:sz="0" w:space="0" w:color="auto"/>
            <w:right w:val="none" w:sz="0" w:space="0" w:color="auto"/>
          </w:divBdr>
        </w:div>
        <w:div w:id="1981106221">
          <w:marLeft w:val="0"/>
          <w:marRight w:val="0"/>
          <w:marTop w:val="0"/>
          <w:marBottom w:val="0"/>
          <w:divBdr>
            <w:top w:val="none" w:sz="0" w:space="0" w:color="auto"/>
            <w:left w:val="none" w:sz="0" w:space="0" w:color="auto"/>
            <w:bottom w:val="none" w:sz="0" w:space="0" w:color="auto"/>
            <w:right w:val="none" w:sz="0" w:space="0" w:color="auto"/>
          </w:divBdr>
        </w:div>
        <w:div w:id="351230592">
          <w:marLeft w:val="0"/>
          <w:marRight w:val="0"/>
          <w:marTop w:val="0"/>
          <w:marBottom w:val="0"/>
          <w:divBdr>
            <w:top w:val="none" w:sz="0" w:space="0" w:color="auto"/>
            <w:left w:val="none" w:sz="0" w:space="0" w:color="auto"/>
            <w:bottom w:val="none" w:sz="0" w:space="0" w:color="auto"/>
            <w:right w:val="none" w:sz="0" w:space="0" w:color="auto"/>
          </w:divBdr>
        </w:div>
        <w:div w:id="242302932">
          <w:marLeft w:val="0"/>
          <w:marRight w:val="0"/>
          <w:marTop w:val="0"/>
          <w:marBottom w:val="0"/>
          <w:divBdr>
            <w:top w:val="none" w:sz="0" w:space="0" w:color="auto"/>
            <w:left w:val="none" w:sz="0" w:space="0" w:color="auto"/>
            <w:bottom w:val="none" w:sz="0" w:space="0" w:color="auto"/>
            <w:right w:val="none" w:sz="0" w:space="0" w:color="auto"/>
          </w:divBdr>
        </w:div>
        <w:div w:id="817648951">
          <w:marLeft w:val="0"/>
          <w:marRight w:val="0"/>
          <w:marTop w:val="0"/>
          <w:marBottom w:val="0"/>
          <w:divBdr>
            <w:top w:val="none" w:sz="0" w:space="0" w:color="auto"/>
            <w:left w:val="none" w:sz="0" w:space="0" w:color="auto"/>
            <w:bottom w:val="none" w:sz="0" w:space="0" w:color="auto"/>
            <w:right w:val="none" w:sz="0" w:space="0" w:color="auto"/>
          </w:divBdr>
        </w:div>
        <w:div w:id="1208562986">
          <w:marLeft w:val="0"/>
          <w:marRight w:val="0"/>
          <w:marTop w:val="0"/>
          <w:marBottom w:val="0"/>
          <w:divBdr>
            <w:top w:val="none" w:sz="0" w:space="0" w:color="auto"/>
            <w:left w:val="none" w:sz="0" w:space="0" w:color="auto"/>
            <w:bottom w:val="none" w:sz="0" w:space="0" w:color="auto"/>
            <w:right w:val="none" w:sz="0" w:space="0" w:color="auto"/>
          </w:divBdr>
        </w:div>
        <w:div w:id="371150552">
          <w:marLeft w:val="0"/>
          <w:marRight w:val="0"/>
          <w:marTop w:val="0"/>
          <w:marBottom w:val="0"/>
          <w:divBdr>
            <w:top w:val="none" w:sz="0" w:space="0" w:color="auto"/>
            <w:left w:val="none" w:sz="0" w:space="0" w:color="auto"/>
            <w:bottom w:val="none" w:sz="0" w:space="0" w:color="auto"/>
            <w:right w:val="none" w:sz="0" w:space="0" w:color="auto"/>
          </w:divBdr>
        </w:div>
        <w:div w:id="1172255797">
          <w:marLeft w:val="0"/>
          <w:marRight w:val="0"/>
          <w:marTop w:val="0"/>
          <w:marBottom w:val="0"/>
          <w:divBdr>
            <w:top w:val="none" w:sz="0" w:space="0" w:color="auto"/>
            <w:left w:val="none" w:sz="0" w:space="0" w:color="auto"/>
            <w:bottom w:val="none" w:sz="0" w:space="0" w:color="auto"/>
            <w:right w:val="none" w:sz="0" w:space="0" w:color="auto"/>
          </w:divBdr>
        </w:div>
        <w:div w:id="1729721630">
          <w:marLeft w:val="0"/>
          <w:marRight w:val="0"/>
          <w:marTop w:val="0"/>
          <w:marBottom w:val="0"/>
          <w:divBdr>
            <w:top w:val="none" w:sz="0" w:space="0" w:color="auto"/>
            <w:left w:val="none" w:sz="0" w:space="0" w:color="auto"/>
            <w:bottom w:val="none" w:sz="0" w:space="0" w:color="auto"/>
            <w:right w:val="none" w:sz="0" w:space="0" w:color="auto"/>
          </w:divBdr>
        </w:div>
        <w:div w:id="854270988">
          <w:marLeft w:val="0"/>
          <w:marRight w:val="0"/>
          <w:marTop w:val="0"/>
          <w:marBottom w:val="0"/>
          <w:divBdr>
            <w:top w:val="none" w:sz="0" w:space="0" w:color="auto"/>
            <w:left w:val="none" w:sz="0" w:space="0" w:color="auto"/>
            <w:bottom w:val="none" w:sz="0" w:space="0" w:color="auto"/>
            <w:right w:val="none" w:sz="0" w:space="0" w:color="auto"/>
          </w:divBdr>
        </w:div>
        <w:div w:id="1988781056">
          <w:marLeft w:val="0"/>
          <w:marRight w:val="0"/>
          <w:marTop w:val="0"/>
          <w:marBottom w:val="0"/>
          <w:divBdr>
            <w:top w:val="none" w:sz="0" w:space="0" w:color="auto"/>
            <w:left w:val="none" w:sz="0" w:space="0" w:color="auto"/>
            <w:bottom w:val="none" w:sz="0" w:space="0" w:color="auto"/>
            <w:right w:val="none" w:sz="0" w:space="0" w:color="auto"/>
          </w:divBdr>
        </w:div>
      </w:divsChild>
    </w:div>
    <w:div w:id="1907183633">
      <w:bodyDiv w:val="1"/>
      <w:marLeft w:val="0"/>
      <w:marRight w:val="0"/>
      <w:marTop w:val="0"/>
      <w:marBottom w:val="0"/>
      <w:divBdr>
        <w:top w:val="none" w:sz="0" w:space="0" w:color="auto"/>
        <w:left w:val="none" w:sz="0" w:space="0" w:color="auto"/>
        <w:bottom w:val="none" w:sz="0" w:space="0" w:color="auto"/>
        <w:right w:val="none" w:sz="0" w:space="0" w:color="auto"/>
      </w:divBdr>
    </w:div>
    <w:div w:id="1907568041">
      <w:bodyDiv w:val="1"/>
      <w:marLeft w:val="0"/>
      <w:marRight w:val="0"/>
      <w:marTop w:val="0"/>
      <w:marBottom w:val="0"/>
      <w:divBdr>
        <w:top w:val="none" w:sz="0" w:space="0" w:color="auto"/>
        <w:left w:val="none" w:sz="0" w:space="0" w:color="auto"/>
        <w:bottom w:val="none" w:sz="0" w:space="0" w:color="auto"/>
        <w:right w:val="none" w:sz="0" w:space="0" w:color="auto"/>
      </w:divBdr>
    </w:div>
    <w:div w:id="1907642464">
      <w:bodyDiv w:val="1"/>
      <w:marLeft w:val="0"/>
      <w:marRight w:val="0"/>
      <w:marTop w:val="0"/>
      <w:marBottom w:val="0"/>
      <w:divBdr>
        <w:top w:val="none" w:sz="0" w:space="0" w:color="auto"/>
        <w:left w:val="none" w:sz="0" w:space="0" w:color="auto"/>
        <w:bottom w:val="none" w:sz="0" w:space="0" w:color="auto"/>
        <w:right w:val="none" w:sz="0" w:space="0" w:color="auto"/>
      </w:divBdr>
    </w:div>
    <w:div w:id="1909145569">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09881478">
      <w:bodyDiv w:val="1"/>
      <w:marLeft w:val="0"/>
      <w:marRight w:val="0"/>
      <w:marTop w:val="0"/>
      <w:marBottom w:val="0"/>
      <w:divBdr>
        <w:top w:val="none" w:sz="0" w:space="0" w:color="auto"/>
        <w:left w:val="none" w:sz="0" w:space="0" w:color="auto"/>
        <w:bottom w:val="none" w:sz="0" w:space="0" w:color="auto"/>
        <w:right w:val="none" w:sz="0" w:space="0" w:color="auto"/>
      </w:divBdr>
    </w:div>
    <w:div w:id="1910000214">
      <w:bodyDiv w:val="1"/>
      <w:marLeft w:val="0"/>
      <w:marRight w:val="0"/>
      <w:marTop w:val="0"/>
      <w:marBottom w:val="0"/>
      <w:divBdr>
        <w:top w:val="none" w:sz="0" w:space="0" w:color="auto"/>
        <w:left w:val="none" w:sz="0" w:space="0" w:color="auto"/>
        <w:bottom w:val="none" w:sz="0" w:space="0" w:color="auto"/>
        <w:right w:val="none" w:sz="0" w:space="0" w:color="auto"/>
      </w:divBdr>
    </w:div>
    <w:div w:id="1910076237">
      <w:bodyDiv w:val="1"/>
      <w:marLeft w:val="0"/>
      <w:marRight w:val="0"/>
      <w:marTop w:val="0"/>
      <w:marBottom w:val="0"/>
      <w:divBdr>
        <w:top w:val="none" w:sz="0" w:space="0" w:color="auto"/>
        <w:left w:val="none" w:sz="0" w:space="0" w:color="auto"/>
        <w:bottom w:val="none" w:sz="0" w:space="0" w:color="auto"/>
        <w:right w:val="none" w:sz="0" w:space="0" w:color="auto"/>
      </w:divBdr>
    </w:div>
    <w:div w:id="1910263033">
      <w:bodyDiv w:val="1"/>
      <w:marLeft w:val="0"/>
      <w:marRight w:val="0"/>
      <w:marTop w:val="0"/>
      <w:marBottom w:val="0"/>
      <w:divBdr>
        <w:top w:val="none" w:sz="0" w:space="0" w:color="auto"/>
        <w:left w:val="none" w:sz="0" w:space="0" w:color="auto"/>
        <w:bottom w:val="none" w:sz="0" w:space="0" w:color="auto"/>
        <w:right w:val="none" w:sz="0" w:space="0" w:color="auto"/>
      </w:divBdr>
    </w:div>
    <w:div w:id="1910268605">
      <w:bodyDiv w:val="1"/>
      <w:marLeft w:val="0"/>
      <w:marRight w:val="0"/>
      <w:marTop w:val="0"/>
      <w:marBottom w:val="0"/>
      <w:divBdr>
        <w:top w:val="none" w:sz="0" w:space="0" w:color="auto"/>
        <w:left w:val="none" w:sz="0" w:space="0" w:color="auto"/>
        <w:bottom w:val="none" w:sz="0" w:space="0" w:color="auto"/>
        <w:right w:val="none" w:sz="0" w:space="0" w:color="auto"/>
      </w:divBdr>
    </w:div>
    <w:div w:id="1910269890">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0531378">
      <w:bodyDiv w:val="1"/>
      <w:marLeft w:val="0"/>
      <w:marRight w:val="0"/>
      <w:marTop w:val="0"/>
      <w:marBottom w:val="0"/>
      <w:divBdr>
        <w:top w:val="none" w:sz="0" w:space="0" w:color="auto"/>
        <w:left w:val="none" w:sz="0" w:space="0" w:color="auto"/>
        <w:bottom w:val="none" w:sz="0" w:space="0" w:color="auto"/>
        <w:right w:val="none" w:sz="0" w:space="0" w:color="auto"/>
      </w:divBdr>
    </w:div>
    <w:div w:id="1910648970">
      <w:bodyDiv w:val="1"/>
      <w:marLeft w:val="0"/>
      <w:marRight w:val="0"/>
      <w:marTop w:val="0"/>
      <w:marBottom w:val="0"/>
      <w:divBdr>
        <w:top w:val="none" w:sz="0" w:space="0" w:color="auto"/>
        <w:left w:val="none" w:sz="0" w:space="0" w:color="auto"/>
        <w:bottom w:val="none" w:sz="0" w:space="0" w:color="auto"/>
        <w:right w:val="none" w:sz="0" w:space="0" w:color="auto"/>
      </w:divBdr>
    </w:div>
    <w:div w:id="1910652857">
      <w:bodyDiv w:val="1"/>
      <w:marLeft w:val="0"/>
      <w:marRight w:val="0"/>
      <w:marTop w:val="0"/>
      <w:marBottom w:val="0"/>
      <w:divBdr>
        <w:top w:val="none" w:sz="0" w:space="0" w:color="auto"/>
        <w:left w:val="none" w:sz="0" w:space="0" w:color="auto"/>
        <w:bottom w:val="none" w:sz="0" w:space="0" w:color="auto"/>
        <w:right w:val="none" w:sz="0" w:space="0" w:color="auto"/>
      </w:divBdr>
    </w:div>
    <w:div w:id="1910843002">
      <w:bodyDiv w:val="1"/>
      <w:marLeft w:val="0"/>
      <w:marRight w:val="0"/>
      <w:marTop w:val="0"/>
      <w:marBottom w:val="0"/>
      <w:divBdr>
        <w:top w:val="none" w:sz="0" w:space="0" w:color="auto"/>
        <w:left w:val="none" w:sz="0" w:space="0" w:color="auto"/>
        <w:bottom w:val="none" w:sz="0" w:space="0" w:color="auto"/>
        <w:right w:val="none" w:sz="0" w:space="0" w:color="auto"/>
      </w:divBdr>
    </w:div>
    <w:div w:id="1911501794">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1771201">
      <w:bodyDiv w:val="1"/>
      <w:marLeft w:val="0"/>
      <w:marRight w:val="0"/>
      <w:marTop w:val="0"/>
      <w:marBottom w:val="0"/>
      <w:divBdr>
        <w:top w:val="none" w:sz="0" w:space="0" w:color="auto"/>
        <w:left w:val="none" w:sz="0" w:space="0" w:color="auto"/>
        <w:bottom w:val="none" w:sz="0" w:space="0" w:color="auto"/>
        <w:right w:val="none" w:sz="0" w:space="0" w:color="auto"/>
      </w:divBdr>
    </w:div>
    <w:div w:id="1912424791">
      <w:bodyDiv w:val="1"/>
      <w:marLeft w:val="0"/>
      <w:marRight w:val="0"/>
      <w:marTop w:val="0"/>
      <w:marBottom w:val="0"/>
      <w:divBdr>
        <w:top w:val="none" w:sz="0" w:space="0" w:color="auto"/>
        <w:left w:val="none" w:sz="0" w:space="0" w:color="auto"/>
        <w:bottom w:val="none" w:sz="0" w:space="0" w:color="auto"/>
        <w:right w:val="none" w:sz="0" w:space="0" w:color="auto"/>
      </w:divBdr>
    </w:div>
    <w:div w:id="1913344632">
      <w:bodyDiv w:val="1"/>
      <w:marLeft w:val="0"/>
      <w:marRight w:val="0"/>
      <w:marTop w:val="0"/>
      <w:marBottom w:val="0"/>
      <w:divBdr>
        <w:top w:val="none" w:sz="0" w:space="0" w:color="auto"/>
        <w:left w:val="none" w:sz="0" w:space="0" w:color="auto"/>
        <w:bottom w:val="none" w:sz="0" w:space="0" w:color="auto"/>
        <w:right w:val="none" w:sz="0" w:space="0" w:color="auto"/>
      </w:divBdr>
    </w:div>
    <w:div w:id="1913614921">
      <w:bodyDiv w:val="1"/>
      <w:marLeft w:val="0"/>
      <w:marRight w:val="0"/>
      <w:marTop w:val="0"/>
      <w:marBottom w:val="0"/>
      <w:divBdr>
        <w:top w:val="none" w:sz="0" w:space="0" w:color="auto"/>
        <w:left w:val="none" w:sz="0" w:space="0" w:color="auto"/>
        <w:bottom w:val="none" w:sz="0" w:space="0" w:color="auto"/>
        <w:right w:val="none" w:sz="0" w:space="0" w:color="auto"/>
      </w:divBdr>
    </w:div>
    <w:div w:id="1914000059">
      <w:bodyDiv w:val="1"/>
      <w:marLeft w:val="0"/>
      <w:marRight w:val="0"/>
      <w:marTop w:val="0"/>
      <w:marBottom w:val="0"/>
      <w:divBdr>
        <w:top w:val="none" w:sz="0" w:space="0" w:color="auto"/>
        <w:left w:val="none" w:sz="0" w:space="0" w:color="auto"/>
        <w:bottom w:val="none" w:sz="0" w:space="0" w:color="auto"/>
        <w:right w:val="none" w:sz="0" w:space="0" w:color="auto"/>
      </w:divBdr>
    </w:div>
    <w:div w:id="1914506781">
      <w:bodyDiv w:val="1"/>
      <w:marLeft w:val="0"/>
      <w:marRight w:val="0"/>
      <w:marTop w:val="0"/>
      <w:marBottom w:val="0"/>
      <w:divBdr>
        <w:top w:val="none" w:sz="0" w:space="0" w:color="auto"/>
        <w:left w:val="none" w:sz="0" w:space="0" w:color="auto"/>
        <w:bottom w:val="none" w:sz="0" w:space="0" w:color="auto"/>
        <w:right w:val="none" w:sz="0" w:space="0" w:color="auto"/>
      </w:divBdr>
    </w:div>
    <w:div w:id="1914773294">
      <w:bodyDiv w:val="1"/>
      <w:marLeft w:val="0"/>
      <w:marRight w:val="0"/>
      <w:marTop w:val="0"/>
      <w:marBottom w:val="0"/>
      <w:divBdr>
        <w:top w:val="none" w:sz="0" w:space="0" w:color="auto"/>
        <w:left w:val="none" w:sz="0" w:space="0" w:color="auto"/>
        <w:bottom w:val="none" w:sz="0" w:space="0" w:color="auto"/>
        <w:right w:val="none" w:sz="0" w:space="0" w:color="auto"/>
      </w:divBdr>
    </w:div>
    <w:div w:id="191477715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5434637">
      <w:bodyDiv w:val="1"/>
      <w:marLeft w:val="0"/>
      <w:marRight w:val="0"/>
      <w:marTop w:val="0"/>
      <w:marBottom w:val="0"/>
      <w:divBdr>
        <w:top w:val="none" w:sz="0" w:space="0" w:color="auto"/>
        <w:left w:val="none" w:sz="0" w:space="0" w:color="auto"/>
        <w:bottom w:val="none" w:sz="0" w:space="0" w:color="auto"/>
        <w:right w:val="none" w:sz="0" w:space="0" w:color="auto"/>
      </w:divBdr>
    </w:div>
    <w:div w:id="1915509338">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397811">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7669325">
      <w:bodyDiv w:val="1"/>
      <w:marLeft w:val="0"/>
      <w:marRight w:val="0"/>
      <w:marTop w:val="0"/>
      <w:marBottom w:val="0"/>
      <w:divBdr>
        <w:top w:val="none" w:sz="0" w:space="0" w:color="auto"/>
        <w:left w:val="none" w:sz="0" w:space="0" w:color="auto"/>
        <w:bottom w:val="none" w:sz="0" w:space="0" w:color="auto"/>
        <w:right w:val="none" w:sz="0" w:space="0" w:color="auto"/>
      </w:divBdr>
    </w:div>
    <w:div w:id="1917741504">
      <w:bodyDiv w:val="1"/>
      <w:marLeft w:val="0"/>
      <w:marRight w:val="0"/>
      <w:marTop w:val="0"/>
      <w:marBottom w:val="0"/>
      <w:divBdr>
        <w:top w:val="none" w:sz="0" w:space="0" w:color="auto"/>
        <w:left w:val="none" w:sz="0" w:space="0" w:color="auto"/>
        <w:bottom w:val="none" w:sz="0" w:space="0" w:color="auto"/>
        <w:right w:val="none" w:sz="0" w:space="0" w:color="auto"/>
      </w:divBdr>
    </w:div>
    <w:div w:id="1918052983">
      <w:bodyDiv w:val="1"/>
      <w:marLeft w:val="0"/>
      <w:marRight w:val="0"/>
      <w:marTop w:val="0"/>
      <w:marBottom w:val="0"/>
      <w:divBdr>
        <w:top w:val="none" w:sz="0" w:space="0" w:color="auto"/>
        <w:left w:val="none" w:sz="0" w:space="0" w:color="auto"/>
        <w:bottom w:val="none" w:sz="0" w:space="0" w:color="auto"/>
        <w:right w:val="none" w:sz="0" w:space="0" w:color="auto"/>
      </w:divBdr>
    </w:div>
    <w:div w:id="1918438952">
      <w:bodyDiv w:val="1"/>
      <w:marLeft w:val="0"/>
      <w:marRight w:val="0"/>
      <w:marTop w:val="0"/>
      <w:marBottom w:val="0"/>
      <w:divBdr>
        <w:top w:val="none" w:sz="0" w:space="0" w:color="auto"/>
        <w:left w:val="none" w:sz="0" w:space="0" w:color="auto"/>
        <w:bottom w:val="none" w:sz="0" w:space="0" w:color="auto"/>
        <w:right w:val="none" w:sz="0" w:space="0" w:color="auto"/>
      </w:divBdr>
    </w:div>
    <w:div w:id="1918901527">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19242143">
      <w:bodyDiv w:val="1"/>
      <w:marLeft w:val="0"/>
      <w:marRight w:val="0"/>
      <w:marTop w:val="0"/>
      <w:marBottom w:val="0"/>
      <w:divBdr>
        <w:top w:val="none" w:sz="0" w:space="0" w:color="auto"/>
        <w:left w:val="none" w:sz="0" w:space="0" w:color="auto"/>
        <w:bottom w:val="none" w:sz="0" w:space="0" w:color="auto"/>
        <w:right w:val="none" w:sz="0" w:space="0" w:color="auto"/>
      </w:divBdr>
    </w:div>
    <w:div w:id="1920022803">
      <w:bodyDiv w:val="1"/>
      <w:marLeft w:val="0"/>
      <w:marRight w:val="0"/>
      <w:marTop w:val="0"/>
      <w:marBottom w:val="0"/>
      <w:divBdr>
        <w:top w:val="none" w:sz="0" w:space="0" w:color="auto"/>
        <w:left w:val="none" w:sz="0" w:space="0" w:color="auto"/>
        <w:bottom w:val="none" w:sz="0" w:space="0" w:color="auto"/>
        <w:right w:val="none" w:sz="0" w:space="0" w:color="auto"/>
      </w:divBdr>
    </w:div>
    <w:div w:id="1920209935">
      <w:bodyDiv w:val="1"/>
      <w:marLeft w:val="0"/>
      <w:marRight w:val="0"/>
      <w:marTop w:val="0"/>
      <w:marBottom w:val="0"/>
      <w:divBdr>
        <w:top w:val="none" w:sz="0" w:space="0" w:color="auto"/>
        <w:left w:val="none" w:sz="0" w:space="0" w:color="auto"/>
        <w:bottom w:val="none" w:sz="0" w:space="0" w:color="auto"/>
        <w:right w:val="none" w:sz="0" w:space="0" w:color="auto"/>
      </w:divBdr>
    </w:div>
    <w:div w:id="1920284524">
      <w:bodyDiv w:val="1"/>
      <w:marLeft w:val="0"/>
      <w:marRight w:val="0"/>
      <w:marTop w:val="0"/>
      <w:marBottom w:val="0"/>
      <w:divBdr>
        <w:top w:val="none" w:sz="0" w:space="0" w:color="auto"/>
        <w:left w:val="none" w:sz="0" w:space="0" w:color="auto"/>
        <w:bottom w:val="none" w:sz="0" w:space="0" w:color="auto"/>
        <w:right w:val="none" w:sz="0" w:space="0" w:color="auto"/>
      </w:divBdr>
    </w:div>
    <w:div w:id="1920288166">
      <w:bodyDiv w:val="1"/>
      <w:marLeft w:val="0"/>
      <w:marRight w:val="0"/>
      <w:marTop w:val="0"/>
      <w:marBottom w:val="0"/>
      <w:divBdr>
        <w:top w:val="none" w:sz="0" w:space="0" w:color="auto"/>
        <w:left w:val="none" w:sz="0" w:space="0" w:color="auto"/>
        <w:bottom w:val="none" w:sz="0" w:space="0" w:color="auto"/>
        <w:right w:val="none" w:sz="0" w:space="0" w:color="auto"/>
      </w:divBdr>
    </w:div>
    <w:div w:id="1920406189">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0557534">
      <w:bodyDiv w:val="1"/>
      <w:marLeft w:val="0"/>
      <w:marRight w:val="0"/>
      <w:marTop w:val="0"/>
      <w:marBottom w:val="0"/>
      <w:divBdr>
        <w:top w:val="none" w:sz="0" w:space="0" w:color="auto"/>
        <w:left w:val="none" w:sz="0" w:space="0" w:color="auto"/>
        <w:bottom w:val="none" w:sz="0" w:space="0" w:color="auto"/>
        <w:right w:val="none" w:sz="0" w:space="0" w:color="auto"/>
      </w:divBdr>
    </w:div>
    <w:div w:id="1920946180">
      <w:bodyDiv w:val="1"/>
      <w:marLeft w:val="0"/>
      <w:marRight w:val="0"/>
      <w:marTop w:val="0"/>
      <w:marBottom w:val="0"/>
      <w:divBdr>
        <w:top w:val="none" w:sz="0" w:space="0" w:color="auto"/>
        <w:left w:val="none" w:sz="0" w:space="0" w:color="auto"/>
        <w:bottom w:val="none" w:sz="0" w:space="0" w:color="auto"/>
        <w:right w:val="none" w:sz="0" w:space="0" w:color="auto"/>
      </w:divBdr>
    </w:div>
    <w:div w:id="1921015493">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478563">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2329718">
      <w:bodyDiv w:val="1"/>
      <w:marLeft w:val="0"/>
      <w:marRight w:val="0"/>
      <w:marTop w:val="0"/>
      <w:marBottom w:val="0"/>
      <w:divBdr>
        <w:top w:val="none" w:sz="0" w:space="0" w:color="auto"/>
        <w:left w:val="none" w:sz="0" w:space="0" w:color="auto"/>
        <w:bottom w:val="none" w:sz="0" w:space="0" w:color="auto"/>
        <w:right w:val="none" w:sz="0" w:space="0" w:color="auto"/>
      </w:divBdr>
    </w:div>
    <w:div w:id="1922569083">
      <w:bodyDiv w:val="1"/>
      <w:marLeft w:val="0"/>
      <w:marRight w:val="0"/>
      <w:marTop w:val="0"/>
      <w:marBottom w:val="0"/>
      <w:divBdr>
        <w:top w:val="none" w:sz="0" w:space="0" w:color="auto"/>
        <w:left w:val="none" w:sz="0" w:space="0" w:color="auto"/>
        <w:bottom w:val="none" w:sz="0" w:space="0" w:color="auto"/>
        <w:right w:val="none" w:sz="0" w:space="0" w:color="auto"/>
      </w:divBdr>
    </w:div>
    <w:div w:id="1922793020">
      <w:bodyDiv w:val="1"/>
      <w:marLeft w:val="0"/>
      <w:marRight w:val="0"/>
      <w:marTop w:val="0"/>
      <w:marBottom w:val="0"/>
      <w:divBdr>
        <w:top w:val="none" w:sz="0" w:space="0" w:color="auto"/>
        <w:left w:val="none" w:sz="0" w:space="0" w:color="auto"/>
        <w:bottom w:val="none" w:sz="0" w:space="0" w:color="auto"/>
        <w:right w:val="none" w:sz="0" w:space="0" w:color="auto"/>
      </w:divBdr>
    </w:div>
    <w:div w:id="1923031266">
      <w:bodyDiv w:val="1"/>
      <w:marLeft w:val="0"/>
      <w:marRight w:val="0"/>
      <w:marTop w:val="0"/>
      <w:marBottom w:val="0"/>
      <w:divBdr>
        <w:top w:val="none" w:sz="0" w:space="0" w:color="auto"/>
        <w:left w:val="none" w:sz="0" w:space="0" w:color="auto"/>
        <w:bottom w:val="none" w:sz="0" w:space="0" w:color="auto"/>
        <w:right w:val="none" w:sz="0" w:space="0" w:color="auto"/>
      </w:divBdr>
    </w:div>
    <w:div w:id="1923100452">
      <w:bodyDiv w:val="1"/>
      <w:marLeft w:val="0"/>
      <w:marRight w:val="0"/>
      <w:marTop w:val="0"/>
      <w:marBottom w:val="0"/>
      <w:divBdr>
        <w:top w:val="none" w:sz="0" w:space="0" w:color="auto"/>
        <w:left w:val="none" w:sz="0" w:space="0" w:color="auto"/>
        <w:bottom w:val="none" w:sz="0" w:space="0" w:color="auto"/>
        <w:right w:val="none" w:sz="0" w:space="0" w:color="auto"/>
      </w:divBdr>
    </w:div>
    <w:div w:id="1923877894">
      <w:bodyDiv w:val="1"/>
      <w:marLeft w:val="0"/>
      <w:marRight w:val="0"/>
      <w:marTop w:val="0"/>
      <w:marBottom w:val="0"/>
      <w:divBdr>
        <w:top w:val="none" w:sz="0" w:space="0" w:color="auto"/>
        <w:left w:val="none" w:sz="0" w:space="0" w:color="auto"/>
        <w:bottom w:val="none" w:sz="0" w:space="0" w:color="auto"/>
        <w:right w:val="none" w:sz="0" w:space="0" w:color="auto"/>
      </w:divBdr>
    </w:div>
    <w:div w:id="1924341646">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5260460">
      <w:bodyDiv w:val="1"/>
      <w:marLeft w:val="0"/>
      <w:marRight w:val="0"/>
      <w:marTop w:val="0"/>
      <w:marBottom w:val="0"/>
      <w:divBdr>
        <w:top w:val="none" w:sz="0" w:space="0" w:color="auto"/>
        <w:left w:val="none" w:sz="0" w:space="0" w:color="auto"/>
        <w:bottom w:val="none" w:sz="0" w:space="0" w:color="auto"/>
        <w:right w:val="none" w:sz="0" w:space="0" w:color="auto"/>
      </w:divBdr>
    </w:div>
    <w:div w:id="1925262445">
      <w:bodyDiv w:val="1"/>
      <w:marLeft w:val="0"/>
      <w:marRight w:val="0"/>
      <w:marTop w:val="0"/>
      <w:marBottom w:val="0"/>
      <w:divBdr>
        <w:top w:val="none" w:sz="0" w:space="0" w:color="auto"/>
        <w:left w:val="none" w:sz="0" w:space="0" w:color="auto"/>
        <w:bottom w:val="none" w:sz="0" w:space="0" w:color="auto"/>
        <w:right w:val="none" w:sz="0" w:space="0" w:color="auto"/>
      </w:divBdr>
    </w:div>
    <w:div w:id="1925844889">
      <w:bodyDiv w:val="1"/>
      <w:marLeft w:val="0"/>
      <w:marRight w:val="0"/>
      <w:marTop w:val="0"/>
      <w:marBottom w:val="0"/>
      <w:divBdr>
        <w:top w:val="none" w:sz="0" w:space="0" w:color="auto"/>
        <w:left w:val="none" w:sz="0" w:space="0" w:color="auto"/>
        <w:bottom w:val="none" w:sz="0" w:space="0" w:color="auto"/>
        <w:right w:val="none" w:sz="0" w:space="0" w:color="auto"/>
      </w:divBdr>
    </w:div>
    <w:div w:id="1926038923">
      <w:bodyDiv w:val="1"/>
      <w:marLeft w:val="0"/>
      <w:marRight w:val="0"/>
      <w:marTop w:val="0"/>
      <w:marBottom w:val="0"/>
      <w:divBdr>
        <w:top w:val="none" w:sz="0" w:space="0" w:color="auto"/>
        <w:left w:val="none" w:sz="0" w:space="0" w:color="auto"/>
        <w:bottom w:val="none" w:sz="0" w:space="0" w:color="auto"/>
        <w:right w:val="none" w:sz="0" w:space="0" w:color="auto"/>
      </w:divBdr>
    </w:div>
    <w:div w:id="1926498962">
      <w:bodyDiv w:val="1"/>
      <w:marLeft w:val="0"/>
      <w:marRight w:val="0"/>
      <w:marTop w:val="0"/>
      <w:marBottom w:val="0"/>
      <w:divBdr>
        <w:top w:val="none" w:sz="0" w:space="0" w:color="auto"/>
        <w:left w:val="none" w:sz="0" w:space="0" w:color="auto"/>
        <w:bottom w:val="none" w:sz="0" w:space="0" w:color="auto"/>
        <w:right w:val="none" w:sz="0" w:space="0" w:color="auto"/>
      </w:divBdr>
    </w:div>
    <w:div w:id="1926720301">
      <w:bodyDiv w:val="1"/>
      <w:marLeft w:val="0"/>
      <w:marRight w:val="0"/>
      <w:marTop w:val="0"/>
      <w:marBottom w:val="0"/>
      <w:divBdr>
        <w:top w:val="none" w:sz="0" w:space="0" w:color="auto"/>
        <w:left w:val="none" w:sz="0" w:space="0" w:color="auto"/>
        <w:bottom w:val="none" w:sz="0" w:space="0" w:color="auto"/>
        <w:right w:val="none" w:sz="0" w:space="0" w:color="auto"/>
      </w:divBdr>
    </w:div>
    <w:div w:id="1926914742">
      <w:bodyDiv w:val="1"/>
      <w:marLeft w:val="0"/>
      <w:marRight w:val="0"/>
      <w:marTop w:val="0"/>
      <w:marBottom w:val="0"/>
      <w:divBdr>
        <w:top w:val="none" w:sz="0" w:space="0" w:color="auto"/>
        <w:left w:val="none" w:sz="0" w:space="0" w:color="auto"/>
        <w:bottom w:val="none" w:sz="0" w:space="0" w:color="auto"/>
        <w:right w:val="none" w:sz="0" w:space="0" w:color="auto"/>
      </w:divBdr>
      <w:divsChild>
        <w:div w:id="912858844">
          <w:marLeft w:val="0"/>
          <w:marRight w:val="0"/>
          <w:marTop w:val="0"/>
          <w:marBottom w:val="0"/>
          <w:divBdr>
            <w:top w:val="none" w:sz="0" w:space="0" w:color="auto"/>
            <w:left w:val="none" w:sz="0" w:space="0" w:color="auto"/>
            <w:bottom w:val="none" w:sz="0" w:space="0" w:color="auto"/>
            <w:right w:val="none" w:sz="0" w:space="0" w:color="auto"/>
          </w:divBdr>
        </w:div>
        <w:div w:id="1696343586">
          <w:marLeft w:val="0"/>
          <w:marRight w:val="0"/>
          <w:marTop w:val="0"/>
          <w:marBottom w:val="0"/>
          <w:divBdr>
            <w:top w:val="none" w:sz="0" w:space="0" w:color="auto"/>
            <w:left w:val="none" w:sz="0" w:space="0" w:color="auto"/>
            <w:bottom w:val="none" w:sz="0" w:space="0" w:color="auto"/>
            <w:right w:val="none" w:sz="0" w:space="0" w:color="auto"/>
          </w:divBdr>
        </w:div>
        <w:div w:id="106199139">
          <w:marLeft w:val="0"/>
          <w:marRight w:val="0"/>
          <w:marTop w:val="0"/>
          <w:marBottom w:val="0"/>
          <w:divBdr>
            <w:top w:val="none" w:sz="0" w:space="0" w:color="auto"/>
            <w:left w:val="none" w:sz="0" w:space="0" w:color="auto"/>
            <w:bottom w:val="none" w:sz="0" w:space="0" w:color="auto"/>
            <w:right w:val="none" w:sz="0" w:space="0" w:color="auto"/>
          </w:divBdr>
        </w:div>
        <w:div w:id="402947659">
          <w:marLeft w:val="0"/>
          <w:marRight w:val="0"/>
          <w:marTop w:val="0"/>
          <w:marBottom w:val="0"/>
          <w:divBdr>
            <w:top w:val="none" w:sz="0" w:space="0" w:color="auto"/>
            <w:left w:val="none" w:sz="0" w:space="0" w:color="auto"/>
            <w:bottom w:val="none" w:sz="0" w:space="0" w:color="auto"/>
            <w:right w:val="none" w:sz="0" w:space="0" w:color="auto"/>
          </w:divBdr>
        </w:div>
        <w:div w:id="582960030">
          <w:marLeft w:val="0"/>
          <w:marRight w:val="0"/>
          <w:marTop w:val="0"/>
          <w:marBottom w:val="0"/>
          <w:divBdr>
            <w:top w:val="none" w:sz="0" w:space="0" w:color="auto"/>
            <w:left w:val="none" w:sz="0" w:space="0" w:color="auto"/>
            <w:bottom w:val="none" w:sz="0" w:space="0" w:color="auto"/>
            <w:right w:val="none" w:sz="0" w:space="0" w:color="auto"/>
          </w:divBdr>
        </w:div>
        <w:div w:id="660893644">
          <w:marLeft w:val="0"/>
          <w:marRight w:val="0"/>
          <w:marTop w:val="0"/>
          <w:marBottom w:val="0"/>
          <w:divBdr>
            <w:top w:val="none" w:sz="0" w:space="0" w:color="auto"/>
            <w:left w:val="none" w:sz="0" w:space="0" w:color="auto"/>
            <w:bottom w:val="none" w:sz="0" w:space="0" w:color="auto"/>
            <w:right w:val="none" w:sz="0" w:space="0" w:color="auto"/>
          </w:divBdr>
        </w:div>
        <w:div w:id="482739046">
          <w:marLeft w:val="0"/>
          <w:marRight w:val="0"/>
          <w:marTop w:val="0"/>
          <w:marBottom w:val="0"/>
          <w:divBdr>
            <w:top w:val="none" w:sz="0" w:space="0" w:color="auto"/>
            <w:left w:val="none" w:sz="0" w:space="0" w:color="auto"/>
            <w:bottom w:val="none" w:sz="0" w:space="0" w:color="auto"/>
            <w:right w:val="none" w:sz="0" w:space="0" w:color="auto"/>
          </w:divBdr>
        </w:div>
        <w:div w:id="1958176430">
          <w:marLeft w:val="0"/>
          <w:marRight w:val="0"/>
          <w:marTop w:val="0"/>
          <w:marBottom w:val="0"/>
          <w:divBdr>
            <w:top w:val="none" w:sz="0" w:space="0" w:color="auto"/>
            <w:left w:val="none" w:sz="0" w:space="0" w:color="auto"/>
            <w:bottom w:val="none" w:sz="0" w:space="0" w:color="auto"/>
            <w:right w:val="none" w:sz="0" w:space="0" w:color="auto"/>
          </w:divBdr>
        </w:div>
        <w:div w:id="1207329461">
          <w:marLeft w:val="0"/>
          <w:marRight w:val="0"/>
          <w:marTop w:val="0"/>
          <w:marBottom w:val="0"/>
          <w:divBdr>
            <w:top w:val="none" w:sz="0" w:space="0" w:color="auto"/>
            <w:left w:val="none" w:sz="0" w:space="0" w:color="auto"/>
            <w:bottom w:val="none" w:sz="0" w:space="0" w:color="auto"/>
            <w:right w:val="none" w:sz="0" w:space="0" w:color="auto"/>
          </w:divBdr>
        </w:div>
        <w:div w:id="1486583638">
          <w:marLeft w:val="0"/>
          <w:marRight w:val="0"/>
          <w:marTop w:val="0"/>
          <w:marBottom w:val="0"/>
          <w:divBdr>
            <w:top w:val="none" w:sz="0" w:space="0" w:color="auto"/>
            <w:left w:val="none" w:sz="0" w:space="0" w:color="auto"/>
            <w:bottom w:val="none" w:sz="0" w:space="0" w:color="auto"/>
            <w:right w:val="none" w:sz="0" w:space="0" w:color="auto"/>
          </w:divBdr>
        </w:div>
        <w:div w:id="1174107199">
          <w:marLeft w:val="0"/>
          <w:marRight w:val="0"/>
          <w:marTop w:val="0"/>
          <w:marBottom w:val="0"/>
          <w:divBdr>
            <w:top w:val="none" w:sz="0" w:space="0" w:color="auto"/>
            <w:left w:val="none" w:sz="0" w:space="0" w:color="auto"/>
            <w:bottom w:val="none" w:sz="0" w:space="0" w:color="auto"/>
            <w:right w:val="none" w:sz="0" w:space="0" w:color="auto"/>
          </w:divBdr>
        </w:div>
        <w:div w:id="1058555541">
          <w:marLeft w:val="0"/>
          <w:marRight w:val="0"/>
          <w:marTop w:val="0"/>
          <w:marBottom w:val="0"/>
          <w:divBdr>
            <w:top w:val="none" w:sz="0" w:space="0" w:color="auto"/>
            <w:left w:val="none" w:sz="0" w:space="0" w:color="auto"/>
            <w:bottom w:val="none" w:sz="0" w:space="0" w:color="auto"/>
            <w:right w:val="none" w:sz="0" w:space="0" w:color="auto"/>
          </w:divBdr>
        </w:div>
        <w:div w:id="1868834859">
          <w:marLeft w:val="0"/>
          <w:marRight w:val="0"/>
          <w:marTop w:val="0"/>
          <w:marBottom w:val="0"/>
          <w:divBdr>
            <w:top w:val="none" w:sz="0" w:space="0" w:color="auto"/>
            <w:left w:val="none" w:sz="0" w:space="0" w:color="auto"/>
            <w:bottom w:val="none" w:sz="0" w:space="0" w:color="auto"/>
            <w:right w:val="none" w:sz="0" w:space="0" w:color="auto"/>
          </w:divBdr>
        </w:div>
        <w:div w:id="261691962">
          <w:marLeft w:val="0"/>
          <w:marRight w:val="0"/>
          <w:marTop w:val="0"/>
          <w:marBottom w:val="0"/>
          <w:divBdr>
            <w:top w:val="none" w:sz="0" w:space="0" w:color="auto"/>
            <w:left w:val="none" w:sz="0" w:space="0" w:color="auto"/>
            <w:bottom w:val="none" w:sz="0" w:space="0" w:color="auto"/>
            <w:right w:val="none" w:sz="0" w:space="0" w:color="auto"/>
          </w:divBdr>
        </w:div>
        <w:div w:id="755370658">
          <w:marLeft w:val="0"/>
          <w:marRight w:val="0"/>
          <w:marTop w:val="0"/>
          <w:marBottom w:val="0"/>
          <w:divBdr>
            <w:top w:val="none" w:sz="0" w:space="0" w:color="auto"/>
            <w:left w:val="none" w:sz="0" w:space="0" w:color="auto"/>
            <w:bottom w:val="none" w:sz="0" w:space="0" w:color="auto"/>
            <w:right w:val="none" w:sz="0" w:space="0" w:color="auto"/>
          </w:divBdr>
        </w:div>
        <w:div w:id="1644501369">
          <w:marLeft w:val="0"/>
          <w:marRight w:val="0"/>
          <w:marTop w:val="0"/>
          <w:marBottom w:val="0"/>
          <w:divBdr>
            <w:top w:val="none" w:sz="0" w:space="0" w:color="auto"/>
            <w:left w:val="none" w:sz="0" w:space="0" w:color="auto"/>
            <w:bottom w:val="none" w:sz="0" w:space="0" w:color="auto"/>
            <w:right w:val="none" w:sz="0" w:space="0" w:color="auto"/>
          </w:divBdr>
        </w:div>
        <w:div w:id="1375420310">
          <w:marLeft w:val="0"/>
          <w:marRight w:val="0"/>
          <w:marTop w:val="0"/>
          <w:marBottom w:val="0"/>
          <w:divBdr>
            <w:top w:val="none" w:sz="0" w:space="0" w:color="auto"/>
            <w:left w:val="none" w:sz="0" w:space="0" w:color="auto"/>
            <w:bottom w:val="none" w:sz="0" w:space="0" w:color="auto"/>
            <w:right w:val="none" w:sz="0" w:space="0" w:color="auto"/>
          </w:divBdr>
        </w:div>
        <w:div w:id="2028286118">
          <w:marLeft w:val="0"/>
          <w:marRight w:val="0"/>
          <w:marTop w:val="0"/>
          <w:marBottom w:val="0"/>
          <w:divBdr>
            <w:top w:val="none" w:sz="0" w:space="0" w:color="auto"/>
            <w:left w:val="none" w:sz="0" w:space="0" w:color="auto"/>
            <w:bottom w:val="none" w:sz="0" w:space="0" w:color="auto"/>
            <w:right w:val="none" w:sz="0" w:space="0" w:color="auto"/>
          </w:divBdr>
        </w:div>
        <w:div w:id="1495682966">
          <w:marLeft w:val="0"/>
          <w:marRight w:val="0"/>
          <w:marTop w:val="0"/>
          <w:marBottom w:val="0"/>
          <w:divBdr>
            <w:top w:val="none" w:sz="0" w:space="0" w:color="auto"/>
            <w:left w:val="none" w:sz="0" w:space="0" w:color="auto"/>
            <w:bottom w:val="none" w:sz="0" w:space="0" w:color="auto"/>
            <w:right w:val="none" w:sz="0" w:space="0" w:color="auto"/>
          </w:divBdr>
        </w:div>
        <w:div w:id="1487014723">
          <w:marLeft w:val="0"/>
          <w:marRight w:val="0"/>
          <w:marTop w:val="0"/>
          <w:marBottom w:val="0"/>
          <w:divBdr>
            <w:top w:val="none" w:sz="0" w:space="0" w:color="auto"/>
            <w:left w:val="none" w:sz="0" w:space="0" w:color="auto"/>
            <w:bottom w:val="none" w:sz="0" w:space="0" w:color="auto"/>
            <w:right w:val="none" w:sz="0" w:space="0" w:color="auto"/>
          </w:divBdr>
        </w:div>
        <w:div w:id="460849402">
          <w:marLeft w:val="0"/>
          <w:marRight w:val="0"/>
          <w:marTop w:val="0"/>
          <w:marBottom w:val="0"/>
          <w:divBdr>
            <w:top w:val="none" w:sz="0" w:space="0" w:color="auto"/>
            <w:left w:val="none" w:sz="0" w:space="0" w:color="auto"/>
            <w:bottom w:val="none" w:sz="0" w:space="0" w:color="auto"/>
            <w:right w:val="none" w:sz="0" w:space="0" w:color="auto"/>
          </w:divBdr>
        </w:div>
        <w:div w:id="1840078180">
          <w:marLeft w:val="0"/>
          <w:marRight w:val="0"/>
          <w:marTop w:val="0"/>
          <w:marBottom w:val="0"/>
          <w:divBdr>
            <w:top w:val="none" w:sz="0" w:space="0" w:color="auto"/>
            <w:left w:val="none" w:sz="0" w:space="0" w:color="auto"/>
            <w:bottom w:val="none" w:sz="0" w:space="0" w:color="auto"/>
            <w:right w:val="none" w:sz="0" w:space="0" w:color="auto"/>
          </w:divBdr>
        </w:div>
        <w:div w:id="1754547850">
          <w:marLeft w:val="0"/>
          <w:marRight w:val="0"/>
          <w:marTop w:val="0"/>
          <w:marBottom w:val="0"/>
          <w:divBdr>
            <w:top w:val="none" w:sz="0" w:space="0" w:color="auto"/>
            <w:left w:val="none" w:sz="0" w:space="0" w:color="auto"/>
            <w:bottom w:val="none" w:sz="0" w:space="0" w:color="auto"/>
            <w:right w:val="none" w:sz="0" w:space="0" w:color="auto"/>
          </w:divBdr>
        </w:div>
        <w:div w:id="978344301">
          <w:marLeft w:val="0"/>
          <w:marRight w:val="0"/>
          <w:marTop w:val="0"/>
          <w:marBottom w:val="0"/>
          <w:divBdr>
            <w:top w:val="none" w:sz="0" w:space="0" w:color="auto"/>
            <w:left w:val="none" w:sz="0" w:space="0" w:color="auto"/>
            <w:bottom w:val="none" w:sz="0" w:space="0" w:color="auto"/>
            <w:right w:val="none" w:sz="0" w:space="0" w:color="auto"/>
          </w:divBdr>
        </w:div>
        <w:div w:id="1465804413">
          <w:marLeft w:val="0"/>
          <w:marRight w:val="0"/>
          <w:marTop w:val="0"/>
          <w:marBottom w:val="0"/>
          <w:divBdr>
            <w:top w:val="none" w:sz="0" w:space="0" w:color="auto"/>
            <w:left w:val="none" w:sz="0" w:space="0" w:color="auto"/>
            <w:bottom w:val="none" w:sz="0" w:space="0" w:color="auto"/>
            <w:right w:val="none" w:sz="0" w:space="0" w:color="auto"/>
          </w:divBdr>
        </w:div>
        <w:div w:id="2049183263">
          <w:marLeft w:val="0"/>
          <w:marRight w:val="0"/>
          <w:marTop w:val="0"/>
          <w:marBottom w:val="0"/>
          <w:divBdr>
            <w:top w:val="none" w:sz="0" w:space="0" w:color="auto"/>
            <w:left w:val="none" w:sz="0" w:space="0" w:color="auto"/>
            <w:bottom w:val="none" w:sz="0" w:space="0" w:color="auto"/>
            <w:right w:val="none" w:sz="0" w:space="0" w:color="auto"/>
          </w:divBdr>
        </w:div>
        <w:div w:id="1216236572">
          <w:marLeft w:val="0"/>
          <w:marRight w:val="0"/>
          <w:marTop w:val="0"/>
          <w:marBottom w:val="0"/>
          <w:divBdr>
            <w:top w:val="none" w:sz="0" w:space="0" w:color="auto"/>
            <w:left w:val="none" w:sz="0" w:space="0" w:color="auto"/>
            <w:bottom w:val="none" w:sz="0" w:space="0" w:color="auto"/>
            <w:right w:val="none" w:sz="0" w:space="0" w:color="auto"/>
          </w:divBdr>
        </w:div>
        <w:div w:id="1711763692">
          <w:marLeft w:val="0"/>
          <w:marRight w:val="0"/>
          <w:marTop w:val="0"/>
          <w:marBottom w:val="0"/>
          <w:divBdr>
            <w:top w:val="none" w:sz="0" w:space="0" w:color="auto"/>
            <w:left w:val="none" w:sz="0" w:space="0" w:color="auto"/>
            <w:bottom w:val="none" w:sz="0" w:space="0" w:color="auto"/>
            <w:right w:val="none" w:sz="0" w:space="0" w:color="auto"/>
          </w:divBdr>
        </w:div>
        <w:div w:id="721444687">
          <w:marLeft w:val="0"/>
          <w:marRight w:val="0"/>
          <w:marTop w:val="0"/>
          <w:marBottom w:val="0"/>
          <w:divBdr>
            <w:top w:val="none" w:sz="0" w:space="0" w:color="auto"/>
            <w:left w:val="none" w:sz="0" w:space="0" w:color="auto"/>
            <w:bottom w:val="none" w:sz="0" w:space="0" w:color="auto"/>
            <w:right w:val="none" w:sz="0" w:space="0" w:color="auto"/>
          </w:divBdr>
        </w:div>
        <w:div w:id="2779253">
          <w:marLeft w:val="0"/>
          <w:marRight w:val="0"/>
          <w:marTop w:val="0"/>
          <w:marBottom w:val="0"/>
          <w:divBdr>
            <w:top w:val="none" w:sz="0" w:space="0" w:color="auto"/>
            <w:left w:val="none" w:sz="0" w:space="0" w:color="auto"/>
            <w:bottom w:val="none" w:sz="0" w:space="0" w:color="auto"/>
            <w:right w:val="none" w:sz="0" w:space="0" w:color="auto"/>
          </w:divBdr>
        </w:div>
        <w:div w:id="1986466252">
          <w:marLeft w:val="0"/>
          <w:marRight w:val="0"/>
          <w:marTop w:val="0"/>
          <w:marBottom w:val="0"/>
          <w:divBdr>
            <w:top w:val="none" w:sz="0" w:space="0" w:color="auto"/>
            <w:left w:val="none" w:sz="0" w:space="0" w:color="auto"/>
            <w:bottom w:val="none" w:sz="0" w:space="0" w:color="auto"/>
            <w:right w:val="none" w:sz="0" w:space="0" w:color="auto"/>
          </w:divBdr>
        </w:div>
        <w:div w:id="1252396666">
          <w:marLeft w:val="0"/>
          <w:marRight w:val="0"/>
          <w:marTop w:val="0"/>
          <w:marBottom w:val="0"/>
          <w:divBdr>
            <w:top w:val="none" w:sz="0" w:space="0" w:color="auto"/>
            <w:left w:val="none" w:sz="0" w:space="0" w:color="auto"/>
            <w:bottom w:val="none" w:sz="0" w:space="0" w:color="auto"/>
            <w:right w:val="none" w:sz="0" w:space="0" w:color="auto"/>
          </w:divBdr>
        </w:div>
        <w:div w:id="1926960515">
          <w:marLeft w:val="0"/>
          <w:marRight w:val="0"/>
          <w:marTop w:val="0"/>
          <w:marBottom w:val="0"/>
          <w:divBdr>
            <w:top w:val="none" w:sz="0" w:space="0" w:color="auto"/>
            <w:left w:val="none" w:sz="0" w:space="0" w:color="auto"/>
            <w:bottom w:val="none" w:sz="0" w:space="0" w:color="auto"/>
            <w:right w:val="none" w:sz="0" w:space="0" w:color="auto"/>
          </w:divBdr>
        </w:div>
        <w:div w:id="1566523174">
          <w:marLeft w:val="0"/>
          <w:marRight w:val="0"/>
          <w:marTop w:val="0"/>
          <w:marBottom w:val="0"/>
          <w:divBdr>
            <w:top w:val="none" w:sz="0" w:space="0" w:color="auto"/>
            <w:left w:val="none" w:sz="0" w:space="0" w:color="auto"/>
            <w:bottom w:val="none" w:sz="0" w:space="0" w:color="auto"/>
            <w:right w:val="none" w:sz="0" w:space="0" w:color="auto"/>
          </w:divBdr>
        </w:div>
        <w:div w:id="1015500089">
          <w:marLeft w:val="0"/>
          <w:marRight w:val="0"/>
          <w:marTop w:val="0"/>
          <w:marBottom w:val="0"/>
          <w:divBdr>
            <w:top w:val="none" w:sz="0" w:space="0" w:color="auto"/>
            <w:left w:val="none" w:sz="0" w:space="0" w:color="auto"/>
            <w:bottom w:val="none" w:sz="0" w:space="0" w:color="auto"/>
            <w:right w:val="none" w:sz="0" w:space="0" w:color="auto"/>
          </w:divBdr>
        </w:div>
        <w:div w:id="704985673">
          <w:marLeft w:val="0"/>
          <w:marRight w:val="0"/>
          <w:marTop w:val="0"/>
          <w:marBottom w:val="0"/>
          <w:divBdr>
            <w:top w:val="none" w:sz="0" w:space="0" w:color="auto"/>
            <w:left w:val="none" w:sz="0" w:space="0" w:color="auto"/>
            <w:bottom w:val="none" w:sz="0" w:space="0" w:color="auto"/>
            <w:right w:val="none" w:sz="0" w:space="0" w:color="auto"/>
          </w:divBdr>
        </w:div>
        <w:div w:id="331879897">
          <w:marLeft w:val="0"/>
          <w:marRight w:val="0"/>
          <w:marTop w:val="0"/>
          <w:marBottom w:val="0"/>
          <w:divBdr>
            <w:top w:val="none" w:sz="0" w:space="0" w:color="auto"/>
            <w:left w:val="none" w:sz="0" w:space="0" w:color="auto"/>
            <w:bottom w:val="none" w:sz="0" w:space="0" w:color="auto"/>
            <w:right w:val="none" w:sz="0" w:space="0" w:color="auto"/>
          </w:divBdr>
        </w:div>
        <w:div w:id="1079524546">
          <w:marLeft w:val="0"/>
          <w:marRight w:val="0"/>
          <w:marTop w:val="0"/>
          <w:marBottom w:val="0"/>
          <w:divBdr>
            <w:top w:val="none" w:sz="0" w:space="0" w:color="auto"/>
            <w:left w:val="none" w:sz="0" w:space="0" w:color="auto"/>
            <w:bottom w:val="none" w:sz="0" w:space="0" w:color="auto"/>
            <w:right w:val="none" w:sz="0" w:space="0" w:color="auto"/>
          </w:divBdr>
        </w:div>
        <w:div w:id="1757314660">
          <w:marLeft w:val="0"/>
          <w:marRight w:val="0"/>
          <w:marTop w:val="0"/>
          <w:marBottom w:val="0"/>
          <w:divBdr>
            <w:top w:val="none" w:sz="0" w:space="0" w:color="auto"/>
            <w:left w:val="none" w:sz="0" w:space="0" w:color="auto"/>
            <w:bottom w:val="none" w:sz="0" w:space="0" w:color="auto"/>
            <w:right w:val="none" w:sz="0" w:space="0" w:color="auto"/>
          </w:divBdr>
        </w:div>
        <w:div w:id="1837379952">
          <w:marLeft w:val="0"/>
          <w:marRight w:val="0"/>
          <w:marTop w:val="0"/>
          <w:marBottom w:val="0"/>
          <w:divBdr>
            <w:top w:val="none" w:sz="0" w:space="0" w:color="auto"/>
            <w:left w:val="none" w:sz="0" w:space="0" w:color="auto"/>
            <w:bottom w:val="none" w:sz="0" w:space="0" w:color="auto"/>
            <w:right w:val="none" w:sz="0" w:space="0" w:color="auto"/>
          </w:divBdr>
        </w:div>
        <w:div w:id="574777190">
          <w:marLeft w:val="0"/>
          <w:marRight w:val="0"/>
          <w:marTop w:val="0"/>
          <w:marBottom w:val="0"/>
          <w:divBdr>
            <w:top w:val="none" w:sz="0" w:space="0" w:color="auto"/>
            <w:left w:val="none" w:sz="0" w:space="0" w:color="auto"/>
            <w:bottom w:val="none" w:sz="0" w:space="0" w:color="auto"/>
            <w:right w:val="none" w:sz="0" w:space="0" w:color="auto"/>
          </w:divBdr>
        </w:div>
        <w:div w:id="1797485525">
          <w:marLeft w:val="0"/>
          <w:marRight w:val="0"/>
          <w:marTop w:val="0"/>
          <w:marBottom w:val="0"/>
          <w:divBdr>
            <w:top w:val="none" w:sz="0" w:space="0" w:color="auto"/>
            <w:left w:val="none" w:sz="0" w:space="0" w:color="auto"/>
            <w:bottom w:val="none" w:sz="0" w:space="0" w:color="auto"/>
            <w:right w:val="none" w:sz="0" w:space="0" w:color="auto"/>
          </w:divBdr>
        </w:div>
        <w:div w:id="1597010569">
          <w:marLeft w:val="0"/>
          <w:marRight w:val="0"/>
          <w:marTop w:val="0"/>
          <w:marBottom w:val="0"/>
          <w:divBdr>
            <w:top w:val="none" w:sz="0" w:space="0" w:color="auto"/>
            <w:left w:val="none" w:sz="0" w:space="0" w:color="auto"/>
            <w:bottom w:val="none" w:sz="0" w:space="0" w:color="auto"/>
            <w:right w:val="none" w:sz="0" w:space="0" w:color="auto"/>
          </w:divBdr>
        </w:div>
        <w:div w:id="640883370">
          <w:marLeft w:val="0"/>
          <w:marRight w:val="0"/>
          <w:marTop w:val="0"/>
          <w:marBottom w:val="0"/>
          <w:divBdr>
            <w:top w:val="none" w:sz="0" w:space="0" w:color="auto"/>
            <w:left w:val="none" w:sz="0" w:space="0" w:color="auto"/>
            <w:bottom w:val="none" w:sz="0" w:space="0" w:color="auto"/>
            <w:right w:val="none" w:sz="0" w:space="0" w:color="auto"/>
          </w:divBdr>
        </w:div>
        <w:div w:id="1848597221">
          <w:marLeft w:val="0"/>
          <w:marRight w:val="0"/>
          <w:marTop w:val="0"/>
          <w:marBottom w:val="0"/>
          <w:divBdr>
            <w:top w:val="none" w:sz="0" w:space="0" w:color="auto"/>
            <w:left w:val="none" w:sz="0" w:space="0" w:color="auto"/>
            <w:bottom w:val="none" w:sz="0" w:space="0" w:color="auto"/>
            <w:right w:val="none" w:sz="0" w:space="0" w:color="auto"/>
          </w:divBdr>
        </w:div>
        <w:div w:id="564150248">
          <w:marLeft w:val="0"/>
          <w:marRight w:val="0"/>
          <w:marTop w:val="0"/>
          <w:marBottom w:val="0"/>
          <w:divBdr>
            <w:top w:val="none" w:sz="0" w:space="0" w:color="auto"/>
            <w:left w:val="none" w:sz="0" w:space="0" w:color="auto"/>
            <w:bottom w:val="none" w:sz="0" w:space="0" w:color="auto"/>
            <w:right w:val="none" w:sz="0" w:space="0" w:color="auto"/>
          </w:divBdr>
        </w:div>
        <w:div w:id="1172989756">
          <w:marLeft w:val="0"/>
          <w:marRight w:val="0"/>
          <w:marTop w:val="0"/>
          <w:marBottom w:val="0"/>
          <w:divBdr>
            <w:top w:val="none" w:sz="0" w:space="0" w:color="auto"/>
            <w:left w:val="none" w:sz="0" w:space="0" w:color="auto"/>
            <w:bottom w:val="none" w:sz="0" w:space="0" w:color="auto"/>
            <w:right w:val="none" w:sz="0" w:space="0" w:color="auto"/>
          </w:divBdr>
        </w:div>
        <w:div w:id="50158082">
          <w:marLeft w:val="0"/>
          <w:marRight w:val="0"/>
          <w:marTop w:val="0"/>
          <w:marBottom w:val="0"/>
          <w:divBdr>
            <w:top w:val="none" w:sz="0" w:space="0" w:color="auto"/>
            <w:left w:val="none" w:sz="0" w:space="0" w:color="auto"/>
            <w:bottom w:val="none" w:sz="0" w:space="0" w:color="auto"/>
            <w:right w:val="none" w:sz="0" w:space="0" w:color="auto"/>
          </w:divBdr>
        </w:div>
        <w:div w:id="345595162">
          <w:marLeft w:val="0"/>
          <w:marRight w:val="0"/>
          <w:marTop w:val="0"/>
          <w:marBottom w:val="0"/>
          <w:divBdr>
            <w:top w:val="none" w:sz="0" w:space="0" w:color="auto"/>
            <w:left w:val="none" w:sz="0" w:space="0" w:color="auto"/>
            <w:bottom w:val="none" w:sz="0" w:space="0" w:color="auto"/>
            <w:right w:val="none" w:sz="0" w:space="0" w:color="auto"/>
          </w:divBdr>
        </w:div>
        <w:div w:id="1317687954">
          <w:marLeft w:val="0"/>
          <w:marRight w:val="0"/>
          <w:marTop w:val="0"/>
          <w:marBottom w:val="0"/>
          <w:divBdr>
            <w:top w:val="none" w:sz="0" w:space="0" w:color="auto"/>
            <w:left w:val="none" w:sz="0" w:space="0" w:color="auto"/>
            <w:bottom w:val="none" w:sz="0" w:space="0" w:color="auto"/>
            <w:right w:val="none" w:sz="0" w:space="0" w:color="auto"/>
          </w:divBdr>
        </w:div>
        <w:div w:id="1443570328">
          <w:marLeft w:val="0"/>
          <w:marRight w:val="0"/>
          <w:marTop w:val="0"/>
          <w:marBottom w:val="0"/>
          <w:divBdr>
            <w:top w:val="none" w:sz="0" w:space="0" w:color="auto"/>
            <w:left w:val="none" w:sz="0" w:space="0" w:color="auto"/>
            <w:bottom w:val="none" w:sz="0" w:space="0" w:color="auto"/>
            <w:right w:val="none" w:sz="0" w:space="0" w:color="auto"/>
          </w:divBdr>
        </w:div>
        <w:div w:id="1122919960">
          <w:marLeft w:val="0"/>
          <w:marRight w:val="0"/>
          <w:marTop w:val="0"/>
          <w:marBottom w:val="0"/>
          <w:divBdr>
            <w:top w:val="none" w:sz="0" w:space="0" w:color="auto"/>
            <w:left w:val="none" w:sz="0" w:space="0" w:color="auto"/>
            <w:bottom w:val="none" w:sz="0" w:space="0" w:color="auto"/>
            <w:right w:val="none" w:sz="0" w:space="0" w:color="auto"/>
          </w:divBdr>
        </w:div>
        <w:div w:id="1058360584">
          <w:marLeft w:val="0"/>
          <w:marRight w:val="0"/>
          <w:marTop w:val="0"/>
          <w:marBottom w:val="0"/>
          <w:divBdr>
            <w:top w:val="none" w:sz="0" w:space="0" w:color="auto"/>
            <w:left w:val="none" w:sz="0" w:space="0" w:color="auto"/>
            <w:bottom w:val="none" w:sz="0" w:space="0" w:color="auto"/>
            <w:right w:val="none" w:sz="0" w:space="0" w:color="auto"/>
          </w:divBdr>
        </w:div>
        <w:div w:id="1101727425">
          <w:marLeft w:val="0"/>
          <w:marRight w:val="0"/>
          <w:marTop w:val="0"/>
          <w:marBottom w:val="0"/>
          <w:divBdr>
            <w:top w:val="none" w:sz="0" w:space="0" w:color="auto"/>
            <w:left w:val="none" w:sz="0" w:space="0" w:color="auto"/>
            <w:bottom w:val="none" w:sz="0" w:space="0" w:color="auto"/>
            <w:right w:val="none" w:sz="0" w:space="0" w:color="auto"/>
          </w:divBdr>
        </w:div>
        <w:div w:id="821000936">
          <w:marLeft w:val="0"/>
          <w:marRight w:val="0"/>
          <w:marTop w:val="0"/>
          <w:marBottom w:val="0"/>
          <w:divBdr>
            <w:top w:val="none" w:sz="0" w:space="0" w:color="auto"/>
            <w:left w:val="none" w:sz="0" w:space="0" w:color="auto"/>
            <w:bottom w:val="none" w:sz="0" w:space="0" w:color="auto"/>
            <w:right w:val="none" w:sz="0" w:space="0" w:color="auto"/>
          </w:divBdr>
        </w:div>
        <w:div w:id="1210268789">
          <w:marLeft w:val="0"/>
          <w:marRight w:val="0"/>
          <w:marTop w:val="0"/>
          <w:marBottom w:val="0"/>
          <w:divBdr>
            <w:top w:val="none" w:sz="0" w:space="0" w:color="auto"/>
            <w:left w:val="none" w:sz="0" w:space="0" w:color="auto"/>
            <w:bottom w:val="none" w:sz="0" w:space="0" w:color="auto"/>
            <w:right w:val="none" w:sz="0" w:space="0" w:color="auto"/>
          </w:divBdr>
        </w:div>
        <w:div w:id="1541167210">
          <w:marLeft w:val="0"/>
          <w:marRight w:val="0"/>
          <w:marTop w:val="0"/>
          <w:marBottom w:val="0"/>
          <w:divBdr>
            <w:top w:val="none" w:sz="0" w:space="0" w:color="auto"/>
            <w:left w:val="none" w:sz="0" w:space="0" w:color="auto"/>
            <w:bottom w:val="none" w:sz="0" w:space="0" w:color="auto"/>
            <w:right w:val="none" w:sz="0" w:space="0" w:color="auto"/>
          </w:divBdr>
        </w:div>
        <w:div w:id="2137527789">
          <w:marLeft w:val="0"/>
          <w:marRight w:val="0"/>
          <w:marTop w:val="0"/>
          <w:marBottom w:val="0"/>
          <w:divBdr>
            <w:top w:val="none" w:sz="0" w:space="0" w:color="auto"/>
            <w:left w:val="none" w:sz="0" w:space="0" w:color="auto"/>
            <w:bottom w:val="none" w:sz="0" w:space="0" w:color="auto"/>
            <w:right w:val="none" w:sz="0" w:space="0" w:color="auto"/>
          </w:divBdr>
        </w:div>
        <w:div w:id="934704429">
          <w:marLeft w:val="0"/>
          <w:marRight w:val="0"/>
          <w:marTop w:val="0"/>
          <w:marBottom w:val="0"/>
          <w:divBdr>
            <w:top w:val="none" w:sz="0" w:space="0" w:color="auto"/>
            <w:left w:val="none" w:sz="0" w:space="0" w:color="auto"/>
            <w:bottom w:val="none" w:sz="0" w:space="0" w:color="auto"/>
            <w:right w:val="none" w:sz="0" w:space="0" w:color="auto"/>
          </w:divBdr>
        </w:div>
      </w:divsChild>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28271005">
      <w:bodyDiv w:val="1"/>
      <w:marLeft w:val="0"/>
      <w:marRight w:val="0"/>
      <w:marTop w:val="0"/>
      <w:marBottom w:val="0"/>
      <w:divBdr>
        <w:top w:val="none" w:sz="0" w:space="0" w:color="auto"/>
        <w:left w:val="none" w:sz="0" w:space="0" w:color="auto"/>
        <w:bottom w:val="none" w:sz="0" w:space="0" w:color="auto"/>
        <w:right w:val="none" w:sz="0" w:space="0" w:color="auto"/>
      </w:divBdr>
    </w:div>
    <w:div w:id="1928541312">
      <w:bodyDiv w:val="1"/>
      <w:marLeft w:val="0"/>
      <w:marRight w:val="0"/>
      <w:marTop w:val="0"/>
      <w:marBottom w:val="0"/>
      <w:divBdr>
        <w:top w:val="none" w:sz="0" w:space="0" w:color="auto"/>
        <w:left w:val="none" w:sz="0" w:space="0" w:color="auto"/>
        <w:bottom w:val="none" w:sz="0" w:space="0" w:color="auto"/>
        <w:right w:val="none" w:sz="0" w:space="0" w:color="auto"/>
      </w:divBdr>
    </w:div>
    <w:div w:id="1928807168">
      <w:bodyDiv w:val="1"/>
      <w:marLeft w:val="0"/>
      <w:marRight w:val="0"/>
      <w:marTop w:val="0"/>
      <w:marBottom w:val="0"/>
      <w:divBdr>
        <w:top w:val="none" w:sz="0" w:space="0" w:color="auto"/>
        <w:left w:val="none" w:sz="0" w:space="0" w:color="auto"/>
        <w:bottom w:val="none" w:sz="0" w:space="0" w:color="auto"/>
        <w:right w:val="none" w:sz="0" w:space="0" w:color="auto"/>
      </w:divBdr>
    </w:div>
    <w:div w:id="1929191475">
      <w:bodyDiv w:val="1"/>
      <w:marLeft w:val="0"/>
      <w:marRight w:val="0"/>
      <w:marTop w:val="0"/>
      <w:marBottom w:val="0"/>
      <w:divBdr>
        <w:top w:val="none" w:sz="0" w:space="0" w:color="auto"/>
        <w:left w:val="none" w:sz="0" w:space="0" w:color="auto"/>
        <w:bottom w:val="none" w:sz="0" w:space="0" w:color="auto"/>
        <w:right w:val="none" w:sz="0" w:space="0" w:color="auto"/>
      </w:divBdr>
    </w:div>
    <w:div w:id="1929315421">
      <w:bodyDiv w:val="1"/>
      <w:marLeft w:val="0"/>
      <w:marRight w:val="0"/>
      <w:marTop w:val="0"/>
      <w:marBottom w:val="0"/>
      <w:divBdr>
        <w:top w:val="none" w:sz="0" w:space="0" w:color="auto"/>
        <w:left w:val="none" w:sz="0" w:space="0" w:color="auto"/>
        <w:bottom w:val="none" w:sz="0" w:space="0" w:color="auto"/>
        <w:right w:val="none" w:sz="0" w:space="0" w:color="auto"/>
      </w:divBdr>
    </w:div>
    <w:div w:id="1929655633">
      <w:bodyDiv w:val="1"/>
      <w:marLeft w:val="0"/>
      <w:marRight w:val="0"/>
      <w:marTop w:val="0"/>
      <w:marBottom w:val="0"/>
      <w:divBdr>
        <w:top w:val="none" w:sz="0" w:space="0" w:color="auto"/>
        <w:left w:val="none" w:sz="0" w:space="0" w:color="auto"/>
        <w:bottom w:val="none" w:sz="0" w:space="0" w:color="auto"/>
        <w:right w:val="none" w:sz="0" w:space="0" w:color="auto"/>
      </w:divBdr>
    </w:div>
    <w:div w:id="1930767017">
      <w:bodyDiv w:val="1"/>
      <w:marLeft w:val="0"/>
      <w:marRight w:val="0"/>
      <w:marTop w:val="0"/>
      <w:marBottom w:val="0"/>
      <w:divBdr>
        <w:top w:val="none" w:sz="0" w:space="0" w:color="auto"/>
        <w:left w:val="none" w:sz="0" w:space="0" w:color="auto"/>
        <w:bottom w:val="none" w:sz="0" w:space="0" w:color="auto"/>
        <w:right w:val="none" w:sz="0" w:space="0" w:color="auto"/>
      </w:divBdr>
    </w:div>
    <w:div w:id="1931237694">
      <w:bodyDiv w:val="1"/>
      <w:marLeft w:val="0"/>
      <w:marRight w:val="0"/>
      <w:marTop w:val="0"/>
      <w:marBottom w:val="0"/>
      <w:divBdr>
        <w:top w:val="none" w:sz="0" w:space="0" w:color="auto"/>
        <w:left w:val="none" w:sz="0" w:space="0" w:color="auto"/>
        <w:bottom w:val="none" w:sz="0" w:space="0" w:color="auto"/>
        <w:right w:val="none" w:sz="0" w:space="0" w:color="auto"/>
      </w:divBdr>
    </w:div>
    <w:div w:id="1931741313">
      <w:bodyDiv w:val="1"/>
      <w:marLeft w:val="0"/>
      <w:marRight w:val="0"/>
      <w:marTop w:val="0"/>
      <w:marBottom w:val="0"/>
      <w:divBdr>
        <w:top w:val="none" w:sz="0" w:space="0" w:color="auto"/>
        <w:left w:val="none" w:sz="0" w:space="0" w:color="auto"/>
        <w:bottom w:val="none" w:sz="0" w:space="0" w:color="auto"/>
        <w:right w:val="none" w:sz="0" w:space="0" w:color="auto"/>
      </w:divBdr>
    </w:div>
    <w:div w:id="1931741539">
      <w:bodyDiv w:val="1"/>
      <w:marLeft w:val="0"/>
      <w:marRight w:val="0"/>
      <w:marTop w:val="0"/>
      <w:marBottom w:val="0"/>
      <w:divBdr>
        <w:top w:val="none" w:sz="0" w:space="0" w:color="auto"/>
        <w:left w:val="none" w:sz="0" w:space="0" w:color="auto"/>
        <w:bottom w:val="none" w:sz="0" w:space="0" w:color="auto"/>
        <w:right w:val="none" w:sz="0" w:space="0" w:color="auto"/>
      </w:divBdr>
    </w:div>
    <w:div w:id="1931813256">
      <w:bodyDiv w:val="1"/>
      <w:marLeft w:val="0"/>
      <w:marRight w:val="0"/>
      <w:marTop w:val="0"/>
      <w:marBottom w:val="0"/>
      <w:divBdr>
        <w:top w:val="none" w:sz="0" w:space="0" w:color="auto"/>
        <w:left w:val="none" w:sz="0" w:space="0" w:color="auto"/>
        <w:bottom w:val="none" w:sz="0" w:space="0" w:color="auto"/>
        <w:right w:val="none" w:sz="0" w:space="0" w:color="auto"/>
      </w:divBdr>
    </w:div>
    <w:div w:id="1932004586">
      <w:bodyDiv w:val="1"/>
      <w:marLeft w:val="0"/>
      <w:marRight w:val="0"/>
      <w:marTop w:val="0"/>
      <w:marBottom w:val="0"/>
      <w:divBdr>
        <w:top w:val="none" w:sz="0" w:space="0" w:color="auto"/>
        <w:left w:val="none" w:sz="0" w:space="0" w:color="auto"/>
        <w:bottom w:val="none" w:sz="0" w:space="0" w:color="auto"/>
        <w:right w:val="none" w:sz="0" w:space="0" w:color="auto"/>
      </w:divBdr>
    </w:div>
    <w:div w:id="1932078394">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2741622">
      <w:bodyDiv w:val="1"/>
      <w:marLeft w:val="0"/>
      <w:marRight w:val="0"/>
      <w:marTop w:val="0"/>
      <w:marBottom w:val="0"/>
      <w:divBdr>
        <w:top w:val="none" w:sz="0" w:space="0" w:color="auto"/>
        <w:left w:val="none" w:sz="0" w:space="0" w:color="auto"/>
        <w:bottom w:val="none" w:sz="0" w:space="0" w:color="auto"/>
        <w:right w:val="none" w:sz="0" w:space="0" w:color="auto"/>
      </w:divBdr>
    </w:div>
    <w:div w:id="1932814939">
      <w:bodyDiv w:val="1"/>
      <w:marLeft w:val="0"/>
      <w:marRight w:val="0"/>
      <w:marTop w:val="0"/>
      <w:marBottom w:val="0"/>
      <w:divBdr>
        <w:top w:val="none" w:sz="0" w:space="0" w:color="auto"/>
        <w:left w:val="none" w:sz="0" w:space="0" w:color="auto"/>
        <w:bottom w:val="none" w:sz="0" w:space="0" w:color="auto"/>
        <w:right w:val="none" w:sz="0" w:space="0" w:color="auto"/>
      </w:divBdr>
      <w:divsChild>
        <w:div w:id="1042243460">
          <w:marLeft w:val="0"/>
          <w:marRight w:val="0"/>
          <w:marTop w:val="0"/>
          <w:marBottom w:val="0"/>
          <w:divBdr>
            <w:top w:val="none" w:sz="0" w:space="0" w:color="auto"/>
            <w:left w:val="none" w:sz="0" w:space="0" w:color="auto"/>
            <w:bottom w:val="none" w:sz="0" w:space="0" w:color="auto"/>
            <w:right w:val="none" w:sz="0" w:space="0" w:color="auto"/>
          </w:divBdr>
        </w:div>
        <w:div w:id="19430432">
          <w:marLeft w:val="0"/>
          <w:marRight w:val="0"/>
          <w:marTop w:val="0"/>
          <w:marBottom w:val="0"/>
          <w:divBdr>
            <w:top w:val="none" w:sz="0" w:space="0" w:color="auto"/>
            <w:left w:val="none" w:sz="0" w:space="0" w:color="auto"/>
            <w:bottom w:val="none" w:sz="0" w:space="0" w:color="auto"/>
            <w:right w:val="none" w:sz="0" w:space="0" w:color="auto"/>
          </w:divBdr>
        </w:div>
        <w:div w:id="1904633603">
          <w:marLeft w:val="0"/>
          <w:marRight w:val="0"/>
          <w:marTop w:val="0"/>
          <w:marBottom w:val="0"/>
          <w:divBdr>
            <w:top w:val="none" w:sz="0" w:space="0" w:color="auto"/>
            <w:left w:val="none" w:sz="0" w:space="0" w:color="auto"/>
            <w:bottom w:val="none" w:sz="0" w:space="0" w:color="auto"/>
            <w:right w:val="none" w:sz="0" w:space="0" w:color="auto"/>
          </w:divBdr>
        </w:div>
        <w:div w:id="319038997">
          <w:marLeft w:val="0"/>
          <w:marRight w:val="0"/>
          <w:marTop w:val="0"/>
          <w:marBottom w:val="0"/>
          <w:divBdr>
            <w:top w:val="none" w:sz="0" w:space="0" w:color="auto"/>
            <w:left w:val="none" w:sz="0" w:space="0" w:color="auto"/>
            <w:bottom w:val="none" w:sz="0" w:space="0" w:color="auto"/>
            <w:right w:val="none" w:sz="0" w:space="0" w:color="auto"/>
          </w:divBdr>
        </w:div>
        <w:div w:id="17198060">
          <w:marLeft w:val="0"/>
          <w:marRight w:val="0"/>
          <w:marTop w:val="0"/>
          <w:marBottom w:val="0"/>
          <w:divBdr>
            <w:top w:val="none" w:sz="0" w:space="0" w:color="auto"/>
            <w:left w:val="none" w:sz="0" w:space="0" w:color="auto"/>
            <w:bottom w:val="none" w:sz="0" w:space="0" w:color="auto"/>
            <w:right w:val="none" w:sz="0" w:space="0" w:color="auto"/>
          </w:divBdr>
        </w:div>
        <w:div w:id="1682854316">
          <w:marLeft w:val="0"/>
          <w:marRight w:val="0"/>
          <w:marTop w:val="0"/>
          <w:marBottom w:val="0"/>
          <w:divBdr>
            <w:top w:val="none" w:sz="0" w:space="0" w:color="auto"/>
            <w:left w:val="none" w:sz="0" w:space="0" w:color="auto"/>
            <w:bottom w:val="none" w:sz="0" w:space="0" w:color="auto"/>
            <w:right w:val="none" w:sz="0" w:space="0" w:color="auto"/>
          </w:divBdr>
        </w:div>
        <w:div w:id="1691370927">
          <w:marLeft w:val="0"/>
          <w:marRight w:val="0"/>
          <w:marTop w:val="0"/>
          <w:marBottom w:val="0"/>
          <w:divBdr>
            <w:top w:val="none" w:sz="0" w:space="0" w:color="auto"/>
            <w:left w:val="none" w:sz="0" w:space="0" w:color="auto"/>
            <w:bottom w:val="none" w:sz="0" w:space="0" w:color="auto"/>
            <w:right w:val="none" w:sz="0" w:space="0" w:color="auto"/>
          </w:divBdr>
        </w:div>
        <w:div w:id="1832868963">
          <w:marLeft w:val="0"/>
          <w:marRight w:val="0"/>
          <w:marTop w:val="0"/>
          <w:marBottom w:val="0"/>
          <w:divBdr>
            <w:top w:val="none" w:sz="0" w:space="0" w:color="auto"/>
            <w:left w:val="none" w:sz="0" w:space="0" w:color="auto"/>
            <w:bottom w:val="none" w:sz="0" w:space="0" w:color="auto"/>
            <w:right w:val="none" w:sz="0" w:space="0" w:color="auto"/>
          </w:divBdr>
        </w:div>
        <w:div w:id="1770466517">
          <w:marLeft w:val="0"/>
          <w:marRight w:val="0"/>
          <w:marTop w:val="0"/>
          <w:marBottom w:val="0"/>
          <w:divBdr>
            <w:top w:val="none" w:sz="0" w:space="0" w:color="auto"/>
            <w:left w:val="none" w:sz="0" w:space="0" w:color="auto"/>
            <w:bottom w:val="none" w:sz="0" w:space="0" w:color="auto"/>
            <w:right w:val="none" w:sz="0" w:space="0" w:color="auto"/>
          </w:divBdr>
        </w:div>
        <w:div w:id="209390000">
          <w:marLeft w:val="0"/>
          <w:marRight w:val="0"/>
          <w:marTop w:val="0"/>
          <w:marBottom w:val="0"/>
          <w:divBdr>
            <w:top w:val="none" w:sz="0" w:space="0" w:color="auto"/>
            <w:left w:val="none" w:sz="0" w:space="0" w:color="auto"/>
            <w:bottom w:val="none" w:sz="0" w:space="0" w:color="auto"/>
            <w:right w:val="none" w:sz="0" w:space="0" w:color="auto"/>
          </w:divBdr>
        </w:div>
        <w:div w:id="1079523213">
          <w:marLeft w:val="0"/>
          <w:marRight w:val="0"/>
          <w:marTop w:val="0"/>
          <w:marBottom w:val="0"/>
          <w:divBdr>
            <w:top w:val="none" w:sz="0" w:space="0" w:color="auto"/>
            <w:left w:val="none" w:sz="0" w:space="0" w:color="auto"/>
            <w:bottom w:val="none" w:sz="0" w:space="0" w:color="auto"/>
            <w:right w:val="none" w:sz="0" w:space="0" w:color="auto"/>
          </w:divBdr>
        </w:div>
        <w:div w:id="1116368562">
          <w:marLeft w:val="0"/>
          <w:marRight w:val="0"/>
          <w:marTop w:val="0"/>
          <w:marBottom w:val="0"/>
          <w:divBdr>
            <w:top w:val="none" w:sz="0" w:space="0" w:color="auto"/>
            <w:left w:val="none" w:sz="0" w:space="0" w:color="auto"/>
            <w:bottom w:val="none" w:sz="0" w:space="0" w:color="auto"/>
            <w:right w:val="none" w:sz="0" w:space="0" w:color="auto"/>
          </w:divBdr>
        </w:div>
        <w:div w:id="1282957604">
          <w:marLeft w:val="0"/>
          <w:marRight w:val="0"/>
          <w:marTop w:val="0"/>
          <w:marBottom w:val="0"/>
          <w:divBdr>
            <w:top w:val="none" w:sz="0" w:space="0" w:color="auto"/>
            <w:left w:val="none" w:sz="0" w:space="0" w:color="auto"/>
            <w:bottom w:val="none" w:sz="0" w:space="0" w:color="auto"/>
            <w:right w:val="none" w:sz="0" w:space="0" w:color="auto"/>
          </w:divBdr>
        </w:div>
        <w:div w:id="1467553665">
          <w:marLeft w:val="0"/>
          <w:marRight w:val="0"/>
          <w:marTop w:val="0"/>
          <w:marBottom w:val="0"/>
          <w:divBdr>
            <w:top w:val="none" w:sz="0" w:space="0" w:color="auto"/>
            <w:left w:val="none" w:sz="0" w:space="0" w:color="auto"/>
            <w:bottom w:val="none" w:sz="0" w:space="0" w:color="auto"/>
            <w:right w:val="none" w:sz="0" w:space="0" w:color="auto"/>
          </w:divBdr>
        </w:div>
        <w:div w:id="1268851181">
          <w:marLeft w:val="0"/>
          <w:marRight w:val="0"/>
          <w:marTop w:val="0"/>
          <w:marBottom w:val="0"/>
          <w:divBdr>
            <w:top w:val="none" w:sz="0" w:space="0" w:color="auto"/>
            <w:left w:val="none" w:sz="0" w:space="0" w:color="auto"/>
            <w:bottom w:val="none" w:sz="0" w:space="0" w:color="auto"/>
            <w:right w:val="none" w:sz="0" w:space="0" w:color="auto"/>
          </w:divBdr>
        </w:div>
        <w:div w:id="542208076">
          <w:marLeft w:val="0"/>
          <w:marRight w:val="0"/>
          <w:marTop w:val="0"/>
          <w:marBottom w:val="0"/>
          <w:divBdr>
            <w:top w:val="none" w:sz="0" w:space="0" w:color="auto"/>
            <w:left w:val="none" w:sz="0" w:space="0" w:color="auto"/>
            <w:bottom w:val="none" w:sz="0" w:space="0" w:color="auto"/>
            <w:right w:val="none" w:sz="0" w:space="0" w:color="auto"/>
          </w:divBdr>
        </w:div>
        <w:div w:id="814445610">
          <w:marLeft w:val="0"/>
          <w:marRight w:val="0"/>
          <w:marTop w:val="0"/>
          <w:marBottom w:val="0"/>
          <w:divBdr>
            <w:top w:val="none" w:sz="0" w:space="0" w:color="auto"/>
            <w:left w:val="none" w:sz="0" w:space="0" w:color="auto"/>
            <w:bottom w:val="none" w:sz="0" w:space="0" w:color="auto"/>
            <w:right w:val="none" w:sz="0" w:space="0" w:color="auto"/>
          </w:divBdr>
        </w:div>
        <w:div w:id="418213928">
          <w:marLeft w:val="0"/>
          <w:marRight w:val="0"/>
          <w:marTop w:val="0"/>
          <w:marBottom w:val="0"/>
          <w:divBdr>
            <w:top w:val="none" w:sz="0" w:space="0" w:color="auto"/>
            <w:left w:val="none" w:sz="0" w:space="0" w:color="auto"/>
            <w:bottom w:val="none" w:sz="0" w:space="0" w:color="auto"/>
            <w:right w:val="none" w:sz="0" w:space="0" w:color="auto"/>
          </w:divBdr>
        </w:div>
        <w:div w:id="1195116092">
          <w:marLeft w:val="0"/>
          <w:marRight w:val="0"/>
          <w:marTop w:val="0"/>
          <w:marBottom w:val="0"/>
          <w:divBdr>
            <w:top w:val="none" w:sz="0" w:space="0" w:color="auto"/>
            <w:left w:val="none" w:sz="0" w:space="0" w:color="auto"/>
            <w:bottom w:val="none" w:sz="0" w:space="0" w:color="auto"/>
            <w:right w:val="none" w:sz="0" w:space="0" w:color="auto"/>
          </w:divBdr>
        </w:div>
        <w:div w:id="1197932960">
          <w:marLeft w:val="0"/>
          <w:marRight w:val="0"/>
          <w:marTop w:val="0"/>
          <w:marBottom w:val="0"/>
          <w:divBdr>
            <w:top w:val="none" w:sz="0" w:space="0" w:color="auto"/>
            <w:left w:val="none" w:sz="0" w:space="0" w:color="auto"/>
            <w:bottom w:val="none" w:sz="0" w:space="0" w:color="auto"/>
            <w:right w:val="none" w:sz="0" w:space="0" w:color="auto"/>
          </w:divBdr>
        </w:div>
        <w:div w:id="1696685230">
          <w:marLeft w:val="0"/>
          <w:marRight w:val="0"/>
          <w:marTop w:val="0"/>
          <w:marBottom w:val="0"/>
          <w:divBdr>
            <w:top w:val="none" w:sz="0" w:space="0" w:color="auto"/>
            <w:left w:val="none" w:sz="0" w:space="0" w:color="auto"/>
            <w:bottom w:val="none" w:sz="0" w:space="0" w:color="auto"/>
            <w:right w:val="none" w:sz="0" w:space="0" w:color="auto"/>
          </w:divBdr>
        </w:div>
        <w:div w:id="397871970">
          <w:marLeft w:val="0"/>
          <w:marRight w:val="0"/>
          <w:marTop w:val="0"/>
          <w:marBottom w:val="0"/>
          <w:divBdr>
            <w:top w:val="none" w:sz="0" w:space="0" w:color="auto"/>
            <w:left w:val="none" w:sz="0" w:space="0" w:color="auto"/>
            <w:bottom w:val="none" w:sz="0" w:space="0" w:color="auto"/>
            <w:right w:val="none" w:sz="0" w:space="0" w:color="auto"/>
          </w:divBdr>
        </w:div>
        <w:div w:id="993605723">
          <w:marLeft w:val="0"/>
          <w:marRight w:val="0"/>
          <w:marTop w:val="0"/>
          <w:marBottom w:val="0"/>
          <w:divBdr>
            <w:top w:val="none" w:sz="0" w:space="0" w:color="auto"/>
            <w:left w:val="none" w:sz="0" w:space="0" w:color="auto"/>
            <w:bottom w:val="none" w:sz="0" w:space="0" w:color="auto"/>
            <w:right w:val="none" w:sz="0" w:space="0" w:color="auto"/>
          </w:divBdr>
        </w:div>
        <w:div w:id="427577899">
          <w:marLeft w:val="0"/>
          <w:marRight w:val="0"/>
          <w:marTop w:val="0"/>
          <w:marBottom w:val="0"/>
          <w:divBdr>
            <w:top w:val="none" w:sz="0" w:space="0" w:color="auto"/>
            <w:left w:val="none" w:sz="0" w:space="0" w:color="auto"/>
            <w:bottom w:val="none" w:sz="0" w:space="0" w:color="auto"/>
            <w:right w:val="none" w:sz="0" w:space="0" w:color="auto"/>
          </w:divBdr>
        </w:div>
        <w:div w:id="1302735998">
          <w:marLeft w:val="0"/>
          <w:marRight w:val="0"/>
          <w:marTop w:val="0"/>
          <w:marBottom w:val="0"/>
          <w:divBdr>
            <w:top w:val="none" w:sz="0" w:space="0" w:color="auto"/>
            <w:left w:val="none" w:sz="0" w:space="0" w:color="auto"/>
            <w:bottom w:val="none" w:sz="0" w:space="0" w:color="auto"/>
            <w:right w:val="none" w:sz="0" w:space="0" w:color="auto"/>
          </w:divBdr>
        </w:div>
        <w:div w:id="1953904386">
          <w:marLeft w:val="0"/>
          <w:marRight w:val="0"/>
          <w:marTop w:val="0"/>
          <w:marBottom w:val="0"/>
          <w:divBdr>
            <w:top w:val="none" w:sz="0" w:space="0" w:color="auto"/>
            <w:left w:val="none" w:sz="0" w:space="0" w:color="auto"/>
            <w:bottom w:val="none" w:sz="0" w:space="0" w:color="auto"/>
            <w:right w:val="none" w:sz="0" w:space="0" w:color="auto"/>
          </w:divBdr>
        </w:div>
        <w:div w:id="1503544783">
          <w:marLeft w:val="0"/>
          <w:marRight w:val="0"/>
          <w:marTop w:val="0"/>
          <w:marBottom w:val="0"/>
          <w:divBdr>
            <w:top w:val="none" w:sz="0" w:space="0" w:color="auto"/>
            <w:left w:val="none" w:sz="0" w:space="0" w:color="auto"/>
            <w:bottom w:val="none" w:sz="0" w:space="0" w:color="auto"/>
            <w:right w:val="none" w:sz="0" w:space="0" w:color="auto"/>
          </w:divBdr>
        </w:div>
        <w:div w:id="991058881">
          <w:marLeft w:val="0"/>
          <w:marRight w:val="0"/>
          <w:marTop w:val="0"/>
          <w:marBottom w:val="0"/>
          <w:divBdr>
            <w:top w:val="none" w:sz="0" w:space="0" w:color="auto"/>
            <w:left w:val="none" w:sz="0" w:space="0" w:color="auto"/>
            <w:bottom w:val="none" w:sz="0" w:space="0" w:color="auto"/>
            <w:right w:val="none" w:sz="0" w:space="0" w:color="auto"/>
          </w:divBdr>
        </w:div>
        <w:div w:id="248657384">
          <w:marLeft w:val="0"/>
          <w:marRight w:val="0"/>
          <w:marTop w:val="0"/>
          <w:marBottom w:val="0"/>
          <w:divBdr>
            <w:top w:val="none" w:sz="0" w:space="0" w:color="auto"/>
            <w:left w:val="none" w:sz="0" w:space="0" w:color="auto"/>
            <w:bottom w:val="none" w:sz="0" w:space="0" w:color="auto"/>
            <w:right w:val="none" w:sz="0" w:space="0" w:color="auto"/>
          </w:divBdr>
        </w:div>
        <w:div w:id="811866654">
          <w:marLeft w:val="0"/>
          <w:marRight w:val="0"/>
          <w:marTop w:val="0"/>
          <w:marBottom w:val="0"/>
          <w:divBdr>
            <w:top w:val="none" w:sz="0" w:space="0" w:color="auto"/>
            <w:left w:val="none" w:sz="0" w:space="0" w:color="auto"/>
            <w:bottom w:val="none" w:sz="0" w:space="0" w:color="auto"/>
            <w:right w:val="none" w:sz="0" w:space="0" w:color="auto"/>
          </w:divBdr>
        </w:div>
        <w:div w:id="1995916049">
          <w:marLeft w:val="0"/>
          <w:marRight w:val="0"/>
          <w:marTop w:val="0"/>
          <w:marBottom w:val="0"/>
          <w:divBdr>
            <w:top w:val="none" w:sz="0" w:space="0" w:color="auto"/>
            <w:left w:val="none" w:sz="0" w:space="0" w:color="auto"/>
            <w:bottom w:val="none" w:sz="0" w:space="0" w:color="auto"/>
            <w:right w:val="none" w:sz="0" w:space="0" w:color="auto"/>
          </w:divBdr>
        </w:div>
        <w:div w:id="290403252">
          <w:marLeft w:val="0"/>
          <w:marRight w:val="0"/>
          <w:marTop w:val="0"/>
          <w:marBottom w:val="0"/>
          <w:divBdr>
            <w:top w:val="none" w:sz="0" w:space="0" w:color="auto"/>
            <w:left w:val="none" w:sz="0" w:space="0" w:color="auto"/>
            <w:bottom w:val="none" w:sz="0" w:space="0" w:color="auto"/>
            <w:right w:val="none" w:sz="0" w:space="0" w:color="auto"/>
          </w:divBdr>
        </w:div>
        <w:div w:id="256376918">
          <w:marLeft w:val="0"/>
          <w:marRight w:val="0"/>
          <w:marTop w:val="0"/>
          <w:marBottom w:val="0"/>
          <w:divBdr>
            <w:top w:val="none" w:sz="0" w:space="0" w:color="auto"/>
            <w:left w:val="none" w:sz="0" w:space="0" w:color="auto"/>
            <w:bottom w:val="none" w:sz="0" w:space="0" w:color="auto"/>
            <w:right w:val="none" w:sz="0" w:space="0" w:color="auto"/>
          </w:divBdr>
        </w:div>
        <w:div w:id="1527326406">
          <w:marLeft w:val="0"/>
          <w:marRight w:val="0"/>
          <w:marTop w:val="0"/>
          <w:marBottom w:val="0"/>
          <w:divBdr>
            <w:top w:val="none" w:sz="0" w:space="0" w:color="auto"/>
            <w:left w:val="none" w:sz="0" w:space="0" w:color="auto"/>
            <w:bottom w:val="none" w:sz="0" w:space="0" w:color="auto"/>
            <w:right w:val="none" w:sz="0" w:space="0" w:color="auto"/>
          </w:divBdr>
        </w:div>
        <w:div w:id="256446096">
          <w:marLeft w:val="0"/>
          <w:marRight w:val="0"/>
          <w:marTop w:val="0"/>
          <w:marBottom w:val="0"/>
          <w:divBdr>
            <w:top w:val="none" w:sz="0" w:space="0" w:color="auto"/>
            <w:left w:val="none" w:sz="0" w:space="0" w:color="auto"/>
            <w:bottom w:val="none" w:sz="0" w:space="0" w:color="auto"/>
            <w:right w:val="none" w:sz="0" w:space="0" w:color="auto"/>
          </w:divBdr>
        </w:div>
        <w:div w:id="613177716">
          <w:marLeft w:val="0"/>
          <w:marRight w:val="0"/>
          <w:marTop w:val="0"/>
          <w:marBottom w:val="0"/>
          <w:divBdr>
            <w:top w:val="none" w:sz="0" w:space="0" w:color="auto"/>
            <w:left w:val="none" w:sz="0" w:space="0" w:color="auto"/>
            <w:bottom w:val="none" w:sz="0" w:space="0" w:color="auto"/>
            <w:right w:val="none" w:sz="0" w:space="0" w:color="auto"/>
          </w:divBdr>
        </w:div>
        <w:div w:id="1417827719">
          <w:marLeft w:val="0"/>
          <w:marRight w:val="0"/>
          <w:marTop w:val="0"/>
          <w:marBottom w:val="0"/>
          <w:divBdr>
            <w:top w:val="none" w:sz="0" w:space="0" w:color="auto"/>
            <w:left w:val="none" w:sz="0" w:space="0" w:color="auto"/>
            <w:bottom w:val="none" w:sz="0" w:space="0" w:color="auto"/>
            <w:right w:val="none" w:sz="0" w:space="0" w:color="auto"/>
          </w:divBdr>
        </w:div>
        <w:div w:id="719598491">
          <w:marLeft w:val="0"/>
          <w:marRight w:val="0"/>
          <w:marTop w:val="0"/>
          <w:marBottom w:val="0"/>
          <w:divBdr>
            <w:top w:val="none" w:sz="0" w:space="0" w:color="auto"/>
            <w:left w:val="none" w:sz="0" w:space="0" w:color="auto"/>
            <w:bottom w:val="none" w:sz="0" w:space="0" w:color="auto"/>
            <w:right w:val="none" w:sz="0" w:space="0" w:color="auto"/>
          </w:divBdr>
        </w:div>
        <w:div w:id="1327438663">
          <w:marLeft w:val="0"/>
          <w:marRight w:val="0"/>
          <w:marTop w:val="0"/>
          <w:marBottom w:val="0"/>
          <w:divBdr>
            <w:top w:val="none" w:sz="0" w:space="0" w:color="auto"/>
            <w:left w:val="none" w:sz="0" w:space="0" w:color="auto"/>
            <w:bottom w:val="none" w:sz="0" w:space="0" w:color="auto"/>
            <w:right w:val="none" w:sz="0" w:space="0" w:color="auto"/>
          </w:divBdr>
        </w:div>
        <w:div w:id="208418148">
          <w:marLeft w:val="0"/>
          <w:marRight w:val="0"/>
          <w:marTop w:val="0"/>
          <w:marBottom w:val="0"/>
          <w:divBdr>
            <w:top w:val="none" w:sz="0" w:space="0" w:color="auto"/>
            <w:left w:val="none" w:sz="0" w:space="0" w:color="auto"/>
            <w:bottom w:val="none" w:sz="0" w:space="0" w:color="auto"/>
            <w:right w:val="none" w:sz="0" w:space="0" w:color="auto"/>
          </w:divBdr>
        </w:div>
        <w:div w:id="1286810183">
          <w:marLeft w:val="0"/>
          <w:marRight w:val="0"/>
          <w:marTop w:val="0"/>
          <w:marBottom w:val="0"/>
          <w:divBdr>
            <w:top w:val="none" w:sz="0" w:space="0" w:color="auto"/>
            <w:left w:val="none" w:sz="0" w:space="0" w:color="auto"/>
            <w:bottom w:val="none" w:sz="0" w:space="0" w:color="auto"/>
            <w:right w:val="none" w:sz="0" w:space="0" w:color="auto"/>
          </w:divBdr>
        </w:div>
        <w:div w:id="104353443">
          <w:marLeft w:val="0"/>
          <w:marRight w:val="0"/>
          <w:marTop w:val="0"/>
          <w:marBottom w:val="0"/>
          <w:divBdr>
            <w:top w:val="none" w:sz="0" w:space="0" w:color="auto"/>
            <w:left w:val="none" w:sz="0" w:space="0" w:color="auto"/>
            <w:bottom w:val="none" w:sz="0" w:space="0" w:color="auto"/>
            <w:right w:val="none" w:sz="0" w:space="0" w:color="auto"/>
          </w:divBdr>
        </w:div>
        <w:div w:id="1676499398">
          <w:marLeft w:val="0"/>
          <w:marRight w:val="0"/>
          <w:marTop w:val="0"/>
          <w:marBottom w:val="0"/>
          <w:divBdr>
            <w:top w:val="none" w:sz="0" w:space="0" w:color="auto"/>
            <w:left w:val="none" w:sz="0" w:space="0" w:color="auto"/>
            <w:bottom w:val="none" w:sz="0" w:space="0" w:color="auto"/>
            <w:right w:val="none" w:sz="0" w:space="0" w:color="auto"/>
          </w:divBdr>
        </w:div>
        <w:div w:id="696662293">
          <w:marLeft w:val="0"/>
          <w:marRight w:val="0"/>
          <w:marTop w:val="0"/>
          <w:marBottom w:val="0"/>
          <w:divBdr>
            <w:top w:val="none" w:sz="0" w:space="0" w:color="auto"/>
            <w:left w:val="none" w:sz="0" w:space="0" w:color="auto"/>
            <w:bottom w:val="none" w:sz="0" w:space="0" w:color="auto"/>
            <w:right w:val="none" w:sz="0" w:space="0" w:color="auto"/>
          </w:divBdr>
        </w:div>
        <w:div w:id="1621379821">
          <w:marLeft w:val="0"/>
          <w:marRight w:val="0"/>
          <w:marTop w:val="0"/>
          <w:marBottom w:val="0"/>
          <w:divBdr>
            <w:top w:val="none" w:sz="0" w:space="0" w:color="auto"/>
            <w:left w:val="none" w:sz="0" w:space="0" w:color="auto"/>
            <w:bottom w:val="none" w:sz="0" w:space="0" w:color="auto"/>
            <w:right w:val="none" w:sz="0" w:space="0" w:color="auto"/>
          </w:divBdr>
        </w:div>
        <w:div w:id="251472477">
          <w:marLeft w:val="0"/>
          <w:marRight w:val="0"/>
          <w:marTop w:val="0"/>
          <w:marBottom w:val="0"/>
          <w:divBdr>
            <w:top w:val="none" w:sz="0" w:space="0" w:color="auto"/>
            <w:left w:val="none" w:sz="0" w:space="0" w:color="auto"/>
            <w:bottom w:val="none" w:sz="0" w:space="0" w:color="auto"/>
            <w:right w:val="none" w:sz="0" w:space="0" w:color="auto"/>
          </w:divBdr>
        </w:div>
        <w:div w:id="1107892594">
          <w:marLeft w:val="0"/>
          <w:marRight w:val="0"/>
          <w:marTop w:val="0"/>
          <w:marBottom w:val="0"/>
          <w:divBdr>
            <w:top w:val="none" w:sz="0" w:space="0" w:color="auto"/>
            <w:left w:val="none" w:sz="0" w:space="0" w:color="auto"/>
            <w:bottom w:val="none" w:sz="0" w:space="0" w:color="auto"/>
            <w:right w:val="none" w:sz="0" w:space="0" w:color="auto"/>
          </w:divBdr>
        </w:div>
        <w:div w:id="1036470771">
          <w:marLeft w:val="0"/>
          <w:marRight w:val="0"/>
          <w:marTop w:val="0"/>
          <w:marBottom w:val="0"/>
          <w:divBdr>
            <w:top w:val="none" w:sz="0" w:space="0" w:color="auto"/>
            <w:left w:val="none" w:sz="0" w:space="0" w:color="auto"/>
            <w:bottom w:val="none" w:sz="0" w:space="0" w:color="auto"/>
            <w:right w:val="none" w:sz="0" w:space="0" w:color="auto"/>
          </w:divBdr>
        </w:div>
        <w:div w:id="527106158">
          <w:marLeft w:val="0"/>
          <w:marRight w:val="0"/>
          <w:marTop w:val="0"/>
          <w:marBottom w:val="0"/>
          <w:divBdr>
            <w:top w:val="none" w:sz="0" w:space="0" w:color="auto"/>
            <w:left w:val="none" w:sz="0" w:space="0" w:color="auto"/>
            <w:bottom w:val="none" w:sz="0" w:space="0" w:color="auto"/>
            <w:right w:val="none" w:sz="0" w:space="0" w:color="auto"/>
          </w:divBdr>
        </w:div>
        <w:div w:id="1932812468">
          <w:marLeft w:val="0"/>
          <w:marRight w:val="0"/>
          <w:marTop w:val="0"/>
          <w:marBottom w:val="0"/>
          <w:divBdr>
            <w:top w:val="none" w:sz="0" w:space="0" w:color="auto"/>
            <w:left w:val="none" w:sz="0" w:space="0" w:color="auto"/>
            <w:bottom w:val="none" w:sz="0" w:space="0" w:color="auto"/>
            <w:right w:val="none" w:sz="0" w:space="0" w:color="auto"/>
          </w:divBdr>
        </w:div>
        <w:div w:id="116991092">
          <w:marLeft w:val="0"/>
          <w:marRight w:val="0"/>
          <w:marTop w:val="0"/>
          <w:marBottom w:val="0"/>
          <w:divBdr>
            <w:top w:val="none" w:sz="0" w:space="0" w:color="auto"/>
            <w:left w:val="none" w:sz="0" w:space="0" w:color="auto"/>
            <w:bottom w:val="none" w:sz="0" w:space="0" w:color="auto"/>
            <w:right w:val="none" w:sz="0" w:space="0" w:color="auto"/>
          </w:divBdr>
        </w:div>
        <w:div w:id="2113236835">
          <w:marLeft w:val="0"/>
          <w:marRight w:val="0"/>
          <w:marTop w:val="0"/>
          <w:marBottom w:val="0"/>
          <w:divBdr>
            <w:top w:val="none" w:sz="0" w:space="0" w:color="auto"/>
            <w:left w:val="none" w:sz="0" w:space="0" w:color="auto"/>
            <w:bottom w:val="none" w:sz="0" w:space="0" w:color="auto"/>
            <w:right w:val="none" w:sz="0" w:space="0" w:color="auto"/>
          </w:divBdr>
        </w:div>
        <w:div w:id="1340154952">
          <w:marLeft w:val="0"/>
          <w:marRight w:val="0"/>
          <w:marTop w:val="0"/>
          <w:marBottom w:val="0"/>
          <w:divBdr>
            <w:top w:val="none" w:sz="0" w:space="0" w:color="auto"/>
            <w:left w:val="none" w:sz="0" w:space="0" w:color="auto"/>
            <w:bottom w:val="none" w:sz="0" w:space="0" w:color="auto"/>
            <w:right w:val="none" w:sz="0" w:space="0" w:color="auto"/>
          </w:divBdr>
        </w:div>
        <w:div w:id="1643191680">
          <w:marLeft w:val="0"/>
          <w:marRight w:val="0"/>
          <w:marTop w:val="0"/>
          <w:marBottom w:val="0"/>
          <w:divBdr>
            <w:top w:val="none" w:sz="0" w:space="0" w:color="auto"/>
            <w:left w:val="none" w:sz="0" w:space="0" w:color="auto"/>
            <w:bottom w:val="none" w:sz="0" w:space="0" w:color="auto"/>
            <w:right w:val="none" w:sz="0" w:space="0" w:color="auto"/>
          </w:divBdr>
        </w:div>
        <w:div w:id="1366180166">
          <w:marLeft w:val="0"/>
          <w:marRight w:val="0"/>
          <w:marTop w:val="0"/>
          <w:marBottom w:val="0"/>
          <w:divBdr>
            <w:top w:val="none" w:sz="0" w:space="0" w:color="auto"/>
            <w:left w:val="none" w:sz="0" w:space="0" w:color="auto"/>
            <w:bottom w:val="none" w:sz="0" w:space="0" w:color="auto"/>
            <w:right w:val="none" w:sz="0" w:space="0" w:color="auto"/>
          </w:divBdr>
        </w:div>
        <w:div w:id="956639625">
          <w:marLeft w:val="0"/>
          <w:marRight w:val="0"/>
          <w:marTop w:val="0"/>
          <w:marBottom w:val="0"/>
          <w:divBdr>
            <w:top w:val="none" w:sz="0" w:space="0" w:color="auto"/>
            <w:left w:val="none" w:sz="0" w:space="0" w:color="auto"/>
            <w:bottom w:val="none" w:sz="0" w:space="0" w:color="auto"/>
            <w:right w:val="none" w:sz="0" w:space="0" w:color="auto"/>
          </w:divBdr>
        </w:div>
        <w:div w:id="1848322329">
          <w:marLeft w:val="0"/>
          <w:marRight w:val="0"/>
          <w:marTop w:val="0"/>
          <w:marBottom w:val="0"/>
          <w:divBdr>
            <w:top w:val="none" w:sz="0" w:space="0" w:color="auto"/>
            <w:left w:val="none" w:sz="0" w:space="0" w:color="auto"/>
            <w:bottom w:val="none" w:sz="0" w:space="0" w:color="auto"/>
            <w:right w:val="none" w:sz="0" w:space="0" w:color="auto"/>
          </w:divBdr>
        </w:div>
        <w:div w:id="975718206">
          <w:marLeft w:val="0"/>
          <w:marRight w:val="0"/>
          <w:marTop w:val="0"/>
          <w:marBottom w:val="0"/>
          <w:divBdr>
            <w:top w:val="none" w:sz="0" w:space="0" w:color="auto"/>
            <w:left w:val="none" w:sz="0" w:space="0" w:color="auto"/>
            <w:bottom w:val="none" w:sz="0" w:space="0" w:color="auto"/>
            <w:right w:val="none" w:sz="0" w:space="0" w:color="auto"/>
          </w:divBdr>
        </w:div>
        <w:div w:id="999234877">
          <w:marLeft w:val="0"/>
          <w:marRight w:val="0"/>
          <w:marTop w:val="0"/>
          <w:marBottom w:val="0"/>
          <w:divBdr>
            <w:top w:val="none" w:sz="0" w:space="0" w:color="auto"/>
            <w:left w:val="none" w:sz="0" w:space="0" w:color="auto"/>
            <w:bottom w:val="none" w:sz="0" w:space="0" w:color="auto"/>
            <w:right w:val="none" w:sz="0" w:space="0" w:color="auto"/>
          </w:divBdr>
        </w:div>
        <w:div w:id="1332871219">
          <w:marLeft w:val="0"/>
          <w:marRight w:val="0"/>
          <w:marTop w:val="0"/>
          <w:marBottom w:val="0"/>
          <w:divBdr>
            <w:top w:val="none" w:sz="0" w:space="0" w:color="auto"/>
            <w:left w:val="none" w:sz="0" w:space="0" w:color="auto"/>
            <w:bottom w:val="none" w:sz="0" w:space="0" w:color="auto"/>
            <w:right w:val="none" w:sz="0" w:space="0" w:color="auto"/>
          </w:divBdr>
        </w:div>
        <w:div w:id="601258353">
          <w:marLeft w:val="0"/>
          <w:marRight w:val="0"/>
          <w:marTop w:val="0"/>
          <w:marBottom w:val="0"/>
          <w:divBdr>
            <w:top w:val="none" w:sz="0" w:space="0" w:color="auto"/>
            <w:left w:val="none" w:sz="0" w:space="0" w:color="auto"/>
            <w:bottom w:val="none" w:sz="0" w:space="0" w:color="auto"/>
            <w:right w:val="none" w:sz="0" w:space="0" w:color="auto"/>
          </w:divBdr>
        </w:div>
        <w:div w:id="568999089">
          <w:marLeft w:val="0"/>
          <w:marRight w:val="0"/>
          <w:marTop w:val="0"/>
          <w:marBottom w:val="0"/>
          <w:divBdr>
            <w:top w:val="none" w:sz="0" w:space="0" w:color="auto"/>
            <w:left w:val="none" w:sz="0" w:space="0" w:color="auto"/>
            <w:bottom w:val="none" w:sz="0" w:space="0" w:color="auto"/>
            <w:right w:val="none" w:sz="0" w:space="0" w:color="auto"/>
          </w:divBdr>
        </w:div>
        <w:div w:id="1615550674">
          <w:marLeft w:val="0"/>
          <w:marRight w:val="0"/>
          <w:marTop w:val="0"/>
          <w:marBottom w:val="0"/>
          <w:divBdr>
            <w:top w:val="none" w:sz="0" w:space="0" w:color="auto"/>
            <w:left w:val="none" w:sz="0" w:space="0" w:color="auto"/>
            <w:bottom w:val="none" w:sz="0" w:space="0" w:color="auto"/>
            <w:right w:val="none" w:sz="0" w:space="0" w:color="auto"/>
          </w:divBdr>
        </w:div>
        <w:div w:id="368457244">
          <w:marLeft w:val="0"/>
          <w:marRight w:val="0"/>
          <w:marTop w:val="0"/>
          <w:marBottom w:val="0"/>
          <w:divBdr>
            <w:top w:val="none" w:sz="0" w:space="0" w:color="auto"/>
            <w:left w:val="none" w:sz="0" w:space="0" w:color="auto"/>
            <w:bottom w:val="none" w:sz="0" w:space="0" w:color="auto"/>
            <w:right w:val="none" w:sz="0" w:space="0" w:color="auto"/>
          </w:divBdr>
        </w:div>
        <w:div w:id="1937639698">
          <w:marLeft w:val="0"/>
          <w:marRight w:val="0"/>
          <w:marTop w:val="0"/>
          <w:marBottom w:val="0"/>
          <w:divBdr>
            <w:top w:val="none" w:sz="0" w:space="0" w:color="auto"/>
            <w:left w:val="none" w:sz="0" w:space="0" w:color="auto"/>
            <w:bottom w:val="none" w:sz="0" w:space="0" w:color="auto"/>
            <w:right w:val="none" w:sz="0" w:space="0" w:color="auto"/>
          </w:divBdr>
        </w:div>
        <w:div w:id="1938320232">
          <w:marLeft w:val="0"/>
          <w:marRight w:val="0"/>
          <w:marTop w:val="0"/>
          <w:marBottom w:val="0"/>
          <w:divBdr>
            <w:top w:val="none" w:sz="0" w:space="0" w:color="auto"/>
            <w:left w:val="none" w:sz="0" w:space="0" w:color="auto"/>
            <w:bottom w:val="none" w:sz="0" w:space="0" w:color="auto"/>
            <w:right w:val="none" w:sz="0" w:space="0" w:color="auto"/>
          </w:divBdr>
        </w:div>
        <w:div w:id="557939226">
          <w:marLeft w:val="0"/>
          <w:marRight w:val="0"/>
          <w:marTop w:val="0"/>
          <w:marBottom w:val="0"/>
          <w:divBdr>
            <w:top w:val="none" w:sz="0" w:space="0" w:color="auto"/>
            <w:left w:val="none" w:sz="0" w:space="0" w:color="auto"/>
            <w:bottom w:val="none" w:sz="0" w:space="0" w:color="auto"/>
            <w:right w:val="none" w:sz="0" w:space="0" w:color="auto"/>
          </w:divBdr>
        </w:div>
        <w:div w:id="1406338526">
          <w:marLeft w:val="0"/>
          <w:marRight w:val="0"/>
          <w:marTop w:val="0"/>
          <w:marBottom w:val="0"/>
          <w:divBdr>
            <w:top w:val="none" w:sz="0" w:space="0" w:color="auto"/>
            <w:left w:val="none" w:sz="0" w:space="0" w:color="auto"/>
            <w:bottom w:val="none" w:sz="0" w:space="0" w:color="auto"/>
            <w:right w:val="none" w:sz="0" w:space="0" w:color="auto"/>
          </w:divBdr>
        </w:div>
        <w:div w:id="320236983">
          <w:marLeft w:val="0"/>
          <w:marRight w:val="0"/>
          <w:marTop w:val="0"/>
          <w:marBottom w:val="0"/>
          <w:divBdr>
            <w:top w:val="none" w:sz="0" w:space="0" w:color="auto"/>
            <w:left w:val="none" w:sz="0" w:space="0" w:color="auto"/>
            <w:bottom w:val="none" w:sz="0" w:space="0" w:color="auto"/>
            <w:right w:val="none" w:sz="0" w:space="0" w:color="auto"/>
          </w:divBdr>
        </w:div>
        <w:div w:id="921183017">
          <w:marLeft w:val="0"/>
          <w:marRight w:val="0"/>
          <w:marTop w:val="0"/>
          <w:marBottom w:val="0"/>
          <w:divBdr>
            <w:top w:val="none" w:sz="0" w:space="0" w:color="auto"/>
            <w:left w:val="none" w:sz="0" w:space="0" w:color="auto"/>
            <w:bottom w:val="none" w:sz="0" w:space="0" w:color="auto"/>
            <w:right w:val="none" w:sz="0" w:space="0" w:color="auto"/>
          </w:divBdr>
        </w:div>
        <w:div w:id="1857033540">
          <w:marLeft w:val="0"/>
          <w:marRight w:val="0"/>
          <w:marTop w:val="0"/>
          <w:marBottom w:val="0"/>
          <w:divBdr>
            <w:top w:val="none" w:sz="0" w:space="0" w:color="auto"/>
            <w:left w:val="none" w:sz="0" w:space="0" w:color="auto"/>
            <w:bottom w:val="none" w:sz="0" w:space="0" w:color="auto"/>
            <w:right w:val="none" w:sz="0" w:space="0" w:color="auto"/>
          </w:divBdr>
        </w:div>
        <w:div w:id="1734280986">
          <w:marLeft w:val="0"/>
          <w:marRight w:val="0"/>
          <w:marTop w:val="0"/>
          <w:marBottom w:val="0"/>
          <w:divBdr>
            <w:top w:val="none" w:sz="0" w:space="0" w:color="auto"/>
            <w:left w:val="none" w:sz="0" w:space="0" w:color="auto"/>
            <w:bottom w:val="none" w:sz="0" w:space="0" w:color="auto"/>
            <w:right w:val="none" w:sz="0" w:space="0" w:color="auto"/>
          </w:divBdr>
        </w:div>
        <w:div w:id="352811">
          <w:marLeft w:val="0"/>
          <w:marRight w:val="0"/>
          <w:marTop w:val="0"/>
          <w:marBottom w:val="0"/>
          <w:divBdr>
            <w:top w:val="none" w:sz="0" w:space="0" w:color="auto"/>
            <w:left w:val="none" w:sz="0" w:space="0" w:color="auto"/>
            <w:bottom w:val="none" w:sz="0" w:space="0" w:color="auto"/>
            <w:right w:val="none" w:sz="0" w:space="0" w:color="auto"/>
          </w:divBdr>
        </w:div>
        <w:div w:id="1136987255">
          <w:marLeft w:val="0"/>
          <w:marRight w:val="0"/>
          <w:marTop w:val="0"/>
          <w:marBottom w:val="0"/>
          <w:divBdr>
            <w:top w:val="none" w:sz="0" w:space="0" w:color="auto"/>
            <w:left w:val="none" w:sz="0" w:space="0" w:color="auto"/>
            <w:bottom w:val="none" w:sz="0" w:space="0" w:color="auto"/>
            <w:right w:val="none" w:sz="0" w:space="0" w:color="auto"/>
          </w:divBdr>
        </w:div>
        <w:div w:id="1305499856">
          <w:marLeft w:val="0"/>
          <w:marRight w:val="0"/>
          <w:marTop w:val="0"/>
          <w:marBottom w:val="0"/>
          <w:divBdr>
            <w:top w:val="none" w:sz="0" w:space="0" w:color="auto"/>
            <w:left w:val="none" w:sz="0" w:space="0" w:color="auto"/>
            <w:bottom w:val="none" w:sz="0" w:space="0" w:color="auto"/>
            <w:right w:val="none" w:sz="0" w:space="0" w:color="auto"/>
          </w:divBdr>
        </w:div>
        <w:div w:id="1220288447">
          <w:marLeft w:val="0"/>
          <w:marRight w:val="0"/>
          <w:marTop w:val="0"/>
          <w:marBottom w:val="0"/>
          <w:divBdr>
            <w:top w:val="none" w:sz="0" w:space="0" w:color="auto"/>
            <w:left w:val="none" w:sz="0" w:space="0" w:color="auto"/>
            <w:bottom w:val="none" w:sz="0" w:space="0" w:color="auto"/>
            <w:right w:val="none" w:sz="0" w:space="0" w:color="auto"/>
          </w:divBdr>
        </w:div>
        <w:div w:id="1786851467">
          <w:marLeft w:val="0"/>
          <w:marRight w:val="0"/>
          <w:marTop w:val="0"/>
          <w:marBottom w:val="0"/>
          <w:divBdr>
            <w:top w:val="none" w:sz="0" w:space="0" w:color="auto"/>
            <w:left w:val="none" w:sz="0" w:space="0" w:color="auto"/>
            <w:bottom w:val="none" w:sz="0" w:space="0" w:color="auto"/>
            <w:right w:val="none" w:sz="0" w:space="0" w:color="auto"/>
          </w:divBdr>
        </w:div>
        <w:div w:id="1325863706">
          <w:marLeft w:val="0"/>
          <w:marRight w:val="0"/>
          <w:marTop w:val="0"/>
          <w:marBottom w:val="0"/>
          <w:divBdr>
            <w:top w:val="none" w:sz="0" w:space="0" w:color="auto"/>
            <w:left w:val="none" w:sz="0" w:space="0" w:color="auto"/>
            <w:bottom w:val="none" w:sz="0" w:space="0" w:color="auto"/>
            <w:right w:val="none" w:sz="0" w:space="0" w:color="auto"/>
          </w:divBdr>
        </w:div>
        <w:div w:id="1691103379">
          <w:marLeft w:val="0"/>
          <w:marRight w:val="0"/>
          <w:marTop w:val="0"/>
          <w:marBottom w:val="0"/>
          <w:divBdr>
            <w:top w:val="none" w:sz="0" w:space="0" w:color="auto"/>
            <w:left w:val="none" w:sz="0" w:space="0" w:color="auto"/>
            <w:bottom w:val="none" w:sz="0" w:space="0" w:color="auto"/>
            <w:right w:val="none" w:sz="0" w:space="0" w:color="auto"/>
          </w:divBdr>
        </w:div>
        <w:div w:id="2146466520">
          <w:marLeft w:val="0"/>
          <w:marRight w:val="0"/>
          <w:marTop w:val="0"/>
          <w:marBottom w:val="0"/>
          <w:divBdr>
            <w:top w:val="none" w:sz="0" w:space="0" w:color="auto"/>
            <w:left w:val="none" w:sz="0" w:space="0" w:color="auto"/>
            <w:bottom w:val="none" w:sz="0" w:space="0" w:color="auto"/>
            <w:right w:val="none" w:sz="0" w:space="0" w:color="auto"/>
          </w:divBdr>
        </w:div>
        <w:div w:id="1797286239">
          <w:marLeft w:val="0"/>
          <w:marRight w:val="0"/>
          <w:marTop w:val="0"/>
          <w:marBottom w:val="0"/>
          <w:divBdr>
            <w:top w:val="none" w:sz="0" w:space="0" w:color="auto"/>
            <w:left w:val="none" w:sz="0" w:space="0" w:color="auto"/>
            <w:bottom w:val="none" w:sz="0" w:space="0" w:color="auto"/>
            <w:right w:val="none" w:sz="0" w:space="0" w:color="auto"/>
          </w:divBdr>
        </w:div>
        <w:div w:id="411508667">
          <w:marLeft w:val="0"/>
          <w:marRight w:val="0"/>
          <w:marTop w:val="0"/>
          <w:marBottom w:val="0"/>
          <w:divBdr>
            <w:top w:val="none" w:sz="0" w:space="0" w:color="auto"/>
            <w:left w:val="none" w:sz="0" w:space="0" w:color="auto"/>
            <w:bottom w:val="none" w:sz="0" w:space="0" w:color="auto"/>
            <w:right w:val="none" w:sz="0" w:space="0" w:color="auto"/>
          </w:divBdr>
        </w:div>
        <w:div w:id="1786080170">
          <w:marLeft w:val="0"/>
          <w:marRight w:val="0"/>
          <w:marTop w:val="0"/>
          <w:marBottom w:val="0"/>
          <w:divBdr>
            <w:top w:val="none" w:sz="0" w:space="0" w:color="auto"/>
            <w:left w:val="none" w:sz="0" w:space="0" w:color="auto"/>
            <w:bottom w:val="none" w:sz="0" w:space="0" w:color="auto"/>
            <w:right w:val="none" w:sz="0" w:space="0" w:color="auto"/>
          </w:divBdr>
        </w:div>
      </w:divsChild>
    </w:div>
    <w:div w:id="1932816106">
      <w:bodyDiv w:val="1"/>
      <w:marLeft w:val="0"/>
      <w:marRight w:val="0"/>
      <w:marTop w:val="0"/>
      <w:marBottom w:val="0"/>
      <w:divBdr>
        <w:top w:val="none" w:sz="0" w:space="0" w:color="auto"/>
        <w:left w:val="none" w:sz="0" w:space="0" w:color="auto"/>
        <w:bottom w:val="none" w:sz="0" w:space="0" w:color="auto"/>
        <w:right w:val="none" w:sz="0" w:space="0" w:color="auto"/>
      </w:divBdr>
    </w:div>
    <w:div w:id="1933120214">
      <w:bodyDiv w:val="1"/>
      <w:marLeft w:val="0"/>
      <w:marRight w:val="0"/>
      <w:marTop w:val="0"/>
      <w:marBottom w:val="0"/>
      <w:divBdr>
        <w:top w:val="none" w:sz="0" w:space="0" w:color="auto"/>
        <w:left w:val="none" w:sz="0" w:space="0" w:color="auto"/>
        <w:bottom w:val="none" w:sz="0" w:space="0" w:color="auto"/>
        <w:right w:val="none" w:sz="0" w:space="0" w:color="auto"/>
      </w:divBdr>
    </w:div>
    <w:div w:id="1933316439">
      <w:bodyDiv w:val="1"/>
      <w:marLeft w:val="0"/>
      <w:marRight w:val="0"/>
      <w:marTop w:val="0"/>
      <w:marBottom w:val="0"/>
      <w:divBdr>
        <w:top w:val="none" w:sz="0" w:space="0" w:color="auto"/>
        <w:left w:val="none" w:sz="0" w:space="0" w:color="auto"/>
        <w:bottom w:val="none" w:sz="0" w:space="0" w:color="auto"/>
        <w:right w:val="none" w:sz="0" w:space="0" w:color="auto"/>
      </w:divBdr>
    </w:div>
    <w:div w:id="1933472109">
      <w:bodyDiv w:val="1"/>
      <w:marLeft w:val="0"/>
      <w:marRight w:val="0"/>
      <w:marTop w:val="0"/>
      <w:marBottom w:val="0"/>
      <w:divBdr>
        <w:top w:val="none" w:sz="0" w:space="0" w:color="auto"/>
        <w:left w:val="none" w:sz="0" w:space="0" w:color="auto"/>
        <w:bottom w:val="none" w:sz="0" w:space="0" w:color="auto"/>
        <w:right w:val="none" w:sz="0" w:space="0" w:color="auto"/>
      </w:divBdr>
    </w:div>
    <w:div w:id="1933473125">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3853968">
      <w:bodyDiv w:val="1"/>
      <w:marLeft w:val="0"/>
      <w:marRight w:val="0"/>
      <w:marTop w:val="0"/>
      <w:marBottom w:val="0"/>
      <w:divBdr>
        <w:top w:val="none" w:sz="0" w:space="0" w:color="auto"/>
        <w:left w:val="none" w:sz="0" w:space="0" w:color="auto"/>
        <w:bottom w:val="none" w:sz="0" w:space="0" w:color="auto"/>
        <w:right w:val="none" w:sz="0" w:space="0" w:color="auto"/>
      </w:divBdr>
    </w:div>
    <w:div w:id="1933972963">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4362287">
      <w:bodyDiv w:val="1"/>
      <w:marLeft w:val="0"/>
      <w:marRight w:val="0"/>
      <w:marTop w:val="0"/>
      <w:marBottom w:val="0"/>
      <w:divBdr>
        <w:top w:val="none" w:sz="0" w:space="0" w:color="auto"/>
        <w:left w:val="none" w:sz="0" w:space="0" w:color="auto"/>
        <w:bottom w:val="none" w:sz="0" w:space="0" w:color="auto"/>
        <w:right w:val="none" w:sz="0" w:space="0" w:color="auto"/>
      </w:divBdr>
    </w:div>
    <w:div w:id="1934364231">
      <w:bodyDiv w:val="1"/>
      <w:marLeft w:val="0"/>
      <w:marRight w:val="0"/>
      <w:marTop w:val="0"/>
      <w:marBottom w:val="0"/>
      <w:divBdr>
        <w:top w:val="none" w:sz="0" w:space="0" w:color="auto"/>
        <w:left w:val="none" w:sz="0" w:space="0" w:color="auto"/>
        <w:bottom w:val="none" w:sz="0" w:space="0" w:color="auto"/>
        <w:right w:val="none" w:sz="0" w:space="0" w:color="auto"/>
      </w:divBdr>
    </w:div>
    <w:div w:id="1934706569">
      <w:bodyDiv w:val="1"/>
      <w:marLeft w:val="0"/>
      <w:marRight w:val="0"/>
      <w:marTop w:val="0"/>
      <w:marBottom w:val="0"/>
      <w:divBdr>
        <w:top w:val="none" w:sz="0" w:space="0" w:color="auto"/>
        <w:left w:val="none" w:sz="0" w:space="0" w:color="auto"/>
        <w:bottom w:val="none" w:sz="0" w:space="0" w:color="auto"/>
        <w:right w:val="none" w:sz="0" w:space="0" w:color="auto"/>
      </w:divBdr>
    </w:div>
    <w:div w:id="1935017671">
      <w:bodyDiv w:val="1"/>
      <w:marLeft w:val="0"/>
      <w:marRight w:val="0"/>
      <w:marTop w:val="0"/>
      <w:marBottom w:val="0"/>
      <w:divBdr>
        <w:top w:val="none" w:sz="0" w:space="0" w:color="auto"/>
        <w:left w:val="none" w:sz="0" w:space="0" w:color="auto"/>
        <w:bottom w:val="none" w:sz="0" w:space="0" w:color="auto"/>
        <w:right w:val="none" w:sz="0" w:space="0" w:color="auto"/>
      </w:divBdr>
    </w:div>
    <w:div w:id="1935047150">
      <w:bodyDiv w:val="1"/>
      <w:marLeft w:val="0"/>
      <w:marRight w:val="0"/>
      <w:marTop w:val="0"/>
      <w:marBottom w:val="0"/>
      <w:divBdr>
        <w:top w:val="none" w:sz="0" w:space="0" w:color="auto"/>
        <w:left w:val="none" w:sz="0" w:space="0" w:color="auto"/>
        <w:bottom w:val="none" w:sz="0" w:space="0" w:color="auto"/>
        <w:right w:val="none" w:sz="0" w:space="0" w:color="auto"/>
      </w:divBdr>
    </w:div>
    <w:div w:id="1935047701">
      <w:bodyDiv w:val="1"/>
      <w:marLeft w:val="0"/>
      <w:marRight w:val="0"/>
      <w:marTop w:val="0"/>
      <w:marBottom w:val="0"/>
      <w:divBdr>
        <w:top w:val="none" w:sz="0" w:space="0" w:color="auto"/>
        <w:left w:val="none" w:sz="0" w:space="0" w:color="auto"/>
        <w:bottom w:val="none" w:sz="0" w:space="0" w:color="auto"/>
        <w:right w:val="none" w:sz="0" w:space="0" w:color="auto"/>
      </w:divBdr>
    </w:div>
    <w:div w:id="193569916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6477282">
      <w:bodyDiv w:val="1"/>
      <w:marLeft w:val="0"/>
      <w:marRight w:val="0"/>
      <w:marTop w:val="0"/>
      <w:marBottom w:val="0"/>
      <w:divBdr>
        <w:top w:val="none" w:sz="0" w:space="0" w:color="auto"/>
        <w:left w:val="none" w:sz="0" w:space="0" w:color="auto"/>
        <w:bottom w:val="none" w:sz="0" w:space="0" w:color="auto"/>
        <w:right w:val="none" w:sz="0" w:space="0" w:color="auto"/>
      </w:divBdr>
    </w:div>
    <w:div w:id="1936938815">
      <w:bodyDiv w:val="1"/>
      <w:marLeft w:val="0"/>
      <w:marRight w:val="0"/>
      <w:marTop w:val="0"/>
      <w:marBottom w:val="0"/>
      <w:divBdr>
        <w:top w:val="none" w:sz="0" w:space="0" w:color="auto"/>
        <w:left w:val="none" w:sz="0" w:space="0" w:color="auto"/>
        <w:bottom w:val="none" w:sz="0" w:space="0" w:color="auto"/>
        <w:right w:val="none" w:sz="0" w:space="0" w:color="auto"/>
      </w:divBdr>
    </w:div>
    <w:div w:id="1937129780">
      <w:bodyDiv w:val="1"/>
      <w:marLeft w:val="0"/>
      <w:marRight w:val="0"/>
      <w:marTop w:val="0"/>
      <w:marBottom w:val="0"/>
      <w:divBdr>
        <w:top w:val="none" w:sz="0" w:space="0" w:color="auto"/>
        <w:left w:val="none" w:sz="0" w:space="0" w:color="auto"/>
        <w:bottom w:val="none" w:sz="0" w:space="0" w:color="auto"/>
        <w:right w:val="none" w:sz="0" w:space="0" w:color="auto"/>
      </w:divBdr>
    </w:div>
    <w:div w:id="1937245826">
      <w:bodyDiv w:val="1"/>
      <w:marLeft w:val="0"/>
      <w:marRight w:val="0"/>
      <w:marTop w:val="0"/>
      <w:marBottom w:val="0"/>
      <w:divBdr>
        <w:top w:val="none" w:sz="0" w:space="0" w:color="auto"/>
        <w:left w:val="none" w:sz="0" w:space="0" w:color="auto"/>
        <w:bottom w:val="none" w:sz="0" w:space="0" w:color="auto"/>
        <w:right w:val="none" w:sz="0" w:space="0" w:color="auto"/>
      </w:divBdr>
    </w:div>
    <w:div w:id="1937324694">
      <w:bodyDiv w:val="1"/>
      <w:marLeft w:val="0"/>
      <w:marRight w:val="0"/>
      <w:marTop w:val="0"/>
      <w:marBottom w:val="0"/>
      <w:divBdr>
        <w:top w:val="none" w:sz="0" w:space="0" w:color="auto"/>
        <w:left w:val="none" w:sz="0" w:space="0" w:color="auto"/>
        <w:bottom w:val="none" w:sz="0" w:space="0" w:color="auto"/>
        <w:right w:val="none" w:sz="0" w:space="0" w:color="auto"/>
      </w:divBdr>
    </w:div>
    <w:div w:id="1937667905">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38177780">
      <w:bodyDiv w:val="1"/>
      <w:marLeft w:val="0"/>
      <w:marRight w:val="0"/>
      <w:marTop w:val="0"/>
      <w:marBottom w:val="0"/>
      <w:divBdr>
        <w:top w:val="none" w:sz="0" w:space="0" w:color="auto"/>
        <w:left w:val="none" w:sz="0" w:space="0" w:color="auto"/>
        <w:bottom w:val="none" w:sz="0" w:space="0" w:color="auto"/>
        <w:right w:val="none" w:sz="0" w:space="0" w:color="auto"/>
      </w:divBdr>
    </w:div>
    <w:div w:id="1938252837">
      <w:bodyDiv w:val="1"/>
      <w:marLeft w:val="0"/>
      <w:marRight w:val="0"/>
      <w:marTop w:val="0"/>
      <w:marBottom w:val="0"/>
      <w:divBdr>
        <w:top w:val="none" w:sz="0" w:space="0" w:color="auto"/>
        <w:left w:val="none" w:sz="0" w:space="0" w:color="auto"/>
        <w:bottom w:val="none" w:sz="0" w:space="0" w:color="auto"/>
        <w:right w:val="none" w:sz="0" w:space="0" w:color="auto"/>
      </w:divBdr>
    </w:div>
    <w:div w:id="1938632256">
      <w:bodyDiv w:val="1"/>
      <w:marLeft w:val="0"/>
      <w:marRight w:val="0"/>
      <w:marTop w:val="0"/>
      <w:marBottom w:val="0"/>
      <w:divBdr>
        <w:top w:val="none" w:sz="0" w:space="0" w:color="auto"/>
        <w:left w:val="none" w:sz="0" w:space="0" w:color="auto"/>
        <w:bottom w:val="none" w:sz="0" w:space="0" w:color="auto"/>
        <w:right w:val="none" w:sz="0" w:space="0" w:color="auto"/>
      </w:divBdr>
    </w:div>
    <w:div w:id="1938833090">
      <w:bodyDiv w:val="1"/>
      <w:marLeft w:val="0"/>
      <w:marRight w:val="0"/>
      <w:marTop w:val="0"/>
      <w:marBottom w:val="0"/>
      <w:divBdr>
        <w:top w:val="none" w:sz="0" w:space="0" w:color="auto"/>
        <w:left w:val="none" w:sz="0" w:space="0" w:color="auto"/>
        <w:bottom w:val="none" w:sz="0" w:space="0" w:color="auto"/>
        <w:right w:val="none" w:sz="0" w:space="0" w:color="auto"/>
      </w:divBdr>
    </w:div>
    <w:div w:id="1938976951">
      <w:bodyDiv w:val="1"/>
      <w:marLeft w:val="0"/>
      <w:marRight w:val="0"/>
      <w:marTop w:val="0"/>
      <w:marBottom w:val="0"/>
      <w:divBdr>
        <w:top w:val="none" w:sz="0" w:space="0" w:color="auto"/>
        <w:left w:val="none" w:sz="0" w:space="0" w:color="auto"/>
        <w:bottom w:val="none" w:sz="0" w:space="0" w:color="auto"/>
        <w:right w:val="none" w:sz="0" w:space="0" w:color="auto"/>
      </w:divBdr>
    </w:div>
    <w:div w:id="1938980214">
      <w:bodyDiv w:val="1"/>
      <w:marLeft w:val="0"/>
      <w:marRight w:val="0"/>
      <w:marTop w:val="0"/>
      <w:marBottom w:val="0"/>
      <w:divBdr>
        <w:top w:val="none" w:sz="0" w:space="0" w:color="auto"/>
        <w:left w:val="none" w:sz="0" w:space="0" w:color="auto"/>
        <w:bottom w:val="none" w:sz="0" w:space="0" w:color="auto"/>
        <w:right w:val="none" w:sz="0" w:space="0" w:color="auto"/>
      </w:divBdr>
    </w:div>
    <w:div w:id="1939168857">
      <w:bodyDiv w:val="1"/>
      <w:marLeft w:val="0"/>
      <w:marRight w:val="0"/>
      <w:marTop w:val="0"/>
      <w:marBottom w:val="0"/>
      <w:divBdr>
        <w:top w:val="none" w:sz="0" w:space="0" w:color="auto"/>
        <w:left w:val="none" w:sz="0" w:space="0" w:color="auto"/>
        <w:bottom w:val="none" w:sz="0" w:space="0" w:color="auto"/>
        <w:right w:val="none" w:sz="0" w:space="0" w:color="auto"/>
      </w:divBdr>
    </w:div>
    <w:div w:id="1939286798">
      <w:bodyDiv w:val="1"/>
      <w:marLeft w:val="0"/>
      <w:marRight w:val="0"/>
      <w:marTop w:val="0"/>
      <w:marBottom w:val="0"/>
      <w:divBdr>
        <w:top w:val="none" w:sz="0" w:space="0" w:color="auto"/>
        <w:left w:val="none" w:sz="0" w:space="0" w:color="auto"/>
        <w:bottom w:val="none" w:sz="0" w:space="0" w:color="auto"/>
        <w:right w:val="none" w:sz="0" w:space="0" w:color="auto"/>
      </w:divBdr>
    </w:div>
    <w:div w:id="1940025188">
      <w:bodyDiv w:val="1"/>
      <w:marLeft w:val="0"/>
      <w:marRight w:val="0"/>
      <w:marTop w:val="0"/>
      <w:marBottom w:val="0"/>
      <w:divBdr>
        <w:top w:val="none" w:sz="0" w:space="0" w:color="auto"/>
        <w:left w:val="none" w:sz="0" w:space="0" w:color="auto"/>
        <w:bottom w:val="none" w:sz="0" w:space="0" w:color="auto"/>
        <w:right w:val="none" w:sz="0" w:space="0" w:color="auto"/>
      </w:divBdr>
    </w:div>
    <w:div w:id="1940404895">
      <w:bodyDiv w:val="1"/>
      <w:marLeft w:val="0"/>
      <w:marRight w:val="0"/>
      <w:marTop w:val="0"/>
      <w:marBottom w:val="0"/>
      <w:divBdr>
        <w:top w:val="none" w:sz="0" w:space="0" w:color="auto"/>
        <w:left w:val="none" w:sz="0" w:space="0" w:color="auto"/>
        <w:bottom w:val="none" w:sz="0" w:space="0" w:color="auto"/>
        <w:right w:val="none" w:sz="0" w:space="0" w:color="auto"/>
      </w:divBdr>
    </w:div>
    <w:div w:id="1940410448">
      <w:bodyDiv w:val="1"/>
      <w:marLeft w:val="0"/>
      <w:marRight w:val="0"/>
      <w:marTop w:val="0"/>
      <w:marBottom w:val="0"/>
      <w:divBdr>
        <w:top w:val="none" w:sz="0" w:space="0" w:color="auto"/>
        <w:left w:val="none" w:sz="0" w:space="0" w:color="auto"/>
        <w:bottom w:val="none" w:sz="0" w:space="0" w:color="auto"/>
        <w:right w:val="none" w:sz="0" w:space="0" w:color="auto"/>
      </w:divBdr>
    </w:div>
    <w:div w:id="1940748982">
      <w:bodyDiv w:val="1"/>
      <w:marLeft w:val="0"/>
      <w:marRight w:val="0"/>
      <w:marTop w:val="0"/>
      <w:marBottom w:val="0"/>
      <w:divBdr>
        <w:top w:val="none" w:sz="0" w:space="0" w:color="auto"/>
        <w:left w:val="none" w:sz="0" w:space="0" w:color="auto"/>
        <w:bottom w:val="none" w:sz="0" w:space="0" w:color="auto"/>
        <w:right w:val="none" w:sz="0" w:space="0" w:color="auto"/>
      </w:divBdr>
    </w:div>
    <w:div w:id="1941135618">
      <w:bodyDiv w:val="1"/>
      <w:marLeft w:val="0"/>
      <w:marRight w:val="0"/>
      <w:marTop w:val="0"/>
      <w:marBottom w:val="0"/>
      <w:divBdr>
        <w:top w:val="none" w:sz="0" w:space="0" w:color="auto"/>
        <w:left w:val="none" w:sz="0" w:space="0" w:color="auto"/>
        <w:bottom w:val="none" w:sz="0" w:space="0" w:color="auto"/>
        <w:right w:val="none" w:sz="0" w:space="0" w:color="auto"/>
      </w:divBdr>
    </w:div>
    <w:div w:id="1941519860">
      <w:bodyDiv w:val="1"/>
      <w:marLeft w:val="0"/>
      <w:marRight w:val="0"/>
      <w:marTop w:val="0"/>
      <w:marBottom w:val="0"/>
      <w:divBdr>
        <w:top w:val="none" w:sz="0" w:space="0" w:color="auto"/>
        <w:left w:val="none" w:sz="0" w:space="0" w:color="auto"/>
        <w:bottom w:val="none" w:sz="0" w:space="0" w:color="auto"/>
        <w:right w:val="none" w:sz="0" w:space="0" w:color="auto"/>
      </w:divBdr>
    </w:div>
    <w:div w:id="1941520406">
      <w:bodyDiv w:val="1"/>
      <w:marLeft w:val="0"/>
      <w:marRight w:val="0"/>
      <w:marTop w:val="0"/>
      <w:marBottom w:val="0"/>
      <w:divBdr>
        <w:top w:val="none" w:sz="0" w:space="0" w:color="auto"/>
        <w:left w:val="none" w:sz="0" w:space="0" w:color="auto"/>
        <w:bottom w:val="none" w:sz="0" w:space="0" w:color="auto"/>
        <w:right w:val="none" w:sz="0" w:space="0" w:color="auto"/>
      </w:divBdr>
    </w:div>
    <w:div w:id="1941639400">
      <w:bodyDiv w:val="1"/>
      <w:marLeft w:val="0"/>
      <w:marRight w:val="0"/>
      <w:marTop w:val="0"/>
      <w:marBottom w:val="0"/>
      <w:divBdr>
        <w:top w:val="none" w:sz="0" w:space="0" w:color="auto"/>
        <w:left w:val="none" w:sz="0" w:space="0" w:color="auto"/>
        <w:bottom w:val="none" w:sz="0" w:space="0" w:color="auto"/>
        <w:right w:val="none" w:sz="0" w:space="0" w:color="auto"/>
      </w:divBdr>
    </w:div>
    <w:div w:id="1941833529">
      <w:bodyDiv w:val="1"/>
      <w:marLeft w:val="0"/>
      <w:marRight w:val="0"/>
      <w:marTop w:val="0"/>
      <w:marBottom w:val="0"/>
      <w:divBdr>
        <w:top w:val="none" w:sz="0" w:space="0" w:color="auto"/>
        <w:left w:val="none" w:sz="0" w:space="0" w:color="auto"/>
        <w:bottom w:val="none" w:sz="0" w:space="0" w:color="auto"/>
        <w:right w:val="none" w:sz="0" w:space="0" w:color="auto"/>
      </w:divBdr>
    </w:div>
    <w:div w:id="1942369267">
      <w:bodyDiv w:val="1"/>
      <w:marLeft w:val="0"/>
      <w:marRight w:val="0"/>
      <w:marTop w:val="0"/>
      <w:marBottom w:val="0"/>
      <w:divBdr>
        <w:top w:val="none" w:sz="0" w:space="0" w:color="auto"/>
        <w:left w:val="none" w:sz="0" w:space="0" w:color="auto"/>
        <w:bottom w:val="none" w:sz="0" w:space="0" w:color="auto"/>
        <w:right w:val="none" w:sz="0" w:space="0" w:color="auto"/>
      </w:divBdr>
    </w:div>
    <w:div w:id="1942373410">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2835725">
      <w:bodyDiv w:val="1"/>
      <w:marLeft w:val="0"/>
      <w:marRight w:val="0"/>
      <w:marTop w:val="0"/>
      <w:marBottom w:val="0"/>
      <w:divBdr>
        <w:top w:val="none" w:sz="0" w:space="0" w:color="auto"/>
        <w:left w:val="none" w:sz="0" w:space="0" w:color="auto"/>
        <w:bottom w:val="none" w:sz="0" w:space="0" w:color="auto"/>
        <w:right w:val="none" w:sz="0" w:space="0" w:color="auto"/>
      </w:divBdr>
    </w:div>
    <w:div w:id="1943759932">
      <w:bodyDiv w:val="1"/>
      <w:marLeft w:val="0"/>
      <w:marRight w:val="0"/>
      <w:marTop w:val="0"/>
      <w:marBottom w:val="0"/>
      <w:divBdr>
        <w:top w:val="none" w:sz="0" w:space="0" w:color="auto"/>
        <w:left w:val="none" w:sz="0" w:space="0" w:color="auto"/>
        <w:bottom w:val="none" w:sz="0" w:space="0" w:color="auto"/>
        <w:right w:val="none" w:sz="0" w:space="0" w:color="auto"/>
      </w:divBdr>
    </w:div>
    <w:div w:id="1943996462">
      <w:bodyDiv w:val="1"/>
      <w:marLeft w:val="0"/>
      <w:marRight w:val="0"/>
      <w:marTop w:val="0"/>
      <w:marBottom w:val="0"/>
      <w:divBdr>
        <w:top w:val="none" w:sz="0" w:space="0" w:color="auto"/>
        <w:left w:val="none" w:sz="0" w:space="0" w:color="auto"/>
        <w:bottom w:val="none" w:sz="0" w:space="0" w:color="auto"/>
        <w:right w:val="none" w:sz="0" w:space="0" w:color="auto"/>
      </w:divBdr>
    </w:div>
    <w:div w:id="1943997566">
      <w:bodyDiv w:val="1"/>
      <w:marLeft w:val="0"/>
      <w:marRight w:val="0"/>
      <w:marTop w:val="0"/>
      <w:marBottom w:val="0"/>
      <w:divBdr>
        <w:top w:val="none" w:sz="0" w:space="0" w:color="auto"/>
        <w:left w:val="none" w:sz="0" w:space="0" w:color="auto"/>
        <w:bottom w:val="none" w:sz="0" w:space="0" w:color="auto"/>
        <w:right w:val="none" w:sz="0" w:space="0" w:color="auto"/>
      </w:divBdr>
    </w:div>
    <w:div w:id="1944727534">
      <w:bodyDiv w:val="1"/>
      <w:marLeft w:val="0"/>
      <w:marRight w:val="0"/>
      <w:marTop w:val="0"/>
      <w:marBottom w:val="0"/>
      <w:divBdr>
        <w:top w:val="none" w:sz="0" w:space="0" w:color="auto"/>
        <w:left w:val="none" w:sz="0" w:space="0" w:color="auto"/>
        <w:bottom w:val="none" w:sz="0" w:space="0" w:color="auto"/>
        <w:right w:val="none" w:sz="0" w:space="0" w:color="auto"/>
      </w:divBdr>
    </w:div>
    <w:div w:id="1944921780">
      <w:bodyDiv w:val="1"/>
      <w:marLeft w:val="0"/>
      <w:marRight w:val="0"/>
      <w:marTop w:val="0"/>
      <w:marBottom w:val="0"/>
      <w:divBdr>
        <w:top w:val="none" w:sz="0" w:space="0" w:color="auto"/>
        <w:left w:val="none" w:sz="0" w:space="0" w:color="auto"/>
        <w:bottom w:val="none" w:sz="0" w:space="0" w:color="auto"/>
        <w:right w:val="none" w:sz="0" w:space="0" w:color="auto"/>
      </w:divBdr>
    </w:div>
    <w:div w:id="1945456504">
      <w:bodyDiv w:val="1"/>
      <w:marLeft w:val="0"/>
      <w:marRight w:val="0"/>
      <w:marTop w:val="0"/>
      <w:marBottom w:val="0"/>
      <w:divBdr>
        <w:top w:val="none" w:sz="0" w:space="0" w:color="auto"/>
        <w:left w:val="none" w:sz="0" w:space="0" w:color="auto"/>
        <w:bottom w:val="none" w:sz="0" w:space="0" w:color="auto"/>
        <w:right w:val="none" w:sz="0" w:space="0" w:color="auto"/>
      </w:divBdr>
    </w:div>
    <w:div w:id="19458458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6382663">
      <w:bodyDiv w:val="1"/>
      <w:marLeft w:val="0"/>
      <w:marRight w:val="0"/>
      <w:marTop w:val="0"/>
      <w:marBottom w:val="0"/>
      <w:divBdr>
        <w:top w:val="none" w:sz="0" w:space="0" w:color="auto"/>
        <w:left w:val="none" w:sz="0" w:space="0" w:color="auto"/>
        <w:bottom w:val="none" w:sz="0" w:space="0" w:color="auto"/>
        <w:right w:val="none" w:sz="0" w:space="0" w:color="auto"/>
      </w:divBdr>
    </w:div>
    <w:div w:id="1946882510">
      <w:bodyDiv w:val="1"/>
      <w:marLeft w:val="0"/>
      <w:marRight w:val="0"/>
      <w:marTop w:val="0"/>
      <w:marBottom w:val="0"/>
      <w:divBdr>
        <w:top w:val="none" w:sz="0" w:space="0" w:color="auto"/>
        <w:left w:val="none" w:sz="0" w:space="0" w:color="auto"/>
        <w:bottom w:val="none" w:sz="0" w:space="0" w:color="auto"/>
        <w:right w:val="none" w:sz="0" w:space="0" w:color="auto"/>
      </w:divBdr>
    </w:div>
    <w:div w:id="1946964811">
      <w:bodyDiv w:val="1"/>
      <w:marLeft w:val="0"/>
      <w:marRight w:val="0"/>
      <w:marTop w:val="0"/>
      <w:marBottom w:val="0"/>
      <w:divBdr>
        <w:top w:val="none" w:sz="0" w:space="0" w:color="auto"/>
        <w:left w:val="none" w:sz="0" w:space="0" w:color="auto"/>
        <w:bottom w:val="none" w:sz="0" w:space="0" w:color="auto"/>
        <w:right w:val="none" w:sz="0" w:space="0" w:color="auto"/>
      </w:divBdr>
    </w:div>
    <w:div w:id="1947037275">
      <w:bodyDiv w:val="1"/>
      <w:marLeft w:val="0"/>
      <w:marRight w:val="0"/>
      <w:marTop w:val="0"/>
      <w:marBottom w:val="0"/>
      <w:divBdr>
        <w:top w:val="none" w:sz="0" w:space="0" w:color="auto"/>
        <w:left w:val="none" w:sz="0" w:space="0" w:color="auto"/>
        <w:bottom w:val="none" w:sz="0" w:space="0" w:color="auto"/>
        <w:right w:val="none" w:sz="0" w:space="0" w:color="auto"/>
      </w:divBdr>
    </w:div>
    <w:div w:id="1947224819">
      <w:bodyDiv w:val="1"/>
      <w:marLeft w:val="0"/>
      <w:marRight w:val="0"/>
      <w:marTop w:val="0"/>
      <w:marBottom w:val="0"/>
      <w:divBdr>
        <w:top w:val="none" w:sz="0" w:space="0" w:color="auto"/>
        <w:left w:val="none" w:sz="0" w:space="0" w:color="auto"/>
        <w:bottom w:val="none" w:sz="0" w:space="0" w:color="auto"/>
        <w:right w:val="none" w:sz="0" w:space="0" w:color="auto"/>
      </w:divBdr>
    </w:div>
    <w:div w:id="1947275368">
      <w:bodyDiv w:val="1"/>
      <w:marLeft w:val="0"/>
      <w:marRight w:val="0"/>
      <w:marTop w:val="0"/>
      <w:marBottom w:val="0"/>
      <w:divBdr>
        <w:top w:val="none" w:sz="0" w:space="0" w:color="auto"/>
        <w:left w:val="none" w:sz="0" w:space="0" w:color="auto"/>
        <w:bottom w:val="none" w:sz="0" w:space="0" w:color="auto"/>
        <w:right w:val="none" w:sz="0" w:space="0" w:color="auto"/>
      </w:divBdr>
    </w:div>
    <w:div w:id="1947300549">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06152">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191007">
      <w:bodyDiv w:val="1"/>
      <w:marLeft w:val="0"/>
      <w:marRight w:val="0"/>
      <w:marTop w:val="0"/>
      <w:marBottom w:val="0"/>
      <w:divBdr>
        <w:top w:val="none" w:sz="0" w:space="0" w:color="auto"/>
        <w:left w:val="none" w:sz="0" w:space="0" w:color="auto"/>
        <w:bottom w:val="none" w:sz="0" w:space="0" w:color="auto"/>
        <w:right w:val="none" w:sz="0" w:space="0" w:color="auto"/>
      </w:divBdr>
    </w:div>
    <w:div w:id="1948194520">
      <w:bodyDiv w:val="1"/>
      <w:marLeft w:val="0"/>
      <w:marRight w:val="0"/>
      <w:marTop w:val="0"/>
      <w:marBottom w:val="0"/>
      <w:divBdr>
        <w:top w:val="none" w:sz="0" w:space="0" w:color="auto"/>
        <w:left w:val="none" w:sz="0" w:space="0" w:color="auto"/>
        <w:bottom w:val="none" w:sz="0" w:space="0" w:color="auto"/>
        <w:right w:val="none" w:sz="0" w:space="0" w:color="auto"/>
      </w:divBdr>
    </w:div>
    <w:div w:id="1948392946">
      <w:bodyDiv w:val="1"/>
      <w:marLeft w:val="0"/>
      <w:marRight w:val="0"/>
      <w:marTop w:val="0"/>
      <w:marBottom w:val="0"/>
      <w:divBdr>
        <w:top w:val="none" w:sz="0" w:space="0" w:color="auto"/>
        <w:left w:val="none" w:sz="0" w:space="0" w:color="auto"/>
        <w:bottom w:val="none" w:sz="0" w:space="0" w:color="auto"/>
        <w:right w:val="none" w:sz="0" w:space="0" w:color="auto"/>
      </w:divBdr>
    </w:div>
    <w:div w:id="1948609969">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49043173">
      <w:bodyDiv w:val="1"/>
      <w:marLeft w:val="0"/>
      <w:marRight w:val="0"/>
      <w:marTop w:val="0"/>
      <w:marBottom w:val="0"/>
      <w:divBdr>
        <w:top w:val="none" w:sz="0" w:space="0" w:color="auto"/>
        <w:left w:val="none" w:sz="0" w:space="0" w:color="auto"/>
        <w:bottom w:val="none" w:sz="0" w:space="0" w:color="auto"/>
        <w:right w:val="none" w:sz="0" w:space="0" w:color="auto"/>
      </w:divBdr>
    </w:div>
    <w:div w:id="1949190221">
      <w:bodyDiv w:val="1"/>
      <w:marLeft w:val="0"/>
      <w:marRight w:val="0"/>
      <w:marTop w:val="0"/>
      <w:marBottom w:val="0"/>
      <w:divBdr>
        <w:top w:val="none" w:sz="0" w:space="0" w:color="auto"/>
        <w:left w:val="none" w:sz="0" w:space="0" w:color="auto"/>
        <w:bottom w:val="none" w:sz="0" w:space="0" w:color="auto"/>
        <w:right w:val="none" w:sz="0" w:space="0" w:color="auto"/>
      </w:divBdr>
    </w:div>
    <w:div w:id="1949240651">
      <w:bodyDiv w:val="1"/>
      <w:marLeft w:val="0"/>
      <w:marRight w:val="0"/>
      <w:marTop w:val="0"/>
      <w:marBottom w:val="0"/>
      <w:divBdr>
        <w:top w:val="none" w:sz="0" w:space="0" w:color="auto"/>
        <w:left w:val="none" w:sz="0" w:space="0" w:color="auto"/>
        <w:bottom w:val="none" w:sz="0" w:space="0" w:color="auto"/>
        <w:right w:val="none" w:sz="0" w:space="0" w:color="auto"/>
      </w:divBdr>
    </w:div>
    <w:div w:id="1949390318">
      <w:bodyDiv w:val="1"/>
      <w:marLeft w:val="0"/>
      <w:marRight w:val="0"/>
      <w:marTop w:val="0"/>
      <w:marBottom w:val="0"/>
      <w:divBdr>
        <w:top w:val="none" w:sz="0" w:space="0" w:color="auto"/>
        <w:left w:val="none" w:sz="0" w:space="0" w:color="auto"/>
        <w:bottom w:val="none" w:sz="0" w:space="0" w:color="auto"/>
        <w:right w:val="none" w:sz="0" w:space="0" w:color="auto"/>
      </w:divBdr>
    </w:div>
    <w:div w:id="1949583469">
      <w:bodyDiv w:val="1"/>
      <w:marLeft w:val="0"/>
      <w:marRight w:val="0"/>
      <w:marTop w:val="0"/>
      <w:marBottom w:val="0"/>
      <w:divBdr>
        <w:top w:val="none" w:sz="0" w:space="0" w:color="auto"/>
        <w:left w:val="none" w:sz="0" w:space="0" w:color="auto"/>
        <w:bottom w:val="none" w:sz="0" w:space="0" w:color="auto"/>
        <w:right w:val="none" w:sz="0" w:space="0" w:color="auto"/>
      </w:divBdr>
    </w:div>
    <w:div w:id="1949852199">
      <w:bodyDiv w:val="1"/>
      <w:marLeft w:val="0"/>
      <w:marRight w:val="0"/>
      <w:marTop w:val="0"/>
      <w:marBottom w:val="0"/>
      <w:divBdr>
        <w:top w:val="none" w:sz="0" w:space="0" w:color="auto"/>
        <w:left w:val="none" w:sz="0" w:space="0" w:color="auto"/>
        <w:bottom w:val="none" w:sz="0" w:space="0" w:color="auto"/>
        <w:right w:val="none" w:sz="0" w:space="0" w:color="auto"/>
      </w:divBdr>
    </w:div>
    <w:div w:id="1950236262">
      <w:bodyDiv w:val="1"/>
      <w:marLeft w:val="0"/>
      <w:marRight w:val="0"/>
      <w:marTop w:val="0"/>
      <w:marBottom w:val="0"/>
      <w:divBdr>
        <w:top w:val="none" w:sz="0" w:space="0" w:color="auto"/>
        <w:left w:val="none" w:sz="0" w:space="0" w:color="auto"/>
        <w:bottom w:val="none" w:sz="0" w:space="0" w:color="auto"/>
        <w:right w:val="none" w:sz="0" w:space="0" w:color="auto"/>
      </w:divBdr>
    </w:div>
    <w:div w:id="1950354756">
      <w:bodyDiv w:val="1"/>
      <w:marLeft w:val="0"/>
      <w:marRight w:val="0"/>
      <w:marTop w:val="0"/>
      <w:marBottom w:val="0"/>
      <w:divBdr>
        <w:top w:val="none" w:sz="0" w:space="0" w:color="auto"/>
        <w:left w:val="none" w:sz="0" w:space="0" w:color="auto"/>
        <w:bottom w:val="none" w:sz="0" w:space="0" w:color="auto"/>
        <w:right w:val="none" w:sz="0" w:space="0" w:color="auto"/>
      </w:divBdr>
    </w:div>
    <w:div w:id="1950427210">
      <w:bodyDiv w:val="1"/>
      <w:marLeft w:val="0"/>
      <w:marRight w:val="0"/>
      <w:marTop w:val="0"/>
      <w:marBottom w:val="0"/>
      <w:divBdr>
        <w:top w:val="none" w:sz="0" w:space="0" w:color="auto"/>
        <w:left w:val="none" w:sz="0" w:space="0" w:color="auto"/>
        <w:bottom w:val="none" w:sz="0" w:space="0" w:color="auto"/>
        <w:right w:val="none" w:sz="0" w:space="0" w:color="auto"/>
      </w:divBdr>
    </w:div>
    <w:div w:id="1950501991">
      <w:bodyDiv w:val="1"/>
      <w:marLeft w:val="0"/>
      <w:marRight w:val="0"/>
      <w:marTop w:val="0"/>
      <w:marBottom w:val="0"/>
      <w:divBdr>
        <w:top w:val="none" w:sz="0" w:space="0" w:color="auto"/>
        <w:left w:val="none" w:sz="0" w:space="0" w:color="auto"/>
        <w:bottom w:val="none" w:sz="0" w:space="0" w:color="auto"/>
        <w:right w:val="none" w:sz="0" w:space="0" w:color="auto"/>
      </w:divBdr>
    </w:div>
    <w:div w:id="1950966421">
      <w:bodyDiv w:val="1"/>
      <w:marLeft w:val="0"/>
      <w:marRight w:val="0"/>
      <w:marTop w:val="0"/>
      <w:marBottom w:val="0"/>
      <w:divBdr>
        <w:top w:val="none" w:sz="0" w:space="0" w:color="auto"/>
        <w:left w:val="none" w:sz="0" w:space="0" w:color="auto"/>
        <w:bottom w:val="none" w:sz="0" w:space="0" w:color="auto"/>
        <w:right w:val="none" w:sz="0" w:space="0" w:color="auto"/>
      </w:divBdr>
    </w:div>
    <w:div w:id="1951088116">
      <w:bodyDiv w:val="1"/>
      <w:marLeft w:val="0"/>
      <w:marRight w:val="0"/>
      <w:marTop w:val="0"/>
      <w:marBottom w:val="0"/>
      <w:divBdr>
        <w:top w:val="none" w:sz="0" w:space="0" w:color="auto"/>
        <w:left w:val="none" w:sz="0" w:space="0" w:color="auto"/>
        <w:bottom w:val="none" w:sz="0" w:space="0" w:color="auto"/>
        <w:right w:val="none" w:sz="0" w:space="0" w:color="auto"/>
      </w:divBdr>
    </w:div>
    <w:div w:id="1951663194">
      <w:bodyDiv w:val="1"/>
      <w:marLeft w:val="0"/>
      <w:marRight w:val="0"/>
      <w:marTop w:val="0"/>
      <w:marBottom w:val="0"/>
      <w:divBdr>
        <w:top w:val="none" w:sz="0" w:space="0" w:color="auto"/>
        <w:left w:val="none" w:sz="0" w:space="0" w:color="auto"/>
        <w:bottom w:val="none" w:sz="0" w:space="0" w:color="auto"/>
        <w:right w:val="none" w:sz="0" w:space="0" w:color="auto"/>
      </w:divBdr>
    </w:div>
    <w:div w:id="1951738419">
      <w:bodyDiv w:val="1"/>
      <w:marLeft w:val="0"/>
      <w:marRight w:val="0"/>
      <w:marTop w:val="0"/>
      <w:marBottom w:val="0"/>
      <w:divBdr>
        <w:top w:val="none" w:sz="0" w:space="0" w:color="auto"/>
        <w:left w:val="none" w:sz="0" w:space="0" w:color="auto"/>
        <w:bottom w:val="none" w:sz="0" w:space="0" w:color="auto"/>
        <w:right w:val="none" w:sz="0" w:space="0" w:color="auto"/>
      </w:divBdr>
    </w:div>
    <w:div w:id="1952008120">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2735571">
      <w:bodyDiv w:val="1"/>
      <w:marLeft w:val="0"/>
      <w:marRight w:val="0"/>
      <w:marTop w:val="0"/>
      <w:marBottom w:val="0"/>
      <w:divBdr>
        <w:top w:val="none" w:sz="0" w:space="0" w:color="auto"/>
        <w:left w:val="none" w:sz="0" w:space="0" w:color="auto"/>
        <w:bottom w:val="none" w:sz="0" w:space="0" w:color="auto"/>
        <w:right w:val="none" w:sz="0" w:space="0" w:color="auto"/>
      </w:divBdr>
    </w:div>
    <w:div w:id="1952858336">
      <w:bodyDiv w:val="1"/>
      <w:marLeft w:val="0"/>
      <w:marRight w:val="0"/>
      <w:marTop w:val="0"/>
      <w:marBottom w:val="0"/>
      <w:divBdr>
        <w:top w:val="none" w:sz="0" w:space="0" w:color="auto"/>
        <w:left w:val="none" w:sz="0" w:space="0" w:color="auto"/>
        <w:bottom w:val="none" w:sz="0" w:space="0" w:color="auto"/>
        <w:right w:val="none" w:sz="0" w:space="0" w:color="auto"/>
      </w:divBdr>
    </w:div>
    <w:div w:id="1953200430">
      <w:bodyDiv w:val="1"/>
      <w:marLeft w:val="0"/>
      <w:marRight w:val="0"/>
      <w:marTop w:val="0"/>
      <w:marBottom w:val="0"/>
      <w:divBdr>
        <w:top w:val="none" w:sz="0" w:space="0" w:color="auto"/>
        <w:left w:val="none" w:sz="0" w:space="0" w:color="auto"/>
        <w:bottom w:val="none" w:sz="0" w:space="0" w:color="auto"/>
        <w:right w:val="none" w:sz="0" w:space="0" w:color="auto"/>
      </w:divBdr>
    </w:div>
    <w:div w:id="1953319746">
      <w:bodyDiv w:val="1"/>
      <w:marLeft w:val="0"/>
      <w:marRight w:val="0"/>
      <w:marTop w:val="0"/>
      <w:marBottom w:val="0"/>
      <w:divBdr>
        <w:top w:val="none" w:sz="0" w:space="0" w:color="auto"/>
        <w:left w:val="none" w:sz="0" w:space="0" w:color="auto"/>
        <w:bottom w:val="none" w:sz="0" w:space="0" w:color="auto"/>
        <w:right w:val="none" w:sz="0" w:space="0" w:color="auto"/>
      </w:divBdr>
    </w:div>
    <w:div w:id="1953516326">
      <w:bodyDiv w:val="1"/>
      <w:marLeft w:val="0"/>
      <w:marRight w:val="0"/>
      <w:marTop w:val="0"/>
      <w:marBottom w:val="0"/>
      <w:divBdr>
        <w:top w:val="none" w:sz="0" w:space="0" w:color="auto"/>
        <w:left w:val="none" w:sz="0" w:space="0" w:color="auto"/>
        <w:bottom w:val="none" w:sz="0" w:space="0" w:color="auto"/>
        <w:right w:val="none" w:sz="0" w:space="0" w:color="auto"/>
      </w:divBdr>
    </w:div>
    <w:div w:id="1953972783">
      <w:bodyDiv w:val="1"/>
      <w:marLeft w:val="0"/>
      <w:marRight w:val="0"/>
      <w:marTop w:val="0"/>
      <w:marBottom w:val="0"/>
      <w:divBdr>
        <w:top w:val="none" w:sz="0" w:space="0" w:color="auto"/>
        <w:left w:val="none" w:sz="0" w:space="0" w:color="auto"/>
        <w:bottom w:val="none" w:sz="0" w:space="0" w:color="auto"/>
        <w:right w:val="none" w:sz="0" w:space="0" w:color="auto"/>
      </w:divBdr>
    </w:div>
    <w:div w:id="1954627481">
      <w:bodyDiv w:val="1"/>
      <w:marLeft w:val="0"/>
      <w:marRight w:val="0"/>
      <w:marTop w:val="0"/>
      <w:marBottom w:val="0"/>
      <w:divBdr>
        <w:top w:val="none" w:sz="0" w:space="0" w:color="auto"/>
        <w:left w:val="none" w:sz="0" w:space="0" w:color="auto"/>
        <w:bottom w:val="none" w:sz="0" w:space="0" w:color="auto"/>
        <w:right w:val="none" w:sz="0" w:space="0" w:color="auto"/>
      </w:divBdr>
    </w:div>
    <w:div w:id="1954743499">
      <w:bodyDiv w:val="1"/>
      <w:marLeft w:val="0"/>
      <w:marRight w:val="0"/>
      <w:marTop w:val="0"/>
      <w:marBottom w:val="0"/>
      <w:divBdr>
        <w:top w:val="none" w:sz="0" w:space="0" w:color="auto"/>
        <w:left w:val="none" w:sz="0" w:space="0" w:color="auto"/>
        <w:bottom w:val="none" w:sz="0" w:space="0" w:color="auto"/>
        <w:right w:val="none" w:sz="0" w:space="0" w:color="auto"/>
      </w:divBdr>
    </w:div>
    <w:div w:id="1954826778">
      <w:bodyDiv w:val="1"/>
      <w:marLeft w:val="0"/>
      <w:marRight w:val="0"/>
      <w:marTop w:val="0"/>
      <w:marBottom w:val="0"/>
      <w:divBdr>
        <w:top w:val="none" w:sz="0" w:space="0" w:color="auto"/>
        <w:left w:val="none" w:sz="0" w:space="0" w:color="auto"/>
        <w:bottom w:val="none" w:sz="0" w:space="0" w:color="auto"/>
        <w:right w:val="none" w:sz="0" w:space="0" w:color="auto"/>
      </w:divBdr>
    </w:div>
    <w:div w:id="1955672165">
      <w:bodyDiv w:val="1"/>
      <w:marLeft w:val="0"/>
      <w:marRight w:val="0"/>
      <w:marTop w:val="0"/>
      <w:marBottom w:val="0"/>
      <w:divBdr>
        <w:top w:val="none" w:sz="0" w:space="0" w:color="auto"/>
        <w:left w:val="none" w:sz="0" w:space="0" w:color="auto"/>
        <w:bottom w:val="none" w:sz="0" w:space="0" w:color="auto"/>
        <w:right w:val="none" w:sz="0" w:space="0" w:color="auto"/>
      </w:divBdr>
    </w:div>
    <w:div w:id="1956060006">
      <w:bodyDiv w:val="1"/>
      <w:marLeft w:val="0"/>
      <w:marRight w:val="0"/>
      <w:marTop w:val="0"/>
      <w:marBottom w:val="0"/>
      <w:divBdr>
        <w:top w:val="none" w:sz="0" w:space="0" w:color="auto"/>
        <w:left w:val="none" w:sz="0" w:space="0" w:color="auto"/>
        <w:bottom w:val="none" w:sz="0" w:space="0" w:color="auto"/>
        <w:right w:val="none" w:sz="0" w:space="0" w:color="auto"/>
      </w:divBdr>
    </w:div>
    <w:div w:id="1956137170">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407116">
      <w:bodyDiv w:val="1"/>
      <w:marLeft w:val="0"/>
      <w:marRight w:val="0"/>
      <w:marTop w:val="0"/>
      <w:marBottom w:val="0"/>
      <w:divBdr>
        <w:top w:val="none" w:sz="0" w:space="0" w:color="auto"/>
        <w:left w:val="none" w:sz="0" w:space="0" w:color="auto"/>
        <w:bottom w:val="none" w:sz="0" w:space="0" w:color="auto"/>
        <w:right w:val="none" w:sz="0" w:space="0" w:color="auto"/>
      </w:divBdr>
    </w:div>
    <w:div w:id="1956712416">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6862138">
      <w:bodyDiv w:val="1"/>
      <w:marLeft w:val="0"/>
      <w:marRight w:val="0"/>
      <w:marTop w:val="0"/>
      <w:marBottom w:val="0"/>
      <w:divBdr>
        <w:top w:val="none" w:sz="0" w:space="0" w:color="auto"/>
        <w:left w:val="none" w:sz="0" w:space="0" w:color="auto"/>
        <w:bottom w:val="none" w:sz="0" w:space="0" w:color="auto"/>
        <w:right w:val="none" w:sz="0" w:space="0" w:color="auto"/>
      </w:divBdr>
    </w:div>
    <w:div w:id="1956866887">
      <w:bodyDiv w:val="1"/>
      <w:marLeft w:val="0"/>
      <w:marRight w:val="0"/>
      <w:marTop w:val="0"/>
      <w:marBottom w:val="0"/>
      <w:divBdr>
        <w:top w:val="none" w:sz="0" w:space="0" w:color="auto"/>
        <w:left w:val="none" w:sz="0" w:space="0" w:color="auto"/>
        <w:bottom w:val="none" w:sz="0" w:space="0" w:color="auto"/>
        <w:right w:val="none" w:sz="0" w:space="0" w:color="auto"/>
      </w:divBdr>
    </w:div>
    <w:div w:id="1957255377">
      <w:bodyDiv w:val="1"/>
      <w:marLeft w:val="0"/>
      <w:marRight w:val="0"/>
      <w:marTop w:val="0"/>
      <w:marBottom w:val="0"/>
      <w:divBdr>
        <w:top w:val="none" w:sz="0" w:space="0" w:color="auto"/>
        <w:left w:val="none" w:sz="0" w:space="0" w:color="auto"/>
        <w:bottom w:val="none" w:sz="0" w:space="0" w:color="auto"/>
        <w:right w:val="none" w:sz="0" w:space="0" w:color="auto"/>
      </w:divBdr>
    </w:div>
    <w:div w:id="1957328302">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8095823">
      <w:bodyDiv w:val="1"/>
      <w:marLeft w:val="0"/>
      <w:marRight w:val="0"/>
      <w:marTop w:val="0"/>
      <w:marBottom w:val="0"/>
      <w:divBdr>
        <w:top w:val="none" w:sz="0" w:space="0" w:color="auto"/>
        <w:left w:val="none" w:sz="0" w:space="0" w:color="auto"/>
        <w:bottom w:val="none" w:sz="0" w:space="0" w:color="auto"/>
        <w:right w:val="none" w:sz="0" w:space="0" w:color="auto"/>
      </w:divBdr>
    </w:div>
    <w:div w:id="1958101986">
      <w:bodyDiv w:val="1"/>
      <w:marLeft w:val="0"/>
      <w:marRight w:val="0"/>
      <w:marTop w:val="0"/>
      <w:marBottom w:val="0"/>
      <w:divBdr>
        <w:top w:val="none" w:sz="0" w:space="0" w:color="auto"/>
        <w:left w:val="none" w:sz="0" w:space="0" w:color="auto"/>
        <w:bottom w:val="none" w:sz="0" w:space="0" w:color="auto"/>
        <w:right w:val="none" w:sz="0" w:space="0" w:color="auto"/>
      </w:divBdr>
    </w:div>
    <w:div w:id="1959022228">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23977">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13970">
      <w:bodyDiv w:val="1"/>
      <w:marLeft w:val="0"/>
      <w:marRight w:val="0"/>
      <w:marTop w:val="0"/>
      <w:marBottom w:val="0"/>
      <w:divBdr>
        <w:top w:val="none" w:sz="0" w:space="0" w:color="auto"/>
        <w:left w:val="none" w:sz="0" w:space="0" w:color="auto"/>
        <w:bottom w:val="none" w:sz="0" w:space="0" w:color="auto"/>
        <w:right w:val="none" w:sz="0" w:space="0" w:color="auto"/>
      </w:divBdr>
    </w:div>
    <w:div w:id="1962763606">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3611578">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579285">
      <w:bodyDiv w:val="1"/>
      <w:marLeft w:val="0"/>
      <w:marRight w:val="0"/>
      <w:marTop w:val="0"/>
      <w:marBottom w:val="0"/>
      <w:divBdr>
        <w:top w:val="none" w:sz="0" w:space="0" w:color="auto"/>
        <w:left w:val="none" w:sz="0" w:space="0" w:color="auto"/>
        <w:bottom w:val="none" w:sz="0" w:space="0" w:color="auto"/>
        <w:right w:val="none" w:sz="0" w:space="0" w:color="auto"/>
      </w:divBdr>
    </w:div>
    <w:div w:id="1964729049">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5891441">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422964">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7812922">
      <w:bodyDiv w:val="1"/>
      <w:marLeft w:val="0"/>
      <w:marRight w:val="0"/>
      <w:marTop w:val="0"/>
      <w:marBottom w:val="0"/>
      <w:divBdr>
        <w:top w:val="none" w:sz="0" w:space="0" w:color="auto"/>
        <w:left w:val="none" w:sz="0" w:space="0" w:color="auto"/>
        <w:bottom w:val="none" w:sz="0" w:space="0" w:color="auto"/>
        <w:right w:val="none" w:sz="0" w:space="0" w:color="auto"/>
      </w:divBdr>
    </w:div>
    <w:div w:id="1967852376">
      <w:bodyDiv w:val="1"/>
      <w:marLeft w:val="0"/>
      <w:marRight w:val="0"/>
      <w:marTop w:val="0"/>
      <w:marBottom w:val="0"/>
      <w:divBdr>
        <w:top w:val="none" w:sz="0" w:space="0" w:color="auto"/>
        <w:left w:val="none" w:sz="0" w:space="0" w:color="auto"/>
        <w:bottom w:val="none" w:sz="0" w:space="0" w:color="auto"/>
        <w:right w:val="none" w:sz="0" w:space="0" w:color="auto"/>
      </w:divBdr>
    </w:div>
    <w:div w:id="1968272027">
      <w:bodyDiv w:val="1"/>
      <w:marLeft w:val="0"/>
      <w:marRight w:val="0"/>
      <w:marTop w:val="0"/>
      <w:marBottom w:val="0"/>
      <w:divBdr>
        <w:top w:val="none" w:sz="0" w:space="0" w:color="auto"/>
        <w:left w:val="none" w:sz="0" w:space="0" w:color="auto"/>
        <w:bottom w:val="none" w:sz="0" w:space="0" w:color="auto"/>
        <w:right w:val="none" w:sz="0" w:space="0" w:color="auto"/>
      </w:divBdr>
    </w:div>
    <w:div w:id="1968512509">
      <w:bodyDiv w:val="1"/>
      <w:marLeft w:val="0"/>
      <w:marRight w:val="0"/>
      <w:marTop w:val="0"/>
      <w:marBottom w:val="0"/>
      <w:divBdr>
        <w:top w:val="none" w:sz="0" w:space="0" w:color="auto"/>
        <w:left w:val="none" w:sz="0" w:space="0" w:color="auto"/>
        <w:bottom w:val="none" w:sz="0" w:space="0" w:color="auto"/>
        <w:right w:val="none" w:sz="0" w:space="0" w:color="auto"/>
      </w:divBdr>
    </w:div>
    <w:div w:id="1968773083">
      <w:bodyDiv w:val="1"/>
      <w:marLeft w:val="0"/>
      <w:marRight w:val="0"/>
      <w:marTop w:val="0"/>
      <w:marBottom w:val="0"/>
      <w:divBdr>
        <w:top w:val="none" w:sz="0" w:space="0" w:color="auto"/>
        <w:left w:val="none" w:sz="0" w:space="0" w:color="auto"/>
        <w:bottom w:val="none" w:sz="0" w:space="0" w:color="auto"/>
        <w:right w:val="none" w:sz="0" w:space="0" w:color="auto"/>
      </w:divBdr>
    </w:div>
    <w:div w:id="1968777075">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124856">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69628360">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35591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0503150">
      <w:bodyDiv w:val="1"/>
      <w:marLeft w:val="0"/>
      <w:marRight w:val="0"/>
      <w:marTop w:val="0"/>
      <w:marBottom w:val="0"/>
      <w:divBdr>
        <w:top w:val="none" w:sz="0" w:space="0" w:color="auto"/>
        <w:left w:val="none" w:sz="0" w:space="0" w:color="auto"/>
        <w:bottom w:val="none" w:sz="0" w:space="0" w:color="auto"/>
        <w:right w:val="none" w:sz="0" w:space="0" w:color="auto"/>
      </w:divBdr>
    </w:div>
    <w:div w:id="1971277674">
      <w:bodyDiv w:val="1"/>
      <w:marLeft w:val="0"/>
      <w:marRight w:val="0"/>
      <w:marTop w:val="0"/>
      <w:marBottom w:val="0"/>
      <w:divBdr>
        <w:top w:val="none" w:sz="0" w:space="0" w:color="auto"/>
        <w:left w:val="none" w:sz="0" w:space="0" w:color="auto"/>
        <w:bottom w:val="none" w:sz="0" w:space="0" w:color="auto"/>
        <w:right w:val="none" w:sz="0" w:space="0" w:color="auto"/>
      </w:divBdr>
    </w:div>
    <w:div w:id="1971325499">
      <w:bodyDiv w:val="1"/>
      <w:marLeft w:val="0"/>
      <w:marRight w:val="0"/>
      <w:marTop w:val="0"/>
      <w:marBottom w:val="0"/>
      <w:divBdr>
        <w:top w:val="none" w:sz="0" w:space="0" w:color="auto"/>
        <w:left w:val="none" w:sz="0" w:space="0" w:color="auto"/>
        <w:bottom w:val="none" w:sz="0" w:space="0" w:color="auto"/>
        <w:right w:val="none" w:sz="0" w:space="0" w:color="auto"/>
      </w:divBdr>
    </w:div>
    <w:div w:id="1971478217">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054444">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324400">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12266">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3124349">
      <w:bodyDiv w:val="1"/>
      <w:marLeft w:val="0"/>
      <w:marRight w:val="0"/>
      <w:marTop w:val="0"/>
      <w:marBottom w:val="0"/>
      <w:divBdr>
        <w:top w:val="none" w:sz="0" w:space="0" w:color="auto"/>
        <w:left w:val="none" w:sz="0" w:space="0" w:color="auto"/>
        <w:bottom w:val="none" w:sz="0" w:space="0" w:color="auto"/>
        <w:right w:val="none" w:sz="0" w:space="0" w:color="auto"/>
      </w:divBdr>
    </w:div>
    <w:div w:id="1973250366">
      <w:bodyDiv w:val="1"/>
      <w:marLeft w:val="0"/>
      <w:marRight w:val="0"/>
      <w:marTop w:val="0"/>
      <w:marBottom w:val="0"/>
      <w:divBdr>
        <w:top w:val="none" w:sz="0" w:space="0" w:color="auto"/>
        <w:left w:val="none" w:sz="0" w:space="0" w:color="auto"/>
        <w:bottom w:val="none" w:sz="0" w:space="0" w:color="auto"/>
        <w:right w:val="none" w:sz="0" w:space="0" w:color="auto"/>
      </w:divBdr>
    </w:div>
    <w:div w:id="1973293649">
      <w:bodyDiv w:val="1"/>
      <w:marLeft w:val="0"/>
      <w:marRight w:val="0"/>
      <w:marTop w:val="0"/>
      <w:marBottom w:val="0"/>
      <w:divBdr>
        <w:top w:val="none" w:sz="0" w:space="0" w:color="auto"/>
        <w:left w:val="none" w:sz="0" w:space="0" w:color="auto"/>
        <w:bottom w:val="none" w:sz="0" w:space="0" w:color="auto"/>
        <w:right w:val="none" w:sz="0" w:space="0" w:color="auto"/>
      </w:divBdr>
    </w:div>
    <w:div w:id="1973510275">
      <w:bodyDiv w:val="1"/>
      <w:marLeft w:val="0"/>
      <w:marRight w:val="0"/>
      <w:marTop w:val="0"/>
      <w:marBottom w:val="0"/>
      <w:divBdr>
        <w:top w:val="none" w:sz="0" w:space="0" w:color="auto"/>
        <w:left w:val="none" w:sz="0" w:space="0" w:color="auto"/>
        <w:bottom w:val="none" w:sz="0" w:space="0" w:color="auto"/>
        <w:right w:val="none" w:sz="0" w:space="0" w:color="auto"/>
      </w:divBdr>
    </w:div>
    <w:div w:id="1973750920">
      <w:bodyDiv w:val="1"/>
      <w:marLeft w:val="0"/>
      <w:marRight w:val="0"/>
      <w:marTop w:val="0"/>
      <w:marBottom w:val="0"/>
      <w:divBdr>
        <w:top w:val="none" w:sz="0" w:space="0" w:color="auto"/>
        <w:left w:val="none" w:sz="0" w:space="0" w:color="auto"/>
        <w:bottom w:val="none" w:sz="0" w:space="0" w:color="auto"/>
        <w:right w:val="none" w:sz="0" w:space="0" w:color="auto"/>
      </w:divBdr>
    </w:div>
    <w:div w:id="1974095406">
      <w:bodyDiv w:val="1"/>
      <w:marLeft w:val="0"/>
      <w:marRight w:val="0"/>
      <w:marTop w:val="0"/>
      <w:marBottom w:val="0"/>
      <w:divBdr>
        <w:top w:val="none" w:sz="0" w:space="0" w:color="auto"/>
        <w:left w:val="none" w:sz="0" w:space="0" w:color="auto"/>
        <w:bottom w:val="none" w:sz="0" w:space="0" w:color="auto"/>
        <w:right w:val="none" w:sz="0" w:space="0" w:color="auto"/>
      </w:divBdr>
      <w:divsChild>
        <w:div w:id="1969506118">
          <w:marLeft w:val="0"/>
          <w:marRight w:val="0"/>
          <w:marTop w:val="0"/>
          <w:marBottom w:val="0"/>
          <w:divBdr>
            <w:top w:val="none" w:sz="0" w:space="0" w:color="auto"/>
            <w:left w:val="none" w:sz="0" w:space="0" w:color="auto"/>
            <w:bottom w:val="none" w:sz="0" w:space="0" w:color="auto"/>
            <w:right w:val="none" w:sz="0" w:space="0" w:color="auto"/>
          </w:divBdr>
        </w:div>
        <w:div w:id="2018845635">
          <w:marLeft w:val="0"/>
          <w:marRight w:val="0"/>
          <w:marTop w:val="0"/>
          <w:marBottom w:val="0"/>
          <w:divBdr>
            <w:top w:val="none" w:sz="0" w:space="0" w:color="auto"/>
            <w:left w:val="none" w:sz="0" w:space="0" w:color="auto"/>
            <w:bottom w:val="none" w:sz="0" w:space="0" w:color="auto"/>
            <w:right w:val="none" w:sz="0" w:space="0" w:color="auto"/>
          </w:divBdr>
        </w:div>
        <w:div w:id="2116437464">
          <w:marLeft w:val="0"/>
          <w:marRight w:val="0"/>
          <w:marTop w:val="0"/>
          <w:marBottom w:val="0"/>
          <w:divBdr>
            <w:top w:val="none" w:sz="0" w:space="0" w:color="auto"/>
            <w:left w:val="none" w:sz="0" w:space="0" w:color="auto"/>
            <w:bottom w:val="none" w:sz="0" w:space="0" w:color="auto"/>
            <w:right w:val="none" w:sz="0" w:space="0" w:color="auto"/>
          </w:divBdr>
        </w:div>
        <w:div w:id="186524737">
          <w:marLeft w:val="0"/>
          <w:marRight w:val="0"/>
          <w:marTop w:val="0"/>
          <w:marBottom w:val="0"/>
          <w:divBdr>
            <w:top w:val="none" w:sz="0" w:space="0" w:color="auto"/>
            <w:left w:val="none" w:sz="0" w:space="0" w:color="auto"/>
            <w:bottom w:val="none" w:sz="0" w:space="0" w:color="auto"/>
            <w:right w:val="none" w:sz="0" w:space="0" w:color="auto"/>
          </w:divBdr>
        </w:div>
        <w:div w:id="1840385344">
          <w:marLeft w:val="0"/>
          <w:marRight w:val="0"/>
          <w:marTop w:val="0"/>
          <w:marBottom w:val="0"/>
          <w:divBdr>
            <w:top w:val="none" w:sz="0" w:space="0" w:color="auto"/>
            <w:left w:val="none" w:sz="0" w:space="0" w:color="auto"/>
            <w:bottom w:val="none" w:sz="0" w:space="0" w:color="auto"/>
            <w:right w:val="none" w:sz="0" w:space="0" w:color="auto"/>
          </w:divBdr>
        </w:div>
        <w:div w:id="1604803565">
          <w:marLeft w:val="0"/>
          <w:marRight w:val="0"/>
          <w:marTop w:val="0"/>
          <w:marBottom w:val="0"/>
          <w:divBdr>
            <w:top w:val="none" w:sz="0" w:space="0" w:color="auto"/>
            <w:left w:val="none" w:sz="0" w:space="0" w:color="auto"/>
            <w:bottom w:val="none" w:sz="0" w:space="0" w:color="auto"/>
            <w:right w:val="none" w:sz="0" w:space="0" w:color="auto"/>
          </w:divBdr>
        </w:div>
        <w:div w:id="1126241789">
          <w:marLeft w:val="0"/>
          <w:marRight w:val="0"/>
          <w:marTop w:val="0"/>
          <w:marBottom w:val="0"/>
          <w:divBdr>
            <w:top w:val="none" w:sz="0" w:space="0" w:color="auto"/>
            <w:left w:val="none" w:sz="0" w:space="0" w:color="auto"/>
            <w:bottom w:val="none" w:sz="0" w:space="0" w:color="auto"/>
            <w:right w:val="none" w:sz="0" w:space="0" w:color="auto"/>
          </w:divBdr>
        </w:div>
        <w:div w:id="183056166">
          <w:marLeft w:val="0"/>
          <w:marRight w:val="0"/>
          <w:marTop w:val="0"/>
          <w:marBottom w:val="0"/>
          <w:divBdr>
            <w:top w:val="none" w:sz="0" w:space="0" w:color="auto"/>
            <w:left w:val="none" w:sz="0" w:space="0" w:color="auto"/>
            <w:bottom w:val="none" w:sz="0" w:space="0" w:color="auto"/>
            <w:right w:val="none" w:sz="0" w:space="0" w:color="auto"/>
          </w:divBdr>
        </w:div>
        <w:div w:id="842015634">
          <w:marLeft w:val="0"/>
          <w:marRight w:val="0"/>
          <w:marTop w:val="0"/>
          <w:marBottom w:val="0"/>
          <w:divBdr>
            <w:top w:val="none" w:sz="0" w:space="0" w:color="auto"/>
            <w:left w:val="none" w:sz="0" w:space="0" w:color="auto"/>
            <w:bottom w:val="none" w:sz="0" w:space="0" w:color="auto"/>
            <w:right w:val="none" w:sz="0" w:space="0" w:color="auto"/>
          </w:divBdr>
        </w:div>
        <w:div w:id="490751288">
          <w:marLeft w:val="0"/>
          <w:marRight w:val="0"/>
          <w:marTop w:val="0"/>
          <w:marBottom w:val="0"/>
          <w:divBdr>
            <w:top w:val="none" w:sz="0" w:space="0" w:color="auto"/>
            <w:left w:val="none" w:sz="0" w:space="0" w:color="auto"/>
            <w:bottom w:val="none" w:sz="0" w:space="0" w:color="auto"/>
            <w:right w:val="none" w:sz="0" w:space="0" w:color="auto"/>
          </w:divBdr>
        </w:div>
        <w:div w:id="86124685">
          <w:marLeft w:val="0"/>
          <w:marRight w:val="0"/>
          <w:marTop w:val="0"/>
          <w:marBottom w:val="0"/>
          <w:divBdr>
            <w:top w:val="none" w:sz="0" w:space="0" w:color="auto"/>
            <w:left w:val="none" w:sz="0" w:space="0" w:color="auto"/>
            <w:bottom w:val="none" w:sz="0" w:space="0" w:color="auto"/>
            <w:right w:val="none" w:sz="0" w:space="0" w:color="auto"/>
          </w:divBdr>
        </w:div>
        <w:div w:id="1326274921">
          <w:marLeft w:val="0"/>
          <w:marRight w:val="0"/>
          <w:marTop w:val="0"/>
          <w:marBottom w:val="0"/>
          <w:divBdr>
            <w:top w:val="none" w:sz="0" w:space="0" w:color="auto"/>
            <w:left w:val="none" w:sz="0" w:space="0" w:color="auto"/>
            <w:bottom w:val="none" w:sz="0" w:space="0" w:color="auto"/>
            <w:right w:val="none" w:sz="0" w:space="0" w:color="auto"/>
          </w:divBdr>
        </w:div>
        <w:div w:id="1052533375">
          <w:marLeft w:val="0"/>
          <w:marRight w:val="0"/>
          <w:marTop w:val="0"/>
          <w:marBottom w:val="0"/>
          <w:divBdr>
            <w:top w:val="none" w:sz="0" w:space="0" w:color="auto"/>
            <w:left w:val="none" w:sz="0" w:space="0" w:color="auto"/>
            <w:bottom w:val="none" w:sz="0" w:space="0" w:color="auto"/>
            <w:right w:val="none" w:sz="0" w:space="0" w:color="auto"/>
          </w:divBdr>
        </w:div>
        <w:div w:id="922029066">
          <w:marLeft w:val="0"/>
          <w:marRight w:val="0"/>
          <w:marTop w:val="0"/>
          <w:marBottom w:val="0"/>
          <w:divBdr>
            <w:top w:val="none" w:sz="0" w:space="0" w:color="auto"/>
            <w:left w:val="none" w:sz="0" w:space="0" w:color="auto"/>
            <w:bottom w:val="none" w:sz="0" w:space="0" w:color="auto"/>
            <w:right w:val="none" w:sz="0" w:space="0" w:color="auto"/>
          </w:divBdr>
        </w:div>
        <w:div w:id="1872954000">
          <w:marLeft w:val="0"/>
          <w:marRight w:val="0"/>
          <w:marTop w:val="0"/>
          <w:marBottom w:val="0"/>
          <w:divBdr>
            <w:top w:val="none" w:sz="0" w:space="0" w:color="auto"/>
            <w:left w:val="none" w:sz="0" w:space="0" w:color="auto"/>
            <w:bottom w:val="none" w:sz="0" w:space="0" w:color="auto"/>
            <w:right w:val="none" w:sz="0" w:space="0" w:color="auto"/>
          </w:divBdr>
        </w:div>
        <w:div w:id="1632785694">
          <w:marLeft w:val="0"/>
          <w:marRight w:val="0"/>
          <w:marTop w:val="0"/>
          <w:marBottom w:val="0"/>
          <w:divBdr>
            <w:top w:val="none" w:sz="0" w:space="0" w:color="auto"/>
            <w:left w:val="none" w:sz="0" w:space="0" w:color="auto"/>
            <w:bottom w:val="none" w:sz="0" w:space="0" w:color="auto"/>
            <w:right w:val="none" w:sz="0" w:space="0" w:color="auto"/>
          </w:divBdr>
        </w:div>
        <w:div w:id="2146435207">
          <w:marLeft w:val="0"/>
          <w:marRight w:val="0"/>
          <w:marTop w:val="0"/>
          <w:marBottom w:val="0"/>
          <w:divBdr>
            <w:top w:val="none" w:sz="0" w:space="0" w:color="auto"/>
            <w:left w:val="none" w:sz="0" w:space="0" w:color="auto"/>
            <w:bottom w:val="none" w:sz="0" w:space="0" w:color="auto"/>
            <w:right w:val="none" w:sz="0" w:space="0" w:color="auto"/>
          </w:divBdr>
        </w:div>
        <w:div w:id="1125542288">
          <w:marLeft w:val="0"/>
          <w:marRight w:val="0"/>
          <w:marTop w:val="0"/>
          <w:marBottom w:val="0"/>
          <w:divBdr>
            <w:top w:val="none" w:sz="0" w:space="0" w:color="auto"/>
            <w:left w:val="none" w:sz="0" w:space="0" w:color="auto"/>
            <w:bottom w:val="none" w:sz="0" w:space="0" w:color="auto"/>
            <w:right w:val="none" w:sz="0" w:space="0" w:color="auto"/>
          </w:divBdr>
        </w:div>
        <w:div w:id="1639338663">
          <w:marLeft w:val="0"/>
          <w:marRight w:val="0"/>
          <w:marTop w:val="0"/>
          <w:marBottom w:val="0"/>
          <w:divBdr>
            <w:top w:val="none" w:sz="0" w:space="0" w:color="auto"/>
            <w:left w:val="none" w:sz="0" w:space="0" w:color="auto"/>
            <w:bottom w:val="none" w:sz="0" w:space="0" w:color="auto"/>
            <w:right w:val="none" w:sz="0" w:space="0" w:color="auto"/>
          </w:divBdr>
        </w:div>
        <w:div w:id="1904026110">
          <w:marLeft w:val="0"/>
          <w:marRight w:val="0"/>
          <w:marTop w:val="0"/>
          <w:marBottom w:val="0"/>
          <w:divBdr>
            <w:top w:val="none" w:sz="0" w:space="0" w:color="auto"/>
            <w:left w:val="none" w:sz="0" w:space="0" w:color="auto"/>
            <w:bottom w:val="none" w:sz="0" w:space="0" w:color="auto"/>
            <w:right w:val="none" w:sz="0" w:space="0" w:color="auto"/>
          </w:divBdr>
        </w:div>
        <w:div w:id="598948772">
          <w:marLeft w:val="0"/>
          <w:marRight w:val="0"/>
          <w:marTop w:val="0"/>
          <w:marBottom w:val="0"/>
          <w:divBdr>
            <w:top w:val="none" w:sz="0" w:space="0" w:color="auto"/>
            <w:left w:val="none" w:sz="0" w:space="0" w:color="auto"/>
            <w:bottom w:val="none" w:sz="0" w:space="0" w:color="auto"/>
            <w:right w:val="none" w:sz="0" w:space="0" w:color="auto"/>
          </w:divBdr>
        </w:div>
        <w:div w:id="610474868">
          <w:marLeft w:val="0"/>
          <w:marRight w:val="0"/>
          <w:marTop w:val="0"/>
          <w:marBottom w:val="0"/>
          <w:divBdr>
            <w:top w:val="none" w:sz="0" w:space="0" w:color="auto"/>
            <w:left w:val="none" w:sz="0" w:space="0" w:color="auto"/>
            <w:bottom w:val="none" w:sz="0" w:space="0" w:color="auto"/>
            <w:right w:val="none" w:sz="0" w:space="0" w:color="auto"/>
          </w:divBdr>
        </w:div>
        <w:div w:id="880244805">
          <w:marLeft w:val="0"/>
          <w:marRight w:val="0"/>
          <w:marTop w:val="0"/>
          <w:marBottom w:val="0"/>
          <w:divBdr>
            <w:top w:val="none" w:sz="0" w:space="0" w:color="auto"/>
            <w:left w:val="none" w:sz="0" w:space="0" w:color="auto"/>
            <w:bottom w:val="none" w:sz="0" w:space="0" w:color="auto"/>
            <w:right w:val="none" w:sz="0" w:space="0" w:color="auto"/>
          </w:divBdr>
        </w:div>
        <w:div w:id="291523134">
          <w:marLeft w:val="0"/>
          <w:marRight w:val="0"/>
          <w:marTop w:val="0"/>
          <w:marBottom w:val="0"/>
          <w:divBdr>
            <w:top w:val="none" w:sz="0" w:space="0" w:color="auto"/>
            <w:left w:val="none" w:sz="0" w:space="0" w:color="auto"/>
            <w:bottom w:val="none" w:sz="0" w:space="0" w:color="auto"/>
            <w:right w:val="none" w:sz="0" w:space="0" w:color="auto"/>
          </w:divBdr>
        </w:div>
        <w:div w:id="1557856983">
          <w:marLeft w:val="0"/>
          <w:marRight w:val="0"/>
          <w:marTop w:val="0"/>
          <w:marBottom w:val="0"/>
          <w:divBdr>
            <w:top w:val="none" w:sz="0" w:space="0" w:color="auto"/>
            <w:left w:val="none" w:sz="0" w:space="0" w:color="auto"/>
            <w:bottom w:val="none" w:sz="0" w:space="0" w:color="auto"/>
            <w:right w:val="none" w:sz="0" w:space="0" w:color="auto"/>
          </w:divBdr>
        </w:div>
        <w:div w:id="134106551">
          <w:marLeft w:val="0"/>
          <w:marRight w:val="0"/>
          <w:marTop w:val="0"/>
          <w:marBottom w:val="0"/>
          <w:divBdr>
            <w:top w:val="none" w:sz="0" w:space="0" w:color="auto"/>
            <w:left w:val="none" w:sz="0" w:space="0" w:color="auto"/>
            <w:bottom w:val="none" w:sz="0" w:space="0" w:color="auto"/>
            <w:right w:val="none" w:sz="0" w:space="0" w:color="auto"/>
          </w:divBdr>
        </w:div>
        <w:div w:id="299311928">
          <w:marLeft w:val="0"/>
          <w:marRight w:val="0"/>
          <w:marTop w:val="0"/>
          <w:marBottom w:val="0"/>
          <w:divBdr>
            <w:top w:val="none" w:sz="0" w:space="0" w:color="auto"/>
            <w:left w:val="none" w:sz="0" w:space="0" w:color="auto"/>
            <w:bottom w:val="none" w:sz="0" w:space="0" w:color="auto"/>
            <w:right w:val="none" w:sz="0" w:space="0" w:color="auto"/>
          </w:divBdr>
        </w:div>
        <w:div w:id="456071354">
          <w:marLeft w:val="0"/>
          <w:marRight w:val="0"/>
          <w:marTop w:val="0"/>
          <w:marBottom w:val="0"/>
          <w:divBdr>
            <w:top w:val="none" w:sz="0" w:space="0" w:color="auto"/>
            <w:left w:val="none" w:sz="0" w:space="0" w:color="auto"/>
            <w:bottom w:val="none" w:sz="0" w:space="0" w:color="auto"/>
            <w:right w:val="none" w:sz="0" w:space="0" w:color="auto"/>
          </w:divBdr>
        </w:div>
        <w:div w:id="877862105">
          <w:marLeft w:val="0"/>
          <w:marRight w:val="0"/>
          <w:marTop w:val="0"/>
          <w:marBottom w:val="0"/>
          <w:divBdr>
            <w:top w:val="none" w:sz="0" w:space="0" w:color="auto"/>
            <w:left w:val="none" w:sz="0" w:space="0" w:color="auto"/>
            <w:bottom w:val="none" w:sz="0" w:space="0" w:color="auto"/>
            <w:right w:val="none" w:sz="0" w:space="0" w:color="auto"/>
          </w:divBdr>
        </w:div>
        <w:div w:id="967592057">
          <w:marLeft w:val="0"/>
          <w:marRight w:val="0"/>
          <w:marTop w:val="0"/>
          <w:marBottom w:val="0"/>
          <w:divBdr>
            <w:top w:val="none" w:sz="0" w:space="0" w:color="auto"/>
            <w:left w:val="none" w:sz="0" w:space="0" w:color="auto"/>
            <w:bottom w:val="none" w:sz="0" w:space="0" w:color="auto"/>
            <w:right w:val="none" w:sz="0" w:space="0" w:color="auto"/>
          </w:divBdr>
        </w:div>
        <w:div w:id="1827353877">
          <w:marLeft w:val="0"/>
          <w:marRight w:val="0"/>
          <w:marTop w:val="0"/>
          <w:marBottom w:val="0"/>
          <w:divBdr>
            <w:top w:val="none" w:sz="0" w:space="0" w:color="auto"/>
            <w:left w:val="none" w:sz="0" w:space="0" w:color="auto"/>
            <w:bottom w:val="none" w:sz="0" w:space="0" w:color="auto"/>
            <w:right w:val="none" w:sz="0" w:space="0" w:color="auto"/>
          </w:divBdr>
        </w:div>
        <w:div w:id="2003776211">
          <w:marLeft w:val="0"/>
          <w:marRight w:val="0"/>
          <w:marTop w:val="0"/>
          <w:marBottom w:val="0"/>
          <w:divBdr>
            <w:top w:val="none" w:sz="0" w:space="0" w:color="auto"/>
            <w:left w:val="none" w:sz="0" w:space="0" w:color="auto"/>
            <w:bottom w:val="none" w:sz="0" w:space="0" w:color="auto"/>
            <w:right w:val="none" w:sz="0" w:space="0" w:color="auto"/>
          </w:divBdr>
        </w:div>
        <w:div w:id="1523976145">
          <w:marLeft w:val="0"/>
          <w:marRight w:val="0"/>
          <w:marTop w:val="0"/>
          <w:marBottom w:val="0"/>
          <w:divBdr>
            <w:top w:val="none" w:sz="0" w:space="0" w:color="auto"/>
            <w:left w:val="none" w:sz="0" w:space="0" w:color="auto"/>
            <w:bottom w:val="none" w:sz="0" w:space="0" w:color="auto"/>
            <w:right w:val="none" w:sz="0" w:space="0" w:color="auto"/>
          </w:divBdr>
        </w:div>
        <w:div w:id="1869024332">
          <w:marLeft w:val="0"/>
          <w:marRight w:val="0"/>
          <w:marTop w:val="0"/>
          <w:marBottom w:val="0"/>
          <w:divBdr>
            <w:top w:val="none" w:sz="0" w:space="0" w:color="auto"/>
            <w:left w:val="none" w:sz="0" w:space="0" w:color="auto"/>
            <w:bottom w:val="none" w:sz="0" w:space="0" w:color="auto"/>
            <w:right w:val="none" w:sz="0" w:space="0" w:color="auto"/>
          </w:divBdr>
        </w:div>
        <w:div w:id="1402407964">
          <w:marLeft w:val="0"/>
          <w:marRight w:val="0"/>
          <w:marTop w:val="0"/>
          <w:marBottom w:val="0"/>
          <w:divBdr>
            <w:top w:val="none" w:sz="0" w:space="0" w:color="auto"/>
            <w:left w:val="none" w:sz="0" w:space="0" w:color="auto"/>
            <w:bottom w:val="none" w:sz="0" w:space="0" w:color="auto"/>
            <w:right w:val="none" w:sz="0" w:space="0" w:color="auto"/>
          </w:divBdr>
        </w:div>
        <w:div w:id="248000167">
          <w:marLeft w:val="0"/>
          <w:marRight w:val="0"/>
          <w:marTop w:val="0"/>
          <w:marBottom w:val="0"/>
          <w:divBdr>
            <w:top w:val="none" w:sz="0" w:space="0" w:color="auto"/>
            <w:left w:val="none" w:sz="0" w:space="0" w:color="auto"/>
            <w:bottom w:val="none" w:sz="0" w:space="0" w:color="auto"/>
            <w:right w:val="none" w:sz="0" w:space="0" w:color="auto"/>
          </w:divBdr>
        </w:div>
        <w:div w:id="1408965257">
          <w:marLeft w:val="0"/>
          <w:marRight w:val="0"/>
          <w:marTop w:val="0"/>
          <w:marBottom w:val="0"/>
          <w:divBdr>
            <w:top w:val="none" w:sz="0" w:space="0" w:color="auto"/>
            <w:left w:val="none" w:sz="0" w:space="0" w:color="auto"/>
            <w:bottom w:val="none" w:sz="0" w:space="0" w:color="auto"/>
            <w:right w:val="none" w:sz="0" w:space="0" w:color="auto"/>
          </w:divBdr>
        </w:div>
        <w:div w:id="170681264">
          <w:marLeft w:val="0"/>
          <w:marRight w:val="0"/>
          <w:marTop w:val="0"/>
          <w:marBottom w:val="0"/>
          <w:divBdr>
            <w:top w:val="none" w:sz="0" w:space="0" w:color="auto"/>
            <w:left w:val="none" w:sz="0" w:space="0" w:color="auto"/>
            <w:bottom w:val="none" w:sz="0" w:space="0" w:color="auto"/>
            <w:right w:val="none" w:sz="0" w:space="0" w:color="auto"/>
          </w:divBdr>
        </w:div>
        <w:div w:id="258412279">
          <w:marLeft w:val="0"/>
          <w:marRight w:val="0"/>
          <w:marTop w:val="0"/>
          <w:marBottom w:val="0"/>
          <w:divBdr>
            <w:top w:val="none" w:sz="0" w:space="0" w:color="auto"/>
            <w:left w:val="none" w:sz="0" w:space="0" w:color="auto"/>
            <w:bottom w:val="none" w:sz="0" w:space="0" w:color="auto"/>
            <w:right w:val="none" w:sz="0" w:space="0" w:color="auto"/>
          </w:divBdr>
        </w:div>
        <w:div w:id="615869115">
          <w:marLeft w:val="0"/>
          <w:marRight w:val="0"/>
          <w:marTop w:val="0"/>
          <w:marBottom w:val="0"/>
          <w:divBdr>
            <w:top w:val="none" w:sz="0" w:space="0" w:color="auto"/>
            <w:left w:val="none" w:sz="0" w:space="0" w:color="auto"/>
            <w:bottom w:val="none" w:sz="0" w:space="0" w:color="auto"/>
            <w:right w:val="none" w:sz="0" w:space="0" w:color="auto"/>
          </w:divBdr>
        </w:div>
        <w:div w:id="636573742">
          <w:marLeft w:val="0"/>
          <w:marRight w:val="0"/>
          <w:marTop w:val="0"/>
          <w:marBottom w:val="0"/>
          <w:divBdr>
            <w:top w:val="none" w:sz="0" w:space="0" w:color="auto"/>
            <w:left w:val="none" w:sz="0" w:space="0" w:color="auto"/>
            <w:bottom w:val="none" w:sz="0" w:space="0" w:color="auto"/>
            <w:right w:val="none" w:sz="0" w:space="0" w:color="auto"/>
          </w:divBdr>
        </w:div>
        <w:div w:id="1969820833">
          <w:marLeft w:val="0"/>
          <w:marRight w:val="0"/>
          <w:marTop w:val="0"/>
          <w:marBottom w:val="0"/>
          <w:divBdr>
            <w:top w:val="none" w:sz="0" w:space="0" w:color="auto"/>
            <w:left w:val="none" w:sz="0" w:space="0" w:color="auto"/>
            <w:bottom w:val="none" w:sz="0" w:space="0" w:color="auto"/>
            <w:right w:val="none" w:sz="0" w:space="0" w:color="auto"/>
          </w:divBdr>
        </w:div>
        <w:div w:id="1942182389">
          <w:marLeft w:val="0"/>
          <w:marRight w:val="0"/>
          <w:marTop w:val="0"/>
          <w:marBottom w:val="0"/>
          <w:divBdr>
            <w:top w:val="none" w:sz="0" w:space="0" w:color="auto"/>
            <w:left w:val="none" w:sz="0" w:space="0" w:color="auto"/>
            <w:bottom w:val="none" w:sz="0" w:space="0" w:color="auto"/>
            <w:right w:val="none" w:sz="0" w:space="0" w:color="auto"/>
          </w:divBdr>
        </w:div>
        <w:div w:id="752556500">
          <w:marLeft w:val="0"/>
          <w:marRight w:val="0"/>
          <w:marTop w:val="0"/>
          <w:marBottom w:val="0"/>
          <w:divBdr>
            <w:top w:val="none" w:sz="0" w:space="0" w:color="auto"/>
            <w:left w:val="none" w:sz="0" w:space="0" w:color="auto"/>
            <w:bottom w:val="none" w:sz="0" w:space="0" w:color="auto"/>
            <w:right w:val="none" w:sz="0" w:space="0" w:color="auto"/>
          </w:divBdr>
        </w:div>
        <w:div w:id="1510633395">
          <w:marLeft w:val="0"/>
          <w:marRight w:val="0"/>
          <w:marTop w:val="0"/>
          <w:marBottom w:val="0"/>
          <w:divBdr>
            <w:top w:val="none" w:sz="0" w:space="0" w:color="auto"/>
            <w:left w:val="none" w:sz="0" w:space="0" w:color="auto"/>
            <w:bottom w:val="none" w:sz="0" w:space="0" w:color="auto"/>
            <w:right w:val="none" w:sz="0" w:space="0" w:color="auto"/>
          </w:divBdr>
        </w:div>
        <w:div w:id="1059017577">
          <w:marLeft w:val="0"/>
          <w:marRight w:val="0"/>
          <w:marTop w:val="0"/>
          <w:marBottom w:val="0"/>
          <w:divBdr>
            <w:top w:val="none" w:sz="0" w:space="0" w:color="auto"/>
            <w:left w:val="none" w:sz="0" w:space="0" w:color="auto"/>
            <w:bottom w:val="none" w:sz="0" w:space="0" w:color="auto"/>
            <w:right w:val="none" w:sz="0" w:space="0" w:color="auto"/>
          </w:divBdr>
        </w:div>
        <w:div w:id="1906640959">
          <w:marLeft w:val="0"/>
          <w:marRight w:val="0"/>
          <w:marTop w:val="0"/>
          <w:marBottom w:val="0"/>
          <w:divBdr>
            <w:top w:val="none" w:sz="0" w:space="0" w:color="auto"/>
            <w:left w:val="none" w:sz="0" w:space="0" w:color="auto"/>
            <w:bottom w:val="none" w:sz="0" w:space="0" w:color="auto"/>
            <w:right w:val="none" w:sz="0" w:space="0" w:color="auto"/>
          </w:divBdr>
        </w:div>
        <w:div w:id="1391462742">
          <w:marLeft w:val="0"/>
          <w:marRight w:val="0"/>
          <w:marTop w:val="0"/>
          <w:marBottom w:val="0"/>
          <w:divBdr>
            <w:top w:val="none" w:sz="0" w:space="0" w:color="auto"/>
            <w:left w:val="none" w:sz="0" w:space="0" w:color="auto"/>
            <w:bottom w:val="none" w:sz="0" w:space="0" w:color="auto"/>
            <w:right w:val="none" w:sz="0" w:space="0" w:color="auto"/>
          </w:divBdr>
        </w:div>
        <w:div w:id="1156218548">
          <w:marLeft w:val="0"/>
          <w:marRight w:val="0"/>
          <w:marTop w:val="0"/>
          <w:marBottom w:val="0"/>
          <w:divBdr>
            <w:top w:val="none" w:sz="0" w:space="0" w:color="auto"/>
            <w:left w:val="none" w:sz="0" w:space="0" w:color="auto"/>
            <w:bottom w:val="none" w:sz="0" w:space="0" w:color="auto"/>
            <w:right w:val="none" w:sz="0" w:space="0" w:color="auto"/>
          </w:divBdr>
        </w:div>
        <w:div w:id="2126146964">
          <w:marLeft w:val="0"/>
          <w:marRight w:val="0"/>
          <w:marTop w:val="0"/>
          <w:marBottom w:val="0"/>
          <w:divBdr>
            <w:top w:val="none" w:sz="0" w:space="0" w:color="auto"/>
            <w:left w:val="none" w:sz="0" w:space="0" w:color="auto"/>
            <w:bottom w:val="none" w:sz="0" w:space="0" w:color="auto"/>
            <w:right w:val="none" w:sz="0" w:space="0" w:color="auto"/>
          </w:divBdr>
        </w:div>
        <w:div w:id="2007857301">
          <w:marLeft w:val="0"/>
          <w:marRight w:val="0"/>
          <w:marTop w:val="0"/>
          <w:marBottom w:val="0"/>
          <w:divBdr>
            <w:top w:val="none" w:sz="0" w:space="0" w:color="auto"/>
            <w:left w:val="none" w:sz="0" w:space="0" w:color="auto"/>
            <w:bottom w:val="none" w:sz="0" w:space="0" w:color="auto"/>
            <w:right w:val="none" w:sz="0" w:space="0" w:color="auto"/>
          </w:divBdr>
        </w:div>
        <w:div w:id="299388421">
          <w:marLeft w:val="0"/>
          <w:marRight w:val="0"/>
          <w:marTop w:val="0"/>
          <w:marBottom w:val="0"/>
          <w:divBdr>
            <w:top w:val="none" w:sz="0" w:space="0" w:color="auto"/>
            <w:left w:val="none" w:sz="0" w:space="0" w:color="auto"/>
            <w:bottom w:val="none" w:sz="0" w:space="0" w:color="auto"/>
            <w:right w:val="none" w:sz="0" w:space="0" w:color="auto"/>
          </w:divBdr>
        </w:div>
        <w:div w:id="574517186">
          <w:marLeft w:val="0"/>
          <w:marRight w:val="0"/>
          <w:marTop w:val="0"/>
          <w:marBottom w:val="0"/>
          <w:divBdr>
            <w:top w:val="none" w:sz="0" w:space="0" w:color="auto"/>
            <w:left w:val="none" w:sz="0" w:space="0" w:color="auto"/>
            <w:bottom w:val="none" w:sz="0" w:space="0" w:color="auto"/>
            <w:right w:val="none" w:sz="0" w:space="0" w:color="auto"/>
          </w:divBdr>
        </w:div>
        <w:div w:id="296184113">
          <w:marLeft w:val="0"/>
          <w:marRight w:val="0"/>
          <w:marTop w:val="0"/>
          <w:marBottom w:val="0"/>
          <w:divBdr>
            <w:top w:val="none" w:sz="0" w:space="0" w:color="auto"/>
            <w:left w:val="none" w:sz="0" w:space="0" w:color="auto"/>
            <w:bottom w:val="none" w:sz="0" w:space="0" w:color="auto"/>
            <w:right w:val="none" w:sz="0" w:space="0" w:color="auto"/>
          </w:divBdr>
        </w:div>
        <w:div w:id="582878022">
          <w:marLeft w:val="0"/>
          <w:marRight w:val="0"/>
          <w:marTop w:val="0"/>
          <w:marBottom w:val="0"/>
          <w:divBdr>
            <w:top w:val="none" w:sz="0" w:space="0" w:color="auto"/>
            <w:left w:val="none" w:sz="0" w:space="0" w:color="auto"/>
            <w:bottom w:val="none" w:sz="0" w:space="0" w:color="auto"/>
            <w:right w:val="none" w:sz="0" w:space="0" w:color="auto"/>
          </w:divBdr>
        </w:div>
        <w:div w:id="609431064">
          <w:marLeft w:val="0"/>
          <w:marRight w:val="0"/>
          <w:marTop w:val="0"/>
          <w:marBottom w:val="0"/>
          <w:divBdr>
            <w:top w:val="none" w:sz="0" w:space="0" w:color="auto"/>
            <w:left w:val="none" w:sz="0" w:space="0" w:color="auto"/>
            <w:bottom w:val="none" w:sz="0" w:space="0" w:color="auto"/>
            <w:right w:val="none" w:sz="0" w:space="0" w:color="auto"/>
          </w:divBdr>
        </w:div>
        <w:div w:id="1942108162">
          <w:marLeft w:val="0"/>
          <w:marRight w:val="0"/>
          <w:marTop w:val="0"/>
          <w:marBottom w:val="0"/>
          <w:divBdr>
            <w:top w:val="none" w:sz="0" w:space="0" w:color="auto"/>
            <w:left w:val="none" w:sz="0" w:space="0" w:color="auto"/>
            <w:bottom w:val="none" w:sz="0" w:space="0" w:color="auto"/>
            <w:right w:val="none" w:sz="0" w:space="0" w:color="auto"/>
          </w:divBdr>
        </w:div>
        <w:div w:id="720444274">
          <w:marLeft w:val="0"/>
          <w:marRight w:val="0"/>
          <w:marTop w:val="0"/>
          <w:marBottom w:val="0"/>
          <w:divBdr>
            <w:top w:val="none" w:sz="0" w:space="0" w:color="auto"/>
            <w:left w:val="none" w:sz="0" w:space="0" w:color="auto"/>
            <w:bottom w:val="none" w:sz="0" w:space="0" w:color="auto"/>
            <w:right w:val="none" w:sz="0" w:space="0" w:color="auto"/>
          </w:divBdr>
        </w:div>
        <w:div w:id="1877279521">
          <w:marLeft w:val="0"/>
          <w:marRight w:val="0"/>
          <w:marTop w:val="0"/>
          <w:marBottom w:val="0"/>
          <w:divBdr>
            <w:top w:val="none" w:sz="0" w:space="0" w:color="auto"/>
            <w:left w:val="none" w:sz="0" w:space="0" w:color="auto"/>
            <w:bottom w:val="none" w:sz="0" w:space="0" w:color="auto"/>
            <w:right w:val="none" w:sz="0" w:space="0" w:color="auto"/>
          </w:divBdr>
        </w:div>
        <w:div w:id="42141413">
          <w:marLeft w:val="0"/>
          <w:marRight w:val="0"/>
          <w:marTop w:val="0"/>
          <w:marBottom w:val="0"/>
          <w:divBdr>
            <w:top w:val="none" w:sz="0" w:space="0" w:color="auto"/>
            <w:left w:val="none" w:sz="0" w:space="0" w:color="auto"/>
            <w:bottom w:val="none" w:sz="0" w:space="0" w:color="auto"/>
            <w:right w:val="none" w:sz="0" w:space="0" w:color="auto"/>
          </w:divBdr>
        </w:div>
        <w:div w:id="182478709">
          <w:marLeft w:val="0"/>
          <w:marRight w:val="0"/>
          <w:marTop w:val="0"/>
          <w:marBottom w:val="0"/>
          <w:divBdr>
            <w:top w:val="none" w:sz="0" w:space="0" w:color="auto"/>
            <w:left w:val="none" w:sz="0" w:space="0" w:color="auto"/>
            <w:bottom w:val="none" w:sz="0" w:space="0" w:color="auto"/>
            <w:right w:val="none" w:sz="0" w:space="0" w:color="auto"/>
          </w:divBdr>
        </w:div>
        <w:div w:id="403527692">
          <w:marLeft w:val="0"/>
          <w:marRight w:val="0"/>
          <w:marTop w:val="0"/>
          <w:marBottom w:val="0"/>
          <w:divBdr>
            <w:top w:val="none" w:sz="0" w:space="0" w:color="auto"/>
            <w:left w:val="none" w:sz="0" w:space="0" w:color="auto"/>
            <w:bottom w:val="none" w:sz="0" w:space="0" w:color="auto"/>
            <w:right w:val="none" w:sz="0" w:space="0" w:color="auto"/>
          </w:divBdr>
        </w:div>
        <w:div w:id="1674530613">
          <w:marLeft w:val="0"/>
          <w:marRight w:val="0"/>
          <w:marTop w:val="0"/>
          <w:marBottom w:val="0"/>
          <w:divBdr>
            <w:top w:val="none" w:sz="0" w:space="0" w:color="auto"/>
            <w:left w:val="none" w:sz="0" w:space="0" w:color="auto"/>
            <w:bottom w:val="none" w:sz="0" w:space="0" w:color="auto"/>
            <w:right w:val="none" w:sz="0" w:space="0" w:color="auto"/>
          </w:divBdr>
        </w:div>
        <w:div w:id="1383553939">
          <w:marLeft w:val="0"/>
          <w:marRight w:val="0"/>
          <w:marTop w:val="0"/>
          <w:marBottom w:val="0"/>
          <w:divBdr>
            <w:top w:val="none" w:sz="0" w:space="0" w:color="auto"/>
            <w:left w:val="none" w:sz="0" w:space="0" w:color="auto"/>
            <w:bottom w:val="none" w:sz="0" w:space="0" w:color="auto"/>
            <w:right w:val="none" w:sz="0" w:space="0" w:color="auto"/>
          </w:divBdr>
        </w:div>
        <w:div w:id="657810437">
          <w:marLeft w:val="0"/>
          <w:marRight w:val="0"/>
          <w:marTop w:val="0"/>
          <w:marBottom w:val="0"/>
          <w:divBdr>
            <w:top w:val="none" w:sz="0" w:space="0" w:color="auto"/>
            <w:left w:val="none" w:sz="0" w:space="0" w:color="auto"/>
            <w:bottom w:val="none" w:sz="0" w:space="0" w:color="auto"/>
            <w:right w:val="none" w:sz="0" w:space="0" w:color="auto"/>
          </w:divBdr>
        </w:div>
        <w:div w:id="954754326">
          <w:marLeft w:val="0"/>
          <w:marRight w:val="0"/>
          <w:marTop w:val="0"/>
          <w:marBottom w:val="0"/>
          <w:divBdr>
            <w:top w:val="none" w:sz="0" w:space="0" w:color="auto"/>
            <w:left w:val="none" w:sz="0" w:space="0" w:color="auto"/>
            <w:bottom w:val="none" w:sz="0" w:space="0" w:color="auto"/>
            <w:right w:val="none" w:sz="0" w:space="0" w:color="auto"/>
          </w:divBdr>
        </w:div>
        <w:div w:id="320620407">
          <w:marLeft w:val="0"/>
          <w:marRight w:val="0"/>
          <w:marTop w:val="0"/>
          <w:marBottom w:val="0"/>
          <w:divBdr>
            <w:top w:val="none" w:sz="0" w:space="0" w:color="auto"/>
            <w:left w:val="none" w:sz="0" w:space="0" w:color="auto"/>
            <w:bottom w:val="none" w:sz="0" w:space="0" w:color="auto"/>
            <w:right w:val="none" w:sz="0" w:space="0" w:color="auto"/>
          </w:divBdr>
        </w:div>
        <w:div w:id="1351182505">
          <w:marLeft w:val="0"/>
          <w:marRight w:val="0"/>
          <w:marTop w:val="0"/>
          <w:marBottom w:val="0"/>
          <w:divBdr>
            <w:top w:val="none" w:sz="0" w:space="0" w:color="auto"/>
            <w:left w:val="none" w:sz="0" w:space="0" w:color="auto"/>
            <w:bottom w:val="none" w:sz="0" w:space="0" w:color="auto"/>
            <w:right w:val="none" w:sz="0" w:space="0" w:color="auto"/>
          </w:divBdr>
        </w:div>
        <w:div w:id="1347824936">
          <w:marLeft w:val="0"/>
          <w:marRight w:val="0"/>
          <w:marTop w:val="0"/>
          <w:marBottom w:val="0"/>
          <w:divBdr>
            <w:top w:val="none" w:sz="0" w:space="0" w:color="auto"/>
            <w:left w:val="none" w:sz="0" w:space="0" w:color="auto"/>
            <w:bottom w:val="none" w:sz="0" w:space="0" w:color="auto"/>
            <w:right w:val="none" w:sz="0" w:space="0" w:color="auto"/>
          </w:divBdr>
        </w:div>
        <w:div w:id="1730766318">
          <w:marLeft w:val="0"/>
          <w:marRight w:val="0"/>
          <w:marTop w:val="0"/>
          <w:marBottom w:val="0"/>
          <w:divBdr>
            <w:top w:val="none" w:sz="0" w:space="0" w:color="auto"/>
            <w:left w:val="none" w:sz="0" w:space="0" w:color="auto"/>
            <w:bottom w:val="none" w:sz="0" w:space="0" w:color="auto"/>
            <w:right w:val="none" w:sz="0" w:space="0" w:color="auto"/>
          </w:divBdr>
        </w:div>
        <w:div w:id="1920288692">
          <w:marLeft w:val="0"/>
          <w:marRight w:val="0"/>
          <w:marTop w:val="0"/>
          <w:marBottom w:val="0"/>
          <w:divBdr>
            <w:top w:val="none" w:sz="0" w:space="0" w:color="auto"/>
            <w:left w:val="none" w:sz="0" w:space="0" w:color="auto"/>
            <w:bottom w:val="none" w:sz="0" w:space="0" w:color="auto"/>
            <w:right w:val="none" w:sz="0" w:space="0" w:color="auto"/>
          </w:divBdr>
        </w:div>
        <w:div w:id="1893886184">
          <w:marLeft w:val="0"/>
          <w:marRight w:val="0"/>
          <w:marTop w:val="0"/>
          <w:marBottom w:val="0"/>
          <w:divBdr>
            <w:top w:val="none" w:sz="0" w:space="0" w:color="auto"/>
            <w:left w:val="none" w:sz="0" w:space="0" w:color="auto"/>
            <w:bottom w:val="none" w:sz="0" w:space="0" w:color="auto"/>
            <w:right w:val="none" w:sz="0" w:space="0" w:color="auto"/>
          </w:divBdr>
        </w:div>
        <w:div w:id="1094546266">
          <w:marLeft w:val="0"/>
          <w:marRight w:val="0"/>
          <w:marTop w:val="0"/>
          <w:marBottom w:val="0"/>
          <w:divBdr>
            <w:top w:val="none" w:sz="0" w:space="0" w:color="auto"/>
            <w:left w:val="none" w:sz="0" w:space="0" w:color="auto"/>
            <w:bottom w:val="none" w:sz="0" w:space="0" w:color="auto"/>
            <w:right w:val="none" w:sz="0" w:space="0" w:color="auto"/>
          </w:divBdr>
        </w:div>
        <w:div w:id="2085562467">
          <w:marLeft w:val="0"/>
          <w:marRight w:val="0"/>
          <w:marTop w:val="0"/>
          <w:marBottom w:val="0"/>
          <w:divBdr>
            <w:top w:val="none" w:sz="0" w:space="0" w:color="auto"/>
            <w:left w:val="none" w:sz="0" w:space="0" w:color="auto"/>
            <w:bottom w:val="none" w:sz="0" w:space="0" w:color="auto"/>
            <w:right w:val="none" w:sz="0" w:space="0" w:color="auto"/>
          </w:divBdr>
        </w:div>
        <w:div w:id="2102527159">
          <w:marLeft w:val="0"/>
          <w:marRight w:val="0"/>
          <w:marTop w:val="0"/>
          <w:marBottom w:val="0"/>
          <w:divBdr>
            <w:top w:val="none" w:sz="0" w:space="0" w:color="auto"/>
            <w:left w:val="none" w:sz="0" w:space="0" w:color="auto"/>
            <w:bottom w:val="none" w:sz="0" w:space="0" w:color="auto"/>
            <w:right w:val="none" w:sz="0" w:space="0" w:color="auto"/>
          </w:divBdr>
        </w:div>
      </w:divsChild>
    </w:div>
    <w:div w:id="1974210267">
      <w:bodyDiv w:val="1"/>
      <w:marLeft w:val="0"/>
      <w:marRight w:val="0"/>
      <w:marTop w:val="0"/>
      <w:marBottom w:val="0"/>
      <w:divBdr>
        <w:top w:val="none" w:sz="0" w:space="0" w:color="auto"/>
        <w:left w:val="none" w:sz="0" w:space="0" w:color="auto"/>
        <w:bottom w:val="none" w:sz="0" w:space="0" w:color="auto"/>
        <w:right w:val="none" w:sz="0" w:space="0" w:color="auto"/>
      </w:divBdr>
    </w:div>
    <w:div w:id="1974404726">
      <w:bodyDiv w:val="1"/>
      <w:marLeft w:val="0"/>
      <w:marRight w:val="0"/>
      <w:marTop w:val="0"/>
      <w:marBottom w:val="0"/>
      <w:divBdr>
        <w:top w:val="none" w:sz="0" w:space="0" w:color="auto"/>
        <w:left w:val="none" w:sz="0" w:space="0" w:color="auto"/>
        <w:bottom w:val="none" w:sz="0" w:space="0" w:color="auto"/>
        <w:right w:val="none" w:sz="0" w:space="0" w:color="auto"/>
      </w:divBdr>
    </w:div>
    <w:div w:id="1974679079">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7027216">
      <w:bodyDiv w:val="1"/>
      <w:marLeft w:val="0"/>
      <w:marRight w:val="0"/>
      <w:marTop w:val="0"/>
      <w:marBottom w:val="0"/>
      <w:divBdr>
        <w:top w:val="none" w:sz="0" w:space="0" w:color="auto"/>
        <w:left w:val="none" w:sz="0" w:space="0" w:color="auto"/>
        <w:bottom w:val="none" w:sz="0" w:space="0" w:color="auto"/>
        <w:right w:val="none" w:sz="0" w:space="0" w:color="auto"/>
      </w:divBdr>
    </w:div>
    <w:div w:id="1977028676">
      <w:bodyDiv w:val="1"/>
      <w:marLeft w:val="0"/>
      <w:marRight w:val="0"/>
      <w:marTop w:val="0"/>
      <w:marBottom w:val="0"/>
      <w:divBdr>
        <w:top w:val="none" w:sz="0" w:space="0" w:color="auto"/>
        <w:left w:val="none" w:sz="0" w:space="0" w:color="auto"/>
        <w:bottom w:val="none" w:sz="0" w:space="0" w:color="auto"/>
        <w:right w:val="none" w:sz="0" w:space="0" w:color="auto"/>
      </w:divBdr>
    </w:div>
    <w:div w:id="1977174869">
      <w:bodyDiv w:val="1"/>
      <w:marLeft w:val="0"/>
      <w:marRight w:val="0"/>
      <w:marTop w:val="0"/>
      <w:marBottom w:val="0"/>
      <w:divBdr>
        <w:top w:val="none" w:sz="0" w:space="0" w:color="auto"/>
        <w:left w:val="none" w:sz="0" w:space="0" w:color="auto"/>
        <w:bottom w:val="none" w:sz="0" w:space="0" w:color="auto"/>
        <w:right w:val="none" w:sz="0" w:space="0" w:color="auto"/>
      </w:divBdr>
    </w:div>
    <w:div w:id="1978031394">
      <w:bodyDiv w:val="1"/>
      <w:marLeft w:val="0"/>
      <w:marRight w:val="0"/>
      <w:marTop w:val="0"/>
      <w:marBottom w:val="0"/>
      <w:divBdr>
        <w:top w:val="none" w:sz="0" w:space="0" w:color="auto"/>
        <w:left w:val="none" w:sz="0" w:space="0" w:color="auto"/>
        <w:bottom w:val="none" w:sz="0" w:space="0" w:color="auto"/>
        <w:right w:val="none" w:sz="0" w:space="0" w:color="auto"/>
      </w:divBdr>
    </w:div>
    <w:div w:id="1978144993">
      <w:bodyDiv w:val="1"/>
      <w:marLeft w:val="0"/>
      <w:marRight w:val="0"/>
      <w:marTop w:val="0"/>
      <w:marBottom w:val="0"/>
      <w:divBdr>
        <w:top w:val="none" w:sz="0" w:space="0" w:color="auto"/>
        <w:left w:val="none" w:sz="0" w:space="0" w:color="auto"/>
        <w:bottom w:val="none" w:sz="0" w:space="0" w:color="auto"/>
        <w:right w:val="none" w:sz="0" w:space="0" w:color="auto"/>
      </w:divBdr>
    </w:div>
    <w:div w:id="1978291348">
      <w:bodyDiv w:val="1"/>
      <w:marLeft w:val="0"/>
      <w:marRight w:val="0"/>
      <w:marTop w:val="0"/>
      <w:marBottom w:val="0"/>
      <w:divBdr>
        <w:top w:val="none" w:sz="0" w:space="0" w:color="auto"/>
        <w:left w:val="none" w:sz="0" w:space="0" w:color="auto"/>
        <w:bottom w:val="none" w:sz="0" w:space="0" w:color="auto"/>
        <w:right w:val="none" w:sz="0" w:space="0" w:color="auto"/>
      </w:divBdr>
    </w:div>
    <w:div w:id="1978871626">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334809">
      <w:bodyDiv w:val="1"/>
      <w:marLeft w:val="0"/>
      <w:marRight w:val="0"/>
      <w:marTop w:val="0"/>
      <w:marBottom w:val="0"/>
      <w:divBdr>
        <w:top w:val="none" w:sz="0" w:space="0" w:color="auto"/>
        <w:left w:val="none" w:sz="0" w:space="0" w:color="auto"/>
        <w:bottom w:val="none" w:sz="0" w:space="0" w:color="auto"/>
        <w:right w:val="none" w:sz="0" w:space="0" w:color="auto"/>
      </w:divBdr>
      <w:divsChild>
        <w:div w:id="579872513">
          <w:marLeft w:val="0"/>
          <w:marRight w:val="0"/>
          <w:marTop w:val="0"/>
          <w:marBottom w:val="0"/>
          <w:divBdr>
            <w:top w:val="none" w:sz="0" w:space="0" w:color="auto"/>
            <w:left w:val="none" w:sz="0" w:space="0" w:color="auto"/>
            <w:bottom w:val="none" w:sz="0" w:space="0" w:color="auto"/>
            <w:right w:val="none" w:sz="0" w:space="0" w:color="auto"/>
          </w:divBdr>
        </w:div>
        <w:div w:id="1644457787">
          <w:marLeft w:val="0"/>
          <w:marRight w:val="0"/>
          <w:marTop w:val="0"/>
          <w:marBottom w:val="0"/>
          <w:divBdr>
            <w:top w:val="none" w:sz="0" w:space="0" w:color="auto"/>
            <w:left w:val="none" w:sz="0" w:space="0" w:color="auto"/>
            <w:bottom w:val="none" w:sz="0" w:space="0" w:color="auto"/>
            <w:right w:val="none" w:sz="0" w:space="0" w:color="auto"/>
          </w:divBdr>
        </w:div>
        <w:div w:id="1481069504">
          <w:marLeft w:val="0"/>
          <w:marRight w:val="0"/>
          <w:marTop w:val="0"/>
          <w:marBottom w:val="0"/>
          <w:divBdr>
            <w:top w:val="none" w:sz="0" w:space="0" w:color="auto"/>
            <w:left w:val="none" w:sz="0" w:space="0" w:color="auto"/>
            <w:bottom w:val="none" w:sz="0" w:space="0" w:color="auto"/>
            <w:right w:val="none" w:sz="0" w:space="0" w:color="auto"/>
          </w:divBdr>
        </w:div>
        <w:div w:id="162547258">
          <w:marLeft w:val="0"/>
          <w:marRight w:val="0"/>
          <w:marTop w:val="0"/>
          <w:marBottom w:val="0"/>
          <w:divBdr>
            <w:top w:val="none" w:sz="0" w:space="0" w:color="auto"/>
            <w:left w:val="none" w:sz="0" w:space="0" w:color="auto"/>
            <w:bottom w:val="none" w:sz="0" w:space="0" w:color="auto"/>
            <w:right w:val="none" w:sz="0" w:space="0" w:color="auto"/>
          </w:divBdr>
        </w:div>
        <w:div w:id="1169061388">
          <w:marLeft w:val="0"/>
          <w:marRight w:val="0"/>
          <w:marTop w:val="0"/>
          <w:marBottom w:val="0"/>
          <w:divBdr>
            <w:top w:val="none" w:sz="0" w:space="0" w:color="auto"/>
            <w:left w:val="none" w:sz="0" w:space="0" w:color="auto"/>
            <w:bottom w:val="none" w:sz="0" w:space="0" w:color="auto"/>
            <w:right w:val="none" w:sz="0" w:space="0" w:color="auto"/>
          </w:divBdr>
        </w:div>
        <w:div w:id="1359357952">
          <w:marLeft w:val="0"/>
          <w:marRight w:val="0"/>
          <w:marTop w:val="0"/>
          <w:marBottom w:val="0"/>
          <w:divBdr>
            <w:top w:val="none" w:sz="0" w:space="0" w:color="auto"/>
            <w:left w:val="none" w:sz="0" w:space="0" w:color="auto"/>
            <w:bottom w:val="none" w:sz="0" w:space="0" w:color="auto"/>
            <w:right w:val="none" w:sz="0" w:space="0" w:color="auto"/>
          </w:divBdr>
        </w:div>
        <w:div w:id="430585075">
          <w:marLeft w:val="0"/>
          <w:marRight w:val="0"/>
          <w:marTop w:val="0"/>
          <w:marBottom w:val="0"/>
          <w:divBdr>
            <w:top w:val="none" w:sz="0" w:space="0" w:color="auto"/>
            <w:left w:val="none" w:sz="0" w:space="0" w:color="auto"/>
            <w:bottom w:val="none" w:sz="0" w:space="0" w:color="auto"/>
            <w:right w:val="none" w:sz="0" w:space="0" w:color="auto"/>
          </w:divBdr>
        </w:div>
        <w:div w:id="1962298961">
          <w:marLeft w:val="0"/>
          <w:marRight w:val="0"/>
          <w:marTop w:val="0"/>
          <w:marBottom w:val="0"/>
          <w:divBdr>
            <w:top w:val="none" w:sz="0" w:space="0" w:color="auto"/>
            <w:left w:val="none" w:sz="0" w:space="0" w:color="auto"/>
            <w:bottom w:val="none" w:sz="0" w:space="0" w:color="auto"/>
            <w:right w:val="none" w:sz="0" w:space="0" w:color="auto"/>
          </w:divBdr>
        </w:div>
        <w:div w:id="169030005">
          <w:marLeft w:val="0"/>
          <w:marRight w:val="0"/>
          <w:marTop w:val="0"/>
          <w:marBottom w:val="0"/>
          <w:divBdr>
            <w:top w:val="none" w:sz="0" w:space="0" w:color="auto"/>
            <w:left w:val="none" w:sz="0" w:space="0" w:color="auto"/>
            <w:bottom w:val="none" w:sz="0" w:space="0" w:color="auto"/>
            <w:right w:val="none" w:sz="0" w:space="0" w:color="auto"/>
          </w:divBdr>
        </w:div>
        <w:div w:id="1695881432">
          <w:marLeft w:val="0"/>
          <w:marRight w:val="0"/>
          <w:marTop w:val="0"/>
          <w:marBottom w:val="0"/>
          <w:divBdr>
            <w:top w:val="none" w:sz="0" w:space="0" w:color="auto"/>
            <w:left w:val="none" w:sz="0" w:space="0" w:color="auto"/>
            <w:bottom w:val="none" w:sz="0" w:space="0" w:color="auto"/>
            <w:right w:val="none" w:sz="0" w:space="0" w:color="auto"/>
          </w:divBdr>
        </w:div>
        <w:div w:id="733696017">
          <w:marLeft w:val="0"/>
          <w:marRight w:val="0"/>
          <w:marTop w:val="0"/>
          <w:marBottom w:val="0"/>
          <w:divBdr>
            <w:top w:val="none" w:sz="0" w:space="0" w:color="auto"/>
            <w:left w:val="none" w:sz="0" w:space="0" w:color="auto"/>
            <w:bottom w:val="none" w:sz="0" w:space="0" w:color="auto"/>
            <w:right w:val="none" w:sz="0" w:space="0" w:color="auto"/>
          </w:divBdr>
        </w:div>
        <w:div w:id="1128819975">
          <w:marLeft w:val="0"/>
          <w:marRight w:val="0"/>
          <w:marTop w:val="0"/>
          <w:marBottom w:val="0"/>
          <w:divBdr>
            <w:top w:val="none" w:sz="0" w:space="0" w:color="auto"/>
            <w:left w:val="none" w:sz="0" w:space="0" w:color="auto"/>
            <w:bottom w:val="none" w:sz="0" w:space="0" w:color="auto"/>
            <w:right w:val="none" w:sz="0" w:space="0" w:color="auto"/>
          </w:divBdr>
        </w:div>
        <w:div w:id="1241217456">
          <w:marLeft w:val="0"/>
          <w:marRight w:val="0"/>
          <w:marTop w:val="0"/>
          <w:marBottom w:val="0"/>
          <w:divBdr>
            <w:top w:val="none" w:sz="0" w:space="0" w:color="auto"/>
            <w:left w:val="none" w:sz="0" w:space="0" w:color="auto"/>
            <w:bottom w:val="none" w:sz="0" w:space="0" w:color="auto"/>
            <w:right w:val="none" w:sz="0" w:space="0" w:color="auto"/>
          </w:divBdr>
        </w:div>
        <w:div w:id="2088988866">
          <w:marLeft w:val="0"/>
          <w:marRight w:val="0"/>
          <w:marTop w:val="0"/>
          <w:marBottom w:val="0"/>
          <w:divBdr>
            <w:top w:val="none" w:sz="0" w:space="0" w:color="auto"/>
            <w:left w:val="none" w:sz="0" w:space="0" w:color="auto"/>
            <w:bottom w:val="none" w:sz="0" w:space="0" w:color="auto"/>
            <w:right w:val="none" w:sz="0" w:space="0" w:color="auto"/>
          </w:divBdr>
        </w:div>
        <w:div w:id="1821724711">
          <w:marLeft w:val="0"/>
          <w:marRight w:val="0"/>
          <w:marTop w:val="0"/>
          <w:marBottom w:val="0"/>
          <w:divBdr>
            <w:top w:val="none" w:sz="0" w:space="0" w:color="auto"/>
            <w:left w:val="none" w:sz="0" w:space="0" w:color="auto"/>
            <w:bottom w:val="none" w:sz="0" w:space="0" w:color="auto"/>
            <w:right w:val="none" w:sz="0" w:space="0" w:color="auto"/>
          </w:divBdr>
        </w:div>
        <w:div w:id="352457479">
          <w:marLeft w:val="0"/>
          <w:marRight w:val="0"/>
          <w:marTop w:val="0"/>
          <w:marBottom w:val="0"/>
          <w:divBdr>
            <w:top w:val="none" w:sz="0" w:space="0" w:color="auto"/>
            <w:left w:val="none" w:sz="0" w:space="0" w:color="auto"/>
            <w:bottom w:val="none" w:sz="0" w:space="0" w:color="auto"/>
            <w:right w:val="none" w:sz="0" w:space="0" w:color="auto"/>
          </w:divBdr>
        </w:div>
        <w:div w:id="2050569924">
          <w:marLeft w:val="0"/>
          <w:marRight w:val="0"/>
          <w:marTop w:val="0"/>
          <w:marBottom w:val="0"/>
          <w:divBdr>
            <w:top w:val="none" w:sz="0" w:space="0" w:color="auto"/>
            <w:left w:val="none" w:sz="0" w:space="0" w:color="auto"/>
            <w:bottom w:val="none" w:sz="0" w:space="0" w:color="auto"/>
            <w:right w:val="none" w:sz="0" w:space="0" w:color="auto"/>
          </w:divBdr>
        </w:div>
        <w:div w:id="467169207">
          <w:marLeft w:val="0"/>
          <w:marRight w:val="0"/>
          <w:marTop w:val="0"/>
          <w:marBottom w:val="0"/>
          <w:divBdr>
            <w:top w:val="none" w:sz="0" w:space="0" w:color="auto"/>
            <w:left w:val="none" w:sz="0" w:space="0" w:color="auto"/>
            <w:bottom w:val="none" w:sz="0" w:space="0" w:color="auto"/>
            <w:right w:val="none" w:sz="0" w:space="0" w:color="auto"/>
          </w:divBdr>
        </w:div>
        <w:div w:id="1943340424">
          <w:marLeft w:val="0"/>
          <w:marRight w:val="0"/>
          <w:marTop w:val="0"/>
          <w:marBottom w:val="0"/>
          <w:divBdr>
            <w:top w:val="none" w:sz="0" w:space="0" w:color="auto"/>
            <w:left w:val="none" w:sz="0" w:space="0" w:color="auto"/>
            <w:bottom w:val="none" w:sz="0" w:space="0" w:color="auto"/>
            <w:right w:val="none" w:sz="0" w:space="0" w:color="auto"/>
          </w:divBdr>
        </w:div>
        <w:div w:id="1021126276">
          <w:marLeft w:val="0"/>
          <w:marRight w:val="0"/>
          <w:marTop w:val="0"/>
          <w:marBottom w:val="0"/>
          <w:divBdr>
            <w:top w:val="none" w:sz="0" w:space="0" w:color="auto"/>
            <w:left w:val="none" w:sz="0" w:space="0" w:color="auto"/>
            <w:bottom w:val="none" w:sz="0" w:space="0" w:color="auto"/>
            <w:right w:val="none" w:sz="0" w:space="0" w:color="auto"/>
          </w:divBdr>
        </w:div>
        <w:div w:id="756631703">
          <w:marLeft w:val="0"/>
          <w:marRight w:val="0"/>
          <w:marTop w:val="0"/>
          <w:marBottom w:val="0"/>
          <w:divBdr>
            <w:top w:val="none" w:sz="0" w:space="0" w:color="auto"/>
            <w:left w:val="none" w:sz="0" w:space="0" w:color="auto"/>
            <w:bottom w:val="none" w:sz="0" w:space="0" w:color="auto"/>
            <w:right w:val="none" w:sz="0" w:space="0" w:color="auto"/>
          </w:divBdr>
        </w:div>
        <w:div w:id="1767966371">
          <w:marLeft w:val="0"/>
          <w:marRight w:val="0"/>
          <w:marTop w:val="0"/>
          <w:marBottom w:val="0"/>
          <w:divBdr>
            <w:top w:val="none" w:sz="0" w:space="0" w:color="auto"/>
            <w:left w:val="none" w:sz="0" w:space="0" w:color="auto"/>
            <w:bottom w:val="none" w:sz="0" w:space="0" w:color="auto"/>
            <w:right w:val="none" w:sz="0" w:space="0" w:color="auto"/>
          </w:divBdr>
        </w:div>
        <w:div w:id="899707734">
          <w:marLeft w:val="0"/>
          <w:marRight w:val="0"/>
          <w:marTop w:val="0"/>
          <w:marBottom w:val="0"/>
          <w:divBdr>
            <w:top w:val="none" w:sz="0" w:space="0" w:color="auto"/>
            <w:left w:val="none" w:sz="0" w:space="0" w:color="auto"/>
            <w:bottom w:val="none" w:sz="0" w:space="0" w:color="auto"/>
            <w:right w:val="none" w:sz="0" w:space="0" w:color="auto"/>
          </w:divBdr>
        </w:div>
        <w:div w:id="1396854394">
          <w:marLeft w:val="0"/>
          <w:marRight w:val="0"/>
          <w:marTop w:val="0"/>
          <w:marBottom w:val="0"/>
          <w:divBdr>
            <w:top w:val="none" w:sz="0" w:space="0" w:color="auto"/>
            <w:left w:val="none" w:sz="0" w:space="0" w:color="auto"/>
            <w:bottom w:val="none" w:sz="0" w:space="0" w:color="auto"/>
            <w:right w:val="none" w:sz="0" w:space="0" w:color="auto"/>
          </w:divBdr>
        </w:div>
        <w:div w:id="1033308913">
          <w:marLeft w:val="0"/>
          <w:marRight w:val="0"/>
          <w:marTop w:val="0"/>
          <w:marBottom w:val="0"/>
          <w:divBdr>
            <w:top w:val="none" w:sz="0" w:space="0" w:color="auto"/>
            <w:left w:val="none" w:sz="0" w:space="0" w:color="auto"/>
            <w:bottom w:val="none" w:sz="0" w:space="0" w:color="auto"/>
            <w:right w:val="none" w:sz="0" w:space="0" w:color="auto"/>
          </w:divBdr>
        </w:div>
        <w:div w:id="1328052022">
          <w:marLeft w:val="0"/>
          <w:marRight w:val="0"/>
          <w:marTop w:val="0"/>
          <w:marBottom w:val="0"/>
          <w:divBdr>
            <w:top w:val="none" w:sz="0" w:space="0" w:color="auto"/>
            <w:left w:val="none" w:sz="0" w:space="0" w:color="auto"/>
            <w:bottom w:val="none" w:sz="0" w:space="0" w:color="auto"/>
            <w:right w:val="none" w:sz="0" w:space="0" w:color="auto"/>
          </w:divBdr>
        </w:div>
        <w:div w:id="5331647">
          <w:marLeft w:val="0"/>
          <w:marRight w:val="0"/>
          <w:marTop w:val="0"/>
          <w:marBottom w:val="0"/>
          <w:divBdr>
            <w:top w:val="none" w:sz="0" w:space="0" w:color="auto"/>
            <w:left w:val="none" w:sz="0" w:space="0" w:color="auto"/>
            <w:bottom w:val="none" w:sz="0" w:space="0" w:color="auto"/>
            <w:right w:val="none" w:sz="0" w:space="0" w:color="auto"/>
          </w:divBdr>
        </w:div>
        <w:div w:id="1699774212">
          <w:marLeft w:val="0"/>
          <w:marRight w:val="0"/>
          <w:marTop w:val="0"/>
          <w:marBottom w:val="0"/>
          <w:divBdr>
            <w:top w:val="none" w:sz="0" w:space="0" w:color="auto"/>
            <w:left w:val="none" w:sz="0" w:space="0" w:color="auto"/>
            <w:bottom w:val="none" w:sz="0" w:space="0" w:color="auto"/>
            <w:right w:val="none" w:sz="0" w:space="0" w:color="auto"/>
          </w:divBdr>
        </w:div>
        <w:div w:id="1844054999">
          <w:marLeft w:val="0"/>
          <w:marRight w:val="0"/>
          <w:marTop w:val="0"/>
          <w:marBottom w:val="0"/>
          <w:divBdr>
            <w:top w:val="none" w:sz="0" w:space="0" w:color="auto"/>
            <w:left w:val="none" w:sz="0" w:space="0" w:color="auto"/>
            <w:bottom w:val="none" w:sz="0" w:space="0" w:color="auto"/>
            <w:right w:val="none" w:sz="0" w:space="0" w:color="auto"/>
          </w:divBdr>
        </w:div>
        <w:div w:id="907421005">
          <w:marLeft w:val="0"/>
          <w:marRight w:val="0"/>
          <w:marTop w:val="0"/>
          <w:marBottom w:val="0"/>
          <w:divBdr>
            <w:top w:val="none" w:sz="0" w:space="0" w:color="auto"/>
            <w:left w:val="none" w:sz="0" w:space="0" w:color="auto"/>
            <w:bottom w:val="none" w:sz="0" w:space="0" w:color="auto"/>
            <w:right w:val="none" w:sz="0" w:space="0" w:color="auto"/>
          </w:divBdr>
        </w:div>
        <w:div w:id="153188931">
          <w:marLeft w:val="0"/>
          <w:marRight w:val="0"/>
          <w:marTop w:val="0"/>
          <w:marBottom w:val="0"/>
          <w:divBdr>
            <w:top w:val="none" w:sz="0" w:space="0" w:color="auto"/>
            <w:left w:val="none" w:sz="0" w:space="0" w:color="auto"/>
            <w:bottom w:val="none" w:sz="0" w:space="0" w:color="auto"/>
            <w:right w:val="none" w:sz="0" w:space="0" w:color="auto"/>
          </w:divBdr>
        </w:div>
        <w:div w:id="218327871">
          <w:marLeft w:val="0"/>
          <w:marRight w:val="0"/>
          <w:marTop w:val="0"/>
          <w:marBottom w:val="0"/>
          <w:divBdr>
            <w:top w:val="none" w:sz="0" w:space="0" w:color="auto"/>
            <w:left w:val="none" w:sz="0" w:space="0" w:color="auto"/>
            <w:bottom w:val="none" w:sz="0" w:space="0" w:color="auto"/>
            <w:right w:val="none" w:sz="0" w:space="0" w:color="auto"/>
          </w:divBdr>
        </w:div>
        <w:div w:id="35742128">
          <w:marLeft w:val="0"/>
          <w:marRight w:val="0"/>
          <w:marTop w:val="0"/>
          <w:marBottom w:val="0"/>
          <w:divBdr>
            <w:top w:val="none" w:sz="0" w:space="0" w:color="auto"/>
            <w:left w:val="none" w:sz="0" w:space="0" w:color="auto"/>
            <w:bottom w:val="none" w:sz="0" w:space="0" w:color="auto"/>
            <w:right w:val="none" w:sz="0" w:space="0" w:color="auto"/>
          </w:divBdr>
        </w:div>
        <w:div w:id="1135759961">
          <w:marLeft w:val="0"/>
          <w:marRight w:val="0"/>
          <w:marTop w:val="0"/>
          <w:marBottom w:val="0"/>
          <w:divBdr>
            <w:top w:val="none" w:sz="0" w:space="0" w:color="auto"/>
            <w:left w:val="none" w:sz="0" w:space="0" w:color="auto"/>
            <w:bottom w:val="none" w:sz="0" w:space="0" w:color="auto"/>
            <w:right w:val="none" w:sz="0" w:space="0" w:color="auto"/>
          </w:divBdr>
        </w:div>
        <w:div w:id="1122848890">
          <w:marLeft w:val="0"/>
          <w:marRight w:val="0"/>
          <w:marTop w:val="0"/>
          <w:marBottom w:val="0"/>
          <w:divBdr>
            <w:top w:val="none" w:sz="0" w:space="0" w:color="auto"/>
            <w:left w:val="none" w:sz="0" w:space="0" w:color="auto"/>
            <w:bottom w:val="none" w:sz="0" w:space="0" w:color="auto"/>
            <w:right w:val="none" w:sz="0" w:space="0" w:color="auto"/>
          </w:divBdr>
        </w:div>
        <w:div w:id="1759670181">
          <w:marLeft w:val="0"/>
          <w:marRight w:val="0"/>
          <w:marTop w:val="0"/>
          <w:marBottom w:val="0"/>
          <w:divBdr>
            <w:top w:val="none" w:sz="0" w:space="0" w:color="auto"/>
            <w:left w:val="none" w:sz="0" w:space="0" w:color="auto"/>
            <w:bottom w:val="none" w:sz="0" w:space="0" w:color="auto"/>
            <w:right w:val="none" w:sz="0" w:space="0" w:color="auto"/>
          </w:divBdr>
        </w:div>
        <w:div w:id="715081422">
          <w:marLeft w:val="0"/>
          <w:marRight w:val="0"/>
          <w:marTop w:val="0"/>
          <w:marBottom w:val="0"/>
          <w:divBdr>
            <w:top w:val="none" w:sz="0" w:space="0" w:color="auto"/>
            <w:left w:val="none" w:sz="0" w:space="0" w:color="auto"/>
            <w:bottom w:val="none" w:sz="0" w:space="0" w:color="auto"/>
            <w:right w:val="none" w:sz="0" w:space="0" w:color="auto"/>
          </w:divBdr>
        </w:div>
        <w:div w:id="1761414794">
          <w:marLeft w:val="0"/>
          <w:marRight w:val="0"/>
          <w:marTop w:val="0"/>
          <w:marBottom w:val="0"/>
          <w:divBdr>
            <w:top w:val="none" w:sz="0" w:space="0" w:color="auto"/>
            <w:left w:val="none" w:sz="0" w:space="0" w:color="auto"/>
            <w:bottom w:val="none" w:sz="0" w:space="0" w:color="auto"/>
            <w:right w:val="none" w:sz="0" w:space="0" w:color="auto"/>
          </w:divBdr>
        </w:div>
        <w:div w:id="1633369717">
          <w:marLeft w:val="0"/>
          <w:marRight w:val="0"/>
          <w:marTop w:val="0"/>
          <w:marBottom w:val="0"/>
          <w:divBdr>
            <w:top w:val="none" w:sz="0" w:space="0" w:color="auto"/>
            <w:left w:val="none" w:sz="0" w:space="0" w:color="auto"/>
            <w:bottom w:val="none" w:sz="0" w:space="0" w:color="auto"/>
            <w:right w:val="none" w:sz="0" w:space="0" w:color="auto"/>
          </w:divBdr>
        </w:div>
        <w:div w:id="571281570">
          <w:marLeft w:val="0"/>
          <w:marRight w:val="0"/>
          <w:marTop w:val="0"/>
          <w:marBottom w:val="0"/>
          <w:divBdr>
            <w:top w:val="none" w:sz="0" w:space="0" w:color="auto"/>
            <w:left w:val="none" w:sz="0" w:space="0" w:color="auto"/>
            <w:bottom w:val="none" w:sz="0" w:space="0" w:color="auto"/>
            <w:right w:val="none" w:sz="0" w:space="0" w:color="auto"/>
          </w:divBdr>
        </w:div>
        <w:div w:id="860709196">
          <w:marLeft w:val="0"/>
          <w:marRight w:val="0"/>
          <w:marTop w:val="0"/>
          <w:marBottom w:val="0"/>
          <w:divBdr>
            <w:top w:val="none" w:sz="0" w:space="0" w:color="auto"/>
            <w:left w:val="none" w:sz="0" w:space="0" w:color="auto"/>
            <w:bottom w:val="none" w:sz="0" w:space="0" w:color="auto"/>
            <w:right w:val="none" w:sz="0" w:space="0" w:color="auto"/>
          </w:divBdr>
        </w:div>
        <w:div w:id="1441560767">
          <w:marLeft w:val="0"/>
          <w:marRight w:val="0"/>
          <w:marTop w:val="0"/>
          <w:marBottom w:val="0"/>
          <w:divBdr>
            <w:top w:val="none" w:sz="0" w:space="0" w:color="auto"/>
            <w:left w:val="none" w:sz="0" w:space="0" w:color="auto"/>
            <w:bottom w:val="none" w:sz="0" w:space="0" w:color="auto"/>
            <w:right w:val="none" w:sz="0" w:space="0" w:color="auto"/>
          </w:divBdr>
        </w:div>
        <w:div w:id="1690905779">
          <w:marLeft w:val="0"/>
          <w:marRight w:val="0"/>
          <w:marTop w:val="0"/>
          <w:marBottom w:val="0"/>
          <w:divBdr>
            <w:top w:val="none" w:sz="0" w:space="0" w:color="auto"/>
            <w:left w:val="none" w:sz="0" w:space="0" w:color="auto"/>
            <w:bottom w:val="none" w:sz="0" w:space="0" w:color="auto"/>
            <w:right w:val="none" w:sz="0" w:space="0" w:color="auto"/>
          </w:divBdr>
        </w:div>
        <w:div w:id="1850362427">
          <w:marLeft w:val="0"/>
          <w:marRight w:val="0"/>
          <w:marTop w:val="0"/>
          <w:marBottom w:val="0"/>
          <w:divBdr>
            <w:top w:val="none" w:sz="0" w:space="0" w:color="auto"/>
            <w:left w:val="none" w:sz="0" w:space="0" w:color="auto"/>
            <w:bottom w:val="none" w:sz="0" w:space="0" w:color="auto"/>
            <w:right w:val="none" w:sz="0" w:space="0" w:color="auto"/>
          </w:divBdr>
        </w:div>
        <w:div w:id="1463615638">
          <w:marLeft w:val="0"/>
          <w:marRight w:val="0"/>
          <w:marTop w:val="0"/>
          <w:marBottom w:val="0"/>
          <w:divBdr>
            <w:top w:val="none" w:sz="0" w:space="0" w:color="auto"/>
            <w:left w:val="none" w:sz="0" w:space="0" w:color="auto"/>
            <w:bottom w:val="none" w:sz="0" w:space="0" w:color="auto"/>
            <w:right w:val="none" w:sz="0" w:space="0" w:color="auto"/>
          </w:divBdr>
        </w:div>
        <w:div w:id="2064597783">
          <w:marLeft w:val="0"/>
          <w:marRight w:val="0"/>
          <w:marTop w:val="0"/>
          <w:marBottom w:val="0"/>
          <w:divBdr>
            <w:top w:val="none" w:sz="0" w:space="0" w:color="auto"/>
            <w:left w:val="none" w:sz="0" w:space="0" w:color="auto"/>
            <w:bottom w:val="none" w:sz="0" w:space="0" w:color="auto"/>
            <w:right w:val="none" w:sz="0" w:space="0" w:color="auto"/>
          </w:divBdr>
        </w:div>
        <w:div w:id="1858273844">
          <w:marLeft w:val="0"/>
          <w:marRight w:val="0"/>
          <w:marTop w:val="0"/>
          <w:marBottom w:val="0"/>
          <w:divBdr>
            <w:top w:val="none" w:sz="0" w:space="0" w:color="auto"/>
            <w:left w:val="none" w:sz="0" w:space="0" w:color="auto"/>
            <w:bottom w:val="none" w:sz="0" w:space="0" w:color="auto"/>
            <w:right w:val="none" w:sz="0" w:space="0" w:color="auto"/>
          </w:divBdr>
        </w:div>
        <w:div w:id="513809344">
          <w:marLeft w:val="0"/>
          <w:marRight w:val="0"/>
          <w:marTop w:val="0"/>
          <w:marBottom w:val="0"/>
          <w:divBdr>
            <w:top w:val="none" w:sz="0" w:space="0" w:color="auto"/>
            <w:left w:val="none" w:sz="0" w:space="0" w:color="auto"/>
            <w:bottom w:val="none" w:sz="0" w:space="0" w:color="auto"/>
            <w:right w:val="none" w:sz="0" w:space="0" w:color="auto"/>
          </w:divBdr>
        </w:div>
        <w:div w:id="678235923">
          <w:marLeft w:val="0"/>
          <w:marRight w:val="0"/>
          <w:marTop w:val="0"/>
          <w:marBottom w:val="0"/>
          <w:divBdr>
            <w:top w:val="none" w:sz="0" w:space="0" w:color="auto"/>
            <w:left w:val="none" w:sz="0" w:space="0" w:color="auto"/>
            <w:bottom w:val="none" w:sz="0" w:space="0" w:color="auto"/>
            <w:right w:val="none" w:sz="0" w:space="0" w:color="auto"/>
          </w:divBdr>
        </w:div>
        <w:div w:id="1507204889">
          <w:marLeft w:val="0"/>
          <w:marRight w:val="0"/>
          <w:marTop w:val="0"/>
          <w:marBottom w:val="0"/>
          <w:divBdr>
            <w:top w:val="none" w:sz="0" w:space="0" w:color="auto"/>
            <w:left w:val="none" w:sz="0" w:space="0" w:color="auto"/>
            <w:bottom w:val="none" w:sz="0" w:space="0" w:color="auto"/>
            <w:right w:val="none" w:sz="0" w:space="0" w:color="auto"/>
          </w:divBdr>
        </w:div>
        <w:div w:id="45839180">
          <w:marLeft w:val="0"/>
          <w:marRight w:val="0"/>
          <w:marTop w:val="0"/>
          <w:marBottom w:val="0"/>
          <w:divBdr>
            <w:top w:val="none" w:sz="0" w:space="0" w:color="auto"/>
            <w:left w:val="none" w:sz="0" w:space="0" w:color="auto"/>
            <w:bottom w:val="none" w:sz="0" w:space="0" w:color="auto"/>
            <w:right w:val="none" w:sz="0" w:space="0" w:color="auto"/>
          </w:divBdr>
        </w:div>
        <w:div w:id="1423723046">
          <w:marLeft w:val="0"/>
          <w:marRight w:val="0"/>
          <w:marTop w:val="0"/>
          <w:marBottom w:val="0"/>
          <w:divBdr>
            <w:top w:val="none" w:sz="0" w:space="0" w:color="auto"/>
            <w:left w:val="none" w:sz="0" w:space="0" w:color="auto"/>
            <w:bottom w:val="none" w:sz="0" w:space="0" w:color="auto"/>
            <w:right w:val="none" w:sz="0" w:space="0" w:color="auto"/>
          </w:divBdr>
        </w:div>
        <w:div w:id="900486163">
          <w:marLeft w:val="0"/>
          <w:marRight w:val="0"/>
          <w:marTop w:val="0"/>
          <w:marBottom w:val="0"/>
          <w:divBdr>
            <w:top w:val="none" w:sz="0" w:space="0" w:color="auto"/>
            <w:left w:val="none" w:sz="0" w:space="0" w:color="auto"/>
            <w:bottom w:val="none" w:sz="0" w:space="0" w:color="auto"/>
            <w:right w:val="none" w:sz="0" w:space="0" w:color="auto"/>
          </w:divBdr>
        </w:div>
        <w:div w:id="120617031">
          <w:marLeft w:val="0"/>
          <w:marRight w:val="0"/>
          <w:marTop w:val="0"/>
          <w:marBottom w:val="0"/>
          <w:divBdr>
            <w:top w:val="none" w:sz="0" w:space="0" w:color="auto"/>
            <w:left w:val="none" w:sz="0" w:space="0" w:color="auto"/>
            <w:bottom w:val="none" w:sz="0" w:space="0" w:color="auto"/>
            <w:right w:val="none" w:sz="0" w:space="0" w:color="auto"/>
          </w:divBdr>
        </w:div>
        <w:div w:id="1702054163">
          <w:marLeft w:val="0"/>
          <w:marRight w:val="0"/>
          <w:marTop w:val="0"/>
          <w:marBottom w:val="0"/>
          <w:divBdr>
            <w:top w:val="none" w:sz="0" w:space="0" w:color="auto"/>
            <w:left w:val="none" w:sz="0" w:space="0" w:color="auto"/>
            <w:bottom w:val="none" w:sz="0" w:space="0" w:color="auto"/>
            <w:right w:val="none" w:sz="0" w:space="0" w:color="auto"/>
          </w:divBdr>
        </w:div>
        <w:div w:id="239488828">
          <w:marLeft w:val="0"/>
          <w:marRight w:val="0"/>
          <w:marTop w:val="0"/>
          <w:marBottom w:val="0"/>
          <w:divBdr>
            <w:top w:val="none" w:sz="0" w:space="0" w:color="auto"/>
            <w:left w:val="none" w:sz="0" w:space="0" w:color="auto"/>
            <w:bottom w:val="none" w:sz="0" w:space="0" w:color="auto"/>
            <w:right w:val="none" w:sz="0" w:space="0" w:color="auto"/>
          </w:divBdr>
        </w:div>
        <w:div w:id="1132091356">
          <w:marLeft w:val="0"/>
          <w:marRight w:val="0"/>
          <w:marTop w:val="0"/>
          <w:marBottom w:val="0"/>
          <w:divBdr>
            <w:top w:val="none" w:sz="0" w:space="0" w:color="auto"/>
            <w:left w:val="none" w:sz="0" w:space="0" w:color="auto"/>
            <w:bottom w:val="none" w:sz="0" w:space="0" w:color="auto"/>
            <w:right w:val="none" w:sz="0" w:space="0" w:color="auto"/>
          </w:divBdr>
        </w:div>
        <w:div w:id="751395155">
          <w:marLeft w:val="0"/>
          <w:marRight w:val="0"/>
          <w:marTop w:val="0"/>
          <w:marBottom w:val="0"/>
          <w:divBdr>
            <w:top w:val="none" w:sz="0" w:space="0" w:color="auto"/>
            <w:left w:val="none" w:sz="0" w:space="0" w:color="auto"/>
            <w:bottom w:val="none" w:sz="0" w:space="0" w:color="auto"/>
            <w:right w:val="none" w:sz="0" w:space="0" w:color="auto"/>
          </w:divBdr>
        </w:div>
        <w:div w:id="1207722065">
          <w:marLeft w:val="0"/>
          <w:marRight w:val="0"/>
          <w:marTop w:val="0"/>
          <w:marBottom w:val="0"/>
          <w:divBdr>
            <w:top w:val="none" w:sz="0" w:space="0" w:color="auto"/>
            <w:left w:val="none" w:sz="0" w:space="0" w:color="auto"/>
            <w:bottom w:val="none" w:sz="0" w:space="0" w:color="auto"/>
            <w:right w:val="none" w:sz="0" w:space="0" w:color="auto"/>
          </w:divBdr>
        </w:div>
        <w:div w:id="628247042">
          <w:marLeft w:val="0"/>
          <w:marRight w:val="0"/>
          <w:marTop w:val="0"/>
          <w:marBottom w:val="0"/>
          <w:divBdr>
            <w:top w:val="none" w:sz="0" w:space="0" w:color="auto"/>
            <w:left w:val="none" w:sz="0" w:space="0" w:color="auto"/>
            <w:bottom w:val="none" w:sz="0" w:space="0" w:color="auto"/>
            <w:right w:val="none" w:sz="0" w:space="0" w:color="auto"/>
          </w:divBdr>
        </w:div>
        <w:div w:id="1069232737">
          <w:marLeft w:val="0"/>
          <w:marRight w:val="0"/>
          <w:marTop w:val="0"/>
          <w:marBottom w:val="0"/>
          <w:divBdr>
            <w:top w:val="none" w:sz="0" w:space="0" w:color="auto"/>
            <w:left w:val="none" w:sz="0" w:space="0" w:color="auto"/>
            <w:bottom w:val="none" w:sz="0" w:space="0" w:color="auto"/>
            <w:right w:val="none" w:sz="0" w:space="0" w:color="auto"/>
          </w:divBdr>
        </w:div>
        <w:div w:id="1095007729">
          <w:marLeft w:val="0"/>
          <w:marRight w:val="0"/>
          <w:marTop w:val="0"/>
          <w:marBottom w:val="0"/>
          <w:divBdr>
            <w:top w:val="none" w:sz="0" w:space="0" w:color="auto"/>
            <w:left w:val="none" w:sz="0" w:space="0" w:color="auto"/>
            <w:bottom w:val="none" w:sz="0" w:space="0" w:color="auto"/>
            <w:right w:val="none" w:sz="0" w:space="0" w:color="auto"/>
          </w:divBdr>
        </w:div>
        <w:div w:id="1048264770">
          <w:marLeft w:val="0"/>
          <w:marRight w:val="0"/>
          <w:marTop w:val="0"/>
          <w:marBottom w:val="0"/>
          <w:divBdr>
            <w:top w:val="none" w:sz="0" w:space="0" w:color="auto"/>
            <w:left w:val="none" w:sz="0" w:space="0" w:color="auto"/>
            <w:bottom w:val="none" w:sz="0" w:space="0" w:color="auto"/>
            <w:right w:val="none" w:sz="0" w:space="0" w:color="auto"/>
          </w:divBdr>
        </w:div>
        <w:div w:id="749424422">
          <w:marLeft w:val="0"/>
          <w:marRight w:val="0"/>
          <w:marTop w:val="0"/>
          <w:marBottom w:val="0"/>
          <w:divBdr>
            <w:top w:val="none" w:sz="0" w:space="0" w:color="auto"/>
            <w:left w:val="none" w:sz="0" w:space="0" w:color="auto"/>
            <w:bottom w:val="none" w:sz="0" w:space="0" w:color="auto"/>
            <w:right w:val="none" w:sz="0" w:space="0" w:color="auto"/>
          </w:divBdr>
        </w:div>
        <w:div w:id="2040229922">
          <w:marLeft w:val="0"/>
          <w:marRight w:val="0"/>
          <w:marTop w:val="0"/>
          <w:marBottom w:val="0"/>
          <w:divBdr>
            <w:top w:val="none" w:sz="0" w:space="0" w:color="auto"/>
            <w:left w:val="none" w:sz="0" w:space="0" w:color="auto"/>
            <w:bottom w:val="none" w:sz="0" w:space="0" w:color="auto"/>
            <w:right w:val="none" w:sz="0" w:space="0" w:color="auto"/>
          </w:divBdr>
        </w:div>
        <w:div w:id="1912737391">
          <w:marLeft w:val="0"/>
          <w:marRight w:val="0"/>
          <w:marTop w:val="0"/>
          <w:marBottom w:val="0"/>
          <w:divBdr>
            <w:top w:val="none" w:sz="0" w:space="0" w:color="auto"/>
            <w:left w:val="none" w:sz="0" w:space="0" w:color="auto"/>
            <w:bottom w:val="none" w:sz="0" w:space="0" w:color="auto"/>
            <w:right w:val="none" w:sz="0" w:space="0" w:color="auto"/>
          </w:divBdr>
        </w:div>
        <w:div w:id="1326477156">
          <w:marLeft w:val="0"/>
          <w:marRight w:val="0"/>
          <w:marTop w:val="0"/>
          <w:marBottom w:val="0"/>
          <w:divBdr>
            <w:top w:val="none" w:sz="0" w:space="0" w:color="auto"/>
            <w:left w:val="none" w:sz="0" w:space="0" w:color="auto"/>
            <w:bottom w:val="none" w:sz="0" w:space="0" w:color="auto"/>
            <w:right w:val="none" w:sz="0" w:space="0" w:color="auto"/>
          </w:divBdr>
        </w:div>
        <w:div w:id="1741904587">
          <w:marLeft w:val="0"/>
          <w:marRight w:val="0"/>
          <w:marTop w:val="0"/>
          <w:marBottom w:val="0"/>
          <w:divBdr>
            <w:top w:val="none" w:sz="0" w:space="0" w:color="auto"/>
            <w:left w:val="none" w:sz="0" w:space="0" w:color="auto"/>
            <w:bottom w:val="none" w:sz="0" w:space="0" w:color="auto"/>
            <w:right w:val="none" w:sz="0" w:space="0" w:color="auto"/>
          </w:divBdr>
        </w:div>
        <w:div w:id="1101221828">
          <w:marLeft w:val="0"/>
          <w:marRight w:val="0"/>
          <w:marTop w:val="0"/>
          <w:marBottom w:val="0"/>
          <w:divBdr>
            <w:top w:val="none" w:sz="0" w:space="0" w:color="auto"/>
            <w:left w:val="none" w:sz="0" w:space="0" w:color="auto"/>
            <w:bottom w:val="none" w:sz="0" w:space="0" w:color="auto"/>
            <w:right w:val="none" w:sz="0" w:space="0" w:color="auto"/>
          </w:divBdr>
        </w:div>
        <w:div w:id="854657544">
          <w:marLeft w:val="0"/>
          <w:marRight w:val="0"/>
          <w:marTop w:val="0"/>
          <w:marBottom w:val="0"/>
          <w:divBdr>
            <w:top w:val="none" w:sz="0" w:space="0" w:color="auto"/>
            <w:left w:val="none" w:sz="0" w:space="0" w:color="auto"/>
            <w:bottom w:val="none" w:sz="0" w:space="0" w:color="auto"/>
            <w:right w:val="none" w:sz="0" w:space="0" w:color="auto"/>
          </w:divBdr>
        </w:div>
        <w:div w:id="1823354836">
          <w:marLeft w:val="0"/>
          <w:marRight w:val="0"/>
          <w:marTop w:val="0"/>
          <w:marBottom w:val="0"/>
          <w:divBdr>
            <w:top w:val="none" w:sz="0" w:space="0" w:color="auto"/>
            <w:left w:val="none" w:sz="0" w:space="0" w:color="auto"/>
            <w:bottom w:val="none" w:sz="0" w:space="0" w:color="auto"/>
            <w:right w:val="none" w:sz="0" w:space="0" w:color="auto"/>
          </w:divBdr>
        </w:div>
        <w:div w:id="1588151697">
          <w:marLeft w:val="0"/>
          <w:marRight w:val="0"/>
          <w:marTop w:val="0"/>
          <w:marBottom w:val="0"/>
          <w:divBdr>
            <w:top w:val="none" w:sz="0" w:space="0" w:color="auto"/>
            <w:left w:val="none" w:sz="0" w:space="0" w:color="auto"/>
            <w:bottom w:val="none" w:sz="0" w:space="0" w:color="auto"/>
            <w:right w:val="none" w:sz="0" w:space="0" w:color="auto"/>
          </w:divBdr>
        </w:div>
        <w:div w:id="2046712088">
          <w:marLeft w:val="0"/>
          <w:marRight w:val="0"/>
          <w:marTop w:val="0"/>
          <w:marBottom w:val="0"/>
          <w:divBdr>
            <w:top w:val="none" w:sz="0" w:space="0" w:color="auto"/>
            <w:left w:val="none" w:sz="0" w:space="0" w:color="auto"/>
            <w:bottom w:val="none" w:sz="0" w:space="0" w:color="auto"/>
            <w:right w:val="none" w:sz="0" w:space="0" w:color="auto"/>
          </w:divBdr>
        </w:div>
        <w:div w:id="2101439609">
          <w:marLeft w:val="0"/>
          <w:marRight w:val="0"/>
          <w:marTop w:val="0"/>
          <w:marBottom w:val="0"/>
          <w:divBdr>
            <w:top w:val="none" w:sz="0" w:space="0" w:color="auto"/>
            <w:left w:val="none" w:sz="0" w:space="0" w:color="auto"/>
            <w:bottom w:val="none" w:sz="0" w:space="0" w:color="auto"/>
            <w:right w:val="none" w:sz="0" w:space="0" w:color="auto"/>
          </w:divBdr>
        </w:div>
      </w:divsChild>
    </w:div>
    <w:div w:id="1979451488">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79800603">
      <w:bodyDiv w:val="1"/>
      <w:marLeft w:val="0"/>
      <w:marRight w:val="0"/>
      <w:marTop w:val="0"/>
      <w:marBottom w:val="0"/>
      <w:divBdr>
        <w:top w:val="none" w:sz="0" w:space="0" w:color="auto"/>
        <w:left w:val="none" w:sz="0" w:space="0" w:color="auto"/>
        <w:bottom w:val="none" w:sz="0" w:space="0" w:color="auto"/>
        <w:right w:val="none" w:sz="0" w:space="0" w:color="auto"/>
      </w:divBdr>
    </w:div>
    <w:div w:id="1980063932">
      <w:bodyDiv w:val="1"/>
      <w:marLeft w:val="0"/>
      <w:marRight w:val="0"/>
      <w:marTop w:val="0"/>
      <w:marBottom w:val="0"/>
      <w:divBdr>
        <w:top w:val="none" w:sz="0" w:space="0" w:color="auto"/>
        <w:left w:val="none" w:sz="0" w:space="0" w:color="auto"/>
        <w:bottom w:val="none" w:sz="0" w:space="0" w:color="auto"/>
        <w:right w:val="none" w:sz="0" w:space="0" w:color="auto"/>
      </w:divBdr>
    </w:div>
    <w:div w:id="1980262893">
      <w:bodyDiv w:val="1"/>
      <w:marLeft w:val="0"/>
      <w:marRight w:val="0"/>
      <w:marTop w:val="0"/>
      <w:marBottom w:val="0"/>
      <w:divBdr>
        <w:top w:val="none" w:sz="0" w:space="0" w:color="auto"/>
        <w:left w:val="none" w:sz="0" w:space="0" w:color="auto"/>
        <w:bottom w:val="none" w:sz="0" w:space="0" w:color="auto"/>
        <w:right w:val="none" w:sz="0" w:space="0" w:color="auto"/>
      </w:divBdr>
    </w:div>
    <w:div w:id="1980500063">
      <w:bodyDiv w:val="1"/>
      <w:marLeft w:val="0"/>
      <w:marRight w:val="0"/>
      <w:marTop w:val="0"/>
      <w:marBottom w:val="0"/>
      <w:divBdr>
        <w:top w:val="none" w:sz="0" w:space="0" w:color="auto"/>
        <w:left w:val="none" w:sz="0" w:space="0" w:color="auto"/>
        <w:bottom w:val="none" w:sz="0" w:space="0" w:color="auto"/>
        <w:right w:val="none" w:sz="0" w:space="0" w:color="auto"/>
      </w:divBdr>
    </w:div>
    <w:div w:id="1980721242">
      <w:bodyDiv w:val="1"/>
      <w:marLeft w:val="0"/>
      <w:marRight w:val="0"/>
      <w:marTop w:val="0"/>
      <w:marBottom w:val="0"/>
      <w:divBdr>
        <w:top w:val="none" w:sz="0" w:space="0" w:color="auto"/>
        <w:left w:val="none" w:sz="0" w:space="0" w:color="auto"/>
        <w:bottom w:val="none" w:sz="0" w:space="0" w:color="auto"/>
        <w:right w:val="none" w:sz="0" w:space="0" w:color="auto"/>
      </w:divBdr>
    </w:div>
    <w:div w:id="1981182612">
      <w:bodyDiv w:val="1"/>
      <w:marLeft w:val="0"/>
      <w:marRight w:val="0"/>
      <w:marTop w:val="0"/>
      <w:marBottom w:val="0"/>
      <w:divBdr>
        <w:top w:val="none" w:sz="0" w:space="0" w:color="auto"/>
        <w:left w:val="none" w:sz="0" w:space="0" w:color="auto"/>
        <w:bottom w:val="none" w:sz="0" w:space="0" w:color="auto"/>
        <w:right w:val="none" w:sz="0" w:space="0" w:color="auto"/>
      </w:divBdr>
    </w:div>
    <w:div w:id="1981299771">
      <w:bodyDiv w:val="1"/>
      <w:marLeft w:val="0"/>
      <w:marRight w:val="0"/>
      <w:marTop w:val="0"/>
      <w:marBottom w:val="0"/>
      <w:divBdr>
        <w:top w:val="none" w:sz="0" w:space="0" w:color="auto"/>
        <w:left w:val="none" w:sz="0" w:space="0" w:color="auto"/>
        <w:bottom w:val="none" w:sz="0" w:space="0" w:color="auto"/>
        <w:right w:val="none" w:sz="0" w:space="0" w:color="auto"/>
      </w:divBdr>
    </w:div>
    <w:div w:id="1981687044">
      <w:bodyDiv w:val="1"/>
      <w:marLeft w:val="0"/>
      <w:marRight w:val="0"/>
      <w:marTop w:val="0"/>
      <w:marBottom w:val="0"/>
      <w:divBdr>
        <w:top w:val="none" w:sz="0" w:space="0" w:color="auto"/>
        <w:left w:val="none" w:sz="0" w:space="0" w:color="auto"/>
        <w:bottom w:val="none" w:sz="0" w:space="0" w:color="auto"/>
        <w:right w:val="none" w:sz="0" w:space="0" w:color="auto"/>
      </w:divBdr>
    </w:div>
    <w:div w:id="1982073886">
      <w:bodyDiv w:val="1"/>
      <w:marLeft w:val="0"/>
      <w:marRight w:val="0"/>
      <w:marTop w:val="0"/>
      <w:marBottom w:val="0"/>
      <w:divBdr>
        <w:top w:val="none" w:sz="0" w:space="0" w:color="auto"/>
        <w:left w:val="none" w:sz="0" w:space="0" w:color="auto"/>
        <w:bottom w:val="none" w:sz="0" w:space="0" w:color="auto"/>
        <w:right w:val="none" w:sz="0" w:space="0" w:color="auto"/>
      </w:divBdr>
    </w:div>
    <w:div w:id="1982227085">
      <w:bodyDiv w:val="1"/>
      <w:marLeft w:val="0"/>
      <w:marRight w:val="0"/>
      <w:marTop w:val="0"/>
      <w:marBottom w:val="0"/>
      <w:divBdr>
        <w:top w:val="none" w:sz="0" w:space="0" w:color="auto"/>
        <w:left w:val="none" w:sz="0" w:space="0" w:color="auto"/>
        <w:bottom w:val="none" w:sz="0" w:space="0" w:color="auto"/>
        <w:right w:val="none" w:sz="0" w:space="0" w:color="auto"/>
      </w:divBdr>
    </w:div>
    <w:div w:id="1982491598">
      <w:bodyDiv w:val="1"/>
      <w:marLeft w:val="0"/>
      <w:marRight w:val="0"/>
      <w:marTop w:val="0"/>
      <w:marBottom w:val="0"/>
      <w:divBdr>
        <w:top w:val="none" w:sz="0" w:space="0" w:color="auto"/>
        <w:left w:val="none" w:sz="0" w:space="0" w:color="auto"/>
        <w:bottom w:val="none" w:sz="0" w:space="0" w:color="auto"/>
        <w:right w:val="none" w:sz="0" w:space="0" w:color="auto"/>
      </w:divBdr>
    </w:div>
    <w:div w:id="1982687595">
      <w:bodyDiv w:val="1"/>
      <w:marLeft w:val="0"/>
      <w:marRight w:val="0"/>
      <w:marTop w:val="0"/>
      <w:marBottom w:val="0"/>
      <w:divBdr>
        <w:top w:val="none" w:sz="0" w:space="0" w:color="auto"/>
        <w:left w:val="none" w:sz="0" w:space="0" w:color="auto"/>
        <w:bottom w:val="none" w:sz="0" w:space="0" w:color="auto"/>
        <w:right w:val="none" w:sz="0" w:space="0" w:color="auto"/>
      </w:divBdr>
    </w:div>
    <w:div w:id="1983195966">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1943">
      <w:bodyDiv w:val="1"/>
      <w:marLeft w:val="0"/>
      <w:marRight w:val="0"/>
      <w:marTop w:val="0"/>
      <w:marBottom w:val="0"/>
      <w:divBdr>
        <w:top w:val="none" w:sz="0" w:space="0" w:color="auto"/>
        <w:left w:val="none" w:sz="0" w:space="0" w:color="auto"/>
        <w:bottom w:val="none" w:sz="0" w:space="0" w:color="auto"/>
        <w:right w:val="none" w:sz="0" w:space="0" w:color="auto"/>
      </w:divBdr>
    </w:div>
    <w:div w:id="1984651874">
      <w:bodyDiv w:val="1"/>
      <w:marLeft w:val="0"/>
      <w:marRight w:val="0"/>
      <w:marTop w:val="0"/>
      <w:marBottom w:val="0"/>
      <w:divBdr>
        <w:top w:val="none" w:sz="0" w:space="0" w:color="auto"/>
        <w:left w:val="none" w:sz="0" w:space="0" w:color="auto"/>
        <w:bottom w:val="none" w:sz="0" w:space="0" w:color="auto"/>
        <w:right w:val="none" w:sz="0" w:space="0" w:color="auto"/>
      </w:divBdr>
    </w:div>
    <w:div w:id="1984965015">
      <w:bodyDiv w:val="1"/>
      <w:marLeft w:val="0"/>
      <w:marRight w:val="0"/>
      <w:marTop w:val="0"/>
      <w:marBottom w:val="0"/>
      <w:divBdr>
        <w:top w:val="none" w:sz="0" w:space="0" w:color="auto"/>
        <w:left w:val="none" w:sz="0" w:space="0" w:color="auto"/>
        <w:bottom w:val="none" w:sz="0" w:space="0" w:color="auto"/>
        <w:right w:val="none" w:sz="0" w:space="0" w:color="auto"/>
      </w:divBdr>
    </w:div>
    <w:div w:id="1984970258">
      <w:bodyDiv w:val="1"/>
      <w:marLeft w:val="0"/>
      <w:marRight w:val="0"/>
      <w:marTop w:val="0"/>
      <w:marBottom w:val="0"/>
      <w:divBdr>
        <w:top w:val="none" w:sz="0" w:space="0" w:color="auto"/>
        <w:left w:val="none" w:sz="0" w:space="0" w:color="auto"/>
        <w:bottom w:val="none" w:sz="0" w:space="0" w:color="auto"/>
        <w:right w:val="none" w:sz="0" w:space="0" w:color="auto"/>
      </w:divBdr>
    </w:div>
    <w:div w:id="1985231932">
      <w:bodyDiv w:val="1"/>
      <w:marLeft w:val="0"/>
      <w:marRight w:val="0"/>
      <w:marTop w:val="0"/>
      <w:marBottom w:val="0"/>
      <w:divBdr>
        <w:top w:val="none" w:sz="0" w:space="0" w:color="auto"/>
        <w:left w:val="none" w:sz="0" w:space="0" w:color="auto"/>
        <w:bottom w:val="none" w:sz="0" w:space="0" w:color="auto"/>
        <w:right w:val="none" w:sz="0" w:space="0" w:color="auto"/>
      </w:divBdr>
    </w:div>
    <w:div w:id="1985502196">
      <w:bodyDiv w:val="1"/>
      <w:marLeft w:val="0"/>
      <w:marRight w:val="0"/>
      <w:marTop w:val="0"/>
      <w:marBottom w:val="0"/>
      <w:divBdr>
        <w:top w:val="none" w:sz="0" w:space="0" w:color="auto"/>
        <w:left w:val="none" w:sz="0" w:space="0" w:color="auto"/>
        <w:bottom w:val="none" w:sz="0" w:space="0" w:color="auto"/>
        <w:right w:val="none" w:sz="0" w:space="0" w:color="auto"/>
      </w:divBdr>
    </w:div>
    <w:div w:id="1986200456">
      <w:bodyDiv w:val="1"/>
      <w:marLeft w:val="0"/>
      <w:marRight w:val="0"/>
      <w:marTop w:val="0"/>
      <w:marBottom w:val="0"/>
      <w:divBdr>
        <w:top w:val="none" w:sz="0" w:space="0" w:color="auto"/>
        <w:left w:val="none" w:sz="0" w:space="0" w:color="auto"/>
        <w:bottom w:val="none" w:sz="0" w:space="0" w:color="auto"/>
        <w:right w:val="none" w:sz="0" w:space="0" w:color="auto"/>
      </w:divBdr>
    </w:div>
    <w:div w:id="1986274104">
      <w:bodyDiv w:val="1"/>
      <w:marLeft w:val="0"/>
      <w:marRight w:val="0"/>
      <w:marTop w:val="0"/>
      <w:marBottom w:val="0"/>
      <w:divBdr>
        <w:top w:val="none" w:sz="0" w:space="0" w:color="auto"/>
        <w:left w:val="none" w:sz="0" w:space="0" w:color="auto"/>
        <w:bottom w:val="none" w:sz="0" w:space="0" w:color="auto"/>
        <w:right w:val="none" w:sz="0" w:space="0" w:color="auto"/>
      </w:divBdr>
    </w:div>
    <w:div w:id="1986397692">
      <w:bodyDiv w:val="1"/>
      <w:marLeft w:val="0"/>
      <w:marRight w:val="0"/>
      <w:marTop w:val="0"/>
      <w:marBottom w:val="0"/>
      <w:divBdr>
        <w:top w:val="none" w:sz="0" w:space="0" w:color="auto"/>
        <w:left w:val="none" w:sz="0" w:space="0" w:color="auto"/>
        <w:bottom w:val="none" w:sz="0" w:space="0" w:color="auto"/>
        <w:right w:val="none" w:sz="0" w:space="0" w:color="auto"/>
      </w:divBdr>
    </w:div>
    <w:div w:id="1986422325">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6658570">
      <w:bodyDiv w:val="1"/>
      <w:marLeft w:val="0"/>
      <w:marRight w:val="0"/>
      <w:marTop w:val="0"/>
      <w:marBottom w:val="0"/>
      <w:divBdr>
        <w:top w:val="none" w:sz="0" w:space="0" w:color="auto"/>
        <w:left w:val="none" w:sz="0" w:space="0" w:color="auto"/>
        <w:bottom w:val="none" w:sz="0" w:space="0" w:color="auto"/>
        <w:right w:val="none" w:sz="0" w:space="0" w:color="auto"/>
      </w:divBdr>
    </w:div>
    <w:div w:id="1987317834">
      <w:bodyDiv w:val="1"/>
      <w:marLeft w:val="0"/>
      <w:marRight w:val="0"/>
      <w:marTop w:val="0"/>
      <w:marBottom w:val="0"/>
      <w:divBdr>
        <w:top w:val="none" w:sz="0" w:space="0" w:color="auto"/>
        <w:left w:val="none" w:sz="0" w:space="0" w:color="auto"/>
        <w:bottom w:val="none" w:sz="0" w:space="0" w:color="auto"/>
        <w:right w:val="none" w:sz="0" w:space="0" w:color="auto"/>
      </w:divBdr>
    </w:div>
    <w:div w:id="1987513656">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88780439">
      <w:bodyDiv w:val="1"/>
      <w:marLeft w:val="0"/>
      <w:marRight w:val="0"/>
      <w:marTop w:val="0"/>
      <w:marBottom w:val="0"/>
      <w:divBdr>
        <w:top w:val="none" w:sz="0" w:space="0" w:color="auto"/>
        <w:left w:val="none" w:sz="0" w:space="0" w:color="auto"/>
        <w:bottom w:val="none" w:sz="0" w:space="0" w:color="auto"/>
        <w:right w:val="none" w:sz="0" w:space="0" w:color="auto"/>
      </w:divBdr>
    </w:div>
    <w:div w:id="1990742129">
      <w:bodyDiv w:val="1"/>
      <w:marLeft w:val="0"/>
      <w:marRight w:val="0"/>
      <w:marTop w:val="0"/>
      <w:marBottom w:val="0"/>
      <w:divBdr>
        <w:top w:val="none" w:sz="0" w:space="0" w:color="auto"/>
        <w:left w:val="none" w:sz="0" w:space="0" w:color="auto"/>
        <w:bottom w:val="none" w:sz="0" w:space="0" w:color="auto"/>
        <w:right w:val="none" w:sz="0" w:space="0" w:color="auto"/>
      </w:divBdr>
    </w:div>
    <w:div w:id="199079078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1060666">
      <w:bodyDiv w:val="1"/>
      <w:marLeft w:val="0"/>
      <w:marRight w:val="0"/>
      <w:marTop w:val="0"/>
      <w:marBottom w:val="0"/>
      <w:divBdr>
        <w:top w:val="none" w:sz="0" w:space="0" w:color="auto"/>
        <w:left w:val="none" w:sz="0" w:space="0" w:color="auto"/>
        <w:bottom w:val="none" w:sz="0" w:space="0" w:color="auto"/>
        <w:right w:val="none" w:sz="0" w:space="0" w:color="auto"/>
      </w:divBdr>
    </w:div>
    <w:div w:id="1991128643">
      <w:bodyDiv w:val="1"/>
      <w:marLeft w:val="0"/>
      <w:marRight w:val="0"/>
      <w:marTop w:val="0"/>
      <w:marBottom w:val="0"/>
      <w:divBdr>
        <w:top w:val="none" w:sz="0" w:space="0" w:color="auto"/>
        <w:left w:val="none" w:sz="0" w:space="0" w:color="auto"/>
        <w:bottom w:val="none" w:sz="0" w:space="0" w:color="auto"/>
        <w:right w:val="none" w:sz="0" w:space="0" w:color="auto"/>
      </w:divBdr>
    </w:div>
    <w:div w:id="1991205544">
      <w:bodyDiv w:val="1"/>
      <w:marLeft w:val="0"/>
      <w:marRight w:val="0"/>
      <w:marTop w:val="0"/>
      <w:marBottom w:val="0"/>
      <w:divBdr>
        <w:top w:val="none" w:sz="0" w:space="0" w:color="auto"/>
        <w:left w:val="none" w:sz="0" w:space="0" w:color="auto"/>
        <w:bottom w:val="none" w:sz="0" w:space="0" w:color="auto"/>
        <w:right w:val="none" w:sz="0" w:space="0" w:color="auto"/>
      </w:divBdr>
    </w:div>
    <w:div w:id="1991208615">
      <w:bodyDiv w:val="1"/>
      <w:marLeft w:val="0"/>
      <w:marRight w:val="0"/>
      <w:marTop w:val="0"/>
      <w:marBottom w:val="0"/>
      <w:divBdr>
        <w:top w:val="none" w:sz="0" w:space="0" w:color="auto"/>
        <w:left w:val="none" w:sz="0" w:space="0" w:color="auto"/>
        <w:bottom w:val="none" w:sz="0" w:space="0" w:color="auto"/>
        <w:right w:val="none" w:sz="0" w:space="0" w:color="auto"/>
      </w:divBdr>
    </w:div>
    <w:div w:id="1991471521">
      <w:bodyDiv w:val="1"/>
      <w:marLeft w:val="0"/>
      <w:marRight w:val="0"/>
      <w:marTop w:val="0"/>
      <w:marBottom w:val="0"/>
      <w:divBdr>
        <w:top w:val="none" w:sz="0" w:space="0" w:color="auto"/>
        <w:left w:val="none" w:sz="0" w:space="0" w:color="auto"/>
        <w:bottom w:val="none" w:sz="0" w:space="0" w:color="auto"/>
        <w:right w:val="none" w:sz="0" w:space="0" w:color="auto"/>
      </w:divBdr>
    </w:div>
    <w:div w:id="1991591130">
      <w:bodyDiv w:val="1"/>
      <w:marLeft w:val="0"/>
      <w:marRight w:val="0"/>
      <w:marTop w:val="0"/>
      <w:marBottom w:val="0"/>
      <w:divBdr>
        <w:top w:val="none" w:sz="0" w:space="0" w:color="auto"/>
        <w:left w:val="none" w:sz="0" w:space="0" w:color="auto"/>
        <w:bottom w:val="none" w:sz="0" w:space="0" w:color="auto"/>
        <w:right w:val="none" w:sz="0" w:space="0" w:color="auto"/>
      </w:divBdr>
    </w:div>
    <w:div w:id="1991903983">
      <w:bodyDiv w:val="1"/>
      <w:marLeft w:val="0"/>
      <w:marRight w:val="0"/>
      <w:marTop w:val="0"/>
      <w:marBottom w:val="0"/>
      <w:divBdr>
        <w:top w:val="none" w:sz="0" w:space="0" w:color="auto"/>
        <w:left w:val="none" w:sz="0" w:space="0" w:color="auto"/>
        <w:bottom w:val="none" w:sz="0" w:space="0" w:color="auto"/>
        <w:right w:val="none" w:sz="0" w:space="0" w:color="auto"/>
      </w:divBdr>
    </w:div>
    <w:div w:id="199205551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2363746">
      <w:bodyDiv w:val="1"/>
      <w:marLeft w:val="0"/>
      <w:marRight w:val="0"/>
      <w:marTop w:val="0"/>
      <w:marBottom w:val="0"/>
      <w:divBdr>
        <w:top w:val="none" w:sz="0" w:space="0" w:color="auto"/>
        <w:left w:val="none" w:sz="0" w:space="0" w:color="auto"/>
        <w:bottom w:val="none" w:sz="0" w:space="0" w:color="auto"/>
        <w:right w:val="none" w:sz="0" w:space="0" w:color="auto"/>
      </w:divBdr>
    </w:div>
    <w:div w:id="1993757795">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094604">
      <w:bodyDiv w:val="1"/>
      <w:marLeft w:val="0"/>
      <w:marRight w:val="0"/>
      <w:marTop w:val="0"/>
      <w:marBottom w:val="0"/>
      <w:divBdr>
        <w:top w:val="none" w:sz="0" w:space="0" w:color="auto"/>
        <w:left w:val="none" w:sz="0" w:space="0" w:color="auto"/>
        <w:bottom w:val="none" w:sz="0" w:space="0" w:color="auto"/>
        <w:right w:val="none" w:sz="0" w:space="0" w:color="auto"/>
      </w:divBdr>
    </w:div>
    <w:div w:id="1994095458">
      <w:bodyDiv w:val="1"/>
      <w:marLeft w:val="0"/>
      <w:marRight w:val="0"/>
      <w:marTop w:val="0"/>
      <w:marBottom w:val="0"/>
      <w:divBdr>
        <w:top w:val="none" w:sz="0" w:space="0" w:color="auto"/>
        <w:left w:val="none" w:sz="0" w:space="0" w:color="auto"/>
        <w:bottom w:val="none" w:sz="0" w:space="0" w:color="auto"/>
        <w:right w:val="none" w:sz="0" w:space="0" w:color="auto"/>
      </w:divBdr>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4212187">
      <w:bodyDiv w:val="1"/>
      <w:marLeft w:val="0"/>
      <w:marRight w:val="0"/>
      <w:marTop w:val="0"/>
      <w:marBottom w:val="0"/>
      <w:divBdr>
        <w:top w:val="none" w:sz="0" w:space="0" w:color="auto"/>
        <w:left w:val="none" w:sz="0" w:space="0" w:color="auto"/>
        <w:bottom w:val="none" w:sz="0" w:space="0" w:color="auto"/>
        <w:right w:val="none" w:sz="0" w:space="0" w:color="auto"/>
      </w:divBdr>
    </w:div>
    <w:div w:id="1995134542">
      <w:bodyDiv w:val="1"/>
      <w:marLeft w:val="0"/>
      <w:marRight w:val="0"/>
      <w:marTop w:val="0"/>
      <w:marBottom w:val="0"/>
      <w:divBdr>
        <w:top w:val="none" w:sz="0" w:space="0" w:color="auto"/>
        <w:left w:val="none" w:sz="0" w:space="0" w:color="auto"/>
        <w:bottom w:val="none" w:sz="0" w:space="0" w:color="auto"/>
        <w:right w:val="none" w:sz="0" w:space="0" w:color="auto"/>
      </w:divBdr>
    </w:div>
    <w:div w:id="1995839779">
      <w:bodyDiv w:val="1"/>
      <w:marLeft w:val="0"/>
      <w:marRight w:val="0"/>
      <w:marTop w:val="0"/>
      <w:marBottom w:val="0"/>
      <w:divBdr>
        <w:top w:val="none" w:sz="0" w:space="0" w:color="auto"/>
        <w:left w:val="none" w:sz="0" w:space="0" w:color="auto"/>
        <w:bottom w:val="none" w:sz="0" w:space="0" w:color="auto"/>
        <w:right w:val="none" w:sz="0" w:space="0" w:color="auto"/>
      </w:divBdr>
    </w:div>
    <w:div w:id="1995841089">
      <w:bodyDiv w:val="1"/>
      <w:marLeft w:val="0"/>
      <w:marRight w:val="0"/>
      <w:marTop w:val="0"/>
      <w:marBottom w:val="0"/>
      <w:divBdr>
        <w:top w:val="none" w:sz="0" w:space="0" w:color="auto"/>
        <w:left w:val="none" w:sz="0" w:space="0" w:color="auto"/>
        <w:bottom w:val="none" w:sz="0" w:space="0" w:color="auto"/>
        <w:right w:val="none" w:sz="0" w:space="0" w:color="auto"/>
      </w:divBdr>
    </w:div>
    <w:div w:id="1996177554">
      <w:bodyDiv w:val="1"/>
      <w:marLeft w:val="0"/>
      <w:marRight w:val="0"/>
      <w:marTop w:val="0"/>
      <w:marBottom w:val="0"/>
      <w:divBdr>
        <w:top w:val="none" w:sz="0" w:space="0" w:color="auto"/>
        <w:left w:val="none" w:sz="0" w:space="0" w:color="auto"/>
        <w:bottom w:val="none" w:sz="0" w:space="0" w:color="auto"/>
        <w:right w:val="none" w:sz="0" w:space="0" w:color="auto"/>
      </w:divBdr>
    </w:div>
    <w:div w:id="1996297937">
      <w:bodyDiv w:val="1"/>
      <w:marLeft w:val="0"/>
      <w:marRight w:val="0"/>
      <w:marTop w:val="0"/>
      <w:marBottom w:val="0"/>
      <w:divBdr>
        <w:top w:val="none" w:sz="0" w:space="0" w:color="auto"/>
        <w:left w:val="none" w:sz="0" w:space="0" w:color="auto"/>
        <w:bottom w:val="none" w:sz="0" w:space="0" w:color="auto"/>
        <w:right w:val="none" w:sz="0" w:space="0" w:color="auto"/>
      </w:divBdr>
    </w:div>
    <w:div w:id="1996491114">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6912658">
      <w:bodyDiv w:val="1"/>
      <w:marLeft w:val="0"/>
      <w:marRight w:val="0"/>
      <w:marTop w:val="0"/>
      <w:marBottom w:val="0"/>
      <w:divBdr>
        <w:top w:val="none" w:sz="0" w:space="0" w:color="auto"/>
        <w:left w:val="none" w:sz="0" w:space="0" w:color="auto"/>
        <w:bottom w:val="none" w:sz="0" w:space="0" w:color="auto"/>
        <w:right w:val="none" w:sz="0" w:space="0" w:color="auto"/>
      </w:divBdr>
    </w:div>
    <w:div w:id="1997146564">
      <w:bodyDiv w:val="1"/>
      <w:marLeft w:val="0"/>
      <w:marRight w:val="0"/>
      <w:marTop w:val="0"/>
      <w:marBottom w:val="0"/>
      <w:divBdr>
        <w:top w:val="none" w:sz="0" w:space="0" w:color="auto"/>
        <w:left w:val="none" w:sz="0" w:space="0" w:color="auto"/>
        <w:bottom w:val="none" w:sz="0" w:space="0" w:color="auto"/>
        <w:right w:val="none" w:sz="0" w:space="0" w:color="auto"/>
      </w:divBdr>
    </w:div>
    <w:div w:id="1998220077">
      <w:bodyDiv w:val="1"/>
      <w:marLeft w:val="0"/>
      <w:marRight w:val="0"/>
      <w:marTop w:val="0"/>
      <w:marBottom w:val="0"/>
      <w:divBdr>
        <w:top w:val="none" w:sz="0" w:space="0" w:color="auto"/>
        <w:left w:val="none" w:sz="0" w:space="0" w:color="auto"/>
        <w:bottom w:val="none" w:sz="0" w:space="0" w:color="auto"/>
        <w:right w:val="none" w:sz="0" w:space="0" w:color="auto"/>
      </w:divBdr>
    </w:div>
    <w:div w:id="1998335493">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8726520">
      <w:bodyDiv w:val="1"/>
      <w:marLeft w:val="0"/>
      <w:marRight w:val="0"/>
      <w:marTop w:val="0"/>
      <w:marBottom w:val="0"/>
      <w:divBdr>
        <w:top w:val="none" w:sz="0" w:space="0" w:color="auto"/>
        <w:left w:val="none" w:sz="0" w:space="0" w:color="auto"/>
        <w:bottom w:val="none" w:sz="0" w:space="0" w:color="auto"/>
        <w:right w:val="none" w:sz="0" w:space="0" w:color="auto"/>
      </w:divBdr>
    </w:div>
    <w:div w:id="1999456848">
      <w:bodyDiv w:val="1"/>
      <w:marLeft w:val="0"/>
      <w:marRight w:val="0"/>
      <w:marTop w:val="0"/>
      <w:marBottom w:val="0"/>
      <w:divBdr>
        <w:top w:val="none" w:sz="0" w:space="0" w:color="auto"/>
        <w:left w:val="none" w:sz="0" w:space="0" w:color="auto"/>
        <w:bottom w:val="none" w:sz="0" w:space="0" w:color="auto"/>
        <w:right w:val="none" w:sz="0" w:space="0" w:color="auto"/>
      </w:divBdr>
    </w:div>
    <w:div w:id="1999991910">
      <w:bodyDiv w:val="1"/>
      <w:marLeft w:val="0"/>
      <w:marRight w:val="0"/>
      <w:marTop w:val="0"/>
      <w:marBottom w:val="0"/>
      <w:divBdr>
        <w:top w:val="none" w:sz="0" w:space="0" w:color="auto"/>
        <w:left w:val="none" w:sz="0" w:space="0" w:color="auto"/>
        <w:bottom w:val="none" w:sz="0" w:space="0" w:color="auto"/>
        <w:right w:val="none" w:sz="0" w:space="0" w:color="auto"/>
      </w:divBdr>
      <w:divsChild>
        <w:div w:id="321858616">
          <w:marLeft w:val="0"/>
          <w:marRight w:val="0"/>
          <w:marTop w:val="0"/>
          <w:marBottom w:val="0"/>
          <w:divBdr>
            <w:top w:val="none" w:sz="0" w:space="0" w:color="auto"/>
            <w:left w:val="none" w:sz="0" w:space="0" w:color="auto"/>
            <w:bottom w:val="none" w:sz="0" w:space="0" w:color="auto"/>
            <w:right w:val="none" w:sz="0" w:space="0" w:color="auto"/>
          </w:divBdr>
        </w:div>
        <w:div w:id="2123961222">
          <w:marLeft w:val="0"/>
          <w:marRight w:val="0"/>
          <w:marTop w:val="0"/>
          <w:marBottom w:val="0"/>
          <w:divBdr>
            <w:top w:val="none" w:sz="0" w:space="0" w:color="auto"/>
            <w:left w:val="none" w:sz="0" w:space="0" w:color="auto"/>
            <w:bottom w:val="none" w:sz="0" w:space="0" w:color="auto"/>
            <w:right w:val="none" w:sz="0" w:space="0" w:color="auto"/>
          </w:divBdr>
        </w:div>
        <w:div w:id="427851413">
          <w:marLeft w:val="0"/>
          <w:marRight w:val="0"/>
          <w:marTop w:val="0"/>
          <w:marBottom w:val="0"/>
          <w:divBdr>
            <w:top w:val="none" w:sz="0" w:space="0" w:color="auto"/>
            <w:left w:val="none" w:sz="0" w:space="0" w:color="auto"/>
            <w:bottom w:val="none" w:sz="0" w:space="0" w:color="auto"/>
            <w:right w:val="none" w:sz="0" w:space="0" w:color="auto"/>
          </w:divBdr>
        </w:div>
        <w:div w:id="1497764355">
          <w:marLeft w:val="0"/>
          <w:marRight w:val="0"/>
          <w:marTop w:val="0"/>
          <w:marBottom w:val="0"/>
          <w:divBdr>
            <w:top w:val="none" w:sz="0" w:space="0" w:color="auto"/>
            <w:left w:val="none" w:sz="0" w:space="0" w:color="auto"/>
            <w:bottom w:val="none" w:sz="0" w:space="0" w:color="auto"/>
            <w:right w:val="none" w:sz="0" w:space="0" w:color="auto"/>
          </w:divBdr>
        </w:div>
        <w:div w:id="419719367">
          <w:marLeft w:val="0"/>
          <w:marRight w:val="0"/>
          <w:marTop w:val="0"/>
          <w:marBottom w:val="0"/>
          <w:divBdr>
            <w:top w:val="none" w:sz="0" w:space="0" w:color="auto"/>
            <w:left w:val="none" w:sz="0" w:space="0" w:color="auto"/>
            <w:bottom w:val="none" w:sz="0" w:space="0" w:color="auto"/>
            <w:right w:val="none" w:sz="0" w:space="0" w:color="auto"/>
          </w:divBdr>
        </w:div>
        <w:div w:id="867836642">
          <w:marLeft w:val="0"/>
          <w:marRight w:val="0"/>
          <w:marTop w:val="0"/>
          <w:marBottom w:val="0"/>
          <w:divBdr>
            <w:top w:val="none" w:sz="0" w:space="0" w:color="auto"/>
            <w:left w:val="none" w:sz="0" w:space="0" w:color="auto"/>
            <w:bottom w:val="none" w:sz="0" w:space="0" w:color="auto"/>
            <w:right w:val="none" w:sz="0" w:space="0" w:color="auto"/>
          </w:divBdr>
        </w:div>
        <w:div w:id="1268543126">
          <w:marLeft w:val="0"/>
          <w:marRight w:val="0"/>
          <w:marTop w:val="0"/>
          <w:marBottom w:val="0"/>
          <w:divBdr>
            <w:top w:val="none" w:sz="0" w:space="0" w:color="auto"/>
            <w:left w:val="none" w:sz="0" w:space="0" w:color="auto"/>
            <w:bottom w:val="none" w:sz="0" w:space="0" w:color="auto"/>
            <w:right w:val="none" w:sz="0" w:space="0" w:color="auto"/>
          </w:divBdr>
        </w:div>
        <w:div w:id="226766485">
          <w:marLeft w:val="0"/>
          <w:marRight w:val="0"/>
          <w:marTop w:val="0"/>
          <w:marBottom w:val="0"/>
          <w:divBdr>
            <w:top w:val="none" w:sz="0" w:space="0" w:color="auto"/>
            <w:left w:val="none" w:sz="0" w:space="0" w:color="auto"/>
            <w:bottom w:val="none" w:sz="0" w:space="0" w:color="auto"/>
            <w:right w:val="none" w:sz="0" w:space="0" w:color="auto"/>
          </w:divBdr>
        </w:div>
        <w:div w:id="478960516">
          <w:marLeft w:val="0"/>
          <w:marRight w:val="0"/>
          <w:marTop w:val="0"/>
          <w:marBottom w:val="0"/>
          <w:divBdr>
            <w:top w:val="none" w:sz="0" w:space="0" w:color="auto"/>
            <w:left w:val="none" w:sz="0" w:space="0" w:color="auto"/>
            <w:bottom w:val="none" w:sz="0" w:space="0" w:color="auto"/>
            <w:right w:val="none" w:sz="0" w:space="0" w:color="auto"/>
          </w:divBdr>
        </w:div>
        <w:div w:id="1935504499">
          <w:marLeft w:val="0"/>
          <w:marRight w:val="0"/>
          <w:marTop w:val="0"/>
          <w:marBottom w:val="0"/>
          <w:divBdr>
            <w:top w:val="none" w:sz="0" w:space="0" w:color="auto"/>
            <w:left w:val="none" w:sz="0" w:space="0" w:color="auto"/>
            <w:bottom w:val="none" w:sz="0" w:space="0" w:color="auto"/>
            <w:right w:val="none" w:sz="0" w:space="0" w:color="auto"/>
          </w:divBdr>
        </w:div>
        <w:div w:id="96171259">
          <w:marLeft w:val="0"/>
          <w:marRight w:val="0"/>
          <w:marTop w:val="0"/>
          <w:marBottom w:val="0"/>
          <w:divBdr>
            <w:top w:val="none" w:sz="0" w:space="0" w:color="auto"/>
            <w:left w:val="none" w:sz="0" w:space="0" w:color="auto"/>
            <w:bottom w:val="none" w:sz="0" w:space="0" w:color="auto"/>
            <w:right w:val="none" w:sz="0" w:space="0" w:color="auto"/>
          </w:divBdr>
        </w:div>
        <w:div w:id="2014185101">
          <w:marLeft w:val="0"/>
          <w:marRight w:val="0"/>
          <w:marTop w:val="0"/>
          <w:marBottom w:val="0"/>
          <w:divBdr>
            <w:top w:val="none" w:sz="0" w:space="0" w:color="auto"/>
            <w:left w:val="none" w:sz="0" w:space="0" w:color="auto"/>
            <w:bottom w:val="none" w:sz="0" w:space="0" w:color="auto"/>
            <w:right w:val="none" w:sz="0" w:space="0" w:color="auto"/>
          </w:divBdr>
        </w:div>
        <w:div w:id="1185558559">
          <w:marLeft w:val="0"/>
          <w:marRight w:val="0"/>
          <w:marTop w:val="0"/>
          <w:marBottom w:val="0"/>
          <w:divBdr>
            <w:top w:val="none" w:sz="0" w:space="0" w:color="auto"/>
            <w:left w:val="none" w:sz="0" w:space="0" w:color="auto"/>
            <w:bottom w:val="none" w:sz="0" w:space="0" w:color="auto"/>
            <w:right w:val="none" w:sz="0" w:space="0" w:color="auto"/>
          </w:divBdr>
        </w:div>
        <w:div w:id="648023666">
          <w:marLeft w:val="0"/>
          <w:marRight w:val="0"/>
          <w:marTop w:val="0"/>
          <w:marBottom w:val="0"/>
          <w:divBdr>
            <w:top w:val="none" w:sz="0" w:space="0" w:color="auto"/>
            <w:left w:val="none" w:sz="0" w:space="0" w:color="auto"/>
            <w:bottom w:val="none" w:sz="0" w:space="0" w:color="auto"/>
            <w:right w:val="none" w:sz="0" w:space="0" w:color="auto"/>
          </w:divBdr>
        </w:div>
        <w:div w:id="1107852095">
          <w:marLeft w:val="0"/>
          <w:marRight w:val="0"/>
          <w:marTop w:val="0"/>
          <w:marBottom w:val="0"/>
          <w:divBdr>
            <w:top w:val="none" w:sz="0" w:space="0" w:color="auto"/>
            <w:left w:val="none" w:sz="0" w:space="0" w:color="auto"/>
            <w:bottom w:val="none" w:sz="0" w:space="0" w:color="auto"/>
            <w:right w:val="none" w:sz="0" w:space="0" w:color="auto"/>
          </w:divBdr>
        </w:div>
        <w:div w:id="1510021787">
          <w:marLeft w:val="0"/>
          <w:marRight w:val="0"/>
          <w:marTop w:val="0"/>
          <w:marBottom w:val="0"/>
          <w:divBdr>
            <w:top w:val="none" w:sz="0" w:space="0" w:color="auto"/>
            <w:left w:val="none" w:sz="0" w:space="0" w:color="auto"/>
            <w:bottom w:val="none" w:sz="0" w:space="0" w:color="auto"/>
            <w:right w:val="none" w:sz="0" w:space="0" w:color="auto"/>
          </w:divBdr>
        </w:div>
        <w:div w:id="720443039">
          <w:marLeft w:val="0"/>
          <w:marRight w:val="0"/>
          <w:marTop w:val="0"/>
          <w:marBottom w:val="0"/>
          <w:divBdr>
            <w:top w:val="none" w:sz="0" w:space="0" w:color="auto"/>
            <w:left w:val="none" w:sz="0" w:space="0" w:color="auto"/>
            <w:bottom w:val="none" w:sz="0" w:space="0" w:color="auto"/>
            <w:right w:val="none" w:sz="0" w:space="0" w:color="auto"/>
          </w:divBdr>
        </w:div>
        <w:div w:id="1402866077">
          <w:marLeft w:val="0"/>
          <w:marRight w:val="0"/>
          <w:marTop w:val="0"/>
          <w:marBottom w:val="0"/>
          <w:divBdr>
            <w:top w:val="none" w:sz="0" w:space="0" w:color="auto"/>
            <w:left w:val="none" w:sz="0" w:space="0" w:color="auto"/>
            <w:bottom w:val="none" w:sz="0" w:space="0" w:color="auto"/>
            <w:right w:val="none" w:sz="0" w:space="0" w:color="auto"/>
          </w:divBdr>
        </w:div>
        <w:div w:id="1234244424">
          <w:marLeft w:val="0"/>
          <w:marRight w:val="0"/>
          <w:marTop w:val="0"/>
          <w:marBottom w:val="0"/>
          <w:divBdr>
            <w:top w:val="none" w:sz="0" w:space="0" w:color="auto"/>
            <w:left w:val="none" w:sz="0" w:space="0" w:color="auto"/>
            <w:bottom w:val="none" w:sz="0" w:space="0" w:color="auto"/>
            <w:right w:val="none" w:sz="0" w:space="0" w:color="auto"/>
          </w:divBdr>
        </w:div>
        <w:div w:id="821656879">
          <w:marLeft w:val="0"/>
          <w:marRight w:val="0"/>
          <w:marTop w:val="0"/>
          <w:marBottom w:val="0"/>
          <w:divBdr>
            <w:top w:val="none" w:sz="0" w:space="0" w:color="auto"/>
            <w:left w:val="none" w:sz="0" w:space="0" w:color="auto"/>
            <w:bottom w:val="none" w:sz="0" w:space="0" w:color="auto"/>
            <w:right w:val="none" w:sz="0" w:space="0" w:color="auto"/>
          </w:divBdr>
        </w:div>
        <w:div w:id="486750953">
          <w:marLeft w:val="0"/>
          <w:marRight w:val="0"/>
          <w:marTop w:val="0"/>
          <w:marBottom w:val="0"/>
          <w:divBdr>
            <w:top w:val="none" w:sz="0" w:space="0" w:color="auto"/>
            <w:left w:val="none" w:sz="0" w:space="0" w:color="auto"/>
            <w:bottom w:val="none" w:sz="0" w:space="0" w:color="auto"/>
            <w:right w:val="none" w:sz="0" w:space="0" w:color="auto"/>
          </w:divBdr>
        </w:div>
        <w:div w:id="53428437">
          <w:marLeft w:val="0"/>
          <w:marRight w:val="0"/>
          <w:marTop w:val="0"/>
          <w:marBottom w:val="0"/>
          <w:divBdr>
            <w:top w:val="none" w:sz="0" w:space="0" w:color="auto"/>
            <w:left w:val="none" w:sz="0" w:space="0" w:color="auto"/>
            <w:bottom w:val="none" w:sz="0" w:space="0" w:color="auto"/>
            <w:right w:val="none" w:sz="0" w:space="0" w:color="auto"/>
          </w:divBdr>
        </w:div>
        <w:div w:id="1035159657">
          <w:marLeft w:val="0"/>
          <w:marRight w:val="0"/>
          <w:marTop w:val="0"/>
          <w:marBottom w:val="0"/>
          <w:divBdr>
            <w:top w:val="none" w:sz="0" w:space="0" w:color="auto"/>
            <w:left w:val="none" w:sz="0" w:space="0" w:color="auto"/>
            <w:bottom w:val="none" w:sz="0" w:space="0" w:color="auto"/>
            <w:right w:val="none" w:sz="0" w:space="0" w:color="auto"/>
          </w:divBdr>
        </w:div>
        <w:div w:id="2106730219">
          <w:marLeft w:val="0"/>
          <w:marRight w:val="0"/>
          <w:marTop w:val="0"/>
          <w:marBottom w:val="0"/>
          <w:divBdr>
            <w:top w:val="none" w:sz="0" w:space="0" w:color="auto"/>
            <w:left w:val="none" w:sz="0" w:space="0" w:color="auto"/>
            <w:bottom w:val="none" w:sz="0" w:space="0" w:color="auto"/>
            <w:right w:val="none" w:sz="0" w:space="0" w:color="auto"/>
          </w:divBdr>
        </w:div>
        <w:div w:id="167642220">
          <w:marLeft w:val="0"/>
          <w:marRight w:val="0"/>
          <w:marTop w:val="0"/>
          <w:marBottom w:val="0"/>
          <w:divBdr>
            <w:top w:val="none" w:sz="0" w:space="0" w:color="auto"/>
            <w:left w:val="none" w:sz="0" w:space="0" w:color="auto"/>
            <w:bottom w:val="none" w:sz="0" w:space="0" w:color="auto"/>
            <w:right w:val="none" w:sz="0" w:space="0" w:color="auto"/>
          </w:divBdr>
        </w:div>
        <w:div w:id="963730005">
          <w:marLeft w:val="0"/>
          <w:marRight w:val="0"/>
          <w:marTop w:val="0"/>
          <w:marBottom w:val="0"/>
          <w:divBdr>
            <w:top w:val="none" w:sz="0" w:space="0" w:color="auto"/>
            <w:left w:val="none" w:sz="0" w:space="0" w:color="auto"/>
            <w:bottom w:val="none" w:sz="0" w:space="0" w:color="auto"/>
            <w:right w:val="none" w:sz="0" w:space="0" w:color="auto"/>
          </w:divBdr>
        </w:div>
        <w:div w:id="84157446">
          <w:marLeft w:val="0"/>
          <w:marRight w:val="0"/>
          <w:marTop w:val="0"/>
          <w:marBottom w:val="0"/>
          <w:divBdr>
            <w:top w:val="none" w:sz="0" w:space="0" w:color="auto"/>
            <w:left w:val="none" w:sz="0" w:space="0" w:color="auto"/>
            <w:bottom w:val="none" w:sz="0" w:space="0" w:color="auto"/>
            <w:right w:val="none" w:sz="0" w:space="0" w:color="auto"/>
          </w:divBdr>
        </w:div>
        <w:div w:id="61374159">
          <w:marLeft w:val="0"/>
          <w:marRight w:val="0"/>
          <w:marTop w:val="0"/>
          <w:marBottom w:val="0"/>
          <w:divBdr>
            <w:top w:val="none" w:sz="0" w:space="0" w:color="auto"/>
            <w:left w:val="none" w:sz="0" w:space="0" w:color="auto"/>
            <w:bottom w:val="none" w:sz="0" w:space="0" w:color="auto"/>
            <w:right w:val="none" w:sz="0" w:space="0" w:color="auto"/>
          </w:divBdr>
        </w:div>
        <w:div w:id="1836646736">
          <w:marLeft w:val="0"/>
          <w:marRight w:val="0"/>
          <w:marTop w:val="0"/>
          <w:marBottom w:val="0"/>
          <w:divBdr>
            <w:top w:val="none" w:sz="0" w:space="0" w:color="auto"/>
            <w:left w:val="none" w:sz="0" w:space="0" w:color="auto"/>
            <w:bottom w:val="none" w:sz="0" w:space="0" w:color="auto"/>
            <w:right w:val="none" w:sz="0" w:space="0" w:color="auto"/>
          </w:divBdr>
        </w:div>
        <w:div w:id="1835759960">
          <w:marLeft w:val="0"/>
          <w:marRight w:val="0"/>
          <w:marTop w:val="0"/>
          <w:marBottom w:val="0"/>
          <w:divBdr>
            <w:top w:val="none" w:sz="0" w:space="0" w:color="auto"/>
            <w:left w:val="none" w:sz="0" w:space="0" w:color="auto"/>
            <w:bottom w:val="none" w:sz="0" w:space="0" w:color="auto"/>
            <w:right w:val="none" w:sz="0" w:space="0" w:color="auto"/>
          </w:divBdr>
        </w:div>
        <w:div w:id="1463498111">
          <w:marLeft w:val="0"/>
          <w:marRight w:val="0"/>
          <w:marTop w:val="0"/>
          <w:marBottom w:val="0"/>
          <w:divBdr>
            <w:top w:val="none" w:sz="0" w:space="0" w:color="auto"/>
            <w:left w:val="none" w:sz="0" w:space="0" w:color="auto"/>
            <w:bottom w:val="none" w:sz="0" w:space="0" w:color="auto"/>
            <w:right w:val="none" w:sz="0" w:space="0" w:color="auto"/>
          </w:divBdr>
        </w:div>
        <w:div w:id="1647927204">
          <w:marLeft w:val="0"/>
          <w:marRight w:val="0"/>
          <w:marTop w:val="0"/>
          <w:marBottom w:val="0"/>
          <w:divBdr>
            <w:top w:val="none" w:sz="0" w:space="0" w:color="auto"/>
            <w:left w:val="none" w:sz="0" w:space="0" w:color="auto"/>
            <w:bottom w:val="none" w:sz="0" w:space="0" w:color="auto"/>
            <w:right w:val="none" w:sz="0" w:space="0" w:color="auto"/>
          </w:divBdr>
        </w:div>
        <w:div w:id="1140852519">
          <w:marLeft w:val="0"/>
          <w:marRight w:val="0"/>
          <w:marTop w:val="0"/>
          <w:marBottom w:val="0"/>
          <w:divBdr>
            <w:top w:val="none" w:sz="0" w:space="0" w:color="auto"/>
            <w:left w:val="none" w:sz="0" w:space="0" w:color="auto"/>
            <w:bottom w:val="none" w:sz="0" w:space="0" w:color="auto"/>
            <w:right w:val="none" w:sz="0" w:space="0" w:color="auto"/>
          </w:divBdr>
        </w:div>
        <w:div w:id="1865171277">
          <w:marLeft w:val="0"/>
          <w:marRight w:val="0"/>
          <w:marTop w:val="0"/>
          <w:marBottom w:val="0"/>
          <w:divBdr>
            <w:top w:val="none" w:sz="0" w:space="0" w:color="auto"/>
            <w:left w:val="none" w:sz="0" w:space="0" w:color="auto"/>
            <w:bottom w:val="none" w:sz="0" w:space="0" w:color="auto"/>
            <w:right w:val="none" w:sz="0" w:space="0" w:color="auto"/>
          </w:divBdr>
        </w:div>
        <w:div w:id="1175462865">
          <w:marLeft w:val="0"/>
          <w:marRight w:val="0"/>
          <w:marTop w:val="0"/>
          <w:marBottom w:val="0"/>
          <w:divBdr>
            <w:top w:val="none" w:sz="0" w:space="0" w:color="auto"/>
            <w:left w:val="none" w:sz="0" w:space="0" w:color="auto"/>
            <w:bottom w:val="none" w:sz="0" w:space="0" w:color="auto"/>
            <w:right w:val="none" w:sz="0" w:space="0" w:color="auto"/>
          </w:divBdr>
        </w:div>
        <w:div w:id="475755327">
          <w:marLeft w:val="0"/>
          <w:marRight w:val="0"/>
          <w:marTop w:val="0"/>
          <w:marBottom w:val="0"/>
          <w:divBdr>
            <w:top w:val="none" w:sz="0" w:space="0" w:color="auto"/>
            <w:left w:val="none" w:sz="0" w:space="0" w:color="auto"/>
            <w:bottom w:val="none" w:sz="0" w:space="0" w:color="auto"/>
            <w:right w:val="none" w:sz="0" w:space="0" w:color="auto"/>
          </w:divBdr>
        </w:div>
        <w:div w:id="1789542336">
          <w:marLeft w:val="0"/>
          <w:marRight w:val="0"/>
          <w:marTop w:val="0"/>
          <w:marBottom w:val="0"/>
          <w:divBdr>
            <w:top w:val="none" w:sz="0" w:space="0" w:color="auto"/>
            <w:left w:val="none" w:sz="0" w:space="0" w:color="auto"/>
            <w:bottom w:val="none" w:sz="0" w:space="0" w:color="auto"/>
            <w:right w:val="none" w:sz="0" w:space="0" w:color="auto"/>
          </w:divBdr>
        </w:div>
        <w:div w:id="1025252570">
          <w:marLeft w:val="0"/>
          <w:marRight w:val="0"/>
          <w:marTop w:val="0"/>
          <w:marBottom w:val="0"/>
          <w:divBdr>
            <w:top w:val="none" w:sz="0" w:space="0" w:color="auto"/>
            <w:left w:val="none" w:sz="0" w:space="0" w:color="auto"/>
            <w:bottom w:val="none" w:sz="0" w:space="0" w:color="auto"/>
            <w:right w:val="none" w:sz="0" w:space="0" w:color="auto"/>
          </w:divBdr>
        </w:div>
        <w:div w:id="1517619204">
          <w:marLeft w:val="0"/>
          <w:marRight w:val="0"/>
          <w:marTop w:val="0"/>
          <w:marBottom w:val="0"/>
          <w:divBdr>
            <w:top w:val="none" w:sz="0" w:space="0" w:color="auto"/>
            <w:left w:val="none" w:sz="0" w:space="0" w:color="auto"/>
            <w:bottom w:val="none" w:sz="0" w:space="0" w:color="auto"/>
            <w:right w:val="none" w:sz="0" w:space="0" w:color="auto"/>
          </w:divBdr>
        </w:div>
        <w:div w:id="14306790">
          <w:marLeft w:val="0"/>
          <w:marRight w:val="0"/>
          <w:marTop w:val="0"/>
          <w:marBottom w:val="0"/>
          <w:divBdr>
            <w:top w:val="none" w:sz="0" w:space="0" w:color="auto"/>
            <w:left w:val="none" w:sz="0" w:space="0" w:color="auto"/>
            <w:bottom w:val="none" w:sz="0" w:space="0" w:color="auto"/>
            <w:right w:val="none" w:sz="0" w:space="0" w:color="auto"/>
          </w:divBdr>
        </w:div>
        <w:div w:id="171771299">
          <w:marLeft w:val="0"/>
          <w:marRight w:val="0"/>
          <w:marTop w:val="0"/>
          <w:marBottom w:val="0"/>
          <w:divBdr>
            <w:top w:val="none" w:sz="0" w:space="0" w:color="auto"/>
            <w:left w:val="none" w:sz="0" w:space="0" w:color="auto"/>
            <w:bottom w:val="none" w:sz="0" w:space="0" w:color="auto"/>
            <w:right w:val="none" w:sz="0" w:space="0" w:color="auto"/>
          </w:divBdr>
        </w:div>
        <w:div w:id="1009914092">
          <w:marLeft w:val="0"/>
          <w:marRight w:val="0"/>
          <w:marTop w:val="0"/>
          <w:marBottom w:val="0"/>
          <w:divBdr>
            <w:top w:val="none" w:sz="0" w:space="0" w:color="auto"/>
            <w:left w:val="none" w:sz="0" w:space="0" w:color="auto"/>
            <w:bottom w:val="none" w:sz="0" w:space="0" w:color="auto"/>
            <w:right w:val="none" w:sz="0" w:space="0" w:color="auto"/>
          </w:divBdr>
        </w:div>
        <w:div w:id="1062557634">
          <w:marLeft w:val="0"/>
          <w:marRight w:val="0"/>
          <w:marTop w:val="0"/>
          <w:marBottom w:val="0"/>
          <w:divBdr>
            <w:top w:val="none" w:sz="0" w:space="0" w:color="auto"/>
            <w:left w:val="none" w:sz="0" w:space="0" w:color="auto"/>
            <w:bottom w:val="none" w:sz="0" w:space="0" w:color="auto"/>
            <w:right w:val="none" w:sz="0" w:space="0" w:color="auto"/>
          </w:divBdr>
        </w:div>
        <w:div w:id="1361276241">
          <w:marLeft w:val="0"/>
          <w:marRight w:val="0"/>
          <w:marTop w:val="0"/>
          <w:marBottom w:val="0"/>
          <w:divBdr>
            <w:top w:val="none" w:sz="0" w:space="0" w:color="auto"/>
            <w:left w:val="none" w:sz="0" w:space="0" w:color="auto"/>
            <w:bottom w:val="none" w:sz="0" w:space="0" w:color="auto"/>
            <w:right w:val="none" w:sz="0" w:space="0" w:color="auto"/>
          </w:divBdr>
        </w:div>
        <w:div w:id="1811704907">
          <w:marLeft w:val="0"/>
          <w:marRight w:val="0"/>
          <w:marTop w:val="0"/>
          <w:marBottom w:val="0"/>
          <w:divBdr>
            <w:top w:val="none" w:sz="0" w:space="0" w:color="auto"/>
            <w:left w:val="none" w:sz="0" w:space="0" w:color="auto"/>
            <w:bottom w:val="none" w:sz="0" w:space="0" w:color="auto"/>
            <w:right w:val="none" w:sz="0" w:space="0" w:color="auto"/>
          </w:divBdr>
        </w:div>
        <w:div w:id="685986610">
          <w:marLeft w:val="0"/>
          <w:marRight w:val="0"/>
          <w:marTop w:val="0"/>
          <w:marBottom w:val="0"/>
          <w:divBdr>
            <w:top w:val="none" w:sz="0" w:space="0" w:color="auto"/>
            <w:left w:val="none" w:sz="0" w:space="0" w:color="auto"/>
            <w:bottom w:val="none" w:sz="0" w:space="0" w:color="auto"/>
            <w:right w:val="none" w:sz="0" w:space="0" w:color="auto"/>
          </w:divBdr>
        </w:div>
        <w:div w:id="1351907171">
          <w:marLeft w:val="0"/>
          <w:marRight w:val="0"/>
          <w:marTop w:val="0"/>
          <w:marBottom w:val="0"/>
          <w:divBdr>
            <w:top w:val="none" w:sz="0" w:space="0" w:color="auto"/>
            <w:left w:val="none" w:sz="0" w:space="0" w:color="auto"/>
            <w:bottom w:val="none" w:sz="0" w:space="0" w:color="auto"/>
            <w:right w:val="none" w:sz="0" w:space="0" w:color="auto"/>
          </w:divBdr>
        </w:div>
        <w:div w:id="1168397700">
          <w:marLeft w:val="0"/>
          <w:marRight w:val="0"/>
          <w:marTop w:val="0"/>
          <w:marBottom w:val="0"/>
          <w:divBdr>
            <w:top w:val="none" w:sz="0" w:space="0" w:color="auto"/>
            <w:left w:val="none" w:sz="0" w:space="0" w:color="auto"/>
            <w:bottom w:val="none" w:sz="0" w:space="0" w:color="auto"/>
            <w:right w:val="none" w:sz="0" w:space="0" w:color="auto"/>
          </w:divBdr>
        </w:div>
        <w:div w:id="1445810843">
          <w:marLeft w:val="0"/>
          <w:marRight w:val="0"/>
          <w:marTop w:val="0"/>
          <w:marBottom w:val="0"/>
          <w:divBdr>
            <w:top w:val="none" w:sz="0" w:space="0" w:color="auto"/>
            <w:left w:val="none" w:sz="0" w:space="0" w:color="auto"/>
            <w:bottom w:val="none" w:sz="0" w:space="0" w:color="auto"/>
            <w:right w:val="none" w:sz="0" w:space="0" w:color="auto"/>
          </w:divBdr>
        </w:div>
        <w:div w:id="361321198">
          <w:marLeft w:val="0"/>
          <w:marRight w:val="0"/>
          <w:marTop w:val="0"/>
          <w:marBottom w:val="0"/>
          <w:divBdr>
            <w:top w:val="none" w:sz="0" w:space="0" w:color="auto"/>
            <w:left w:val="none" w:sz="0" w:space="0" w:color="auto"/>
            <w:bottom w:val="none" w:sz="0" w:space="0" w:color="auto"/>
            <w:right w:val="none" w:sz="0" w:space="0" w:color="auto"/>
          </w:divBdr>
        </w:div>
        <w:div w:id="58335463">
          <w:marLeft w:val="0"/>
          <w:marRight w:val="0"/>
          <w:marTop w:val="0"/>
          <w:marBottom w:val="0"/>
          <w:divBdr>
            <w:top w:val="none" w:sz="0" w:space="0" w:color="auto"/>
            <w:left w:val="none" w:sz="0" w:space="0" w:color="auto"/>
            <w:bottom w:val="none" w:sz="0" w:space="0" w:color="auto"/>
            <w:right w:val="none" w:sz="0" w:space="0" w:color="auto"/>
          </w:divBdr>
        </w:div>
        <w:div w:id="1039478588">
          <w:marLeft w:val="0"/>
          <w:marRight w:val="0"/>
          <w:marTop w:val="0"/>
          <w:marBottom w:val="0"/>
          <w:divBdr>
            <w:top w:val="none" w:sz="0" w:space="0" w:color="auto"/>
            <w:left w:val="none" w:sz="0" w:space="0" w:color="auto"/>
            <w:bottom w:val="none" w:sz="0" w:space="0" w:color="auto"/>
            <w:right w:val="none" w:sz="0" w:space="0" w:color="auto"/>
          </w:divBdr>
        </w:div>
        <w:div w:id="669909385">
          <w:marLeft w:val="0"/>
          <w:marRight w:val="0"/>
          <w:marTop w:val="0"/>
          <w:marBottom w:val="0"/>
          <w:divBdr>
            <w:top w:val="none" w:sz="0" w:space="0" w:color="auto"/>
            <w:left w:val="none" w:sz="0" w:space="0" w:color="auto"/>
            <w:bottom w:val="none" w:sz="0" w:space="0" w:color="auto"/>
            <w:right w:val="none" w:sz="0" w:space="0" w:color="auto"/>
          </w:divBdr>
        </w:div>
        <w:div w:id="1594362008">
          <w:marLeft w:val="0"/>
          <w:marRight w:val="0"/>
          <w:marTop w:val="0"/>
          <w:marBottom w:val="0"/>
          <w:divBdr>
            <w:top w:val="none" w:sz="0" w:space="0" w:color="auto"/>
            <w:left w:val="none" w:sz="0" w:space="0" w:color="auto"/>
            <w:bottom w:val="none" w:sz="0" w:space="0" w:color="auto"/>
            <w:right w:val="none" w:sz="0" w:space="0" w:color="auto"/>
          </w:divBdr>
        </w:div>
        <w:div w:id="1239173834">
          <w:marLeft w:val="0"/>
          <w:marRight w:val="0"/>
          <w:marTop w:val="0"/>
          <w:marBottom w:val="0"/>
          <w:divBdr>
            <w:top w:val="none" w:sz="0" w:space="0" w:color="auto"/>
            <w:left w:val="none" w:sz="0" w:space="0" w:color="auto"/>
            <w:bottom w:val="none" w:sz="0" w:space="0" w:color="auto"/>
            <w:right w:val="none" w:sz="0" w:space="0" w:color="auto"/>
          </w:divBdr>
        </w:div>
        <w:div w:id="1150636028">
          <w:marLeft w:val="0"/>
          <w:marRight w:val="0"/>
          <w:marTop w:val="0"/>
          <w:marBottom w:val="0"/>
          <w:divBdr>
            <w:top w:val="none" w:sz="0" w:space="0" w:color="auto"/>
            <w:left w:val="none" w:sz="0" w:space="0" w:color="auto"/>
            <w:bottom w:val="none" w:sz="0" w:space="0" w:color="auto"/>
            <w:right w:val="none" w:sz="0" w:space="0" w:color="auto"/>
          </w:divBdr>
        </w:div>
        <w:div w:id="648940179">
          <w:marLeft w:val="0"/>
          <w:marRight w:val="0"/>
          <w:marTop w:val="0"/>
          <w:marBottom w:val="0"/>
          <w:divBdr>
            <w:top w:val="none" w:sz="0" w:space="0" w:color="auto"/>
            <w:left w:val="none" w:sz="0" w:space="0" w:color="auto"/>
            <w:bottom w:val="none" w:sz="0" w:space="0" w:color="auto"/>
            <w:right w:val="none" w:sz="0" w:space="0" w:color="auto"/>
          </w:divBdr>
        </w:div>
        <w:div w:id="1001852145">
          <w:marLeft w:val="0"/>
          <w:marRight w:val="0"/>
          <w:marTop w:val="0"/>
          <w:marBottom w:val="0"/>
          <w:divBdr>
            <w:top w:val="none" w:sz="0" w:space="0" w:color="auto"/>
            <w:left w:val="none" w:sz="0" w:space="0" w:color="auto"/>
            <w:bottom w:val="none" w:sz="0" w:space="0" w:color="auto"/>
            <w:right w:val="none" w:sz="0" w:space="0" w:color="auto"/>
          </w:divBdr>
        </w:div>
        <w:div w:id="2110857688">
          <w:marLeft w:val="0"/>
          <w:marRight w:val="0"/>
          <w:marTop w:val="0"/>
          <w:marBottom w:val="0"/>
          <w:divBdr>
            <w:top w:val="none" w:sz="0" w:space="0" w:color="auto"/>
            <w:left w:val="none" w:sz="0" w:space="0" w:color="auto"/>
            <w:bottom w:val="none" w:sz="0" w:space="0" w:color="auto"/>
            <w:right w:val="none" w:sz="0" w:space="0" w:color="auto"/>
          </w:divBdr>
        </w:div>
        <w:div w:id="1621689783">
          <w:marLeft w:val="0"/>
          <w:marRight w:val="0"/>
          <w:marTop w:val="0"/>
          <w:marBottom w:val="0"/>
          <w:divBdr>
            <w:top w:val="none" w:sz="0" w:space="0" w:color="auto"/>
            <w:left w:val="none" w:sz="0" w:space="0" w:color="auto"/>
            <w:bottom w:val="none" w:sz="0" w:space="0" w:color="auto"/>
            <w:right w:val="none" w:sz="0" w:space="0" w:color="auto"/>
          </w:divBdr>
        </w:div>
        <w:div w:id="1353997644">
          <w:marLeft w:val="0"/>
          <w:marRight w:val="0"/>
          <w:marTop w:val="0"/>
          <w:marBottom w:val="0"/>
          <w:divBdr>
            <w:top w:val="none" w:sz="0" w:space="0" w:color="auto"/>
            <w:left w:val="none" w:sz="0" w:space="0" w:color="auto"/>
            <w:bottom w:val="none" w:sz="0" w:space="0" w:color="auto"/>
            <w:right w:val="none" w:sz="0" w:space="0" w:color="auto"/>
          </w:divBdr>
        </w:div>
        <w:div w:id="1652364215">
          <w:marLeft w:val="0"/>
          <w:marRight w:val="0"/>
          <w:marTop w:val="0"/>
          <w:marBottom w:val="0"/>
          <w:divBdr>
            <w:top w:val="none" w:sz="0" w:space="0" w:color="auto"/>
            <w:left w:val="none" w:sz="0" w:space="0" w:color="auto"/>
            <w:bottom w:val="none" w:sz="0" w:space="0" w:color="auto"/>
            <w:right w:val="none" w:sz="0" w:space="0" w:color="auto"/>
          </w:divBdr>
        </w:div>
        <w:div w:id="1462452686">
          <w:marLeft w:val="0"/>
          <w:marRight w:val="0"/>
          <w:marTop w:val="0"/>
          <w:marBottom w:val="0"/>
          <w:divBdr>
            <w:top w:val="none" w:sz="0" w:space="0" w:color="auto"/>
            <w:left w:val="none" w:sz="0" w:space="0" w:color="auto"/>
            <w:bottom w:val="none" w:sz="0" w:space="0" w:color="auto"/>
            <w:right w:val="none" w:sz="0" w:space="0" w:color="auto"/>
          </w:divBdr>
        </w:div>
        <w:div w:id="297151825">
          <w:marLeft w:val="0"/>
          <w:marRight w:val="0"/>
          <w:marTop w:val="0"/>
          <w:marBottom w:val="0"/>
          <w:divBdr>
            <w:top w:val="none" w:sz="0" w:space="0" w:color="auto"/>
            <w:left w:val="none" w:sz="0" w:space="0" w:color="auto"/>
            <w:bottom w:val="none" w:sz="0" w:space="0" w:color="auto"/>
            <w:right w:val="none" w:sz="0" w:space="0" w:color="auto"/>
          </w:divBdr>
        </w:div>
        <w:div w:id="493765093">
          <w:marLeft w:val="0"/>
          <w:marRight w:val="0"/>
          <w:marTop w:val="0"/>
          <w:marBottom w:val="0"/>
          <w:divBdr>
            <w:top w:val="none" w:sz="0" w:space="0" w:color="auto"/>
            <w:left w:val="none" w:sz="0" w:space="0" w:color="auto"/>
            <w:bottom w:val="none" w:sz="0" w:space="0" w:color="auto"/>
            <w:right w:val="none" w:sz="0" w:space="0" w:color="auto"/>
          </w:divBdr>
        </w:div>
        <w:div w:id="426316205">
          <w:marLeft w:val="0"/>
          <w:marRight w:val="0"/>
          <w:marTop w:val="0"/>
          <w:marBottom w:val="0"/>
          <w:divBdr>
            <w:top w:val="none" w:sz="0" w:space="0" w:color="auto"/>
            <w:left w:val="none" w:sz="0" w:space="0" w:color="auto"/>
            <w:bottom w:val="none" w:sz="0" w:space="0" w:color="auto"/>
            <w:right w:val="none" w:sz="0" w:space="0" w:color="auto"/>
          </w:divBdr>
        </w:div>
        <w:div w:id="586305732">
          <w:marLeft w:val="0"/>
          <w:marRight w:val="0"/>
          <w:marTop w:val="0"/>
          <w:marBottom w:val="0"/>
          <w:divBdr>
            <w:top w:val="none" w:sz="0" w:space="0" w:color="auto"/>
            <w:left w:val="none" w:sz="0" w:space="0" w:color="auto"/>
            <w:bottom w:val="none" w:sz="0" w:space="0" w:color="auto"/>
            <w:right w:val="none" w:sz="0" w:space="0" w:color="auto"/>
          </w:divBdr>
        </w:div>
        <w:div w:id="472186950">
          <w:marLeft w:val="0"/>
          <w:marRight w:val="0"/>
          <w:marTop w:val="0"/>
          <w:marBottom w:val="0"/>
          <w:divBdr>
            <w:top w:val="none" w:sz="0" w:space="0" w:color="auto"/>
            <w:left w:val="none" w:sz="0" w:space="0" w:color="auto"/>
            <w:bottom w:val="none" w:sz="0" w:space="0" w:color="auto"/>
            <w:right w:val="none" w:sz="0" w:space="0" w:color="auto"/>
          </w:divBdr>
        </w:div>
        <w:div w:id="85464535">
          <w:marLeft w:val="0"/>
          <w:marRight w:val="0"/>
          <w:marTop w:val="0"/>
          <w:marBottom w:val="0"/>
          <w:divBdr>
            <w:top w:val="none" w:sz="0" w:space="0" w:color="auto"/>
            <w:left w:val="none" w:sz="0" w:space="0" w:color="auto"/>
            <w:bottom w:val="none" w:sz="0" w:space="0" w:color="auto"/>
            <w:right w:val="none" w:sz="0" w:space="0" w:color="auto"/>
          </w:divBdr>
        </w:div>
        <w:div w:id="1761902023">
          <w:marLeft w:val="0"/>
          <w:marRight w:val="0"/>
          <w:marTop w:val="0"/>
          <w:marBottom w:val="0"/>
          <w:divBdr>
            <w:top w:val="none" w:sz="0" w:space="0" w:color="auto"/>
            <w:left w:val="none" w:sz="0" w:space="0" w:color="auto"/>
            <w:bottom w:val="none" w:sz="0" w:space="0" w:color="auto"/>
            <w:right w:val="none" w:sz="0" w:space="0" w:color="auto"/>
          </w:divBdr>
        </w:div>
        <w:div w:id="1757744929">
          <w:marLeft w:val="0"/>
          <w:marRight w:val="0"/>
          <w:marTop w:val="0"/>
          <w:marBottom w:val="0"/>
          <w:divBdr>
            <w:top w:val="none" w:sz="0" w:space="0" w:color="auto"/>
            <w:left w:val="none" w:sz="0" w:space="0" w:color="auto"/>
            <w:bottom w:val="none" w:sz="0" w:space="0" w:color="auto"/>
            <w:right w:val="none" w:sz="0" w:space="0" w:color="auto"/>
          </w:divBdr>
        </w:div>
        <w:div w:id="2138987331">
          <w:marLeft w:val="0"/>
          <w:marRight w:val="0"/>
          <w:marTop w:val="0"/>
          <w:marBottom w:val="0"/>
          <w:divBdr>
            <w:top w:val="none" w:sz="0" w:space="0" w:color="auto"/>
            <w:left w:val="none" w:sz="0" w:space="0" w:color="auto"/>
            <w:bottom w:val="none" w:sz="0" w:space="0" w:color="auto"/>
            <w:right w:val="none" w:sz="0" w:space="0" w:color="auto"/>
          </w:divBdr>
        </w:div>
        <w:div w:id="1331368918">
          <w:marLeft w:val="0"/>
          <w:marRight w:val="0"/>
          <w:marTop w:val="0"/>
          <w:marBottom w:val="0"/>
          <w:divBdr>
            <w:top w:val="none" w:sz="0" w:space="0" w:color="auto"/>
            <w:left w:val="none" w:sz="0" w:space="0" w:color="auto"/>
            <w:bottom w:val="none" w:sz="0" w:space="0" w:color="auto"/>
            <w:right w:val="none" w:sz="0" w:space="0" w:color="auto"/>
          </w:divBdr>
        </w:div>
      </w:divsChild>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0186791">
      <w:bodyDiv w:val="1"/>
      <w:marLeft w:val="0"/>
      <w:marRight w:val="0"/>
      <w:marTop w:val="0"/>
      <w:marBottom w:val="0"/>
      <w:divBdr>
        <w:top w:val="none" w:sz="0" w:space="0" w:color="auto"/>
        <w:left w:val="none" w:sz="0" w:space="0" w:color="auto"/>
        <w:bottom w:val="none" w:sz="0" w:space="0" w:color="auto"/>
        <w:right w:val="none" w:sz="0" w:space="0" w:color="auto"/>
      </w:divBdr>
    </w:div>
    <w:div w:id="2001305268">
      <w:bodyDiv w:val="1"/>
      <w:marLeft w:val="0"/>
      <w:marRight w:val="0"/>
      <w:marTop w:val="0"/>
      <w:marBottom w:val="0"/>
      <w:divBdr>
        <w:top w:val="none" w:sz="0" w:space="0" w:color="auto"/>
        <w:left w:val="none" w:sz="0" w:space="0" w:color="auto"/>
        <w:bottom w:val="none" w:sz="0" w:space="0" w:color="auto"/>
        <w:right w:val="none" w:sz="0" w:space="0" w:color="auto"/>
      </w:divBdr>
    </w:div>
    <w:div w:id="2001544697">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2001707">
      <w:bodyDiv w:val="1"/>
      <w:marLeft w:val="0"/>
      <w:marRight w:val="0"/>
      <w:marTop w:val="0"/>
      <w:marBottom w:val="0"/>
      <w:divBdr>
        <w:top w:val="none" w:sz="0" w:space="0" w:color="auto"/>
        <w:left w:val="none" w:sz="0" w:space="0" w:color="auto"/>
        <w:bottom w:val="none" w:sz="0" w:space="0" w:color="auto"/>
        <w:right w:val="none" w:sz="0" w:space="0" w:color="auto"/>
      </w:divBdr>
    </w:div>
    <w:div w:id="2002389983">
      <w:bodyDiv w:val="1"/>
      <w:marLeft w:val="0"/>
      <w:marRight w:val="0"/>
      <w:marTop w:val="0"/>
      <w:marBottom w:val="0"/>
      <w:divBdr>
        <w:top w:val="none" w:sz="0" w:space="0" w:color="auto"/>
        <w:left w:val="none" w:sz="0" w:space="0" w:color="auto"/>
        <w:bottom w:val="none" w:sz="0" w:space="0" w:color="auto"/>
        <w:right w:val="none" w:sz="0" w:space="0" w:color="auto"/>
      </w:divBdr>
    </w:div>
    <w:div w:id="2002467111">
      <w:bodyDiv w:val="1"/>
      <w:marLeft w:val="0"/>
      <w:marRight w:val="0"/>
      <w:marTop w:val="0"/>
      <w:marBottom w:val="0"/>
      <w:divBdr>
        <w:top w:val="none" w:sz="0" w:space="0" w:color="auto"/>
        <w:left w:val="none" w:sz="0" w:space="0" w:color="auto"/>
        <w:bottom w:val="none" w:sz="0" w:space="0" w:color="auto"/>
        <w:right w:val="none" w:sz="0" w:space="0" w:color="auto"/>
      </w:divBdr>
    </w:div>
    <w:div w:id="2002655293">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462947">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5862003">
      <w:bodyDiv w:val="1"/>
      <w:marLeft w:val="0"/>
      <w:marRight w:val="0"/>
      <w:marTop w:val="0"/>
      <w:marBottom w:val="0"/>
      <w:divBdr>
        <w:top w:val="none" w:sz="0" w:space="0" w:color="auto"/>
        <w:left w:val="none" w:sz="0" w:space="0" w:color="auto"/>
        <w:bottom w:val="none" w:sz="0" w:space="0" w:color="auto"/>
        <w:right w:val="none" w:sz="0" w:space="0" w:color="auto"/>
      </w:divBdr>
    </w:div>
    <w:div w:id="2006013083">
      <w:bodyDiv w:val="1"/>
      <w:marLeft w:val="0"/>
      <w:marRight w:val="0"/>
      <w:marTop w:val="0"/>
      <w:marBottom w:val="0"/>
      <w:divBdr>
        <w:top w:val="none" w:sz="0" w:space="0" w:color="auto"/>
        <w:left w:val="none" w:sz="0" w:space="0" w:color="auto"/>
        <w:bottom w:val="none" w:sz="0" w:space="0" w:color="auto"/>
        <w:right w:val="none" w:sz="0" w:space="0" w:color="auto"/>
      </w:divBdr>
    </w:div>
    <w:div w:id="2007006355">
      <w:bodyDiv w:val="1"/>
      <w:marLeft w:val="0"/>
      <w:marRight w:val="0"/>
      <w:marTop w:val="0"/>
      <w:marBottom w:val="0"/>
      <w:divBdr>
        <w:top w:val="none" w:sz="0" w:space="0" w:color="auto"/>
        <w:left w:val="none" w:sz="0" w:space="0" w:color="auto"/>
        <w:bottom w:val="none" w:sz="0" w:space="0" w:color="auto"/>
        <w:right w:val="none" w:sz="0" w:space="0" w:color="auto"/>
      </w:divBdr>
    </w:div>
    <w:div w:id="2007050889">
      <w:bodyDiv w:val="1"/>
      <w:marLeft w:val="0"/>
      <w:marRight w:val="0"/>
      <w:marTop w:val="0"/>
      <w:marBottom w:val="0"/>
      <w:divBdr>
        <w:top w:val="none" w:sz="0" w:space="0" w:color="auto"/>
        <w:left w:val="none" w:sz="0" w:space="0" w:color="auto"/>
        <w:bottom w:val="none" w:sz="0" w:space="0" w:color="auto"/>
        <w:right w:val="none" w:sz="0" w:space="0" w:color="auto"/>
      </w:divBdr>
    </w:div>
    <w:div w:id="2007509731">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169831">
      <w:bodyDiv w:val="1"/>
      <w:marLeft w:val="0"/>
      <w:marRight w:val="0"/>
      <w:marTop w:val="0"/>
      <w:marBottom w:val="0"/>
      <w:divBdr>
        <w:top w:val="none" w:sz="0" w:space="0" w:color="auto"/>
        <w:left w:val="none" w:sz="0" w:space="0" w:color="auto"/>
        <w:bottom w:val="none" w:sz="0" w:space="0" w:color="auto"/>
        <w:right w:val="none" w:sz="0" w:space="0" w:color="auto"/>
      </w:divBdr>
    </w:div>
    <w:div w:id="2008246686">
      <w:bodyDiv w:val="1"/>
      <w:marLeft w:val="0"/>
      <w:marRight w:val="0"/>
      <w:marTop w:val="0"/>
      <w:marBottom w:val="0"/>
      <w:divBdr>
        <w:top w:val="none" w:sz="0" w:space="0" w:color="auto"/>
        <w:left w:val="none" w:sz="0" w:space="0" w:color="auto"/>
        <w:bottom w:val="none" w:sz="0" w:space="0" w:color="auto"/>
        <w:right w:val="none" w:sz="0" w:space="0" w:color="auto"/>
      </w:divBdr>
    </w:div>
    <w:div w:id="2008707893">
      <w:bodyDiv w:val="1"/>
      <w:marLeft w:val="0"/>
      <w:marRight w:val="0"/>
      <w:marTop w:val="0"/>
      <w:marBottom w:val="0"/>
      <w:divBdr>
        <w:top w:val="none" w:sz="0" w:space="0" w:color="auto"/>
        <w:left w:val="none" w:sz="0" w:space="0" w:color="auto"/>
        <w:bottom w:val="none" w:sz="0" w:space="0" w:color="auto"/>
        <w:right w:val="none" w:sz="0" w:space="0" w:color="auto"/>
      </w:divBdr>
    </w:div>
    <w:div w:id="2009552490">
      <w:bodyDiv w:val="1"/>
      <w:marLeft w:val="0"/>
      <w:marRight w:val="0"/>
      <w:marTop w:val="0"/>
      <w:marBottom w:val="0"/>
      <w:divBdr>
        <w:top w:val="none" w:sz="0" w:space="0" w:color="auto"/>
        <w:left w:val="none" w:sz="0" w:space="0" w:color="auto"/>
        <w:bottom w:val="none" w:sz="0" w:space="0" w:color="auto"/>
        <w:right w:val="none" w:sz="0" w:space="0" w:color="auto"/>
      </w:divBdr>
    </w:div>
    <w:div w:id="2010018467">
      <w:bodyDiv w:val="1"/>
      <w:marLeft w:val="0"/>
      <w:marRight w:val="0"/>
      <w:marTop w:val="0"/>
      <w:marBottom w:val="0"/>
      <w:divBdr>
        <w:top w:val="none" w:sz="0" w:space="0" w:color="auto"/>
        <w:left w:val="none" w:sz="0" w:space="0" w:color="auto"/>
        <w:bottom w:val="none" w:sz="0" w:space="0" w:color="auto"/>
        <w:right w:val="none" w:sz="0" w:space="0" w:color="auto"/>
      </w:divBdr>
    </w:div>
    <w:div w:id="2010713356">
      <w:bodyDiv w:val="1"/>
      <w:marLeft w:val="0"/>
      <w:marRight w:val="0"/>
      <w:marTop w:val="0"/>
      <w:marBottom w:val="0"/>
      <w:divBdr>
        <w:top w:val="none" w:sz="0" w:space="0" w:color="auto"/>
        <w:left w:val="none" w:sz="0" w:space="0" w:color="auto"/>
        <w:bottom w:val="none" w:sz="0" w:space="0" w:color="auto"/>
        <w:right w:val="none" w:sz="0" w:space="0" w:color="auto"/>
      </w:divBdr>
    </w:div>
    <w:div w:id="2010860477">
      <w:bodyDiv w:val="1"/>
      <w:marLeft w:val="0"/>
      <w:marRight w:val="0"/>
      <w:marTop w:val="0"/>
      <w:marBottom w:val="0"/>
      <w:divBdr>
        <w:top w:val="none" w:sz="0" w:space="0" w:color="auto"/>
        <w:left w:val="none" w:sz="0" w:space="0" w:color="auto"/>
        <w:bottom w:val="none" w:sz="0" w:space="0" w:color="auto"/>
        <w:right w:val="none" w:sz="0" w:space="0" w:color="auto"/>
      </w:divBdr>
    </w:div>
    <w:div w:id="2011104919">
      <w:bodyDiv w:val="1"/>
      <w:marLeft w:val="0"/>
      <w:marRight w:val="0"/>
      <w:marTop w:val="0"/>
      <w:marBottom w:val="0"/>
      <w:divBdr>
        <w:top w:val="none" w:sz="0" w:space="0" w:color="auto"/>
        <w:left w:val="none" w:sz="0" w:space="0" w:color="auto"/>
        <w:bottom w:val="none" w:sz="0" w:space="0" w:color="auto"/>
        <w:right w:val="none" w:sz="0" w:space="0" w:color="auto"/>
      </w:divBdr>
    </w:div>
    <w:div w:id="2012492002">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3294196">
      <w:bodyDiv w:val="1"/>
      <w:marLeft w:val="0"/>
      <w:marRight w:val="0"/>
      <w:marTop w:val="0"/>
      <w:marBottom w:val="0"/>
      <w:divBdr>
        <w:top w:val="none" w:sz="0" w:space="0" w:color="auto"/>
        <w:left w:val="none" w:sz="0" w:space="0" w:color="auto"/>
        <w:bottom w:val="none" w:sz="0" w:space="0" w:color="auto"/>
        <w:right w:val="none" w:sz="0" w:space="0" w:color="auto"/>
      </w:divBdr>
      <w:divsChild>
        <w:div w:id="1041399462">
          <w:marLeft w:val="0"/>
          <w:marRight w:val="0"/>
          <w:marTop w:val="0"/>
          <w:marBottom w:val="0"/>
          <w:divBdr>
            <w:top w:val="none" w:sz="0" w:space="0" w:color="auto"/>
            <w:left w:val="none" w:sz="0" w:space="0" w:color="auto"/>
            <w:bottom w:val="none" w:sz="0" w:space="0" w:color="auto"/>
            <w:right w:val="none" w:sz="0" w:space="0" w:color="auto"/>
          </w:divBdr>
        </w:div>
        <w:div w:id="1524436875">
          <w:marLeft w:val="0"/>
          <w:marRight w:val="0"/>
          <w:marTop w:val="0"/>
          <w:marBottom w:val="0"/>
          <w:divBdr>
            <w:top w:val="none" w:sz="0" w:space="0" w:color="auto"/>
            <w:left w:val="none" w:sz="0" w:space="0" w:color="auto"/>
            <w:bottom w:val="none" w:sz="0" w:space="0" w:color="auto"/>
            <w:right w:val="none" w:sz="0" w:space="0" w:color="auto"/>
          </w:divBdr>
        </w:div>
        <w:div w:id="1321734176">
          <w:marLeft w:val="0"/>
          <w:marRight w:val="0"/>
          <w:marTop w:val="0"/>
          <w:marBottom w:val="0"/>
          <w:divBdr>
            <w:top w:val="none" w:sz="0" w:space="0" w:color="auto"/>
            <w:left w:val="none" w:sz="0" w:space="0" w:color="auto"/>
            <w:bottom w:val="none" w:sz="0" w:space="0" w:color="auto"/>
            <w:right w:val="none" w:sz="0" w:space="0" w:color="auto"/>
          </w:divBdr>
        </w:div>
        <w:div w:id="785781945">
          <w:marLeft w:val="0"/>
          <w:marRight w:val="0"/>
          <w:marTop w:val="0"/>
          <w:marBottom w:val="0"/>
          <w:divBdr>
            <w:top w:val="none" w:sz="0" w:space="0" w:color="auto"/>
            <w:left w:val="none" w:sz="0" w:space="0" w:color="auto"/>
            <w:bottom w:val="none" w:sz="0" w:space="0" w:color="auto"/>
            <w:right w:val="none" w:sz="0" w:space="0" w:color="auto"/>
          </w:divBdr>
        </w:div>
        <w:div w:id="126439935">
          <w:marLeft w:val="0"/>
          <w:marRight w:val="0"/>
          <w:marTop w:val="0"/>
          <w:marBottom w:val="0"/>
          <w:divBdr>
            <w:top w:val="none" w:sz="0" w:space="0" w:color="auto"/>
            <w:left w:val="none" w:sz="0" w:space="0" w:color="auto"/>
            <w:bottom w:val="none" w:sz="0" w:space="0" w:color="auto"/>
            <w:right w:val="none" w:sz="0" w:space="0" w:color="auto"/>
          </w:divBdr>
        </w:div>
        <w:div w:id="952715557">
          <w:marLeft w:val="0"/>
          <w:marRight w:val="0"/>
          <w:marTop w:val="0"/>
          <w:marBottom w:val="0"/>
          <w:divBdr>
            <w:top w:val="none" w:sz="0" w:space="0" w:color="auto"/>
            <w:left w:val="none" w:sz="0" w:space="0" w:color="auto"/>
            <w:bottom w:val="none" w:sz="0" w:space="0" w:color="auto"/>
            <w:right w:val="none" w:sz="0" w:space="0" w:color="auto"/>
          </w:divBdr>
        </w:div>
        <w:div w:id="561645297">
          <w:marLeft w:val="0"/>
          <w:marRight w:val="0"/>
          <w:marTop w:val="0"/>
          <w:marBottom w:val="0"/>
          <w:divBdr>
            <w:top w:val="none" w:sz="0" w:space="0" w:color="auto"/>
            <w:left w:val="none" w:sz="0" w:space="0" w:color="auto"/>
            <w:bottom w:val="none" w:sz="0" w:space="0" w:color="auto"/>
            <w:right w:val="none" w:sz="0" w:space="0" w:color="auto"/>
          </w:divBdr>
        </w:div>
        <w:div w:id="1531184814">
          <w:marLeft w:val="0"/>
          <w:marRight w:val="0"/>
          <w:marTop w:val="0"/>
          <w:marBottom w:val="0"/>
          <w:divBdr>
            <w:top w:val="none" w:sz="0" w:space="0" w:color="auto"/>
            <w:left w:val="none" w:sz="0" w:space="0" w:color="auto"/>
            <w:bottom w:val="none" w:sz="0" w:space="0" w:color="auto"/>
            <w:right w:val="none" w:sz="0" w:space="0" w:color="auto"/>
          </w:divBdr>
        </w:div>
        <w:div w:id="1290472102">
          <w:marLeft w:val="0"/>
          <w:marRight w:val="0"/>
          <w:marTop w:val="0"/>
          <w:marBottom w:val="0"/>
          <w:divBdr>
            <w:top w:val="none" w:sz="0" w:space="0" w:color="auto"/>
            <w:left w:val="none" w:sz="0" w:space="0" w:color="auto"/>
            <w:bottom w:val="none" w:sz="0" w:space="0" w:color="auto"/>
            <w:right w:val="none" w:sz="0" w:space="0" w:color="auto"/>
          </w:divBdr>
        </w:div>
        <w:div w:id="445853477">
          <w:marLeft w:val="0"/>
          <w:marRight w:val="0"/>
          <w:marTop w:val="0"/>
          <w:marBottom w:val="0"/>
          <w:divBdr>
            <w:top w:val="none" w:sz="0" w:space="0" w:color="auto"/>
            <w:left w:val="none" w:sz="0" w:space="0" w:color="auto"/>
            <w:bottom w:val="none" w:sz="0" w:space="0" w:color="auto"/>
            <w:right w:val="none" w:sz="0" w:space="0" w:color="auto"/>
          </w:divBdr>
        </w:div>
        <w:div w:id="929581020">
          <w:marLeft w:val="0"/>
          <w:marRight w:val="0"/>
          <w:marTop w:val="0"/>
          <w:marBottom w:val="0"/>
          <w:divBdr>
            <w:top w:val="none" w:sz="0" w:space="0" w:color="auto"/>
            <w:left w:val="none" w:sz="0" w:space="0" w:color="auto"/>
            <w:bottom w:val="none" w:sz="0" w:space="0" w:color="auto"/>
            <w:right w:val="none" w:sz="0" w:space="0" w:color="auto"/>
          </w:divBdr>
        </w:div>
        <w:div w:id="1839345739">
          <w:marLeft w:val="0"/>
          <w:marRight w:val="0"/>
          <w:marTop w:val="0"/>
          <w:marBottom w:val="0"/>
          <w:divBdr>
            <w:top w:val="none" w:sz="0" w:space="0" w:color="auto"/>
            <w:left w:val="none" w:sz="0" w:space="0" w:color="auto"/>
            <w:bottom w:val="none" w:sz="0" w:space="0" w:color="auto"/>
            <w:right w:val="none" w:sz="0" w:space="0" w:color="auto"/>
          </w:divBdr>
        </w:div>
        <w:div w:id="1097409759">
          <w:marLeft w:val="0"/>
          <w:marRight w:val="0"/>
          <w:marTop w:val="0"/>
          <w:marBottom w:val="0"/>
          <w:divBdr>
            <w:top w:val="none" w:sz="0" w:space="0" w:color="auto"/>
            <w:left w:val="none" w:sz="0" w:space="0" w:color="auto"/>
            <w:bottom w:val="none" w:sz="0" w:space="0" w:color="auto"/>
            <w:right w:val="none" w:sz="0" w:space="0" w:color="auto"/>
          </w:divBdr>
        </w:div>
        <w:div w:id="503253011">
          <w:marLeft w:val="0"/>
          <w:marRight w:val="0"/>
          <w:marTop w:val="0"/>
          <w:marBottom w:val="0"/>
          <w:divBdr>
            <w:top w:val="none" w:sz="0" w:space="0" w:color="auto"/>
            <w:left w:val="none" w:sz="0" w:space="0" w:color="auto"/>
            <w:bottom w:val="none" w:sz="0" w:space="0" w:color="auto"/>
            <w:right w:val="none" w:sz="0" w:space="0" w:color="auto"/>
          </w:divBdr>
        </w:div>
        <w:div w:id="1538546050">
          <w:marLeft w:val="0"/>
          <w:marRight w:val="0"/>
          <w:marTop w:val="0"/>
          <w:marBottom w:val="0"/>
          <w:divBdr>
            <w:top w:val="none" w:sz="0" w:space="0" w:color="auto"/>
            <w:left w:val="none" w:sz="0" w:space="0" w:color="auto"/>
            <w:bottom w:val="none" w:sz="0" w:space="0" w:color="auto"/>
            <w:right w:val="none" w:sz="0" w:space="0" w:color="auto"/>
          </w:divBdr>
        </w:div>
        <w:div w:id="1731611272">
          <w:marLeft w:val="0"/>
          <w:marRight w:val="0"/>
          <w:marTop w:val="0"/>
          <w:marBottom w:val="0"/>
          <w:divBdr>
            <w:top w:val="none" w:sz="0" w:space="0" w:color="auto"/>
            <w:left w:val="none" w:sz="0" w:space="0" w:color="auto"/>
            <w:bottom w:val="none" w:sz="0" w:space="0" w:color="auto"/>
            <w:right w:val="none" w:sz="0" w:space="0" w:color="auto"/>
          </w:divBdr>
        </w:div>
        <w:div w:id="1813448080">
          <w:marLeft w:val="0"/>
          <w:marRight w:val="0"/>
          <w:marTop w:val="0"/>
          <w:marBottom w:val="0"/>
          <w:divBdr>
            <w:top w:val="none" w:sz="0" w:space="0" w:color="auto"/>
            <w:left w:val="none" w:sz="0" w:space="0" w:color="auto"/>
            <w:bottom w:val="none" w:sz="0" w:space="0" w:color="auto"/>
            <w:right w:val="none" w:sz="0" w:space="0" w:color="auto"/>
          </w:divBdr>
        </w:div>
        <w:div w:id="2110200443">
          <w:marLeft w:val="0"/>
          <w:marRight w:val="0"/>
          <w:marTop w:val="0"/>
          <w:marBottom w:val="0"/>
          <w:divBdr>
            <w:top w:val="none" w:sz="0" w:space="0" w:color="auto"/>
            <w:left w:val="none" w:sz="0" w:space="0" w:color="auto"/>
            <w:bottom w:val="none" w:sz="0" w:space="0" w:color="auto"/>
            <w:right w:val="none" w:sz="0" w:space="0" w:color="auto"/>
          </w:divBdr>
        </w:div>
        <w:div w:id="1854614124">
          <w:marLeft w:val="0"/>
          <w:marRight w:val="0"/>
          <w:marTop w:val="0"/>
          <w:marBottom w:val="0"/>
          <w:divBdr>
            <w:top w:val="none" w:sz="0" w:space="0" w:color="auto"/>
            <w:left w:val="none" w:sz="0" w:space="0" w:color="auto"/>
            <w:bottom w:val="none" w:sz="0" w:space="0" w:color="auto"/>
            <w:right w:val="none" w:sz="0" w:space="0" w:color="auto"/>
          </w:divBdr>
        </w:div>
        <w:div w:id="334967205">
          <w:marLeft w:val="0"/>
          <w:marRight w:val="0"/>
          <w:marTop w:val="0"/>
          <w:marBottom w:val="0"/>
          <w:divBdr>
            <w:top w:val="none" w:sz="0" w:space="0" w:color="auto"/>
            <w:left w:val="none" w:sz="0" w:space="0" w:color="auto"/>
            <w:bottom w:val="none" w:sz="0" w:space="0" w:color="auto"/>
            <w:right w:val="none" w:sz="0" w:space="0" w:color="auto"/>
          </w:divBdr>
        </w:div>
        <w:div w:id="462580416">
          <w:marLeft w:val="0"/>
          <w:marRight w:val="0"/>
          <w:marTop w:val="0"/>
          <w:marBottom w:val="0"/>
          <w:divBdr>
            <w:top w:val="none" w:sz="0" w:space="0" w:color="auto"/>
            <w:left w:val="none" w:sz="0" w:space="0" w:color="auto"/>
            <w:bottom w:val="none" w:sz="0" w:space="0" w:color="auto"/>
            <w:right w:val="none" w:sz="0" w:space="0" w:color="auto"/>
          </w:divBdr>
        </w:div>
        <w:div w:id="1641304179">
          <w:marLeft w:val="0"/>
          <w:marRight w:val="0"/>
          <w:marTop w:val="0"/>
          <w:marBottom w:val="0"/>
          <w:divBdr>
            <w:top w:val="none" w:sz="0" w:space="0" w:color="auto"/>
            <w:left w:val="none" w:sz="0" w:space="0" w:color="auto"/>
            <w:bottom w:val="none" w:sz="0" w:space="0" w:color="auto"/>
            <w:right w:val="none" w:sz="0" w:space="0" w:color="auto"/>
          </w:divBdr>
        </w:div>
        <w:div w:id="1772701676">
          <w:marLeft w:val="0"/>
          <w:marRight w:val="0"/>
          <w:marTop w:val="0"/>
          <w:marBottom w:val="0"/>
          <w:divBdr>
            <w:top w:val="none" w:sz="0" w:space="0" w:color="auto"/>
            <w:left w:val="none" w:sz="0" w:space="0" w:color="auto"/>
            <w:bottom w:val="none" w:sz="0" w:space="0" w:color="auto"/>
            <w:right w:val="none" w:sz="0" w:space="0" w:color="auto"/>
          </w:divBdr>
        </w:div>
        <w:div w:id="915432168">
          <w:marLeft w:val="0"/>
          <w:marRight w:val="0"/>
          <w:marTop w:val="0"/>
          <w:marBottom w:val="0"/>
          <w:divBdr>
            <w:top w:val="none" w:sz="0" w:space="0" w:color="auto"/>
            <w:left w:val="none" w:sz="0" w:space="0" w:color="auto"/>
            <w:bottom w:val="none" w:sz="0" w:space="0" w:color="auto"/>
            <w:right w:val="none" w:sz="0" w:space="0" w:color="auto"/>
          </w:divBdr>
        </w:div>
        <w:div w:id="298537332">
          <w:marLeft w:val="0"/>
          <w:marRight w:val="0"/>
          <w:marTop w:val="0"/>
          <w:marBottom w:val="0"/>
          <w:divBdr>
            <w:top w:val="none" w:sz="0" w:space="0" w:color="auto"/>
            <w:left w:val="none" w:sz="0" w:space="0" w:color="auto"/>
            <w:bottom w:val="none" w:sz="0" w:space="0" w:color="auto"/>
            <w:right w:val="none" w:sz="0" w:space="0" w:color="auto"/>
          </w:divBdr>
        </w:div>
        <w:div w:id="2004158996">
          <w:marLeft w:val="0"/>
          <w:marRight w:val="0"/>
          <w:marTop w:val="0"/>
          <w:marBottom w:val="0"/>
          <w:divBdr>
            <w:top w:val="none" w:sz="0" w:space="0" w:color="auto"/>
            <w:left w:val="none" w:sz="0" w:space="0" w:color="auto"/>
            <w:bottom w:val="none" w:sz="0" w:space="0" w:color="auto"/>
            <w:right w:val="none" w:sz="0" w:space="0" w:color="auto"/>
          </w:divBdr>
        </w:div>
        <w:div w:id="480775164">
          <w:marLeft w:val="0"/>
          <w:marRight w:val="0"/>
          <w:marTop w:val="0"/>
          <w:marBottom w:val="0"/>
          <w:divBdr>
            <w:top w:val="none" w:sz="0" w:space="0" w:color="auto"/>
            <w:left w:val="none" w:sz="0" w:space="0" w:color="auto"/>
            <w:bottom w:val="none" w:sz="0" w:space="0" w:color="auto"/>
            <w:right w:val="none" w:sz="0" w:space="0" w:color="auto"/>
          </w:divBdr>
        </w:div>
        <w:div w:id="1074469884">
          <w:marLeft w:val="0"/>
          <w:marRight w:val="0"/>
          <w:marTop w:val="0"/>
          <w:marBottom w:val="0"/>
          <w:divBdr>
            <w:top w:val="none" w:sz="0" w:space="0" w:color="auto"/>
            <w:left w:val="none" w:sz="0" w:space="0" w:color="auto"/>
            <w:bottom w:val="none" w:sz="0" w:space="0" w:color="auto"/>
            <w:right w:val="none" w:sz="0" w:space="0" w:color="auto"/>
          </w:divBdr>
        </w:div>
        <w:div w:id="463471647">
          <w:marLeft w:val="0"/>
          <w:marRight w:val="0"/>
          <w:marTop w:val="0"/>
          <w:marBottom w:val="0"/>
          <w:divBdr>
            <w:top w:val="none" w:sz="0" w:space="0" w:color="auto"/>
            <w:left w:val="none" w:sz="0" w:space="0" w:color="auto"/>
            <w:bottom w:val="none" w:sz="0" w:space="0" w:color="auto"/>
            <w:right w:val="none" w:sz="0" w:space="0" w:color="auto"/>
          </w:divBdr>
        </w:div>
        <w:div w:id="543061367">
          <w:marLeft w:val="0"/>
          <w:marRight w:val="0"/>
          <w:marTop w:val="0"/>
          <w:marBottom w:val="0"/>
          <w:divBdr>
            <w:top w:val="none" w:sz="0" w:space="0" w:color="auto"/>
            <w:left w:val="none" w:sz="0" w:space="0" w:color="auto"/>
            <w:bottom w:val="none" w:sz="0" w:space="0" w:color="auto"/>
            <w:right w:val="none" w:sz="0" w:space="0" w:color="auto"/>
          </w:divBdr>
        </w:div>
        <w:div w:id="179900727">
          <w:marLeft w:val="0"/>
          <w:marRight w:val="0"/>
          <w:marTop w:val="0"/>
          <w:marBottom w:val="0"/>
          <w:divBdr>
            <w:top w:val="none" w:sz="0" w:space="0" w:color="auto"/>
            <w:left w:val="none" w:sz="0" w:space="0" w:color="auto"/>
            <w:bottom w:val="none" w:sz="0" w:space="0" w:color="auto"/>
            <w:right w:val="none" w:sz="0" w:space="0" w:color="auto"/>
          </w:divBdr>
        </w:div>
        <w:div w:id="1922253298">
          <w:marLeft w:val="0"/>
          <w:marRight w:val="0"/>
          <w:marTop w:val="0"/>
          <w:marBottom w:val="0"/>
          <w:divBdr>
            <w:top w:val="none" w:sz="0" w:space="0" w:color="auto"/>
            <w:left w:val="none" w:sz="0" w:space="0" w:color="auto"/>
            <w:bottom w:val="none" w:sz="0" w:space="0" w:color="auto"/>
            <w:right w:val="none" w:sz="0" w:space="0" w:color="auto"/>
          </w:divBdr>
        </w:div>
        <w:div w:id="2088649893">
          <w:marLeft w:val="0"/>
          <w:marRight w:val="0"/>
          <w:marTop w:val="0"/>
          <w:marBottom w:val="0"/>
          <w:divBdr>
            <w:top w:val="none" w:sz="0" w:space="0" w:color="auto"/>
            <w:left w:val="none" w:sz="0" w:space="0" w:color="auto"/>
            <w:bottom w:val="none" w:sz="0" w:space="0" w:color="auto"/>
            <w:right w:val="none" w:sz="0" w:space="0" w:color="auto"/>
          </w:divBdr>
        </w:div>
        <w:div w:id="255209928">
          <w:marLeft w:val="0"/>
          <w:marRight w:val="0"/>
          <w:marTop w:val="0"/>
          <w:marBottom w:val="0"/>
          <w:divBdr>
            <w:top w:val="none" w:sz="0" w:space="0" w:color="auto"/>
            <w:left w:val="none" w:sz="0" w:space="0" w:color="auto"/>
            <w:bottom w:val="none" w:sz="0" w:space="0" w:color="auto"/>
            <w:right w:val="none" w:sz="0" w:space="0" w:color="auto"/>
          </w:divBdr>
        </w:div>
        <w:div w:id="1804735036">
          <w:marLeft w:val="0"/>
          <w:marRight w:val="0"/>
          <w:marTop w:val="0"/>
          <w:marBottom w:val="0"/>
          <w:divBdr>
            <w:top w:val="none" w:sz="0" w:space="0" w:color="auto"/>
            <w:left w:val="none" w:sz="0" w:space="0" w:color="auto"/>
            <w:bottom w:val="none" w:sz="0" w:space="0" w:color="auto"/>
            <w:right w:val="none" w:sz="0" w:space="0" w:color="auto"/>
          </w:divBdr>
        </w:div>
        <w:div w:id="513148722">
          <w:marLeft w:val="0"/>
          <w:marRight w:val="0"/>
          <w:marTop w:val="0"/>
          <w:marBottom w:val="0"/>
          <w:divBdr>
            <w:top w:val="none" w:sz="0" w:space="0" w:color="auto"/>
            <w:left w:val="none" w:sz="0" w:space="0" w:color="auto"/>
            <w:bottom w:val="none" w:sz="0" w:space="0" w:color="auto"/>
            <w:right w:val="none" w:sz="0" w:space="0" w:color="auto"/>
          </w:divBdr>
        </w:div>
        <w:div w:id="382024044">
          <w:marLeft w:val="0"/>
          <w:marRight w:val="0"/>
          <w:marTop w:val="0"/>
          <w:marBottom w:val="0"/>
          <w:divBdr>
            <w:top w:val="none" w:sz="0" w:space="0" w:color="auto"/>
            <w:left w:val="none" w:sz="0" w:space="0" w:color="auto"/>
            <w:bottom w:val="none" w:sz="0" w:space="0" w:color="auto"/>
            <w:right w:val="none" w:sz="0" w:space="0" w:color="auto"/>
          </w:divBdr>
        </w:div>
        <w:div w:id="1834760081">
          <w:marLeft w:val="0"/>
          <w:marRight w:val="0"/>
          <w:marTop w:val="0"/>
          <w:marBottom w:val="0"/>
          <w:divBdr>
            <w:top w:val="none" w:sz="0" w:space="0" w:color="auto"/>
            <w:left w:val="none" w:sz="0" w:space="0" w:color="auto"/>
            <w:bottom w:val="none" w:sz="0" w:space="0" w:color="auto"/>
            <w:right w:val="none" w:sz="0" w:space="0" w:color="auto"/>
          </w:divBdr>
        </w:div>
        <w:div w:id="1091584500">
          <w:marLeft w:val="0"/>
          <w:marRight w:val="0"/>
          <w:marTop w:val="0"/>
          <w:marBottom w:val="0"/>
          <w:divBdr>
            <w:top w:val="none" w:sz="0" w:space="0" w:color="auto"/>
            <w:left w:val="none" w:sz="0" w:space="0" w:color="auto"/>
            <w:bottom w:val="none" w:sz="0" w:space="0" w:color="auto"/>
            <w:right w:val="none" w:sz="0" w:space="0" w:color="auto"/>
          </w:divBdr>
        </w:div>
        <w:div w:id="1046025083">
          <w:marLeft w:val="0"/>
          <w:marRight w:val="0"/>
          <w:marTop w:val="0"/>
          <w:marBottom w:val="0"/>
          <w:divBdr>
            <w:top w:val="none" w:sz="0" w:space="0" w:color="auto"/>
            <w:left w:val="none" w:sz="0" w:space="0" w:color="auto"/>
            <w:bottom w:val="none" w:sz="0" w:space="0" w:color="auto"/>
            <w:right w:val="none" w:sz="0" w:space="0" w:color="auto"/>
          </w:divBdr>
        </w:div>
        <w:div w:id="1913390332">
          <w:marLeft w:val="0"/>
          <w:marRight w:val="0"/>
          <w:marTop w:val="0"/>
          <w:marBottom w:val="0"/>
          <w:divBdr>
            <w:top w:val="none" w:sz="0" w:space="0" w:color="auto"/>
            <w:left w:val="none" w:sz="0" w:space="0" w:color="auto"/>
            <w:bottom w:val="none" w:sz="0" w:space="0" w:color="auto"/>
            <w:right w:val="none" w:sz="0" w:space="0" w:color="auto"/>
          </w:divBdr>
        </w:div>
        <w:div w:id="972638214">
          <w:marLeft w:val="0"/>
          <w:marRight w:val="0"/>
          <w:marTop w:val="0"/>
          <w:marBottom w:val="0"/>
          <w:divBdr>
            <w:top w:val="none" w:sz="0" w:space="0" w:color="auto"/>
            <w:left w:val="none" w:sz="0" w:space="0" w:color="auto"/>
            <w:bottom w:val="none" w:sz="0" w:space="0" w:color="auto"/>
            <w:right w:val="none" w:sz="0" w:space="0" w:color="auto"/>
          </w:divBdr>
        </w:div>
        <w:div w:id="697851002">
          <w:marLeft w:val="0"/>
          <w:marRight w:val="0"/>
          <w:marTop w:val="0"/>
          <w:marBottom w:val="0"/>
          <w:divBdr>
            <w:top w:val="none" w:sz="0" w:space="0" w:color="auto"/>
            <w:left w:val="none" w:sz="0" w:space="0" w:color="auto"/>
            <w:bottom w:val="none" w:sz="0" w:space="0" w:color="auto"/>
            <w:right w:val="none" w:sz="0" w:space="0" w:color="auto"/>
          </w:divBdr>
        </w:div>
        <w:div w:id="1583297195">
          <w:marLeft w:val="0"/>
          <w:marRight w:val="0"/>
          <w:marTop w:val="0"/>
          <w:marBottom w:val="0"/>
          <w:divBdr>
            <w:top w:val="none" w:sz="0" w:space="0" w:color="auto"/>
            <w:left w:val="none" w:sz="0" w:space="0" w:color="auto"/>
            <w:bottom w:val="none" w:sz="0" w:space="0" w:color="auto"/>
            <w:right w:val="none" w:sz="0" w:space="0" w:color="auto"/>
          </w:divBdr>
        </w:div>
        <w:div w:id="1312252765">
          <w:marLeft w:val="0"/>
          <w:marRight w:val="0"/>
          <w:marTop w:val="0"/>
          <w:marBottom w:val="0"/>
          <w:divBdr>
            <w:top w:val="none" w:sz="0" w:space="0" w:color="auto"/>
            <w:left w:val="none" w:sz="0" w:space="0" w:color="auto"/>
            <w:bottom w:val="none" w:sz="0" w:space="0" w:color="auto"/>
            <w:right w:val="none" w:sz="0" w:space="0" w:color="auto"/>
          </w:divBdr>
        </w:div>
        <w:div w:id="470248585">
          <w:marLeft w:val="0"/>
          <w:marRight w:val="0"/>
          <w:marTop w:val="0"/>
          <w:marBottom w:val="0"/>
          <w:divBdr>
            <w:top w:val="none" w:sz="0" w:space="0" w:color="auto"/>
            <w:left w:val="none" w:sz="0" w:space="0" w:color="auto"/>
            <w:bottom w:val="none" w:sz="0" w:space="0" w:color="auto"/>
            <w:right w:val="none" w:sz="0" w:space="0" w:color="auto"/>
          </w:divBdr>
        </w:div>
        <w:div w:id="1714454021">
          <w:marLeft w:val="0"/>
          <w:marRight w:val="0"/>
          <w:marTop w:val="0"/>
          <w:marBottom w:val="0"/>
          <w:divBdr>
            <w:top w:val="none" w:sz="0" w:space="0" w:color="auto"/>
            <w:left w:val="none" w:sz="0" w:space="0" w:color="auto"/>
            <w:bottom w:val="none" w:sz="0" w:space="0" w:color="auto"/>
            <w:right w:val="none" w:sz="0" w:space="0" w:color="auto"/>
          </w:divBdr>
        </w:div>
        <w:div w:id="575477700">
          <w:marLeft w:val="0"/>
          <w:marRight w:val="0"/>
          <w:marTop w:val="0"/>
          <w:marBottom w:val="0"/>
          <w:divBdr>
            <w:top w:val="none" w:sz="0" w:space="0" w:color="auto"/>
            <w:left w:val="none" w:sz="0" w:space="0" w:color="auto"/>
            <w:bottom w:val="none" w:sz="0" w:space="0" w:color="auto"/>
            <w:right w:val="none" w:sz="0" w:space="0" w:color="auto"/>
          </w:divBdr>
        </w:div>
        <w:div w:id="1066337368">
          <w:marLeft w:val="0"/>
          <w:marRight w:val="0"/>
          <w:marTop w:val="0"/>
          <w:marBottom w:val="0"/>
          <w:divBdr>
            <w:top w:val="none" w:sz="0" w:space="0" w:color="auto"/>
            <w:left w:val="none" w:sz="0" w:space="0" w:color="auto"/>
            <w:bottom w:val="none" w:sz="0" w:space="0" w:color="auto"/>
            <w:right w:val="none" w:sz="0" w:space="0" w:color="auto"/>
          </w:divBdr>
        </w:div>
        <w:div w:id="941838154">
          <w:marLeft w:val="0"/>
          <w:marRight w:val="0"/>
          <w:marTop w:val="0"/>
          <w:marBottom w:val="0"/>
          <w:divBdr>
            <w:top w:val="none" w:sz="0" w:space="0" w:color="auto"/>
            <w:left w:val="none" w:sz="0" w:space="0" w:color="auto"/>
            <w:bottom w:val="none" w:sz="0" w:space="0" w:color="auto"/>
            <w:right w:val="none" w:sz="0" w:space="0" w:color="auto"/>
          </w:divBdr>
        </w:div>
        <w:div w:id="1927179452">
          <w:marLeft w:val="0"/>
          <w:marRight w:val="0"/>
          <w:marTop w:val="0"/>
          <w:marBottom w:val="0"/>
          <w:divBdr>
            <w:top w:val="none" w:sz="0" w:space="0" w:color="auto"/>
            <w:left w:val="none" w:sz="0" w:space="0" w:color="auto"/>
            <w:bottom w:val="none" w:sz="0" w:space="0" w:color="auto"/>
            <w:right w:val="none" w:sz="0" w:space="0" w:color="auto"/>
          </w:divBdr>
        </w:div>
        <w:div w:id="79495747">
          <w:marLeft w:val="0"/>
          <w:marRight w:val="0"/>
          <w:marTop w:val="0"/>
          <w:marBottom w:val="0"/>
          <w:divBdr>
            <w:top w:val="none" w:sz="0" w:space="0" w:color="auto"/>
            <w:left w:val="none" w:sz="0" w:space="0" w:color="auto"/>
            <w:bottom w:val="none" w:sz="0" w:space="0" w:color="auto"/>
            <w:right w:val="none" w:sz="0" w:space="0" w:color="auto"/>
          </w:divBdr>
        </w:div>
        <w:div w:id="1564556813">
          <w:marLeft w:val="0"/>
          <w:marRight w:val="0"/>
          <w:marTop w:val="0"/>
          <w:marBottom w:val="0"/>
          <w:divBdr>
            <w:top w:val="none" w:sz="0" w:space="0" w:color="auto"/>
            <w:left w:val="none" w:sz="0" w:space="0" w:color="auto"/>
            <w:bottom w:val="none" w:sz="0" w:space="0" w:color="auto"/>
            <w:right w:val="none" w:sz="0" w:space="0" w:color="auto"/>
          </w:divBdr>
        </w:div>
        <w:div w:id="222450282">
          <w:marLeft w:val="0"/>
          <w:marRight w:val="0"/>
          <w:marTop w:val="0"/>
          <w:marBottom w:val="0"/>
          <w:divBdr>
            <w:top w:val="none" w:sz="0" w:space="0" w:color="auto"/>
            <w:left w:val="none" w:sz="0" w:space="0" w:color="auto"/>
            <w:bottom w:val="none" w:sz="0" w:space="0" w:color="auto"/>
            <w:right w:val="none" w:sz="0" w:space="0" w:color="auto"/>
          </w:divBdr>
        </w:div>
        <w:div w:id="1288000958">
          <w:marLeft w:val="0"/>
          <w:marRight w:val="0"/>
          <w:marTop w:val="0"/>
          <w:marBottom w:val="0"/>
          <w:divBdr>
            <w:top w:val="none" w:sz="0" w:space="0" w:color="auto"/>
            <w:left w:val="none" w:sz="0" w:space="0" w:color="auto"/>
            <w:bottom w:val="none" w:sz="0" w:space="0" w:color="auto"/>
            <w:right w:val="none" w:sz="0" w:space="0" w:color="auto"/>
          </w:divBdr>
        </w:div>
        <w:div w:id="141504395">
          <w:marLeft w:val="0"/>
          <w:marRight w:val="0"/>
          <w:marTop w:val="0"/>
          <w:marBottom w:val="0"/>
          <w:divBdr>
            <w:top w:val="none" w:sz="0" w:space="0" w:color="auto"/>
            <w:left w:val="none" w:sz="0" w:space="0" w:color="auto"/>
            <w:bottom w:val="none" w:sz="0" w:space="0" w:color="auto"/>
            <w:right w:val="none" w:sz="0" w:space="0" w:color="auto"/>
          </w:divBdr>
        </w:div>
        <w:div w:id="1786391195">
          <w:marLeft w:val="0"/>
          <w:marRight w:val="0"/>
          <w:marTop w:val="0"/>
          <w:marBottom w:val="0"/>
          <w:divBdr>
            <w:top w:val="none" w:sz="0" w:space="0" w:color="auto"/>
            <w:left w:val="none" w:sz="0" w:space="0" w:color="auto"/>
            <w:bottom w:val="none" w:sz="0" w:space="0" w:color="auto"/>
            <w:right w:val="none" w:sz="0" w:space="0" w:color="auto"/>
          </w:divBdr>
        </w:div>
        <w:div w:id="444079619">
          <w:marLeft w:val="0"/>
          <w:marRight w:val="0"/>
          <w:marTop w:val="0"/>
          <w:marBottom w:val="0"/>
          <w:divBdr>
            <w:top w:val="none" w:sz="0" w:space="0" w:color="auto"/>
            <w:left w:val="none" w:sz="0" w:space="0" w:color="auto"/>
            <w:bottom w:val="none" w:sz="0" w:space="0" w:color="auto"/>
            <w:right w:val="none" w:sz="0" w:space="0" w:color="auto"/>
          </w:divBdr>
        </w:div>
        <w:div w:id="1632637963">
          <w:marLeft w:val="0"/>
          <w:marRight w:val="0"/>
          <w:marTop w:val="0"/>
          <w:marBottom w:val="0"/>
          <w:divBdr>
            <w:top w:val="none" w:sz="0" w:space="0" w:color="auto"/>
            <w:left w:val="none" w:sz="0" w:space="0" w:color="auto"/>
            <w:bottom w:val="none" w:sz="0" w:space="0" w:color="auto"/>
            <w:right w:val="none" w:sz="0" w:space="0" w:color="auto"/>
          </w:divBdr>
        </w:div>
        <w:div w:id="1961185455">
          <w:marLeft w:val="0"/>
          <w:marRight w:val="0"/>
          <w:marTop w:val="0"/>
          <w:marBottom w:val="0"/>
          <w:divBdr>
            <w:top w:val="none" w:sz="0" w:space="0" w:color="auto"/>
            <w:left w:val="none" w:sz="0" w:space="0" w:color="auto"/>
            <w:bottom w:val="none" w:sz="0" w:space="0" w:color="auto"/>
            <w:right w:val="none" w:sz="0" w:space="0" w:color="auto"/>
          </w:divBdr>
        </w:div>
        <w:div w:id="1658722621">
          <w:marLeft w:val="0"/>
          <w:marRight w:val="0"/>
          <w:marTop w:val="0"/>
          <w:marBottom w:val="0"/>
          <w:divBdr>
            <w:top w:val="none" w:sz="0" w:space="0" w:color="auto"/>
            <w:left w:val="none" w:sz="0" w:space="0" w:color="auto"/>
            <w:bottom w:val="none" w:sz="0" w:space="0" w:color="auto"/>
            <w:right w:val="none" w:sz="0" w:space="0" w:color="auto"/>
          </w:divBdr>
        </w:div>
        <w:div w:id="1343162068">
          <w:marLeft w:val="0"/>
          <w:marRight w:val="0"/>
          <w:marTop w:val="0"/>
          <w:marBottom w:val="0"/>
          <w:divBdr>
            <w:top w:val="none" w:sz="0" w:space="0" w:color="auto"/>
            <w:left w:val="none" w:sz="0" w:space="0" w:color="auto"/>
            <w:bottom w:val="none" w:sz="0" w:space="0" w:color="auto"/>
            <w:right w:val="none" w:sz="0" w:space="0" w:color="auto"/>
          </w:divBdr>
        </w:div>
        <w:div w:id="121074312">
          <w:marLeft w:val="0"/>
          <w:marRight w:val="0"/>
          <w:marTop w:val="0"/>
          <w:marBottom w:val="0"/>
          <w:divBdr>
            <w:top w:val="none" w:sz="0" w:space="0" w:color="auto"/>
            <w:left w:val="none" w:sz="0" w:space="0" w:color="auto"/>
            <w:bottom w:val="none" w:sz="0" w:space="0" w:color="auto"/>
            <w:right w:val="none" w:sz="0" w:space="0" w:color="auto"/>
          </w:divBdr>
        </w:div>
        <w:div w:id="122502668">
          <w:marLeft w:val="0"/>
          <w:marRight w:val="0"/>
          <w:marTop w:val="0"/>
          <w:marBottom w:val="0"/>
          <w:divBdr>
            <w:top w:val="none" w:sz="0" w:space="0" w:color="auto"/>
            <w:left w:val="none" w:sz="0" w:space="0" w:color="auto"/>
            <w:bottom w:val="none" w:sz="0" w:space="0" w:color="auto"/>
            <w:right w:val="none" w:sz="0" w:space="0" w:color="auto"/>
          </w:divBdr>
        </w:div>
        <w:div w:id="1876498063">
          <w:marLeft w:val="0"/>
          <w:marRight w:val="0"/>
          <w:marTop w:val="0"/>
          <w:marBottom w:val="0"/>
          <w:divBdr>
            <w:top w:val="none" w:sz="0" w:space="0" w:color="auto"/>
            <w:left w:val="none" w:sz="0" w:space="0" w:color="auto"/>
            <w:bottom w:val="none" w:sz="0" w:space="0" w:color="auto"/>
            <w:right w:val="none" w:sz="0" w:space="0" w:color="auto"/>
          </w:divBdr>
        </w:div>
        <w:div w:id="1854108630">
          <w:marLeft w:val="0"/>
          <w:marRight w:val="0"/>
          <w:marTop w:val="0"/>
          <w:marBottom w:val="0"/>
          <w:divBdr>
            <w:top w:val="none" w:sz="0" w:space="0" w:color="auto"/>
            <w:left w:val="none" w:sz="0" w:space="0" w:color="auto"/>
            <w:bottom w:val="none" w:sz="0" w:space="0" w:color="auto"/>
            <w:right w:val="none" w:sz="0" w:space="0" w:color="auto"/>
          </w:divBdr>
        </w:div>
        <w:div w:id="1906796343">
          <w:marLeft w:val="0"/>
          <w:marRight w:val="0"/>
          <w:marTop w:val="0"/>
          <w:marBottom w:val="0"/>
          <w:divBdr>
            <w:top w:val="none" w:sz="0" w:space="0" w:color="auto"/>
            <w:left w:val="none" w:sz="0" w:space="0" w:color="auto"/>
            <w:bottom w:val="none" w:sz="0" w:space="0" w:color="auto"/>
            <w:right w:val="none" w:sz="0" w:space="0" w:color="auto"/>
          </w:divBdr>
        </w:div>
        <w:div w:id="1409570842">
          <w:marLeft w:val="0"/>
          <w:marRight w:val="0"/>
          <w:marTop w:val="0"/>
          <w:marBottom w:val="0"/>
          <w:divBdr>
            <w:top w:val="none" w:sz="0" w:space="0" w:color="auto"/>
            <w:left w:val="none" w:sz="0" w:space="0" w:color="auto"/>
            <w:bottom w:val="none" w:sz="0" w:space="0" w:color="auto"/>
            <w:right w:val="none" w:sz="0" w:space="0" w:color="auto"/>
          </w:divBdr>
        </w:div>
        <w:div w:id="1969044942">
          <w:marLeft w:val="0"/>
          <w:marRight w:val="0"/>
          <w:marTop w:val="0"/>
          <w:marBottom w:val="0"/>
          <w:divBdr>
            <w:top w:val="none" w:sz="0" w:space="0" w:color="auto"/>
            <w:left w:val="none" w:sz="0" w:space="0" w:color="auto"/>
            <w:bottom w:val="none" w:sz="0" w:space="0" w:color="auto"/>
            <w:right w:val="none" w:sz="0" w:space="0" w:color="auto"/>
          </w:divBdr>
        </w:div>
        <w:div w:id="497115886">
          <w:marLeft w:val="0"/>
          <w:marRight w:val="0"/>
          <w:marTop w:val="0"/>
          <w:marBottom w:val="0"/>
          <w:divBdr>
            <w:top w:val="none" w:sz="0" w:space="0" w:color="auto"/>
            <w:left w:val="none" w:sz="0" w:space="0" w:color="auto"/>
            <w:bottom w:val="none" w:sz="0" w:space="0" w:color="auto"/>
            <w:right w:val="none" w:sz="0" w:space="0" w:color="auto"/>
          </w:divBdr>
        </w:div>
        <w:div w:id="1882473890">
          <w:marLeft w:val="0"/>
          <w:marRight w:val="0"/>
          <w:marTop w:val="0"/>
          <w:marBottom w:val="0"/>
          <w:divBdr>
            <w:top w:val="none" w:sz="0" w:space="0" w:color="auto"/>
            <w:left w:val="none" w:sz="0" w:space="0" w:color="auto"/>
            <w:bottom w:val="none" w:sz="0" w:space="0" w:color="auto"/>
            <w:right w:val="none" w:sz="0" w:space="0" w:color="auto"/>
          </w:divBdr>
        </w:div>
        <w:div w:id="1952931371">
          <w:marLeft w:val="0"/>
          <w:marRight w:val="0"/>
          <w:marTop w:val="0"/>
          <w:marBottom w:val="0"/>
          <w:divBdr>
            <w:top w:val="none" w:sz="0" w:space="0" w:color="auto"/>
            <w:left w:val="none" w:sz="0" w:space="0" w:color="auto"/>
            <w:bottom w:val="none" w:sz="0" w:space="0" w:color="auto"/>
            <w:right w:val="none" w:sz="0" w:space="0" w:color="auto"/>
          </w:divBdr>
        </w:div>
        <w:div w:id="968902484">
          <w:marLeft w:val="0"/>
          <w:marRight w:val="0"/>
          <w:marTop w:val="0"/>
          <w:marBottom w:val="0"/>
          <w:divBdr>
            <w:top w:val="none" w:sz="0" w:space="0" w:color="auto"/>
            <w:left w:val="none" w:sz="0" w:space="0" w:color="auto"/>
            <w:bottom w:val="none" w:sz="0" w:space="0" w:color="auto"/>
            <w:right w:val="none" w:sz="0" w:space="0" w:color="auto"/>
          </w:divBdr>
        </w:div>
      </w:divsChild>
    </w:div>
    <w:div w:id="2013415049">
      <w:bodyDiv w:val="1"/>
      <w:marLeft w:val="0"/>
      <w:marRight w:val="0"/>
      <w:marTop w:val="0"/>
      <w:marBottom w:val="0"/>
      <w:divBdr>
        <w:top w:val="none" w:sz="0" w:space="0" w:color="auto"/>
        <w:left w:val="none" w:sz="0" w:space="0" w:color="auto"/>
        <w:bottom w:val="none" w:sz="0" w:space="0" w:color="auto"/>
        <w:right w:val="none" w:sz="0" w:space="0" w:color="auto"/>
      </w:divBdr>
    </w:div>
    <w:div w:id="2013608611">
      <w:bodyDiv w:val="1"/>
      <w:marLeft w:val="0"/>
      <w:marRight w:val="0"/>
      <w:marTop w:val="0"/>
      <w:marBottom w:val="0"/>
      <w:divBdr>
        <w:top w:val="none" w:sz="0" w:space="0" w:color="auto"/>
        <w:left w:val="none" w:sz="0" w:space="0" w:color="auto"/>
        <w:bottom w:val="none" w:sz="0" w:space="0" w:color="auto"/>
        <w:right w:val="none" w:sz="0" w:space="0" w:color="auto"/>
      </w:divBdr>
    </w:div>
    <w:div w:id="2013753882">
      <w:bodyDiv w:val="1"/>
      <w:marLeft w:val="0"/>
      <w:marRight w:val="0"/>
      <w:marTop w:val="0"/>
      <w:marBottom w:val="0"/>
      <w:divBdr>
        <w:top w:val="none" w:sz="0" w:space="0" w:color="auto"/>
        <w:left w:val="none" w:sz="0" w:space="0" w:color="auto"/>
        <w:bottom w:val="none" w:sz="0" w:space="0" w:color="auto"/>
        <w:right w:val="none" w:sz="0" w:space="0" w:color="auto"/>
      </w:divBdr>
    </w:div>
    <w:div w:id="2013987811">
      <w:bodyDiv w:val="1"/>
      <w:marLeft w:val="0"/>
      <w:marRight w:val="0"/>
      <w:marTop w:val="0"/>
      <w:marBottom w:val="0"/>
      <w:divBdr>
        <w:top w:val="none" w:sz="0" w:space="0" w:color="auto"/>
        <w:left w:val="none" w:sz="0" w:space="0" w:color="auto"/>
        <w:bottom w:val="none" w:sz="0" w:space="0" w:color="auto"/>
        <w:right w:val="none" w:sz="0" w:space="0" w:color="auto"/>
      </w:divBdr>
    </w:div>
    <w:div w:id="2014411831">
      <w:bodyDiv w:val="1"/>
      <w:marLeft w:val="0"/>
      <w:marRight w:val="0"/>
      <w:marTop w:val="0"/>
      <w:marBottom w:val="0"/>
      <w:divBdr>
        <w:top w:val="none" w:sz="0" w:space="0" w:color="auto"/>
        <w:left w:val="none" w:sz="0" w:space="0" w:color="auto"/>
        <w:bottom w:val="none" w:sz="0" w:space="0" w:color="auto"/>
        <w:right w:val="none" w:sz="0" w:space="0" w:color="auto"/>
      </w:divBdr>
    </w:div>
    <w:div w:id="2015103940">
      <w:bodyDiv w:val="1"/>
      <w:marLeft w:val="0"/>
      <w:marRight w:val="0"/>
      <w:marTop w:val="0"/>
      <w:marBottom w:val="0"/>
      <w:divBdr>
        <w:top w:val="none" w:sz="0" w:space="0" w:color="auto"/>
        <w:left w:val="none" w:sz="0" w:space="0" w:color="auto"/>
        <w:bottom w:val="none" w:sz="0" w:space="0" w:color="auto"/>
        <w:right w:val="none" w:sz="0" w:space="0" w:color="auto"/>
      </w:divBdr>
    </w:div>
    <w:div w:id="2015112931">
      <w:bodyDiv w:val="1"/>
      <w:marLeft w:val="0"/>
      <w:marRight w:val="0"/>
      <w:marTop w:val="0"/>
      <w:marBottom w:val="0"/>
      <w:divBdr>
        <w:top w:val="none" w:sz="0" w:space="0" w:color="auto"/>
        <w:left w:val="none" w:sz="0" w:space="0" w:color="auto"/>
        <w:bottom w:val="none" w:sz="0" w:space="0" w:color="auto"/>
        <w:right w:val="none" w:sz="0" w:space="0" w:color="auto"/>
      </w:divBdr>
    </w:div>
    <w:div w:id="2015306037">
      <w:bodyDiv w:val="1"/>
      <w:marLeft w:val="0"/>
      <w:marRight w:val="0"/>
      <w:marTop w:val="0"/>
      <w:marBottom w:val="0"/>
      <w:divBdr>
        <w:top w:val="none" w:sz="0" w:space="0" w:color="auto"/>
        <w:left w:val="none" w:sz="0" w:space="0" w:color="auto"/>
        <w:bottom w:val="none" w:sz="0" w:space="0" w:color="auto"/>
        <w:right w:val="none" w:sz="0" w:space="0" w:color="auto"/>
      </w:divBdr>
    </w:div>
    <w:div w:id="2015718620">
      <w:bodyDiv w:val="1"/>
      <w:marLeft w:val="0"/>
      <w:marRight w:val="0"/>
      <w:marTop w:val="0"/>
      <w:marBottom w:val="0"/>
      <w:divBdr>
        <w:top w:val="none" w:sz="0" w:space="0" w:color="auto"/>
        <w:left w:val="none" w:sz="0" w:space="0" w:color="auto"/>
        <w:bottom w:val="none" w:sz="0" w:space="0" w:color="auto"/>
        <w:right w:val="none" w:sz="0" w:space="0" w:color="auto"/>
      </w:divBdr>
    </w:div>
    <w:div w:id="2015759739">
      <w:bodyDiv w:val="1"/>
      <w:marLeft w:val="0"/>
      <w:marRight w:val="0"/>
      <w:marTop w:val="0"/>
      <w:marBottom w:val="0"/>
      <w:divBdr>
        <w:top w:val="none" w:sz="0" w:space="0" w:color="auto"/>
        <w:left w:val="none" w:sz="0" w:space="0" w:color="auto"/>
        <w:bottom w:val="none" w:sz="0" w:space="0" w:color="auto"/>
        <w:right w:val="none" w:sz="0" w:space="0" w:color="auto"/>
      </w:divBdr>
    </w:div>
    <w:div w:id="2015915149">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105916">
      <w:bodyDiv w:val="1"/>
      <w:marLeft w:val="0"/>
      <w:marRight w:val="0"/>
      <w:marTop w:val="0"/>
      <w:marBottom w:val="0"/>
      <w:divBdr>
        <w:top w:val="none" w:sz="0" w:space="0" w:color="auto"/>
        <w:left w:val="none" w:sz="0" w:space="0" w:color="auto"/>
        <w:bottom w:val="none" w:sz="0" w:space="0" w:color="auto"/>
        <w:right w:val="none" w:sz="0" w:space="0" w:color="auto"/>
      </w:divBdr>
    </w:div>
    <w:div w:id="2016154039">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7922126">
      <w:bodyDiv w:val="1"/>
      <w:marLeft w:val="0"/>
      <w:marRight w:val="0"/>
      <w:marTop w:val="0"/>
      <w:marBottom w:val="0"/>
      <w:divBdr>
        <w:top w:val="none" w:sz="0" w:space="0" w:color="auto"/>
        <w:left w:val="none" w:sz="0" w:space="0" w:color="auto"/>
        <w:bottom w:val="none" w:sz="0" w:space="0" w:color="auto"/>
        <w:right w:val="none" w:sz="0" w:space="0" w:color="auto"/>
      </w:divBdr>
    </w:div>
    <w:div w:id="2019044181">
      <w:bodyDiv w:val="1"/>
      <w:marLeft w:val="0"/>
      <w:marRight w:val="0"/>
      <w:marTop w:val="0"/>
      <w:marBottom w:val="0"/>
      <w:divBdr>
        <w:top w:val="none" w:sz="0" w:space="0" w:color="auto"/>
        <w:left w:val="none" w:sz="0" w:space="0" w:color="auto"/>
        <w:bottom w:val="none" w:sz="0" w:space="0" w:color="auto"/>
        <w:right w:val="none" w:sz="0" w:space="0" w:color="auto"/>
      </w:divBdr>
    </w:div>
    <w:div w:id="2019191694">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19892401">
      <w:bodyDiv w:val="1"/>
      <w:marLeft w:val="0"/>
      <w:marRight w:val="0"/>
      <w:marTop w:val="0"/>
      <w:marBottom w:val="0"/>
      <w:divBdr>
        <w:top w:val="none" w:sz="0" w:space="0" w:color="auto"/>
        <w:left w:val="none" w:sz="0" w:space="0" w:color="auto"/>
        <w:bottom w:val="none" w:sz="0" w:space="0" w:color="auto"/>
        <w:right w:val="none" w:sz="0" w:space="0" w:color="auto"/>
      </w:divBdr>
    </w:div>
    <w:div w:id="2020429524">
      <w:bodyDiv w:val="1"/>
      <w:marLeft w:val="0"/>
      <w:marRight w:val="0"/>
      <w:marTop w:val="0"/>
      <w:marBottom w:val="0"/>
      <w:divBdr>
        <w:top w:val="none" w:sz="0" w:space="0" w:color="auto"/>
        <w:left w:val="none" w:sz="0" w:space="0" w:color="auto"/>
        <w:bottom w:val="none" w:sz="0" w:space="0" w:color="auto"/>
        <w:right w:val="none" w:sz="0" w:space="0" w:color="auto"/>
      </w:divBdr>
    </w:div>
    <w:div w:id="2020741566">
      <w:bodyDiv w:val="1"/>
      <w:marLeft w:val="0"/>
      <w:marRight w:val="0"/>
      <w:marTop w:val="0"/>
      <w:marBottom w:val="0"/>
      <w:divBdr>
        <w:top w:val="none" w:sz="0" w:space="0" w:color="auto"/>
        <w:left w:val="none" w:sz="0" w:space="0" w:color="auto"/>
        <w:bottom w:val="none" w:sz="0" w:space="0" w:color="auto"/>
        <w:right w:val="none" w:sz="0" w:space="0" w:color="auto"/>
      </w:divBdr>
    </w:div>
    <w:div w:id="2020882815">
      <w:bodyDiv w:val="1"/>
      <w:marLeft w:val="0"/>
      <w:marRight w:val="0"/>
      <w:marTop w:val="0"/>
      <w:marBottom w:val="0"/>
      <w:divBdr>
        <w:top w:val="none" w:sz="0" w:space="0" w:color="auto"/>
        <w:left w:val="none" w:sz="0" w:space="0" w:color="auto"/>
        <w:bottom w:val="none" w:sz="0" w:space="0" w:color="auto"/>
        <w:right w:val="none" w:sz="0" w:space="0" w:color="auto"/>
      </w:divBdr>
    </w:div>
    <w:div w:id="2021346265">
      <w:bodyDiv w:val="1"/>
      <w:marLeft w:val="0"/>
      <w:marRight w:val="0"/>
      <w:marTop w:val="0"/>
      <w:marBottom w:val="0"/>
      <w:divBdr>
        <w:top w:val="none" w:sz="0" w:space="0" w:color="auto"/>
        <w:left w:val="none" w:sz="0" w:space="0" w:color="auto"/>
        <w:bottom w:val="none" w:sz="0" w:space="0" w:color="auto"/>
        <w:right w:val="none" w:sz="0" w:space="0" w:color="auto"/>
      </w:divBdr>
    </w:div>
    <w:div w:id="2021352951">
      <w:bodyDiv w:val="1"/>
      <w:marLeft w:val="0"/>
      <w:marRight w:val="0"/>
      <w:marTop w:val="0"/>
      <w:marBottom w:val="0"/>
      <w:divBdr>
        <w:top w:val="none" w:sz="0" w:space="0" w:color="auto"/>
        <w:left w:val="none" w:sz="0" w:space="0" w:color="auto"/>
        <w:bottom w:val="none" w:sz="0" w:space="0" w:color="auto"/>
        <w:right w:val="none" w:sz="0" w:space="0" w:color="auto"/>
      </w:divBdr>
    </w:div>
    <w:div w:id="2021614196">
      <w:bodyDiv w:val="1"/>
      <w:marLeft w:val="0"/>
      <w:marRight w:val="0"/>
      <w:marTop w:val="0"/>
      <w:marBottom w:val="0"/>
      <w:divBdr>
        <w:top w:val="none" w:sz="0" w:space="0" w:color="auto"/>
        <w:left w:val="none" w:sz="0" w:space="0" w:color="auto"/>
        <w:bottom w:val="none" w:sz="0" w:space="0" w:color="auto"/>
        <w:right w:val="none" w:sz="0" w:space="0" w:color="auto"/>
      </w:divBdr>
    </w:div>
    <w:div w:id="2021733804">
      <w:bodyDiv w:val="1"/>
      <w:marLeft w:val="0"/>
      <w:marRight w:val="0"/>
      <w:marTop w:val="0"/>
      <w:marBottom w:val="0"/>
      <w:divBdr>
        <w:top w:val="none" w:sz="0" w:space="0" w:color="auto"/>
        <w:left w:val="none" w:sz="0" w:space="0" w:color="auto"/>
        <w:bottom w:val="none" w:sz="0" w:space="0" w:color="auto"/>
        <w:right w:val="none" w:sz="0" w:space="0" w:color="auto"/>
      </w:divBdr>
    </w:div>
    <w:div w:id="2022389000">
      <w:bodyDiv w:val="1"/>
      <w:marLeft w:val="0"/>
      <w:marRight w:val="0"/>
      <w:marTop w:val="0"/>
      <w:marBottom w:val="0"/>
      <w:divBdr>
        <w:top w:val="none" w:sz="0" w:space="0" w:color="auto"/>
        <w:left w:val="none" w:sz="0" w:space="0" w:color="auto"/>
        <w:bottom w:val="none" w:sz="0" w:space="0" w:color="auto"/>
        <w:right w:val="none" w:sz="0" w:space="0" w:color="auto"/>
      </w:divBdr>
    </w:div>
    <w:div w:id="2022773301">
      <w:bodyDiv w:val="1"/>
      <w:marLeft w:val="0"/>
      <w:marRight w:val="0"/>
      <w:marTop w:val="0"/>
      <w:marBottom w:val="0"/>
      <w:divBdr>
        <w:top w:val="none" w:sz="0" w:space="0" w:color="auto"/>
        <w:left w:val="none" w:sz="0" w:space="0" w:color="auto"/>
        <w:bottom w:val="none" w:sz="0" w:space="0" w:color="auto"/>
        <w:right w:val="none" w:sz="0" w:space="0" w:color="auto"/>
      </w:divBdr>
    </w:div>
    <w:div w:id="2023047861">
      <w:bodyDiv w:val="1"/>
      <w:marLeft w:val="0"/>
      <w:marRight w:val="0"/>
      <w:marTop w:val="0"/>
      <w:marBottom w:val="0"/>
      <w:divBdr>
        <w:top w:val="none" w:sz="0" w:space="0" w:color="auto"/>
        <w:left w:val="none" w:sz="0" w:space="0" w:color="auto"/>
        <w:bottom w:val="none" w:sz="0" w:space="0" w:color="auto"/>
        <w:right w:val="none" w:sz="0" w:space="0" w:color="auto"/>
      </w:divBdr>
    </w:div>
    <w:div w:id="2023312499">
      <w:bodyDiv w:val="1"/>
      <w:marLeft w:val="0"/>
      <w:marRight w:val="0"/>
      <w:marTop w:val="0"/>
      <w:marBottom w:val="0"/>
      <w:divBdr>
        <w:top w:val="none" w:sz="0" w:space="0" w:color="auto"/>
        <w:left w:val="none" w:sz="0" w:space="0" w:color="auto"/>
        <w:bottom w:val="none" w:sz="0" w:space="0" w:color="auto"/>
        <w:right w:val="none" w:sz="0" w:space="0" w:color="auto"/>
      </w:divBdr>
    </w:div>
    <w:div w:id="2023432896">
      <w:bodyDiv w:val="1"/>
      <w:marLeft w:val="0"/>
      <w:marRight w:val="0"/>
      <w:marTop w:val="0"/>
      <w:marBottom w:val="0"/>
      <w:divBdr>
        <w:top w:val="none" w:sz="0" w:space="0" w:color="auto"/>
        <w:left w:val="none" w:sz="0" w:space="0" w:color="auto"/>
        <w:bottom w:val="none" w:sz="0" w:space="0" w:color="auto"/>
        <w:right w:val="none" w:sz="0" w:space="0" w:color="auto"/>
      </w:divBdr>
      <w:divsChild>
        <w:div w:id="1485465551">
          <w:marLeft w:val="0"/>
          <w:marRight w:val="0"/>
          <w:marTop w:val="0"/>
          <w:marBottom w:val="0"/>
          <w:divBdr>
            <w:top w:val="none" w:sz="0" w:space="0" w:color="auto"/>
            <w:left w:val="none" w:sz="0" w:space="0" w:color="auto"/>
            <w:bottom w:val="none" w:sz="0" w:space="0" w:color="auto"/>
            <w:right w:val="none" w:sz="0" w:space="0" w:color="auto"/>
          </w:divBdr>
        </w:div>
        <w:div w:id="129445760">
          <w:marLeft w:val="0"/>
          <w:marRight w:val="0"/>
          <w:marTop w:val="0"/>
          <w:marBottom w:val="0"/>
          <w:divBdr>
            <w:top w:val="none" w:sz="0" w:space="0" w:color="auto"/>
            <w:left w:val="none" w:sz="0" w:space="0" w:color="auto"/>
            <w:bottom w:val="none" w:sz="0" w:space="0" w:color="auto"/>
            <w:right w:val="none" w:sz="0" w:space="0" w:color="auto"/>
          </w:divBdr>
        </w:div>
        <w:div w:id="1607612239">
          <w:marLeft w:val="0"/>
          <w:marRight w:val="0"/>
          <w:marTop w:val="0"/>
          <w:marBottom w:val="0"/>
          <w:divBdr>
            <w:top w:val="none" w:sz="0" w:space="0" w:color="auto"/>
            <w:left w:val="none" w:sz="0" w:space="0" w:color="auto"/>
            <w:bottom w:val="none" w:sz="0" w:space="0" w:color="auto"/>
            <w:right w:val="none" w:sz="0" w:space="0" w:color="auto"/>
          </w:divBdr>
        </w:div>
        <w:div w:id="1806120426">
          <w:marLeft w:val="0"/>
          <w:marRight w:val="0"/>
          <w:marTop w:val="0"/>
          <w:marBottom w:val="0"/>
          <w:divBdr>
            <w:top w:val="none" w:sz="0" w:space="0" w:color="auto"/>
            <w:left w:val="none" w:sz="0" w:space="0" w:color="auto"/>
            <w:bottom w:val="none" w:sz="0" w:space="0" w:color="auto"/>
            <w:right w:val="none" w:sz="0" w:space="0" w:color="auto"/>
          </w:divBdr>
        </w:div>
        <w:div w:id="1491360824">
          <w:marLeft w:val="0"/>
          <w:marRight w:val="0"/>
          <w:marTop w:val="0"/>
          <w:marBottom w:val="0"/>
          <w:divBdr>
            <w:top w:val="none" w:sz="0" w:space="0" w:color="auto"/>
            <w:left w:val="none" w:sz="0" w:space="0" w:color="auto"/>
            <w:bottom w:val="none" w:sz="0" w:space="0" w:color="auto"/>
            <w:right w:val="none" w:sz="0" w:space="0" w:color="auto"/>
          </w:divBdr>
        </w:div>
        <w:div w:id="15737856">
          <w:marLeft w:val="0"/>
          <w:marRight w:val="0"/>
          <w:marTop w:val="0"/>
          <w:marBottom w:val="0"/>
          <w:divBdr>
            <w:top w:val="none" w:sz="0" w:space="0" w:color="auto"/>
            <w:left w:val="none" w:sz="0" w:space="0" w:color="auto"/>
            <w:bottom w:val="none" w:sz="0" w:space="0" w:color="auto"/>
            <w:right w:val="none" w:sz="0" w:space="0" w:color="auto"/>
          </w:divBdr>
        </w:div>
        <w:div w:id="596057255">
          <w:marLeft w:val="0"/>
          <w:marRight w:val="0"/>
          <w:marTop w:val="0"/>
          <w:marBottom w:val="0"/>
          <w:divBdr>
            <w:top w:val="none" w:sz="0" w:space="0" w:color="auto"/>
            <w:left w:val="none" w:sz="0" w:space="0" w:color="auto"/>
            <w:bottom w:val="none" w:sz="0" w:space="0" w:color="auto"/>
            <w:right w:val="none" w:sz="0" w:space="0" w:color="auto"/>
          </w:divBdr>
        </w:div>
        <w:div w:id="1396511439">
          <w:marLeft w:val="0"/>
          <w:marRight w:val="0"/>
          <w:marTop w:val="0"/>
          <w:marBottom w:val="0"/>
          <w:divBdr>
            <w:top w:val="none" w:sz="0" w:space="0" w:color="auto"/>
            <w:left w:val="none" w:sz="0" w:space="0" w:color="auto"/>
            <w:bottom w:val="none" w:sz="0" w:space="0" w:color="auto"/>
            <w:right w:val="none" w:sz="0" w:space="0" w:color="auto"/>
          </w:divBdr>
        </w:div>
        <w:div w:id="765149192">
          <w:marLeft w:val="0"/>
          <w:marRight w:val="0"/>
          <w:marTop w:val="0"/>
          <w:marBottom w:val="0"/>
          <w:divBdr>
            <w:top w:val="none" w:sz="0" w:space="0" w:color="auto"/>
            <w:left w:val="none" w:sz="0" w:space="0" w:color="auto"/>
            <w:bottom w:val="none" w:sz="0" w:space="0" w:color="auto"/>
            <w:right w:val="none" w:sz="0" w:space="0" w:color="auto"/>
          </w:divBdr>
        </w:div>
        <w:div w:id="435446782">
          <w:marLeft w:val="0"/>
          <w:marRight w:val="0"/>
          <w:marTop w:val="0"/>
          <w:marBottom w:val="0"/>
          <w:divBdr>
            <w:top w:val="none" w:sz="0" w:space="0" w:color="auto"/>
            <w:left w:val="none" w:sz="0" w:space="0" w:color="auto"/>
            <w:bottom w:val="none" w:sz="0" w:space="0" w:color="auto"/>
            <w:right w:val="none" w:sz="0" w:space="0" w:color="auto"/>
          </w:divBdr>
        </w:div>
        <w:div w:id="812646443">
          <w:marLeft w:val="0"/>
          <w:marRight w:val="0"/>
          <w:marTop w:val="0"/>
          <w:marBottom w:val="0"/>
          <w:divBdr>
            <w:top w:val="none" w:sz="0" w:space="0" w:color="auto"/>
            <w:left w:val="none" w:sz="0" w:space="0" w:color="auto"/>
            <w:bottom w:val="none" w:sz="0" w:space="0" w:color="auto"/>
            <w:right w:val="none" w:sz="0" w:space="0" w:color="auto"/>
          </w:divBdr>
        </w:div>
        <w:div w:id="1856725200">
          <w:marLeft w:val="0"/>
          <w:marRight w:val="0"/>
          <w:marTop w:val="0"/>
          <w:marBottom w:val="0"/>
          <w:divBdr>
            <w:top w:val="none" w:sz="0" w:space="0" w:color="auto"/>
            <w:left w:val="none" w:sz="0" w:space="0" w:color="auto"/>
            <w:bottom w:val="none" w:sz="0" w:space="0" w:color="auto"/>
            <w:right w:val="none" w:sz="0" w:space="0" w:color="auto"/>
          </w:divBdr>
        </w:div>
        <w:div w:id="785850023">
          <w:marLeft w:val="0"/>
          <w:marRight w:val="0"/>
          <w:marTop w:val="0"/>
          <w:marBottom w:val="0"/>
          <w:divBdr>
            <w:top w:val="none" w:sz="0" w:space="0" w:color="auto"/>
            <w:left w:val="none" w:sz="0" w:space="0" w:color="auto"/>
            <w:bottom w:val="none" w:sz="0" w:space="0" w:color="auto"/>
            <w:right w:val="none" w:sz="0" w:space="0" w:color="auto"/>
          </w:divBdr>
        </w:div>
        <w:div w:id="2083601507">
          <w:marLeft w:val="0"/>
          <w:marRight w:val="0"/>
          <w:marTop w:val="0"/>
          <w:marBottom w:val="0"/>
          <w:divBdr>
            <w:top w:val="none" w:sz="0" w:space="0" w:color="auto"/>
            <w:left w:val="none" w:sz="0" w:space="0" w:color="auto"/>
            <w:bottom w:val="none" w:sz="0" w:space="0" w:color="auto"/>
            <w:right w:val="none" w:sz="0" w:space="0" w:color="auto"/>
          </w:divBdr>
        </w:div>
        <w:div w:id="1027801866">
          <w:marLeft w:val="0"/>
          <w:marRight w:val="0"/>
          <w:marTop w:val="0"/>
          <w:marBottom w:val="0"/>
          <w:divBdr>
            <w:top w:val="none" w:sz="0" w:space="0" w:color="auto"/>
            <w:left w:val="none" w:sz="0" w:space="0" w:color="auto"/>
            <w:bottom w:val="none" w:sz="0" w:space="0" w:color="auto"/>
            <w:right w:val="none" w:sz="0" w:space="0" w:color="auto"/>
          </w:divBdr>
        </w:div>
        <w:div w:id="837693373">
          <w:marLeft w:val="0"/>
          <w:marRight w:val="0"/>
          <w:marTop w:val="0"/>
          <w:marBottom w:val="0"/>
          <w:divBdr>
            <w:top w:val="none" w:sz="0" w:space="0" w:color="auto"/>
            <w:left w:val="none" w:sz="0" w:space="0" w:color="auto"/>
            <w:bottom w:val="none" w:sz="0" w:space="0" w:color="auto"/>
            <w:right w:val="none" w:sz="0" w:space="0" w:color="auto"/>
          </w:divBdr>
        </w:div>
        <w:div w:id="2037265073">
          <w:marLeft w:val="0"/>
          <w:marRight w:val="0"/>
          <w:marTop w:val="0"/>
          <w:marBottom w:val="0"/>
          <w:divBdr>
            <w:top w:val="none" w:sz="0" w:space="0" w:color="auto"/>
            <w:left w:val="none" w:sz="0" w:space="0" w:color="auto"/>
            <w:bottom w:val="none" w:sz="0" w:space="0" w:color="auto"/>
            <w:right w:val="none" w:sz="0" w:space="0" w:color="auto"/>
          </w:divBdr>
        </w:div>
        <w:div w:id="1105152207">
          <w:marLeft w:val="0"/>
          <w:marRight w:val="0"/>
          <w:marTop w:val="0"/>
          <w:marBottom w:val="0"/>
          <w:divBdr>
            <w:top w:val="none" w:sz="0" w:space="0" w:color="auto"/>
            <w:left w:val="none" w:sz="0" w:space="0" w:color="auto"/>
            <w:bottom w:val="none" w:sz="0" w:space="0" w:color="auto"/>
            <w:right w:val="none" w:sz="0" w:space="0" w:color="auto"/>
          </w:divBdr>
        </w:div>
        <w:div w:id="1312055170">
          <w:marLeft w:val="0"/>
          <w:marRight w:val="0"/>
          <w:marTop w:val="0"/>
          <w:marBottom w:val="0"/>
          <w:divBdr>
            <w:top w:val="none" w:sz="0" w:space="0" w:color="auto"/>
            <w:left w:val="none" w:sz="0" w:space="0" w:color="auto"/>
            <w:bottom w:val="none" w:sz="0" w:space="0" w:color="auto"/>
            <w:right w:val="none" w:sz="0" w:space="0" w:color="auto"/>
          </w:divBdr>
        </w:div>
        <w:div w:id="807478338">
          <w:marLeft w:val="0"/>
          <w:marRight w:val="0"/>
          <w:marTop w:val="0"/>
          <w:marBottom w:val="0"/>
          <w:divBdr>
            <w:top w:val="none" w:sz="0" w:space="0" w:color="auto"/>
            <w:left w:val="none" w:sz="0" w:space="0" w:color="auto"/>
            <w:bottom w:val="none" w:sz="0" w:space="0" w:color="auto"/>
            <w:right w:val="none" w:sz="0" w:space="0" w:color="auto"/>
          </w:divBdr>
        </w:div>
        <w:div w:id="14044158">
          <w:marLeft w:val="0"/>
          <w:marRight w:val="0"/>
          <w:marTop w:val="0"/>
          <w:marBottom w:val="0"/>
          <w:divBdr>
            <w:top w:val="none" w:sz="0" w:space="0" w:color="auto"/>
            <w:left w:val="none" w:sz="0" w:space="0" w:color="auto"/>
            <w:bottom w:val="none" w:sz="0" w:space="0" w:color="auto"/>
            <w:right w:val="none" w:sz="0" w:space="0" w:color="auto"/>
          </w:divBdr>
        </w:div>
        <w:div w:id="1571034547">
          <w:marLeft w:val="0"/>
          <w:marRight w:val="0"/>
          <w:marTop w:val="0"/>
          <w:marBottom w:val="0"/>
          <w:divBdr>
            <w:top w:val="none" w:sz="0" w:space="0" w:color="auto"/>
            <w:left w:val="none" w:sz="0" w:space="0" w:color="auto"/>
            <w:bottom w:val="none" w:sz="0" w:space="0" w:color="auto"/>
            <w:right w:val="none" w:sz="0" w:space="0" w:color="auto"/>
          </w:divBdr>
        </w:div>
        <w:div w:id="163864932">
          <w:marLeft w:val="0"/>
          <w:marRight w:val="0"/>
          <w:marTop w:val="0"/>
          <w:marBottom w:val="0"/>
          <w:divBdr>
            <w:top w:val="none" w:sz="0" w:space="0" w:color="auto"/>
            <w:left w:val="none" w:sz="0" w:space="0" w:color="auto"/>
            <w:bottom w:val="none" w:sz="0" w:space="0" w:color="auto"/>
            <w:right w:val="none" w:sz="0" w:space="0" w:color="auto"/>
          </w:divBdr>
        </w:div>
        <w:div w:id="1290549810">
          <w:marLeft w:val="0"/>
          <w:marRight w:val="0"/>
          <w:marTop w:val="0"/>
          <w:marBottom w:val="0"/>
          <w:divBdr>
            <w:top w:val="none" w:sz="0" w:space="0" w:color="auto"/>
            <w:left w:val="none" w:sz="0" w:space="0" w:color="auto"/>
            <w:bottom w:val="none" w:sz="0" w:space="0" w:color="auto"/>
            <w:right w:val="none" w:sz="0" w:space="0" w:color="auto"/>
          </w:divBdr>
        </w:div>
        <w:div w:id="712002984">
          <w:marLeft w:val="0"/>
          <w:marRight w:val="0"/>
          <w:marTop w:val="0"/>
          <w:marBottom w:val="0"/>
          <w:divBdr>
            <w:top w:val="none" w:sz="0" w:space="0" w:color="auto"/>
            <w:left w:val="none" w:sz="0" w:space="0" w:color="auto"/>
            <w:bottom w:val="none" w:sz="0" w:space="0" w:color="auto"/>
            <w:right w:val="none" w:sz="0" w:space="0" w:color="auto"/>
          </w:divBdr>
        </w:div>
        <w:div w:id="1198010586">
          <w:marLeft w:val="0"/>
          <w:marRight w:val="0"/>
          <w:marTop w:val="0"/>
          <w:marBottom w:val="0"/>
          <w:divBdr>
            <w:top w:val="none" w:sz="0" w:space="0" w:color="auto"/>
            <w:left w:val="none" w:sz="0" w:space="0" w:color="auto"/>
            <w:bottom w:val="none" w:sz="0" w:space="0" w:color="auto"/>
            <w:right w:val="none" w:sz="0" w:space="0" w:color="auto"/>
          </w:divBdr>
        </w:div>
        <w:div w:id="566494381">
          <w:marLeft w:val="0"/>
          <w:marRight w:val="0"/>
          <w:marTop w:val="0"/>
          <w:marBottom w:val="0"/>
          <w:divBdr>
            <w:top w:val="none" w:sz="0" w:space="0" w:color="auto"/>
            <w:left w:val="none" w:sz="0" w:space="0" w:color="auto"/>
            <w:bottom w:val="none" w:sz="0" w:space="0" w:color="auto"/>
            <w:right w:val="none" w:sz="0" w:space="0" w:color="auto"/>
          </w:divBdr>
        </w:div>
        <w:div w:id="1935429876">
          <w:marLeft w:val="0"/>
          <w:marRight w:val="0"/>
          <w:marTop w:val="0"/>
          <w:marBottom w:val="0"/>
          <w:divBdr>
            <w:top w:val="none" w:sz="0" w:space="0" w:color="auto"/>
            <w:left w:val="none" w:sz="0" w:space="0" w:color="auto"/>
            <w:bottom w:val="none" w:sz="0" w:space="0" w:color="auto"/>
            <w:right w:val="none" w:sz="0" w:space="0" w:color="auto"/>
          </w:divBdr>
        </w:div>
        <w:div w:id="1051225331">
          <w:marLeft w:val="0"/>
          <w:marRight w:val="0"/>
          <w:marTop w:val="0"/>
          <w:marBottom w:val="0"/>
          <w:divBdr>
            <w:top w:val="none" w:sz="0" w:space="0" w:color="auto"/>
            <w:left w:val="none" w:sz="0" w:space="0" w:color="auto"/>
            <w:bottom w:val="none" w:sz="0" w:space="0" w:color="auto"/>
            <w:right w:val="none" w:sz="0" w:space="0" w:color="auto"/>
          </w:divBdr>
        </w:div>
        <w:div w:id="1059748360">
          <w:marLeft w:val="0"/>
          <w:marRight w:val="0"/>
          <w:marTop w:val="0"/>
          <w:marBottom w:val="0"/>
          <w:divBdr>
            <w:top w:val="none" w:sz="0" w:space="0" w:color="auto"/>
            <w:left w:val="none" w:sz="0" w:space="0" w:color="auto"/>
            <w:bottom w:val="none" w:sz="0" w:space="0" w:color="auto"/>
            <w:right w:val="none" w:sz="0" w:space="0" w:color="auto"/>
          </w:divBdr>
        </w:div>
        <w:div w:id="614948469">
          <w:marLeft w:val="0"/>
          <w:marRight w:val="0"/>
          <w:marTop w:val="0"/>
          <w:marBottom w:val="0"/>
          <w:divBdr>
            <w:top w:val="none" w:sz="0" w:space="0" w:color="auto"/>
            <w:left w:val="none" w:sz="0" w:space="0" w:color="auto"/>
            <w:bottom w:val="none" w:sz="0" w:space="0" w:color="auto"/>
            <w:right w:val="none" w:sz="0" w:space="0" w:color="auto"/>
          </w:divBdr>
        </w:div>
        <w:div w:id="1079060881">
          <w:marLeft w:val="0"/>
          <w:marRight w:val="0"/>
          <w:marTop w:val="0"/>
          <w:marBottom w:val="0"/>
          <w:divBdr>
            <w:top w:val="none" w:sz="0" w:space="0" w:color="auto"/>
            <w:left w:val="none" w:sz="0" w:space="0" w:color="auto"/>
            <w:bottom w:val="none" w:sz="0" w:space="0" w:color="auto"/>
            <w:right w:val="none" w:sz="0" w:space="0" w:color="auto"/>
          </w:divBdr>
        </w:div>
        <w:div w:id="842473828">
          <w:marLeft w:val="0"/>
          <w:marRight w:val="0"/>
          <w:marTop w:val="0"/>
          <w:marBottom w:val="0"/>
          <w:divBdr>
            <w:top w:val="none" w:sz="0" w:space="0" w:color="auto"/>
            <w:left w:val="none" w:sz="0" w:space="0" w:color="auto"/>
            <w:bottom w:val="none" w:sz="0" w:space="0" w:color="auto"/>
            <w:right w:val="none" w:sz="0" w:space="0" w:color="auto"/>
          </w:divBdr>
        </w:div>
        <w:div w:id="384186730">
          <w:marLeft w:val="0"/>
          <w:marRight w:val="0"/>
          <w:marTop w:val="0"/>
          <w:marBottom w:val="0"/>
          <w:divBdr>
            <w:top w:val="none" w:sz="0" w:space="0" w:color="auto"/>
            <w:left w:val="none" w:sz="0" w:space="0" w:color="auto"/>
            <w:bottom w:val="none" w:sz="0" w:space="0" w:color="auto"/>
            <w:right w:val="none" w:sz="0" w:space="0" w:color="auto"/>
          </w:divBdr>
        </w:div>
        <w:div w:id="935015729">
          <w:marLeft w:val="0"/>
          <w:marRight w:val="0"/>
          <w:marTop w:val="0"/>
          <w:marBottom w:val="0"/>
          <w:divBdr>
            <w:top w:val="none" w:sz="0" w:space="0" w:color="auto"/>
            <w:left w:val="none" w:sz="0" w:space="0" w:color="auto"/>
            <w:bottom w:val="none" w:sz="0" w:space="0" w:color="auto"/>
            <w:right w:val="none" w:sz="0" w:space="0" w:color="auto"/>
          </w:divBdr>
        </w:div>
        <w:div w:id="635646665">
          <w:marLeft w:val="0"/>
          <w:marRight w:val="0"/>
          <w:marTop w:val="0"/>
          <w:marBottom w:val="0"/>
          <w:divBdr>
            <w:top w:val="none" w:sz="0" w:space="0" w:color="auto"/>
            <w:left w:val="none" w:sz="0" w:space="0" w:color="auto"/>
            <w:bottom w:val="none" w:sz="0" w:space="0" w:color="auto"/>
            <w:right w:val="none" w:sz="0" w:space="0" w:color="auto"/>
          </w:divBdr>
        </w:div>
        <w:div w:id="1440298114">
          <w:marLeft w:val="0"/>
          <w:marRight w:val="0"/>
          <w:marTop w:val="0"/>
          <w:marBottom w:val="0"/>
          <w:divBdr>
            <w:top w:val="none" w:sz="0" w:space="0" w:color="auto"/>
            <w:left w:val="none" w:sz="0" w:space="0" w:color="auto"/>
            <w:bottom w:val="none" w:sz="0" w:space="0" w:color="auto"/>
            <w:right w:val="none" w:sz="0" w:space="0" w:color="auto"/>
          </w:divBdr>
        </w:div>
        <w:div w:id="1738749024">
          <w:marLeft w:val="0"/>
          <w:marRight w:val="0"/>
          <w:marTop w:val="0"/>
          <w:marBottom w:val="0"/>
          <w:divBdr>
            <w:top w:val="none" w:sz="0" w:space="0" w:color="auto"/>
            <w:left w:val="none" w:sz="0" w:space="0" w:color="auto"/>
            <w:bottom w:val="none" w:sz="0" w:space="0" w:color="auto"/>
            <w:right w:val="none" w:sz="0" w:space="0" w:color="auto"/>
          </w:divBdr>
        </w:div>
        <w:div w:id="1487279490">
          <w:marLeft w:val="0"/>
          <w:marRight w:val="0"/>
          <w:marTop w:val="0"/>
          <w:marBottom w:val="0"/>
          <w:divBdr>
            <w:top w:val="none" w:sz="0" w:space="0" w:color="auto"/>
            <w:left w:val="none" w:sz="0" w:space="0" w:color="auto"/>
            <w:bottom w:val="none" w:sz="0" w:space="0" w:color="auto"/>
            <w:right w:val="none" w:sz="0" w:space="0" w:color="auto"/>
          </w:divBdr>
        </w:div>
        <w:div w:id="728000285">
          <w:marLeft w:val="0"/>
          <w:marRight w:val="0"/>
          <w:marTop w:val="0"/>
          <w:marBottom w:val="0"/>
          <w:divBdr>
            <w:top w:val="none" w:sz="0" w:space="0" w:color="auto"/>
            <w:left w:val="none" w:sz="0" w:space="0" w:color="auto"/>
            <w:bottom w:val="none" w:sz="0" w:space="0" w:color="auto"/>
            <w:right w:val="none" w:sz="0" w:space="0" w:color="auto"/>
          </w:divBdr>
        </w:div>
        <w:div w:id="2068868991">
          <w:marLeft w:val="0"/>
          <w:marRight w:val="0"/>
          <w:marTop w:val="0"/>
          <w:marBottom w:val="0"/>
          <w:divBdr>
            <w:top w:val="none" w:sz="0" w:space="0" w:color="auto"/>
            <w:left w:val="none" w:sz="0" w:space="0" w:color="auto"/>
            <w:bottom w:val="none" w:sz="0" w:space="0" w:color="auto"/>
            <w:right w:val="none" w:sz="0" w:space="0" w:color="auto"/>
          </w:divBdr>
        </w:div>
        <w:div w:id="286745392">
          <w:marLeft w:val="0"/>
          <w:marRight w:val="0"/>
          <w:marTop w:val="0"/>
          <w:marBottom w:val="0"/>
          <w:divBdr>
            <w:top w:val="none" w:sz="0" w:space="0" w:color="auto"/>
            <w:left w:val="none" w:sz="0" w:space="0" w:color="auto"/>
            <w:bottom w:val="none" w:sz="0" w:space="0" w:color="auto"/>
            <w:right w:val="none" w:sz="0" w:space="0" w:color="auto"/>
          </w:divBdr>
        </w:div>
        <w:div w:id="1356544707">
          <w:marLeft w:val="0"/>
          <w:marRight w:val="0"/>
          <w:marTop w:val="0"/>
          <w:marBottom w:val="0"/>
          <w:divBdr>
            <w:top w:val="none" w:sz="0" w:space="0" w:color="auto"/>
            <w:left w:val="none" w:sz="0" w:space="0" w:color="auto"/>
            <w:bottom w:val="none" w:sz="0" w:space="0" w:color="auto"/>
            <w:right w:val="none" w:sz="0" w:space="0" w:color="auto"/>
          </w:divBdr>
        </w:div>
        <w:div w:id="1764522675">
          <w:marLeft w:val="0"/>
          <w:marRight w:val="0"/>
          <w:marTop w:val="0"/>
          <w:marBottom w:val="0"/>
          <w:divBdr>
            <w:top w:val="none" w:sz="0" w:space="0" w:color="auto"/>
            <w:left w:val="none" w:sz="0" w:space="0" w:color="auto"/>
            <w:bottom w:val="none" w:sz="0" w:space="0" w:color="auto"/>
            <w:right w:val="none" w:sz="0" w:space="0" w:color="auto"/>
          </w:divBdr>
        </w:div>
        <w:div w:id="1456102435">
          <w:marLeft w:val="0"/>
          <w:marRight w:val="0"/>
          <w:marTop w:val="0"/>
          <w:marBottom w:val="0"/>
          <w:divBdr>
            <w:top w:val="none" w:sz="0" w:space="0" w:color="auto"/>
            <w:left w:val="none" w:sz="0" w:space="0" w:color="auto"/>
            <w:bottom w:val="none" w:sz="0" w:space="0" w:color="auto"/>
            <w:right w:val="none" w:sz="0" w:space="0" w:color="auto"/>
          </w:divBdr>
        </w:div>
        <w:div w:id="1186940181">
          <w:marLeft w:val="0"/>
          <w:marRight w:val="0"/>
          <w:marTop w:val="0"/>
          <w:marBottom w:val="0"/>
          <w:divBdr>
            <w:top w:val="none" w:sz="0" w:space="0" w:color="auto"/>
            <w:left w:val="none" w:sz="0" w:space="0" w:color="auto"/>
            <w:bottom w:val="none" w:sz="0" w:space="0" w:color="auto"/>
            <w:right w:val="none" w:sz="0" w:space="0" w:color="auto"/>
          </w:divBdr>
        </w:div>
        <w:div w:id="1192916549">
          <w:marLeft w:val="0"/>
          <w:marRight w:val="0"/>
          <w:marTop w:val="0"/>
          <w:marBottom w:val="0"/>
          <w:divBdr>
            <w:top w:val="none" w:sz="0" w:space="0" w:color="auto"/>
            <w:left w:val="none" w:sz="0" w:space="0" w:color="auto"/>
            <w:bottom w:val="none" w:sz="0" w:space="0" w:color="auto"/>
            <w:right w:val="none" w:sz="0" w:space="0" w:color="auto"/>
          </w:divBdr>
        </w:div>
        <w:div w:id="1381904250">
          <w:marLeft w:val="0"/>
          <w:marRight w:val="0"/>
          <w:marTop w:val="0"/>
          <w:marBottom w:val="0"/>
          <w:divBdr>
            <w:top w:val="none" w:sz="0" w:space="0" w:color="auto"/>
            <w:left w:val="none" w:sz="0" w:space="0" w:color="auto"/>
            <w:bottom w:val="none" w:sz="0" w:space="0" w:color="auto"/>
            <w:right w:val="none" w:sz="0" w:space="0" w:color="auto"/>
          </w:divBdr>
        </w:div>
        <w:div w:id="2123064701">
          <w:marLeft w:val="0"/>
          <w:marRight w:val="0"/>
          <w:marTop w:val="0"/>
          <w:marBottom w:val="0"/>
          <w:divBdr>
            <w:top w:val="none" w:sz="0" w:space="0" w:color="auto"/>
            <w:left w:val="none" w:sz="0" w:space="0" w:color="auto"/>
            <w:bottom w:val="none" w:sz="0" w:space="0" w:color="auto"/>
            <w:right w:val="none" w:sz="0" w:space="0" w:color="auto"/>
          </w:divBdr>
        </w:div>
        <w:div w:id="317421452">
          <w:marLeft w:val="0"/>
          <w:marRight w:val="0"/>
          <w:marTop w:val="0"/>
          <w:marBottom w:val="0"/>
          <w:divBdr>
            <w:top w:val="none" w:sz="0" w:space="0" w:color="auto"/>
            <w:left w:val="none" w:sz="0" w:space="0" w:color="auto"/>
            <w:bottom w:val="none" w:sz="0" w:space="0" w:color="auto"/>
            <w:right w:val="none" w:sz="0" w:space="0" w:color="auto"/>
          </w:divBdr>
        </w:div>
        <w:div w:id="1549301444">
          <w:marLeft w:val="0"/>
          <w:marRight w:val="0"/>
          <w:marTop w:val="0"/>
          <w:marBottom w:val="0"/>
          <w:divBdr>
            <w:top w:val="none" w:sz="0" w:space="0" w:color="auto"/>
            <w:left w:val="none" w:sz="0" w:space="0" w:color="auto"/>
            <w:bottom w:val="none" w:sz="0" w:space="0" w:color="auto"/>
            <w:right w:val="none" w:sz="0" w:space="0" w:color="auto"/>
          </w:divBdr>
        </w:div>
        <w:div w:id="1967658922">
          <w:marLeft w:val="0"/>
          <w:marRight w:val="0"/>
          <w:marTop w:val="0"/>
          <w:marBottom w:val="0"/>
          <w:divBdr>
            <w:top w:val="none" w:sz="0" w:space="0" w:color="auto"/>
            <w:left w:val="none" w:sz="0" w:space="0" w:color="auto"/>
            <w:bottom w:val="none" w:sz="0" w:space="0" w:color="auto"/>
            <w:right w:val="none" w:sz="0" w:space="0" w:color="auto"/>
          </w:divBdr>
        </w:div>
        <w:div w:id="1645505069">
          <w:marLeft w:val="0"/>
          <w:marRight w:val="0"/>
          <w:marTop w:val="0"/>
          <w:marBottom w:val="0"/>
          <w:divBdr>
            <w:top w:val="none" w:sz="0" w:space="0" w:color="auto"/>
            <w:left w:val="none" w:sz="0" w:space="0" w:color="auto"/>
            <w:bottom w:val="none" w:sz="0" w:space="0" w:color="auto"/>
            <w:right w:val="none" w:sz="0" w:space="0" w:color="auto"/>
          </w:divBdr>
        </w:div>
        <w:div w:id="1895777417">
          <w:marLeft w:val="0"/>
          <w:marRight w:val="0"/>
          <w:marTop w:val="0"/>
          <w:marBottom w:val="0"/>
          <w:divBdr>
            <w:top w:val="none" w:sz="0" w:space="0" w:color="auto"/>
            <w:left w:val="none" w:sz="0" w:space="0" w:color="auto"/>
            <w:bottom w:val="none" w:sz="0" w:space="0" w:color="auto"/>
            <w:right w:val="none" w:sz="0" w:space="0" w:color="auto"/>
          </w:divBdr>
        </w:div>
        <w:div w:id="1345397407">
          <w:marLeft w:val="0"/>
          <w:marRight w:val="0"/>
          <w:marTop w:val="0"/>
          <w:marBottom w:val="0"/>
          <w:divBdr>
            <w:top w:val="none" w:sz="0" w:space="0" w:color="auto"/>
            <w:left w:val="none" w:sz="0" w:space="0" w:color="auto"/>
            <w:bottom w:val="none" w:sz="0" w:space="0" w:color="auto"/>
            <w:right w:val="none" w:sz="0" w:space="0" w:color="auto"/>
          </w:divBdr>
        </w:div>
        <w:div w:id="1348679127">
          <w:marLeft w:val="0"/>
          <w:marRight w:val="0"/>
          <w:marTop w:val="0"/>
          <w:marBottom w:val="0"/>
          <w:divBdr>
            <w:top w:val="none" w:sz="0" w:space="0" w:color="auto"/>
            <w:left w:val="none" w:sz="0" w:space="0" w:color="auto"/>
            <w:bottom w:val="none" w:sz="0" w:space="0" w:color="auto"/>
            <w:right w:val="none" w:sz="0" w:space="0" w:color="auto"/>
          </w:divBdr>
        </w:div>
        <w:div w:id="519202368">
          <w:marLeft w:val="0"/>
          <w:marRight w:val="0"/>
          <w:marTop w:val="0"/>
          <w:marBottom w:val="0"/>
          <w:divBdr>
            <w:top w:val="none" w:sz="0" w:space="0" w:color="auto"/>
            <w:left w:val="none" w:sz="0" w:space="0" w:color="auto"/>
            <w:bottom w:val="none" w:sz="0" w:space="0" w:color="auto"/>
            <w:right w:val="none" w:sz="0" w:space="0" w:color="auto"/>
          </w:divBdr>
        </w:div>
        <w:div w:id="1346665205">
          <w:marLeft w:val="0"/>
          <w:marRight w:val="0"/>
          <w:marTop w:val="0"/>
          <w:marBottom w:val="0"/>
          <w:divBdr>
            <w:top w:val="none" w:sz="0" w:space="0" w:color="auto"/>
            <w:left w:val="none" w:sz="0" w:space="0" w:color="auto"/>
            <w:bottom w:val="none" w:sz="0" w:space="0" w:color="auto"/>
            <w:right w:val="none" w:sz="0" w:space="0" w:color="auto"/>
          </w:divBdr>
        </w:div>
        <w:div w:id="808323660">
          <w:marLeft w:val="0"/>
          <w:marRight w:val="0"/>
          <w:marTop w:val="0"/>
          <w:marBottom w:val="0"/>
          <w:divBdr>
            <w:top w:val="none" w:sz="0" w:space="0" w:color="auto"/>
            <w:left w:val="none" w:sz="0" w:space="0" w:color="auto"/>
            <w:bottom w:val="none" w:sz="0" w:space="0" w:color="auto"/>
            <w:right w:val="none" w:sz="0" w:space="0" w:color="auto"/>
          </w:divBdr>
        </w:div>
        <w:div w:id="502817576">
          <w:marLeft w:val="0"/>
          <w:marRight w:val="0"/>
          <w:marTop w:val="0"/>
          <w:marBottom w:val="0"/>
          <w:divBdr>
            <w:top w:val="none" w:sz="0" w:space="0" w:color="auto"/>
            <w:left w:val="none" w:sz="0" w:space="0" w:color="auto"/>
            <w:bottom w:val="none" w:sz="0" w:space="0" w:color="auto"/>
            <w:right w:val="none" w:sz="0" w:space="0" w:color="auto"/>
          </w:divBdr>
        </w:div>
        <w:div w:id="280307391">
          <w:marLeft w:val="0"/>
          <w:marRight w:val="0"/>
          <w:marTop w:val="0"/>
          <w:marBottom w:val="0"/>
          <w:divBdr>
            <w:top w:val="none" w:sz="0" w:space="0" w:color="auto"/>
            <w:left w:val="none" w:sz="0" w:space="0" w:color="auto"/>
            <w:bottom w:val="none" w:sz="0" w:space="0" w:color="auto"/>
            <w:right w:val="none" w:sz="0" w:space="0" w:color="auto"/>
          </w:divBdr>
        </w:div>
        <w:div w:id="140852126">
          <w:marLeft w:val="0"/>
          <w:marRight w:val="0"/>
          <w:marTop w:val="0"/>
          <w:marBottom w:val="0"/>
          <w:divBdr>
            <w:top w:val="none" w:sz="0" w:space="0" w:color="auto"/>
            <w:left w:val="none" w:sz="0" w:space="0" w:color="auto"/>
            <w:bottom w:val="none" w:sz="0" w:space="0" w:color="auto"/>
            <w:right w:val="none" w:sz="0" w:space="0" w:color="auto"/>
          </w:divBdr>
        </w:div>
        <w:div w:id="1084456201">
          <w:marLeft w:val="0"/>
          <w:marRight w:val="0"/>
          <w:marTop w:val="0"/>
          <w:marBottom w:val="0"/>
          <w:divBdr>
            <w:top w:val="none" w:sz="0" w:space="0" w:color="auto"/>
            <w:left w:val="none" w:sz="0" w:space="0" w:color="auto"/>
            <w:bottom w:val="none" w:sz="0" w:space="0" w:color="auto"/>
            <w:right w:val="none" w:sz="0" w:space="0" w:color="auto"/>
          </w:divBdr>
        </w:div>
        <w:div w:id="1612398858">
          <w:marLeft w:val="0"/>
          <w:marRight w:val="0"/>
          <w:marTop w:val="0"/>
          <w:marBottom w:val="0"/>
          <w:divBdr>
            <w:top w:val="none" w:sz="0" w:space="0" w:color="auto"/>
            <w:left w:val="none" w:sz="0" w:space="0" w:color="auto"/>
            <w:bottom w:val="none" w:sz="0" w:space="0" w:color="auto"/>
            <w:right w:val="none" w:sz="0" w:space="0" w:color="auto"/>
          </w:divBdr>
        </w:div>
        <w:div w:id="1247107226">
          <w:marLeft w:val="0"/>
          <w:marRight w:val="0"/>
          <w:marTop w:val="0"/>
          <w:marBottom w:val="0"/>
          <w:divBdr>
            <w:top w:val="none" w:sz="0" w:space="0" w:color="auto"/>
            <w:left w:val="none" w:sz="0" w:space="0" w:color="auto"/>
            <w:bottom w:val="none" w:sz="0" w:space="0" w:color="auto"/>
            <w:right w:val="none" w:sz="0" w:space="0" w:color="auto"/>
          </w:divBdr>
        </w:div>
        <w:div w:id="626086627">
          <w:marLeft w:val="0"/>
          <w:marRight w:val="0"/>
          <w:marTop w:val="0"/>
          <w:marBottom w:val="0"/>
          <w:divBdr>
            <w:top w:val="none" w:sz="0" w:space="0" w:color="auto"/>
            <w:left w:val="none" w:sz="0" w:space="0" w:color="auto"/>
            <w:bottom w:val="none" w:sz="0" w:space="0" w:color="auto"/>
            <w:right w:val="none" w:sz="0" w:space="0" w:color="auto"/>
          </w:divBdr>
        </w:div>
        <w:div w:id="2138722871">
          <w:marLeft w:val="0"/>
          <w:marRight w:val="0"/>
          <w:marTop w:val="0"/>
          <w:marBottom w:val="0"/>
          <w:divBdr>
            <w:top w:val="none" w:sz="0" w:space="0" w:color="auto"/>
            <w:left w:val="none" w:sz="0" w:space="0" w:color="auto"/>
            <w:bottom w:val="none" w:sz="0" w:space="0" w:color="auto"/>
            <w:right w:val="none" w:sz="0" w:space="0" w:color="auto"/>
          </w:divBdr>
        </w:div>
        <w:div w:id="446118426">
          <w:marLeft w:val="0"/>
          <w:marRight w:val="0"/>
          <w:marTop w:val="0"/>
          <w:marBottom w:val="0"/>
          <w:divBdr>
            <w:top w:val="none" w:sz="0" w:space="0" w:color="auto"/>
            <w:left w:val="none" w:sz="0" w:space="0" w:color="auto"/>
            <w:bottom w:val="none" w:sz="0" w:space="0" w:color="auto"/>
            <w:right w:val="none" w:sz="0" w:space="0" w:color="auto"/>
          </w:divBdr>
        </w:div>
        <w:div w:id="110831717">
          <w:marLeft w:val="0"/>
          <w:marRight w:val="0"/>
          <w:marTop w:val="0"/>
          <w:marBottom w:val="0"/>
          <w:divBdr>
            <w:top w:val="none" w:sz="0" w:space="0" w:color="auto"/>
            <w:left w:val="none" w:sz="0" w:space="0" w:color="auto"/>
            <w:bottom w:val="none" w:sz="0" w:space="0" w:color="auto"/>
            <w:right w:val="none" w:sz="0" w:space="0" w:color="auto"/>
          </w:divBdr>
        </w:div>
        <w:div w:id="768738655">
          <w:marLeft w:val="0"/>
          <w:marRight w:val="0"/>
          <w:marTop w:val="0"/>
          <w:marBottom w:val="0"/>
          <w:divBdr>
            <w:top w:val="none" w:sz="0" w:space="0" w:color="auto"/>
            <w:left w:val="none" w:sz="0" w:space="0" w:color="auto"/>
            <w:bottom w:val="none" w:sz="0" w:space="0" w:color="auto"/>
            <w:right w:val="none" w:sz="0" w:space="0" w:color="auto"/>
          </w:divBdr>
        </w:div>
        <w:div w:id="508061910">
          <w:marLeft w:val="0"/>
          <w:marRight w:val="0"/>
          <w:marTop w:val="0"/>
          <w:marBottom w:val="0"/>
          <w:divBdr>
            <w:top w:val="none" w:sz="0" w:space="0" w:color="auto"/>
            <w:left w:val="none" w:sz="0" w:space="0" w:color="auto"/>
            <w:bottom w:val="none" w:sz="0" w:space="0" w:color="auto"/>
            <w:right w:val="none" w:sz="0" w:space="0" w:color="auto"/>
          </w:divBdr>
        </w:div>
      </w:divsChild>
    </w:div>
    <w:div w:id="2023555123">
      <w:bodyDiv w:val="1"/>
      <w:marLeft w:val="0"/>
      <w:marRight w:val="0"/>
      <w:marTop w:val="0"/>
      <w:marBottom w:val="0"/>
      <w:divBdr>
        <w:top w:val="none" w:sz="0" w:space="0" w:color="auto"/>
        <w:left w:val="none" w:sz="0" w:space="0" w:color="auto"/>
        <w:bottom w:val="none" w:sz="0" w:space="0" w:color="auto"/>
        <w:right w:val="none" w:sz="0" w:space="0" w:color="auto"/>
      </w:divBdr>
    </w:div>
    <w:div w:id="2024160719">
      <w:bodyDiv w:val="1"/>
      <w:marLeft w:val="0"/>
      <w:marRight w:val="0"/>
      <w:marTop w:val="0"/>
      <w:marBottom w:val="0"/>
      <w:divBdr>
        <w:top w:val="none" w:sz="0" w:space="0" w:color="auto"/>
        <w:left w:val="none" w:sz="0" w:space="0" w:color="auto"/>
        <w:bottom w:val="none" w:sz="0" w:space="0" w:color="auto"/>
        <w:right w:val="none" w:sz="0" w:space="0" w:color="auto"/>
      </w:divBdr>
    </w:div>
    <w:div w:id="2024552801">
      <w:bodyDiv w:val="1"/>
      <w:marLeft w:val="0"/>
      <w:marRight w:val="0"/>
      <w:marTop w:val="0"/>
      <w:marBottom w:val="0"/>
      <w:divBdr>
        <w:top w:val="none" w:sz="0" w:space="0" w:color="auto"/>
        <w:left w:val="none" w:sz="0" w:space="0" w:color="auto"/>
        <w:bottom w:val="none" w:sz="0" w:space="0" w:color="auto"/>
        <w:right w:val="none" w:sz="0" w:space="0" w:color="auto"/>
      </w:divBdr>
    </w:div>
    <w:div w:id="2024672116">
      <w:bodyDiv w:val="1"/>
      <w:marLeft w:val="0"/>
      <w:marRight w:val="0"/>
      <w:marTop w:val="0"/>
      <w:marBottom w:val="0"/>
      <w:divBdr>
        <w:top w:val="none" w:sz="0" w:space="0" w:color="auto"/>
        <w:left w:val="none" w:sz="0" w:space="0" w:color="auto"/>
        <w:bottom w:val="none" w:sz="0" w:space="0" w:color="auto"/>
        <w:right w:val="none" w:sz="0" w:space="0" w:color="auto"/>
      </w:divBdr>
    </w:div>
    <w:div w:id="2025009859">
      <w:bodyDiv w:val="1"/>
      <w:marLeft w:val="0"/>
      <w:marRight w:val="0"/>
      <w:marTop w:val="0"/>
      <w:marBottom w:val="0"/>
      <w:divBdr>
        <w:top w:val="none" w:sz="0" w:space="0" w:color="auto"/>
        <w:left w:val="none" w:sz="0" w:space="0" w:color="auto"/>
        <w:bottom w:val="none" w:sz="0" w:space="0" w:color="auto"/>
        <w:right w:val="none" w:sz="0" w:space="0" w:color="auto"/>
      </w:divBdr>
    </w:div>
    <w:div w:id="2025206528">
      <w:bodyDiv w:val="1"/>
      <w:marLeft w:val="0"/>
      <w:marRight w:val="0"/>
      <w:marTop w:val="0"/>
      <w:marBottom w:val="0"/>
      <w:divBdr>
        <w:top w:val="none" w:sz="0" w:space="0" w:color="auto"/>
        <w:left w:val="none" w:sz="0" w:space="0" w:color="auto"/>
        <w:bottom w:val="none" w:sz="0" w:space="0" w:color="auto"/>
        <w:right w:val="none" w:sz="0" w:space="0" w:color="auto"/>
      </w:divBdr>
    </w:div>
    <w:div w:id="2025210688">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6441195">
      <w:bodyDiv w:val="1"/>
      <w:marLeft w:val="0"/>
      <w:marRight w:val="0"/>
      <w:marTop w:val="0"/>
      <w:marBottom w:val="0"/>
      <w:divBdr>
        <w:top w:val="none" w:sz="0" w:space="0" w:color="auto"/>
        <w:left w:val="none" w:sz="0" w:space="0" w:color="auto"/>
        <w:bottom w:val="none" w:sz="0" w:space="0" w:color="auto"/>
        <w:right w:val="none" w:sz="0" w:space="0" w:color="auto"/>
      </w:divBdr>
    </w:div>
    <w:div w:id="2026445899">
      <w:bodyDiv w:val="1"/>
      <w:marLeft w:val="0"/>
      <w:marRight w:val="0"/>
      <w:marTop w:val="0"/>
      <w:marBottom w:val="0"/>
      <w:divBdr>
        <w:top w:val="none" w:sz="0" w:space="0" w:color="auto"/>
        <w:left w:val="none" w:sz="0" w:space="0" w:color="auto"/>
        <w:bottom w:val="none" w:sz="0" w:space="0" w:color="auto"/>
        <w:right w:val="none" w:sz="0" w:space="0" w:color="auto"/>
      </w:divBdr>
    </w:div>
    <w:div w:id="20272427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27708922">
      <w:bodyDiv w:val="1"/>
      <w:marLeft w:val="0"/>
      <w:marRight w:val="0"/>
      <w:marTop w:val="0"/>
      <w:marBottom w:val="0"/>
      <w:divBdr>
        <w:top w:val="none" w:sz="0" w:space="0" w:color="auto"/>
        <w:left w:val="none" w:sz="0" w:space="0" w:color="auto"/>
        <w:bottom w:val="none" w:sz="0" w:space="0" w:color="auto"/>
        <w:right w:val="none" w:sz="0" w:space="0" w:color="auto"/>
      </w:divBdr>
    </w:div>
    <w:div w:id="2027947389">
      <w:bodyDiv w:val="1"/>
      <w:marLeft w:val="0"/>
      <w:marRight w:val="0"/>
      <w:marTop w:val="0"/>
      <w:marBottom w:val="0"/>
      <w:divBdr>
        <w:top w:val="none" w:sz="0" w:space="0" w:color="auto"/>
        <w:left w:val="none" w:sz="0" w:space="0" w:color="auto"/>
        <w:bottom w:val="none" w:sz="0" w:space="0" w:color="auto"/>
        <w:right w:val="none" w:sz="0" w:space="0" w:color="auto"/>
      </w:divBdr>
    </w:div>
    <w:div w:id="2029913843">
      <w:bodyDiv w:val="1"/>
      <w:marLeft w:val="0"/>
      <w:marRight w:val="0"/>
      <w:marTop w:val="0"/>
      <w:marBottom w:val="0"/>
      <w:divBdr>
        <w:top w:val="none" w:sz="0" w:space="0" w:color="auto"/>
        <w:left w:val="none" w:sz="0" w:space="0" w:color="auto"/>
        <w:bottom w:val="none" w:sz="0" w:space="0" w:color="auto"/>
        <w:right w:val="none" w:sz="0" w:space="0" w:color="auto"/>
      </w:divBdr>
    </w:div>
    <w:div w:id="2030332218">
      <w:bodyDiv w:val="1"/>
      <w:marLeft w:val="0"/>
      <w:marRight w:val="0"/>
      <w:marTop w:val="0"/>
      <w:marBottom w:val="0"/>
      <w:divBdr>
        <w:top w:val="none" w:sz="0" w:space="0" w:color="auto"/>
        <w:left w:val="none" w:sz="0" w:space="0" w:color="auto"/>
        <w:bottom w:val="none" w:sz="0" w:space="0" w:color="auto"/>
        <w:right w:val="none" w:sz="0" w:space="0" w:color="auto"/>
      </w:divBdr>
    </w:div>
    <w:div w:id="2030527151">
      <w:bodyDiv w:val="1"/>
      <w:marLeft w:val="0"/>
      <w:marRight w:val="0"/>
      <w:marTop w:val="0"/>
      <w:marBottom w:val="0"/>
      <w:divBdr>
        <w:top w:val="none" w:sz="0" w:space="0" w:color="auto"/>
        <w:left w:val="none" w:sz="0" w:space="0" w:color="auto"/>
        <w:bottom w:val="none" w:sz="0" w:space="0" w:color="auto"/>
        <w:right w:val="none" w:sz="0" w:space="0" w:color="auto"/>
      </w:divBdr>
    </w:div>
    <w:div w:id="2030839259">
      <w:bodyDiv w:val="1"/>
      <w:marLeft w:val="0"/>
      <w:marRight w:val="0"/>
      <w:marTop w:val="0"/>
      <w:marBottom w:val="0"/>
      <w:divBdr>
        <w:top w:val="none" w:sz="0" w:space="0" w:color="auto"/>
        <w:left w:val="none" w:sz="0" w:space="0" w:color="auto"/>
        <w:bottom w:val="none" w:sz="0" w:space="0" w:color="auto"/>
        <w:right w:val="none" w:sz="0" w:space="0" w:color="auto"/>
      </w:divBdr>
    </w:div>
    <w:div w:id="2030989642">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2682068">
      <w:bodyDiv w:val="1"/>
      <w:marLeft w:val="0"/>
      <w:marRight w:val="0"/>
      <w:marTop w:val="0"/>
      <w:marBottom w:val="0"/>
      <w:divBdr>
        <w:top w:val="none" w:sz="0" w:space="0" w:color="auto"/>
        <w:left w:val="none" w:sz="0" w:space="0" w:color="auto"/>
        <w:bottom w:val="none" w:sz="0" w:space="0" w:color="auto"/>
        <w:right w:val="none" w:sz="0" w:space="0" w:color="auto"/>
      </w:divBdr>
    </w:div>
    <w:div w:id="2032799098">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4108205">
      <w:bodyDiv w:val="1"/>
      <w:marLeft w:val="0"/>
      <w:marRight w:val="0"/>
      <w:marTop w:val="0"/>
      <w:marBottom w:val="0"/>
      <w:divBdr>
        <w:top w:val="none" w:sz="0" w:space="0" w:color="auto"/>
        <w:left w:val="none" w:sz="0" w:space="0" w:color="auto"/>
        <w:bottom w:val="none" w:sz="0" w:space="0" w:color="auto"/>
        <w:right w:val="none" w:sz="0" w:space="0" w:color="auto"/>
      </w:divBdr>
    </w:div>
    <w:div w:id="2034186262">
      <w:bodyDiv w:val="1"/>
      <w:marLeft w:val="0"/>
      <w:marRight w:val="0"/>
      <w:marTop w:val="0"/>
      <w:marBottom w:val="0"/>
      <w:divBdr>
        <w:top w:val="none" w:sz="0" w:space="0" w:color="auto"/>
        <w:left w:val="none" w:sz="0" w:space="0" w:color="auto"/>
        <w:bottom w:val="none" w:sz="0" w:space="0" w:color="auto"/>
        <w:right w:val="none" w:sz="0" w:space="0" w:color="auto"/>
      </w:divBdr>
    </w:div>
    <w:div w:id="2034576143">
      <w:bodyDiv w:val="1"/>
      <w:marLeft w:val="0"/>
      <w:marRight w:val="0"/>
      <w:marTop w:val="0"/>
      <w:marBottom w:val="0"/>
      <w:divBdr>
        <w:top w:val="none" w:sz="0" w:space="0" w:color="auto"/>
        <w:left w:val="none" w:sz="0" w:space="0" w:color="auto"/>
        <w:bottom w:val="none" w:sz="0" w:space="0" w:color="auto"/>
        <w:right w:val="none" w:sz="0" w:space="0" w:color="auto"/>
      </w:divBdr>
    </w:div>
    <w:div w:id="2034765437">
      <w:bodyDiv w:val="1"/>
      <w:marLeft w:val="0"/>
      <w:marRight w:val="0"/>
      <w:marTop w:val="0"/>
      <w:marBottom w:val="0"/>
      <w:divBdr>
        <w:top w:val="none" w:sz="0" w:space="0" w:color="auto"/>
        <w:left w:val="none" w:sz="0" w:space="0" w:color="auto"/>
        <w:bottom w:val="none" w:sz="0" w:space="0" w:color="auto"/>
        <w:right w:val="none" w:sz="0" w:space="0" w:color="auto"/>
      </w:divBdr>
    </w:div>
    <w:div w:id="2034915288">
      <w:bodyDiv w:val="1"/>
      <w:marLeft w:val="0"/>
      <w:marRight w:val="0"/>
      <w:marTop w:val="0"/>
      <w:marBottom w:val="0"/>
      <w:divBdr>
        <w:top w:val="none" w:sz="0" w:space="0" w:color="auto"/>
        <w:left w:val="none" w:sz="0" w:space="0" w:color="auto"/>
        <w:bottom w:val="none" w:sz="0" w:space="0" w:color="auto"/>
        <w:right w:val="none" w:sz="0" w:space="0" w:color="auto"/>
      </w:divBdr>
    </w:div>
    <w:div w:id="2035036939">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78674">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5962567">
      <w:bodyDiv w:val="1"/>
      <w:marLeft w:val="0"/>
      <w:marRight w:val="0"/>
      <w:marTop w:val="0"/>
      <w:marBottom w:val="0"/>
      <w:divBdr>
        <w:top w:val="none" w:sz="0" w:space="0" w:color="auto"/>
        <w:left w:val="none" w:sz="0" w:space="0" w:color="auto"/>
        <w:bottom w:val="none" w:sz="0" w:space="0" w:color="auto"/>
        <w:right w:val="none" w:sz="0" w:space="0" w:color="auto"/>
      </w:divBdr>
    </w:div>
    <w:div w:id="2036269529">
      <w:bodyDiv w:val="1"/>
      <w:marLeft w:val="0"/>
      <w:marRight w:val="0"/>
      <w:marTop w:val="0"/>
      <w:marBottom w:val="0"/>
      <w:divBdr>
        <w:top w:val="none" w:sz="0" w:space="0" w:color="auto"/>
        <w:left w:val="none" w:sz="0" w:space="0" w:color="auto"/>
        <w:bottom w:val="none" w:sz="0" w:space="0" w:color="auto"/>
        <w:right w:val="none" w:sz="0" w:space="0" w:color="auto"/>
      </w:divBdr>
    </w:div>
    <w:div w:id="2036419621">
      <w:bodyDiv w:val="1"/>
      <w:marLeft w:val="0"/>
      <w:marRight w:val="0"/>
      <w:marTop w:val="0"/>
      <w:marBottom w:val="0"/>
      <w:divBdr>
        <w:top w:val="none" w:sz="0" w:space="0" w:color="auto"/>
        <w:left w:val="none" w:sz="0" w:space="0" w:color="auto"/>
        <w:bottom w:val="none" w:sz="0" w:space="0" w:color="auto"/>
        <w:right w:val="none" w:sz="0" w:space="0" w:color="auto"/>
      </w:divBdr>
    </w:div>
    <w:div w:id="2036467280">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18962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38265390">
      <w:bodyDiv w:val="1"/>
      <w:marLeft w:val="0"/>
      <w:marRight w:val="0"/>
      <w:marTop w:val="0"/>
      <w:marBottom w:val="0"/>
      <w:divBdr>
        <w:top w:val="none" w:sz="0" w:space="0" w:color="auto"/>
        <w:left w:val="none" w:sz="0" w:space="0" w:color="auto"/>
        <w:bottom w:val="none" w:sz="0" w:space="0" w:color="auto"/>
        <w:right w:val="none" w:sz="0" w:space="0" w:color="auto"/>
      </w:divBdr>
    </w:div>
    <w:div w:id="2038653080">
      <w:bodyDiv w:val="1"/>
      <w:marLeft w:val="0"/>
      <w:marRight w:val="0"/>
      <w:marTop w:val="0"/>
      <w:marBottom w:val="0"/>
      <w:divBdr>
        <w:top w:val="none" w:sz="0" w:space="0" w:color="auto"/>
        <w:left w:val="none" w:sz="0" w:space="0" w:color="auto"/>
        <w:bottom w:val="none" w:sz="0" w:space="0" w:color="auto"/>
        <w:right w:val="none" w:sz="0" w:space="0" w:color="auto"/>
      </w:divBdr>
    </w:div>
    <w:div w:id="2038697136">
      <w:bodyDiv w:val="1"/>
      <w:marLeft w:val="0"/>
      <w:marRight w:val="0"/>
      <w:marTop w:val="0"/>
      <w:marBottom w:val="0"/>
      <w:divBdr>
        <w:top w:val="none" w:sz="0" w:space="0" w:color="auto"/>
        <w:left w:val="none" w:sz="0" w:space="0" w:color="auto"/>
        <w:bottom w:val="none" w:sz="0" w:space="0" w:color="auto"/>
        <w:right w:val="none" w:sz="0" w:space="0" w:color="auto"/>
      </w:divBdr>
    </w:div>
    <w:div w:id="2039163385">
      <w:bodyDiv w:val="1"/>
      <w:marLeft w:val="0"/>
      <w:marRight w:val="0"/>
      <w:marTop w:val="0"/>
      <w:marBottom w:val="0"/>
      <w:divBdr>
        <w:top w:val="none" w:sz="0" w:space="0" w:color="auto"/>
        <w:left w:val="none" w:sz="0" w:space="0" w:color="auto"/>
        <w:bottom w:val="none" w:sz="0" w:space="0" w:color="auto"/>
        <w:right w:val="none" w:sz="0" w:space="0" w:color="auto"/>
      </w:divBdr>
    </w:div>
    <w:div w:id="2039306630">
      <w:bodyDiv w:val="1"/>
      <w:marLeft w:val="0"/>
      <w:marRight w:val="0"/>
      <w:marTop w:val="0"/>
      <w:marBottom w:val="0"/>
      <w:divBdr>
        <w:top w:val="none" w:sz="0" w:space="0" w:color="auto"/>
        <w:left w:val="none" w:sz="0" w:space="0" w:color="auto"/>
        <w:bottom w:val="none" w:sz="0" w:space="0" w:color="auto"/>
        <w:right w:val="none" w:sz="0" w:space="0" w:color="auto"/>
      </w:divBdr>
    </w:div>
    <w:div w:id="2040354510">
      <w:bodyDiv w:val="1"/>
      <w:marLeft w:val="0"/>
      <w:marRight w:val="0"/>
      <w:marTop w:val="0"/>
      <w:marBottom w:val="0"/>
      <w:divBdr>
        <w:top w:val="none" w:sz="0" w:space="0" w:color="auto"/>
        <w:left w:val="none" w:sz="0" w:space="0" w:color="auto"/>
        <w:bottom w:val="none" w:sz="0" w:space="0" w:color="auto"/>
        <w:right w:val="none" w:sz="0" w:space="0" w:color="auto"/>
      </w:divBdr>
    </w:div>
    <w:div w:id="2040427673">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093074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1347697">
      <w:bodyDiv w:val="1"/>
      <w:marLeft w:val="0"/>
      <w:marRight w:val="0"/>
      <w:marTop w:val="0"/>
      <w:marBottom w:val="0"/>
      <w:divBdr>
        <w:top w:val="none" w:sz="0" w:space="0" w:color="auto"/>
        <w:left w:val="none" w:sz="0" w:space="0" w:color="auto"/>
        <w:bottom w:val="none" w:sz="0" w:space="0" w:color="auto"/>
        <w:right w:val="none" w:sz="0" w:space="0" w:color="auto"/>
      </w:divBdr>
    </w:div>
    <w:div w:id="2042003224">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2317799">
      <w:bodyDiv w:val="1"/>
      <w:marLeft w:val="0"/>
      <w:marRight w:val="0"/>
      <w:marTop w:val="0"/>
      <w:marBottom w:val="0"/>
      <w:divBdr>
        <w:top w:val="none" w:sz="0" w:space="0" w:color="auto"/>
        <w:left w:val="none" w:sz="0" w:space="0" w:color="auto"/>
        <w:bottom w:val="none" w:sz="0" w:space="0" w:color="auto"/>
        <w:right w:val="none" w:sz="0" w:space="0" w:color="auto"/>
      </w:divBdr>
    </w:div>
    <w:div w:id="2042822876">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3507634">
      <w:bodyDiv w:val="1"/>
      <w:marLeft w:val="0"/>
      <w:marRight w:val="0"/>
      <w:marTop w:val="0"/>
      <w:marBottom w:val="0"/>
      <w:divBdr>
        <w:top w:val="none" w:sz="0" w:space="0" w:color="auto"/>
        <w:left w:val="none" w:sz="0" w:space="0" w:color="auto"/>
        <w:bottom w:val="none" w:sz="0" w:space="0" w:color="auto"/>
        <w:right w:val="none" w:sz="0" w:space="0" w:color="auto"/>
      </w:divBdr>
    </w:div>
    <w:div w:id="2043817742">
      <w:bodyDiv w:val="1"/>
      <w:marLeft w:val="0"/>
      <w:marRight w:val="0"/>
      <w:marTop w:val="0"/>
      <w:marBottom w:val="0"/>
      <w:divBdr>
        <w:top w:val="none" w:sz="0" w:space="0" w:color="auto"/>
        <w:left w:val="none" w:sz="0" w:space="0" w:color="auto"/>
        <w:bottom w:val="none" w:sz="0" w:space="0" w:color="auto"/>
        <w:right w:val="none" w:sz="0" w:space="0" w:color="auto"/>
      </w:divBdr>
    </w:div>
    <w:div w:id="2044086611">
      <w:bodyDiv w:val="1"/>
      <w:marLeft w:val="0"/>
      <w:marRight w:val="0"/>
      <w:marTop w:val="0"/>
      <w:marBottom w:val="0"/>
      <w:divBdr>
        <w:top w:val="none" w:sz="0" w:space="0" w:color="auto"/>
        <w:left w:val="none" w:sz="0" w:space="0" w:color="auto"/>
        <w:bottom w:val="none" w:sz="0" w:space="0" w:color="auto"/>
        <w:right w:val="none" w:sz="0" w:space="0" w:color="auto"/>
      </w:divBdr>
    </w:div>
    <w:div w:id="2044208034">
      <w:bodyDiv w:val="1"/>
      <w:marLeft w:val="0"/>
      <w:marRight w:val="0"/>
      <w:marTop w:val="0"/>
      <w:marBottom w:val="0"/>
      <w:divBdr>
        <w:top w:val="none" w:sz="0" w:space="0" w:color="auto"/>
        <w:left w:val="none" w:sz="0" w:space="0" w:color="auto"/>
        <w:bottom w:val="none" w:sz="0" w:space="0" w:color="auto"/>
        <w:right w:val="none" w:sz="0" w:space="0" w:color="auto"/>
      </w:divBdr>
    </w:div>
    <w:div w:id="2044288297">
      <w:bodyDiv w:val="1"/>
      <w:marLeft w:val="0"/>
      <w:marRight w:val="0"/>
      <w:marTop w:val="0"/>
      <w:marBottom w:val="0"/>
      <w:divBdr>
        <w:top w:val="none" w:sz="0" w:space="0" w:color="auto"/>
        <w:left w:val="none" w:sz="0" w:space="0" w:color="auto"/>
        <w:bottom w:val="none" w:sz="0" w:space="0" w:color="auto"/>
        <w:right w:val="none" w:sz="0" w:space="0" w:color="auto"/>
      </w:divBdr>
    </w:div>
    <w:div w:id="2044937839">
      <w:bodyDiv w:val="1"/>
      <w:marLeft w:val="0"/>
      <w:marRight w:val="0"/>
      <w:marTop w:val="0"/>
      <w:marBottom w:val="0"/>
      <w:divBdr>
        <w:top w:val="none" w:sz="0" w:space="0" w:color="auto"/>
        <w:left w:val="none" w:sz="0" w:space="0" w:color="auto"/>
        <w:bottom w:val="none" w:sz="0" w:space="0" w:color="auto"/>
        <w:right w:val="none" w:sz="0" w:space="0" w:color="auto"/>
      </w:divBdr>
    </w:div>
    <w:div w:id="2045056893">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6297067">
      <w:bodyDiv w:val="1"/>
      <w:marLeft w:val="0"/>
      <w:marRight w:val="0"/>
      <w:marTop w:val="0"/>
      <w:marBottom w:val="0"/>
      <w:divBdr>
        <w:top w:val="none" w:sz="0" w:space="0" w:color="auto"/>
        <w:left w:val="none" w:sz="0" w:space="0" w:color="auto"/>
        <w:bottom w:val="none" w:sz="0" w:space="0" w:color="auto"/>
        <w:right w:val="none" w:sz="0" w:space="0" w:color="auto"/>
      </w:divBdr>
    </w:div>
    <w:div w:id="2046445149">
      <w:bodyDiv w:val="1"/>
      <w:marLeft w:val="0"/>
      <w:marRight w:val="0"/>
      <w:marTop w:val="0"/>
      <w:marBottom w:val="0"/>
      <w:divBdr>
        <w:top w:val="none" w:sz="0" w:space="0" w:color="auto"/>
        <w:left w:val="none" w:sz="0" w:space="0" w:color="auto"/>
        <w:bottom w:val="none" w:sz="0" w:space="0" w:color="auto"/>
        <w:right w:val="none" w:sz="0" w:space="0" w:color="auto"/>
      </w:divBdr>
    </w:div>
    <w:div w:id="2046521260">
      <w:bodyDiv w:val="1"/>
      <w:marLeft w:val="0"/>
      <w:marRight w:val="0"/>
      <w:marTop w:val="0"/>
      <w:marBottom w:val="0"/>
      <w:divBdr>
        <w:top w:val="none" w:sz="0" w:space="0" w:color="auto"/>
        <w:left w:val="none" w:sz="0" w:space="0" w:color="auto"/>
        <w:bottom w:val="none" w:sz="0" w:space="0" w:color="auto"/>
        <w:right w:val="none" w:sz="0" w:space="0" w:color="auto"/>
      </w:divBdr>
    </w:div>
    <w:div w:id="2047022019">
      <w:bodyDiv w:val="1"/>
      <w:marLeft w:val="0"/>
      <w:marRight w:val="0"/>
      <w:marTop w:val="0"/>
      <w:marBottom w:val="0"/>
      <w:divBdr>
        <w:top w:val="none" w:sz="0" w:space="0" w:color="auto"/>
        <w:left w:val="none" w:sz="0" w:space="0" w:color="auto"/>
        <w:bottom w:val="none" w:sz="0" w:space="0" w:color="auto"/>
        <w:right w:val="none" w:sz="0" w:space="0" w:color="auto"/>
      </w:divBdr>
    </w:div>
    <w:div w:id="2047750404">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12174">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48597758">
      <w:bodyDiv w:val="1"/>
      <w:marLeft w:val="0"/>
      <w:marRight w:val="0"/>
      <w:marTop w:val="0"/>
      <w:marBottom w:val="0"/>
      <w:divBdr>
        <w:top w:val="none" w:sz="0" w:space="0" w:color="auto"/>
        <w:left w:val="none" w:sz="0" w:space="0" w:color="auto"/>
        <w:bottom w:val="none" w:sz="0" w:space="0" w:color="auto"/>
        <w:right w:val="none" w:sz="0" w:space="0" w:color="auto"/>
      </w:divBdr>
    </w:div>
    <w:div w:id="2049182980">
      <w:bodyDiv w:val="1"/>
      <w:marLeft w:val="0"/>
      <w:marRight w:val="0"/>
      <w:marTop w:val="0"/>
      <w:marBottom w:val="0"/>
      <w:divBdr>
        <w:top w:val="none" w:sz="0" w:space="0" w:color="auto"/>
        <w:left w:val="none" w:sz="0" w:space="0" w:color="auto"/>
        <w:bottom w:val="none" w:sz="0" w:space="0" w:color="auto"/>
        <w:right w:val="none" w:sz="0" w:space="0" w:color="auto"/>
      </w:divBdr>
    </w:div>
    <w:div w:id="2049258911">
      <w:bodyDiv w:val="1"/>
      <w:marLeft w:val="0"/>
      <w:marRight w:val="0"/>
      <w:marTop w:val="0"/>
      <w:marBottom w:val="0"/>
      <w:divBdr>
        <w:top w:val="none" w:sz="0" w:space="0" w:color="auto"/>
        <w:left w:val="none" w:sz="0" w:space="0" w:color="auto"/>
        <w:bottom w:val="none" w:sz="0" w:space="0" w:color="auto"/>
        <w:right w:val="none" w:sz="0" w:space="0" w:color="auto"/>
      </w:divBdr>
    </w:div>
    <w:div w:id="2049330806">
      <w:bodyDiv w:val="1"/>
      <w:marLeft w:val="0"/>
      <w:marRight w:val="0"/>
      <w:marTop w:val="0"/>
      <w:marBottom w:val="0"/>
      <w:divBdr>
        <w:top w:val="none" w:sz="0" w:space="0" w:color="auto"/>
        <w:left w:val="none" w:sz="0" w:space="0" w:color="auto"/>
        <w:bottom w:val="none" w:sz="0" w:space="0" w:color="auto"/>
        <w:right w:val="none" w:sz="0" w:space="0" w:color="auto"/>
      </w:divBdr>
    </w:div>
    <w:div w:id="2049448307">
      <w:bodyDiv w:val="1"/>
      <w:marLeft w:val="0"/>
      <w:marRight w:val="0"/>
      <w:marTop w:val="0"/>
      <w:marBottom w:val="0"/>
      <w:divBdr>
        <w:top w:val="none" w:sz="0" w:space="0" w:color="auto"/>
        <w:left w:val="none" w:sz="0" w:space="0" w:color="auto"/>
        <w:bottom w:val="none" w:sz="0" w:space="0" w:color="auto"/>
        <w:right w:val="none" w:sz="0" w:space="0" w:color="auto"/>
      </w:divBdr>
    </w:div>
    <w:div w:id="2049645896">
      <w:bodyDiv w:val="1"/>
      <w:marLeft w:val="0"/>
      <w:marRight w:val="0"/>
      <w:marTop w:val="0"/>
      <w:marBottom w:val="0"/>
      <w:divBdr>
        <w:top w:val="none" w:sz="0" w:space="0" w:color="auto"/>
        <w:left w:val="none" w:sz="0" w:space="0" w:color="auto"/>
        <w:bottom w:val="none" w:sz="0" w:space="0" w:color="auto"/>
        <w:right w:val="none" w:sz="0" w:space="0" w:color="auto"/>
      </w:divBdr>
    </w:div>
    <w:div w:id="2049647114">
      <w:bodyDiv w:val="1"/>
      <w:marLeft w:val="0"/>
      <w:marRight w:val="0"/>
      <w:marTop w:val="0"/>
      <w:marBottom w:val="0"/>
      <w:divBdr>
        <w:top w:val="none" w:sz="0" w:space="0" w:color="auto"/>
        <w:left w:val="none" w:sz="0" w:space="0" w:color="auto"/>
        <w:bottom w:val="none" w:sz="0" w:space="0" w:color="auto"/>
        <w:right w:val="none" w:sz="0" w:space="0" w:color="auto"/>
      </w:divBdr>
    </w:div>
    <w:div w:id="2049986865">
      <w:bodyDiv w:val="1"/>
      <w:marLeft w:val="0"/>
      <w:marRight w:val="0"/>
      <w:marTop w:val="0"/>
      <w:marBottom w:val="0"/>
      <w:divBdr>
        <w:top w:val="none" w:sz="0" w:space="0" w:color="auto"/>
        <w:left w:val="none" w:sz="0" w:space="0" w:color="auto"/>
        <w:bottom w:val="none" w:sz="0" w:space="0" w:color="auto"/>
        <w:right w:val="none" w:sz="0" w:space="0" w:color="auto"/>
      </w:divBdr>
    </w:div>
    <w:div w:id="2050374503">
      <w:bodyDiv w:val="1"/>
      <w:marLeft w:val="0"/>
      <w:marRight w:val="0"/>
      <w:marTop w:val="0"/>
      <w:marBottom w:val="0"/>
      <w:divBdr>
        <w:top w:val="none" w:sz="0" w:space="0" w:color="auto"/>
        <w:left w:val="none" w:sz="0" w:space="0" w:color="auto"/>
        <w:bottom w:val="none" w:sz="0" w:space="0" w:color="auto"/>
        <w:right w:val="none" w:sz="0" w:space="0" w:color="auto"/>
      </w:divBdr>
    </w:div>
    <w:div w:id="2050494029">
      <w:bodyDiv w:val="1"/>
      <w:marLeft w:val="0"/>
      <w:marRight w:val="0"/>
      <w:marTop w:val="0"/>
      <w:marBottom w:val="0"/>
      <w:divBdr>
        <w:top w:val="none" w:sz="0" w:space="0" w:color="auto"/>
        <w:left w:val="none" w:sz="0" w:space="0" w:color="auto"/>
        <w:bottom w:val="none" w:sz="0" w:space="0" w:color="auto"/>
        <w:right w:val="none" w:sz="0" w:space="0" w:color="auto"/>
      </w:divBdr>
    </w:div>
    <w:div w:id="2050841220">
      <w:bodyDiv w:val="1"/>
      <w:marLeft w:val="0"/>
      <w:marRight w:val="0"/>
      <w:marTop w:val="0"/>
      <w:marBottom w:val="0"/>
      <w:divBdr>
        <w:top w:val="none" w:sz="0" w:space="0" w:color="auto"/>
        <w:left w:val="none" w:sz="0" w:space="0" w:color="auto"/>
        <w:bottom w:val="none" w:sz="0" w:space="0" w:color="auto"/>
        <w:right w:val="none" w:sz="0" w:space="0" w:color="auto"/>
      </w:divBdr>
    </w:div>
    <w:div w:id="205091136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1952644">
      <w:bodyDiv w:val="1"/>
      <w:marLeft w:val="0"/>
      <w:marRight w:val="0"/>
      <w:marTop w:val="0"/>
      <w:marBottom w:val="0"/>
      <w:divBdr>
        <w:top w:val="none" w:sz="0" w:space="0" w:color="auto"/>
        <w:left w:val="none" w:sz="0" w:space="0" w:color="auto"/>
        <w:bottom w:val="none" w:sz="0" w:space="0" w:color="auto"/>
        <w:right w:val="none" w:sz="0" w:space="0" w:color="auto"/>
      </w:divBdr>
    </w:div>
    <w:div w:id="2052996470">
      <w:bodyDiv w:val="1"/>
      <w:marLeft w:val="0"/>
      <w:marRight w:val="0"/>
      <w:marTop w:val="0"/>
      <w:marBottom w:val="0"/>
      <w:divBdr>
        <w:top w:val="none" w:sz="0" w:space="0" w:color="auto"/>
        <w:left w:val="none" w:sz="0" w:space="0" w:color="auto"/>
        <w:bottom w:val="none" w:sz="0" w:space="0" w:color="auto"/>
        <w:right w:val="none" w:sz="0" w:space="0" w:color="auto"/>
      </w:divBdr>
    </w:div>
    <w:div w:id="2053141735">
      <w:bodyDiv w:val="1"/>
      <w:marLeft w:val="0"/>
      <w:marRight w:val="0"/>
      <w:marTop w:val="0"/>
      <w:marBottom w:val="0"/>
      <w:divBdr>
        <w:top w:val="none" w:sz="0" w:space="0" w:color="auto"/>
        <w:left w:val="none" w:sz="0" w:space="0" w:color="auto"/>
        <w:bottom w:val="none" w:sz="0" w:space="0" w:color="auto"/>
        <w:right w:val="none" w:sz="0" w:space="0" w:color="auto"/>
      </w:divBdr>
    </w:div>
    <w:div w:id="2053461672">
      <w:bodyDiv w:val="1"/>
      <w:marLeft w:val="0"/>
      <w:marRight w:val="0"/>
      <w:marTop w:val="0"/>
      <w:marBottom w:val="0"/>
      <w:divBdr>
        <w:top w:val="none" w:sz="0" w:space="0" w:color="auto"/>
        <w:left w:val="none" w:sz="0" w:space="0" w:color="auto"/>
        <w:bottom w:val="none" w:sz="0" w:space="0" w:color="auto"/>
        <w:right w:val="none" w:sz="0" w:space="0" w:color="auto"/>
      </w:divBdr>
    </w:div>
    <w:div w:id="2054184508">
      <w:bodyDiv w:val="1"/>
      <w:marLeft w:val="0"/>
      <w:marRight w:val="0"/>
      <w:marTop w:val="0"/>
      <w:marBottom w:val="0"/>
      <w:divBdr>
        <w:top w:val="none" w:sz="0" w:space="0" w:color="auto"/>
        <w:left w:val="none" w:sz="0" w:space="0" w:color="auto"/>
        <w:bottom w:val="none" w:sz="0" w:space="0" w:color="auto"/>
        <w:right w:val="none" w:sz="0" w:space="0" w:color="auto"/>
      </w:divBdr>
    </w:div>
    <w:div w:id="2054620535">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59404">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154114">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6467">
      <w:bodyDiv w:val="1"/>
      <w:marLeft w:val="0"/>
      <w:marRight w:val="0"/>
      <w:marTop w:val="0"/>
      <w:marBottom w:val="0"/>
      <w:divBdr>
        <w:top w:val="none" w:sz="0" w:space="0" w:color="auto"/>
        <w:left w:val="none" w:sz="0" w:space="0" w:color="auto"/>
        <w:bottom w:val="none" w:sz="0" w:space="0" w:color="auto"/>
        <w:right w:val="none" w:sz="0" w:space="0" w:color="auto"/>
      </w:divBdr>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6663378">
      <w:bodyDiv w:val="1"/>
      <w:marLeft w:val="0"/>
      <w:marRight w:val="0"/>
      <w:marTop w:val="0"/>
      <w:marBottom w:val="0"/>
      <w:divBdr>
        <w:top w:val="none" w:sz="0" w:space="0" w:color="auto"/>
        <w:left w:val="none" w:sz="0" w:space="0" w:color="auto"/>
        <w:bottom w:val="none" w:sz="0" w:space="0" w:color="auto"/>
        <w:right w:val="none" w:sz="0" w:space="0" w:color="auto"/>
      </w:divBdr>
    </w:div>
    <w:div w:id="2056738450">
      <w:bodyDiv w:val="1"/>
      <w:marLeft w:val="0"/>
      <w:marRight w:val="0"/>
      <w:marTop w:val="0"/>
      <w:marBottom w:val="0"/>
      <w:divBdr>
        <w:top w:val="none" w:sz="0" w:space="0" w:color="auto"/>
        <w:left w:val="none" w:sz="0" w:space="0" w:color="auto"/>
        <w:bottom w:val="none" w:sz="0" w:space="0" w:color="auto"/>
        <w:right w:val="none" w:sz="0" w:space="0" w:color="auto"/>
      </w:divBdr>
    </w:div>
    <w:div w:id="2057007260">
      <w:bodyDiv w:val="1"/>
      <w:marLeft w:val="0"/>
      <w:marRight w:val="0"/>
      <w:marTop w:val="0"/>
      <w:marBottom w:val="0"/>
      <w:divBdr>
        <w:top w:val="none" w:sz="0" w:space="0" w:color="auto"/>
        <w:left w:val="none" w:sz="0" w:space="0" w:color="auto"/>
        <w:bottom w:val="none" w:sz="0" w:space="0" w:color="auto"/>
        <w:right w:val="none" w:sz="0" w:space="0" w:color="auto"/>
      </w:divBdr>
    </w:div>
    <w:div w:id="2057387597">
      <w:bodyDiv w:val="1"/>
      <w:marLeft w:val="0"/>
      <w:marRight w:val="0"/>
      <w:marTop w:val="0"/>
      <w:marBottom w:val="0"/>
      <w:divBdr>
        <w:top w:val="none" w:sz="0" w:space="0" w:color="auto"/>
        <w:left w:val="none" w:sz="0" w:space="0" w:color="auto"/>
        <w:bottom w:val="none" w:sz="0" w:space="0" w:color="auto"/>
        <w:right w:val="none" w:sz="0" w:space="0" w:color="auto"/>
      </w:divBdr>
    </w:div>
    <w:div w:id="2057578687">
      <w:bodyDiv w:val="1"/>
      <w:marLeft w:val="0"/>
      <w:marRight w:val="0"/>
      <w:marTop w:val="0"/>
      <w:marBottom w:val="0"/>
      <w:divBdr>
        <w:top w:val="none" w:sz="0" w:space="0" w:color="auto"/>
        <w:left w:val="none" w:sz="0" w:space="0" w:color="auto"/>
        <w:bottom w:val="none" w:sz="0" w:space="0" w:color="auto"/>
        <w:right w:val="none" w:sz="0" w:space="0" w:color="auto"/>
      </w:divBdr>
    </w:div>
    <w:div w:id="2057657702">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312236">
      <w:bodyDiv w:val="1"/>
      <w:marLeft w:val="0"/>
      <w:marRight w:val="0"/>
      <w:marTop w:val="0"/>
      <w:marBottom w:val="0"/>
      <w:divBdr>
        <w:top w:val="none" w:sz="0" w:space="0" w:color="auto"/>
        <w:left w:val="none" w:sz="0" w:space="0" w:color="auto"/>
        <w:bottom w:val="none" w:sz="0" w:space="0" w:color="auto"/>
        <w:right w:val="none" w:sz="0" w:space="0" w:color="auto"/>
      </w:divBdr>
    </w:div>
    <w:div w:id="205838425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8553705">
      <w:bodyDiv w:val="1"/>
      <w:marLeft w:val="0"/>
      <w:marRight w:val="0"/>
      <w:marTop w:val="0"/>
      <w:marBottom w:val="0"/>
      <w:divBdr>
        <w:top w:val="none" w:sz="0" w:space="0" w:color="auto"/>
        <w:left w:val="none" w:sz="0" w:space="0" w:color="auto"/>
        <w:bottom w:val="none" w:sz="0" w:space="0" w:color="auto"/>
        <w:right w:val="none" w:sz="0" w:space="0" w:color="auto"/>
      </w:divBdr>
    </w:div>
    <w:div w:id="2058703414">
      <w:bodyDiv w:val="1"/>
      <w:marLeft w:val="0"/>
      <w:marRight w:val="0"/>
      <w:marTop w:val="0"/>
      <w:marBottom w:val="0"/>
      <w:divBdr>
        <w:top w:val="none" w:sz="0" w:space="0" w:color="auto"/>
        <w:left w:val="none" w:sz="0" w:space="0" w:color="auto"/>
        <w:bottom w:val="none" w:sz="0" w:space="0" w:color="auto"/>
        <w:right w:val="none" w:sz="0" w:space="0" w:color="auto"/>
      </w:divBdr>
    </w:div>
    <w:div w:id="2059082136">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0352896">
      <w:bodyDiv w:val="1"/>
      <w:marLeft w:val="0"/>
      <w:marRight w:val="0"/>
      <w:marTop w:val="0"/>
      <w:marBottom w:val="0"/>
      <w:divBdr>
        <w:top w:val="none" w:sz="0" w:space="0" w:color="auto"/>
        <w:left w:val="none" w:sz="0" w:space="0" w:color="auto"/>
        <w:bottom w:val="none" w:sz="0" w:space="0" w:color="auto"/>
        <w:right w:val="none" w:sz="0" w:space="0" w:color="auto"/>
      </w:divBdr>
    </w:div>
    <w:div w:id="2060472783">
      <w:bodyDiv w:val="1"/>
      <w:marLeft w:val="0"/>
      <w:marRight w:val="0"/>
      <w:marTop w:val="0"/>
      <w:marBottom w:val="0"/>
      <w:divBdr>
        <w:top w:val="none" w:sz="0" w:space="0" w:color="auto"/>
        <w:left w:val="none" w:sz="0" w:space="0" w:color="auto"/>
        <w:bottom w:val="none" w:sz="0" w:space="0" w:color="auto"/>
        <w:right w:val="none" w:sz="0" w:space="0" w:color="auto"/>
      </w:divBdr>
    </w:div>
    <w:div w:id="2061391982">
      <w:bodyDiv w:val="1"/>
      <w:marLeft w:val="0"/>
      <w:marRight w:val="0"/>
      <w:marTop w:val="0"/>
      <w:marBottom w:val="0"/>
      <w:divBdr>
        <w:top w:val="none" w:sz="0" w:space="0" w:color="auto"/>
        <w:left w:val="none" w:sz="0" w:space="0" w:color="auto"/>
        <w:bottom w:val="none" w:sz="0" w:space="0" w:color="auto"/>
        <w:right w:val="none" w:sz="0" w:space="0" w:color="auto"/>
      </w:divBdr>
    </w:div>
    <w:div w:id="2061435760">
      <w:bodyDiv w:val="1"/>
      <w:marLeft w:val="0"/>
      <w:marRight w:val="0"/>
      <w:marTop w:val="0"/>
      <w:marBottom w:val="0"/>
      <w:divBdr>
        <w:top w:val="none" w:sz="0" w:space="0" w:color="auto"/>
        <w:left w:val="none" w:sz="0" w:space="0" w:color="auto"/>
        <w:bottom w:val="none" w:sz="0" w:space="0" w:color="auto"/>
        <w:right w:val="none" w:sz="0" w:space="0" w:color="auto"/>
      </w:divBdr>
    </w:div>
    <w:div w:id="2061976943">
      <w:bodyDiv w:val="1"/>
      <w:marLeft w:val="0"/>
      <w:marRight w:val="0"/>
      <w:marTop w:val="0"/>
      <w:marBottom w:val="0"/>
      <w:divBdr>
        <w:top w:val="none" w:sz="0" w:space="0" w:color="auto"/>
        <w:left w:val="none" w:sz="0" w:space="0" w:color="auto"/>
        <w:bottom w:val="none" w:sz="0" w:space="0" w:color="auto"/>
        <w:right w:val="none" w:sz="0" w:space="0" w:color="auto"/>
      </w:divBdr>
    </w:div>
    <w:div w:id="2061978100">
      <w:bodyDiv w:val="1"/>
      <w:marLeft w:val="0"/>
      <w:marRight w:val="0"/>
      <w:marTop w:val="0"/>
      <w:marBottom w:val="0"/>
      <w:divBdr>
        <w:top w:val="none" w:sz="0" w:space="0" w:color="auto"/>
        <w:left w:val="none" w:sz="0" w:space="0" w:color="auto"/>
        <w:bottom w:val="none" w:sz="0" w:space="0" w:color="auto"/>
        <w:right w:val="none" w:sz="0" w:space="0" w:color="auto"/>
      </w:divBdr>
    </w:div>
    <w:div w:id="2062558663">
      <w:bodyDiv w:val="1"/>
      <w:marLeft w:val="0"/>
      <w:marRight w:val="0"/>
      <w:marTop w:val="0"/>
      <w:marBottom w:val="0"/>
      <w:divBdr>
        <w:top w:val="none" w:sz="0" w:space="0" w:color="auto"/>
        <w:left w:val="none" w:sz="0" w:space="0" w:color="auto"/>
        <w:bottom w:val="none" w:sz="0" w:space="0" w:color="auto"/>
        <w:right w:val="none" w:sz="0" w:space="0" w:color="auto"/>
      </w:divBdr>
    </w:div>
    <w:div w:id="2062632984">
      <w:bodyDiv w:val="1"/>
      <w:marLeft w:val="0"/>
      <w:marRight w:val="0"/>
      <w:marTop w:val="0"/>
      <w:marBottom w:val="0"/>
      <w:divBdr>
        <w:top w:val="none" w:sz="0" w:space="0" w:color="auto"/>
        <w:left w:val="none" w:sz="0" w:space="0" w:color="auto"/>
        <w:bottom w:val="none" w:sz="0" w:space="0" w:color="auto"/>
        <w:right w:val="none" w:sz="0" w:space="0" w:color="auto"/>
      </w:divBdr>
    </w:div>
    <w:div w:id="2062703476">
      <w:bodyDiv w:val="1"/>
      <w:marLeft w:val="0"/>
      <w:marRight w:val="0"/>
      <w:marTop w:val="0"/>
      <w:marBottom w:val="0"/>
      <w:divBdr>
        <w:top w:val="none" w:sz="0" w:space="0" w:color="auto"/>
        <w:left w:val="none" w:sz="0" w:space="0" w:color="auto"/>
        <w:bottom w:val="none" w:sz="0" w:space="0" w:color="auto"/>
        <w:right w:val="none" w:sz="0" w:space="0" w:color="auto"/>
      </w:divBdr>
    </w:div>
    <w:div w:id="2062828139">
      <w:bodyDiv w:val="1"/>
      <w:marLeft w:val="0"/>
      <w:marRight w:val="0"/>
      <w:marTop w:val="0"/>
      <w:marBottom w:val="0"/>
      <w:divBdr>
        <w:top w:val="none" w:sz="0" w:space="0" w:color="auto"/>
        <w:left w:val="none" w:sz="0" w:space="0" w:color="auto"/>
        <w:bottom w:val="none" w:sz="0" w:space="0" w:color="auto"/>
        <w:right w:val="none" w:sz="0" w:space="0" w:color="auto"/>
      </w:divBdr>
    </w:div>
    <w:div w:id="2062947533">
      <w:bodyDiv w:val="1"/>
      <w:marLeft w:val="0"/>
      <w:marRight w:val="0"/>
      <w:marTop w:val="0"/>
      <w:marBottom w:val="0"/>
      <w:divBdr>
        <w:top w:val="none" w:sz="0" w:space="0" w:color="auto"/>
        <w:left w:val="none" w:sz="0" w:space="0" w:color="auto"/>
        <w:bottom w:val="none" w:sz="0" w:space="0" w:color="auto"/>
        <w:right w:val="none" w:sz="0" w:space="0" w:color="auto"/>
      </w:divBdr>
    </w:div>
    <w:div w:id="2063560331">
      <w:bodyDiv w:val="1"/>
      <w:marLeft w:val="0"/>
      <w:marRight w:val="0"/>
      <w:marTop w:val="0"/>
      <w:marBottom w:val="0"/>
      <w:divBdr>
        <w:top w:val="none" w:sz="0" w:space="0" w:color="auto"/>
        <w:left w:val="none" w:sz="0" w:space="0" w:color="auto"/>
        <w:bottom w:val="none" w:sz="0" w:space="0" w:color="auto"/>
        <w:right w:val="none" w:sz="0" w:space="0" w:color="auto"/>
      </w:divBdr>
    </w:div>
    <w:div w:id="2063752150">
      <w:bodyDiv w:val="1"/>
      <w:marLeft w:val="0"/>
      <w:marRight w:val="0"/>
      <w:marTop w:val="0"/>
      <w:marBottom w:val="0"/>
      <w:divBdr>
        <w:top w:val="none" w:sz="0" w:space="0" w:color="auto"/>
        <w:left w:val="none" w:sz="0" w:space="0" w:color="auto"/>
        <w:bottom w:val="none" w:sz="0" w:space="0" w:color="auto"/>
        <w:right w:val="none" w:sz="0" w:space="0" w:color="auto"/>
      </w:divBdr>
    </w:div>
    <w:div w:id="2064786983">
      <w:bodyDiv w:val="1"/>
      <w:marLeft w:val="0"/>
      <w:marRight w:val="0"/>
      <w:marTop w:val="0"/>
      <w:marBottom w:val="0"/>
      <w:divBdr>
        <w:top w:val="none" w:sz="0" w:space="0" w:color="auto"/>
        <w:left w:val="none" w:sz="0" w:space="0" w:color="auto"/>
        <w:bottom w:val="none" w:sz="0" w:space="0" w:color="auto"/>
        <w:right w:val="none" w:sz="0" w:space="0" w:color="auto"/>
      </w:divBdr>
      <w:divsChild>
        <w:div w:id="1684936756">
          <w:marLeft w:val="0"/>
          <w:marRight w:val="0"/>
          <w:marTop w:val="0"/>
          <w:marBottom w:val="0"/>
          <w:divBdr>
            <w:top w:val="none" w:sz="0" w:space="0" w:color="auto"/>
            <w:left w:val="none" w:sz="0" w:space="0" w:color="auto"/>
            <w:bottom w:val="none" w:sz="0" w:space="0" w:color="auto"/>
            <w:right w:val="none" w:sz="0" w:space="0" w:color="auto"/>
          </w:divBdr>
        </w:div>
        <w:div w:id="184176080">
          <w:marLeft w:val="0"/>
          <w:marRight w:val="0"/>
          <w:marTop w:val="0"/>
          <w:marBottom w:val="0"/>
          <w:divBdr>
            <w:top w:val="none" w:sz="0" w:space="0" w:color="auto"/>
            <w:left w:val="none" w:sz="0" w:space="0" w:color="auto"/>
            <w:bottom w:val="none" w:sz="0" w:space="0" w:color="auto"/>
            <w:right w:val="none" w:sz="0" w:space="0" w:color="auto"/>
          </w:divBdr>
        </w:div>
        <w:div w:id="1085227980">
          <w:marLeft w:val="0"/>
          <w:marRight w:val="0"/>
          <w:marTop w:val="0"/>
          <w:marBottom w:val="0"/>
          <w:divBdr>
            <w:top w:val="none" w:sz="0" w:space="0" w:color="auto"/>
            <w:left w:val="none" w:sz="0" w:space="0" w:color="auto"/>
            <w:bottom w:val="none" w:sz="0" w:space="0" w:color="auto"/>
            <w:right w:val="none" w:sz="0" w:space="0" w:color="auto"/>
          </w:divBdr>
        </w:div>
        <w:div w:id="193856659">
          <w:marLeft w:val="0"/>
          <w:marRight w:val="0"/>
          <w:marTop w:val="0"/>
          <w:marBottom w:val="0"/>
          <w:divBdr>
            <w:top w:val="none" w:sz="0" w:space="0" w:color="auto"/>
            <w:left w:val="none" w:sz="0" w:space="0" w:color="auto"/>
            <w:bottom w:val="none" w:sz="0" w:space="0" w:color="auto"/>
            <w:right w:val="none" w:sz="0" w:space="0" w:color="auto"/>
          </w:divBdr>
        </w:div>
        <w:div w:id="1949387448">
          <w:marLeft w:val="0"/>
          <w:marRight w:val="0"/>
          <w:marTop w:val="0"/>
          <w:marBottom w:val="0"/>
          <w:divBdr>
            <w:top w:val="none" w:sz="0" w:space="0" w:color="auto"/>
            <w:left w:val="none" w:sz="0" w:space="0" w:color="auto"/>
            <w:bottom w:val="none" w:sz="0" w:space="0" w:color="auto"/>
            <w:right w:val="none" w:sz="0" w:space="0" w:color="auto"/>
          </w:divBdr>
        </w:div>
        <w:div w:id="336930700">
          <w:marLeft w:val="0"/>
          <w:marRight w:val="0"/>
          <w:marTop w:val="0"/>
          <w:marBottom w:val="0"/>
          <w:divBdr>
            <w:top w:val="none" w:sz="0" w:space="0" w:color="auto"/>
            <w:left w:val="none" w:sz="0" w:space="0" w:color="auto"/>
            <w:bottom w:val="none" w:sz="0" w:space="0" w:color="auto"/>
            <w:right w:val="none" w:sz="0" w:space="0" w:color="auto"/>
          </w:divBdr>
        </w:div>
        <w:div w:id="784732885">
          <w:marLeft w:val="0"/>
          <w:marRight w:val="0"/>
          <w:marTop w:val="0"/>
          <w:marBottom w:val="0"/>
          <w:divBdr>
            <w:top w:val="none" w:sz="0" w:space="0" w:color="auto"/>
            <w:left w:val="none" w:sz="0" w:space="0" w:color="auto"/>
            <w:bottom w:val="none" w:sz="0" w:space="0" w:color="auto"/>
            <w:right w:val="none" w:sz="0" w:space="0" w:color="auto"/>
          </w:divBdr>
        </w:div>
        <w:div w:id="228003266">
          <w:marLeft w:val="0"/>
          <w:marRight w:val="0"/>
          <w:marTop w:val="0"/>
          <w:marBottom w:val="0"/>
          <w:divBdr>
            <w:top w:val="none" w:sz="0" w:space="0" w:color="auto"/>
            <w:left w:val="none" w:sz="0" w:space="0" w:color="auto"/>
            <w:bottom w:val="none" w:sz="0" w:space="0" w:color="auto"/>
            <w:right w:val="none" w:sz="0" w:space="0" w:color="auto"/>
          </w:divBdr>
        </w:div>
        <w:div w:id="1426194965">
          <w:marLeft w:val="0"/>
          <w:marRight w:val="0"/>
          <w:marTop w:val="0"/>
          <w:marBottom w:val="0"/>
          <w:divBdr>
            <w:top w:val="none" w:sz="0" w:space="0" w:color="auto"/>
            <w:left w:val="none" w:sz="0" w:space="0" w:color="auto"/>
            <w:bottom w:val="none" w:sz="0" w:space="0" w:color="auto"/>
            <w:right w:val="none" w:sz="0" w:space="0" w:color="auto"/>
          </w:divBdr>
        </w:div>
        <w:div w:id="1494223751">
          <w:marLeft w:val="0"/>
          <w:marRight w:val="0"/>
          <w:marTop w:val="0"/>
          <w:marBottom w:val="0"/>
          <w:divBdr>
            <w:top w:val="none" w:sz="0" w:space="0" w:color="auto"/>
            <w:left w:val="none" w:sz="0" w:space="0" w:color="auto"/>
            <w:bottom w:val="none" w:sz="0" w:space="0" w:color="auto"/>
            <w:right w:val="none" w:sz="0" w:space="0" w:color="auto"/>
          </w:divBdr>
        </w:div>
        <w:div w:id="1340162746">
          <w:marLeft w:val="0"/>
          <w:marRight w:val="0"/>
          <w:marTop w:val="0"/>
          <w:marBottom w:val="0"/>
          <w:divBdr>
            <w:top w:val="none" w:sz="0" w:space="0" w:color="auto"/>
            <w:left w:val="none" w:sz="0" w:space="0" w:color="auto"/>
            <w:bottom w:val="none" w:sz="0" w:space="0" w:color="auto"/>
            <w:right w:val="none" w:sz="0" w:space="0" w:color="auto"/>
          </w:divBdr>
        </w:div>
        <w:div w:id="2085250033">
          <w:marLeft w:val="0"/>
          <w:marRight w:val="0"/>
          <w:marTop w:val="0"/>
          <w:marBottom w:val="0"/>
          <w:divBdr>
            <w:top w:val="none" w:sz="0" w:space="0" w:color="auto"/>
            <w:left w:val="none" w:sz="0" w:space="0" w:color="auto"/>
            <w:bottom w:val="none" w:sz="0" w:space="0" w:color="auto"/>
            <w:right w:val="none" w:sz="0" w:space="0" w:color="auto"/>
          </w:divBdr>
        </w:div>
        <w:div w:id="1216241822">
          <w:marLeft w:val="0"/>
          <w:marRight w:val="0"/>
          <w:marTop w:val="0"/>
          <w:marBottom w:val="0"/>
          <w:divBdr>
            <w:top w:val="none" w:sz="0" w:space="0" w:color="auto"/>
            <w:left w:val="none" w:sz="0" w:space="0" w:color="auto"/>
            <w:bottom w:val="none" w:sz="0" w:space="0" w:color="auto"/>
            <w:right w:val="none" w:sz="0" w:space="0" w:color="auto"/>
          </w:divBdr>
        </w:div>
        <w:div w:id="923495628">
          <w:marLeft w:val="0"/>
          <w:marRight w:val="0"/>
          <w:marTop w:val="0"/>
          <w:marBottom w:val="0"/>
          <w:divBdr>
            <w:top w:val="none" w:sz="0" w:space="0" w:color="auto"/>
            <w:left w:val="none" w:sz="0" w:space="0" w:color="auto"/>
            <w:bottom w:val="none" w:sz="0" w:space="0" w:color="auto"/>
            <w:right w:val="none" w:sz="0" w:space="0" w:color="auto"/>
          </w:divBdr>
        </w:div>
        <w:div w:id="1990132952">
          <w:marLeft w:val="0"/>
          <w:marRight w:val="0"/>
          <w:marTop w:val="0"/>
          <w:marBottom w:val="0"/>
          <w:divBdr>
            <w:top w:val="none" w:sz="0" w:space="0" w:color="auto"/>
            <w:left w:val="none" w:sz="0" w:space="0" w:color="auto"/>
            <w:bottom w:val="none" w:sz="0" w:space="0" w:color="auto"/>
            <w:right w:val="none" w:sz="0" w:space="0" w:color="auto"/>
          </w:divBdr>
        </w:div>
        <w:div w:id="1394894179">
          <w:marLeft w:val="0"/>
          <w:marRight w:val="0"/>
          <w:marTop w:val="0"/>
          <w:marBottom w:val="0"/>
          <w:divBdr>
            <w:top w:val="none" w:sz="0" w:space="0" w:color="auto"/>
            <w:left w:val="none" w:sz="0" w:space="0" w:color="auto"/>
            <w:bottom w:val="none" w:sz="0" w:space="0" w:color="auto"/>
            <w:right w:val="none" w:sz="0" w:space="0" w:color="auto"/>
          </w:divBdr>
        </w:div>
        <w:div w:id="865556322">
          <w:marLeft w:val="0"/>
          <w:marRight w:val="0"/>
          <w:marTop w:val="0"/>
          <w:marBottom w:val="0"/>
          <w:divBdr>
            <w:top w:val="none" w:sz="0" w:space="0" w:color="auto"/>
            <w:left w:val="none" w:sz="0" w:space="0" w:color="auto"/>
            <w:bottom w:val="none" w:sz="0" w:space="0" w:color="auto"/>
            <w:right w:val="none" w:sz="0" w:space="0" w:color="auto"/>
          </w:divBdr>
        </w:div>
        <w:div w:id="1826816430">
          <w:marLeft w:val="0"/>
          <w:marRight w:val="0"/>
          <w:marTop w:val="0"/>
          <w:marBottom w:val="0"/>
          <w:divBdr>
            <w:top w:val="none" w:sz="0" w:space="0" w:color="auto"/>
            <w:left w:val="none" w:sz="0" w:space="0" w:color="auto"/>
            <w:bottom w:val="none" w:sz="0" w:space="0" w:color="auto"/>
            <w:right w:val="none" w:sz="0" w:space="0" w:color="auto"/>
          </w:divBdr>
        </w:div>
        <w:div w:id="93988628">
          <w:marLeft w:val="0"/>
          <w:marRight w:val="0"/>
          <w:marTop w:val="0"/>
          <w:marBottom w:val="0"/>
          <w:divBdr>
            <w:top w:val="none" w:sz="0" w:space="0" w:color="auto"/>
            <w:left w:val="none" w:sz="0" w:space="0" w:color="auto"/>
            <w:bottom w:val="none" w:sz="0" w:space="0" w:color="auto"/>
            <w:right w:val="none" w:sz="0" w:space="0" w:color="auto"/>
          </w:divBdr>
        </w:div>
        <w:div w:id="1048187324">
          <w:marLeft w:val="0"/>
          <w:marRight w:val="0"/>
          <w:marTop w:val="0"/>
          <w:marBottom w:val="0"/>
          <w:divBdr>
            <w:top w:val="none" w:sz="0" w:space="0" w:color="auto"/>
            <w:left w:val="none" w:sz="0" w:space="0" w:color="auto"/>
            <w:bottom w:val="none" w:sz="0" w:space="0" w:color="auto"/>
            <w:right w:val="none" w:sz="0" w:space="0" w:color="auto"/>
          </w:divBdr>
        </w:div>
        <w:div w:id="1971472563">
          <w:marLeft w:val="0"/>
          <w:marRight w:val="0"/>
          <w:marTop w:val="0"/>
          <w:marBottom w:val="0"/>
          <w:divBdr>
            <w:top w:val="none" w:sz="0" w:space="0" w:color="auto"/>
            <w:left w:val="none" w:sz="0" w:space="0" w:color="auto"/>
            <w:bottom w:val="none" w:sz="0" w:space="0" w:color="auto"/>
            <w:right w:val="none" w:sz="0" w:space="0" w:color="auto"/>
          </w:divBdr>
        </w:div>
        <w:div w:id="141124370">
          <w:marLeft w:val="0"/>
          <w:marRight w:val="0"/>
          <w:marTop w:val="0"/>
          <w:marBottom w:val="0"/>
          <w:divBdr>
            <w:top w:val="none" w:sz="0" w:space="0" w:color="auto"/>
            <w:left w:val="none" w:sz="0" w:space="0" w:color="auto"/>
            <w:bottom w:val="none" w:sz="0" w:space="0" w:color="auto"/>
            <w:right w:val="none" w:sz="0" w:space="0" w:color="auto"/>
          </w:divBdr>
        </w:div>
        <w:div w:id="1637486131">
          <w:marLeft w:val="0"/>
          <w:marRight w:val="0"/>
          <w:marTop w:val="0"/>
          <w:marBottom w:val="0"/>
          <w:divBdr>
            <w:top w:val="none" w:sz="0" w:space="0" w:color="auto"/>
            <w:left w:val="none" w:sz="0" w:space="0" w:color="auto"/>
            <w:bottom w:val="none" w:sz="0" w:space="0" w:color="auto"/>
            <w:right w:val="none" w:sz="0" w:space="0" w:color="auto"/>
          </w:divBdr>
        </w:div>
        <w:div w:id="1021856093">
          <w:marLeft w:val="0"/>
          <w:marRight w:val="0"/>
          <w:marTop w:val="0"/>
          <w:marBottom w:val="0"/>
          <w:divBdr>
            <w:top w:val="none" w:sz="0" w:space="0" w:color="auto"/>
            <w:left w:val="none" w:sz="0" w:space="0" w:color="auto"/>
            <w:bottom w:val="none" w:sz="0" w:space="0" w:color="auto"/>
            <w:right w:val="none" w:sz="0" w:space="0" w:color="auto"/>
          </w:divBdr>
        </w:div>
        <w:div w:id="39284156">
          <w:marLeft w:val="0"/>
          <w:marRight w:val="0"/>
          <w:marTop w:val="0"/>
          <w:marBottom w:val="0"/>
          <w:divBdr>
            <w:top w:val="none" w:sz="0" w:space="0" w:color="auto"/>
            <w:left w:val="none" w:sz="0" w:space="0" w:color="auto"/>
            <w:bottom w:val="none" w:sz="0" w:space="0" w:color="auto"/>
            <w:right w:val="none" w:sz="0" w:space="0" w:color="auto"/>
          </w:divBdr>
        </w:div>
        <w:div w:id="1615289881">
          <w:marLeft w:val="0"/>
          <w:marRight w:val="0"/>
          <w:marTop w:val="0"/>
          <w:marBottom w:val="0"/>
          <w:divBdr>
            <w:top w:val="none" w:sz="0" w:space="0" w:color="auto"/>
            <w:left w:val="none" w:sz="0" w:space="0" w:color="auto"/>
            <w:bottom w:val="none" w:sz="0" w:space="0" w:color="auto"/>
            <w:right w:val="none" w:sz="0" w:space="0" w:color="auto"/>
          </w:divBdr>
        </w:div>
        <w:div w:id="275601201">
          <w:marLeft w:val="0"/>
          <w:marRight w:val="0"/>
          <w:marTop w:val="0"/>
          <w:marBottom w:val="0"/>
          <w:divBdr>
            <w:top w:val="none" w:sz="0" w:space="0" w:color="auto"/>
            <w:left w:val="none" w:sz="0" w:space="0" w:color="auto"/>
            <w:bottom w:val="none" w:sz="0" w:space="0" w:color="auto"/>
            <w:right w:val="none" w:sz="0" w:space="0" w:color="auto"/>
          </w:divBdr>
        </w:div>
        <w:div w:id="134031665">
          <w:marLeft w:val="0"/>
          <w:marRight w:val="0"/>
          <w:marTop w:val="0"/>
          <w:marBottom w:val="0"/>
          <w:divBdr>
            <w:top w:val="none" w:sz="0" w:space="0" w:color="auto"/>
            <w:left w:val="none" w:sz="0" w:space="0" w:color="auto"/>
            <w:bottom w:val="none" w:sz="0" w:space="0" w:color="auto"/>
            <w:right w:val="none" w:sz="0" w:space="0" w:color="auto"/>
          </w:divBdr>
        </w:div>
        <w:div w:id="1037389634">
          <w:marLeft w:val="0"/>
          <w:marRight w:val="0"/>
          <w:marTop w:val="0"/>
          <w:marBottom w:val="0"/>
          <w:divBdr>
            <w:top w:val="none" w:sz="0" w:space="0" w:color="auto"/>
            <w:left w:val="none" w:sz="0" w:space="0" w:color="auto"/>
            <w:bottom w:val="none" w:sz="0" w:space="0" w:color="auto"/>
            <w:right w:val="none" w:sz="0" w:space="0" w:color="auto"/>
          </w:divBdr>
        </w:div>
        <w:div w:id="781808306">
          <w:marLeft w:val="0"/>
          <w:marRight w:val="0"/>
          <w:marTop w:val="0"/>
          <w:marBottom w:val="0"/>
          <w:divBdr>
            <w:top w:val="none" w:sz="0" w:space="0" w:color="auto"/>
            <w:left w:val="none" w:sz="0" w:space="0" w:color="auto"/>
            <w:bottom w:val="none" w:sz="0" w:space="0" w:color="auto"/>
            <w:right w:val="none" w:sz="0" w:space="0" w:color="auto"/>
          </w:divBdr>
        </w:div>
        <w:div w:id="1039623271">
          <w:marLeft w:val="0"/>
          <w:marRight w:val="0"/>
          <w:marTop w:val="0"/>
          <w:marBottom w:val="0"/>
          <w:divBdr>
            <w:top w:val="none" w:sz="0" w:space="0" w:color="auto"/>
            <w:left w:val="none" w:sz="0" w:space="0" w:color="auto"/>
            <w:bottom w:val="none" w:sz="0" w:space="0" w:color="auto"/>
            <w:right w:val="none" w:sz="0" w:space="0" w:color="auto"/>
          </w:divBdr>
        </w:div>
        <w:div w:id="1571303186">
          <w:marLeft w:val="0"/>
          <w:marRight w:val="0"/>
          <w:marTop w:val="0"/>
          <w:marBottom w:val="0"/>
          <w:divBdr>
            <w:top w:val="none" w:sz="0" w:space="0" w:color="auto"/>
            <w:left w:val="none" w:sz="0" w:space="0" w:color="auto"/>
            <w:bottom w:val="none" w:sz="0" w:space="0" w:color="auto"/>
            <w:right w:val="none" w:sz="0" w:space="0" w:color="auto"/>
          </w:divBdr>
        </w:div>
        <w:div w:id="1231580431">
          <w:marLeft w:val="0"/>
          <w:marRight w:val="0"/>
          <w:marTop w:val="0"/>
          <w:marBottom w:val="0"/>
          <w:divBdr>
            <w:top w:val="none" w:sz="0" w:space="0" w:color="auto"/>
            <w:left w:val="none" w:sz="0" w:space="0" w:color="auto"/>
            <w:bottom w:val="none" w:sz="0" w:space="0" w:color="auto"/>
            <w:right w:val="none" w:sz="0" w:space="0" w:color="auto"/>
          </w:divBdr>
        </w:div>
        <w:div w:id="295651170">
          <w:marLeft w:val="0"/>
          <w:marRight w:val="0"/>
          <w:marTop w:val="0"/>
          <w:marBottom w:val="0"/>
          <w:divBdr>
            <w:top w:val="none" w:sz="0" w:space="0" w:color="auto"/>
            <w:left w:val="none" w:sz="0" w:space="0" w:color="auto"/>
            <w:bottom w:val="none" w:sz="0" w:space="0" w:color="auto"/>
            <w:right w:val="none" w:sz="0" w:space="0" w:color="auto"/>
          </w:divBdr>
        </w:div>
        <w:div w:id="445782480">
          <w:marLeft w:val="0"/>
          <w:marRight w:val="0"/>
          <w:marTop w:val="0"/>
          <w:marBottom w:val="0"/>
          <w:divBdr>
            <w:top w:val="none" w:sz="0" w:space="0" w:color="auto"/>
            <w:left w:val="none" w:sz="0" w:space="0" w:color="auto"/>
            <w:bottom w:val="none" w:sz="0" w:space="0" w:color="auto"/>
            <w:right w:val="none" w:sz="0" w:space="0" w:color="auto"/>
          </w:divBdr>
        </w:div>
        <w:div w:id="1371343446">
          <w:marLeft w:val="0"/>
          <w:marRight w:val="0"/>
          <w:marTop w:val="0"/>
          <w:marBottom w:val="0"/>
          <w:divBdr>
            <w:top w:val="none" w:sz="0" w:space="0" w:color="auto"/>
            <w:left w:val="none" w:sz="0" w:space="0" w:color="auto"/>
            <w:bottom w:val="none" w:sz="0" w:space="0" w:color="auto"/>
            <w:right w:val="none" w:sz="0" w:space="0" w:color="auto"/>
          </w:divBdr>
        </w:div>
        <w:div w:id="323824924">
          <w:marLeft w:val="0"/>
          <w:marRight w:val="0"/>
          <w:marTop w:val="0"/>
          <w:marBottom w:val="0"/>
          <w:divBdr>
            <w:top w:val="none" w:sz="0" w:space="0" w:color="auto"/>
            <w:left w:val="none" w:sz="0" w:space="0" w:color="auto"/>
            <w:bottom w:val="none" w:sz="0" w:space="0" w:color="auto"/>
            <w:right w:val="none" w:sz="0" w:space="0" w:color="auto"/>
          </w:divBdr>
        </w:div>
        <w:div w:id="261450213">
          <w:marLeft w:val="0"/>
          <w:marRight w:val="0"/>
          <w:marTop w:val="0"/>
          <w:marBottom w:val="0"/>
          <w:divBdr>
            <w:top w:val="none" w:sz="0" w:space="0" w:color="auto"/>
            <w:left w:val="none" w:sz="0" w:space="0" w:color="auto"/>
            <w:bottom w:val="none" w:sz="0" w:space="0" w:color="auto"/>
            <w:right w:val="none" w:sz="0" w:space="0" w:color="auto"/>
          </w:divBdr>
        </w:div>
        <w:div w:id="617218944">
          <w:marLeft w:val="0"/>
          <w:marRight w:val="0"/>
          <w:marTop w:val="0"/>
          <w:marBottom w:val="0"/>
          <w:divBdr>
            <w:top w:val="none" w:sz="0" w:space="0" w:color="auto"/>
            <w:left w:val="none" w:sz="0" w:space="0" w:color="auto"/>
            <w:bottom w:val="none" w:sz="0" w:space="0" w:color="auto"/>
            <w:right w:val="none" w:sz="0" w:space="0" w:color="auto"/>
          </w:divBdr>
        </w:div>
        <w:div w:id="1091779514">
          <w:marLeft w:val="0"/>
          <w:marRight w:val="0"/>
          <w:marTop w:val="0"/>
          <w:marBottom w:val="0"/>
          <w:divBdr>
            <w:top w:val="none" w:sz="0" w:space="0" w:color="auto"/>
            <w:left w:val="none" w:sz="0" w:space="0" w:color="auto"/>
            <w:bottom w:val="none" w:sz="0" w:space="0" w:color="auto"/>
            <w:right w:val="none" w:sz="0" w:space="0" w:color="auto"/>
          </w:divBdr>
        </w:div>
        <w:div w:id="1536238071">
          <w:marLeft w:val="0"/>
          <w:marRight w:val="0"/>
          <w:marTop w:val="0"/>
          <w:marBottom w:val="0"/>
          <w:divBdr>
            <w:top w:val="none" w:sz="0" w:space="0" w:color="auto"/>
            <w:left w:val="none" w:sz="0" w:space="0" w:color="auto"/>
            <w:bottom w:val="none" w:sz="0" w:space="0" w:color="auto"/>
            <w:right w:val="none" w:sz="0" w:space="0" w:color="auto"/>
          </w:divBdr>
        </w:div>
        <w:div w:id="217593904">
          <w:marLeft w:val="0"/>
          <w:marRight w:val="0"/>
          <w:marTop w:val="0"/>
          <w:marBottom w:val="0"/>
          <w:divBdr>
            <w:top w:val="none" w:sz="0" w:space="0" w:color="auto"/>
            <w:left w:val="none" w:sz="0" w:space="0" w:color="auto"/>
            <w:bottom w:val="none" w:sz="0" w:space="0" w:color="auto"/>
            <w:right w:val="none" w:sz="0" w:space="0" w:color="auto"/>
          </w:divBdr>
        </w:div>
        <w:div w:id="564144387">
          <w:marLeft w:val="0"/>
          <w:marRight w:val="0"/>
          <w:marTop w:val="0"/>
          <w:marBottom w:val="0"/>
          <w:divBdr>
            <w:top w:val="none" w:sz="0" w:space="0" w:color="auto"/>
            <w:left w:val="none" w:sz="0" w:space="0" w:color="auto"/>
            <w:bottom w:val="none" w:sz="0" w:space="0" w:color="auto"/>
            <w:right w:val="none" w:sz="0" w:space="0" w:color="auto"/>
          </w:divBdr>
        </w:div>
        <w:div w:id="1844851965">
          <w:marLeft w:val="0"/>
          <w:marRight w:val="0"/>
          <w:marTop w:val="0"/>
          <w:marBottom w:val="0"/>
          <w:divBdr>
            <w:top w:val="none" w:sz="0" w:space="0" w:color="auto"/>
            <w:left w:val="none" w:sz="0" w:space="0" w:color="auto"/>
            <w:bottom w:val="none" w:sz="0" w:space="0" w:color="auto"/>
            <w:right w:val="none" w:sz="0" w:space="0" w:color="auto"/>
          </w:divBdr>
        </w:div>
        <w:div w:id="1476027654">
          <w:marLeft w:val="0"/>
          <w:marRight w:val="0"/>
          <w:marTop w:val="0"/>
          <w:marBottom w:val="0"/>
          <w:divBdr>
            <w:top w:val="none" w:sz="0" w:space="0" w:color="auto"/>
            <w:left w:val="none" w:sz="0" w:space="0" w:color="auto"/>
            <w:bottom w:val="none" w:sz="0" w:space="0" w:color="auto"/>
            <w:right w:val="none" w:sz="0" w:space="0" w:color="auto"/>
          </w:divBdr>
        </w:div>
        <w:div w:id="980502934">
          <w:marLeft w:val="0"/>
          <w:marRight w:val="0"/>
          <w:marTop w:val="0"/>
          <w:marBottom w:val="0"/>
          <w:divBdr>
            <w:top w:val="none" w:sz="0" w:space="0" w:color="auto"/>
            <w:left w:val="none" w:sz="0" w:space="0" w:color="auto"/>
            <w:bottom w:val="none" w:sz="0" w:space="0" w:color="auto"/>
            <w:right w:val="none" w:sz="0" w:space="0" w:color="auto"/>
          </w:divBdr>
        </w:div>
        <w:div w:id="300112741">
          <w:marLeft w:val="0"/>
          <w:marRight w:val="0"/>
          <w:marTop w:val="0"/>
          <w:marBottom w:val="0"/>
          <w:divBdr>
            <w:top w:val="none" w:sz="0" w:space="0" w:color="auto"/>
            <w:left w:val="none" w:sz="0" w:space="0" w:color="auto"/>
            <w:bottom w:val="none" w:sz="0" w:space="0" w:color="auto"/>
            <w:right w:val="none" w:sz="0" w:space="0" w:color="auto"/>
          </w:divBdr>
        </w:div>
        <w:div w:id="1126006414">
          <w:marLeft w:val="0"/>
          <w:marRight w:val="0"/>
          <w:marTop w:val="0"/>
          <w:marBottom w:val="0"/>
          <w:divBdr>
            <w:top w:val="none" w:sz="0" w:space="0" w:color="auto"/>
            <w:left w:val="none" w:sz="0" w:space="0" w:color="auto"/>
            <w:bottom w:val="none" w:sz="0" w:space="0" w:color="auto"/>
            <w:right w:val="none" w:sz="0" w:space="0" w:color="auto"/>
          </w:divBdr>
        </w:div>
        <w:div w:id="1069888945">
          <w:marLeft w:val="0"/>
          <w:marRight w:val="0"/>
          <w:marTop w:val="0"/>
          <w:marBottom w:val="0"/>
          <w:divBdr>
            <w:top w:val="none" w:sz="0" w:space="0" w:color="auto"/>
            <w:left w:val="none" w:sz="0" w:space="0" w:color="auto"/>
            <w:bottom w:val="none" w:sz="0" w:space="0" w:color="auto"/>
            <w:right w:val="none" w:sz="0" w:space="0" w:color="auto"/>
          </w:divBdr>
        </w:div>
        <w:div w:id="1338576932">
          <w:marLeft w:val="0"/>
          <w:marRight w:val="0"/>
          <w:marTop w:val="0"/>
          <w:marBottom w:val="0"/>
          <w:divBdr>
            <w:top w:val="none" w:sz="0" w:space="0" w:color="auto"/>
            <w:left w:val="none" w:sz="0" w:space="0" w:color="auto"/>
            <w:bottom w:val="none" w:sz="0" w:space="0" w:color="auto"/>
            <w:right w:val="none" w:sz="0" w:space="0" w:color="auto"/>
          </w:divBdr>
        </w:div>
        <w:div w:id="904023948">
          <w:marLeft w:val="0"/>
          <w:marRight w:val="0"/>
          <w:marTop w:val="0"/>
          <w:marBottom w:val="0"/>
          <w:divBdr>
            <w:top w:val="none" w:sz="0" w:space="0" w:color="auto"/>
            <w:left w:val="none" w:sz="0" w:space="0" w:color="auto"/>
            <w:bottom w:val="none" w:sz="0" w:space="0" w:color="auto"/>
            <w:right w:val="none" w:sz="0" w:space="0" w:color="auto"/>
          </w:divBdr>
        </w:div>
        <w:div w:id="1215386367">
          <w:marLeft w:val="0"/>
          <w:marRight w:val="0"/>
          <w:marTop w:val="0"/>
          <w:marBottom w:val="0"/>
          <w:divBdr>
            <w:top w:val="none" w:sz="0" w:space="0" w:color="auto"/>
            <w:left w:val="none" w:sz="0" w:space="0" w:color="auto"/>
            <w:bottom w:val="none" w:sz="0" w:space="0" w:color="auto"/>
            <w:right w:val="none" w:sz="0" w:space="0" w:color="auto"/>
          </w:divBdr>
        </w:div>
        <w:div w:id="707336489">
          <w:marLeft w:val="0"/>
          <w:marRight w:val="0"/>
          <w:marTop w:val="0"/>
          <w:marBottom w:val="0"/>
          <w:divBdr>
            <w:top w:val="none" w:sz="0" w:space="0" w:color="auto"/>
            <w:left w:val="none" w:sz="0" w:space="0" w:color="auto"/>
            <w:bottom w:val="none" w:sz="0" w:space="0" w:color="auto"/>
            <w:right w:val="none" w:sz="0" w:space="0" w:color="auto"/>
          </w:divBdr>
        </w:div>
        <w:div w:id="1187519238">
          <w:marLeft w:val="0"/>
          <w:marRight w:val="0"/>
          <w:marTop w:val="0"/>
          <w:marBottom w:val="0"/>
          <w:divBdr>
            <w:top w:val="none" w:sz="0" w:space="0" w:color="auto"/>
            <w:left w:val="none" w:sz="0" w:space="0" w:color="auto"/>
            <w:bottom w:val="none" w:sz="0" w:space="0" w:color="auto"/>
            <w:right w:val="none" w:sz="0" w:space="0" w:color="auto"/>
          </w:divBdr>
        </w:div>
        <w:div w:id="1061517713">
          <w:marLeft w:val="0"/>
          <w:marRight w:val="0"/>
          <w:marTop w:val="0"/>
          <w:marBottom w:val="0"/>
          <w:divBdr>
            <w:top w:val="none" w:sz="0" w:space="0" w:color="auto"/>
            <w:left w:val="none" w:sz="0" w:space="0" w:color="auto"/>
            <w:bottom w:val="none" w:sz="0" w:space="0" w:color="auto"/>
            <w:right w:val="none" w:sz="0" w:space="0" w:color="auto"/>
          </w:divBdr>
        </w:div>
        <w:div w:id="1652438220">
          <w:marLeft w:val="0"/>
          <w:marRight w:val="0"/>
          <w:marTop w:val="0"/>
          <w:marBottom w:val="0"/>
          <w:divBdr>
            <w:top w:val="none" w:sz="0" w:space="0" w:color="auto"/>
            <w:left w:val="none" w:sz="0" w:space="0" w:color="auto"/>
            <w:bottom w:val="none" w:sz="0" w:space="0" w:color="auto"/>
            <w:right w:val="none" w:sz="0" w:space="0" w:color="auto"/>
          </w:divBdr>
        </w:div>
        <w:div w:id="2071414444">
          <w:marLeft w:val="0"/>
          <w:marRight w:val="0"/>
          <w:marTop w:val="0"/>
          <w:marBottom w:val="0"/>
          <w:divBdr>
            <w:top w:val="none" w:sz="0" w:space="0" w:color="auto"/>
            <w:left w:val="none" w:sz="0" w:space="0" w:color="auto"/>
            <w:bottom w:val="none" w:sz="0" w:space="0" w:color="auto"/>
            <w:right w:val="none" w:sz="0" w:space="0" w:color="auto"/>
          </w:divBdr>
        </w:div>
        <w:div w:id="1105034825">
          <w:marLeft w:val="0"/>
          <w:marRight w:val="0"/>
          <w:marTop w:val="0"/>
          <w:marBottom w:val="0"/>
          <w:divBdr>
            <w:top w:val="none" w:sz="0" w:space="0" w:color="auto"/>
            <w:left w:val="none" w:sz="0" w:space="0" w:color="auto"/>
            <w:bottom w:val="none" w:sz="0" w:space="0" w:color="auto"/>
            <w:right w:val="none" w:sz="0" w:space="0" w:color="auto"/>
          </w:divBdr>
        </w:div>
        <w:div w:id="1400061207">
          <w:marLeft w:val="0"/>
          <w:marRight w:val="0"/>
          <w:marTop w:val="0"/>
          <w:marBottom w:val="0"/>
          <w:divBdr>
            <w:top w:val="none" w:sz="0" w:space="0" w:color="auto"/>
            <w:left w:val="none" w:sz="0" w:space="0" w:color="auto"/>
            <w:bottom w:val="none" w:sz="0" w:space="0" w:color="auto"/>
            <w:right w:val="none" w:sz="0" w:space="0" w:color="auto"/>
          </w:divBdr>
        </w:div>
        <w:div w:id="631709954">
          <w:marLeft w:val="0"/>
          <w:marRight w:val="0"/>
          <w:marTop w:val="0"/>
          <w:marBottom w:val="0"/>
          <w:divBdr>
            <w:top w:val="none" w:sz="0" w:space="0" w:color="auto"/>
            <w:left w:val="none" w:sz="0" w:space="0" w:color="auto"/>
            <w:bottom w:val="none" w:sz="0" w:space="0" w:color="auto"/>
            <w:right w:val="none" w:sz="0" w:space="0" w:color="auto"/>
          </w:divBdr>
        </w:div>
        <w:div w:id="1619218677">
          <w:marLeft w:val="0"/>
          <w:marRight w:val="0"/>
          <w:marTop w:val="0"/>
          <w:marBottom w:val="0"/>
          <w:divBdr>
            <w:top w:val="none" w:sz="0" w:space="0" w:color="auto"/>
            <w:left w:val="none" w:sz="0" w:space="0" w:color="auto"/>
            <w:bottom w:val="none" w:sz="0" w:space="0" w:color="auto"/>
            <w:right w:val="none" w:sz="0" w:space="0" w:color="auto"/>
          </w:divBdr>
        </w:div>
        <w:div w:id="1594169134">
          <w:marLeft w:val="0"/>
          <w:marRight w:val="0"/>
          <w:marTop w:val="0"/>
          <w:marBottom w:val="0"/>
          <w:divBdr>
            <w:top w:val="none" w:sz="0" w:space="0" w:color="auto"/>
            <w:left w:val="none" w:sz="0" w:space="0" w:color="auto"/>
            <w:bottom w:val="none" w:sz="0" w:space="0" w:color="auto"/>
            <w:right w:val="none" w:sz="0" w:space="0" w:color="auto"/>
          </w:divBdr>
        </w:div>
        <w:div w:id="1366753995">
          <w:marLeft w:val="0"/>
          <w:marRight w:val="0"/>
          <w:marTop w:val="0"/>
          <w:marBottom w:val="0"/>
          <w:divBdr>
            <w:top w:val="none" w:sz="0" w:space="0" w:color="auto"/>
            <w:left w:val="none" w:sz="0" w:space="0" w:color="auto"/>
            <w:bottom w:val="none" w:sz="0" w:space="0" w:color="auto"/>
            <w:right w:val="none" w:sz="0" w:space="0" w:color="auto"/>
          </w:divBdr>
        </w:div>
        <w:div w:id="552351746">
          <w:marLeft w:val="0"/>
          <w:marRight w:val="0"/>
          <w:marTop w:val="0"/>
          <w:marBottom w:val="0"/>
          <w:divBdr>
            <w:top w:val="none" w:sz="0" w:space="0" w:color="auto"/>
            <w:left w:val="none" w:sz="0" w:space="0" w:color="auto"/>
            <w:bottom w:val="none" w:sz="0" w:space="0" w:color="auto"/>
            <w:right w:val="none" w:sz="0" w:space="0" w:color="auto"/>
          </w:divBdr>
        </w:div>
        <w:div w:id="719210638">
          <w:marLeft w:val="0"/>
          <w:marRight w:val="0"/>
          <w:marTop w:val="0"/>
          <w:marBottom w:val="0"/>
          <w:divBdr>
            <w:top w:val="none" w:sz="0" w:space="0" w:color="auto"/>
            <w:left w:val="none" w:sz="0" w:space="0" w:color="auto"/>
            <w:bottom w:val="none" w:sz="0" w:space="0" w:color="auto"/>
            <w:right w:val="none" w:sz="0" w:space="0" w:color="auto"/>
          </w:divBdr>
        </w:div>
        <w:div w:id="2079790983">
          <w:marLeft w:val="0"/>
          <w:marRight w:val="0"/>
          <w:marTop w:val="0"/>
          <w:marBottom w:val="0"/>
          <w:divBdr>
            <w:top w:val="none" w:sz="0" w:space="0" w:color="auto"/>
            <w:left w:val="none" w:sz="0" w:space="0" w:color="auto"/>
            <w:bottom w:val="none" w:sz="0" w:space="0" w:color="auto"/>
            <w:right w:val="none" w:sz="0" w:space="0" w:color="auto"/>
          </w:divBdr>
        </w:div>
        <w:div w:id="426848707">
          <w:marLeft w:val="0"/>
          <w:marRight w:val="0"/>
          <w:marTop w:val="0"/>
          <w:marBottom w:val="0"/>
          <w:divBdr>
            <w:top w:val="none" w:sz="0" w:space="0" w:color="auto"/>
            <w:left w:val="none" w:sz="0" w:space="0" w:color="auto"/>
            <w:bottom w:val="none" w:sz="0" w:space="0" w:color="auto"/>
            <w:right w:val="none" w:sz="0" w:space="0" w:color="auto"/>
          </w:divBdr>
        </w:div>
        <w:div w:id="342632928">
          <w:marLeft w:val="0"/>
          <w:marRight w:val="0"/>
          <w:marTop w:val="0"/>
          <w:marBottom w:val="0"/>
          <w:divBdr>
            <w:top w:val="none" w:sz="0" w:space="0" w:color="auto"/>
            <w:left w:val="none" w:sz="0" w:space="0" w:color="auto"/>
            <w:bottom w:val="none" w:sz="0" w:space="0" w:color="auto"/>
            <w:right w:val="none" w:sz="0" w:space="0" w:color="auto"/>
          </w:divBdr>
        </w:div>
        <w:div w:id="2117166310">
          <w:marLeft w:val="0"/>
          <w:marRight w:val="0"/>
          <w:marTop w:val="0"/>
          <w:marBottom w:val="0"/>
          <w:divBdr>
            <w:top w:val="none" w:sz="0" w:space="0" w:color="auto"/>
            <w:left w:val="none" w:sz="0" w:space="0" w:color="auto"/>
            <w:bottom w:val="none" w:sz="0" w:space="0" w:color="auto"/>
            <w:right w:val="none" w:sz="0" w:space="0" w:color="auto"/>
          </w:divBdr>
        </w:div>
        <w:div w:id="1677656954">
          <w:marLeft w:val="0"/>
          <w:marRight w:val="0"/>
          <w:marTop w:val="0"/>
          <w:marBottom w:val="0"/>
          <w:divBdr>
            <w:top w:val="none" w:sz="0" w:space="0" w:color="auto"/>
            <w:left w:val="none" w:sz="0" w:space="0" w:color="auto"/>
            <w:bottom w:val="none" w:sz="0" w:space="0" w:color="auto"/>
            <w:right w:val="none" w:sz="0" w:space="0" w:color="auto"/>
          </w:divBdr>
        </w:div>
        <w:div w:id="2009745041">
          <w:marLeft w:val="0"/>
          <w:marRight w:val="0"/>
          <w:marTop w:val="0"/>
          <w:marBottom w:val="0"/>
          <w:divBdr>
            <w:top w:val="none" w:sz="0" w:space="0" w:color="auto"/>
            <w:left w:val="none" w:sz="0" w:space="0" w:color="auto"/>
            <w:bottom w:val="none" w:sz="0" w:space="0" w:color="auto"/>
            <w:right w:val="none" w:sz="0" w:space="0" w:color="auto"/>
          </w:divBdr>
        </w:div>
        <w:div w:id="1332637997">
          <w:marLeft w:val="0"/>
          <w:marRight w:val="0"/>
          <w:marTop w:val="0"/>
          <w:marBottom w:val="0"/>
          <w:divBdr>
            <w:top w:val="none" w:sz="0" w:space="0" w:color="auto"/>
            <w:left w:val="none" w:sz="0" w:space="0" w:color="auto"/>
            <w:bottom w:val="none" w:sz="0" w:space="0" w:color="auto"/>
            <w:right w:val="none" w:sz="0" w:space="0" w:color="auto"/>
          </w:divBdr>
        </w:div>
        <w:div w:id="1890918972">
          <w:marLeft w:val="0"/>
          <w:marRight w:val="0"/>
          <w:marTop w:val="0"/>
          <w:marBottom w:val="0"/>
          <w:divBdr>
            <w:top w:val="none" w:sz="0" w:space="0" w:color="auto"/>
            <w:left w:val="none" w:sz="0" w:space="0" w:color="auto"/>
            <w:bottom w:val="none" w:sz="0" w:space="0" w:color="auto"/>
            <w:right w:val="none" w:sz="0" w:space="0" w:color="auto"/>
          </w:divBdr>
        </w:div>
        <w:div w:id="1584221356">
          <w:marLeft w:val="0"/>
          <w:marRight w:val="0"/>
          <w:marTop w:val="0"/>
          <w:marBottom w:val="0"/>
          <w:divBdr>
            <w:top w:val="none" w:sz="0" w:space="0" w:color="auto"/>
            <w:left w:val="none" w:sz="0" w:space="0" w:color="auto"/>
            <w:bottom w:val="none" w:sz="0" w:space="0" w:color="auto"/>
            <w:right w:val="none" w:sz="0" w:space="0" w:color="auto"/>
          </w:divBdr>
        </w:div>
      </w:divsChild>
    </w:div>
    <w:div w:id="2065132023">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5834926">
      <w:bodyDiv w:val="1"/>
      <w:marLeft w:val="0"/>
      <w:marRight w:val="0"/>
      <w:marTop w:val="0"/>
      <w:marBottom w:val="0"/>
      <w:divBdr>
        <w:top w:val="none" w:sz="0" w:space="0" w:color="auto"/>
        <w:left w:val="none" w:sz="0" w:space="0" w:color="auto"/>
        <w:bottom w:val="none" w:sz="0" w:space="0" w:color="auto"/>
        <w:right w:val="none" w:sz="0" w:space="0" w:color="auto"/>
      </w:divBdr>
    </w:div>
    <w:div w:id="2066097444">
      <w:bodyDiv w:val="1"/>
      <w:marLeft w:val="0"/>
      <w:marRight w:val="0"/>
      <w:marTop w:val="0"/>
      <w:marBottom w:val="0"/>
      <w:divBdr>
        <w:top w:val="none" w:sz="0" w:space="0" w:color="auto"/>
        <w:left w:val="none" w:sz="0" w:space="0" w:color="auto"/>
        <w:bottom w:val="none" w:sz="0" w:space="0" w:color="auto"/>
        <w:right w:val="none" w:sz="0" w:space="0" w:color="auto"/>
      </w:divBdr>
    </w:div>
    <w:div w:id="2066367820">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6949840">
      <w:bodyDiv w:val="1"/>
      <w:marLeft w:val="0"/>
      <w:marRight w:val="0"/>
      <w:marTop w:val="0"/>
      <w:marBottom w:val="0"/>
      <w:divBdr>
        <w:top w:val="none" w:sz="0" w:space="0" w:color="auto"/>
        <w:left w:val="none" w:sz="0" w:space="0" w:color="auto"/>
        <w:bottom w:val="none" w:sz="0" w:space="0" w:color="auto"/>
        <w:right w:val="none" w:sz="0" w:space="0" w:color="auto"/>
      </w:divBdr>
    </w:div>
    <w:div w:id="2067726363">
      <w:bodyDiv w:val="1"/>
      <w:marLeft w:val="0"/>
      <w:marRight w:val="0"/>
      <w:marTop w:val="0"/>
      <w:marBottom w:val="0"/>
      <w:divBdr>
        <w:top w:val="none" w:sz="0" w:space="0" w:color="auto"/>
        <w:left w:val="none" w:sz="0" w:space="0" w:color="auto"/>
        <w:bottom w:val="none" w:sz="0" w:space="0" w:color="auto"/>
        <w:right w:val="none" w:sz="0" w:space="0" w:color="auto"/>
      </w:divBdr>
    </w:div>
    <w:div w:id="2067751808">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411443">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0180177">
      <w:bodyDiv w:val="1"/>
      <w:marLeft w:val="0"/>
      <w:marRight w:val="0"/>
      <w:marTop w:val="0"/>
      <w:marBottom w:val="0"/>
      <w:divBdr>
        <w:top w:val="none" w:sz="0" w:space="0" w:color="auto"/>
        <w:left w:val="none" w:sz="0" w:space="0" w:color="auto"/>
        <w:bottom w:val="none" w:sz="0" w:space="0" w:color="auto"/>
        <w:right w:val="none" w:sz="0" w:space="0" w:color="auto"/>
      </w:divBdr>
    </w:div>
    <w:div w:id="2071223702">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1532336">
      <w:bodyDiv w:val="1"/>
      <w:marLeft w:val="0"/>
      <w:marRight w:val="0"/>
      <w:marTop w:val="0"/>
      <w:marBottom w:val="0"/>
      <w:divBdr>
        <w:top w:val="none" w:sz="0" w:space="0" w:color="auto"/>
        <w:left w:val="none" w:sz="0" w:space="0" w:color="auto"/>
        <w:bottom w:val="none" w:sz="0" w:space="0" w:color="auto"/>
        <w:right w:val="none" w:sz="0" w:space="0" w:color="auto"/>
      </w:divBdr>
    </w:div>
    <w:div w:id="2072000152">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3499231">
      <w:bodyDiv w:val="1"/>
      <w:marLeft w:val="0"/>
      <w:marRight w:val="0"/>
      <w:marTop w:val="0"/>
      <w:marBottom w:val="0"/>
      <w:divBdr>
        <w:top w:val="none" w:sz="0" w:space="0" w:color="auto"/>
        <w:left w:val="none" w:sz="0" w:space="0" w:color="auto"/>
        <w:bottom w:val="none" w:sz="0" w:space="0" w:color="auto"/>
        <w:right w:val="none" w:sz="0" w:space="0" w:color="auto"/>
      </w:divBdr>
    </w:div>
    <w:div w:id="2074161311">
      <w:bodyDiv w:val="1"/>
      <w:marLeft w:val="0"/>
      <w:marRight w:val="0"/>
      <w:marTop w:val="0"/>
      <w:marBottom w:val="0"/>
      <w:divBdr>
        <w:top w:val="none" w:sz="0" w:space="0" w:color="auto"/>
        <w:left w:val="none" w:sz="0" w:space="0" w:color="auto"/>
        <w:bottom w:val="none" w:sz="0" w:space="0" w:color="auto"/>
        <w:right w:val="none" w:sz="0" w:space="0" w:color="auto"/>
      </w:divBdr>
    </w:div>
    <w:div w:id="2074503263">
      <w:bodyDiv w:val="1"/>
      <w:marLeft w:val="0"/>
      <w:marRight w:val="0"/>
      <w:marTop w:val="0"/>
      <w:marBottom w:val="0"/>
      <w:divBdr>
        <w:top w:val="none" w:sz="0" w:space="0" w:color="auto"/>
        <w:left w:val="none" w:sz="0" w:space="0" w:color="auto"/>
        <w:bottom w:val="none" w:sz="0" w:space="0" w:color="auto"/>
        <w:right w:val="none" w:sz="0" w:space="0" w:color="auto"/>
      </w:divBdr>
    </w:div>
    <w:div w:id="2074741917">
      <w:bodyDiv w:val="1"/>
      <w:marLeft w:val="0"/>
      <w:marRight w:val="0"/>
      <w:marTop w:val="0"/>
      <w:marBottom w:val="0"/>
      <w:divBdr>
        <w:top w:val="none" w:sz="0" w:space="0" w:color="auto"/>
        <w:left w:val="none" w:sz="0" w:space="0" w:color="auto"/>
        <w:bottom w:val="none" w:sz="0" w:space="0" w:color="auto"/>
        <w:right w:val="none" w:sz="0" w:space="0" w:color="auto"/>
      </w:divBdr>
    </w:div>
    <w:div w:id="2075199726">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618852">
      <w:bodyDiv w:val="1"/>
      <w:marLeft w:val="0"/>
      <w:marRight w:val="0"/>
      <w:marTop w:val="0"/>
      <w:marBottom w:val="0"/>
      <w:divBdr>
        <w:top w:val="none" w:sz="0" w:space="0" w:color="auto"/>
        <w:left w:val="none" w:sz="0" w:space="0" w:color="auto"/>
        <w:bottom w:val="none" w:sz="0" w:space="0" w:color="auto"/>
        <w:right w:val="none" w:sz="0" w:space="0" w:color="auto"/>
      </w:divBdr>
    </w:div>
    <w:div w:id="2075817128">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4180">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052345">
      <w:bodyDiv w:val="1"/>
      <w:marLeft w:val="0"/>
      <w:marRight w:val="0"/>
      <w:marTop w:val="0"/>
      <w:marBottom w:val="0"/>
      <w:divBdr>
        <w:top w:val="none" w:sz="0" w:space="0" w:color="auto"/>
        <w:left w:val="none" w:sz="0" w:space="0" w:color="auto"/>
        <w:bottom w:val="none" w:sz="0" w:space="0" w:color="auto"/>
        <w:right w:val="none" w:sz="0" w:space="0" w:color="auto"/>
      </w:divBdr>
    </w:div>
    <w:div w:id="2076313511">
      <w:bodyDiv w:val="1"/>
      <w:marLeft w:val="0"/>
      <w:marRight w:val="0"/>
      <w:marTop w:val="0"/>
      <w:marBottom w:val="0"/>
      <w:divBdr>
        <w:top w:val="none" w:sz="0" w:space="0" w:color="auto"/>
        <w:left w:val="none" w:sz="0" w:space="0" w:color="auto"/>
        <w:bottom w:val="none" w:sz="0" w:space="0" w:color="auto"/>
        <w:right w:val="none" w:sz="0" w:space="0" w:color="auto"/>
      </w:divBdr>
    </w:div>
    <w:div w:id="2076315815">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7123525">
      <w:bodyDiv w:val="1"/>
      <w:marLeft w:val="0"/>
      <w:marRight w:val="0"/>
      <w:marTop w:val="0"/>
      <w:marBottom w:val="0"/>
      <w:divBdr>
        <w:top w:val="none" w:sz="0" w:space="0" w:color="auto"/>
        <w:left w:val="none" w:sz="0" w:space="0" w:color="auto"/>
        <w:bottom w:val="none" w:sz="0" w:space="0" w:color="auto"/>
        <w:right w:val="none" w:sz="0" w:space="0" w:color="auto"/>
      </w:divBdr>
    </w:div>
    <w:div w:id="2077622802">
      <w:bodyDiv w:val="1"/>
      <w:marLeft w:val="0"/>
      <w:marRight w:val="0"/>
      <w:marTop w:val="0"/>
      <w:marBottom w:val="0"/>
      <w:divBdr>
        <w:top w:val="none" w:sz="0" w:space="0" w:color="auto"/>
        <w:left w:val="none" w:sz="0" w:space="0" w:color="auto"/>
        <w:bottom w:val="none" w:sz="0" w:space="0" w:color="auto"/>
        <w:right w:val="none" w:sz="0" w:space="0" w:color="auto"/>
      </w:divBdr>
    </w:div>
    <w:div w:id="2077701946">
      <w:bodyDiv w:val="1"/>
      <w:marLeft w:val="0"/>
      <w:marRight w:val="0"/>
      <w:marTop w:val="0"/>
      <w:marBottom w:val="0"/>
      <w:divBdr>
        <w:top w:val="none" w:sz="0" w:space="0" w:color="auto"/>
        <w:left w:val="none" w:sz="0" w:space="0" w:color="auto"/>
        <w:bottom w:val="none" w:sz="0" w:space="0" w:color="auto"/>
        <w:right w:val="none" w:sz="0" w:space="0" w:color="auto"/>
      </w:divBdr>
    </w:div>
    <w:div w:id="2078091348">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8741858">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79865152">
      <w:bodyDiv w:val="1"/>
      <w:marLeft w:val="0"/>
      <w:marRight w:val="0"/>
      <w:marTop w:val="0"/>
      <w:marBottom w:val="0"/>
      <w:divBdr>
        <w:top w:val="none" w:sz="0" w:space="0" w:color="auto"/>
        <w:left w:val="none" w:sz="0" w:space="0" w:color="auto"/>
        <w:bottom w:val="none" w:sz="0" w:space="0" w:color="auto"/>
        <w:right w:val="none" w:sz="0" w:space="0" w:color="auto"/>
      </w:divBdr>
    </w:div>
    <w:div w:id="2080210553">
      <w:bodyDiv w:val="1"/>
      <w:marLeft w:val="0"/>
      <w:marRight w:val="0"/>
      <w:marTop w:val="0"/>
      <w:marBottom w:val="0"/>
      <w:divBdr>
        <w:top w:val="none" w:sz="0" w:space="0" w:color="auto"/>
        <w:left w:val="none" w:sz="0" w:space="0" w:color="auto"/>
        <w:bottom w:val="none" w:sz="0" w:space="0" w:color="auto"/>
        <w:right w:val="none" w:sz="0" w:space="0" w:color="auto"/>
      </w:divBdr>
    </w:div>
    <w:div w:id="2081053725">
      <w:bodyDiv w:val="1"/>
      <w:marLeft w:val="0"/>
      <w:marRight w:val="0"/>
      <w:marTop w:val="0"/>
      <w:marBottom w:val="0"/>
      <w:divBdr>
        <w:top w:val="none" w:sz="0" w:space="0" w:color="auto"/>
        <w:left w:val="none" w:sz="0" w:space="0" w:color="auto"/>
        <w:bottom w:val="none" w:sz="0" w:space="0" w:color="auto"/>
        <w:right w:val="none" w:sz="0" w:space="0" w:color="auto"/>
      </w:divBdr>
    </w:div>
    <w:div w:id="2081824335">
      <w:bodyDiv w:val="1"/>
      <w:marLeft w:val="0"/>
      <w:marRight w:val="0"/>
      <w:marTop w:val="0"/>
      <w:marBottom w:val="0"/>
      <w:divBdr>
        <w:top w:val="none" w:sz="0" w:space="0" w:color="auto"/>
        <w:left w:val="none" w:sz="0" w:space="0" w:color="auto"/>
        <w:bottom w:val="none" w:sz="0" w:space="0" w:color="auto"/>
        <w:right w:val="none" w:sz="0" w:space="0" w:color="auto"/>
      </w:divBdr>
      <w:divsChild>
        <w:div w:id="1434743853">
          <w:marLeft w:val="0"/>
          <w:marRight w:val="0"/>
          <w:marTop w:val="0"/>
          <w:marBottom w:val="0"/>
          <w:divBdr>
            <w:top w:val="none" w:sz="0" w:space="0" w:color="auto"/>
            <w:left w:val="none" w:sz="0" w:space="0" w:color="auto"/>
            <w:bottom w:val="none" w:sz="0" w:space="0" w:color="auto"/>
            <w:right w:val="none" w:sz="0" w:space="0" w:color="auto"/>
          </w:divBdr>
        </w:div>
        <w:div w:id="2125617335">
          <w:marLeft w:val="0"/>
          <w:marRight w:val="0"/>
          <w:marTop w:val="0"/>
          <w:marBottom w:val="0"/>
          <w:divBdr>
            <w:top w:val="none" w:sz="0" w:space="0" w:color="auto"/>
            <w:left w:val="none" w:sz="0" w:space="0" w:color="auto"/>
            <w:bottom w:val="none" w:sz="0" w:space="0" w:color="auto"/>
            <w:right w:val="none" w:sz="0" w:space="0" w:color="auto"/>
          </w:divBdr>
        </w:div>
        <w:div w:id="1951929760">
          <w:marLeft w:val="0"/>
          <w:marRight w:val="0"/>
          <w:marTop w:val="0"/>
          <w:marBottom w:val="0"/>
          <w:divBdr>
            <w:top w:val="none" w:sz="0" w:space="0" w:color="auto"/>
            <w:left w:val="none" w:sz="0" w:space="0" w:color="auto"/>
            <w:bottom w:val="none" w:sz="0" w:space="0" w:color="auto"/>
            <w:right w:val="none" w:sz="0" w:space="0" w:color="auto"/>
          </w:divBdr>
        </w:div>
        <w:div w:id="668630908">
          <w:marLeft w:val="0"/>
          <w:marRight w:val="0"/>
          <w:marTop w:val="0"/>
          <w:marBottom w:val="0"/>
          <w:divBdr>
            <w:top w:val="none" w:sz="0" w:space="0" w:color="auto"/>
            <w:left w:val="none" w:sz="0" w:space="0" w:color="auto"/>
            <w:bottom w:val="none" w:sz="0" w:space="0" w:color="auto"/>
            <w:right w:val="none" w:sz="0" w:space="0" w:color="auto"/>
          </w:divBdr>
        </w:div>
        <w:div w:id="1520898770">
          <w:marLeft w:val="0"/>
          <w:marRight w:val="0"/>
          <w:marTop w:val="0"/>
          <w:marBottom w:val="0"/>
          <w:divBdr>
            <w:top w:val="none" w:sz="0" w:space="0" w:color="auto"/>
            <w:left w:val="none" w:sz="0" w:space="0" w:color="auto"/>
            <w:bottom w:val="none" w:sz="0" w:space="0" w:color="auto"/>
            <w:right w:val="none" w:sz="0" w:space="0" w:color="auto"/>
          </w:divBdr>
        </w:div>
        <w:div w:id="137839690">
          <w:marLeft w:val="0"/>
          <w:marRight w:val="0"/>
          <w:marTop w:val="0"/>
          <w:marBottom w:val="0"/>
          <w:divBdr>
            <w:top w:val="none" w:sz="0" w:space="0" w:color="auto"/>
            <w:left w:val="none" w:sz="0" w:space="0" w:color="auto"/>
            <w:bottom w:val="none" w:sz="0" w:space="0" w:color="auto"/>
            <w:right w:val="none" w:sz="0" w:space="0" w:color="auto"/>
          </w:divBdr>
        </w:div>
        <w:div w:id="2047289530">
          <w:marLeft w:val="0"/>
          <w:marRight w:val="0"/>
          <w:marTop w:val="0"/>
          <w:marBottom w:val="0"/>
          <w:divBdr>
            <w:top w:val="none" w:sz="0" w:space="0" w:color="auto"/>
            <w:left w:val="none" w:sz="0" w:space="0" w:color="auto"/>
            <w:bottom w:val="none" w:sz="0" w:space="0" w:color="auto"/>
            <w:right w:val="none" w:sz="0" w:space="0" w:color="auto"/>
          </w:divBdr>
        </w:div>
        <w:div w:id="1932349023">
          <w:marLeft w:val="0"/>
          <w:marRight w:val="0"/>
          <w:marTop w:val="0"/>
          <w:marBottom w:val="0"/>
          <w:divBdr>
            <w:top w:val="none" w:sz="0" w:space="0" w:color="auto"/>
            <w:left w:val="none" w:sz="0" w:space="0" w:color="auto"/>
            <w:bottom w:val="none" w:sz="0" w:space="0" w:color="auto"/>
            <w:right w:val="none" w:sz="0" w:space="0" w:color="auto"/>
          </w:divBdr>
        </w:div>
        <w:div w:id="1008942214">
          <w:marLeft w:val="0"/>
          <w:marRight w:val="0"/>
          <w:marTop w:val="0"/>
          <w:marBottom w:val="0"/>
          <w:divBdr>
            <w:top w:val="none" w:sz="0" w:space="0" w:color="auto"/>
            <w:left w:val="none" w:sz="0" w:space="0" w:color="auto"/>
            <w:bottom w:val="none" w:sz="0" w:space="0" w:color="auto"/>
            <w:right w:val="none" w:sz="0" w:space="0" w:color="auto"/>
          </w:divBdr>
        </w:div>
        <w:div w:id="2011717091">
          <w:marLeft w:val="0"/>
          <w:marRight w:val="0"/>
          <w:marTop w:val="0"/>
          <w:marBottom w:val="0"/>
          <w:divBdr>
            <w:top w:val="none" w:sz="0" w:space="0" w:color="auto"/>
            <w:left w:val="none" w:sz="0" w:space="0" w:color="auto"/>
            <w:bottom w:val="none" w:sz="0" w:space="0" w:color="auto"/>
            <w:right w:val="none" w:sz="0" w:space="0" w:color="auto"/>
          </w:divBdr>
        </w:div>
        <w:div w:id="1800342082">
          <w:marLeft w:val="0"/>
          <w:marRight w:val="0"/>
          <w:marTop w:val="0"/>
          <w:marBottom w:val="0"/>
          <w:divBdr>
            <w:top w:val="none" w:sz="0" w:space="0" w:color="auto"/>
            <w:left w:val="none" w:sz="0" w:space="0" w:color="auto"/>
            <w:bottom w:val="none" w:sz="0" w:space="0" w:color="auto"/>
            <w:right w:val="none" w:sz="0" w:space="0" w:color="auto"/>
          </w:divBdr>
        </w:div>
        <w:div w:id="193005075">
          <w:marLeft w:val="0"/>
          <w:marRight w:val="0"/>
          <w:marTop w:val="0"/>
          <w:marBottom w:val="0"/>
          <w:divBdr>
            <w:top w:val="none" w:sz="0" w:space="0" w:color="auto"/>
            <w:left w:val="none" w:sz="0" w:space="0" w:color="auto"/>
            <w:bottom w:val="none" w:sz="0" w:space="0" w:color="auto"/>
            <w:right w:val="none" w:sz="0" w:space="0" w:color="auto"/>
          </w:divBdr>
        </w:div>
        <w:div w:id="444160780">
          <w:marLeft w:val="0"/>
          <w:marRight w:val="0"/>
          <w:marTop w:val="0"/>
          <w:marBottom w:val="0"/>
          <w:divBdr>
            <w:top w:val="none" w:sz="0" w:space="0" w:color="auto"/>
            <w:left w:val="none" w:sz="0" w:space="0" w:color="auto"/>
            <w:bottom w:val="none" w:sz="0" w:space="0" w:color="auto"/>
            <w:right w:val="none" w:sz="0" w:space="0" w:color="auto"/>
          </w:divBdr>
        </w:div>
        <w:div w:id="265431982">
          <w:marLeft w:val="0"/>
          <w:marRight w:val="0"/>
          <w:marTop w:val="0"/>
          <w:marBottom w:val="0"/>
          <w:divBdr>
            <w:top w:val="none" w:sz="0" w:space="0" w:color="auto"/>
            <w:left w:val="none" w:sz="0" w:space="0" w:color="auto"/>
            <w:bottom w:val="none" w:sz="0" w:space="0" w:color="auto"/>
            <w:right w:val="none" w:sz="0" w:space="0" w:color="auto"/>
          </w:divBdr>
        </w:div>
        <w:div w:id="1188986143">
          <w:marLeft w:val="0"/>
          <w:marRight w:val="0"/>
          <w:marTop w:val="0"/>
          <w:marBottom w:val="0"/>
          <w:divBdr>
            <w:top w:val="none" w:sz="0" w:space="0" w:color="auto"/>
            <w:left w:val="none" w:sz="0" w:space="0" w:color="auto"/>
            <w:bottom w:val="none" w:sz="0" w:space="0" w:color="auto"/>
            <w:right w:val="none" w:sz="0" w:space="0" w:color="auto"/>
          </w:divBdr>
        </w:div>
        <w:div w:id="811287721">
          <w:marLeft w:val="0"/>
          <w:marRight w:val="0"/>
          <w:marTop w:val="0"/>
          <w:marBottom w:val="0"/>
          <w:divBdr>
            <w:top w:val="none" w:sz="0" w:space="0" w:color="auto"/>
            <w:left w:val="none" w:sz="0" w:space="0" w:color="auto"/>
            <w:bottom w:val="none" w:sz="0" w:space="0" w:color="auto"/>
            <w:right w:val="none" w:sz="0" w:space="0" w:color="auto"/>
          </w:divBdr>
        </w:div>
        <w:div w:id="339161949">
          <w:marLeft w:val="0"/>
          <w:marRight w:val="0"/>
          <w:marTop w:val="0"/>
          <w:marBottom w:val="0"/>
          <w:divBdr>
            <w:top w:val="none" w:sz="0" w:space="0" w:color="auto"/>
            <w:left w:val="none" w:sz="0" w:space="0" w:color="auto"/>
            <w:bottom w:val="none" w:sz="0" w:space="0" w:color="auto"/>
            <w:right w:val="none" w:sz="0" w:space="0" w:color="auto"/>
          </w:divBdr>
        </w:div>
        <w:div w:id="2146846618">
          <w:marLeft w:val="0"/>
          <w:marRight w:val="0"/>
          <w:marTop w:val="0"/>
          <w:marBottom w:val="0"/>
          <w:divBdr>
            <w:top w:val="none" w:sz="0" w:space="0" w:color="auto"/>
            <w:left w:val="none" w:sz="0" w:space="0" w:color="auto"/>
            <w:bottom w:val="none" w:sz="0" w:space="0" w:color="auto"/>
            <w:right w:val="none" w:sz="0" w:space="0" w:color="auto"/>
          </w:divBdr>
        </w:div>
        <w:div w:id="1824393397">
          <w:marLeft w:val="0"/>
          <w:marRight w:val="0"/>
          <w:marTop w:val="0"/>
          <w:marBottom w:val="0"/>
          <w:divBdr>
            <w:top w:val="none" w:sz="0" w:space="0" w:color="auto"/>
            <w:left w:val="none" w:sz="0" w:space="0" w:color="auto"/>
            <w:bottom w:val="none" w:sz="0" w:space="0" w:color="auto"/>
            <w:right w:val="none" w:sz="0" w:space="0" w:color="auto"/>
          </w:divBdr>
        </w:div>
        <w:div w:id="498348072">
          <w:marLeft w:val="0"/>
          <w:marRight w:val="0"/>
          <w:marTop w:val="0"/>
          <w:marBottom w:val="0"/>
          <w:divBdr>
            <w:top w:val="none" w:sz="0" w:space="0" w:color="auto"/>
            <w:left w:val="none" w:sz="0" w:space="0" w:color="auto"/>
            <w:bottom w:val="none" w:sz="0" w:space="0" w:color="auto"/>
            <w:right w:val="none" w:sz="0" w:space="0" w:color="auto"/>
          </w:divBdr>
        </w:div>
        <w:div w:id="109781651">
          <w:marLeft w:val="0"/>
          <w:marRight w:val="0"/>
          <w:marTop w:val="0"/>
          <w:marBottom w:val="0"/>
          <w:divBdr>
            <w:top w:val="none" w:sz="0" w:space="0" w:color="auto"/>
            <w:left w:val="none" w:sz="0" w:space="0" w:color="auto"/>
            <w:bottom w:val="none" w:sz="0" w:space="0" w:color="auto"/>
            <w:right w:val="none" w:sz="0" w:space="0" w:color="auto"/>
          </w:divBdr>
        </w:div>
        <w:div w:id="2062827232">
          <w:marLeft w:val="0"/>
          <w:marRight w:val="0"/>
          <w:marTop w:val="0"/>
          <w:marBottom w:val="0"/>
          <w:divBdr>
            <w:top w:val="none" w:sz="0" w:space="0" w:color="auto"/>
            <w:left w:val="none" w:sz="0" w:space="0" w:color="auto"/>
            <w:bottom w:val="none" w:sz="0" w:space="0" w:color="auto"/>
            <w:right w:val="none" w:sz="0" w:space="0" w:color="auto"/>
          </w:divBdr>
        </w:div>
        <w:div w:id="821777198">
          <w:marLeft w:val="0"/>
          <w:marRight w:val="0"/>
          <w:marTop w:val="0"/>
          <w:marBottom w:val="0"/>
          <w:divBdr>
            <w:top w:val="none" w:sz="0" w:space="0" w:color="auto"/>
            <w:left w:val="none" w:sz="0" w:space="0" w:color="auto"/>
            <w:bottom w:val="none" w:sz="0" w:space="0" w:color="auto"/>
            <w:right w:val="none" w:sz="0" w:space="0" w:color="auto"/>
          </w:divBdr>
        </w:div>
        <w:div w:id="842670451">
          <w:marLeft w:val="0"/>
          <w:marRight w:val="0"/>
          <w:marTop w:val="0"/>
          <w:marBottom w:val="0"/>
          <w:divBdr>
            <w:top w:val="none" w:sz="0" w:space="0" w:color="auto"/>
            <w:left w:val="none" w:sz="0" w:space="0" w:color="auto"/>
            <w:bottom w:val="none" w:sz="0" w:space="0" w:color="auto"/>
            <w:right w:val="none" w:sz="0" w:space="0" w:color="auto"/>
          </w:divBdr>
        </w:div>
        <w:div w:id="1160075862">
          <w:marLeft w:val="0"/>
          <w:marRight w:val="0"/>
          <w:marTop w:val="0"/>
          <w:marBottom w:val="0"/>
          <w:divBdr>
            <w:top w:val="none" w:sz="0" w:space="0" w:color="auto"/>
            <w:left w:val="none" w:sz="0" w:space="0" w:color="auto"/>
            <w:bottom w:val="none" w:sz="0" w:space="0" w:color="auto"/>
            <w:right w:val="none" w:sz="0" w:space="0" w:color="auto"/>
          </w:divBdr>
        </w:div>
        <w:div w:id="1171601815">
          <w:marLeft w:val="0"/>
          <w:marRight w:val="0"/>
          <w:marTop w:val="0"/>
          <w:marBottom w:val="0"/>
          <w:divBdr>
            <w:top w:val="none" w:sz="0" w:space="0" w:color="auto"/>
            <w:left w:val="none" w:sz="0" w:space="0" w:color="auto"/>
            <w:bottom w:val="none" w:sz="0" w:space="0" w:color="auto"/>
            <w:right w:val="none" w:sz="0" w:space="0" w:color="auto"/>
          </w:divBdr>
        </w:div>
        <w:div w:id="2015064592">
          <w:marLeft w:val="0"/>
          <w:marRight w:val="0"/>
          <w:marTop w:val="0"/>
          <w:marBottom w:val="0"/>
          <w:divBdr>
            <w:top w:val="none" w:sz="0" w:space="0" w:color="auto"/>
            <w:left w:val="none" w:sz="0" w:space="0" w:color="auto"/>
            <w:bottom w:val="none" w:sz="0" w:space="0" w:color="auto"/>
            <w:right w:val="none" w:sz="0" w:space="0" w:color="auto"/>
          </w:divBdr>
        </w:div>
        <w:div w:id="1985771315">
          <w:marLeft w:val="0"/>
          <w:marRight w:val="0"/>
          <w:marTop w:val="0"/>
          <w:marBottom w:val="0"/>
          <w:divBdr>
            <w:top w:val="none" w:sz="0" w:space="0" w:color="auto"/>
            <w:left w:val="none" w:sz="0" w:space="0" w:color="auto"/>
            <w:bottom w:val="none" w:sz="0" w:space="0" w:color="auto"/>
            <w:right w:val="none" w:sz="0" w:space="0" w:color="auto"/>
          </w:divBdr>
        </w:div>
        <w:div w:id="2144426131">
          <w:marLeft w:val="0"/>
          <w:marRight w:val="0"/>
          <w:marTop w:val="0"/>
          <w:marBottom w:val="0"/>
          <w:divBdr>
            <w:top w:val="none" w:sz="0" w:space="0" w:color="auto"/>
            <w:left w:val="none" w:sz="0" w:space="0" w:color="auto"/>
            <w:bottom w:val="none" w:sz="0" w:space="0" w:color="auto"/>
            <w:right w:val="none" w:sz="0" w:space="0" w:color="auto"/>
          </w:divBdr>
        </w:div>
        <w:div w:id="628628126">
          <w:marLeft w:val="0"/>
          <w:marRight w:val="0"/>
          <w:marTop w:val="0"/>
          <w:marBottom w:val="0"/>
          <w:divBdr>
            <w:top w:val="none" w:sz="0" w:space="0" w:color="auto"/>
            <w:left w:val="none" w:sz="0" w:space="0" w:color="auto"/>
            <w:bottom w:val="none" w:sz="0" w:space="0" w:color="auto"/>
            <w:right w:val="none" w:sz="0" w:space="0" w:color="auto"/>
          </w:divBdr>
        </w:div>
        <w:div w:id="950011525">
          <w:marLeft w:val="0"/>
          <w:marRight w:val="0"/>
          <w:marTop w:val="0"/>
          <w:marBottom w:val="0"/>
          <w:divBdr>
            <w:top w:val="none" w:sz="0" w:space="0" w:color="auto"/>
            <w:left w:val="none" w:sz="0" w:space="0" w:color="auto"/>
            <w:bottom w:val="none" w:sz="0" w:space="0" w:color="auto"/>
            <w:right w:val="none" w:sz="0" w:space="0" w:color="auto"/>
          </w:divBdr>
        </w:div>
        <w:div w:id="776021817">
          <w:marLeft w:val="0"/>
          <w:marRight w:val="0"/>
          <w:marTop w:val="0"/>
          <w:marBottom w:val="0"/>
          <w:divBdr>
            <w:top w:val="none" w:sz="0" w:space="0" w:color="auto"/>
            <w:left w:val="none" w:sz="0" w:space="0" w:color="auto"/>
            <w:bottom w:val="none" w:sz="0" w:space="0" w:color="auto"/>
            <w:right w:val="none" w:sz="0" w:space="0" w:color="auto"/>
          </w:divBdr>
        </w:div>
        <w:div w:id="1518931208">
          <w:marLeft w:val="0"/>
          <w:marRight w:val="0"/>
          <w:marTop w:val="0"/>
          <w:marBottom w:val="0"/>
          <w:divBdr>
            <w:top w:val="none" w:sz="0" w:space="0" w:color="auto"/>
            <w:left w:val="none" w:sz="0" w:space="0" w:color="auto"/>
            <w:bottom w:val="none" w:sz="0" w:space="0" w:color="auto"/>
            <w:right w:val="none" w:sz="0" w:space="0" w:color="auto"/>
          </w:divBdr>
        </w:div>
        <w:div w:id="2050257167">
          <w:marLeft w:val="0"/>
          <w:marRight w:val="0"/>
          <w:marTop w:val="0"/>
          <w:marBottom w:val="0"/>
          <w:divBdr>
            <w:top w:val="none" w:sz="0" w:space="0" w:color="auto"/>
            <w:left w:val="none" w:sz="0" w:space="0" w:color="auto"/>
            <w:bottom w:val="none" w:sz="0" w:space="0" w:color="auto"/>
            <w:right w:val="none" w:sz="0" w:space="0" w:color="auto"/>
          </w:divBdr>
        </w:div>
        <w:div w:id="1683510230">
          <w:marLeft w:val="0"/>
          <w:marRight w:val="0"/>
          <w:marTop w:val="0"/>
          <w:marBottom w:val="0"/>
          <w:divBdr>
            <w:top w:val="none" w:sz="0" w:space="0" w:color="auto"/>
            <w:left w:val="none" w:sz="0" w:space="0" w:color="auto"/>
            <w:bottom w:val="none" w:sz="0" w:space="0" w:color="auto"/>
            <w:right w:val="none" w:sz="0" w:space="0" w:color="auto"/>
          </w:divBdr>
        </w:div>
        <w:div w:id="1303539435">
          <w:marLeft w:val="0"/>
          <w:marRight w:val="0"/>
          <w:marTop w:val="0"/>
          <w:marBottom w:val="0"/>
          <w:divBdr>
            <w:top w:val="none" w:sz="0" w:space="0" w:color="auto"/>
            <w:left w:val="none" w:sz="0" w:space="0" w:color="auto"/>
            <w:bottom w:val="none" w:sz="0" w:space="0" w:color="auto"/>
            <w:right w:val="none" w:sz="0" w:space="0" w:color="auto"/>
          </w:divBdr>
        </w:div>
        <w:div w:id="1174996161">
          <w:marLeft w:val="0"/>
          <w:marRight w:val="0"/>
          <w:marTop w:val="0"/>
          <w:marBottom w:val="0"/>
          <w:divBdr>
            <w:top w:val="none" w:sz="0" w:space="0" w:color="auto"/>
            <w:left w:val="none" w:sz="0" w:space="0" w:color="auto"/>
            <w:bottom w:val="none" w:sz="0" w:space="0" w:color="auto"/>
            <w:right w:val="none" w:sz="0" w:space="0" w:color="auto"/>
          </w:divBdr>
        </w:div>
        <w:div w:id="1758558623">
          <w:marLeft w:val="0"/>
          <w:marRight w:val="0"/>
          <w:marTop w:val="0"/>
          <w:marBottom w:val="0"/>
          <w:divBdr>
            <w:top w:val="none" w:sz="0" w:space="0" w:color="auto"/>
            <w:left w:val="none" w:sz="0" w:space="0" w:color="auto"/>
            <w:bottom w:val="none" w:sz="0" w:space="0" w:color="auto"/>
            <w:right w:val="none" w:sz="0" w:space="0" w:color="auto"/>
          </w:divBdr>
        </w:div>
        <w:div w:id="1770734123">
          <w:marLeft w:val="0"/>
          <w:marRight w:val="0"/>
          <w:marTop w:val="0"/>
          <w:marBottom w:val="0"/>
          <w:divBdr>
            <w:top w:val="none" w:sz="0" w:space="0" w:color="auto"/>
            <w:left w:val="none" w:sz="0" w:space="0" w:color="auto"/>
            <w:bottom w:val="none" w:sz="0" w:space="0" w:color="auto"/>
            <w:right w:val="none" w:sz="0" w:space="0" w:color="auto"/>
          </w:divBdr>
        </w:div>
        <w:div w:id="47727186">
          <w:marLeft w:val="0"/>
          <w:marRight w:val="0"/>
          <w:marTop w:val="0"/>
          <w:marBottom w:val="0"/>
          <w:divBdr>
            <w:top w:val="none" w:sz="0" w:space="0" w:color="auto"/>
            <w:left w:val="none" w:sz="0" w:space="0" w:color="auto"/>
            <w:bottom w:val="none" w:sz="0" w:space="0" w:color="auto"/>
            <w:right w:val="none" w:sz="0" w:space="0" w:color="auto"/>
          </w:divBdr>
        </w:div>
        <w:div w:id="1299872996">
          <w:marLeft w:val="0"/>
          <w:marRight w:val="0"/>
          <w:marTop w:val="0"/>
          <w:marBottom w:val="0"/>
          <w:divBdr>
            <w:top w:val="none" w:sz="0" w:space="0" w:color="auto"/>
            <w:left w:val="none" w:sz="0" w:space="0" w:color="auto"/>
            <w:bottom w:val="none" w:sz="0" w:space="0" w:color="auto"/>
            <w:right w:val="none" w:sz="0" w:space="0" w:color="auto"/>
          </w:divBdr>
        </w:div>
        <w:div w:id="1479106560">
          <w:marLeft w:val="0"/>
          <w:marRight w:val="0"/>
          <w:marTop w:val="0"/>
          <w:marBottom w:val="0"/>
          <w:divBdr>
            <w:top w:val="none" w:sz="0" w:space="0" w:color="auto"/>
            <w:left w:val="none" w:sz="0" w:space="0" w:color="auto"/>
            <w:bottom w:val="none" w:sz="0" w:space="0" w:color="auto"/>
            <w:right w:val="none" w:sz="0" w:space="0" w:color="auto"/>
          </w:divBdr>
        </w:div>
        <w:div w:id="20322428">
          <w:marLeft w:val="0"/>
          <w:marRight w:val="0"/>
          <w:marTop w:val="0"/>
          <w:marBottom w:val="0"/>
          <w:divBdr>
            <w:top w:val="none" w:sz="0" w:space="0" w:color="auto"/>
            <w:left w:val="none" w:sz="0" w:space="0" w:color="auto"/>
            <w:bottom w:val="none" w:sz="0" w:space="0" w:color="auto"/>
            <w:right w:val="none" w:sz="0" w:space="0" w:color="auto"/>
          </w:divBdr>
        </w:div>
        <w:div w:id="1229421214">
          <w:marLeft w:val="0"/>
          <w:marRight w:val="0"/>
          <w:marTop w:val="0"/>
          <w:marBottom w:val="0"/>
          <w:divBdr>
            <w:top w:val="none" w:sz="0" w:space="0" w:color="auto"/>
            <w:left w:val="none" w:sz="0" w:space="0" w:color="auto"/>
            <w:bottom w:val="none" w:sz="0" w:space="0" w:color="auto"/>
            <w:right w:val="none" w:sz="0" w:space="0" w:color="auto"/>
          </w:divBdr>
        </w:div>
        <w:div w:id="1036737797">
          <w:marLeft w:val="0"/>
          <w:marRight w:val="0"/>
          <w:marTop w:val="0"/>
          <w:marBottom w:val="0"/>
          <w:divBdr>
            <w:top w:val="none" w:sz="0" w:space="0" w:color="auto"/>
            <w:left w:val="none" w:sz="0" w:space="0" w:color="auto"/>
            <w:bottom w:val="none" w:sz="0" w:space="0" w:color="auto"/>
            <w:right w:val="none" w:sz="0" w:space="0" w:color="auto"/>
          </w:divBdr>
        </w:div>
        <w:div w:id="1018503077">
          <w:marLeft w:val="0"/>
          <w:marRight w:val="0"/>
          <w:marTop w:val="0"/>
          <w:marBottom w:val="0"/>
          <w:divBdr>
            <w:top w:val="none" w:sz="0" w:space="0" w:color="auto"/>
            <w:left w:val="none" w:sz="0" w:space="0" w:color="auto"/>
            <w:bottom w:val="none" w:sz="0" w:space="0" w:color="auto"/>
            <w:right w:val="none" w:sz="0" w:space="0" w:color="auto"/>
          </w:divBdr>
        </w:div>
        <w:div w:id="91127497">
          <w:marLeft w:val="0"/>
          <w:marRight w:val="0"/>
          <w:marTop w:val="0"/>
          <w:marBottom w:val="0"/>
          <w:divBdr>
            <w:top w:val="none" w:sz="0" w:space="0" w:color="auto"/>
            <w:left w:val="none" w:sz="0" w:space="0" w:color="auto"/>
            <w:bottom w:val="none" w:sz="0" w:space="0" w:color="auto"/>
            <w:right w:val="none" w:sz="0" w:space="0" w:color="auto"/>
          </w:divBdr>
        </w:div>
        <w:div w:id="575825391">
          <w:marLeft w:val="0"/>
          <w:marRight w:val="0"/>
          <w:marTop w:val="0"/>
          <w:marBottom w:val="0"/>
          <w:divBdr>
            <w:top w:val="none" w:sz="0" w:space="0" w:color="auto"/>
            <w:left w:val="none" w:sz="0" w:space="0" w:color="auto"/>
            <w:bottom w:val="none" w:sz="0" w:space="0" w:color="auto"/>
            <w:right w:val="none" w:sz="0" w:space="0" w:color="auto"/>
          </w:divBdr>
        </w:div>
        <w:div w:id="775714795">
          <w:marLeft w:val="0"/>
          <w:marRight w:val="0"/>
          <w:marTop w:val="0"/>
          <w:marBottom w:val="0"/>
          <w:divBdr>
            <w:top w:val="none" w:sz="0" w:space="0" w:color="auto"/>
            <w:left w:val="none" w:sz="0" w:space="0" w:color="auto"/>
            <w:bottom w:val="none" w:sz="0" w:space="0" w:color="auto"/>
            <w:right w:val="none" w:sz="0" w:space="0" w:color="auto"/>
          </w:divBdr>
        </w:div>
        <w:div w:id="268270860">
          <w:marLeft w:val="0"/>
          <w:marRight w:val="0"/>
          <w:marTop w:val="0"/>
          <w:marBottom w:val="0"/>
          <w:divBdr>
            <w:top w:val="none" w:sz="0" w:space="0" w:color="auto"/>
            <w:left w:val="none" w:sz="0" w:space="0" w:color="auto"/>
            <w:bottom w:val="none" w:sz="0" w:space="0" w:color="auto"/>
            <w:right w:val="none" w:sz="0" w:space="0" w:color="auto"/>
          </w:divBdr>
        </w:div>
        <w:div w:id="1851023847">
          <w:marLeft w:val="0"/>
          <w:marRight w:val="0"/>
          <w:marTop w:val="0"/>
          <w:marBottom w:val="0"/>
          <w:divBdr>
            <w:top w:val="none" w:sz="0" w:space="0" w:color="auto"/>
            <w:left w:val="none" w:sz="0" w:space="0" w:color="auto"/>
            <w:bottom w:val="none" w:sz="0" w:space="0" w:color="auto"/>
            <w:right w:val="none" w:sz="0" w:space="0" w:color="auto"/>
          </w:divBdr>
        </w:div>
        <w:div w:id="292291904">
          <w:marLeft w:val="0"/>
          <w:marRight w:val="0"/>
          <w:marTop w:val="0"/>
          <w:marBottom w:val="0"/>
          <w:divBdr>
            <w:top w:val="none" w:sz="0" w:space="0" w:color="auto"/>
            <w:left w:val="none" w:sz="0" w:space="0" w:color="auto"/>
            <w:bottom w:val="none" w:sz="0" w:space="0" w:color="auto"/>
            <w:right w:val="none" w:sz="0" w:space="0" w:color="auto"/>
          </w:divBdr>
        </w:div>
        <w:div w:id="1681203622">
          <w:marLeft w:val="0"/>
          <w:marRight w:val="0"/>
          <w:marTop w:val="0"/>
          <w:marBottom w:val="0"/>
          <w:divBdr>
            <w:top w:val="none" w:sz="0" w:space="0" w:color="auto"/>
            <w:left w:val="none" w:sz="0" w:space="0" w:color="auto"/>
            <w:bottom w:val="none" w:sz="0" w:space="0" w:color="auto"/>
            <w:right w:val="none" w:sz="0" w:space="0" w:color="auto"/>
          </w:divBdr>
        </w:div>
        <w:div w:id="1919900011">
          <w:marLeft w:val="0"/>
          <w:marRight w:val="0"/>
          <w:marTop w:val="0"/>
          <w:marBottom w:val="0"/>
          <w:divBdr>
            <w:top w:val="none" w:sz="0" w:space="0" w:color="auto"/>
            <w:left w:val="none" w:sz="0" w:space="0" w:color="auto"/>
            <w:bottom w:val="none" w:sz="0" w:space="0" w:color="auto"/>
            <w:right w:val="none" w:sz="0" w:space="0" w:color="auto"/>
          </w:divBdr>
        </w:div>
        <w:div w:id="2009556053">
          <w:marLeft w:val="0"/>
          <w:marRight w:val="0"/>
          <w:marTop w:val="0"/>
          <w:marBottom w:val="0"/>
          <w:divBdr>
            <w:top w:val="none" w:sz="0" w:space="0" w:color="auto"/>
            <w:left w:val="none" w:sz="0" w:space="0" w:color="auto"/>
            <w:bottom w:val="none" w:sz="0" w:space="0" w:color="auto"/>
            <w:right w:val="none" w:sz="0" w:space="0" w:color="auto"/>
          </w:divBdr>
        </w:div>
        <w:div w:id="821039540">
          <w:marLeft w:val="0"/>
          <w:marRight w:val="0"/>
          <w:marTop w:val="0"/>
          <w:marBottom w:val="0"/>
          <w:divBdr>
            <w:top w:val="none" w:sz="0" w:space="0" w:color="auto"/>
            <w:left w:val="none" w:sz="0" w:space="0" w:color="auto"/>
            <w:bottom w:val="none" w:sz="0" w:space="0" w:color="auto"/>
            <w:right w:val="none" w:sz="0" w:space="0" w:color="auto"/>
          </w:divBdr>
        </w:div>
        <w:div w:id="577398683">
          <w:marLeft w:val="0"/>
          <w:marRight w:val="0"/>
          <w:marTop w:val="0"/>
          <w:marBottom w:val="0"/>
          <w:divBdr>
            <w:top w:val="none" w:sz="0" w:space="0" w:color="auto"/>
            <w:left w:val="none" w:sz="0" w:space="0" w:color="auto"/>
            <w:bottom w:val="none" w:sz="0" w:space="0" w:color="auto"/>
            <w:right w:val="none" w:sz="0" w:space="0" w:color="auto"/>
          </w:divBdr>
        </w:div>
        <w:div w:id="1222404516">
          <w:marLeft w:val="0"/>
          <w:marRight w:val="0"/>
          <w:marTop w:val="0"/>
          <w:marBottom w:val="0"/>
          <w:divBdr>
            <w:top w:val="none" w:sz="0" w:space="0" w:color="auto"/>
            <w:left w:val="none" w:sz="0" w:space="0" w:color="auto"/>
            <w:bottom w:val="none" w:sz="0" w:space="0" w:color="auto"/>
            <w:right w:val="none" w:sz="0" w:space="0" w:color="auto"/>
          </w:divBdr>
        </w:div>
        <w:div w:id="1562248028">
          <w:marLeft w:val="0"/>
          <w:marRight w:val="0"/>
          <w:marTop w:val="0"/>
          <w:marBottom w:val="0"/>
          <w:divBdr>
            <w:top w:val="none" w:sz="0" w:space="0" w:color="auto"/>
            <w:left w:val="none" w:sz="0" w:space="0" w:color="auto"/>
            <w:bottom w:val="none" w:sz="0" w:space="0" w:color="auto"/>
            <w:right w:val="none" w:sz="0" w:space="0" w:color="auto"/>
          </w:divBdr>
        </w:div>
        <w:div w:id="2047093689">
          <w:marLeft w:val="0"/>
          <w:marRight w:val="0"/>
          <w:marTop w:val="0"/>
          <w:marBottom w:val="0"/>
          <w:divBdr>
            <w:top w:val="none" w:sz="0" w:space="0" w:color="auto"/>
            <w:left w:val="none" w:sz="0" w:space="0" w:color="auto"/>
            <w:bottom w:val="none" w:sz="0" w:space="0" w:color="auto"/>
            <w:right w:val="none" w:sz="0" w:space="0" w:color="auto"/>
          </w:divBdr>
        </w:div>
        <w:div w:id="1762873129">
          <w:marLeft w:val="0"/>
          <w:marRight w:val="0"/>
          <w:marTop w:val="0"/>
          <w:marBottom w:val="0"/>
          <w:divBdr>
            <w:top w:val="none" w:sz="0" w:space="0" w:color="auto"/>
            <w:left w:val="none" w:sz="0" w:space="0" w:color="auto"/>
            <w:bottom w:val="none" w:sz="0" w:space="0" w:color="auto"/>
            <w:right w:val="none" w:sz="0" w:space="0" w:color="auto"/>
          </w:divBdr>
        </w:div>
        <w:div w:id="2246367">
          <w:marLeft w:val="0"/>
          <w:marRight w:val="0"/>
          <w:marTop w:val="0"/>
          <w:marBottom w:val="0"/>
          <w:divBdr>
            <w:top w:val="none" w:sz="0" w:space="0" w:color="auto"/>
            <w:left w:val="none" w:sz="0" w:space="0" w:color="auto"/>
            <w:bottom w:val="none" w:sz="0" w:space="0" w:color="auto"/>
            <w:right w:val="none" w:sz="0" w:space="0" w:color="auto"/>
          </w:divBdr>
        </w:div>
        <w:div w:id="1964380548">
          <w:marLeft w:val="0"/>
          <w:marRight w:val="0"/>
          <w:marTop w:val="0"/>
          <w:marBottom w:val="0"/>
          <w:divBdr>
            <w:top w:val="none" w:sz="0" w:space="0" w:color="auto"/>
            <w:left w:val="none" w:sz="0" w:space="0" w:color="auto"/>
            <w:bottom w:val="none" w:sz="0" w:space="0" w:color="auto"/>
            <w:right w:val="none" w:sz="0" w:space="0" w:color="auto"/>
          </w:divBdr>
        </w:div>
        <w:div w:id="6248822">
          <w:marLeft w:val="0"/>
          <w:marRight w:val="0"/>
          <w:marTop w:val="0"/>
          <w:marBottom w:val="0"/>
          <w:divBdr>
            <w:top w:val="none" w:sz="0" w:space="0" w:color="auto"/>
            <w:left w:val="none" w:sz="0" w:space="0" w:color="auto"/>
            <w:bottom w:val="none" w:sz="0" w:space="0" w:color="auto"/>
            <w:right w:val="none" w:sz="0" w:space="0" w:color="auto"/>
          </w:divBdr>
        </w:div>
        <w:div w:id="815149079">
          <w:marLeft w:val="0"/>
          <w:marRight w:val="0"/>
          <w:marTop w:val="0"/>
          <w:marBottom w:val="0"/>
          <w:divBdr>
            <w:top w:val="none" w:sz="0" w:space="0" w:color="auto"/>
            <w:left w:val="none" w:sz="0" w:space="0" w:color="auto"/>
            <w:bottom w:val="none" w:sz="0" w:space="0" w:color="auto"/>
            <w:right w:val="none" w:sz="0" w:space="0" w:color="auto"/>
          </w:divBdr>
        </w:div>
        <w:div w:id="167598225">
          <w:marLeft w:val="0"/>
          <w:marRight w:val="0"/>
          <w:marTop w:val="0"/>
          <w:marBottom w:val="0"/>
          <w:divBdr>
            <w:top w:val="none" w:sz="0" w:space="0" w:color="auto"/>
            <w:left w:val="none" w:sz="0" w:space="0" w:color="auto"/>
            <w:bottom w:val="none" w:sz="0" w:space="0" w:color="auto"/>
            <w:right w:val="none" w:sz="0" w:space="0" w:color="auto"/>
          </w:divBdr>
        </w:div>
        <w:div w:id="1641761195">
          <w:marLeft w:val="0"/>
          <w:marRight w:val="0"/>
          <w:marTop w:val="0"/>
          <w:marBottom w:val="0"/>
          <w:divBdr>
            <w:top w:val="none" w:sz="0" w:space="0" w:color="auto"/>
            <w:left w:val="none" w:sz="0" w:space="0" w:color="auto"/>
            <w:bottom w:val="none" w:sz="0" w:space="0" w:color="auto"/>
            <w:right w:val="none" w:sz="0" w:space="0" w:color="auto"/>
          </w:divBdr>
        </w:div>
        <w:div w:id="990791812">
          <w:marLeft w:val="0"/>
          <w:marRight w:val="0"/>
          <w:marTop w:val="0"/>
          <w:marBottom w:val="0"/>
          <w:divBdr>
            <w:top w:val="none" w:sz="0" w:space="0" w:color="auto"/>
            <w:left w:val="none" w:sz="0" w:space="0" w:color="auto"/>
            <w:bottom w:val="none" w:sz="0" w:space="0" w:color="auto"/>
            <w:right w:val="none" w:sz="0" w:space="0" w:color="auto"/>
          </w:divBdr>
        </w:div>
        <w:div w:id="496729864">
          <w:marLeft w:val="0"/>
          <w:marRight w:val="0"/>
          <w:marTop w:val="0"/>
          <w:marBottom w:val="0"/>
          <w:divBdr>
            <w:top w:val="none" w:sz="0" w:space="0" w:color="auto"/>
            <w:left w:val="none" w:sz="0" w:space="0" w:color="auto"/>
            <w:bottom w:val="none" w:sz="0" w:space="0" w:color="auto"/>
            <w:right w:val="none" w:sz="0" w:space="0" w:color="auto"/>
          </w:divBdr>
        </w:div>
        <w:div w:id="2025790413">
          <w:marLeft w:val="0"/>
          <w:marRight w:val="0"/>
          <w:marTop w:val="0"/>
          <w:marBottom w:val="0"/>
          <w:divBdr>
            <w:top w:val="none" w:sz="0" w:space="0" w:color="auto"/>
            <w:left w:val="none" w:sz="0" w:space="0" w:color="auto"/>
            <w:bottom w:val="none" w:sz="0" w:space="0" w:color="auto"/>
            <w:right w:val="none" w:sz="0" w:space="0" w:color="auto"/>
          </w:divBdr>
        </w:div>
        <w:div w:id="371851552">
          <w:marLeft w:val="0"/>
          <w:marRight w:val="0"/>
          <w:marTop w:val="0"/>
          <w:marBottom w:val="0"/>
          <w:divBdr>
            <w:top w:val="none" w:sz="0" w:space="0" w:color="auto"/>
            <w:left w:val="none" w:sz="0" w:space="0" w:color="auto"/>
            <w:bottom w:val="none" w:sz="0" w:space="0" w:color="auto"/>
            <w:right w:val="none" w:sz="0" w:space="0" w:color="auto"/>
          </w:divBdr>
        </w:div>
        <w:div w:id="727145773">
          <w:marLeft w:val="0"/>
          <w:marRight w:val="0"/>
          <w:marTop w:val="0"/>
          <w:marBottom w:val="0"/>
          <w:divBdr>
            <w:top w:val="none" w:sz="0" w:space="0" w:color="auto"/>
            <w:left w:val="none" w:sz="0" w:space="0" w:color="auto"/>
            <w:bottom w:val="none" w:sz="0" w:space="0" w:color="auto"/>
            <w:right w:val="none" w:sz="0" w:space="0" w:color="auto"/>
          </w:divBdr>
        </w:div>
        <w:div w:id="683631074">
          <w:marLeft w:val="0"/>
          <w:marRight w:val="0"/>
          <w:marTop w:val="0"/>
          <w:marBottom w:val="0"/>
          <w:divBdr>
            <w:top w:val="none" w:sz="0" w:space="0" w:color="auto"/>
            <w:left w:val="none" w:sz="0" w:space="0" w:color="auto"/>
            <w:bottom w:val="none" w:sz="0" w:space="0" w:color="auto"/>
            <w:right w:val="none" w:sz="0" w:space="0" w:color="auto"/>
          </w:divBdr>
        </w:div>
        <w:div w:id="1081213984">
          <w:marLeft w:val="0"/>
          <w:marRight w:val="0"/>
          <w:marTop w:val="0"/>
          <w:marBottom w:val="0"/>
          <w:divBdr>
            <w:top w:val="none" w:sz="0" w:space="0" w:color="auto"/>
            <w:left w:val="none" w:sz="0" w:space="0" w:color="auto"/>
            <w:bottom w:val="none" w:sz="0" w:space="0" w:color="auto"/>
            <w:right w:val="none" w:sz="0" w:space="0" w:color="auto"/>
          </w:divBdr>
        </w:div>
        <w:div w:id="1187060120">
          <w:marLeft w:val="0"/>
          <w:marRight w:val="0"/>
          <w:marTop w:val="0"/>
          <w:marBottom w:val="0"/>
          <w:divBdr>
            <w:top w:val="none" w:sz="0" w:space="0" w:color="auto"/>
            <w:left w:val="none" w:sz="0" w:space="0" w:color="auto"/>
            <w:bottom w:val="none" w:sz="0" w:space="0" w:color="auto"/>
            <w:right w:val="none" w:sz="0" w:space="0" w:color="auto"/>
          </w:divBdr>
        </w:div>
        <w:div w:id="2033140282">
          <w:marLeft w:val="0"/>
          <w:marRight w:val="0"/>
          <w:marTop w:val="0"/>
          <w:marBottom w:val="0"/>
          <w:divBdr>
            <w:top w:val="none" w:sz="0" w:space="0" w:color="auto"/>
            <w:left w:val="none" w:sz="0" w:space="0" w:color="auto"/>
            <w:bottom w:val="none" w:sz="0" w:space="0" w:color="auto"/>
            <w:right w:val="none" w:sz="0" w:space="0" w:color="auto"/>
          </w:divBdr>
        </w:div>
        <w:div w:id="1411855938">
          <w:marLeft w:val="0"/>
          <w:marRight w:val="0"/>
          <w:marTop w:val="0"/>
          <w:marBottom w:val="0"/>
          <w:divBdr>
            <w:top w:val="none" w:sz="0" w:space="0" w:color="auto"/>
            <w:left w:val="none" w:sz="0" w:space="0" w:color="auto"/>
            <w:bottom w:val="none" w:sz="0" w:space="0" w:color="auto"/>
            <w:right w:val="none" w:sz="0" w:space="0" w:color="auto"/>
          </w:divBdr>
        </w:div>
        <w:div w:id="487945409">
          <w:marLeft w:val="0"/>
          <w:marRight w:val="0"/>
          <w:marTop w:val="0"/>
          <w:marBottom w:val="0"/>
          <w:divBdr>
            <w:top w:val="none" w:sz="0" w:space="0" w:color="auto"/>
            <w:left w:val="none" w:sz="0" w:space="0" w:color="auto"/>
            <w:bottom w:val="none" w:sz="0" w:space="0" w:color="auto"/>
            <w:right w:val="none" w:sz="0" w:space="0" w:color="auto"/>
          </w:divBdr>
        </w:div>
        <w:div w:id="892082664">
          <w:marLeft w:val="0"/>
          <w:marRight w:val="0"/>
          <w:marTop w:val="0"/>
          <w:marBottom w:val="0"/>
          <w:divBdr>
            <w:top w:val="none" w:sz="0" w:space="0" w:color="auto"/>
            <w:left w:val="none" w:sz="0" w:space="0" w:color="auto"/>
            <w:bottom w:val="none" w:sz="0" w:space="0" w:color="auto"/>
            <w:right w:val="none" w:sz="0" w:space="0" w:color="auto"/>
          </w:divBdr>
        </w:div>
        <w:div w:id="1571575047">
          <w:marLeft w:val="0"/>
          <w:marRight w:val="0"/>
          <w:marTop w:val="0"/>
          <w:marBottom w:val="0"/>
          <w:divBdr>
            <w:top w:val="none" w:sz="0" w:space="0" w:color="auto"/>
            <w:left w:val="none" w:sz="0" w:space="0" w:color="auto"/>
            <w:bottom w:val="none" w:sz="0" w:space="0" w:color="auto"/>
            <w:right w:val="none" w:sz="0" w:space="0" w:color="auto"/>
          </w:divBdr>
        </w:div>
        <w:div w:id="31537878">
          <w:marLeft w:val="0"/>
          <w:marRight w:val="0"/>
          <w:marTop w:val="0"/>
          <w:marBottom w:val="0"/>
          <w:divBdr>
            <w:top w:val="none" w:sz="0" w:space="0" w:color="auto"/>
            <w:left w:val="none" w:sz="0" w:space="0" w:color="auto"/>
            <w:bottom w:val="none" w:sz="0" w:space="0" w:color="auto"/>
            <w:right w:val="none" w:sz="0" w:space="0" w:color="auto"/>
          </w:divBdr>
        </w:div>
        <w:div w:id="716781778">
          <w:marLeft w:val="0"/>
          <w:marRight w:val="0"/>
          <w:marTop w:val="0"/>
          <w:marBottom w:val="0"/>
          <w:divBdr>
            <w:top w:val="none" w:sz="0" w:space="0" w:color="auto"/>
            <w:left w:val="none" w:sz="0" w:space="0" w:color="auto"/>
            <w:bottom w:val="none" w:sz="0" w:space="0" w:color="auto"/>
            <w:right w:val="none" w:sz="0" w:space="0" w:color="auto"/>
          </w:divBdr>
        </w:div>
      </w:divsChild>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2827489">
      <w:bodyDiv w:val="1"/>
      <w:marLeft w:val="0"/>
      <w:marRight w:val="0"/>
      <w:marTop w:val="0"/>
      <w:marBottom w:val="0"/>
      <w:divBdr>
        <w:top w:val="none" w:sz="0" w:space="0" w:color="auto"/>
        <w:left w:val="none" w:sz="0" w:space="0" w:color="auto"/>
        <w:bottom w:val="none" w:sz="0" w:space="0" w:color="auto"/>
        <w:right w:val="none" w:sz="0" w:space="0" w:color="auto"/>
      </w:divBdr>
    </w:div>
    <w:div w:id="2082828917">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4061629">
      <w:bodyDiv w:val="1"/>
      <w:marLeft w:val="0"/>
      <w:marRight w:val="0"/>
      <w:marTop w:val="0"/>
      <w:marBottom w:val="0"/>
      <w:divBdr>
        <w:top w:val="none" w:sz="0" w:space="0" w:color="auto"/>
        <w:left w:val="none" w:sz="0" w:space="0" w:color="auto"/>
        <w:bottom w:val="none" w:sz="0" w:space="0" w:color="auto"/>
        <w:right w:val="none" w:sz="0" w:space="0" w:color="auto"/>
      </w:divBdr>
    </w:div>
    <w:div w:id="2084452530">
      <w:bodyDiv w:val="1"/>
      <w:marLeft w:val="0"/>
      <w:marRight w:val="0"/>
      <w:marTop w:val="0"/>
      <w:marBottom w:val="0"/>
      <w:divBdr>
        <w:top w:val="none" w:sz="0" w:space="0" w:color="auto"/>
        <w:left w:val="none" w:sz="0" w:space="0" w:color="auto"/>
        <w:bottom w:val="none" w:sz="0" w:space="0" w:color="auto"/>
        <w:right w:val="none" w:sz="0" w:space="0" w:color="auto"/>
      </w:divBdr>
    </w:div>
    <w:div w:id="2084570545">
      <w:bodyDiv w:val="1"/>
      <w:marLeft w:val="0"/>
      <w:marRight w:val="0"/>
      <w:marTop w:val="0"/>
      <w:marBottom w:val="0"/>
      <w:divBdr>
        <w:top w:val="none" w:sz="0" w:space="0" w:color="auto"/>
        <w:left w:val="none" w:sz="0" w:space="0" w:color="auto"/>
        <w:bottom w:val="none" w:sz="0" w:space="0" w:color="auto"/>
        <w:right w:val="none" w:sz="0" w:space="0" w:color="auto"/>
      </w:divBdr>
    </w:div>
    <w:div w:id="2084601604">
      <w:bodyDiv w:val="1"/>
      <w:marLeft w:val="0"/>
      <w:marRight w:val="0"/>
      <w:marTop w:val="0"/>
      <w:marBottom w:val="0"/>
      <w:divBdr>
        <w:top w:val="none" w:sz="0" w:space="0" w:color="auto"/>
        <w:left w:val="none" w:sz="0" w:space="0" w:color="auto"/>
        <w:bottom w:val="none" w:sz="0" w:space="0" w:color="auto"/>
        <w:right w:val="none" w:sz="0" w:space="0" w:color="auto"/>
      </w:divBdr>
    </w:div>
    <w:div w:id="2084863553">
      <w:bodyDiv w:val="1"/>
      <w:marLeft w:val="0"/>
      <w:marRight w:val="0"/>
      <w:marTop w:val="0"/>
      <w:marBottom w:val="0"/>
      <w:divBdr>
        <w:top w:val="none" w:sz="0" w:space="0" w:color="auto"/>
        <w:left w:val="none" w:sz="0" w:space="0" w:color="auto"/>
        <w:bottom w:val="none" w:sz="0" w:space="0" w:color="auto"/>
        <w:right w:val="none" w:sz="0" w:space="0" w:color="auto"/>
      </w:divBdr>
    </w:div>
    <w:div w:id="2085032126">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6023206">
      <w:bodyDiv w:val="1"/>
      <w:marLeft w:val="0"/>
      <w:marRight w:val="0"/>
      <w:marTop w:val="0"/>
      <w:marBottom w:val="0"/>
      <w:divBdr>
        <w:top w:val="none" w:sz="0" w:space="0" w:color="auto"/>
        <w:left w:val="none" w:sz="0" w:space="0" w:color="auto"/>
        <w:bottom w:val="none" w:sz="0" w:space="0" w:color="auto"/>
        <w:right w:val="none" w:sz="0" w:space="0" w:color="auto"/>
      </w:divBdr>
    </w:div>
    <w:div w:id="2086173987">
      <w:bodyDiv w:val="1"/>
      <w:marLeft w:val="0"/>
      <w:marRight w:val="0"/>
      <w:marTop w:val="0"/>
      <w:marBottom w:val="0"/>
      <w:divBdr>
        <w:top w:val="none" w:sz="0" w:space="0" w:color="auto"/>
        <w:left w:val="none" w:sz="0" w:space="0" w:color="auto"/>
        <w:bottom w:val="none" w:sz="0" w:space="0" w:color="auto"/>
        <w:right w:val="none" w:sz="0" w:space="0" w:color="auto"/>
      </w:divBdr>
    </w:div>
    <w:div w:id="2086687282">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88532161">
      <w:bodyDiv w:val="1"/>
      <w:marLeft w:val="0"/>
      <w:marRight w:val="0"/>
      <w:marTop w:val="0"/>
      <w:marBottom w:val="0"/>
      <w:divBdr>
        <w:top w:val="none" w:sz="0" w:space="0" w:color="auto"/>
        <w:left w:val="none" w:sz="0" w:space="0" w:color="auto"/>
        <w:bottom w:val="none" w:sz="0" w:space="0" w:color="auto"/>
        <w:right w:val="none" w:sz="0" w:space="0" w:color="auto"/>
      </w:divBdr>
    </w:div>
    <w:div w:id="2088652880">
      <w:bodyDiv w:val="1"/>
      <w:marLeft w:val="0"/>
      <w:marRight w:val="0"/>
      <w:marTop w:val="0"/>
      <w:marBottom w:val="0"/>
      <w:divBdr>
        <w:top w:val="none" w:sz="0" w:space="0" w:color="auto"/>
        <w:left w:val="none" w:sz="0" w:space="0" w:color="auto"/>
        <w:bottom w:val="none" w:sz="0" w:space="0" w:color="auto"/>
        <w:right w:val="none" w:sz="0" w:space="0" w:color="auto"/>
      </w:divBdr>
    </w:div>
    <w:div w:id="2089304582">
      <w:bodyDiv w:val="1"/>
      <w:marLeft w:val="0"/>
      <w:marRight w:val="0"/>
      <w:marTop w:val="0"/>
      <w:marBottom w:val="0"/>
      <w:divBdr>
        <w:top w:val="none" w:sz="0" w:space="0" w:color="auto"/>
        <w:left w:val="none" w:sz="0" w:space="0" w:color="auto"/>
        <w:bottom w:val="none" w:sz="0" w:space="0" w:color="auto"/>
        <w:right w:val="none" w:sz="0" w:space="0" w:color="auto"/>
      </w:divBdr>
    </w:div>
    <w:div w:id="2089812134">
      <w:bodyDiv w:val="1"/>
      <w:marLeft w:val="0"/>
      <w:marRight w:val="0"/>
      <w:marTop w:val="0"/>
      <w:marBottom w:val="0"/>
      <w:divBdr>
        <w:top w:val="none" w:sz="0" w:space="0" w:color="auto"/>
        <w:left w:val="none" w:sz="0" w:space="0" w:color="auto"/>
        <w:bottom w:val="none" w:sz="0" w:space="0" w:color="auto"/>
        <w:right w:val="none" w:sz="0" w:space="0" w:color="auto"/>
      </w:divBdr>
    </w:div>
    <w:div w:id="2090346033">
      <w:bodyDiv w:val="1"/>
      <w:marLeft w:val="0"/>
      <w:marRight w:val="0"/>
      <w:marTop w:val="0"/>
      <w:marBottom w:val="0"/>
      <w:divBdr>
        <w:top w:val="none" w:sz="0" w:space="0" w:color="auto"/>
        <w:left w:val="none" w:sz="0" w:space="0" w:color="auto"/>
        <w:bottom w:val="none" w:sz="0" w:space="0" w:color="auto"/>
        <w:right w:val="none" w:sz="0" w:space="0" w:color="auto"/>
      </w:divBdr>
    </w:div>
    <w:div w:id="2090617340">
      <w:bodyDiv w:val="1"/>
      <w:marLeft w:val="0"/>
      <w:marRight w:val="0"/>
      <w:marTop w:val="0"/>
      <w:marBottom w:val="0"/>
      <w:divBdr>
        <w:top w:val="none" w:sz="0" w:space="0" w:color="auto"/>
        <w:left w:val="none" w:sz="0" w:space="0" w:color="auto"/>
        <w:bottom w:val="none" w:sz="0" w:space="0" w:color="auto"/>
        <w:right w:val="none" w:sz="0" w:space="0" w:color="auto"/>
      </w:divBdr>
    </w:div>
    <w:div w:id="2091385585">
      <w:bodyDiv w:val="1"/>
      <w:marLeft w:val="0"/>
      <w:marRight w:val="0"/>
      <w:marTop w:val="0"/>
      <w:marBottom w:val="0"/>
      <w:divBdr>
        <w:top w:val="none" w:sz="0" w:space="0" w:color="auto"/>
        <w:left w:val="none" w:sz="0" w:space="0" w:color="auto"/>
        <w:bottom w:val="none" w:sz="0" w:space="0" w:color="auto"/>
        <w:right w:val="none" w:sz="0" w:space="0" w:color="auto"/>
      </w:divBdr>
    </w:div>
    <w:div w:id="2092458455">
      <w:bodyDiv w:val="1"/>
      <w:marLeft w:val="0"/>
      <w:marRight w:val="0"/>
      <w:marTop w:val="0"/>
      <w:marBottom w:val="0"/>
      <w:divBdr>
        <w:top w:val="none" w:sz="0" w:space="0" w:color="auto"/>
        <w:left w:val="none" w:sz="0" w:space="0" w:color="auto"/>
        <w:bottom w:val="none" w:sz="0" w:space="0" w:color="auto"/>
        <w:right w:val="none" w:sz="0" w:space="0" w:color="auto"/>
      </w:divBdr>
      <w:divsChild>
        <w:div w:id="1642031280">
          <w:marLeft w:val="0"/>
          <w:marRight w:val="0"/>
          <w:marTop w:val="0"/>
          <w:marBottom w:val="0"/>
          <w:divBdr>
            <w:top w:val="none" w:sz="0" w:space="0" w:color="auto"/>
            <w:left w:val="none" w:sz="0" w:space="0" w:color="auto"/>
            <w:bottom w:val="none" w:sz="0" w:space="0" w:color="auto"/>
            <w:right w:val="none" w:sz="0" w:space="0" w:color="auto"/>
          </w:divBdr>
        </w:div>
        <w:div w:id="1402287615">
          <w:marLeft w:val="0"/>
          <w:marRight w:val="0"/>
          <w:marTop w:val="0"/>
          <w:marBottom w:val="0"/>
          <w:divBdr>
            <w:top w:val="none" w:sz="0" w:space="0" w:color="auto"/>
            <w:left w:val="none" w:sz="0" w:space="0" w:color="auto"/>
            <w:bottom w:val="none" w:sz="0" w:space="0" w:color="auto"/>
            <w:right w:val="none" w:sz="0" w:space="0" w:color="auto"/>
          </w:divBdr>
        </w:div>
        <w:div w:id="9993454">
          <w:marLeft w:val="0"/>
          <w:marRight w:val="0"/>
          <w:marTop w:val="0"/>
          <w:marBottom w:val="0"/>
          <w:divBdr>
            <w:top w:val="none" w:sz="0" w:space="0" w:color="auto"/>
            <w:left w:val="none" w:sz="0" w:space="0" w:color="auto"/>
            <w:bottom w:val="none" w:sz="0" w:space="0" w:color="auto"/>
            <w:right w:val="none" w:sz="0" w:space="0" w:color="auto"/>
          </w:divBdr>
        </w:div>
        <w:div w:id="1591890605">
          <w:marLeft w:val="0"/>
          <w:marRight w:val="0"/>
          <w:marTop w:val="0"/>
          <w:marBottom w:val="0"/>
          <w:divBdr>
            <w:top w:val="none" w:sz="0" w:space="0" w:color="auto"/>
            <w:left w:val="none" w:sz="0" w:space="0" w:color="auto"/>
            <w:bottom w:val="none" w:sz="0" w:space="0" w:color="auto"/>
            <w:right w:val="none" w:sz="0" w:space="0" w:color="auto"/>
          </w:divBdr>
        </w:div>
        <w:div w:id="1459493243">
          <w:marLeft w:val="0"/>
          <w:marRight w:val="0"/>
          <w:marTop w:val="0"/>
          <w:marBottom w:val="0"/>
          <w:divBdr>
            <w:top w:val="none" w:sz="0" w:space="0" w:color="auto"/>
            <w:left w:val="none" w:sz="0" w:space="0" w:color="auto"/>
            <w:bottom w:val="none" w:sz="0" w:space="0" w:color="auto"/>
            <w:right w:val="none" w:sz="0" w:space="0" w:color="auto"/>
          </w:divBdr>
        </w:div>
        <w:div w:id="595019548">
          <w:marLeft w:val="0"/>
          <w:marRight w:val="0"/>
          <w:marTop w:val="0"/>
          <w:marBottom w:val="0"/>
          <w:divBdr>
            <w:top w:val="none" w:sz="0" w:space="0" w:color="auto"/>
            <w:left w:val="none" w:sz="0" w:space="0" w:color="auto"/>
            <w:bottom w:val="none" w:sz="0" w:space="0" w:color="auto"/>
            <w:right w:val="none" w:sz="0" w:space="0" w:color="auto"/>
          </w:divBdr>
        </w:div>
        <w:div w:id="487206080">
          <w:marLeft w:val="0"/>
          <w:marRight w:val="0"/>
          <w:marTop w:val="0"/>
          <w:marBottom w:val="0"/>
          <w:divBdr>
            <w:top w:val="none" w:sz="0" w:space="0" w:color="auto"/>
            <w:left w:val="none" w:sz="0" w:space="0" w:color="auto"/>
            <w:bottom w:val="none" w:sz="0" w:space="0" w:color="auto"/>
            <w:right w:val="none" w:sz="0" w:space="0" w:color="auto"/>
          </w:divBdr>
        </w:div>
        <w:div w:id="1510372490">
          <w:marLeft w:val="0"/>
          <w:marRight w:val="0"/>
          <w:marTop w:val="0"/>
          <w:marBottom w:val="0"/>
          <w:divBdr>
            <w:top w:val="none" w:sz="0" w:space="0" w:color="auto"/>
            <w:left w:val="none" w:sz="0" w:space="0" w:color="auto"/>
            <w:bottom w:val="none" w:sz="0" w:space="0" w:color="auto"/>
            <w:right w:val="none" w:sz="0" w:space="0" w:color="auto"/>
          </w:divBdr>
        </w:div>
        <w:div w:id="2142071002">
          <w:marLeft w:val="0"/>
          <w:marRight w:val="0"/>
          <w:marTop w:val="0"/>
          <w:marBottom w:val="0"/>
          <w:divBdr>
            <w:top w:val="none" w:sz="0" w:space="0" w:color="auto"/>
            <w:left w:val="none" w:sz="0" w:space="0" w:color="auto"/>
            <w:bottom w:val="none" w:sz="0" w:space="0" w:color="auto"/>
            <w:right w:val="none" w:sz="0" w:space="0" w:color="auto"/>
          </w:divBdr>
        </w:div>
        <w:div w:id="456988552">
          <w:marLeft w:val="0"/>
          <w:marRight w:val="0"/>
          <w:marTop w:val="0"/>
          <w:marBottom w:val="0"/>
          <w:divBdr>
            <w:top w:val="none" w:sz="0" w:space="0" w:color="auto"/>
            <w:left w:val="none" w:sz="0" w:space="0" w:color="auto"/>
            <w:bottom w:val="none" w:sz="0" w:space="0" w:color="auto"/>
            <w:right w:val="none" w:sz="0" w:space="0" w:color="auto"/>
          </w:divBdr>
        </w:div>
        <w:div w:id="1166820946">
          <w:marLeft w:val="0"/>
          <w:marRight w:val="0"/>
          <w:marTop w:val="0"/>
          <w:marBottom w:val="0"/>
          <w:divBdr>
            <w:top w:val="none" w:sz="0" w:space="0" w:color="auto"/>
            <w:left w:val="none" w:sz="0" w:space="0" w:color="auto"/>
            <w:bottom w:val="none" w:sz="0" w:space="0" w:color="auto"/>
            <w:right w:val="none" w:sz="0" w:space="0" w:color="auto"/>
          </w:divBdr>
        </w:div>
        <w:div w:id="1156992595">
          <w:marLeft w:val="0"/>
          <w:marRight w:val="0"/>
          <w:marTop w:val="0"/>
          <w:marBottom w:val="0"/>
          <w:divBdr>
            <w:top w:val="none" w:sz="0" w:space="0" w:color="auto"/>
            <w:left w:val="none" w:sz="0" w:space="0" w:color="auto"/>
            <w:bottom w:val="none" w:sz="0" w:space="0" w:color="auto"/>
            <w:right w:val="none" w:sz="0" w:space="0" w:color="auto"/>
          </w:divBdr>
        </w:div>
        <w:div w:id="1662151553">
          <w:marLeft w:val="0"/>
          <w:marRight w:val="0"/>
          <w:marTop w:val="0"/>
          <w:marBottom w:val="0"/>
          <w:divBdr>
            <w:top w:val="none" w:sz="0" w:space="0" w:color="auto"/>
            <w:left w:val="none" w:sz="0" w:space="0" w:color="auto"/>
            <w:bottom w:val="none" w:sz="0" w:space="0" w:color="auto"/>
            <w:right w:val="none" w:sz="0" w:space="0" w:color="auto"/>
          </w:divBdr>
        </w:div>
        <w:div w:id="1379472667">
          <w:marLeft w:val="0"/>
          <w:marRight w:val="0"/>
          <w:marTop w:val="0"/>
          <w:marBottom w:val="0"/>
          <w:divBdr>
            <w:top w:val="none" w:sz="0" w:space="0" w:color="auto"/>
            <w:left w:val="none" w:sz="0" w:space="0" w:color="auto"/>
            <w:bottom w:val="none" w:sz="0" w:space="0" w:color="auto"/>
            <w:right w:val="none" w:sz="0" w:space="0" w:color="auto"/>
          </w:divBdr>
        </w:div>
        <w:div w:id="1215117595">
          <w:marLeft w:val="0"/>
          <w:marRight w:val="0"/>
          <w:marTop w:val="0"/>
          <w:marBottom w:val="0"/>
          <w:divBdr>
            <w:top w:val="none" w:sz="0" w:space="0" w:color="auto"/>
            <w:left w:val="none" w:sz="0" w:space="0" w:color="auto"/>
            <w:bottom w:val="none" w:sz="0" w:space="0" w:color="auto"/>
            <w:right w:val="none" w:sz="0" w:space="0" w:color="auto"/>
          </w:divBdr>
        </w:div>
        <w:div w:id="1546410658">
          <w:marLeft w:val="0"/>
          <w:marRight w:val="0"/>
          <w:marTop w:val="0"/>
          <w:marBottom w:val="0"/>
          <w:divBdr>
            <w:top w:val="none" w:sz="0" w:space="0" w:color="auto"/>
            <w:left w:val="none" w:sz="0" w:space="0" w:color="auto"/>
            <w:bottom w:val="none" w:sz="0" w:space="0" w:color="auto"/>
            <w:right w:val="none" w:sz="0" w:space="0" w:color="auto"/>
          </w:divBdr>
        </w:div>
        <w:div w:id="158157735">
          <w:marLeft w:val="0"/>
          <w:marRight w:val="0"/>
          <w:marTop w:val="0"/>
          <w:marBottom w:val="0"/>
          <w:divBdr>
            <w:top w:val="none" w:sz="0" w:space="0" w:color="auto"/>
            <w:left w:val="none" w:sz="0" w:space="0" w:color="auto"/>
            <w:bottom w:val="none" w:sz="0" w:space="0" w:color="auto"/>
            <w:right w:val="none" w:sz="0" w:space="0" w:color="auto"/>
          </w:divBdr>
        </w:div>
        <w:div w:id="1859001810">
          <w:marLeft w:val="0"/>
          <w:marRight w:val="0"/>
          <w:marTop w:val="0"/>
          <w:marBottom w:val="0"/>
          <w:divBdr>
            <w:top w:val="none" w:sz="0" w:space="0" w:color="auto"/>
            <w:left w:val="none" w:sz="0" w:space="0" w:color="auto"/>
            <w:bottom w:val="none" w:sz="0" w:space="0" w:color="auto"/>
            <w:right w:val="none" w:sz="0" w:space="0" w:color="auto"/>
          </w:divBdr>
        </w:div>
        <w:div w:id="463936874">
          <w:marLeft w:val="0"/>
          <w:marRight w:val="0"/>
          <w:marTop w:val="0"/>
          <w:marBottom w:val="0"/>
          <w:divBdr>
            <w:top w:val="none" w:sz="0" w:space="0" w:color="auto"/>
            <w:left w:val="none" w:sz="0" w:space="0" w:color="auto"/>
            <w:bottom w:val="none" w:sz="0" w:space="0" w:color="auto"/>
            <w:right w:val="none" w:sz="0" w:space="0" w:color="auto"/>
          </w:divBdr>
        </w:div>
        <w:div w:id="1856652126">
          <w:marLeft w:val="0"/>
          <w:marRight w:val="0"/>
          <w:marTop w:val="0"/>
          <w:marBottom w:val="0"/>
          <w:divBdr>
            <w:top w:val="none" w:sz="0" w:space="0" w:color="auto"/>
            <w:left w:val="none" w:sz="0" w:space="0" w:color="auto"/>
            <w:bottom w:val="none" w:sz="0" w:space="0" w:color="auto"/>
            <w:right w:val="none" w:sz="0" w:space="0" w:color="auto"/>
          </w:divBdr>
        </w:div>
        <w:div w:id="2112241488">
          <w:marLeft w:val="0"/>
          <w:marRight w:val="0"/>
          <w:marTop w:val="0"/>
          <w:marBottom w:val="0"/>
          <w:divBdr>
            <w:top w:val="none" w:sz="0" w:space="0" w:color="auto"/>
            <w:left w:val="none" w:sz="0" w:space="0" w:color="auto"/>
            <w:bottom w:val="none" w:sz="0" w:space="0" w:color="auto"/>
            <w:right w:val="none" w:sz="0" w:space="0" w:color="auto"/>
          </w:divBdr>
        </w:div>
        <w:div w:id="1754231650">
          <w:marLeft w:val="0"/>
          <w:marRight w:val="0"/>
          <w:marTop w:val="0"/>
          <w:marBottom w:val="0"/>
          <w:divBdr>
            <w:top w:val="none" w:sz="0" w:space="0" w:color="auto"/>
            <w:left w:val="none" w:sz="0" w:space="0" w:color="auto"/>
            <w:bottom w:val="none" w:sz="0" w:space="0" w:color="auto"/>
            <w:right w:val="none" w:sz="0" w:space="0" w:color="auto"/>
          </w:divBdr>
        </w:div>
        <w:div w:id="646014895">
          <w:marLeft w:val="0"/>
          <w:marRight w:val="0"/>
          <w:marTop w:val="0"/>
          <w:marBottom w:val="0"/>
          <w:divBdr>
            <w:top w:val="none" w:sz="0" w:space="0" w:color="auto"/>
            <w:left w:val="none" w:sz="0" w:space="0" w:color="auto"/>
            <w:bottom w:val="none" w:sz="0" w:space="0" w:color="auto"/>
            <w:right w:val="none" w:sz="0" w:space="0" w:color="auto"/>
          </w:divBdr>
        </w:div>
        <w:div w:id="1145270241">
          <w:marLeft w:val="0"/>
          <w:marRight w:val="0"/>
          <w:marTop w:val="0"/>
          <w:marBottom w:val="0"/>
          <w:divBdr>
            <w:top w:val="none" w:sz="0" w:space="0" w:color="auto"/>
            <w:left w:val="none" w:sz="0" w:space="0" w:color="auto"/>
            <w:bottom w:val="none" w:sz="0" w:space="0" w:color="auto"/>
            <w:right w:val="none" w:sz="0" w:space="0" w:color="auto"/>
          </w:divBdr>
        </w:div>
        <w:div w:id="1097094062">
          <w:marLeft w:val="0"/>
          <w:marRight w:val="0"/>
          <w:marTop w:val="0"/>
          <w:marBottom w:val="0"/>
          <w:divBdr>
            <w:top w:val="none" w:sz="0" w:space="0" w:color="auto"/>
            <w:left w:val="none" w:sz="0" w:space="0" w:color="auto"/>
            <w:bottom w:val="none" w:sz="0" w:space="0" w:color="auto"/>
            <w:right w:val="none" w:sz="0" w:space="0" w:color="auto"/>
          </w:divBdr>
        </w:div>
        <w:div w:id="1396507912">
          <w:marLeft w:val="0"/>
          <w:marRight w:val="0"/>
          <w:marTop w:val="0"/>
          <w:marBottom w:val="0"/>
          <w:divBdr>
            <w:top w:val="none" w:sz="0" w:space="0" w:color="auto"/>
            <w:left w:val="none" w:sz="0" w:space="0" w:color="auto"/>
            <w:bottom w:val="none" w:sz="0" w:space="0" w:color="auto"/>
            <w:right w:val="none" w:sz="0" w:space="0" w:color="auto"/>
          </w:divBdr>
        </w:div>
        <w:div w:id="144055024">
          <w:marLeft w:val="0"/>
          <w:marRight w:val="0"/>
          <w:marTop w:val="0"/>
          <w:marBottom w:val="0"/>
          <w:divBdr>
            <w:top w:val="none" w:sz="0" w:space="0" w:color="auto"/>
            <w:left w:val="none" w:sz="0" w:space="0" w:color="auto"/>
            <w:bottom w:val="none" w:sz="0" w:space="0" w:color="auto"/>
            <w:right w:val="none" w:sz="0" w:space="0" w:color="auto"/>
          </w:divBdr>
        </w:div>
        <w:div w:id="32851481">
          <w:marLeft w:val="0"/>
          <w:marRight w:val="0"/>
          <w:marTop w:val="0"/>
          <w:marBottom w:val="0"/>
          <w:divBdr>
            <w:top w:val="none" w:sz="0" w:space="0" w:color="auto"/>
            <w:left w:val="none" w:sz="0" w:space="0" w:color="auto"/>
            <w:bottom w:val="none" w:sz="0" w:space="0" w:color="auto"/>
            <w:right w:val="none" w:sz="0" w:space="0" w:color="auto"/>
          </w:divBdr>
        </w:div>
        <w:div w:id="1327517555">
          <w:marLeft w:val="0"/>
          <w:marRight w:val="0"/>
          <w:marTop w:val="0"/>
          <w:marBottom w:val="0"/>
          <w:divBdr>
            <w:top w:val="none" w:sz="0" w:space="0" w:color="auto"/>
            <w:left w:val="none" w:sz="0" w:space="0" w:color="auto"/>
            <w:bottom w:val="none" w:sz="0" w:space="0" w:color="auto"/>
            <w:right w:val="none" w:sz="0" w:space="0" w:color="auto"/>
          </w:divBdr>
        </w:div>
        <w:div w:id="246499657">
          <w:marLeft w:val="0"/>
          <w:marRight w:val="0"/>
          <w:marTop w:val="0"/>
          <w:marBottom w:val="0"/>
          <w:divBdr>
            <w:top w:val="none" w:sz="0" w:space="0" w:color="auto"/>
            <w:left w:val="none" w:sz="0" w:space="0" w:color="auto"/>
            <w:bottom w:val="none" w:sz="0" w:space="0" w:color="auto"/>
            <w:right w:val="none" w:sz="0" w:space="0" w:color="auto"/>
          </w:divBdr>
        </w:div>
        <w:div w:id="401417426">
          <w:marLeft w:val="0"/>
          <w:marRight w:val="0"/>
          <w:marTop w:val="0"/>
          <w:marBottom w:val="0"/>
          <w:divBdr>
            <w:top w:val="none" w:sz="0" w:space="0" w:color="auto"/>
            <w:left w:val="none" w:sz="0" w:space="0" w:color="auto"/>
            <w:bottom w:val="none" w:sz="0" w:space="0" w:color="auto"/>
            <w:right w:val="none" w:sz="0" w:space="0" w:color="auto"/>
          </w:divBdr>
        </w:div>
        <w:div w:id="430786129">
          <w:marLeft w:val="0"/>
          <w:marRight w:val="0"/>
          <w:marTop w:val="0"/>
          <w:marBottom w:val="0"/>
          <w:divBdr>
            <w:top w:val="none" w:sz="0" w:space="0" w:color="auto"/>
            <w:left w:val="none" w:sz="0" w:space="0" w:color="auto"/>
            <w:bottom w:val="none" w:sz="0" w:space="0" w:color="auto"/>
            <w:right w:val="none" w:sz="0" w:space="0" w:color="auto"/>
          </w:divBdr>
        </w:div>
        <w:div w:id="766123027">
          <w:marLeft w:val="0"/>
          <w:marRight w:val="0"/>
          <w:marTop w:val="0"/>
          <w:marBottom w:val="0"/>
          <w:divBdr>
            <w:top w:val="none" w:sz="0" w:space="0" w:color="auto"/>
            <w:left w:val="none" w:sz="0" w:space="0" w:color="auto"/>
            <w:bottom w:val="none" w:sz="0" w:space="0" w:color="auto"/>
            <w:right w:val="none" w:sz="0" w:space="0" w:color="auto"/>
          </w:divBdr>
        </w:div>
        <w:div w:id="104153670">
          <w:marLeft w:val="0"/>
          <w:marRight w:val="0"/>
          <w:marTop w:val="0"/>
          <w:marBottom w:val="0"/>
          <w:divBdr>
            <w:top w:val="none" w:sz="0" w:space="0" w:color="auto"/>
            <w:left w:val="none" w:sz="0" w:space="0" w:color="auto"/>
            <w:bottom w:val="none" w:sz="0" w:space="0" w:color="auto"/>
            <w:right w:val="none" w:sz="0" w:space="0" w:color="auto"/>
          </w:divBdr>
        </w:div>
        <w:div w:id="13727398">
          <w:marLeft w:val="0"/>
          <w:marRight w:val="0"/>
          <w:marTop w:val="0"/>
          <w:marBottom w:val="0"/>
          <w:divBdr>
            <w:top w:val="none" w:sz="0" w:space="0" w:color="auto"/>
            <w:left w:val="none" w:sz="0" w:space="0" w:color="auto"/>
            <w:bottom w:val="none" w:sz="0" w:space="0" w:color="auto"/>
            <w:right w:val="none" w:sz="0" w:space="0" w:color="auto"/>
          </w:divBdr>
        </w:div>
        <w:div w:id="1581794021">
          <w:marLeft w:val="0"/>
          <w:marRight w:val="0"/>
          <w:marTop w:val="0"/>
          <w:marBottom w:val="0"/>
          <w:divBdr>
            <w:top w:val="none" w:sz="0" w:space="0" w:color="auto"/>
            <w:left w:val="none" w:sz="0" w:space="0" w:color="auto"/>
            <w:bottom w:val="none" w:sz="0" w:space="0" w:color="auto"/>
            <w:right w:val="none" w:sz="0" w:space="0" w:color="auto"/>
          </w:divBdr>
        </w:div>
        <w:div w:id="1987314987">
          <w:marLeft w:val="0"/>
          <w:marRight w:val="0"/>
          <w:marTop w:val="0"/>
          <w:marBottom w:val="0"/>
          <w:divBdr>
            <w:top w:val="none" w:sz="0" w:space="0" w:color="auto"/>
            <w:left w:val="none" w:sz="0" w:space="0" w:color="auto"/>
            <w:bottom w:val="none" w:sz="0" w:space="0" w:color="auto"/>
            <w:right w:val="none" w:sz="0" w:space="0" w:color="auto"/>
          </w:divBdr>
        </w:div>
        <w:div w:id="1229683063">
          <w:marLeft w:val="0"/>
          <w:marRight w:val="0"/>
          <w:marTop w:val="0"/>
          <w:marBottom w:val="0"/>
          <w:divBdr>
            <w:top w:val="none" w:sz="0" w:space="0" w:color="auto"/>
            <w:left w:val="none" w:sz="0" w:space="0" w:color="auto"/>
            <w:bottom w:val="none" w:sz="0" w:space="0" w:color="auto"/>
            <w:right w:val="none" w:sz="0" w:space="0" w:color="auto"/>
          </w:divBdr>
        </w:div>
        <w:div w:id="1771968819">
          <w:marLeft w:val="0"/>
          <w:marRight w:val="0"/>
          <w:marTop w:val="0"/>
          <w:marBottom w:val="0"/>
          <w:divBdr>
            <w:top w:val="none" w:sz="0" w:space="0" w:color="auto"/>
            <w:left w:val="none" w:sz="0" w:space="0" w:color="auto"/>
            <w:bottom w:val="none" w:sz="0" w:space="0" w:color="auto"/>
            <w:right w:val="none" w:sz="0" w:space="0" w:color="auto"/>
          </w:divBdr>
        </w:div>
        <w:div w:id="1283807309">
          <w:marLeft w:val="0"/>
          <w:marRight w:val="0"/>
          <w:marTop w:val="0"/>
          <w:marBottom w:val="0"/>
          <w:divBdr>
            <w:top w:val="none" w:sz="0" w:space="0" w:color="auto"/>
            <w:left w:val="none" w:sz="0" w:space="0" w:color="auto"/>
            <w:bottom w:val="none" w:sz="0" w:space="0" w:color="auto"/>
            <w:right w:val="none" w:sz="0" w:space="0" w:color="auto"/>
          </w:divBdr>
        </w:div>
        <w:div w:id="599332632">
          <w:marLeft w:val="0"/>
          <w:marRight w:val="0"/>
          <w:marTop w:val="0"/>
          <w:marBottom w:val="0"/>
          <w:divBdr>
            <w:top w:val="none" w:sz="0" w:space="0" w:color="auto"/>
            <w:left w:val="none" w:sz="0" w:space="0" w:color="auto"/>
            <w:bottom w:val="none" w:sz="0" w:space="0" w:color="auto"/>
            <w:right w:val="none" w:sz="0" w:space="0" w:color="auto"/>
          </w:divBdr>
        </w:div>
        <w:div w:id="166294418">
          <w:marLeft w:val="0"/>
          <w:marRight w:val="0"/>
          <w:marTop w:val="0"/>
          <w:marBottom w:val="0"/>
          <w:divBdr>
            <w:top w:val="none" w:sz="0" w:space="0" w:color="auto"/>
            <w:left w:val="none" w:sz="0" w:space="0" w:color="auto"/>
            <w:bottom w:val="none" w:sz="0" w:space="0" w:color="auto"/>
            <w:right w:val="none" w:sz="0" w:space="0" w:color="auto"/>
          </w:divBdr>
        </w:div>
        <w:div w:id="1471098321">
          <w:marLeft w:val="0"/>
          <w:marRight w:val="0"/>
          <w:marTop w:val="0"/>
          <w:marBottom w:val="0"/>
          <w:divBdr>
            <w:top w:val="none" w:sz="0" w:space="0" w:color="auto"/>
            <w:left w:val="none" w:sz="0" w:space="0" w:color="auto"/>
            <w:bottom w:val="none" w:sz="0" w:space="0" w:color="auto"/>
            <w:right w:val="none" w:sz="0" w:space="0" w:color="auto"/>
          </w:divBdr>
        </w:div>
        <w:div w:id="1008290803">
          <w:marLeft w:val="0"/>
          <w:marRight w:val="0"/>
          <w:marTop w:val="0"/>
          <w:marBottom w:val="0"/>
          <w:divBdr>
            <w:top w:val="none" w:sz="0" w:space="0" w:color="auto"/>
            <w:left w:val="none" w:sz="0" w:space="0" w:color="auto"/>
            <w:bottom w:val="none" w:sz="0" w:space="0" w:color="auto"/>
            <w:right w:val="none" w:sz="0" w:space="0" w:color="auto"/>
          </w:divBdr>
        </w:div>
        <w:div w:id="1196893205">
          <w:marLeft w:val="0"/>
          <w:marRight w:val="0"/>
          <w:marTop w:val="0"/>
          <w:marBottom w:val="0"/>
          <w:divBdr>
            <w:top w:val="none" w:sz="0" w:space="0" w:color="auto"/>
            <w:left w:val="none" w:sz="0" w:space="0" w:color="auto"/>
            <w:bottom w:val="none" w:sz="0" w:space="0" w:color="auto"/>
            <w:right w:val="none" w:sz="0" w:space="0" w:color="auto"/>
          </w:divBdr>
        </w:div>
        <w:div w:id="1026059345">
          <w:marLeft w:val="0"/>
          <w:marRight w:val="0"/>
          <w:marTop w:val="0"/>
          <w:marBottom w:val="0"/>
          <w:divBdr>
            <w:top w:val="none" w:sz="0" w:space="0" w:color="auto"/>
            <w:left w:val="none" w:sz="0" w:space="0" w:color="auto"/>
            <w:bottom w:val="none" w:sz="0" w:space="0" w:color="auto"/>
            <w:right w:val="none" w:sz="0" w:space="0" w:color="auto"/>
          </w:divBdr>
        </w:div>
        <w:div w:id="102962033">
          <w:marLeft w:val="0"/>
          <w:marRight w:val="0"/>
          <w:marTop w:val="0"/>
          <w:marBottom w:val="0"/>
          <w:divBdr>
            <w:top w:val="none" w:sz="0" w:space="0" w:color="auto"/>
            <w:left w:val="none" w:sz="0" w:space="0" w:color="auto"/>
            <w:bottom w:val="none" w:sz="0" w:space="0" w:color="auto"/>
            <w:right w:val="none" w:sz="0" w:space="0" w:color="auto"/>
          </w:divBdr>
        </w:div>
        <w:div w:id="1489861066">
          <w:marLeft w:val="0"/>
          <w:marRight w:val="0"/>
          <w:marTop w:val="0"/>
          <w:marBottom w:val="0"/>
          <w:divBdr>
            <w:top w:val="none" w:sz="0" w:space="0" w:color="auto"/>
            <w:left w:val="none" w:sz="0" w:space="0" w:color="auto"/>
            <w:bottom w:val="none" w:sz="0" w:space="0" w:color="auto"/>
            <w:right w:val="none" w:sz="0" w:space="0" w:color="auto"/>
          </w:divBdr>
        </w:div>
        <w:div w:id="1480417130">
          <w:marLeft w:val="0"/>
          <w:marRight w:val="0"/>
          <w:marTop w:val="0"/>
          <w:marBottom w:val="0"/>
          <w:divBdr>
            <w:top w:val="none" w:sz="0" w:space="0" w:color="auto"/>
            <w:left w:val="none" w:sz="0" w:space="0" w:color="auto"/>
            <w:bottom w:val="none" w:sz="0" w:space="0" w:color="auto"/>
            <w:right w:val="none" w:sz="0" w:space="0" w:color="auto"/>
          </w:divBdr>
        </w:div>
        <w:div w:id="276066760">
          <w:marLeft w:val="0"/>
          <w:marRight w:val="0"/>
          <w:marTop w:val="0"/>
          <w:marBottom w:val="0"/>
          <w:divBdr>
            <w:top w:val="none" w:sz="0" w:space="0" w:color="auto"/>
            <w:left w:val="none" w:sz="0" w:space="0" w:color="auto"/>
            <w:bottom w:val="none" w:sz="0" w:space="0" w:color="auto"/>
            <w:right w:val="none" w:sz="0" w:space="0" w:color="auto"/>
          </w:divBdr>
        </w:div>
        <w:div w:id="881212645">
          <w:marLeft w:val="0"/>
          <w:marRight w:val="0"/>
          <w:marTop w:val="0"/>
          <w:marBottom w:val="0"/>
          <w:divBdr>
            <w:top w:val="none" w:sz="0" w:space="0" w:color="auto"/>
            <w:left w:val="none" w:sz="0" w:space="0" w:color="auto"/>
            <w:bottom w:val="none" w:sz="0" w:space="0" w:color="auto"/>
            <w:right w:val="none" w:sz="0" w:space="0" w:color="auto"/>
          </w:divBdr>
        </w:div>
        <w:div w:id="1047534446">
          <w:marLeft w:val="0"/>
          <w:marRight w:val="0"/>
          <w:marTop w:val="0"/>
          <w:marBottom w:val="0"/>
          <w:divBdr>
            <w:top w:val="none" w:sz="0" w:space="0" w:color="auto"/>
            <w:left w:val="none" w:sz="0" w:space="0" w:color="auto"/>
            <w:bottom w:val="none" w:sz="0" w:space="0" w:color="auto"/>
            <w:right w:val="none" w:sz="0" w:space="0" w:color="auto"/>
          </w:divBdr>
        </w:div>
        <w:div w:id="1758790194">
          <w:marLeft w:val="0"/>
          <w:marRight w:val="0"/>
          <w:marTop w:val="0"/>
          <w:marBottom w:val="0"/>
          <w:divBdr>
            <w:top w:val="none" w:sz="0" w:space="0" w:color="auto"/>
            <w:left w:val="none" w:sz="0" w:space="0" w:color="auto"/>
            <w:bottom w:val="none" w:sz="0" w:space="0" w:color="auto"/>
            <w:right w:val="none" w:sz="0" w:space="0" w:color="auto"/>
          </w:divBdr>
        </w:div>
        <w:div w:id="1389836681">
          <w:marLeft w:val="0"/>
          <w:marRight w:val="0"/>
          <w:marTop w:val="0"/>
          <w:marBottom w:val="0"/>
          <w:divBdr>
            <w:top w:val="none" w:sz="0" w:space="0" w:color="auto"/>
            <w:left w:val="none" w:sz="0" w:space="0" w:color="auto"/>
            <w:bottom w:val="none" w:sz="0" w:space="0" w:color="auto"/>
            <w:right w:val="none" w:sz="0" w:space="0" w:color="auto"/>
          </w:divBdr>
        </w:div>
        <w:div w:id="1252423628">
          <w:marLeft w:val="0"/>
          <w:marRight w:val="0"/>
          <w:marTop w:val="0"/>
          <w:marBottom w:val="0"/>
          <w:divBdr>
            <w:top w:val="none" w:sz="0" w:space="0" w:color="auto"/>
            <w:left w:val="none" w:sz="0" w:space="0" w:color="auto"/>
            <w:bottom w:val="none" w:sz="0" w:space="0" w:color="auto"/>
            <w:right w:val="none" w:sz="0" w:space="0" w:color="auto"/>
          </w:divBdr>
        </w:div>
        <w:div w:id="2056000501">
          <w:marLeft w:val="0"/>
          <w:marRight w:val="0"/>
          <w:marTop w:val="0"/>
          <w:marBottom w:val="0"/>
          <w:divBdr>
            <w:top w:val="none" w:sz="0" w:space="0" w:color="auto"/>
            <w:left w:val="none" w:sz="0" w:space="0" w:color="auto"/>
            <w:bottom w:val="none" w:sz="0" w:space="0" w:color="auto"/>
            <w:right w:val="none" w:sz="0" w:space="0" w:color="auto"/>
          </w:divBdr>
        </w:div>
        <w:div w:id="1035353396">
          <w:marLeft w:val="0"/>
          <w:marRight w:val="0"/>
          <w:marTop w:val="0"/>
          <w:marBottom w:val="0"/>
          <w:divBdr>
            <w:top w:val="none" w:sz="0" w:space="0" w:color="auto"/>
            <w:left w:val="none" w:sz="0" w:space="0" w:color="auto"/>
            <w:bottom w:val="none" w:sz="0" w:space="0" w:color="auto"/>
            <w:right w:val="none" w:sz="0" w:space="0" w:color="auto"/>
          </w:divBdr>
        </w:div>
        <w:div w:id="44988420">
          <w:marLeft w:val="0"/>
          <w:marRight w:val="0"/>
          <w:marTop w:val="0"/>
          <w:marBottom w:val="0"/>
          <w:divBdr>
            <w:top w:val="none" w:sz="0" w:space="0" w:color="auto"/>
            <w:left w:val="none" w:sz="0" w:space="0" w:color="auto"/>
            <w:bottom w:val="none" w:sz="0" w:space="0" w:color="auto"/>
            <w:right w:val="none" w:sz="0" w:space="0" w:color="auto"/>
          </w:divBdr>
        </w:div>
        <w:div w:id="1478689456">
          <w:marLeft w:val="0"/>
          <w:marRight w:val="0"/>
          <w:marTop w:val="0"/>
          <w:marBottom w:val="0"/>
          <w:divBdr>
            <w:top w:val="none" w:sz="0" w:space="0" w:color="auto"/>
            <w:left w:val="none" w:sz="0" w:space="0" w:color="auto"/>
            <w:bottom w:val="none" w:sz="0" w:space="0" w:color="auto"/>
            <w:right w:val="none" w:sz="0" w:space="0" w:color="auto"/>
          </w:divBdr>
        </w:div>
        <w:div w:id="720136404">
          <w:marLeft w:val="0"/>
          <w:marRight w:val="0"/>
          <w:marTop w:val="0"/>
          <w:marBottom w:val="0"/>
          <w:divBdr>
            <w:top w:val="none" w:sz="0" w:space="0" w:color="auto"/>
            <w:left w:val="none" w:sz="0" w:space="0" w:color="auto"/>
            <w:bottom w:val="none" w:sz="0" w:space="0" w:color="auto"/>
            <w:right w:val="none" w:sz="0" w:space="0" w:color="auto"/>
          </w:divBdr>
        </w:div>
        <w:div w:id="1030180296">
          <w:marLeft w:val="0"/>
          <w:marRight w:val="0"/>
          <w:marTop w:val="0"/>
          <w:marBottom w:val="0"/>
          <w:divBdr>
            <w:top w:val="none" w:sz="0" w:space="0" w:color="auto"/>
            <w:left w:val="none" w:sz="0" w:space="0" w:color="auto"/>
            <w:bottom w:val="none" w:sz="0" w:space="0" w:color="auto"/>
            <w:right w:val="none" w:sz="0" w:space="0" w:color="auto"/>
          </w:divBdr>
        </w:div>
        <w:div w:id="562370927">
          <w:marLeft w:val="0"/>
          <w:marRight w:val="0"/>
          <w:marTop w:val="0"/>
          <w:marBottom w:val="0"/>
          <w:divBdr>
            <w:top w:val="none" w:sz="0" w:space="0" w:color="auto"/>
            <w:left w:val="none" w:sz="0" w:space="0" w:color="auto"/>
            <w:bottom w:val="none" w:sz="0" w:space="0" w:color="auto"/>
            <w:right w:val="none" w:sz="0" w:space="0" w:color="auto"/>
          </w:divBdr>
        </w:div>
        <w:div w:id="1318920520">
          <w:marLeft w:val="0"/>
          <w:marRight w:val="0"/>
          <w:marTop w:val="0"/>
          <w:marBottom w:val="0"/>
          <w:divBdr>
            <w:top w:val="none" w:sz="0" w:space="0" w:color="auto"/>
            <w:left w:val="none" w:sz="0" w:space="0" w:color="auto"/>
            <w:bottom w:val="none" w:sz="0" w:space="0" w:color="auto"/>
            <w:right w:val="none" w:sz="0" w:space="0" w:color="auto"/>
          </w:divBdr>
        </w:div>
        <w:div w:id="1578707305">
          <w:marLeft w:val="0"/>
          <w:marRight w:val="0"/>
          <w:marTop w:val="0"/>
          <w:marBottom w:val="0"/>
          <w:divBdr>
            <w:top w:val="none" w:sz="0" w:space="0" w:color="auto"/>
            <w:left w:val="none" w:sz="0" w:space="0" w:color="auto"/>
            <w:bottom w:val="none" w:sz="0" w:space="0" w:color="auto"/>
            <w:right w:val="none" w:sz="0" w:space="0" w:color="auto"/>
          </w:divBdr>
        </w:div>
        <w:div w:id="1172601771">
          <w:marLeft w:val="0"/>
          <w:marRight w:val="0"/>
          <w:marTop w:val="0"/>
          <w:marBottom w:val="0"/>
          <w:divBdr>
            <w:top w:val="none" w:sz="0" w:space="0" w:color="auto"/>
            <w:left w:val="none" w:sz="0" w:space="0" w:color="auto"/>
            <w:bottom w:val="none" w:sz="0" w:space="0" w:color="auto"/>
            <w:right w:val="none" w:sz="0" w:space="0" w:color="auto"/>
          </w:divBdr>
        </w:div>
        <w:div w:id="2126997643">
          <w:marLeft w:val="0"/>
          <w:marRight w:val="0"/>
          <w:marTop w:val="0"/>
          <w:marBottom w:val="0"/>
          <w:divBdr>
            <w:top w:val="none" w:sz="0" w:space="0" w:color="auto"/>
            <w:left w:val="none" w:sz="0" w:space="0" w:color="auto"/>
            <w:bottom w:val="none" w:sz="0" w:space="0" w:color="auto"/>
            <w:right w:val="none" w:sz="0" w:space="0" w:color="auto"/>
          </w:divBdr>
        </w:div>
        <w:div w:id="831725922">
          <w:marLeft w:val="0"/>
          <w:marRight w:val="0"/>
          <w:marTop w:val="0"/>
          <w:marBottom w:val="0"/>
          <w:divBdr>
            <w:top w:val="none" w:sz="0" w:space="0" w:color="auto"/>
            <w:left w:val="none" w:sz="0" w:space="0" w:color="auto"/>
            <w:bottom w:val="none" w:sz="0" w:space="0" w:color="auto"/>
            <w:right w:val="none" w:sz="0" w:space="0" w:color="auto"/>
          </w:divBdr>
        </w:div>
        <w:div w:id="985403118">
          <w:marLeft w:val="0"/>
          <w:marRight w:val="0"/>
          <w:marTop w:val="0"/>
          <w:marBottom w:val="0"/>
          <w:divBdr>
            <w:top w:val="none" w:sz="0" w:space="0" w:color="auto"/>
            <w:left w:val="none" w:sz="0" w:space="0" w:color="auto"/>
            <w:bottom w:val="none" w:sz="0" w:space="0" w:color="auto"/>
            <w:right w:val="none" w:sz="0" w:space="0" w:color="auto"/>
          </w:divBdr>
        </w:div>
        <w:div w:id="1579443483">
          <w:marLeft w:val="0"/>
          <w:marRight w:val="0"/>
          <w:marTop w:val="0"/>
          <w:marBottom w:val="0"/>
          <w:divBdr>
            <w:top w:val="none" w:sz="0" w:space="0" w:color="auto"/>
            <w:left w:val="none" w:sz="0" w:space="0" w:color="auto"/>
            <w:bottom w:val="none" w:sz="0" w:space="0" w:color="auto"/>
            <w:right w:val="none" w:sz="0" w:space="0" w:color="auto"/>
          </w:divBdr>
        </w:div>
        <w:div w:id="1431900141">
          <w:marLeft w:val="0"/>
          <w:marRight w:val="0"/>
          <w:marTop w:val="0"/>
          <w:marBottom w:val="0"/>
          <w:divBdr>
            <w:top w:val="none" w:sz="0" w:space="0" w:color="auto"/>
            <w:left w:val="none" w:sz="0" w:space="0" w:color="auto"/>
            <w:bottom w:val="none" w:sz="0" w:space="0" w:color="auto"/>
            <w:right w:val="none" w:sz="0" w:space="0" w:color="auto"/>
          </w:divBdr>
        </w:div>
        <w:div w:id="1910724603">
          <w:marLeft w:val="0"/>
          <w:marRight w:val="0"/>
          <w:marTop w:val="0"/>
          <w:marBottom w:val="0"/>
          <w:divBdr>
            <w:top w:val="none" w:sz="0" w:space="0" w:color="auto"/>
            <w:left w:val="none" w:sz="0" w:space="0" w:color="auto"/>
            <w:bottom w:val="none" w:sz="0" w:space="0" w:color="auto"/>
            <w:right w:val="none" w:sz="0" w:space="0" w:color="auto"/>
          </w:divBdr>
        </w:div>
        <w:div w:id="1333727222">
          <w:marLeft w:val="0"/>
          <w:marRight w:val="0"/>
          <w:marTop w:val="0"/>
          <w:marBottom w:val="0"/>
          <w:divBdr>
            <w:top w:val="none" w:sz="0" w:space="0" w:color="auto"/>
            <w:left w:val="none" w:sz="0" w:space="0" w:color="auto"/>
            <w:bottom w:val="none" w:sz="0" w:space="0" w:color="auto"/>
            <w:right w:val="none" w:sz="0" w:space="0" w:color="auto"/>
          </w:divBdr>
        </w:div>
        <w:div w:id="1667706042">
          <w:marLeft w:val="0"/>
          <w:marRight w:val="0"/>
          <w:marTop w:val="0"/>
          <w:marBottom w:val="0"/>
          <w:divBdr>
            <w:top w:val="none" w:sz="0" w:space="0" w:color="auto"/>
            <w:left w:val="none" w:sz="0" w:space="0" w:color="auto"/>
            <w:bottom w:val="none" w:sz="0" w:space="0" w:color="auto"/>
            <w:right w:val="none" w:sz="0" w:space="0" w:color="auto"/>
          </w:divBdr>
        </w:div>
      </w:divsChild>
    </w:div>
    <w:div w:id="2092695896">
      <w:bodyDiv w:val="1"/>
      <w:marLeft w:val="0"/>
      <w:marRight w:val="0"/>
      <w:marTop w:val="0"/>
      <w:marBottom w:val="0"/>
      <w:divBdr>
        <w:top w:val="none" w:sz="0" w:space="0" w:color="auto"/>
        <w:left w:val="none" w:sz="0" w:space="0" w:color="auto"/>
        <w:bottom w:val="none" w:sz="0" w:space="0" w:color="auto"/>
        <w:right w:val="none" w:sz="0" w:space="0" w:color="auto"/>
      </w:divBdr>
    </w:div>
    <w:div w:id="2093113340">
      <w:bodyDiv w:val="1"/>
      <w:marLeft w:val="0"/>
      <w:marRight w:val="0"/>
      <w:marTop w:val="0"/>
      <w:marBottom w:val="0"/>
      <w:divBdr>
        <w:top w:val="none" w:sz="0" w:space="0" w:color="auto"/>
        <w:left w:val="none" w:sz="0" w:space="0" w:color="auto"/>
        <w:bottom w:val="none" w:sz="0" w:space="0" w:color="auto"/>
        <w:right w:val="none" w:sz="0" w:space="0" w:color="auto"/>
      </w:divBdr>
    </w:div>
    <w:div w:id="2093820630">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203154">
      <w:bodyDiv w:val="1"/>
      <w:marLeft w:val="0"/>
      <w:marRight w:val="0"/>
      <w:marTop w:val="0"/>
      <w:marBottom w:val="0"/>
      <w:divBdr>
        <w:top w:val="none" w:sz="0" w:space="0" w:color="auto"/>
        <w:left w:val="none" w:sz="0" w:space="0" w:color="auto"/>
        <w:bottom w:val="none" w:sz="0" w:space="0" w:color="auto"/>
        <w:right w:val="none" w:sz="0" w:space="0" w:color="auto"/>
      </w:divBdr>
    </w:div>
    <w:div w:id="2095206477">
      <w:bodyDiv w:val="1"/>
      <w:marLeft w:val="0"/>
      <w:marRight w:val="0"/>
      <w:marTop w:val="0"/>
      <w:marBottom w:val="0"/>
      <w:divBdr>
        <w:top w:val="none" w:sz="0" w:space="0" w:color="auto"/>
        <w:left w:val="none" w:sz="0" w:space="0" w:color="auto"/>
        <w:bottom w:val="none" w:sz="0" w:space="0" w:color="auto"/>
        <w:right w:val="none" w:sz="0" w:space="0" w:color="auto"/>
      </w:divBdr>
    </w:div>
    <w:div w:id="2095320280">
      <w:bodyDiv w:val="1"/>
      <w:marLeft w:val="0"/>
      <w:marRight w:val="0"/>
      <w:marTop w:val="0"/>
      <w:marBottom w:val="0"/>
      <w:divBdr>
        <w:top w:val="none" w:sz="0" w:space="0" w:color="auto"/>
        <w:left w:val="none" w:sz="0" w:space="0" w:color="auto"/>
        <w:bottom w:val="none" w:sz="0" w:space="0" w:color="auto"/>
        <w:right w:val="none" w:sz="0" w:space="0" w:color="auto"/>
      </w:divBdr>
    </w:div>
    <w:div w:id="2095541551">
      <w:bodyDiv w:val="1"/>
      <w:marLeft w:val="0"/>
      <w:marRight w:val="0"/>
      <w:marTop w:val="0"/>
      <w:marBottom w:val="0"/>
      <w:divBdr>
        <w:top w:val="none" w:sz="0" w:space="0" w:color="auto"/>
        <w:left w:val="none" w:sz="0" w:space="0" w:color="auto"/>
        <w:bottom w:val="none" w:sz="0" w:space="0" w:color="auto"/>
        <w:right w:val="none" w:sz="0" w:space="0" w:color="auto"/>
      </w:divBdr>
    </w:div>
    <w:div w:id="2095545931">
      <w:bodyDiv w:val="1"/>
      <w:marLeft w:val="0"/>
      <w:marRight w:val="0"/>
      <w:marTop w:val="0"/>
      <w:marBottom w:val="0"/>
      <w:divBdr>
        <w:top w:val="none" w:sz="0" w:space="0" w:color="auto"/>
        <w:left w:val="none" w:sz="0" w:space="0" w:color="auto"/>
        <w:bottom w:val="none" w:sz="0" w:space="0" w:color="auto"/>
        <w:right w:val="none" w:sz="0" w:space="0" w:color="auto"/>
      </w:divBdr>
    </w:div>
    <w:div w:id="2095710353">
      <w:bodyDiv w:val="1"/>
      <w:marLeft w:val="0"/>
      <w:marRight w:val="0"/>
      <w:marTop w:val="0"/>
      <w:marBottom w:val="0"/>
      <w:divBdr>
        <w:top w:val="none" w:sz="0" w:space="0" w:color="auto"/>
        <w:left w:val="none" w:sz="0" w:space="0" w:color="auto"/>
        <w:bottom w:val="none" w:sz="0" w:space="0" w:color="auto"/>
        <w:right w:val="none" w:sz="0" w:space="0" w:color="auto"/>
      </w:divBdr>
    </w:div>
    <w:div w:id="20957861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5974008">
      <w:bodyDiv w:val="1"/>
      <w:marLeft w:val="0"/>
      <w:marRight w:val="0"/>
      <w:marTop w:val="0"/>
      <w:marBottom w:val="0"/>
      <w:divBdr>
        <w:top w:val="none" w:sz="0" w:space="0" w:color="auto"/>
        <w:left w:val="none" w:sz="0" w:space="0" w:color="auto"/>
        <w:bottom w:val="none" w:sz="0" w:space="0" w:color="auto"/>
        <w:right w:val="none" w:sz="0" w:space="0" w:color="auto"/>
      </w:divBdr>
    </w:div>
    <w:div w:id="2096121555">
      <w:bodyDiv w:val="1"/>
      <w:marLeft w:val="0"/>
      <w:marRight w:val="0"/>
      <w:marTop w:val="0"/>
      <w:marBottom w:val="0"/>
      <w:divBdr>
        <w:top w:val="none" w:sz="0" w:space="0" w:color="auto"/>
        <w:left w:val="none" w:sz="0" w:space="0" w:color="auto"/>
        <w:bottom w:val="none" w:sz="0" w:space="0" w:color="auto"/>
        <w:right w:val="none" w:sz="0" w:space="0" w:color="auto"/>
      </w:divBdr>
    </w:div>
    <w:div w:id="2097093843">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8207050">
      <w:bodyDiv w:val="1"/>
      <w:marLeft w:val="0"/>
      <w:marRight w:val="0"/>
      <w:marTop w:val="0"/>
      <w:marBottom w:val="0"/>
      <w:divBdr>
        <w:top w:val="none" w:sz="0" w:space="0" w:color="auto"/>
        <w:left w:val="none" w:sz="0" w:space="0" w:color="auto"/>
        <w:bottom w:val="none" w:sz="0" w:space="0" w:color="auto"/>
        <w:right w:val="none" w:sz="0" w:space="0" w:color="auto"/>
      </w:divBdr>
    </w:div>
    <w:div w:id="2099521404">
      <w:bodyDiv w:val="1"/>
      <w:marLeft w:val="0"/>
      <w:marRight w:val="0"/>
      <w:marTop w:val="0"/>
      <w:marBottom w:val="0"/>
      <w:divBdr>
        <w:top w:val="none" w:sz="0" w:space="0" w:color="auto"/>
        <w:left w:val="none" w:sz="0" w:space="0" w:color="auto"/>
        <w:bottom w:val="none" w:sz="0" w:space="0" w:color="auto"/>
        <w:right w:val="none" w:sz="0" w:space="0" w:color="auto"/>
      </w:divBdr>
    </w:div>
    <w:div w:id="2099599732">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0172773">
      <w:bodyDiv w:val="1"/>
      <w:marLeft w:val="0"/>
      <w:marRight w:val="0"/>
      <w:marTop w:val="0"/>
      <w:marBottom w:val="0"/>
      <w:divBdr>
        <w:top w:val="none" w:sz="0" w:space="0" w:color="auto"/>
        <w:left w:val="none" w:sz="0" w:space="0" w:color="auto"/>
        <w:bottom w:val="none" w:sz="0" w:space="0" w:color="auto"/>
        <w:right w:val="none" w:sz="0" w:space="0" w:color="auto"/>
      </w:divBdr>
    </w:div>
    <w:div w:id="2100250916">
      <w:bodyDiv w:val="1"/>
      <w:marLeft w:val="0"/>
      <w:marRight w:val="0"/>
      <w:marTop w:val="0"/>
      <w:marBottom w:val="0"/>
      <w:divBdr>
        <w:top w:val="none" w:sz="0" w:space="0" w:color="auto"/>
        <w:left w:val="none" w:sz="0" w:space="0" w:color="auto"/>
        <w:bottom w:val="none" w:sz="0" w:space="0" w:color="auto"/>
        <w:right w:val="none" w:sz="0" w:space="0" w:color="auto"/>
      </w:divBdr>
    </w:div>
    <w:div w:id="2100255218">
      <w:bodyDiv w:val="1"/>
      <w:marLeft w:val="0"/>
      <w:marRight w:val="0"/>
      <w:marTop w:val="0"/>
      <w:marBottom w:val="0"/>
      <w:divBdr>
        <w:top w:val="none" w:sz="0" w:space="0" w:color="auto"/>
        <w:left w:val="none" w:sz="0" w:space="0" w:color="auto"/>
        <w:bottom w:val="none" w:sz="0" w:space="0" w:color="auto"/>
        <w:right w:val="none" w:sz="0" w:space="0" w:color="auto"/>
      </w:divBdr>
    </w:div>
    <w:div w:id="2100323117">
      <w:bodyDiv w:val="1"/>
      <w:marLeft w:val="0"/>
      <w:marRight w:val="0"/>
      <w:marTop w:val="0"/>
      <w:marBottom w:val="0"/>
      <w:divBdr>
        <w:top w:val="none" w:sz="0" w:space="0" w:color="auto"/>
        <w:left w:val="none" w:sz="0" w:space="0" w:color="auto"/>
        <w:bottom w:val="none" w:sz="0" w:space="0" w:color="auto"/>
        <w:right w:val="none" w:sz="0" w:space="0" w:color="auto"/>
      </w:divBdr>
    </w:div>
    <w:div w:id="2100365138">
      <w:bodyDiv w:val="1"/>
      <w:marLeft w:val="0"/>
      <w:marRight w:val="0"/>
      <w:marTop w:val="0"/>
      <w:marBottom w:val="0"/>
      <w:divBdr>
        <w:top w:val="none" w:sz="0" w:space="0" w:color="auto"/>
        <w:left w:val="none" w:sz="0" w:space="0" w:color="auto"/>
        <w:bottom w:val="none" w:sz="0" w:space="0" w:color="auto"/>
        <w:right w:val="none" w:sz="0" w:space="0" w:color="auto"/>
      </w:divBdr>
    </w:div>
    <w:div w:id="2100440947">
      <w:bodyDiv w:val="1"/>
      <w:marLeft w:val="0"/>
      <w:marRight w:val="0"/>
      <w:marTop w:val="0"/>
      <w:marBottom w:val="0"/>
      <w:divBdr>
        <w:top w:val="none" w:sz="0" w:space="0" w:color="auto"/>
        <w:left w:val="none" w:sz="0" w:space="0" w:color="auto"/>
        <w:bottom w:val="none" w:sz="0" w:space="0" w:color="auto"/>
        <w:right w:val="none" w:sz="0" w:space="0" w:color="auto"/>
      </w:divBdr>
    </w:div>
    <w:div w:id="2100757203">
      <w:bodyDiv w:val="1"/>
      <w:marLeft w:val="0"/>
      <w:marRight w:val="0"/>
      <w:marTop w:val="0"/>
      <w:marBottom w:val="0"/>
      <w:divBdr>
        <w:top w:val="none" w:sz="0" w:space="0" w:color="auto"/>
        <w:left w:val="none" w:sz="0" w:space="0" w:color="auto"/>
        <w:bottom w:val="none" w:sz="0" w:space="0" w:color="auto"/>
        <w:right w:val="none" w:sz="0" w:space="0" w:color="auto"/>
      </w:divBdr>
    </w:div>
    <w:div w:id="2101218939">
      <w:bodyDiv w:val="1"/>
      <w:marLeft w:val="0"/>
      <w:marRight w:val="0"/>
      <w:marTop w:val="0"/>
      <w:marBottom w:val="0"/>
      <w:divBdr>
        <w:top w:val="none" w:sz="0" w:space="0" w:color="auto"/>
        <w:left w:val="none" w:sz="0" w:space="0" w:color="auto"/>
        <w:bottom w:val="none" w:sz="0" w:space="0" w:color="auto"/>
        <w:right w:val="none" w:sz="0" w:space="0" w:color="auto"/>
      </w:divBdr>
      <w:divsChild>
        <w:div w:id="1321735651">
          <w:marLeft w:val="0"/>
          <w:marRight w:val="0"/>
          <w:marTop w:val="0"/>
          <w:marBottom w:val="0"/>
          <w:divBdr>
            <w:top w:val="none" w:sz="0" w:space="0" w:color="auto"/>
            <w:left w:val="none" w:sz="0" w:space="0" w:color="auto"/>
            <w:bottom w:val="none" w:sz="0" w:space="0" w:color="auto"/>
            <w:right w:val="none" w:sz="0" w:space="0" w:color="auto"/>
          </w:divBdr>
        </w:div>
        <w:div w:id="906183252">
          <w:marLeft w:val="0"/>
          <w:marRight w:val="0"/>
          <w:marTop w:val="0"/>
          <w:marBottom w:val="0"/>
          <w:divBdr>
            <w:top w:val="none" w:sz="0" w:space="0" w:color="auto"/>
            <w:left w:val="none" w:sz="0" w:space="0" w:color="auto"/>
            <w:bottom w:val="none" w:sz="0" w:space="0" w:color="auto"/>
            <w:right w:val="none" w:sz="0" w:space="0" w:color="auto"/>
          </w:divBdr>
        </w:div>
        <w:div w:id="692927571">
          <w:marLeft w:val="0"/>
          <w:marRight w:val="0"/>
          <w:marTop w:val="0"/>
          <w:marBottom w:val="0"/>
          <w:divBdr>
            <w:top w:val="none" w:sz="0" w:space="0" w:color="auto"/>
            <w:left w:val="none" w:sz="0" w:space="0" w:color="auto"/>
            <w:bottom w:val="none" w:sz="0" w:space="0" w:color="auto"/>
            <w:right w:val="none" w:sz="0" w:space="0" w:color="auto"/>
          </w:divBdr>
        </w:div>
        <w:div w:id="1657342898">
          <w:marLeft w:val="0"/>
          <w:marRight w:val="0"/>
          <w:marTop w:val="0"/>
          <w:marBottom w:val="0"/>
          <w:divBdr>
            <w:top w:val="none" w:sz="0" w:space="0" w:color="auto"/>
            <w:left w:val="none" w:sz="0" w:space="0" w:color="auto"/>
            <w:bottom w:val="none" w:sz="0" w:space="0" w:color="auto"/>
            <w:right w:val="none" w:sz="0" w:space="0" w:color="auto"/>
          </w:divBdr>
        </w:div>
        <w:div w:id="645279871">
          <w:marLeft w:val="0"/>
          <w:marRight w:val="0"/>
          <w:marTop w:val="0"/>
          <w:marBottom w:val="0"/>
          <w:divBdr>
            <w:top w:val="none" w:sz="0" w:space="0" w:color="auto"/>
            <w:left w:val="none" w:sz="0" w:space="0" w:color="auto"/>
            <w:bottom w:val="none" w:sz="0" w:space="0" w:color="auto"/>
            <w:right w:val="none" w:sz="0" w:space="0" w:color="auto"/>
          </w:divBdr>
        </w:div>
        <w:div w:id="2099592013">
          <w:marLeft w:val="0"/>
          <w:marRight w:val="0"/>
          <w:marTop w:val="0"/>
          <w:marBottom w:val="0"/>
          <w:divBdr>
            <w:top w:val="none" w:sz="0" w:space="0" w:color="auto"/>
            <w:left w:val="none" w:sz="0" w:space="0" w:color="auto"/>
            <w:bottom w:val="none" w:sz="0" w:space="0" w:color="auto"/>
            <w:right w:val="none" w:sz="0" w:space="0" w:color="auto"/>
          </w:divBdr>
        </w:div>
        <w:div w:id="51778711">
          <w:marLeft w:val="0"/>
          <w:marRight w:val="0"/>
          <w:marTop w:val="0"/>
          <w:marBottom w:val="0"/>
          <w:divBdr>
            <w:top w:val="none" w:sz="0" w:space="0" w:color="auto"/>
            <w:left w:val="none" w:sz="0" w:space="0" w:color="auto"/>
            <w:bottom w:val="none" w:sz="0" w:space="0" w:color="auto"/>
            <w:right w:val="none" w:sz="0" w:space="0" w:color="auto"/>
          </w:divBdr>
        </w:div>
        <w:div w:id="1672365169">
          <w:marLeft w:val="0"/>
          <w:marRight w:val="0"/>
          <w:marTop w:val="0"/>
          <w:marBottom w:val="0"/>
          <w:divBdr>
            <w:top w:val="none" w:sz="0" w:space="0" w:color="auto"/>
            <w:left w:val="none" w:sz="0" w:space="0" w:color="auto"/>
            <w:bottom w:val="none" w:sz="0" w:space="0" w:color="auto"/>
            <w:right w:val="none" w:sz="0" w:space="0" w:color="auto"/>
          </w:divBdr>
        </w:div>
        <w:div w:id="940258679">
          <w:marLeft w:val="0"/>
          <w:marRight w:val="0"/>
          <w:marTop w:val="0"/>
          <w:marBottom w:val="0"/>
          <w:divBdr>
            <w:top w:val="none" w:sz="0" w:space="0" w:color="auto"/>
            <w:left w:val="none" w:sz="0" w:space="0" w:color="auto"/>
            <w:bottom w:val="none" w:sz="0" w:space="0" w:color="auto"/>
            <w:right w:val="none" w:sz="0" w:space="0" w:color="auto"/>
          </w:divBdr>
        </w:div>
        <w:div w:id="651760372">
          <w:marLeft w:val="0"/>
          <w:marRight w:val="0"/>
          <w:marTop w:val="0"/>
          <w:marBottom w:val="0"/>
          <w:divBdr>
            <w:top w:val="none" w:sz="0" w:space="0" w:color="auto"/>
            <w:left w:val="none" w:sz="0" w:space="0" w:color="auto"/>
            <w:bottom w:val="none" w:sz="0" w:space="0" w:color="auto"/>
            <w:right w:val="none" w:sz="0" w:space="0" w:color="auto"/>
          </w:divBdr>
        </w:div>
        <w:div w:id="388263913">
          <w:marLeft w:val="0"/>
          <w:marRight w:val="0"/>
          <w:marTop w:val="0"/>
          <w:marBottom w:val="0"/>
          <w:divBdr>
            <w:top w:val="none" w:sz="0" w:space="0" w:color="auto"/>
            <w:left w:val="none" w:sz="0" w:space="0" w:color="auto"/>
            <w:bottom w:val="none" w:sz="0" w:space="0" w:color="auto"/>
            <w:right w:val="none" w:sz="0" w:space="0" w:color="auto"/>
          </w:divBdr>
        </w:div>
        <w:div w:id="1849829561">
          <w:marLeft w:val="0"/>
          <w:marRight w:val="0"/>
          <w:marTop w:val="0"/>
          <w:marBottom w:val="0"/>
          <w:divBdr>
            <w:top w:val="none" w:sz="0" w:space="0" w:color="auto"/>
            <w:left w:val="none" w:sz="0" w:space="0" w:color="auto"/>
            <w:bottom w:val="none" w:sz="0" w:space="0" w:color="auto"/>
            <w:right w:val="none" w:sz="0" w:space="0" w:color="auto"/>
          </w:divBdr>
        </w:div>
        <w:div w:id="1173571582">
          <w:marLeft w:val="0"/>
          <w:marRight w:val="0"/>
          <w:marTop w:val="0"/>
          <w:marBottom w:val="0"/>
          <w:divBdr>
            <w:top w:val="none" w:sz="0" w:space="0" w:color="auto"/>
            <w:left w:val="none" w:sz="0" w:space="0" w:color="auto"/>
            <w:bottom w:val="none" w:sz="0" w:space="0" w:color="auto"/>
            <w:right w:val="none" w:sz="0" w:space="0" w:color="auto"/>
          </w:divBdr>
        </w:div>
        <w:div w:id="183641994">
          <w:marLeft w:val="0"/>
          <w:marRight w:val="0"/>
          <w:marTop w:val="0"/>
          <w:marBottom w:val="0"/>
          <w:divBdr>
            <w:top w:val="none" w:sz="0" w:space="0" w:color="auto"/>
            <w:left w:val="none" w:sz="0" w:space="0" w:color="auto"/>
            <w:bottom w:val="none" w:sz="0" w:space="0" w:color="auto"/>
            <w:right w:val="none" w:sz="0" w:space="0" w:color="auto"/>
          </w:divBdr>
        </w:div>
        <w:div w:id="2012295565">
          <w:marLeft w:val="0"/>
          <w:marRight w:val="0"/>
          <w:marTop w:val="0"/>
          <w:marBottom w:val="0"/>
          <w:divBdr>
            <w:top w:val="none" w:sz="0" w:space="0" w:color="auto"/>
            <w:left w:val="none" w:sz="0" w:space="0" w:color="auto"/>
            <w:bottom w:val="none" w:sz="0" w:space="0" w:color="auto"/>
            <w:right w:val="none" w:sz="0" w:space="0" w:color="auto"/>
          </w:divBdr>
        </w:div>
        <w:div w:id="102962185">
          <w:marLeft w:val="0"/>
          <w:marRight w:val="0"/>
          <w:marTop w:val="0"/>
          <w:marBottom w:val="0"/>
          <w:divBdr>
            <w:top w:val="none" w:sz="0" w:space="0" w:color="auto"/>
            <w:left w:val="none" w:sz="0" w:space="0" w:color="auto"/>
            <w:bottom w:val="none" w:sz="0" w:space="0" w:color="auto"/>
            <w:right w:val="none" w:sz="0" w:space="0" w:color="auto"/>
          </w:divBdr>
        </w:div>
        <w:div w:id="967469439">
          <w:marLeft w:val="0"/>
          <w:marRight w:val="0"/>
          <w:marTop w:val="0"/>
          <w:marBottom w:val="0"/>
          <w:divBdr>
            <w:top w:val="none" w:sz="0" w:space="0" w:color="auto"/>
            <w:left w:val="none" w:sz="0" w:space="0" w:color="auto"/>
            <w:bottom w:val="none" w:sz="0" w:space="0" w:color="auto"/>
            <w:right w:val="none" w:sz="0" w:space="0" w:color="auto"/>
          </w:divBdr>
        </w:div>
        <w:div w:id="1336422383">
          <w:marLeft w:val="0"/>
          <w:marRight w:val="0"/>
          <w:marTop w:val="0"/>
          <w:marBottom w:val="0"/>
          <w:divBdr>
            <w:top w:val="none" w:sz="0" w:space="0" w:color="auto"/>
            <w:left w:val="none" w:sz="0" w:space="0" w:color="auto"/>
            <w:bottom w:val="none" w:sz="0" w:space="0" w:color="auto"/>
            <w:right w:val="none" w:sz="0" w:space="0" w:color="auto"/>
          </w:divBdr>
        </w:div>
        <w:div w:id="1891727028">
          <w:marLeft w:val="0"/>
          <w:marRight w:val="0"/>
          <w:marTop w:val="0"/>
          <w:marBottom w:val="0"/>
          <w:divBdr>
            <w:top w:val="none" w:sz="0" w:space="0" w:color="auto"/>
            <w:left w:val="none" w:sz="0" w:space="0" w:color="auto"/>
            <w:bottom w:val="none" w:sz="0" w:space="0" w:color="auto"/>
            <w:right w:val="none" w:sz="0" w:space="0" w:color="auto"/>
          </w:divBdr>
        </w:div>
        <w:div w:id="79644260">
          <w:marLeft w:val="0"/>
          <w:marRight w:val="0"/>
          <w:marTop w:val="0"/>
          <w:marBottom w:val="0"/>
          <w:divBdr>
            <w:top w:val="none" w:sz="0" w:space="0" w:color="auto"/>
            <w:left w:val="none" w:sz="0" w:space="0" w:color="auto"/>
            <w:bottom w:val="none" w:sz="0" w:space="0" w:color="auto"/>
            <w:right w:val="none" w:sz="0" w:space="0" w:color="auto"/>
          </w:divBdr>
        </w:div>
        <w:div w:id="425806082">
          <w:marLeft w:val="0"/>
          <w:marRight w:val="0"/>
          <w:marTop w:val="0"/>
          <w:marBottom w:val="0"/>
          <w:divBdr>
            <w:top w:val="none" w:sz="0" w:space="0" w:color="auto"/>
            <w:left w:val="none" w:sz="0" w:space="0" w:color="auto"/>
            <w:bottom w:val="none" w:sz="0" w:space="0" w:color="auto"/>
            <w:right w:val="none" w:sz="0" w:space="0" w:color="auto"/>
          </w:divBdr>
        </w:div>
        <w:div w:id="1782843905">
          <w:marLeft w:val="0"/>
          <w:marRight w:val="0"/>
          <w:marTop w:val="0"/>
          <w:marBottom w:val="0"/>
          <w:divBdr>
            <w:top w:val="none" w:sz="0" w:space="0" w:color="auto"/>
            <w:left w:val="none" w:sz="0" w:space="0" w:color="auto"/>
            <w:bottom w:val="none" w:sz="0" w:space="0" w:color="auto"/>
            <w:right w:val="none" w:sz="0" w:space="0" w:color="auto"/>
          </w:divBdr>
        </w:div>
        <w:div w:id="1405377866">
          <w:marLeft w:val="0"/>
          <w:marRight w:val="0"/>
          <w:marTop w:val="0"/>
          <w:marBottom w:val="0"/>
          <w:divBdr>
            <w:top w:val="none" w:sz="0" w:space="0" w:color="auto"/>
            <w:left w:val="none" w:sz="0" w:space="0" w:color="auto"/>
            <w:bottom w:val="none" w:sz="0" w:space="0" w:color="auto"/>
            <w:right w:val="none" w:sz="0" w:space="0" w:color="auto"/>
          </w:divBdr>
        </w:div>
        <w:div w:id="1981381524">
          <w:marLeft w:val="0"/>
          <w:marRight w:val="0"/>
          <w:marTop w:val="0"/>
          <w:marBottom w:val="0"/>
          <w:divBdr>
            <w:top w:val="none" w:sz="0" w:space="0" w:color="auto"/>
            <w:left w:val="none" w:sz="0" w:space="0" w:color="auto"/>
            <w:bottom w:val="none" w:sz="0" w:space="0" w:color="auto"/>
            <w:right w:val="none" w:sz="0" w:space="0" w:color="auto"/>
          </w:divBdr>
        </w:div>
        <w:div w:id="336081145">
          <w:marLeft w:val="0"/>
          <w:marRight w:val="0"/>
          <w:marTop w:val="0"/>
          <w:marBottom w:val="0"/>
          <w:divBdr>
            <w:top w:val="none" w:sz="0" w:space="0" w:color="auto"/>
            <w:left w:val="none" w:sz="0" w:space="0" w:color="auto"/>
            <w:bottom w:val="none" w:sz="0" w:space="0" w:color="auto"/>
            <w:right w:val="none" w:sz="0" w:space="0" w:color="auto"/>
          </w:divBdr>
        </w:div>
        <w:div w:id="1762752107">
          <w:marLeft w:val="0"/>
          <w:marRight w:val="0"/>
          <w:marTop w:val="0"/>
          <w:marBottom w:val="0"/>
          <w:divBdr>
            <w:top w:val="none" w:sz="0" w:space="0" w:color="auto"/>
            <w:left w:val="none" w:sz="0" w:space="0" w:color="auto"/>
            <w:bottom w:val="none" w:sz="0" w:space="0" w:color="auto"/>
            <w:right w:val="none" w:sz="0" w:space="0" w:color="auto"/>
          </w:divBdr>
        </w:div>
        <w:div w:id="617760433">
          <w:marLeft w:val="0"/>
          <w:marRight w:val="0"/>
          <w:marTop w:val="0"/>
          <w:marBottom w:val="0"/>
          <w:divBdr>
            <w:top w:val="none" w:sz="0" w:space="0" w:color="auto"/>
            <w:left w:val="none" w:sz="0" w:space="0" w:color="auto"/>
            <w:bottom w:val="none" w:sz="0" w:space="0" w:color="auto"/>
            <w:right w:val="none" w:sz="0" w:space="0" w:color="auto"/>
          </w:divBdr>
        </w:div>
        <w:div w:id="280189301">
          <w:marLeft w:val="0"/>
          <w:marRight w:val="0"/>
          <w:marTop w:val="0"/>
          <w:marBottom w:val="0"/>
          <w:divBdr>
            <w:top w:val="none" w:sz="0" w:space="0" w:color="auto"/>
            <w:left w:val="none" w:sz="0" w:space="0" w:color="auto"/>
            <w:bottom w:val="none" w:sz="0" w:space="0" w:color="auto"/>
            <w:right w:val="none" w:sz="0" w:space="0" w:color="auto"/>
          </w:divBdr>
        </w:div>
        <w:div w:id="221066809">
          <w:marLeft w:val="0"/>
          <w:marRight w:val="0"/>
          <w:marTop w:val="0"/>
          <w:marBottom w:val="0"/>
          <w:divBdr>
            <w:top w:val="none" w:sz="0" w:space="0" w:color="auto"/>
            <w:left w:val="none" w:sz="0" w:space="0" w:color="auto"/>
            <w:bottom w:val="none" w:sz="0" w:space="0" w:color="auto"/>
            <w:right w:val="none" w:sz="0" w:space="0" w:color="auto"/>
          </w:divBdr>
        </w:div>
        <w:div w:id="1038167211">
          <w:marLeft w:val="0"/>
          <w:marRight w:val="0"/>
          <w:marTop w:val="0"/>
          <w:marBottom w:val="0"/>
          <w:divBdr>
            <w:top w:val="none" w:sz="0" w:space="0" w:color="auto"/>
            <w:left w:val="none" w:sz="0" w:space="0" w:color="auto"/>
            <w:bottom w:val="none" w:sz="0" w:space="0" w:color="auto"/>
            <w:right w:val="none" w:sz="0" w:space="0" w:color="auto"/>
          </w:divBdr>
        </w:div>
        <w:div w:id="1029648068">
          <w:marLeft w:val="0"/>
          <w:marRight w:val="0"/>
          <w:marTop w:val="0"/>
          <w:marBottom w:val="0"/>
          <w:divBdr>
            <w:top w:val="none" w:sz="0" w:space="0" w:color="auto"/>
            <w:left w:val="none" w:sz="0" w:space="0" w:color="auto"/>
            <w:bottom w:val="none" w:sz="0" w:space="0" w:color="auto"/>
            <w:right w:val="none" w:sz="0" w:space="0" w:color="auto"/>
          </w:divBdr>
        </w:div>
        <w:div w:id="973369533">
          <w:marLeft w:val="0"/>
          <w:marRight w:val="0"/>
          <w:marTop w:val="0"/>
          <w:marBottom w:val="0"/>
          <w:divBdr>
            <w:top w:val="none" w:sz="0" w:space="0" w:color="auto"/>
            <w:left w:val="none" w:sz="0" w:space="0" w:color="auto"/>
            <w:bottom w:val="none" w:sz="0" w:space="0" w:color="auto"/>
            <w:right w:val="none" w:sz="0" w:space="0" w:color="auto"/>
          </w:divBdr>
        </w:div>
        <w:div w:id="546991254">
          <w:marLeft w:val="0"/>
          <w:marRight w:val="0"/>
          <w:marTop w:val="0"/>
          <w:marBottom w:val="0"/>
          <w:divBdr>
            <w:top w:val="none" w:sz="0" w:space="0" w:color="auto"/>
            <w:left w:val="none" w:sz="0" w:space="0" w:color="auto"/>
            <w:bottom w:val="none" w:sz="0" w:space="0" w:color="auto"/>
            <w:right w:val="none" w:sz="0" w:space="0" w:color="auto"/>
          </w:divBdr>
        </w:div>
        <w:div w:id="1638335505">
          <w:marLeft w:val="0"/>
          <w:marRight w:val="0"/>
          <w:marTop w:val="0"/>
          <w:marBottom w:val="0"/>
          <w:divBdr>
            <w:top w:val="none" w:sz="0" w:space="0" w:color="auto"/>
            <w:left w:val="none" w:sz="0" w:space="0" w:color="auto"/>
            <w:bottom w:val="none" w:sz="0" w:space="0" w:color="auto"/>
            <w:right w:val="none" w:sz="0" w:space="0" w:color="auto"/>
          </w:divBdr>
        </w:div>
        <w:div w:id="1995134714">
          <w:marLeft w:val="0"/>
          <w:marRight w:val="0"/>
          <w:marTop w:val="0"/>
          <w:marBottom w:val="0"/>
          <w:divBdr>
            <w:top w:val="none" w:sz="0" w:space="0" w:color="auto"/>
            <w:left w:val="none" w:sz="0" w:space="0" w:color="auto"/>
            <w:bottom w:val="none" w:sz="0" w:space="0" w:color="auto"/>
            <w:right w:val="none" w:sz="0" w:space="0" w:color="auto"/>
          </w:divBdr>
        </w:div>
        <w:div w:id="1745183792">
          <w:marLeft w:val="0"/>
          <w:marRight w:val="0"/>
          <w:marTop w:val="0"/>
          <w:marBottom w:val="0"/>
          <w:divBdr>
            <w:top w:val="none" w:sz="0" w:space="0" w:color="auto"/>
            <w:left w:val="none" w:sz="0" w:space="0" w:color="auto"/>
            <w:bottom w:val="none" w:sz="0" w:space="0" w:color="auto"/>
            <w:right w:val="none" w:sz="0" w:space="0" w:color="auto"/>
          </w:divBdr>
        </w:div>
        <w:div w:id="429858505">
          <w:marLeft w:val="0"/>
          <w:marRight w:val="0"/>
          <w:marTop w:val="0"/>
          <w:marBottom w:val="0"/>
          <w:divBdr>
            <w:top w:val="none" w:sz="0" w:space="0" w:color="auto"/>
            <w:left w:val="none" w:sz="0" w:space="0" w:color="auto"/>
            <w:bottom w:val="none" w:sz="0" w:space="0" w:color="auto"/>
            <w:right w:val="none" w:sz="0" w:space="0" w:color="auto"/>
          </w:divBdr>
        </w:div>
        <w:div w:id="344405818">
          <w:marLeft w:val="0"/>
          <w:marRight w:val="0"/>
          <w:marTop w:val="0"/>
          <w:marBottom w:val="0"/>
          <w:divBdr>
            <w:top w:val="none" w:sz="0" w:space="0" w:color="auto"/>
            <w:left w:val="none" w:sz="0" w:space="0" w:color="auto"/>
            <w:bottom w:val="none" w:sz="0" w:space="0" w:color="auto"/>
            <w:right w:val="none" w:sz="0" w:space="0" w:color="auto"/>
          </w:divBdr>
        </w:div>
        <w:div w:id="1430195883">
          <w:marLeft w:val="0"/>
          <w:marRight w:val="0"/>
          <w:marTop w:val="0"/>
          <w:marBottom w:val="0"/>
          <w:divBdr>
            <w:top w:val="none" w:sz="0" w:space="0" w:color="auto"/>
            <w:left w:val="none" w:sz="0" w:space="0" w:color="auto"/>
            <w:bottom w:val="none" w:sz="0" w:space="0" w:color="auto"/>
            <w:right w:val="none" w:sz="0" w:space="0" w:color="auto"/>
          </w:divBdr>
        </w:div>
        <w:div w:id="973291321">
          <w:marLeft w:val="0"/>
          <w:marRight w:val="0"/>
          <w:marTop w:val="0"/>
          <w:marBottom w:val="0"/>
          <w:divBdr>
            <w:top w:val="none" w:sz="0" w:space="0" w:color="auto"/>
            <w:left w:val="none" w:sz="0" w:space="0" w:color="auto"/>
            <w:bottom w:val="none" w:sz="0" w:space="0" w:color="auto"/>
            <w:right w:val="none" w:sz="0" w:space="0" w:color="auto"/>
          </w:divBdr>
        </w:div>
        <w:div w:id="76564252">
          <w:marLeft w:val="0"/>
          <w:marRight w:val="0"/>
          <w:marTop w:val="0"/>
          <w:marBottom w:val="0"/>
          <w:divBdr>
            <w:top w:val="none" w:sz="0" w:space="0" w:color="auto"/>
            <w:left w:val="none" w:sz="0" w:space="0" w:color="auto"/>
            <w:bottom w:val="none" w:sz="0" w:space="0" w:color="auto"/>
            <w:right w:val="none" w:sz="0" w:space="0" w:color="auto"/>
          </w:divBdr>
        </w:div>
        <w:div w:id="228535518">
          <w:marLeft w:val="0"/>
          <w:marRight w:val="0"/>
          <w:marTop w:val="0"/>
          <w:marBottom w:val="0"/>
          <w:divBdr>
            <w:top w:val="none" w:sz="0" w:space="0" w:color="auto"/>
            <w:left w:val="none" w:sz="0" w:space="0" w:color="auto"/>
            <w:bottom w:val="none" w:sz="0" w:space="0" w:color="auto"/>
            <w:right w:val="none" w:sz="0" w:space="0" w:color="auto"/>
          </w:divBdr>
        </w:div>
        <w:div w:id="1208108762">
          <w:marLeft w:val="0"/>
          <w:marRight w:val="0"/>
          <w:marTop w:val="0"/>
          <w:marBottom w:val="0"/>
          <w:divBdr>
            <w:top w:val="none" w:sz="0" w:space="0" w:color="auto"/>
            <w:left w:val="none" w:sz="0" w:space="0" w:color="auto"/>
            <w:bottom w:val="none" w:sz="0" w:space="0" w:color="auto"/>
            <w:right w:val="none" w:sz="0" w:space="0" w:color="auto"/>
          </w:divBdr>
        </w:div>
        <w:div w:id="1119377650">
          <w:marLeft w:val="0"/>
          <w:marRight w:val="0"/>
          <w:marTop w:val="0"/>
          <w:marBottom w:val="0"/>
          <w:divBdr>
            <w:top w:val="none" w:sz="0" w:space="0" w:color="auto"/>
            <w:left w:val="none" w:sz="0" w:space="0" w:color="auto"/>
            <w:bottom w:val="none" w:sz="0" w:space="0" w:color="auto"/>
            <w:right w:val="none" w:sz="0" w:space="0" w:color="auto"/>
          </w:divBdr>
        </w:div>
        <w:div w:id="1358197437">
          <w:marLeft w:val="0"/>
          <w:marRight w:val="0"/>
          <w:marTop w:val="0"/>
          <w:marBottom w:val="0"/>
          <w:divBdr>
            <w:top w:val="none" w:sz="0" w:space="0" w:color="auto"/>
            <w:left w:val="none" w:sz="0" w:space="0" w:color="auto"/>
            <w:bottom w:val="none" w:sz="0" w:space="0" w:color="auto"/>
            <w:right w:val="none" w:sz="0" w:space="0" w:color="auto"/>
          </w:divBdr>
        </w:div>
        <w:div w:id="1756592412">
          <w:marLeft w:val="0"/>
          <w:marRight w:val="0"/>
          <w:marTop w:val="0"/>
          <w:marBottom w:val="0"/>
          <w:divBdr>
            <w:top w:val="none" w:sz="0" w:space="0" w:color="auto"/>
            <w:left w:val="none" w:sz="0" w:space="0" w:color="auto"/>
            <w:bottom w:val="none" w:sz="0" w:space="0" w:color="auto"/>
            <w:right w:val="none" w:sz="0" w:space="0" w:color="auto"/>
          </w:divBdr>
        </w:div>
        <w:div w:id="1106998194">
          <w:marLeft w:val="0"/>
          <w:marRight w:val="0"/>
          <w:marTop w:val="0"/>
          <w:marBottom w:val="0"/>
          <w:divBdr>
            <w:top w:val="none" w:sz="0" w:space="0" w:color="auto"/>
            <w:left w:val="none" w:sz="0" w:space="0" w:color="auto"/>
            <w:bottom w:val="none" w:sz="0" w:space="0" w:color="auto"/>
            <w:right w:val="none" w:sz="0" w:space="0" w:color="auto"/>
          </w:divBdr>
        </w:div>
        <w:div w:id="329917744">
          <w:marLeft w:val="0"/>
          <w:marRight w:val="0"/>
          <w:marTop w:val="0"/>
          <w:marBottom w:val="0"/>
          <w:divBdr>
            <w:top w:val="none" w:sz="0" w:space="0" w:color="auto"/>
            <w:left w:val="none" w:sz="0" w:space="0" w:color="auto"/>
            <w:bottom w:val="none" w:sz="0" w:space="0" w:color="auto"/>
            <w:right w:val="none" w:sz="0" w:space="0" w:color="auto"/>
          </w:divBdr>
        </w:div>
        <w:div w:id="736048596">
          <w:marLeft w:val="0"/>
          <w:marRight w:val="0"/>
          <w:marTop w:val="0"/>
          <w:marBottom w:val="0"/>
          <w:divBdr>
            <w:top w:val="none" w:sz="0" w:space="0" w:color="auto"/>
            <w:left w:val="none" w:sz="0" w:space="0" w:color="auto"/>
            <w:bottom w:val="none" w:sz="0" w:space="0" w:color="auto"/>
            <w:right w:val="none" w:sz="0" w:space="0" w:color="auto"/>
          </w:divBdr>
        </w:div>
        <w:div w:id="697893143">
          <w:marLeft w:val="0"/>
          <w:marRight w:val="0"/>
          <w:marTop w:val="0"/>
          <w:marBottom w:val="0"/>
          <w:divBdr>
            <w:top w:val="none" w:sz="0" w:space="0" w:color="auto"/>
            <w:left w:val="none" w:sz="0" w:space="0" w:color="auto"/>
            <w:bottom w:val="none" w:sz="0" w:space="0" w:color="auto"/>
            <w:right w:val="none" w:sz="0" w:space="0" w:color="auto"/>
          </w:divBdr>
        </w:div>
        <w:div w:id="1166554941">
          <w:marLeft w:val="0"/>
          <w:marRight w:val="0"/>
          <w:marTop w:val="0"/>
          <w:marBottom w:val="0"/>
          <w:divBdr>
            <w:top w:val="none" w:sz="0" w:space="0" w:color="auto"/>
            <w:left w:val="none" w:sz="0" w:space="0" w:color="auto"/>
            <w:bottom w:val="none" w:sz="0" w:space="0" w:color="auto"/>
            <w:right w:val="none" w:sz="0" w:space="0" w:color="auto"/>
          </w:divBdr>
        </w:div>
        <w:div w:id="818226974">
          <w:marLeft w:val="0"/>
          <w:marRight w:val="0"/>
          <w:marTop w:val="0"/>
          <w:marBottom w:val="0"/>
          <w:divBdr>
            <w:top w:val="none" w:sz="0" w:space="0" w:color="auto"/>
            <w:left w:val="none" w:sz="0" w:space="0" w:color="auto"/>
            <w:bottom w:val="none" w:sz="0" w:space="0" w:color="auto"/>
            <w:right w:val="none" w:sz="0" w:space="0" w:color="auto"/>
          </w:divBdr>
        </w:div>
        <w:div w:id="887297493">
          <w:marLeft w:val="0"/>
          <w:marRight w:val="0"/>
          <w:marTop w:val="0"/>
          <w:marBottom w:val="0"/>
          <w:divBdr>
            <w:top w:val="none" w:sz="0" w:space="0" w:color="auto"/>
            <w:left w:val="none" w:sz="0" w:space="0" w:color="auto"/>
            <w:bottom w:val="none" w:sz="0" w:space="0" w:color="auto"/>
            <w:right w:val="none" w:sz="0" w:space="0" w:color="auto"/>
          </w:divBdr>
        </w:div>
        <w:div w:id="713967452">
          <w:marLeft w:val="0"/>
          <w:marRight w:val="0"/>
          <w:marTop w:val="0"/>
          <w:marBottom w:val="0"/>
          <w:divBdr>
            <w:top w:val="none" w:sz="0" w:space="0" w:color="auto"/>
            <w:left w:val="none" w:sz="0" w:space="0" w:color="auto"/>
            <w:bottom w:val="none" w:sz="0" w:space="0" w:color="auto"/>
            <w:right w:val="none" w:sz="0" w:space="0" w:color="auto"/>
          </w:divBdr>
        </w:div>
        <w:div w:id="799299827">
          <w:marLeft w:val="0"/>
          <w:marRight w:val="0"/>
          <w:marTop w:val="0"/>
          <w:marBottom w:val="0"/>
          <w:divBdr>
            <w:top w:val="none" w:sz="0" w:space="0" w:color="auto"/>
            <w:left w:val="none" w:sz="0" w:space="0" w:color="auto"/>
            <w:bottom w:val="none" w:sz="0" w:space="0" w:color="auto"/>
            <w:right w:val="none" w:sz="0" w:space="0" w:color="auto"/>
          </w:divBdr>
        </w:div>
        <w:div w:id="2003392435">
          <w:marLeft w:val="0"/>
          <w:marRight w:val="0"/>
          <w:marTop w:val="0"/>
          <w:marBottom w:val="0"/>
          <w:divBdr>
            <w:top w:val="none" w:sz="0" w:space="0" w:color="auto"/>
            <w:left w:val="none" w:sz="0" w:space="0" w:color="auto"/>
            <w:bottom w:val="none" w:sz="0" w:space="0" w:color="auto"/>
            <w:right w:val="none" w:sz="0" w:space="0" w:color="auto"/>
          </w:divBdr>
        </w:div>
        <w:div w:id="550461026">
          <w:marLeft w:val="0"/>
          <w:marRight w:val="0"/>
          <w:marTop w:val="0"/>
          <w:marBottom w:val="0"/>
          <w:divBdr>
            <w:top w:val="none" w:sz="0" w:space="0" w:color="auto"/>
            <w:left w:val="none" w:sz="0" w:space="0" w:color="auto"/>
            <w:bottom w:val="none" w:sz="0" w:space="0" w:color="auto"/>
            <w:right w:val="none" w:sz="0" w:space="0" w:color="auto"/>
          </w:divBdr>
        </w:div>
        <w:div w:id="1784183503">
          <w:marLeft w:val="0"/>
          <w:marRight w:val="0"/>
          <w:marTop w:val="0"/>
          <w:marBottom w:val="0"/>
          <w:divBdr>
            <w:top w:val="none" w:sz="0" w:space="0" w:color="auto"/>
            <w:left w:val="none" w:sz="0" w:space="0" w:color="auto"/>
            <w:bottom w:val="none" w:sz="0" w:space="0" w:color="auto"/>
            <w:right w:val="none" w:sz="0" w:space="0" w:color="auto"/>
          </w:divBdr>
        </w:div>
        <w:div w:id="274601212">
          <w:marLeft w:val="0"/>
          <w:marRight w:val="0"/>
          <w:marTop w:val="0"/>
          <w:marBottom w:val="0"/>
          <w:divBdr>
            <w:top w:val="none" w:sz="0" w:space="0" w:color="auto"/>
            <w:left w:val="none" w:sz="0" w:space="0" w:color="auto"/>
            <w:bottom w:val="none" w:sz="0" w:space="0" w:color="auto"/>
            <w:right w:val="none" w:sz="0" w:space="0" w:color="auto"/>
          </w:divBdr>
        </w:div>
        <w:div w:id="451171919">
          <w:marLeft w:val="0"/>
          <w:marRight w:val="0"/>
          <w:marTop w:val="0"/>
          <w:marBottom w:val="0"/>
          <w:divBdr>
            <w:top w:val="none" w:sz="0" w:space="0" w:color="auto"/>
            <w:left w:val="none" w:sz="0" w:space="0" w:color="auto"/>
            <w:bottom w:val="none" w:sz="0" w:space="0" w:color="auto"/>
            <w:right w:val="none" w:sz="0" w:space="0" w:color="auto"/>
          </w:divBdr>
        </w:div>
        <w:div w:id="966787189">
          <w:marLeft w:val="0"/>
          <w:marRight w:val="0"/>
          <w:marTop w:val="0"/>
          <w:marBottom w:val="0"/>
          <w:divBdr>
            <w:top w:val="none" w:sz="0" w:space="0" w:color="auto"/>
            <w:left w:val="none" w:sz="0" w:space="0" w:color="auto"/>
            <w:bottom w:val="none" w:sz="0" w:space="0" w:color="auto"/>
            <w:right w:val="none" w:sz="0" w:space="0" w:color="auto"/>
          </w:divBdr>
        </w:div>
        <w:div w:id="100691930">
          <w:marLeft w:val="0"/>
          <w:marRight w:val="0"/>
          <w:marTop w:val="0"/>
          <w:marBottom w:val="0"/>
          <w:divBdr>
            <w:top w:val="none" w:sz="0" w:space="0" w:color="auto"/>
            <w:left w:val="none" w:sz="0" w:space="0" w:color="auto"/>
            <w:bottom w:val="none" w:sz="0" w:space="0" w:color="auto"/>
            <w:right w:val="none" w:sz="0" w:space="0" w:color="auto"/>
          </w:divBdr>
        </w:div>
        <w:div w:id="985164215">
          <w:marLeft w:val="0"/>
          <w:marRight w:val="0"/>
          <w:marTop w:val="0"/>
          <w:marBottom w:val="0"/>
          <w:divBdr>
            <w:top w:val="none" w:sz="0" w:space="0" w:color="auto"/>
            <w:left w:val="none" w:sz="0" w:space="0" w:color="auto"/>
            <w:bottom w:val="none" w:sz="0" w:space="0" w:color="auto"/>
            <w:right w:val="none" w:sz="0" w:space="0" w:color="auto"/>
          </w:divBdr>
        </w:div>
        <w:div w:id="1188104199">
          <w:marLeft w:val="0"/>
          <w:marRight w:val="0"/>
          <w:marTop w:val="0"/>
          <w:marBottom w:val="0"/>
          <w:divBdr>
            <w:top w:val="none" w:sz="0" w:space="0" w:color="auto"/>
            <w:left w:val="none" w:sz="0" w:space="0" w:color="auto"/>
            <w:bottom w:val="none" w:sz="0" w:space="0" w:color="auto"/>
            <w:right w:val="none" w:sz="0" w:space="0" w:color="auto"/>
          </w:divBdr>
        </w:div>
        <w:div w:id="1919048677">
          <w:marLeft w:val="0"/>
          <w:marRight w:val="0"/>
          <w:marTop w:val="0"/>
          <w:marBottom w:val="0"/>
          <w:divBdr>
            <w:top w:val="none" w:sz="0" w:space="0" w:color="auto"/>
            <w:left w:val="none" w:sz="0" w:space="0" w:color="auto"/>
            <w:bottom w:val="none" w:sz="0" w:space="0" w:color="auto"/>
            <w:right w:val="none" w:sz="0" w:space="0" w:color="auto"/>
          </w:divBdr>
        </w:div>
        <w:div w:id="219631234">
          <w:marLeft w:val="0"/>
          <w:marRight w:val="0"/>
          <w:marTop w:val="0"/>
          <w:marBottom w:val="0"/>
          <w:divBdr>
            <w:top w:val="none" w:sz="0" w:space="0" w:color="auto"/>
            <w:left w:val="none" w:sz="0" w:space="0" w:color="auto"/>
            <w:bottom w:val="none" w:sz="0" w:space="0" w:color="auto"/>
            <w:right w:val="none" w:sz="0" w:space="0" w:color="auto"/>
          </w:divBdr>
        </w:div>
        <w:div w:id="2090535223">
          <w:marLeft w:val="0"/>
          <w:marRight w:val="0"/>
          <w:marTop w:val="0"/>
          <w:marBottom w:val="0"/>
          <w:divBdr>
            <w:top w:val="none" w:sz="0" w:space="0" w:color="auto"/>
            <w:left w:val="none" w:sz="0" w:space="0" w:color="auto"/>
            <w:bottom w:val="none" w:sz="0" w:space="0" w:color="auto"/>
            <w:right w:val="none" w:sz="0" w:space="0" w:color="auto"/>
          </w:divBdr>
        </w:div>
        <w:div w:id="2110271704">
          <w:marLeft w:val="0"/>
          <w:marRight w:val="0"/>
          <w:marTop w:val="0"/>
          <w:marBottom w:val="0"/>
          <w:divBdr>
            <w:top w:val="none" w:sz="0" w:space="0" w:color="auto"/>
            <w:left w:val="none" w:sz="0" w:space="0" w:color="auto"/>
            <w:bottom w:val="none" w:sz="0" w:space="0" w:color="auto"/>
            <w:right w:val="none" w:sz="0" w:space="0" w:color="auto"/>
          </w:divBdr>
        </w:div>
        <w:div w:id="1502894858">
          <w:marLeft w:val="0"/>
          <w:marRight w:val="0"/>
          <w:marTop w:val="0"/>
          <w:marBottom w:val="0"/>
          <w:divBdr>
            <w:top w:val="none" w:sz="0" w:space="0" w:color="auto"/>
            <w:left w:val="none" w:sz="0" w:space="0" w:color="auto"/>
            <w:bottom w:val="none" w:sz="0" w:space="0" w:color="auto"/>
            <w:right w:val="none" w:sz="0" w:space="0" w:color="auto"/>
          </w:divBdr>
        </w:div>
        <w:div w:id="1114590817">
          <w:marLeft w:val="0"/>
          <w:marRight w:val="0"/>
          <w:marTop w:val="0"/>
          <w:marBottom w:val="0"/>
          <w:divBdr>
            <w:top w:val="none" w:sz="0" w:space="0" w:color="auto"/>
            <w:left w:val="none" w:sz="0" w:space="0" w:color="auto"/>
            <w:bottom w:val="none" w:sz="0" w:space="0" w:color="auto"/>
            <w:right w:val="none" w:sz="0" w:space="0" w:color="auto"/>
          </w:divBdr>
        </w:div>
        <w:div w:id="175466260">
          <w:marLeft w:val="0"/>
          <w:marRight w:val="0"/>
          <w:marTop w:val="0"/>
          <w:marBottom w:val="0"/>
          <w:divBdr>
            <w:top w:val="none" w:sz="0" w:space="0" w:color="auto"/>
            <w:left w:val="none" w:sz="0" w:space="0" w:color="auto"/>
            <w:bottom w:val="none" w:sz="0" w:space="0" w:color="auto"/>
            <w:right w:val="none" w:sz="0" w:space="0" w:color="auto"/>
          </w:divBdr>
        </w:div>
        <w:div w:id="546069778">
          <w:marLeft w:val="0"/>
          <w:marRight w:val="0"/>
          <w:marTop w:val="0"/>
          <w:marBottom w:val="0"/>
          <w:divBdr>
            <w:top w:val="none" w:sz="0" w:space="0" w:color="auto"/>
            <w:left w:val="none" w:sz="0" w:space="0" w:color="auto"/>
            <w:bottom w:val="none" w:sz="0" w:space="0" w:color="auto"/>
            <w:right w:val="none" w:sz="0" w:space="0" w:color="auto"/>
          </w:divBdr>
        </w:div>
        <w:div w:id="499739589">
          <w:marLeft w:val="0"/>
          <w:marRight w:val="0"/>
          <w:marTop w:val="0"/>
          <w:marBottom w:val="0"/>
          <w:divBdr>
            <w:top w:val="none" w:sz="0" w:space="0" w:color="auto"/>
            <w:left w:val="none" w:sz="0" w:space="0" w:color="auto"/>
            <w:bottom w:val="none" w:sz="0" w:space="0" w:color="auto"/>
            <w:right w:val="none" w:sz="0" w:space="0" w:color="auto"/>
          </w:divBdr>
        </w:div>
        <w:div w:id="314333765">
          <w:marLeft w:val="0"/>
          <w:marRight w:val="0"/>
          <w:marTop w:val="0"/>
          <w:marBottom w:val="0"/>
          <w:divBdr>
            <w:top w:val="none" w:sz="0" w:space="0" w:color="auto"/>
            <w:left w:val="none" w:sz="0" w:space="0" w:color="auto"/>
            <w:bottom w:val="none" w:sz="0" w:space="0" w:color="auto"/>
            <w:right w:val="none" w:sz="0" w:space="0" w:color="auto"/>
          </w:divBdr>
        </w:div>
        <w:div w:id="567766665">
          <w:marLeft w:val="0"/>
          <w:marRight w:val="0"/>
          <w:marTop w:val="0"/>
          <w:marBottom w:val="0"/>
          <w:divBdr>
            <w:top w:val="none" w:sz="0" w:space="0" w:color="auto"/>
            <w:left w:val="none" w:sz="0" w:space="0" w:color="auto"/>
            <w:bottom w:val="none" w:sz="0" w:space="0" w:color="auto"/>
            <w:right w:val="none" w:sz="0" w:space="0" w:color="auto"/>
          </w:divBdr>
        </w:div>
        <w:div w:id="658581019">
          <w:marLeft w:val="0"/>
          <w:marRight w:val="0"/>
          <w:marTop w:val="0"/>
          <w:marBottom w:val="0"/>
          <w:divBdr>
            <w:top w:val="none" w:sz="0" w:space="0" w:color="auto"/>
            <w:left w:val="none" w:sz="0" w:space="0" w:color="auto"/>
            <w:bottom w:val="none" w:sz="0" w:space="0" w:color="auto"/>
            <w:right w:val="none" w:sz="0" w:space="0" w:color="auto"/>
          </w:divBdr>
        </w:div>
        <w:div w:id="2048143486">
          <w:marLeft w:val="0"/>
          <w:marRight w:val="0"/>
          <w:marTop w:val="0"/>
          <w:marBottom w:val="0"/>
          <w:divBdr>
            <w:top w:val="none" w:sz="0" w:space="0" w:color="auto"/>
            <w:left w:val="none" w:sz="0" w:space="0" w:color="auto"/>
            <w:bottom w:val="none" w:sz="0" w:space="0" w:color="auto"/>
            <w:right w:val="none" w:sz="0" w:space="0" w:color="auto"/>
          </w:divBdr>
        </w:div>
        <w:div w:id="1658922720">
          <w:marLeft w:val="0"/>
          <w:marRight w:val="0"/>
          <w:marTop w:val="0"/>
          <w:marBottom w:val="0"/>
          <w:divBdr>
            <w:top w:val="none" w:sz="0" w:space="0" w:color="auto"/>
            <w:left w:val="none" w:sz="0" w:space="0" w:color="auto"/>
            <w:bottom w:val="none" w:sz="0" w:space="0" w:color="auto"/>
            <w:right w:val="none" w:sz="0" w:space="0" w:color="auto"/>
          </w:divBdr>
        </w:div>
        <w:div w:id="2139907894">
          <w:marLeft w:val="0"/>
          <w:marRight w:val="0"/>
          <w:marTop w:val="0"/>
          <w:marBottom w:val="0"/>
          <w:divBdr>
            <w:top w:val="none" w:sz="0" w:space="0" w:color="auto"/>
            <w:left w:val="none" w:sz="0" w:space="0" w:color="auto"/>
            <w:bottom w:val="none" w:sz="0" w:space="0" w:color="auto"/>
            <w:right w:val="none" w:sz="0" w:space="0" w:color="auto"/>
          </w:divBdr>
        </w:div>
        <w:div w:id="658507498">
          <w:marLeft w:val="0"/>
          <w:marRight w:val="0"/>
          <w:marTop w:val="0"/>
          <w:marBottom w:val="0"/>
          <w:divBdr>
            <w:top w:val="none" w:sz="0" w:space="0" w:color="auto"/>
            <w:left w:val="none" w:sz="0" w:space="0" w:color="auto"/>
            <w:bottom w:val="none" w:sz="0" w:space="0" w:color="auto"/>
            <w:right w:val="none" w:sz="0" w:space="0" w:color="auto"/>
          </w:divBdr>
        </w:div>
        <w:div w:id="1429890013">
          <w:marLeft w:val="0"/>
          <w:marRight w:val="0"/>
          <w:marTop w:val="0"/>
          <w:marBottom w:val="0"/>
          <w:divBdr>
            <w:top w:val="none" w:sz="0" w:space="0" w:color="auto"/>
            <w:left w:val="none" w:sz="0" w:space="0" w:color="auto"/>
            <w:bottom w:val="none" w:sz="0" w:space="0" w:color="auto"/>
            <w:right w:val="none" w:sz="0" w:space="0" w:color="auto"/>
          </w:divBdr>
        </w:div>
        <w:div w:id="782728382">
          <w:marLeft w:val="0"/>
          <w:marRight w:val="0"/>
          <w:marTop w:val="0"/>
          <w:marBottom w:val="0"/>
          <w:divBdr>
            <w:top w:val="none" w:sz="0" w:space="0" w:color="auto"/>
            <w:left w:val="none" w:sz="0" w:space="0" w:color="auto"/>
            <w:bottom w:val="none" w:sz="0" w:space="0" w:color="auto"/>
            <w:right w:val="none" w:sz="0" w:space="0" w:color="auto"/>
          </w:divBdr>
        </w:div>
        <w:div w:id="764038716">
          <w:marLeft w:val="0"/>
          <w:marRight w:val="0"/>
          <w:marTop w:val="0"/>
          <w:marBottom w:val="0"/>
          <w:divBdr>
            <w:top w:val="none" w:sz="0" w:space="0" w:color="auto"/>
            <w:left w:val="none" w:sz="0" w:space="0" w:color="auto"/>
            <w:bottom w:val="none" w:sz="0" w:space="0" w:color="auto"/>
            <w:right w:val="none" w:sz="0" w:space="0" w:color="auto"/>
          </w:divBdr>
        </w:div>
      </w:divsChild>
    </w:div>
    <w:div w:id="2101557190">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2330088">
      <w:bodyDiv w:val="1"/>
      <w:marLeft w:val="0"/>
      <w:marRight w:val="0"/>
      <w:marTop w:val="0"/>
      <w:marBottom w:val="0"/>
      <w:divBdr>
        <w:top w:val="none" w:sz="0" w:space="0" w:color="auto"/>
        <w:left w:val="none" w:sz="0" w:space="0" w:color="auto"/>
        <w:bottom w:val="none" w:sz="0" w:space="0" w:color="auto"/>
        <w:right w:val="none" w:sz="0" w:space="0" w:color="auto"/>
      </w:divBdr>
    </w:div>
    <w:div w:id="2102407772">
      <w:bodyDiv w:val="1"/>
      <w:marLeft w:val="0"/>
      <w:marRight w:val="0"/>
      <w:marTop w:val="0"/>
      <w:marBottom w:val="0"/>
      <w:divBdr>
        <w:top w:val="none" w:sz="0" w:space="0" w:color="auto"/>
        <w:left w:val="none" w:sz="0" w:space="0" w:color="auto"/>
        <w:bottom w:val="none" w:sz="0" w:space="0" w:color="auto"/>
        <w:right w:val="none" w:sz="0" w:space="0" w:color="auto"/>
      </w:divBdr>
    </w:div>
    <w:div w:id="2103062782">
      <w:bodyDiv w:val="1"/>
      <w:marLeft w:val="0"/>
      <w:marRight w:val="0"/>
      <w:marTop w:val="0"/>
      <w:marBottom w:val="0"/>
      <w:divBdr>
        <w:top w:val="none" w:sz="0" w:space="0" w:color="auto"/>
        <w:left w:val="none" w:sz="0" w:space="0" w:color="auto"/>
        <w:bottom w:val="none" w:sz="0" w:space="0" w:color="auto"/>
        <w:right w:val="none" w:sz="0" w:space="0" w:color="auto"/>
      </w:divBdr>
    </w:div>
    <w:div w:id="2103186229">
      <w:bodyDiv w:val="1"/>
      <w:marLeft w:val="0"/>
      <w:marRight w:val="0"/>
      <w:marTop w:val="0"/>
      <w:marBottom w:val="0"/>
      <w:divBdr>
        <w:top w:val="none" w:sz="0" w:space="0" w:color="auto"/>
        <w:left w:val="none" w:sz="0" w:space="0" w:color="auto"/>
        <w:bottom w:val="none" w:sz="0" w:space="0" w:color="auto"/>
        <w:right w:val="none" w:sz="0" w:space="0" w:color="auto"/>
      </w:divBdr>
    </w:div>
    <w:div w:id="2103259534">
      <w:bodyDiv w:val="1"/>
      <w:marLeft w:val="0"/>
      <w:marRight w:val="0"/>
      <w:marTop w:val="0"/>
      <w:marBottom w:val="0"/>
      <w:divBdr>
        <w:top w:val="none" w:sz="0" w:space="0" w:color="auto"/>
        <w:left w:val="none" w:sz="0" w:space="0" w:color="auto"/>
        <w:bottom w:val="none" w:sz="0" w:space="0" w:color="auto"/>
        <w:right w:val="none" w:sz="0" w:space="0" w:color="auto"/>
      </w:divBdr>
    </w:div>
    <w:div w:id="2103606575">
      <w:bodyDiv w:val="1"/>
      <w:marLeft w:val="0"/>
      <w:marRight w:val="0"/>
      <w:marTop w:val="0"/>
      <w:marBottom w:val="0"/>
      <w:divBdr>
        <w:top w:val="none" w:sz="0" w:space="0" w:color="auto"/>
        <w:left w:val="none" w:sz="0" w:space="0" w:color="auto"/>
        <w:bottom w:val="none" w:sz="0" w:space="0" w:color="auto"/>
        <w:right w:val="none" w:sz="0" w:space="0" w:color="auto"/>
      </w:divBdr>
    </w:div>
    <w:div w:id="2104104826">
      <w:bodyDiv w:val="1"/>
      <w:marLeft w:val="0"/>
      <w:marRight w:val="0"/>
      <w:marTop w:val="0"/>
      <w:marBottom w:val="0"/>
      <w:divBdr>
        <w:top w:val="none" w:sz="0" w:space="0" w:color="auto"/>
        <w:left w:val="none" w:sz="0" w:space="0" w:color="auto"/>
        <w:bottom w:val="none" w:sz="0" w:space="0" w:color="auto"/>
        <w:right w:val="none" w:sz="0" w:space="0" w:color="auto"/>
      </w:divBdr>
    </w:div>
    <w:div w:id="2104375384">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487938">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6683892">
      <w:bodyDiv w:val="1"/>
      <w:marLeft w:val="0"/>
      <w:marRight w:val="0"/>
      <w:marTop w:val="0"/>
      <w:marBottom w:val="0"/>
      <w:divBdr>
        <w:top w:val="none" w:sz="0" w:space="0" w:color="auto"/>
        <w:left w:val="none" w:sz="0" w:space="0" w:color="auto"/>
        <w:bottom w:val="none" w:sz="0" w:space="0" w:color="auto"/>
        <w:right w:val="none" w:sz="0" w:space="0" w:color="auto"/>
      </w:divBdr>
    </w:div>
    <w:div w:id="2107575040">
      <w:bodyDiv w:val="1"/>
      <w:marLeft w:val="0"/>
      <w:marRight w:val="0"/>
      <w:marTop w:val="0"/>
      <w:marBottom w:val="0"/>
      <w:divBdr>
        <w:top w:val="none" w:sz="0" w:space="0" w:color="auto"/>
        <w:left w:val="none" w:sz="0" w:space="0" w:color="auto"/>
        <w:bottom w:val="none" w:sz="0" w:space="0" w:color="auto"/>
        <w:right w:val="none" w:sz="0" w:space="0" w:color="auto"/>
      </w:divBdr>
    </w:div>
    <w:div w:id="2107722900">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07993482">
      <w:bodyDiv w:val="1"/>
      <w:marLeft w:val="0"/>
      <w:marRight w:val="0"/>
      <w:marTop w:val="0"/>
      <w:marBottom w:val="0"/>
      <w:divBdr>
        <w:top w:val="none" w:sz="0" w:space="0" w:color="auto"/>
        <w:left w:val="none" w:sz="0" w:space="0" w:color="auto"/>
        <w:bottom w:val="none" w:sz="0" w:space="0" w:color="auto"/>
        <w:right w:val="none" w:sz="0" w:space="0" w:color="auto"/>
      </w:divBdr>
    </w:div>
    <w:div w:id="2108428934">
      <w:bodyDiv w:val="1"/>
      <w:marLeft w:val="0"/>
      <w:marRight w:val="0"/>
      <w:marTop w:val="0"/>
      <w:marBottom w:val="0"/>
      <w:divBdr>
        <w:top w:val="none" w:sz="0" w:space="0" w:color="auto"/>
        <w:left w:val="none" w:sz="0" w:space="0" w:color="auto"/>
        <w:bottom w:val="none" w:sz="0" w:space="0" w:color="auto"/>
        <w:right w:val="none" w:sz="0" w:space="0" w:color="auto"/>
      </w:divBdr>
    </w:div>
    <w:div w:id="2108495595">
      <w:bodyDiv w:val="1"/>
      <w:marLeft w:val="0"/>
      <w:marRight w:val="0"/>
      <w:marTop w:val="0"/>
      <w:marBottom w:val="0"/>
      <w:divBdr>
        <w:top w:val="none" w:sz="0" w:space="0" w:color="auto"/>
        <w:left w:val="none" w:sz="0" w:space="0" w:color="auto"/>
        <w:bottom w:val="none" w:sz="0" w:space="0" w:color="auto"/>
        <w:right w:val="none" w:sz="0" w:space="0" w:color="auto"/>
      </w:divBdr>
    </w:div>
    <w:div w:id="2109108888">
      <w:bodyDiv w:val="1"/>
      <w:marLeft w:val="0"/>
      <w:marRight w:val="0"/>
      <w:marTop w:val="0"/>
      <w:marBottom w:val="0"/>
      <w:divBdr>
        <w:top w:val="none" w:sz="0" w:space="0" w:color="auto"/>
        <w:left w:val="none" w:sz="0" w:space="0" w:color="auto"/>
        <w:bottom w:val="none" w:sz="0" w:space="0" w:color="auto"/>
        <w:right w:val="none" w:sz="0" w:space="0" w:color="auto"/>
      </w:divBdr>
    </w:div>
    <w:div w:id="2109999781">
      <w:bodyDiv w:val="1"/>
      <w:marLeft w:val="0"/>
      <w:marRight w:val="0"/>
      <w:marTop w:val="0"/>
      <w:marBottom w:val="0"/>
      <w:divBdr>
        <w:top w:val="none" w:sz="0" w:space="0" w:color="auto"/>
        <w:left w:val="none" w:sz="0" w:space="0" w:color="auto"/>
        <w:bottom w:val="none" w:sz="0" w:space="0" w:color="auto"/>
        <w:right w:val="none" w:sz="0" w:space="0" w:color="auto"/>
      </w:divBdr>
    </w:div>
    <w:div w:id="2111001546">
      <w:bodyDiv w:val="1"/>
      <w:marLeft w:val="0"/>
      <w:marRight w:val="0"/>
      <w:marTop w:val="0"/>
      <w:marBottom w:val="0"/>
      <w:divBdr>
        <w:top w:val="none" w:sz="0" w:space="0" w:color="auto"/>
        <w:left w:val="none" w:sz="0" w:space="0" w:color="auto"/>
        <w:bottom w:val="none" w:sz="0" w:space="0" w:color="auto"/>
        <w:right w:val="none" w:sz="0" w:space="0" w:color="auto"/>
      </w:divBdr>
    </w:div>
    <w:div w:id="2111001866">
      <w:bodyDiv w:val="1"/>
      <w:marLeft w:val="0"/>
      <w:marRight w:val="0"/>
      <w:marTop w:val="0"/>
      <w:marBottom w:val="0"/>
      <w:divBdr>
        <w:top w:val="none" w:sz="0" w:space="0" w:color="auto"/>
        <w:left w:val="none" w:sz="0" w:space="0" w:color="auto"/>
        <w:bottom w:val="none" w:sz="0" w:space="0" w:color="auto"/>
        <w:right w:val="none" w:sz="0" w:space="0" w:color="auto"/>
      </w:divBdr>
    </w:div>
    <w:div w:id="2111969723">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11669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3237355">
      <w:bodyDiv w:val="1"/>
      <w:marLeft w:val="0"/>
      <w:marRight w:val="0"/>
      <w:marTop w:val="0"/>
      <w:marBottom w:val="0"/>
      <w:divBdr>
        <w:top w:val="none" w:sz="0" w:space="0" w:color="auto"/>
        <w:left w:val="none" w:sz="0" w:space="0" w:color="auto"/>
        <w:bottom w:val="none" w:sz="0" w:space="0" w:color="auto"/>
        <w:right w:val="none" w:sz="0" w:space="0" w:color="auto"/>
      </w:divBdr>
    </w:div>
    <w:div w:id="2113359475">
      <w:bodyDiv w:val="1"/>
      <w:marLeft w:val="0"/>
      <w:marRight w:val="0"/>
      <w:marTop w:val="0"/>
      <w:marBottom w:val="0"/>
      <w:divBdr>
        <w:top w:val="none" w:sz="0" w:space="0" w:color="auto"/>
        <w:left w:val="none" w:sz="0" w:space="0" w:color="auto"/>
        <w:bottom w:val="none" w:sz="0" w:space="0" w:color="auto"/>
        <w:right w:val="none" w:sz="0" w:space="0" w:color="auto"/>
      </w:divBdr>
    </w:div>
    <w:div w:id="2113699046">
      <w:bodyDiv w:val="1"/>
      <w:marLeft w:val="0"/>
      <w:marRight w:val="0"/>
      <w:marTop w:val="0"/>
      <w:marBottom w:val="0"/>
      <w:divBdr>
        <w:top w:val="none" w:sz="0" w:space="0" w:color="auto"/>
        <w:left w:val="none" w:sz="0" w:space="0" w:color="auto"/>
        <w:bottom w:val="none" w:sz="0" w:space="0" w:color="auto"/>
        <w:right w:val="none" w:sz="0" w:space="0" w:color="auto"/>
      </w:divBdr>
    </w:div>
    <w:div w:id="2113864960">
      <w:bodyDiv w:val="1"/>
      <w:marLeft w:val="0"/>
      <w:marRight w:val="0"/>
      <w:marTop w:val="0"/>
      <w:marBottom w:val="0"/>
      <w:divBdr>
        <w:top w:val="none" w:sz="0" w:space="0" w:color="auto"/>
        <w:left w:val="none" w:sz="0" w:space="0" w:color="auto"/>
        <w:bottom w:val="none" w:sz="0" w:space="0" w:color="auto"/>
        <w:right w:val="none" w:sz="0" w:space="0" w:color="auto"/>
      </w:divBdr>
    </w:div>
    <w:div w:id="2114129675">
      <w:bodyDiv w:val="1"/>
      <w:marLeft w:val="0"/>
      <w:marRight w:val="0"/>
      <w:marTop w:val="0"/>
      <w:marBottom w:val="0"/>
      <w:divBdr>
        <w:top w:val="none" w:sz="0" w:space="0" w:color="auto"/>
        <w:left w:val="none" w:sz="0" w:space="0" w:color="auto"/>
        <w:bottom w:val="none" w:sz="0" w:space="0" w:color="auto"/>
        <w:right w:val="none" w:sz="0" w:space="0" w:color="auto"/>
      </w:divBdr>
    </w:div>
    <w:div w:id="2114351210">
      <w:bodyDiv w:val="1"/>
      <w:marLeft w:val="0"/>
      <w:marRight w:val="0"/>
      <w:marTop w:val="0"/>
      <w:marBottom w:val="0"/>
      <w:divBdr>
        <w:top w:val="none" w:sz="0" w:space="0" w:color="auto"/>
        <w:left w:val="none" w:sz="0" w:space="0" w:color="auto"/>
        <w:bottom w:val="none" w:sz="0" w:space="0" w:color="auto"/>
        <w:right w:val="none" w:sz="0" w:space="0" w:color="auto"/>
      </w:divBdr>
    </w:div>
    <w:div w:id="2114930694">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5322431">
      <w:bodyDiv w:val="1"/>
      <w:marLeft w:val="0"/>
      <w:marRight w:val="0"/>
      <w:marTop w:val="0"/>
      <w:marBottom w:val="0"/>
      <w:divBdr>
        <w:top w:val="none" w:sz="0" w:space="0" w:color="auto"/>
        <w:left w:val="none" w:sz="0" w:space="0" w:color="auto"/>
        <w:bottom w:val="none" w:sz="0" w:space="0" w:color="auto"/>
        <w:right w:val="none" w:sz="0" w:space="0" w:color="auto"/>
      </w:divBdr>
    </w:div>
    <w:div w:id="2115323501">
      <w:bodyDiv w:val="1"/>
      <w:marLeft w:val="0"/>
      <w:marRight w:val="0"/>
      <w:marTop w:val="0"/>
      <w:marBottom w:val="0"/>
      <w:divBdr>
        <w:top w:val="none" w:sz="0" w:space="0" w:color="auto"/>
        <w:left w:val="none" w:sz="0" w:space="0" w:color="auto"/>
        <w:bottom w:val="none" w:sz="0" w:space="0" w:color="auto"/>
        <w:right w:val="none" w:sz="0" w:space="0" w:color="auto"/>
      </w:divBdr>
    </w:div>
    <w:div w:id="2115593306">
      <w:bodyDiv w:val="1"/>
      <w:marLeft w:val="0"/>
      <w:marRight w:val="0"/>
      <w:marTop w:val="0"/>
      <w:marBottom w:val="0"/>
      <w:divBdr>
        <w:top w:val="none" w:sz="0" w:space="0" w:color="auto"/>
        <w:left w:val="none" w:sz="0" w:space="0" w:color="auto"/>
        <w:bottom w:val="none" w:sz="0" w:space="0" w:color="auto"/>
        <w:right w:val="none" w:sz="0" w:space="0" w:color="auto"/>
      </w:divBdr>
    </w:div>
    <w:div w:id="2115664990">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7208518">
      <w:bodyDiv w:val="1"/>
      <w:marLeft w:val="0"/>
      <w:marRight w:val="0"/>
      <w:marTop w:val="0"/>
      <w:marBottom w:val="0"/>
      <w:divBdr>
        <w:top w:val="none" w:sz="0" w:space="0" w:color="auto"/>
        <w:left w:val="none" w:sz="0" w:space="0" w:color="auto"/>
        <w:bottom w:val="none" w:sz="0" w:space="0" w:color="auto"/>
        <w:right w:val="none" w:sz="0" w:space="0" w:color="auto"/>
      </w:divBdr>
    </w:div>
    <w:div w:id="2117290847">
      <w:bodyDiv w:val="1"/>
      <w:marLeft w:val="0"/>
      <w:marRight w:val="0"/>
      <w:marTop w:val="0"/>
      <w:marBottom w:val="0"/>
      <w:divBdr>
        <w:top w:val="none" w:sz="0" w:space="0" w:color="auto"/>
        <w:left w:val="none" w:sz="0" w:space="0" w:color="auto"/>
        <w:bottom w:val="none" w:sz="0" w:space="0" w:color="auto"/>
        <w:right w:val="none" w:sz="0" w:space="0" w:color="auto"/>
      </w:divBdr>
    </w:div>
    <w:div w:id="2117627425">
      <w:bodyDiv w:val="1"/>
      <w:marLeft w:val="0"/>
      <w:marRight w:val="0"/>
      <w:marTop w:val="0"/>
      <w:marBottom w:val="0"/>
      <w:divBdr>
        <w:top w:val="none" w:sz="0" w:space="0" w:color="auto"/>
        <w:left w:val="none" w:sz="0" w:space="0" w:color="auto"/>
        <w:bottom w:val="none" w:sz="0" w:space="0" w:color="auto"/>
        <w:right w:val="none" w:sz="0" w:space="0" w:color="auto"/>
      </w:divBdr>
    </w:div>
    <w:div w:id="2117751372">
      <w:bodyDiv w:val="1"/>
      <w:marLeft w:val="0"/>
      <w:marRight w:val="0"/>
      <w:marTop w:val="0"/>
      <w:marBottom w:val="0"/>
      <w:divBdr>
        <w:top w:val="none" w:sz="0" w:space="0" w:color="auto"/>
        <w:left w:val="none" w:sz="0" w:space="0" w:color="auto"/>
        <w:bottom w:val="none" w:sz="0" w:space="0" w:color="auto"/>
        <w:right w:val="none" w:sz="0" w:space="0" w:color="auto"/>
      </w:divBdr>
    </w:div>
    <w:div w:id="2118254956">
      <w:bodyDiv w:val="1"/>
      <w:marLeft w:val="0"/>
      <w:marRight w:val="0"/>
      <w:marTop w:val="0"/>
      <w:marBottom w:val="0"/>
      <w:divBdr>
        <w:top w:val="none" w:sz="0" w:space="0" w:color="auto"/>
        <w:left w:val="none" w:sz="0" w:space="0" w:color="auto"/>
        <w:bottom w:val="none" w:sz="0" w:space="0" w:color="auto"/>
        <w:right w:val="none" w:sz="0" w:space="0" w:color="auto"/>
      </w:divBdr>
    </w:div>
    <w:div w:id="2118602626">
      <w:bodyDiv w:val="1"/>
      <w:marLeft w:val="0"/>
      <w:marRight w:val="0"/>
      <w:marTop w:val="0"/>
      <w:marBottom w:val="0"/>
      <w:divBdr>
        <w:top w:val="none" w:sz="0" w:space="0" w:color="auto"/>
        <w:left w:val="none" w:sz="0" w:space="0" w:color="auto"/>
        <w:bottom w:val="none" w:sz="0" w:space="0" w:color="auto"/>
        <w:right w:val="none" w:sz="0" w:space="0" w:color="auto"/>
      </w:divBdr>
    </w:div>
    <w:div w:id="2118670658">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058592">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0946163">
      <w:bodyDiv w:val="1"/>
      <w:marLeft w:val="0"/>
      <w:marRight w:val="0"/>
      <w:marTop w:val="0"/>
      <w:marBottom w:val="0"/>
      <w:divBdr>
        <w:top w:val="none" w:sz="0" w:space="0" w:color="auto"/>
        <w:left w:val="none" w:sz="0" w:space="0" w:color="auto"/>
        <w:bottom w:val="none" w:sz="0" w:space="0" w:color="auto"/>
        <w:right w:val="none" w:sz="0" w:space="0" w:color="auto"/>
      </w:divBdr>
    </w:div>
    <w:div w:id="2120949488">
      <w:bodyDiv w:val="1"/>
      <w:marLeft w:val="0"/>
      <w:marRight w:val="0"/>
      <w:marTop w:val="0"/>
      <w:marBottom w:val="0"/>
      <w:divBdr>
        <w:top w:val="none" w:sz="0" w:space="0" w:color="auto"/>
        <w:left w:val="none" w:sz="0" w:space="0" w:color="auto"/>
        <w:bottom w:val="none" w:sz="0" w:space="0" w:color="auto"/>
        <w:right w:val="none" w:sz="0" w:space="0" w:color="auto"/>
      </w:divBdr>
    </w:div>
    <w:div w:id="2120955280">
      <w:bodyDiv w:val="1"/>
      <w:marLeft w:val="0"/>
      <w:marRight w:val="0"/>
      <w:marTop w:val="0"/>
      <w:marBottom w:val="0"/>
      <w:divBdr>
        <w:top w:val="none" w:sz="0" w:space="0" w:color="auto"/>
        <w:left w:val="none" w:sz="0" w:space="0" w:color="auto"/>
        <w:bottom w:val="none" w:sz="0" w:space="0" w:color="auto"/>
        <w:right w:val="none" w:sz="0" w:space="0" w:color="auto"/>
      </w:divBdr>
    </w:div>
    <w:div w:id="2121297661">
      <w:bodyDiv w:val="1"/>
      <w:marLeft w:val="0"/>
      <w:marRight w:val="0"/>
      <w:marTop w:val="0"/>
      <w:marBottom w:val="0"/>
      <w:divBdr>
        <w:top w:val="none" w:sz="0" w:space="0" w:color="auto"/>
        <w:left w:val="none" w:sz="0" w:space="0" w:color="auto"/>
        <w:bottom w:val="none" w:sz="0" w:space="0" w:color="auto"/>
        <w:right w:val="none" w:sz="0" w:space="0" w:color="auto"/>
      </w:divBdr>
    </w:div>
    <w:div w:id="2121870892">
      <w:bodyDiv w:val="1"/>
      <w:marLeft w:val="0"/>
      <w:marRight w:val="0"/>
      <w:marTop w:val="0"/>
      <w:marBottom w:val="0"/>
      <w:divBdr>
        <w:top w:val="none" w:sz="0" w:space="0" w:color="auto"/>
        <w:left w:val="none" w:sz="0" w:space="0" w:color="auto"/>
        <w:bottom w:val="none" w:sz="0" w:space="0" w:color="auto"/>
        <w:right w:val="none" w:sz="0" w:space="0" w:color="auto"/>
      </w:divBdr>
    </w:div>
    <w:div w:id="2121991241">
      <w:bodyDiv w:val="1"/>
      <w:marLeft w:val="0"/>
      <w:marRight w:val="0"/>
      <w:marTop w:val="0"/>
      <w:marBottom w:val="0"/>
      <w:divBdr>
        <w:top w:val="none" w:sz="0" w:space="0" w:color="auto"/>
        <w:left w:val="none" w:sz="0" w:space="0" w:color="auto"/>
        <w:bottom w:val="none" w:sz="0" w:space="0" w:color="auto"/>
        <w:right w:val="none" w:sz="0" w:space="0" w:color="auto"/>
      </w:divBdr>
    </w:div>
    <w:div w:id="2122065244">
      <w:bodyDiv w:val="1"/>
      <w:marLeft w:val="0"/>
      <w:marRight w:val="0"/>
      <w:marTop w:val="0"/>
      <w:marBottom w:val="0"/>
      <w:divBdr>
        <w:top w:val="none" w:sz="0" w:space="0" w:color="auto"/>
        <w:left w:val="none" w:sz="0" w:space="0" w:color="auto"/>
        <w:bottom w:val="none" w:sz="0" w:space="0" w:color="auto"/>
        <w:right w:val="none" w:sz="0" w:space="0" w:color="auto"/>
      </w:divBdr>
    </w:div>
    <w:div w:id="2122143105">
      <w:bodyDiv w:val="1"/>
      <w:marLeft w:val="0"/>
      <w:marRight w:val="0"/>
      <w:marTop w:val="0"/>
      <w:marBottom w:val="0"/>
      <w:divBdr>
        <w:top w:val="none" w:sz="0" w:space="0" w:color="auto"/>
        <w:left w:val="none" w:sz="0" w:space="0" w:color="auto"/>
        <w:bottom w:val="none" w:sz="0" w:space="0" w:color="auto"/>
        <w:right w:val="none" w:sz="0" w:space="0" w:color="auto"/>
      </w:divBdr>
    </w:div>
    <w:div w:id="2122189358">
      <w:bodyDiv w:val="1"/>
      <w:marLeft w:val="0"/>
      <w:marRight w:val="0"/>
      <w:marTop w:val="0"/>
      <w:marBottom w:val="0"/>
      <w:divBdr>
        <w:top w:val="none" w:sz="0" w:space="0" w:color="auto"/>
        <w:left w:val="none" w:sz="0" w:space="0" w:color="auto"/>
        <w:bottom w:val="none" w:sz="0" w:space="0" w:color="auto"/>
        <w:right w:val="none" w:sz="0" w:space="0" w:color="auto"/>
      </w:divBdr>
    </w:div>
    <w:div w:id="2123526541">
      <w:bodyDiv w:val="1"/>
      <w:marLeft w:val="0"/>
      <w:marRight w:val="0"/>
      <w:marTop w:val="0"/>
      <w:marBottom w:val="0"/>
      <w:divBdr>
        <w:top w:val="none" w:sz="0" w:space="0" w:color="auto"/>
        <w:left w:val="none" w:sz="0" w:space="0" w:color="auto"/>
        <w:bottom w:val="none" w:sz="0" w:space="0" w:color="auto"/>
        <w:right w:val="none" w:sz="0" w:space="0" w:color="auto"/>
      </w:divBdr>
    </w:div>
    <w:div w:id="2123644546">
      <w:bodyDiv w:val="1"/>
      <w:marLeft w:val="0"/>
      <w:marRight w:val="0"/>
      <w:marTop w:val="0"/>
      <w:marBottom w:val="0"/>
      <w:divBdr>
        <w:top w:val="none" w:sz="0" w:space="0" w:color="auto"/>
        <w:left w:val="none" w:sz="0" w:space="0" w:color="auto"/>
        <w:bottom w:val="none" w:sz="0" w:space="0" w:color="auto"/>
        <w:right w:val="none" w:sz="0" w:space="0" w:color="auto"/>
      </w:divBdr>
    </w:div>
    <w:div w:id="2124303387">
      <w:bodyDiv w:val="1"/>
      <w:marLeft w:val="0"/>
      <w:marRight w:val="0"/>
      <w:marTop w:val="0"/>
      <w:marBottom w:val="0"/>
      <w:divBdr>
        <w:top w:val="none" w:sz="0" w:space="0" w:color="auto"/>
        <w:left w:val="none" w:sz="0" w:space="0" w:color="auto"/>
        <w:bottom w:val="none" w:sz="0" w:space="0" w:color="auto"/>
        <w:right w:val="none" w:sz="0" w:space="0" w:color="auto"/>
      </w:divBdr>
    </w:div>
    <w:div w:id="2124886420">
      <w:bodyDiv w:val="1"/>
      <w:marLeft w:val="0"/>
      <w:marRight w:val="0"/>
      <w:marTop w:val="0"/>
      <w:marBottom w:val="0"/>
      <w:divBdr>
        <w:top w:val="none" w:sz="0" w:space="0" w:color="auto"/>
        <w:left w:val="none" w:sz="0" w:space="0" w:color="auto"/>
        <w:bottom w:val="none" w:sz="0" w:space="0" w:color="auto"/>
        <w:right w:val="none" w:sz="0" w:space="0" w:color="auto"/>
      </w:divBdr>
    </w:div>
    <w:div w:id="2125877337">
      <w:bodyDiv w:val="1"/>
      <w:marLeft w:val="0"/>
      <w:marRight w:val="0"/>
      <w:marTop w:val="0"/>
      <w:marBottom w:val="0"/>
      <w:divBdr>
        <w:top w:val="none" w:sz="0" w:space="0" w:color="auto"/>
        <w:left w:val="none" w:sz="0" w:space="0" w:color="auto"/>
        <w:bottom w:val="none" w:sz="0" w:space="0" w:color="auto"/>
        <w:right w:val="none" w:sz="0" w:space="0" w:color="auto"/>
      </w:divBdr>
    </w:div>
    <w:div w:id="2126344808">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6610420">
      <w:bodyDiv w:val="1"/>
      <w:marLeft w:val="0"/>
      <w:marRight w:val="0"/>
      <w:marTop w:val="0"/>
      <w:marBottom w:val="0"/>
      <w:divBdr>
        <w:top w:val="none" w:sz="0" w:space="0" w:color="auto"/>
        <w:left w:val="none" w:sz="0" w:space="0" w:color="auto"/>
        <w:bottom w:val="none" w:sz="0" w:space="0" w:color="auto"/>
        <w:right w:val="none" w:sz="0" w:space="0" w:color="auto"/>
      </w:divBdr>
    </w:div>
    <w:div w:id="2127387712">
      <w:bodyDiv w:val="1"/>
      <w:marLeft w:val="0"/>
      <w:marRight w:val="0"/>
      <w:marTop w:val="0"/>
      <w:marBottom w:val="0"/>
      <w:divBdr>
        <w:top w:val="none" w:sz="0" w:space="0" w:color="auto"/>
        <w:left w:val="none" w:sz="0" w:space="0" w:color="auto"/>
        <w:bottom w:val="none" w:sz="0" w:space="0" w:color="auto"/>
        <w:right w:val="none" w:sz="0" w:space="0" w:color="auto"/>
      </w:divBdr>
    </w:div>
    <w:div w:id="2128230909">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8304946">
      <w:bodyDiv w:val="1"/>
      <w:marLeft w:val="0"/>
      <w:marRight w:val="0"/>
      <w:marTop w:val="0"/>
      <w:marBottom w:val="0"/>
      <w:divBdr>
        <w:top w:val="none" w:sz="0" w:space="0" w:color="auto"/>
        <w:left w:val="none" w:sz="0" w:space="0" w:color="auto"/>
        <w:bottom w:val="none" w:sz="0" w:space="0" w:color="auto"/>
        <w:right w:val="none" w:sz="0" w:space="0" w:color="auto"/>
      </w:divBdr>
    </w:div>
    <w:div w:id="2128885955">
      <w:bodyDiv w:val="1"/>
      <w:marLeft w:val="0"/>
      <w:marRight w:val="0"/>
      <w:marTop w:val="0"/>
      <w:marBottom w:val="0"/>
      <w:divBdr>
        <w:top w:val="none" w:sz="0" w:space="0" w:color="auto"/>
        <w:left w:val="none" w:sz="0" w:space="0" w:color="auto"/>
        <w:bottom w:val="none" w:sz="0" w:space="0" w:color="auto"/>
        <w:right w:val="none" w:sz="0" w:space="0" w:color="auto"/>
      </w:divBdr>
    </w:div>
    <w:div w:id="2129082393">
      <w:bodyDiv w:val="1"/>
      <w:marLeft w:val="0"/>
      <w:marRight w:val="0"/>
      <w:marTop w:val="0"/>
      <w:marBottom w:val="0"/>
      <w:divBdr>
        <w:top w:val="none" w:sz="0" w:space="0" w:color="auto"/>
        <w:left w:val="none" w:sz="0" w:space="0" w:color="auto"/>
        <w:bottom w:val="none" w:sz="0" w:space="0" w:color="auto"/>
        <w:right w:val="none" w:sz="0" w:space="0" w:color="auto"/>
      </w:divBdr>
    </w:div>
    <w:div w:id="2129160967">
      <w:bodyDiv w:val="1"/>
      <w:marLeft w:val="0"/>
      <w:marRight w:val="0"/>
      <w:marTop w:val="0"/>
      <w:marBottom w:val="0"/>
      <w:divBdr>
        <w:top w:val="none" w:sz="0" w:space="0" w:color="auto"/>
        <w:left w:val="none" w:sz="0" w:space="0" w:color="auto"/>
        <w:bottom w:val="none" w:sz="0" w:space="0" w:color="auto"/>
        <w:right w:val="none" w:sz="0" w:space="0" w:color="auto"/>
      </w:divBdr>
    </w:div>
    <w:div w:id="2129396049">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1387815">
      <w:bodyDiv w:val="1"/>
      <w:marLeft w:val="0"/>
      <w:marRight w:val="0"/>
      <w:marTop w:val="0"/>
      <w:marBottom w:val="0"/>
      <w:divBdr>
        <w:top w:val="none" w:sz="0" w:space="0" w:color="auto"/>
        <w:left w:val="none" w:sz="0" w:space="0" w:color="auto"/>
        <w:bottom w:val="none" w:sz="0" w:space="0" w:color="auto"/>
        <w:right w:val="none" w:sz="0" w:space="0" w:color="auto"/>
      </w:divBdr>
      <w:divsChild>
        <w:div w:id="1887984837">
          <w:marLeft w:val="0"/>
          <w:marRight w:val="0"/>
          <w:marTop w:val="0"/>
          <w:marBottom w:val="0"/>
          <w:divBdr>
            <w:top w:val="none" w:sz="0" w:space="0" w:color="auto"/>
            <w:left w:val="none" w:sz="0" w:space="0" w:color="auto"/>
            <w:bottom w:val="none" w:sz="0" w:space="0" w:color="auto"/>
            <w:right w:val="none" w:sz="0" w:space="0" w:color="auto"/>
          </w:divBdr>
        </w:div>
        <w:div w:id="241721505">
          <w:marLeft w:val="0"/>
          <w:marRight w:val="0"/>
          <w:marTop w:val="0"/>
          <w:marBottom w:val="0"/>
          <w:divBdr>
            <w:top w:val="none" w:sz="0" w:space="0" w:color="auto"/>
            <w:left w:val="none" w:sz="0" w:space="0" w:color="auto"/>
            <w:bottom w:val="none" w:sz="0" w:space="0" w:color="auto"/>
            <w:right w:val="none" w:sz="0" w:space="0" w:color="auto"/>
          </w:divBdr>
        </w:div>
        <w:div w:id="910122063">
          <w:marLeft w:val="0"/>
          <w:marRight w:val="0"/>
          <w:marTop w:val="0"/>
          <w:marBottom w:val="0"/>
          <w:divBdr>
            <w:top w:val="none" w:sz="0" w:space="0" w:color="auto"/>
            <w:left w:val="none" w:sz="0" w:space="0" w:color="auto"/>
            <w:bottom w:val="none" w:sz="0" w:space="0" w:color="auto"/>
            <w:right w:val="none" w:sz="0" w:space="0" w:color="auto"/>
          </w:divBdr>
        </w:div>
        <w:div w:id="1712193947">
          <w:marLeft w:val="0"/>
          <w:marRight w:val="0"/>
          <w:marTop w:val="0"/>
          <w:marBottom w:val="0"/>
          <w:divBdr>
            <w:top w:val="none" w:sz="0" w:space="0" w:color="auto"/>
            <w:left w:val="none" w:sz="0" w:space="0" w:color="auto"/>
            <w:bottom w:val="none" w:sz="0" w:space="0" w:color="auto"/>
            <w:right w:val="none" w:sz="0" w:space="0" w:color="auto"/>
          </w:divBdr>
        </w:div>
        <w:div w:id="549725709">
          <w:marLeft w:val="0"/>
          <w:marRight w:val="0"/>
          <w:marTop w:val="0"/>
          <w:marBottom w:val="0"/>
          <w:divBdr>
            <w:top w:val="none" w:sz="0" w:space="0" w:color="auto"/>
            <w:left w:val="none" w:sz="0" w:space="0" w:color="auto"/>
            <w:bottom w:val="none" w:sz="0" w:space="0" w:color="auto"/>
            <w:right w:val="none" w:sz="0" w:space="0" w:color="auto"/>
          </w:divBdr>
        </w:div>
        <w:div w:id="1517185314">
          <w:marLeft w:val="0"/>
          <w:marRight w:val="0"/>
          <w:marTop w:val="0"/>
          <w:marBottom w:val="0"/>
          <w:divBdr>
            <w:top w:val="none" w:sz="0" w:space="0" w:color="auto"/>
            <w:left w:val="none" w:sz="0" w:space="0" w:color="auto"/>
            <w:bottom w:val="none" w:sz="0" w:space="0" w:color="auto"/>
            <w:right w:val="none" w:sz="0" w:space="0" w:color="auto"/>
          </w:divBdr>
        </w:div>
        <w:div w:id="1465465824">
          <w:marLeft w:val="0"/>
          <w:marRight w:val="0"/>
          <w:marTop w:val="0"/>
          <w:marBottom w:val="0"/>
          <w:divBdr>
            <w:top w:val="none" w:sz="0" w:space="0" w:color="auto"/>
            <w:left w:val="none" w:sz="0" w:space="0" w:color="auto"/>
            <w:bottom w:val="none" w:sz="0" w:space="0" w:color="auto"/>
            <w:right w:val="none" w:sz="0" w:space="0" w:color="auto"/>
          </w:divBdr>
        </w:div>
        <w:div w:id="698094463">
          <w:marLeft w:val="0"/>
          <w:marRight w:val="0"/>
          <w:marTop w:val="0"/>
          <w:marBottom w:val="0"/>
          <w:divBdr>
            <w:top w:val="none" w:sz="0" w:space="0" w:color="auto"/>
            <w:left w:val="none" w:sz="0" w:space="0" w:color="auto"/>
            <w:bottom w:val="none" w:sz="0" w:space="0" w:color="auto"/>
            <w:right w:val="none" w:sz="0" w:space="0" w:color="auto"/>
          </w:divBdr>
        </w:div>
        <w:div w:id="83764103">
          <w:marLeft w:val="0"/>
          <w:marRight w:val="0"/>
          <w:marTop w:val="0"/>
          <w:marBottom w:val="0"/>
          <w:divBdr>
            <w:top w:val="none" w:sz="0" w:space="0" w:color="auto"/>
            <w:left w:val="none" w:sz="0" w:space="0" w:color="auto"/>
            <w:bottom w:val="none" w:sz="0" w:space="0" w:color="auto"/>
            <w:right w:val="none" w:sz="0" w:space="0" w:color="auto"/>
          </w:divBdr>
        </w:div>
        <w:div w:id="1963338123">
          <w:marLeft w:val="0"/>
          <w:marRight w:val="0"/>
          <w:marTop w:val="0"/>
          <w:marBottom w:val="0"/>
          <w:divBdr>
            <w:top w:val="none" w:sz="0" w:space="0" w:color="auto"/>
            <w:left w:val="none" w:sz="0" w:space="0" w:color="auto"/>
            <w:bottom w:val="none" w:sz="0" w:space="0" w:color="auto"/>
            <w:right w:val="none" w:sz="0" w:space="0" w:color="auto"/>
          </w:divBdr>
        </w:div>
        <w:div w:id="1130323282">
          <w:marLeft w:val="0"/>
          <w:marRight w:val="0"/>
          <w:marTop w:val="0"/>
          <w:marBottom w:val="0"/>
          <w:divBdr>
            <w:top w:val="none" w:sz="0" w:space="0" w:color="auto"/>
            <w:left w:val="none" w:sz="0" w:space="0" w:color="auto"/>
            <w:bottom w:val="none" w:sz="0" w:space="0" w:color="auto"/>
            <w:right w:val="none" w:sz="0" w:space="0" w:color="auto"/>
          </w:divBdr>
        </w:div>
        <w:div w:id="1065450084">
          <w:marLeft w:val="0"/>
          <w:marRight w:val="0"/>
          <w:marTop w:val="0"/>
          <w:marBottom w:val="0"/>
          <w:divBdr>
            <w:top w:val="none" w:sz="0" w:space="0" w:color="auto"/>
            <w:left w:val="none" w:sz="0" w:space="0" w:color="auto"/>
            <w:bottom w:val="none" w:sz="0" w:space="0" w:color="auto"/>
            <w:right w:val="none" w:sz="0" w:space="0" w:color="auto"/>
          </w:divBdr>
        </w:div>
        <w:div w:id="2016298082">
          <w:marLeft w:val="0"/>
          <w:marRight w:val="0"/>
          <w:marTop w:val="0"/>
          <w:marBottom w:val="0"/>
          <w:divBdr>
            <w:top w:val="none" w:sz="0" w:space="0" w:color="auto"/>
            <w:left w:val="none" w:sz="0" w:space="0" w:color="auto"/>
            <w:bottom w:val="none" w:sz="0" w:space="0" w:color="auto"/>
            <w:right w:val="none" w:sz="0" w:space="0" w:color="auto"/>
          </w:divBdr>
        </w:div>
        <w:div w:id="15617486">
          <w:marLeft w:val="0"/>
          <w:marRight w:val="0"/>
          <w:marTop w:val="0"/>
          <w:marBottom w:val="0"/>
          <w:divBdr>
            <w:top w:val="none" w:sz="0" w:space="0" w:color="auto"/>
            <w:left w:val="none" w:sz="0" w:space="0" w:color="auto"/>
            <w:bottom w:val="none" w:sz="0" w:space="0" w:color="auto"/>
            <w:right w:val="none" w:sz="0" w:space="0" w:color="auto"/>
          </w:divBdr>
        </w:div>
        <w:div w:id="2078285899">
          <w:marLeft w:val="0"/>
          <w:marRight w:val="0"/>
          <w:marTop w:val="0"/>
          <w:marBottom w:val="0"/>
          <w:divBdr>
            <w:top w:val="none" w:sz="0" w:space="0" w:color="auto"/>
            <w:left w:val="none" w:sz="0" w:space="0" w:color="auto"/>
            <w:bottom w:val="none" w:sz="0" w:space="0" w:color="auto"/>
            <w:right w:val="none" w:sz="0" w:space="0" w:color="auto"/>
          </w:divBdr>
        </w:div>
        <w:div w:id="2046521337">
          <w:marLeft w:val="0"/>
          <w:marRight w:val="0"/>
          <w:marTop w:val="0"/>
          <w:marBottom w:val="0"/>
          <w:divBdr>
            <w:top w:val="none" w:sz="0" w:space="0" w:color="auto"/>
            <w:left w:val="none" w:sz="0" w:space="0" w:color="auto"/>
            <w:bottom w:val="none" w:sz="0" w:space="0" w:color="auto"/>
            <w:right w:val="none" w:sz="0" w:space="0" w:color="auto"/>
          </w:divBdr>
        </w:div>
        <w:div w:id="1503161492">
          <w:marLeft w:val="0"/>
          <w:marRight w:val="0"/>
          <w:marTop w:val="0"/>
          <w:marBottom w:val="0"/>
          <w:divBdr>
            <w:top w:val="none" w:sz="0" w:space="0" w:color="auto"/>
            <w:left w:val="none" w:sz="0" w:space="0" w:color="auto"/>
            <w:bottom w:val="none" w:sz="0" w:space="0" w:color="auto"/>
            <w:right w:val="none" w:sz="0" w:space="0" w:color="auto"/>
          </w:divBdr>
        </w:div>
        <w:div w:id="507600319">
          <w:marLeft w:val="0"/>
          <w:marRight w:val="0"/>
          <w:marTop w:val="0"/>
          <w:marBottom w:val="0"/>
          <w:divBdr>
            <w:top w:val="none" w:sz="0" w:space="0" w:color="auto"/>
            <w:left w:val="none" w:sz="0" w:space="0" w:color="auto"/>
            <w:bottom w:val="none" w:sz="0" w:space="0" w:color="auto"/>
            <w:right w:val="none" w:sz="0" w:space="0" w:color="auto"/>
          </w:divBdr>
        </w:div>
        <w:div w:id="159732222">
          <w:marLeft w:val="0"/>
          <w:marRight w:val="0"/>
          <w:marTop w:val="0"/>
          <w:marBottom w:val="0"/>
          <w:divBdr>
            <w:top w:val="none" w:sz="0" w:space="0" w:color="auto"/>
            <w:left w:val="none" w:sz="0" w:space="0" w:color="auto"/>
            <w:bottom w:val="none" w:sz="0" w:space="0" w:color="auto"/>
            <w:right w:val="none" w:sz="0" w:space="0" w:color="auto"/>
          </w:divBdr>
        </w:div>
        <w:div w:id="536818469">
          <w:marLeft w:val="0"/>
          <w:marRight w:val="0"/>
          <w:marTop w:val="0"/>
          <w:marBottom w:val="0"/>
          <w:divBdr>
            <w:top w:val="none" w:sz="0" w:space="0" w:color="auto"/>
            <w:left w:val="none" w:sz="0" w:space="0" w:color="auto"/>
            <w:bottom w:val="none" w:sz="0" w:space="0" w:color="auto"/>
            <w:right w:val="none" w:sz="0" w:space="0" w:color="auto"/>
          </w:divBdr>
        </w:div>
        <w:div w:id="932318492">
          <w:marLeft w:val="0"/>
          <w:marRight w:val="0"/>
          <w:marTop w:val="0"/>
          <w:marBottom w:val="0"/>
          <w:divBdr>
            <w:top w:val="none" w:sz="0" w:space="0" w:color="auto"/>
            <w:left w:val="none" w:sz="0" w:space="0" w:color="auto"/>
            <w:bottom w:val="none" w:sz="0" w:space="0" w:color="auto"/>
            <w:right w:val="none" w:sz="0" w:space="0" w:color="auto"/>
          </w:divBdr>
        </w:div>
        <w:div w:id="1723674433">
          <w:marLeft w:val="0"/>
          <w:marRight w:val="0"/>
          <w:marTop w:val="0"/>
          <w:marBottom w:val="0"/>
          <w:divBdr>
            <w:top w:val="none" w:sz="0" w:space="0" w:color="auto"/>
            <w:left w:val="none" w:sz="0" w:space="0" w:color="auto"/>
            <w:bottom w:val="none" w:sz="0" w:space="0" w:color="auto"/>
            <w:right w:val="none" w:sz="0" w:space="0" w:color="auto"/>
          </w:divBdr>
        </w:div>
        <w:div w:id="1929266747">
          <w:marLeft w:val="0"/>
          <w:marRight w:val="0"/>
          <w:marTop w:val="0"/>
          <w:marBottom w:val="0"/>
          <w:divBdr>
            <w:top w:val="none" w:sz="0" w:space="0" w:color="auto"/>
            <w:left w:val="none" w:sz="0" w:space="0" w:color="auto"/>
            <w:bottom w:val="none" w:sz="0" w:space="0" w:color="auto"/>
            <w:right w:val="none" w:sz="0" w:space="0" w:color="auto"/>
          </w:divBdr>
        </w:div>
        <w:div w:id="1342199529">
          <w:marLeft w:val="0"/>
          <w:marRight w:val="0"/>
          <w:marTop w:val="0"/>
          <w:marBottom w:val="0"/>
          <w:divBdr>
            <w:top w:val="none" w:sz="0" w:space="0" w:color="auto"/>
            <w:left w:val="none" w:sz="0" w:space="0" w:color="auto"/>
            <w:bottom w:val="none" w:sz="0" w:space="0" w:color="auto"/>
            <w:right w:val="none" w:sz="0" w:space="0" w:color="auto"/>
          </w:divBdr>
        </w:div>
        <w:div w:id="1193498839">
          <w:marLeft w:val="0"/>
          <w:marRight w:val="0"/>
          <w:marTop w:val="0"/>
          <w:marBottom w:val="0"/>
          <w:divBdr>
            <w:top w:val="none" w:sz="0" w:space="0" w:color="auto"/>
            <w:left w:val="none" w:sz="0" w:space="0" w:color="auto"/>
            <w:bottom w:val="none" w:sz="0" w:space="0" w:color="auto"/>
            <w:right w:val="none" w:sz="0" w:space="0" w:color="auto"/>
          </w:divBdr>
        </w:div>
        <w:div w:id="1369066033">
          <w:marLeft w:val="0"/>
          <w:marRight w:val="0"/>
          <w:marTop w:val="0"/>
          <w:marBottom w:val="0"/>
          <w:divBdr>
            <w:top w:val="none" w:sz="0" w:space="0" w:color="auto"/>
            <w:left w:val="none" w:sz="0" w:space="0" w:color="auto"/>
            <w:bottom w:val="none" w:sz="0" w:space="0" w:color="auto"/>
            <w:right w:val="none" w:sz="0" w:space="0" w:color="auto"/>
          </w:divBdr>
        </w:div>
        <w:div w:id="1354186736">
          <w:marLeft w:val="0"/>
          <w:marRight w:val="0"/>
          <w:marTop w:val="0"/>
          <w:marBottom w:val="0"/>
          <w:divBdr>
            <w:top w:val="none" w:sz="0" w:space="0" w:color="auto"/>
            <w:left w:val="none" w:sz="0" w:space="0" w:color="auto"/>
            <w:bottom w:val="none" w:sz="0" w:space="0" w:color="auto"/>
            <w:right w:val="none" w:sz="0" w:space="0" w:color="auto"/>
          </w:divBdr>
        </w:div>
        <w:div w:id="1724908112">
          <w:marLeft w:val="0"/>
          <w:marRight w:val="0"/>
          <w:marTop w:val="0"/>
          <w:marBottom w:val="0"/>
          <w:divBdr>
            <w:top w:val="none" w:sz="0" w:space="0" w:color="auto"/>
            <w:left w:val="none" w:sz="0" w:space="0" w:color="auto"/>
            <w:bottom w:val="none" w:sz="0" w:space="0" w:color="auto"/>
            <w:right w:val="none" w:sz="0" w:space="0" w:color="auto"/>
          </w:divBdr>
        </w:div>
        <w:div w:id="996374193">
          <w:marLeft w:val="0"/>
          <w:marRight w:val="0"/>
          <w:marTop w:val="0"/>
          <w:marBottom w:val="0"/>
          <w:divBdr>
            <w:top w:val="none" w:sz="0" w:space="0" w:color="auto"/>
            <w:left w:val="none" w:sz="0" w:space="0" w:color="auto"/>
            <w:bottom w:val="none" w:sz="0" w:space="0" w:color="auto"/>
            <w:right w:val="none" w:sz="0" w:space="0" w:color="auto"/>
          </w:divBdr>
        </w:div>
        <w:div w:id="2093698526">
          <w:marLeft w:val="0"/>
          <w:marRight w:val="0"/>
          <w:marTop w:val="0"/>
          <w:marBottom w:val="0"/>
          <w:divBdr>
            <w:top w:val="none" w:sz="0" w:space="0" w:color="auto"/>
            <w:left w:val="none" w:sz="0" w:space="0" w:color="auto"/>
            <w:bottom w:val="none" w:sz="0" w:space="0" w:color="auto"/>
            <w:right w:val="none" w:sz="0" w:space="0" w:color="auto"/>
          </w:divBdr>
        </w:div>
        <w:div w:id="1717896479">
          <w:marLeft w:val="0"/>
          <w:marRight w:val="0"/>
          <w:marTop w:val="0"/>
          <w:marBottom w:val="0"/>
          <w:divBdr>
            <w:top w:val="none" w:sz="0" w:space="0" w:color="auto"/>
            <w:left w:val="none" w:sz="0" w:space="0" w:color="auto"/>
            <w:bottom w:val="none" w:sz="0" w:space="0" w:color="auto"/>
            <w:right w:val="none" w:sz="0" w:space="0" w:color="auto"/>
          </w:divBdr>
        </w:div>
        <w:div w:id="1917780386">
          <w:marLeft w:val="0"/>
          <w:marRight w:val="0"/>
          <w:marTop w:val="0"/>
          <w:marBottom w:val="0"/>
          <w:divBdr>
            <w:top w:val="none" w:sz="0" w:space="0" w:color="auto"/>
            <w:left w:val="none" w:sz="0" w:space="0" w:color="auto"/>
            <w:bottom w:val="none" w:sz="0" w:space="0" w:color="auto"/>
            <w:right w:val="none" w:sz="0" w:space="0" w:color="auto"/>
          </w:divBdr>
        </w:div>
        <w:div w:id="658462599">
          <w:marLeft w:val="0"/>
          <w:marRight w:val="0"/>
          <w:marTop w:val="0"/>
          <w:marBottom w:val="0"/>
          <w:divBdr>
            <w:top w:val="none" w:sz="0" w:space="0" w:color="auto"/>
            <w:left w:val="none" w:sz="0" w:space="0" w:color="auto"/>
            <w:bottom w:val="none" w:sz="0" w:space="0" w:color="auto"/>
            <w:right w:val="none" w:sz="0" w:space="0" w:color="auto"/>
          </w:divBdr>
        </w:div>
        <w:div w:id="1752047610">
          <w:marLeft w:val="0"/>
          <w:marRight w:val="0"/>
          <w:marTop w:val="0"/>
          <w:marBottom w:val="0"/>
          <w:divBdr>
            <w:top w:val="none" w:sz="0" w:space="0" w:color="auto"/>
            <w:left w:val="none" w:sz="0" w:space="0" w:color="auto"/>
            <w:bottom w:val="none" w:sz="0" w:space="0" w:color="auto"/>
            <w:right w:val="none" w:sz="0" w:space="0" w:color="auto"/>
          </w:divBdr>
        </w:div>
        <w:div w:id="1430470070">
          <w:marLeft w:val="0"/>
          <w:marRight w:val="0"/>
          <w:marTop w:val="0"/>
          <w:marBottom w:val="0"/>
          <w:divBdr>
            <w:top w:val="none" w:sz="0" w:space="0" w:color="auto"/>
            <w:left w:val="none" w:sz="0" w:space="0" w:color="auto"/>
            <w:bottom w:val="none" w:sz="0" w:space="0" w:color="auto"/>
            <w:right w:val="none" w:sz="0" w:space="0" w:color="auto"/>
          </w:divBdr>
        </w:div>
        <w:div w:id="2011983315">
          <w:marLeft w:val="0"/>
          <w:marRight w:val="0"/>
          <w:marTop w:val="0"/>
          <w:marBottom w:val="0"/>
          <w:divBdr>
            <w:top w:val="none" w:sz="0" w:space="0" w:color="auto"/>
            <w:left w:val="none" w:sz="0" w:space="0" w:color="auto"/>
            <w:bottom w:val="none" w:sz="0" w:space="0" w:color="auto"/>
            <w:right w:val="none" w:sz="0" w:space="0" w:color="auto"/>
          </w:divBdr>
        </w:div>
        <w:div w:id="1307515187">
          <w:marLeft w:val="0"/>
          <w:marRight w:val="0"/>
          <w:marTop w:val="0"/>
          <w:marBottom w:val="0"/>
          <w:divBdr>
            <w:top w:val="none" w:sz="0" w:space="0" w:color="auto"/>
            <w:left w:val="none" w:sz="0" w:space="0" w:color="auto"/>
            <w:bottom w:val="none" w:sz="0" w:space="0" w:color="auto"/>
            <w:right w:val="none" w:sz="0" w:space="0" w:color="auto"/>
          </w:divBdr>
        </w:div>
        <w:div w:id="903687097">
          <w:marLeft w:val="0"/>
          <w:marRight w:val="0"/>
          <w:marTop w:val="0"/>
          <w:marBottom w:val="0"/>
          <w:divBdr>
            <w:top w:val="none" w:sz="0" w:space="0" w:color="auto"/>
            <w:left w:val="none" w:sz="0" w:space="0" w:color="auto"/>
            <w:bottom w:val="none" w:sz="0" w:space="0" w:color="auto"/>
            <w:right w:val="none" w:sz="0" w:space="0" w:color="auto"/>
          </w:divBdr>
        </w:div>
        <w:div w:id="1622882337">
          <w:marLeft w:val="0"/>
          <w:marRight w:val="0"/>
          <w:marTop w:val="0"/>
          <w:marBottom w:val="0"/>
          <w:divBdr>
            <w:top w:val="none" w:sz="0" w:space="0" w:color="auto"/>
            <w:left w:val="none" w:sz="0" w:space="0" w:color="auto"/>
            <w:bottom w:val="none" w:sz="0" w:space="0" w:color="auto"/>
            <w:right w:val="none" w:sz="0" w:space="0" w:color="auto"/>
          </w:divBdr>
        </w:div>
        <w:div w:id="1632442348">
          <w:marLeft w:val="0"/>
          <w:marRight w:val="0"/>
          <w:marTop w:val="0"/>
          <w:marBottom w:val="0"/>
          <w:divBdr>
            <w:top w:val="none" w:sz="0" w:space="0" w:color="auto"/>
            <w:left w:val="none" w:sz="0" w:space="0" w:color="auto"/>
            <w:bottom w:val="none" w:sz="0" w:space="0" w:color="auto"/>
            <w:right w:val="none" w:sz="0" w:space="0" w:color="auto"/>
          </w:divBdr>
        </w:div>
        <w:div w:id="1463813097">
          <w:marLeft w:val="0"/>
          <w:marRight w:val="0"/>
          <w:marTop w:val="0"/>
          <w:marBottom w:val="0"/>
          <w:divBdr>
            <w:top w:val="none" w:sz="0" w:space="0" w:color="auto"/>
            <w:left w:val="none" w:sz="0" w:space="0" w:color="auto"/>
            <w:bottom w:val="none" w:sz="0" w:space="0" w:color="auto"/>
            <w:right w:val="none" w:sz="0" w:space="0" w:color="auto"/>
          </w:divBdr>
        </w:div>
        <w:div w:id="2032341949">
          <w:marLeft w:val="0"/>
          <w:marRight w:val="0"/>
          <w:marTop w:val="0"/>
          <w:marBottom w:val="0"/>
          <w:divBdr>
            <w:top w:val="none" w:sz="0" w:space="0" w:color="auto"/>
            <w:left w:val="none" w:sz="0" w:space="0" w:color="auto"/>
            <w:bottom w:val="none" w:sz="0" w:space="0" w:color="auto"/>
            <w:right w:val="none" w:sz="0" w:space="0" w:color="auto"/>
          </w:divBdr>
        </w:div>
        <w:div w:id="1337608196">
          <w:marLeft w:val="0"/>
          <w:marRight w:val="0"/>
          <w:marTop w:val="0"/>
          <w:marBottom w:val="0"/>
          <w:divBdr>
            <w:top w:val="none" w:sz="0" w:space="0" w:color="auto"/>
            <w:left w:val="none" w:sz="0" w:space="0" w:color="auto"/>
            <w:bottom w:val="none" w:sz="0" w:space="0" w:color="auto"/>
            <w:right w:val="none" w:sz="0" w:space="0" w:color="auto"/>
          </w:divBdr>
        </w:div>
        <w:div w:id="1581132937">
          <w:marLeft w:val="0"/>
          <w:marRight w:val="0"/>
          <w:marTop w:val="0"/>
          <w:marBottom w:val="0"/>
          <w:divBdr>
            <w:top w:val="none" w:sz="0" w:space="0" w:color="auto"/>
            <w:left w:val="none" w:sz="0" w:space="0" w:color="auto"/>
            <w:bottom w:val="none" w:sz="0" w:space="0" w:color="auto"/>
            <w:right w:val="none" w:sz="0" w:space="0" w:color="auto"/>
          </w:divBdr>
        </w:div>
        <w:div w:id="556942227">
          <w:marLeft w:val="0"/>
          <w:marRight w:val="0"/>
          <w:marTop w:val="0"/>
          <w:marBottom w:val="0"/>
          <w:divBdr>
            <w:top w:val="none" w:sz="0" w:space="0" w:color="auto"/>
            <w:left w:val="none" w:sz="0" w:space="0" w:color="auto"/>
            <w:bottom w:val="none" w:sz="0" w:space="0" w:color="auto"/>
            <w:right w:val="none" w:sz="0" w:space="0" w:color="auto"/>
          </w:divBdr>
        </w:div>
        <w:div w:id="1984121668">
          <w:marLeft w:val="0"/>
          <w:marRight w:val="0"/>
          <w:marTop w:val="0"/>
          <w:marBottom w:val="0"/>
          <w:divBdr>
            <w:top w:val="none" w:sz="0" w:space="0" w:color="auto"/>
            <w:left w:val="none" w:sz="0" w:space="0" w:color="auto"/>
            <w:bottom w:val="none" w:sz="0" w:space="0" w:color="auto"/>
            <w:right w:val="none" w:sz="0" w:space="0" w:color="auto"/>
          </w:divBdr>
        </w:div>
        <w:div w:id="191574545">
          <w:marLeft w:val="0"/>
          <w:marRight w:val="0"/>
          <w:marTop w:val="0"/>
          <w:marBottom w:val="0"/>
          <w:divBdr>
            <w:top w:val="none" w:sz="0" w:space="0" w:color="auto"/>
            <w:left w:val="none" w:sz="0" w:space="0" w:color="auto"/>
            <w:bottom w:val="none" w:sz="0" w:space="0" w:color="auto"/>
            <w:right w:val="none" w:sz="0" w:space="0" w:color="auto"/>
          </w:divBdr>
        </w:div>
        <w:div w:id="1048845964">
          <w:marLeft w:val="0"/>
          <w:marRight w:val="0"/>
          <w:marTop w:val="0"/>
          <w:marBottom w:val="0"/>
          <w:divBdr>
            <w:top w:val="none" w:sz="0" w:space="0" w:color="auto"/>
            <w:left w:val="none" w:sz="0" w:space="0" w:color="auto"/>
            <w:bottom w:val="none" w:sz="0" w:space="0" w:color="auto"/>
            <w:right w:val="none" w:sz="0" w:space="0" w:color="auto"/>
          </w:divBdr>
        </w:div>
        <w:div w:id="1738673519">
          <w:marLeft w:val="0"/>
          <w:marRight w:val="0"/>
          <w:marTop w:val="0"/>
          <w:marBottom w:val="0"/>
          <w:divBdr>
            <w:top w:val="none" w:sz="0" w:space="0" w:color="auto"/>
            <w:left w:val="none" w:sz="0" w:space="0" w:color="auto"/>
            <w:bottom w:val="none" w:sz="0" w:space="0" w:color="auto"/>
            <w:right w:val="none" w:sz="0" w:space="0" w:color="auto"/>
          </w:divBdr>
        </w:div>
        <w:div w:id="1890189401">
          <w:marLeft w:val="0"/>
          <w:marRight w:val="0"/>
          <w:marTop w:val="0"/>
          <w:marBottom w:val="0"/>
          <w:divBdr>
            <w:top w:val="none" w:sz="0" w:space="0" w:color="auto"/>
            <w:left w:val="none" w:sz="0" w:space="0" w:color="auto"/>
            <w:bottom w:val="none" w:sz="0" w:space="0" w:color="auto"/>
            <w:right w:val="none" w:sz="0" w:space="0" w:color="auto"/>
          </w:divBdr>
        </w:div>
        <w:div w:id="1637879459">
          <w:marLeft w:val="0"/>
          <w:marRight w:val="0"/>
          <w:marTop w:val="0"/>
          <w:marBottom w:val="0"/>
          <w:divBdr>
            <w:top w:val="none" w:sz="0" w:space="0" w:color="auto"/>
            <w:left w:val="none" w:sz="0" w:space="0" w:color="auto"/>
            <w:bottom w:val="none" w:sz="0" w:space="0" w:color="auto"/>
            <w:right w:val="none" w:sz="0" w:space="0" w:color="auto"/>
          </w:divBdr>
        </w:div>
        <w:div w:id="223152202">
          <w:marLeft w:val="0"/>
          <w:marRight w:val="0"/>
          <w:marTop w:val="0"/>
          <w:marBottom w:val="0"/>
          <w:divBdr>
            <w:top w:val="none" w:sz="0" w:space="0" w:color="auto"/>
            <w:left w:val="none" w:sz="0" w:space="0" w:color="auto"/>
            <w:bottom w:val="none" w:sz="0" w:space="0" w:color="auto"/>
            <w:right w:val="none" w:sz="0" w:space="0" w:color="auto"/>
          </w:divBdr>
        </w:div>
        <w:div w:id="86927816">
          <w:marLeft w:val="0"/>
          <w:marRight w:val="0"/>
          <w:marTop w:val="0"/>
          <w:marBottom w:val="0"/>
          <w:divBdr>
            <w:top w:val="none" w:sz="0" w:space="0" w:color="auto"/>
            <w:left w:val="none" w:sz="0" w:space="0" w:color="auto"/>
            <w:bottom w:val="none" w:sz="0" w:space="0" w:color="auto"/>
            <w:right w:val="none" w:sz="0" w:space="0" w:color="auto"/>
          </w:divBdr>
        </w:div>
        <w:div w:id="1080256108">
          <w:marLeft w:val="0"/>
          <w:marRight w:val="0"/>
          <w:marTop w:val="0"/>
          <w:marBottom w:val="0"/>
          <w:divBdr>
            <w:top w:val="none" w:sz="0" w:space="0" w:color="auto"/>
            <w:left w:val="none" w:sz="0" w:space="0" w:color="auto"/>
            <w:bottom w:val="none" w:sz="0" w:space="0" w:color="auto"/>
            <w:right w:val="none" w:sz="0" w:space="0" w:color="auto"/>
          </w:divBdr>
        </w:div>
        <w:div w:id="1579752511">
          <w:marLeft w:val="0"/>
          <w:marRight w:val="0"/>
          <w:marTop w:val="0"/>
          <w:marBottom w:val="0"/>
          <w:divBdr>
            <w:top w:val="none" w:sz="0" w:space="0" w:color="auto"/>
            <w:left w:val="none" w:sz="0" w:space="0" w:color="auto"/>
            <w:bottom w:val="none" w:sz="0" w:space="0" w:color="auto"/>
            <w:right w:val="none" w:sz="0" w:space="0" w:color="auto"/>
          </w:divBdr>
        </w:div>
        <w:div w:id="470557689">
          <w:marLeft w:val="0"/>
          <w:marRight w:val="0"/>
          <w:marTop w:val="0"/>
          <w:marBottom w:val="0"/>
          <w:divBdr>
            <w:top w:val="none" w:sz="0" w:space="0" w:color="auto"/>
            <w:left w:val="none" w:sz="0" w:space="0" w:color="auto"/>
            <w:bottom w:val="none" w:sz="0" w:space="0" w:color="auto"/>
            <w:right w:val="none" w:sz="0" w:space="0" w:color="auto"/>
          </w:divBdr>
        </w:div>
        <w:div w:id="723286739">
          <w:marLeft w:val="0"/>
          <w:marRight w:val="0"/>
          <w:marTop w:val="0"/>
          <w:marBottom w:val="0"/>
          <w:divBdr>
            <w:top w:val="none" w:sz="0" w:space="0" w:color="auto"/>
            <w:left w:val="none" w:sz="0" w:space="0" w:color="auto"/>
            <w:bottom w:val="none" w:sz="0" w:space="0" w:color="auto"/>
            <w:right w:val="none" w:sz="0" w:space="0" w:color="auto"/>
          </w:divBdr>
        </w:div>
        <w:div w:id="720323442">
          <w:marLeft w:val="0"/>
          <w:marRight w:val="0"/>
          <w:marTop w:val="0"/>
          <w:marBottom w:val="0"/>
          <w:divBdr>
            <w:top w:val="none" w:sz="0" w:space="0" w:color="auto"/>
            <w:left w:val="none" w:sz="0" w:space="0" w:color="auto"/>
            <w:bottom w:val="none" w:sz="0" w:space="0" w:color="auto"/>
            <w:right w:val="none" w:sz="0" w:space="0" w:color="auto"/>
          </w:divBdr>
        </w:div>
        <w:div w:id="1989625603">
          <w:marLeft w:val="0"/>
          <w:marRight w:val="0"/>
          <w:marTop w:val="0"/>
          <w:marBottom w:val="0"/>
          <w:divBdr>
            <w:top w:val="none" w:sz="0" w:space="0" w:color="auto"/>
            <w:left w:val="none" w:sz="0" w:space="0" w:color="auto"/>
            <w:bottom w:val="none" w:sz="0" w:space="0" w:color="auto"/>
            <w:right w:val="none" w:sz="0" w:space="0" w:color="auto"/>
          </w:divBdr>
        </w:div>
        <w:div w:id="1661695336">
          <w:marLeft w:val="0"/>
          <w:marRight w:val="0"/>
          <w:marTop w:val="0"/>
          <w:marBottom w:val="0"/>
          <w:divBdr>
            <w:top w:val="none" w:sz="0" w:space="0" w:color="auto"/>
            <w:left w:val="none" w:sz="0" w:space="0" w:color="auto"/>
            <w:bottom w:val="none" w:sz="0" w:space="0" w:color="auto"/>
            <w:right w:val="none" w:sz="0" w:space="0" w:color="auto"/>
          </w:divBdr>
        </w:div>
        <w:div w:id="1128209726">
          <w:marLeft w:val="0"/>
          <w:marRight w:val="0"/>
          <w:marTop w:val="0"/>
          <w:marBottom w:val="0"/>
          <w:divBdr>
            <w:top w:val="none" w:sz="0" w:space="0" w:color="auto"/>
            <w:left w:val="none" w:sz="0" w:space="0" w:color="auto"/>
            <w:bottom w:val="none" w:sz="0" w:space="0" w:color="auto"/>
            <w:right w:val="none" w:sz="0" w:space="0" w:color="auto"/>
          </w:divBdr>
        </w:div>
        <w:div w:id="1374305627">
          <w:marLeft w:val="0"/>
          <w:marRight w:val="0"/>
          <w:marTop w:val="0"/>
          <w:marBottom w:val="0"/>
          <w:divBdr>
            <w:top w:val="none" w:sz="0" w:space="0" w:color="auto"/>
            <w:left w:val="none" w:sz="0" w:space="0" w:color="auto"/>
            <w:bottom w:val="none" w:sz="0" w:space="0" w:color="auto"/>
            <w:right w:val="none" w:sz="0" w:space="0" w:color="auto"/>
          </w:divBdr>
        </w:div>
        <w:div w:id="1396783978">
          <w:marLeft w:val="0"/>
          <w:marRight w:val="0"/>
          <w:marTop w:val="0"/>
          <w:marBottom w:val="0"/>
          <w:divBdr>
            <w:top w:val="none" w:sz="0" w:space="0" w:color="auto"/>
            <w:left w:val="none" w:sz="0" w:space="0" w:color="auto"/>
            <w:bottom w:val="none" w:sz="0" w:space="0" w:color="auto"/>
            <w:right w:val="none" w:sz="0" w:space="0" w:color="auto"/>
          </w:divBdr>
        </w:div>
        <w:div w:id="1682195129">
          <w:marLeft w:val="0"/>
          <w:marRight w:val="0"/>
          <w:marTop w:val="0"/>
          <w:marBottom w:val="0"/>
          <w:divBdr>
            <w:top w:val="none" w:sz="0" w:space="0" w:color="auto"/>
            <w:left w:val="none" w:sz="0" w:space="0" w:color="auto"/>
            <w:bottom w:val="none" w:sz="0" w:space="0" w:color="auto"/>
            <w:right w:val="none" w:sz="0" w:space="0" w:color="auto"/>
          </w:divBdr>
        </w:div>
        <w:div w:id="1121539082">
          <w:marLeft w:val="0"/>
          <w:marRight w:val="0"/>
          <w:marTop w:val="0"/>
          <w:marBottom w:val="0"/>
          <w:divBdr>
            <w:top w:val="none" w:sz="0" w:space="0" w:color="auto"/>
            <w:left w:val="none" w:sz="0" w:space="0" w:color="auto"/>
            <w:bottom w:val="none" w:sz="0" w:space="0" w:color="auto"/>
            <w:right w:val="none" w:sz="0" w:space="0" w:color="auto"/>
          </w:divBdr>
        </w:div>
        <w:div w:id="356275081">
          <w:marLeft w:val="0"/>
          <w:marRight w:val="0"/>
          <w:marTop w:val="0"/>
          <w:marBottom w:val="0"/>
          <w:divBdr>
            <w:top w:val="none" w:sz="0" w:space="0" w:color="auto"/>
            <w:left w:val="none" w:sz="0" w:space="0" w:color="auto"/>
            <w:bottom w:val="none" w:sz="0" w:space="0" w:color="auto"/>
            <w:right w:val="none" w:sz="0" w:space="0" w:color="auto"/>
          </w:divBdr>
        </w:div>
        <w:div w:id="1569731826">
          <w:marLeft w:val="0"/>
          <w:marRight w:val="0"/>
          <w:marTop w:val="0"/>
          <w:marBottom w:val="0"/>
          <w:divBdr>
            <w:top w:val="none" w:sz="0" w:space="0" w:color="auto"/>
            <w:left w:val="none" w:sz="0" w:space="0" w:color="auto"/>
            <w:bottom w:val="none" w:sz="0" w:space="0" w:color="auto"/>
            <w:right w:val="none" w:sz="0" w:space="0" w:color="auto"/>
          </w:divBdr>
        </w:div>
        <w:div w:id="1337001812">
          <w:marLeft w:val="0"/>
          <w:marRight w:val="0"/>
          <w:marTop w:val="0"/>
          <w:marBottom w:val="0"/>
          <w:divBdr>
            <w:top w:val="none" w:sz="0" w:space="0" w:color="auto"/>
            <w:left w:val="none" w:sz="0" w:space="0" w:color="auto"/>
            <w:bottom w:val="none" w:sz="0" w:space="0" w:color="auto"/>
            <w:right w:val="none" w:sz="0" w:space="0" w:color="auto"/>
          </w:divBdr>
        </w:div>
        <w:div w:id="631059933">
          <w:marLeft w:val="0"/>
          <w:marRight w:val="0"/>
          <w:marTop w:val="0"/>
          <w:marBottom w:val="0"/>
          <w:divBdr>
            <w:top w:val="none" w:sz="0" w:space="0" w:color="auto"/>
            <w:left w:val="none" w:sz="0" w:space="0" w:color="auto"/>
            <w:bottom w:val="none" w:sz="0" w:space="0" w:color="auto"/>
            <w:right w:val="none" w:sz="0" w:space="0" w:color="auto"/>
          </w:divBdr>
        </w:div>
        <w:div w:id="2130733282">
          <w:marLeft w:val="0"/>
          <w:marRight w:val="0"/>
          <w:marTop w:val="0"/>
          <w:marBottom w:val="0"/>
          <w:divBdr>
            <w:top w:val="none" w:sz="0" w:space="0" w:color="auto"/>
            <w:left w:val="none" w:sz="0" w:space="0" w:color="auto"/>
            <w:bottom w:val="none" w:sz="0" w:space="0" w:color="auto"/>
            <w:right w:val="none" w:sz="0" w:space="0" w:color="auto"/>
          </w:divBdr>
        </w:div>
        <w:div w:id="1557929659">
          <w:marLeft w:val="0"/>
          <w:marRight w:val="0"/>
          <w:marTop w:val="0"/>
          <w:marBottom w:val="0"/>
          <w:divBdr>
            <w:top w:val="none" w:sz="0" w:space="0" w:color="auto"/>
            <w:left w:val="none" w:sz="0" w:space="0" w:color="auto"/>
            <w:bottom w:val="none" w:sz="0" w:space="0" w:color="auto"/>
            <w:right w:val="none" w:sz="0" w:space="0" w:color="auto"/>
          </w:divBdr>
        </w:div>
        <w:div w:id="245388169">
          <w:marLeft w:val="0"/>
          <w:marRight w:val="0"/>
          <w:marTop w:val="0"/>
          <w:marBottom w:val="0"/>
          <w:divBdr>
            <w:top w:val="none" w:sz="0" w:space="0" w:color="auto"/>
            <w:left w:val="none" w:sz="0" w:space="0" w:color="auto"/>
            <w:bottom w:val="none" w:sz="0" w:space="0" w:color="auto"/>
            <w:right w:val="none" w:sz="0" w:space="0" w:color="auto"/>
          </w:divBdr>
        </w:div>
        <w:div w:id="1238595685">
          <w:marLeft w:val="0"/>
          <w:marRight w:val="0"/>
          <w:marTop w:val="0"/>
          <w:marBottom w:val="0"/>
          <w:divBdr>
            <w:top w:val="none" w:sz="0" w:space="0" w:color="auto"/>
            <w:left w:val="none" w:sz="0" w:space="0" w:color="auto"/>
            <w:bottom w:val="none" w:sz="0" w:space="0" w:color="auto"/>
            <w:right w:val="none" w:sz="0" w:space="0" w:color="auto"/>
          </w:divBdr>
        </w:div>
        <w:div w:id="1625890723">
          <w:marLeft w:val="0"/>
          <w:marRight w:val="0"/>
          <w:marTop w:val="0"/>
          <w:marBottom w:val="0"/>
          <w:divBdr>
            <w:top w:val="none" w:sz="0" w:space="0" w:color="auto"/>
            <w:left w:val="none" w:sz="0" w:space="0" w:color="auto"/>
            <w:bottom w:val="none" w:sz="0" w:space="0" w:color="auto"/>
            <w:right w:val="none" w:sz="0" w:space="0" w:color="auto"/>
          </w:divBdr>
        </w:div>
        <w:div w:id="1350060726">
          <w:marLeft w:val="0"/>
          <w:marRight w:val="0"/>
          <w:marTop w:val="0"/>
          <w:marBottom w:val="0"/>
          <w:divBdr>
            <w:top w:val="none" w:sz="0" w:space="0" w:color="auto"/>
            <w:left w:val="none" w:sz="0" w:space="0" w:color="auto"/>
            <w:bottom w:val="none" w:sz="0" w:space="0" w:color="auto"/>
            <w:right w:val="none" w:sz="0" w:space="0" w:color="auto"/>
          </w:divBdr>
        </w:div>
        <w:div w:id="1023553156">
          <w:marLeft w:val="0"/>
          <w:marRight w:val="0"/>
          <w:marTop w:val="0"/>
          <w:marBottom w:val="0"/>
          <w:divBdr>
            <w:top w:val="none" w:sz="0" w:space="0" w:color="auto"/>
            <w:left w:val="none" w:sz="0" w:space="0" w:color="auto"/>
            <w:bottom w:val="none" w:sz="0" w:space="0" w:color="auto"/>
            <w:right w:val="none" w:sz="0" w:space="0" w:color="auto"/>
          </w:divBdr>
        </w:div>
        <w:div w:id="287246527">
          <w:marLeft w:val="0"/>
          <w:marRight w:val="0"/>
          <w:marTop w:val="0"/>
          <w:marBottom w:val="0"/>
          <w:divBdr>
            <w:top w:val="none" w:sz="0" w:space="0" w:color="auto"/>
            <w:left w:val="none" w:sz="0" w:space="0" w:color="auto"/>
            <w:bottom w:val="none" w:sz="0" w:space="0" w:color="auto"/>
            <w:right w:val="none" w:sz="0" w:space="0" w:color="auto"/>
          </w:divBdr>
        </w:div>
        <w:div w:id="456875801">
          <w:marLeft w:val="0"/>
          <w:marRight w:val="0"/>
          <w:marTop w:val="0"/>
          <w:marBottom w:val="0"/>
          <w:divBdr>
            <w:top w:val="none" w:sz="0" w:space="0" w:color="auto"/>
            <w:left w:val="none" w:sz="0" w:space="0" w:color="auto"/>
            <w:bottom w:val="none" w:sz="0" w:space="0" w:color="auto"/>
            <w:right w:val="none" w:sz="0" w:space="0" w:color="auto"/>
          </w:divBdr>
        </w:div>
        <w:div w:id="1476799475">
          <w:marLeft w:val="0"/>
          <w:marRight w:val="0"/>
          <w:marTop w:val="0"/>
          <w:marBottom w:val="0"/>
          <w:divBdr>
            <w:top w:val="none" w:sz="0" w:space="0" w:color="auto"/>
            <w:left w:val="none" w:sz="0" w:space="0" w:color="auto"/>
            <w:bottom w:val="none" w:sz="0" w:space="0" w:color="auto"/>
            <w:right w:val="none" w:sz="0" w:space="0" w:color="auto"/>
          </w:divBdr>
        </w:div>
        <w:div w:id="485823971">
          <w:marLeft w:val="0"/>
          <w:marRight w:val="0"/>
          <w:marTop w:val="0"/>
          <w:marBottom w:val="0"/>
          <w:divBdr>
            <w:top w:val="none" w:sz="0" w:space="0" w:color="auto"/>
            <w:left w:val="none" w:sz="0" w:space="0" w:color="auto"/>
            <w:bottom w:val="none" w:sz="0" w:space="0" w:color="auto"/>
            <w:right w:val="none" w:sz="0" w:space="0" w:color="auto"/>
          </w:divBdr>
        </w:div>
        <w:div w:id="1158840216">
          <w:marLeft w:val="0"/>
          <w:marRight w:val="0"/>
          <w:marTop w:val="0"/>
          <w:marBottom w:val="0"/>
          <w:divBdr>
            <w:top w:val="none" w:sz="0" w:space="0" w:color="auto"/>
            <w:left w:val="none" w:sz="0" w:space="0" w:color="auto"/>
            <w:bottom w:val="none" w:sz="0" w:space="0" w:color="auto"/>
            <w:right w:val="none" w:sz="0" w:space="0" w:color="auto"/>
          </w:divBdr>
        </w:div>
        <w:div w:id="727068457">
          <w:marLeft w:val="0"/>
          <w:marRight w:val="0"/>
          <w:marTop w:val="0"/>
          <w:marBottom w:val="0"/>
          <w:divBdr>
            <w:top w:val="none" w:sz="0" w:space="0" w:color="auto"/>
            <w:left w:val="none" w:sz="0" w:space="0" w:color="auto"/>
            <w:bottom w:val="none" w:sz="0" w:space="0" w:color="auto"/>
            <w:right w:val="none" w:sz="0" w:space="0" w:color="auto"/>
          </w:divBdr>
        </w:div>
        <w:div w:id="1462528424">
          <w:marLeft w:val="0"/>
          <w:marRight w:val="0"/>
          <w:marTop w:val="0"/>
          <w:marBottom w:val="0"/>
          <w:divBdr>
            <w:top w:val="none" w:sz="0" w:space="0" w:color="auto"/>
            <w:left w:val="none" w:sz="0" w:space="0" w:color="auto"/>
            <w:bottom w:val="none" w:sz="0" w:space="0" w:color="auto"/>
            <w:right w:val="none" w:sz="0" w:space="0" w:color="auto"/>
          </w:divBdr>
        </w:div>
      </w:divsChild>
    </w:div>
    <w:div w:id="2131590304">
      <w:bodyDiv w:val="1"/>
      <w:marLeft w:val="0"/>
      <w:marRight w:val="0"/>
      <w:marTop w:val="0"/>
      <w:marBottom w:val="0"/>
      <w:divBdr>
        <w:top w:val="none" w:sz="0" w:space="0" w:color="auto"/>
        <w:left w:val="none" w:sz="0" w:space="0" w:color="auto"/>
        <w:bottom w:val="none" w:sz="0" w:space="0" w:color="auto"/>
        <w:right w:val="none" w:sz="0" w:space="0" w:color="auto"/>
      </w:divBdr>
    </w:div>
    <w:div w:id="2132090633">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2896403">
      <w:bodyDiv w:val="1"/>
      <w:marLeft w:val="0"/>
      <w:marRight w:val="0"/>
      <w:marTop w:val="0"/>
      <w:marBottom w:val="0"/>
      <w:divBdr>
        <w:top w:val="none" w:sz="0" w:space="0" w:color="auto"/>
        <w:left w:val="none" w:sz="0" w:space="0" w:color="auto"/>
        <w:bottom w:val="none" w:sz="0" w:space="0" w:color="auto"/>
        <w:right w:val="none" w:sz="0" w:space="0" w:color="auto"/>
      </w:divBdr>
    </w:div>
    <w:div w:id="2133281270">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3790411">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248058">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4783760">
      <w:bodyDiv w:val="1"/>
      <w:marLeft w:val="0"/>
      <w:marRight w:val="0"/>
      <w:marTop w:val="0"/>
      <w:marBottom w:val="0"/>
      <w:divBdr>
        <w:top w:val="none" w:sz="0" w:space="0" w:color="auto"/>
        <w:left w:val="none" w:sz="0" w:space="0" w:color="auto"/>
        <w:bottom w:val="none" w:sz="0" w:space="0" w:color="auto"/>
        <w:right w:val="none" w:sz="0" w:space="0" w:color="auto"/>
      </w:divBdr>
    </w:div>
    <w:div w:id="2134909350">
      <w:bodyDiv w:val="1"/>
      <w:marLeft w:val="0"/>
      <w:marRight w:val="0"/>
      <w:marTop w:val="0"/>
      <w:marBottom w:val="0"/>
      <w:divBdr>
        <w:top w:val="none" w:sz="0" w:space="0" w:color="auto"/>
        <w:left w:val="none" w:sz="0" w:space="0" w:color="auto"/>
        <w:bottom w:val="none" w:sz="0" w:space="0" w:color="auto"/>
        <w:right w:val="none" w:sz="0" w:space="0" w:color="auto"/>
      </w:divBdr>
    </w:div>
    <w:div w:id="2134977176">
      <w:bodyDiv w:val="1"/>
      <w:marLeft w:val="0"/>
      <w:marRight w:val="0"/>
      <w:marTop w:val="0"/>
      <w:marBottom w:val="0"/>
      <w:divBdr>
        <w:top w:val="none" w:sz="0" w:space="0" w:color="auto"/>
        <w:left w:val="none" w:sz="0" w:space="0" w:color="auto"/>
        <w:bottom w:val="none" w:sz="0" w:space="0" w:color="auto"/>
        <w:right w:val="none" w:sz="0" w:space="0" w:color="auto"/>
      </w:divBdr>
    </w:div>
    <w:div w:id="2134978226">
      <w:bodyDiv w:val="1"/>
      <w:marLeft w:val="0"/>
      <w:marRight w:val="0"/>
      <w:marTop w:val="0"/>
      <w:marBottom w:val="0"/>
      <w:divBdr>
        <w:top w:val="none" w:sz="0" w:space="0" w:color="auto"/>
        <w:left w:val="none" w:sz="0" w:space="0" w:color="auto"/>
        <w:bottom w:val="none" w:sz="0" w:space="0" w:color="auto"/>
        <w:right w:val="none" w:sz="0" w:space="0" w:color="auto"/>
      </w:divBdr>
    </w:div>
    <w:div w:id="2135051412">
      <w:bodyDiv w:val="1"/>
      <w:marLeft w:val="0"/>
      <w:marRight w:val="0"/>
      <w:marTop w:val="0"/>
      <w:marBottom w:val="0"/>
      <w:divBdr>
        <w:top w:val="none" w:sz="0" w:space="0" w:color="auto"/>
        <w:left w:val="none" w:sz="0" w:space="0" w:color="auto"/>
        <w:bottom w:val="none" w:sz="0" w:space="0" w:color="auto"/>
        <w:right w:val="none" w:sz="0" w:space="0" w:color="auto"/>
      </w:divBdr>
    </w:div>
    <w:div w:id="2135055822">
      <w:bodyDiv w:val="1"/>
      <w:marLeft w:val="0"/>
      <w:marRight w:val="0"/>
      <w:marTop w:val="0"/>
      <w:marBottom w:val="0"/>
      <w:divBdr>
        <w:top w:val="none" w:sz="0" w:space="0" w:color="auto"/>
        <w:left w:val="none" w:sz="0" w:space="0" w:color="auto"/>
        <w:bottom w:val="none" w:sz="0" w:space="0" w:color="auto"/>
        <w:right w:val="none" w:sz="0" w:space="0" w:color="auto"/>
      </w:divBdr>
    </w:div>
    <w:div w:id="2135056492">
      <w:bodyDiv w:val="1"/>
      <w:marLeft w:val="0"/>
      <w:marRight w:val="0"/>
      <w:marTop w:val="0"/>
      <w:marBottom w:val="0"/>
      <w:divBdr>
        <w:top w:val="none" w:sz="0" w:space="0" w:color="auto"/>
        <w:left w:val="none" w:sz="0" w:space="0" w:color="auto"/>
        <w:bottom w:val="none" w:sz="0" w:space="0" w:color="auto"/>
        <w:right w:val="none" w:sz="0" w:space="0" w:color="auto"/>
      </w:divBdr>
    </w:div>
    <w:div w:id="2135713606">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35950997">
      <w:bodyDiv w:val="1"/>
      <w:marLeft w:val="0"/>
      <w:marRight w:val="0"/>
      <w:marTop w:val="0"/>
      <w:marBottom w:val="0"/>
      <w:divBdr>
        <w:top w:val="none" w:sz="0" w:space="0" w:color="auto"/>
        <w:left w:val="none" w:sz="0" w:space="0" w:color="auto"/>
        <w:bottom w:val="none" w:sz="0" w:space="0" w:color="auto"/>
        <w:right w:val="none" w:sz="0" w:space="0" w:color="auto"/>
      </w:divBdr>
    </w:div>
    <w:div w:id="2136023112">
      <w:bodyDiv w:val="1"/>
      <w:marLeft w:val="0"/>
      <w:marRight w:val="0"/>
      <w:marTop w:val="0"/>
      <w:marBottom w:val="0"/>
      <w:divBdr>
        <w:top w:val="none" w:sz="0" w:space="0" w:color="auto"/>
        <w:left w:val="none" w:sz="0" w:space="0" w:color="auto"/>
        <w:bottom w:val="none" w:sz="0" w:space="0" w:color="auto"/>
        <w:right w:val="none" w:sz="0" w:space="0" w:color="auto"/>
      </w:divBdr>
    </w:div>
    <w:div w:id="2136290673">
      <w:bodyDiv w:val="1"/>
      <w:marLeft w:val="0"/>
      <w:marRight w:val="0"/>
      <w:marTop w:val="0"/>
      <w:marBottom w:val="0"/>
      <w:divBdr>
        <w:top w:val="none" w:sz="0" w:space="0" w:color="auto"/>
        <w:left w:val="none" w:sz="0" w:space="0" w:color="auto"/>
        <w:bottom w:val="none" w:sz="0" w:space="0" w:color="auto"/>
        <w:right w:val="none" w:sz="0" w:space="0" w:color="auto"/>
      </w:divBdr>
    </w:div>
    <w:div w:id="2136362553">
      <w:bodyDiv w:val="1"/>
      <w:marLeft w:val="0"/>
      <w:marRight w:val="0"/>
      <w:marTop w:val="0"/>
      <w:marBottom w:val="0"/>
      <w:divBdr>
        <w:top w:val="none" w:sz="0" w:space="0" w:color="auto"/>
        <w:left w:val="none" w:sz="0" w:space="0" w:color="auto"/>
        <w:bottom w:val="none" w:sz="0" w:space="0" w:color="auto"/>
        <w:right w:val="none" w:sz="0" w:space="0" w:color="auto"/>
      </w:divBdr>
    </w:div>
    <w:div w:id="2136480567">
      <w:bodyDiv w:val="1"/>
      <w:marLeft w:val="0"/>
      <w:marRight w:val="0"/>
      <w:marTop w:val="0"/>
      <w:marBottom w:val="0"/>
      <w:divBdr>
        <w:top w:val="none" w:sz="0" w:space="0" w:color="auto"/>
        <w:left w:val="none" w:sz="0" w:space="0" w:color="auto"/>
        <w:bottom w:val="none" w:sz="0" w:space="0" w:color="auto"/>
        <w:right w:val="none" w:sz="0" w:space="0" w:color="auto"/>
      </w:divBdr>
    </w:div>
    <w:div w:id="2137329119">
      <w:bodyDiv w:val="1"/>
      <w:marLeft w:val="0"/>
      <w:marRight w:val="0"/>
      <w:marTop w:val="0"/>
      <w:marBottom w:val="0"/>
      <w:divBdr>
        <w:top w:val="none" w:sz="0" w:space="0" w:color="auto"/>
        <w:left w:val="none" w:sz="0" w:space="0" w:color="auto"/>
        <w:bottom w:val="none" w:sz="0" w:space="0" w:color="auto"/>
        <w:right w:val="none" w:sz="0" w:space="0" w:color="auto"/>
      </w:divBdr>
    </w:div>
    <w:div w:id="2138793758">
      <w:bodyDiv w:val="1"/>
      <w:marLeft w:val="0"/>
      <w:marRight w:val="0"/>
      <w:marTop w:val="0"/>
      <w:marBottom w:val="0"/>
      <w:divBdr>
        <w:top w:val="none" w:sz="0" w:space="0" w:color="auto"/>
        <w:left w:val="none" w:sz="0" w:space="0" w:color="auto"/>
        <w:bottom w:val="none" w:sz="0" w:space="0" w:color="auto"/>
        <w:right w:val="none" w:sz="0" w:space="0" w:color="auto"/>
      </w:divBdr>
    </w:div>
    <w:div w:id="2139638228">
      <w:bodyDiv w:val="1"/>
      <w:marLeft w:val="0"/>
      <w:marRight w:val="0"/>
      <w:marTop w:val="0"/>
      <w:marBottom w:val="0"/>
      <w:divBdr>
        <w:top w:val="none" w:sz="0" w:space="0" w:color="auto"/>
        <w:left w:val="none" w:sz="0" w:space="0" w:color="auto"/>
        <w:bottom w:val="none" w:sz="0" w:space="0" w:color="auto"/>
        <w:right w:val="none" w:sz="0" w:space="0" w:color="auto"/>
      </w:divBdr>
    </w:div>
    <w:div w:id="2139685807">
      <w:bodyDiv w:val="1"/>
      <w:marLeft w:val="0"/>
      <w:marRight w:val="0"/>
      <w:marTop w:val="0"/>
      <w:marBottom w:val="0"/>
      <w:divBdr>
        <w:top w:val="none" w:sz="0" w:space="0" w:color="auto"/>
        <w:left w:val="none" w:sz="0" w:space="0" w:color="auto"/>
        <w:bottom w:val="none" w:sz="0" w:space="0" w:color="auto"/>
        <w:right w:val="none" w:sz="0" w:space="0" w:color="auto"/>
      </w:divBdr>
    </w:div>
    <w:div w:id="2139687449">
      <w:bodyDiv w:val="1"/>
      <w:marLeft w:val="0"/>
      <w:marRight w:val="0"/>
      <w:marTop w:val="0"/>
      <w:marBottom w:val="0"/>
      <w:divBdr>
        <w:top w:val="none" w:sz="0" w:space="0" w:color="auto"/>
        <w:left w:val="none" w:sz="0" w:space="0" w:color="auto"/>
        <w:bottom w:val="none" w:sz="0" w:space="0" w:color="auto"/>
        <w:right w:val="none" w:sz="0" w:space="0" w:color="auto"/>
      </w:divBdr>
    </w:div>
    <w:div w:id="2139756222">
      <w:bodyDiv w:val="1"/>
      <w:marLeft w:val="0"/>
      <w:marRight w:val="0"/>
      <w:marTop w:val="0"/>
      <w:marBottom w:val="0"/>
      <w:divBdr>
        <w:top w:val="none" w:sz="0" w:space="0" w:color="auto"/>
        <w:left w:val="none" w:sz="0" w:space="0" w:color="auto"/>
        <w:bottom w:val="none" w:sz="0" w:space="0" w:color="auto"/>
        <w:right w:val="none" w:sz="0" w:space="0" w:color="auto"/>
      </w:divBdr>
    </w:div>
    <w:div w:id="2140368294">
      <w:bodyDiv w:val="1"/>
      <w:marLeft w:val="0"/>
      <w:marRight w:val="0"/>
      <w:marTop w:val="0"/>
      <w:marBottom w:val="0"/>
      <w:divBdr>
        <w:top w:val="none" w:sz="0" w:space="0" w:color="auto"/>
        <w:left w:val="none" w:sz="0" w:space="0" w:color="auto"/>
        <w:bottom w:val="none" w:sz="0" w:space="0" w:color="auto"/>
        <w:right w:val="none" w:sz="0" w:space="0" w:color="auto"/>
      </w:divBdr>
    </w:div>
    <w:div w:id="2141071340">
      <w:bodyDiv w:val="1"/>
      <w:marLeft w:val="0"/>
      <w:marRight w:val="0"/>
      <w:marTop w:val="0"/>
      <w:marBottom w:val="0"/>
      <w:divBdr>
        <w:top w:val="none" w:sz="0" w:space="0" w:color="auto"/>
        <w:left w:val="none" w:sz="0" w:space="0" w:color="auto"/>
        <w:bottom w:val="none" w:sz="0" w:space="0" w:color="auto"/>
        <w:right w:val="none" w:sz="0" w:space="0" w:color="auto"/>
      </w:divBdr>
    </w:div>
    <w:div w:id="2141220686">
      <w:bodyDiv w:val="1"/>
      <w:marLeft w:val="0"/>
      <w:marRight w:val="0"/>
      <w:marTop w:val="0"/>
      <w:marBottom w:val="0"/>
      <w:divBdr>
        <w:top w:val="none" w:sz="0" w:space="0" w:color="auto"/>
        <w:left w:val="none" w:sz="0" w:space="0" w:color="auto"/>
        <w:bottom w:val="none" w:sz="0" w:space="0" w:color="auto"/>
        <w:right w:val="none" w:sz="0" w:space="0" w:color="auto"/>
      </w:divBdr>
    </w:div>
    <w:div w:id="2141259486">
      <w:bodyDiv w:val="1"/>
      <w:marLeft w:val="0"/>
      <w:marRight w:val="0"/>
      <w:marTop w:val="0"/>
      <w:marBottom w:val="0"/>
      <w:divBdr>
        <w:top w:val="none" w:sz="0" w:space="0" w:color="auto"/>
        <w:left w:val="none" w:sz="0" w:space="0" w:color="auto"/>
        <w:bottom w:val="none" w:sz="0" w:space="0" w:color="auto"/>
        <w:right w:val="none" w:sz="0" w:space="0" w:color="auto"/>
      </w:divBdr>
    </w:div>
    <w:div w:id="2141411839">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1461607">
      <w:bodyDiv w:val="1"/>
      <w:marLeft w:val="0"/>
      <w:marRight w:val="0"/>
      <w:marTop w:val="0"/>
      <w:marBottom w:val="0"/>
      <w:divBdr>
        <w:top w:val="none" w:sz="0" w:space="0" w:color="auto"/>
        <w:left w:val="none" w:sz="0" w:space="0" w:color="auto"/>
        <w:bottom w:val="none" w:sz="0" w:space="0" w:color="auto"/>
        <w:right w:val="none" w:sz="0" w:space="0" w:color="auto"/>
      </w:divBdr>
    </w:div>
    <w:div w:id="2141877209">
      <w:bodyDiv w:val="1"/>
      <w:marLeft w:val="0"/>
      <w:marRight w:val="0"/>
      <w:marTop w:val="0"/>
      <w:marBottom w:val="0"/>
      <w:divBdr>
        <w:top w:val="none" w:sz="0" w:space="0" w:color="auto"/>
        <w:left w:val="none" w:sz="0" w:space="0" w:color="auto"/>
        <w:bottom w:val="none" w:sz="0" w:space="0" w:color="auto"/>
        <w:right w:val="none" w:sz="0" w:space="0" w:color="auto"/>
      </w:divBdr>
    </w:div>
    <w:div w:id="2142112562">
      <w:bodyDiv w:val="1"/>
      <w:marLeft w:val="0"/>
      <w:marRight w:val="0"/>
      <w:marTop w:val="0"/>
      <w:marBottom w:val="0"/>
      <w:divBdr>
        <w:top w:val="none" w:sz="0" w:space="0" w:color="auto"/>
        <w:left w:val="none" w:sz="0" w:space="0" w:color="auto"/>
        <w:bottom w:val="none" w:sz="0" w:space="0" w:color="auto"/>
        <w:right w:val="none" w:sz="0" w:space="0" w:color="auto"/>
      </w:divBdr>
    </w:div>
    <w:div w:id="2142381264">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033162">
      <w:bodyDiv w:val="1"/>
      <w:marLeft w:val="0"/>
      <w:marRight w:val="0"/>
      <w:marTop w:val="0"/>
      <w:marBottom w:val="0"/>
      <w:divBdr>
        <w:top w:val="none" w:sz="0" w:space="0" w:color="auto"/>
        <w:left w:val="none" w:sz="0" w:space="0" w:color="auto"/>
        <w:bottom w:val="none" w:sz="0" w:space="0" w:color="auto"/>
        <w:right w:val="none" w:sz="0" w:space="0" w:color="auto"/>
      </w:divBdr>
    </w:div>
    <w:div w:id="2143232189">
      <w:bodyDiv w:val="1"/>
      <w:marLeft w:val="0"/>
      <w:marRight w:val="0"/>
      <w:marTop w:val="0"/>
      <w:marBottom w:val="0"/>
      <w:divBdr>
        <w:top w:val="none" w:sz="0" w:space="0" w:color="auto"/>
        <w:left w:val="none" w:sz="0" w:space="0" w:color="auto"/>
        <w:bottom w:val="none" w:sz="0" w:space="0" w:color="auto"/>
        <w:right w:val="none" w:sz="0" w:space="0" w:color="auto"/>
      </w:divBdr>
    </w:div>
    <w:div w:id="2143493907">
      <w:bodyDiv w:val="1"/>
      <w:marLeft w:val="0"/>
      <w:marRight w:val="0"/>
      <w:marTop w:val="0"/>
      <w:marBottom w:val="0"/>
      <w:divBdr>
        <w:top w:val="none" w:sz="0" w:space="0" w:color="auto"/>
        <w:left w:val="none" w:sz="0" w:space="0" w:color="auto"/>
        <w:bottom w:val="none" w:sz="0" w:space="0" w:color="auto"/>
        <w:right w:val="none" w:sz="0" w:space="0" w:color="auto"/>
      </w:divBdr>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225287">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5460837">
      <w:bodyDiv w:val="1"/>
      <w:marLeft w:val="0"/>
      <w:marRight w:val="0"/>
      <w:marTop w:val="0"/>
      <w:marBottom w:val="0"/>
      <w:divBdr>
        <w:top w:val="none" w:sz="0" w:space="0" w:color="auto"/>
        <w:left w:val="none" w:sz="0" w:space="0" w:color="auto"/>
        <w:bottom w:val="none" w:sz="0" w:space="0" w:color="auto"/>
        <w:right w:val="none" w:sz="0" w:space="0" w:color="auto"/>
      </w:divBdr>
    </w:div>
    <w:div w:id="2145654493">
      <w:bodyDiv w:val="1"/>
      <w:marLeft w:val="0"/>
      <w:marRight w:val="0"/>
      <w:marTop w:val="0"/>
      <w:marBottom w:val="0"/>
      <w:divBdr>
        <w:top w:val="none" w:sz="0" w:space="0" w:color="auto"/>
        <w:left w:val="none" w:sz="0" w:space="0" w:color="auto"/>
        <w:bottom w:val="none" w:sz="0" w:space="0" w:color="auto"/>
        <w:right w:val="none" w:sz="0" w:space="0" w:color="auto"/>
      </w:divBdr>
    </w:div>
    <w:div w:id="2146197555">
      <w:bodyDiv w:val="1"/>
      <w:marLeft w:val="0"/>
      <w:marRight w:val="0"/>
      <w:marTop w:val="0"/>
      <w:marBottom w:val="0"/>
      <w:divBdr>
        <w:top w:val="none" w:sz="0" w:space="0" w:color="auto"/>
        <w:left w:val="none" w:sz="0" w:space="0" w:color="auto"/>
        <w:bottom w:val="none" w:sz="0" w:space="0" w:color="auto"/>
        <w:right w:val="none" w:sz="0" w:space="0" w:color="auto"/>
      </w:divBdr>
    </w:div>
    <w:div w:id="2146659096">
      <w:bodyDiv w:val="1"/>
      <w:marLeft w:val="0"/>
      <w:marRight w:val="0"/>
      <w:marTop w:val="0"/>
      <w:marBottom w:val="0"/>
      <w:divBdr>
        <w:top w:val="none" w:sz="0" w:space="0" w:color="auto"/>
        <w:left w:val="none" w:sz="0" w:space="0" w:color="auto"/>
        <w:bottom w:val="none" w:sz="0" w:space="0" w:color="auto"/>
        <w:right w:val="none" w:sz="0" w:space="0" w:color="auto"/>
      </w:divBdr>
    </w:div>
    <w:div w:id="2147163236">
      <w:bodyDiv w:val="1"/>
      <w:marLeft w:val="0"/>
      <w:marRight w:val="0"/>
      <w:marTop w:val="0"/>
      <w:marBottom w:val="0"/>
      <w:divBdr>
        <w:top w:val="none" w:sz="0" w:space="0" w:color="auto"/>
        <w:left w:val="none" w:sz="0" w:space="0" w:color="auto"/>
        <w:bottom w:val="none" w:sz="0" w:space="0" w:color="auto"/>
        <w:right w:val="none" w:sz="0" w:space="0" w:color="auto"/>
      </w:divBdr>
    </w:div>
    <w:div w:id="2147164506">
      <w:bodyDiv w:val="1"/>
      <w:marLeft w:val="0"/>
      <w:marRight w:val="0"/>
      <w:marTop w:val="0"/>
      <w:marBottom w:val="0"/>
      <w:divBdr>
        <w:top w:val="none" w:sz="0" w:space="0" w:color="auto"/>
        <w:left w:val="none" w:sz="0" w:space="0" w:color="auto"/>
        <w:bottom w:val="none" w:sz="0" w:space="0" w:color="auto"/>
        <w:right w:val="none" w:sz="0" w:space="0" w:color="auto"/>
      </w:divBdr>
    </w:div>
    <w:div w:id="2147234467">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microsoft.com/office/2011/relationships/commentsExtended" Target="commentsExtended.xml"/><Relationship Id="rId18" Type="http://schemas.openxmlformats.org/officeDocument/2006/relationships/hyperlink" Target="https://doi.org/10.5281/zenodo.10177575" TargetMode="Externa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microsoft.com/office/2018/08/relationships/commentsExtensible" Target="commentsExtensible.xml"/><Relationship Id="rId23" Type="http://schemas.microsoft.com/office/2011/relationships/people" Target="people.xml"/><Relationship Id="rId10" Type="http://schemas.openxmlformats.org/officeDocument/2006/relationships/footer" Target="footer2.xml"/><Relationship Id="rId19" Type="http://schemas.openxmlformats.org/officeDocument/2006/relationships/hyperlink" Target="https://github.com/eaperkowski/NxCO2xI_ms_data" TargetMode="Externa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13EBFE-3D99-8248-A1EB-DB06C64D8045}"/>
      </w:docPartPr>
      <w:docPartBody>
        <w:p w:rsidR="007D7BCF" w:rsidRDefault="007A3ECA">
          <w:r w:rsidRPr="00CC0FB2">
            <w:rPr>
              <w:rStyle w:val="PlaceholderText"/>
            </w:rPr>
            <w:t>Click or tap here to enter text.</w:t>
          </w:r>
        </w:p>
      </w:docPartBody>
    </w:docPart>
    <w:docPart>
      <w:docPartPr>
        <w:name w:val="1635F48E4D48A64BAE23E7577D5129D4"/>
        <w:category>
          <w:name w:val="General"/>
          <w:gallery w:val="placeholder"/>
        </w:category>
        <w:types>
          <w:type w:val="bbPlcHdr"/>
        </w:types>
        <w:behaviors>
          <w:behavior w:val="content"/>
        </w:behaviors>
        <w:guid w:val="{D1C53775-A24E-B44E-B1FC-EFD2C12DFFE4}"/>
      </w:docPartPr>
      <w:docPartBody>
        <w:p w:rsidR="007D7BCF" w:rsidRDefault="007A3ECA" w:rsidP="007A3ECA">
          <w:pPr>
            <w:pStyle w:val="1635F48E4D48A64BAE23E7577D5129D4"/>
          </w:pPr>
          <w:r w:rsidRPr="00CC0FB2">
            <w:rPr>
              <w:rStyle w:val="PlaceholderText"/>
            </w:rPr>
            <w:t>Click or tap here to enter text.</w:t>
          </w:r>
        </w:p>
      </w:docPartBody>
    </w:docPart>
    <w:docPart>
      <w:docPartPr>
        <w:name w:val="C66FB88AA5796443BD45045D32E48726"/>
        <w:category>
          <w:name w:val="General"/>
          <w:gallery w:val="placeholder"/>
        </w:category>
        <w:types>
          <w:type w:val="bbPlcHdr"/>
        </w:types>
        <w:behaviors>
          <w:behavior w:val="content"/>
        </w:behaviors>
        <w:guid w:val="{3D3BCD56-7555-0248-A4A3-2FB1E2C9A22F}"/>
      </w:docPartPr>
      <w:docPartBody>
        <w:p w:rsidR="007D7BCF" w:rsidRDefault="007A3ECA" w:rsidP="007A3ECA">
          <w:pPr>
            <w:pStyle w:val="C66FB88AA5796443BD45045D32E48726"/>
          </w:pPr>
          <w:r w:rsidRPr="00CC0FB2">
            <w:rPr>
              <w:rStyle w:val="PlaceholderText"/>
            </w:rPr>
            <w:t>Click or tap here to enter text.</w:t>
          </w:r>
        </w:p>
      </w:docPartBody>
    </w:docPart>
    <w:docPart>
      <w:docPartPr>
        <w:name w:val="646A21C07C6B7D4CB2ADAB1281C804E9"/>
        <w:category>
          <w:name w:val="General"/>
          <w:gallery w:val="placeholder"/>
        </w:category>
        <w:types>
          <w:type w:val="bbPlcHdr"/>
        </w:types>
        <w:behaviors>
          <w:behavior w:val="content"/>
        </w:behaviors>
        <w:guid w:val="{098E4772-D38A-7944-86AF-26A63ACCB827}"/>
      </w:docPartPr>
      <w:docPartBody>
        <w:p w:rsidR="000308C9" w:rsidRDefault="00F05466" w:rsidP="00F05466">
          <w:pPr>
            <w:pStyle w:val="646A21C07C6B7D4CB2ADAB1281C804E9"/>
          </w:pPr>
          <w:r w:rsidRPr="00CC0FB2">
            <w:rPr>
              <w:rStyle w:val="PlaceholderText"/>
            </w:rPr>
            <w:t>Click or tap here to enter text.</w:t>
          </w:r>
        </w:p>
      </w:docPartBody>
    </w:docPart>
    <w:docPart>
      <w:docPartPr>
        <w:name w:val="6B2776CE8786CF48B96E5A9F0A2BDEB2"/>
        <w:category>
          <w:name w:val="General"/>
          <w:gallery w:val="placeholder"/>
        </w:category>
        <w:types>
          <w:type w:val="bbPlcHdr"/>
        </w:types>
        <w:behaviors>
          <w:behavior w:val="content"/>
        </w:behaviors>
        <w:guid w:val="{A3D8349D-4E02-3E4C-8457-F1EA2470F7F4}"/>
      </w:docPartPr>
      <w:docPartBody>
        <w:p w:rsidR="000308C9" w:rsidRDefault="00F05466" w:rsidP="00F05466">
          <w:pPr>
            <w:pStyle w:val="6B2776CE8786CF48B96E5A9F0A2BDEB2"/>
          </w:pPr>
          <w:r w:rsidRPr="00CC0FB2">
            <w:rPr>
              <w:rStyle w:val="PlaceholderText"/>
            </w:rPr>
            <w:t>Click or tap here to enter text.</w:t>
          </w:r>
        </w:p>
      </w:docPartBody>
    </w:docPart>
    <w:docPart>
      <w:docPartPr>
        <w:name w:val="9B29C1469EE6804A8692E9457175DE1A"/>
        <w:category>
          <w:name w:val="General"/>
          <w:gallery w:val="placeholder"/>
        </w:category>
        <w:types>
          <w:type w:val="bbPlcHdr"/>
        </w:types>
        <w:behaviors>
          <w:behavior w:val="content"/>
        </w:behaviors>
        <w:guid w:val="{D7CCDC2C-76AE-7C43-ADA1-F430ECE66855}"/>
      </w:docPartPr>
      <w:docPartBody>
        <w:p w:rsidR="00791912" w:rsidRDefault="00180340" w:rsidP="00180340">
          <w:pPr>
            <w:pStyle w:val="9B29C1469EE6804A8692E9457175DE1A"/>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ECA"/>
    <w:rsid w:val="000308C9"/>
    <w:rsid w:val="000B602B"/>
    <w:rsid w:val="001161C4"/>
    <w:rsid w:val="0014777C"/>
    <w:rsid w:val="00180340"/>
    <w:rsid w:val="001B5862"/>
    <w:rsid w:val="001E14C1"/>
    <w:rsid w:val="00224347"/>
    <w:rsid w:val="003B0230"/>
    <w:rsid w:val="003E48DC"/>
    <w:rsid w:val="00403AF6"/>
    <w:rsid w:val="00456880"/>
    <w:rsid w:val="004A198D"/>
    <w:rsid w:val="00712898"/>
    <w:rsid w:val="00791912"/>
    <w:rsid w:val="007A3ECA"/>
    <w:rsid w:val="007D7BCF"/>
    <w:rsid w:val="00904102"/>
    <w:rsid w:val="00A26E80"/>
    <w:rsid w:val="00A73C83"/>
    <w:rsid w:val="00AC69B1"/>
    <w:rsid w:val="00B123FD"/>
    <w:rsid w:val="00B56F4E"/>
    <w:rsid w:val="00C653B8"/>
    <w:rsid w:val="00CF280E"/>
    <w:rsid w:val="00DB3F2D"/>
    <w:rsid w:val="00EE6495"/>
    <w:rsid w:val="00F05466"/>
    <w:rsid w:val="00FA5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653B8"/>
    <w:rPr>
      <w:color w:val="808080"/>
    </w:rPr>
  </w:style>
  <w:style w:type="paragraph" w:customStyle="1" w:styleId="1635F48E4D48A64BAE23E7577D5129D4">
    <w:name w:val="1635F48E4D48A64BAE23E7577D5129D4"/>
    <w:rsid w:val="007A3ECA"/>
  </w:style>
  <w:style w:type="paragraph" w:customStyle="1" w:styleId="C66FB88AA5796443BD45045D32E48726">
    <w:name w:val="C66FB88AA5796443BD45045D32E48726"/>
    <w:rsid w:val="007A3ECA"/>
  </w:style>
  <w:style w:type="paragraph" w:customStyle="1" w:styleId="646A21C07C6B7D4CB2ADAB1281C804E9">
    <w:name w:val="646A21C07C6B7D4CB2ADAB1281C804E9"/>
    <w:rsid w:val="00F05466"/>
  </w:style>
  <w:style w:type="paragraph" w:customStyle="1" w:styleId="6B2776CE8786CF48B96E5A9F0A2BDEB2">
    <w:name w:val="6B2776CE8786CF48B96E5A9F0A2BDEB2"/>
    <w:rsid w:val="00F05466"/>
  </w:style>
  <w:style w:type="paragraph" w:customStyle="1" w:styleId="9B29C1469EE6804A8692E9457175DE1A">
    <w:name w:val="9B29C1469EE6804A8692E9457175DE1A"/>
    <w:rsid w:val="00180340"/>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bb011c84-23ea-484c-a600-7cfbca83c9c0&quot;,&quot;properties&quot;:{&quot;noteIndex&quot;:0},&quot;isEdited&quot;:false,&quot;manualOverride&quot;:{&quot;citeprocText&quot;:&quot;(Hungate &lt;i&gt;et al.&lt;/i&gt;, 2003; Prentice &lt;i&gt;et al.&lt;/i&gt;, 2015; Davies-Barnard &lt;i&gt;et al.&lt;/i&gt;, 2020; Kou-Giesbrecht &lt;i&gt;et al.&lt;/i&gt;, 2023)&quot;,&quot;isManuallyOverridden&quot;:false,&quot;manualOverrideText&quot;:&quot;&quot;},&quot;citationTag&quot;:&quot;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7IERhdmllcy1CYXJuYXJkIDxpPmV0IGFsLjwvaT4sIDIwMjA7IEtvdS1HaWVzYnJlY2h0IDxpPmV0IGFsLjwvaT4sIDIwMjM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LCJjb250YWluZXItdGl0bGUtc2hvcnQiOiIifSwiaXNUZW1wb3JhcnkiOmZhbHNlfV19&quot;,&quot;citationItems&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452ef89e-af4f-4110-ad7f-00202acdf534&quot;,&quot;properties&quot;:{&quot;noteIndex&quot;:0},&quot;isEdited&quot;:false,&quot;manualOverride&quot;:{&quot;citeprocText&quot;:&quot;(Davies-Barnard &lt;i&gt;et al.&lt;/i&gt;, 2020)&quot;,&quot;isManuallyOverridden&quot;:false,&quot;manualOverrideText&quot;:&quot;&quot;},&quot;citationTag&quot;:&quot;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66e622a1-8570-4d6b-8b74-44ee5aae766e&quot;,&quot;properties&quot;:{&quot;noteIndex&quot;:0},&quot;isEdited&quot;:false,&quot;manualOverride&quot;:{&quot;citeprocText&quot;:&quot;(Friedlingstein &lt;i&gt;et al.&lt;/i&gt;, 2014; Wieder &lt;i&gt;et al.&lt;/i&gt;, 2015; Arora &lt;i&gt;et al.&lt;/i&gt;, 2020; Meyerholt &lt;i&gt;et al.&lt;/i&gt;, 2020)&quot;,&quot;isManuallyOverridden&quot;:false,&quot;manualOverrideText&quot;:&quot;&quot;},&quot;citationTag&quot;:&quot;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citationID&quot;:&quot;MENDELEY_CITATION_c02c8067-6ae3-4e90-b667-33e73cde4d22&quot;,&quot;properties&quot;:{&quot;noteIndex&quot;:0},&quot;isEdited&quot;:false,&quot;manualOverride&quot;:{&quot;citeprocText&quot;:&quot;(Medlyn &lt;i&gt;et al.&lt;/i&gt;, 1999; Ainsworth &amp;#38; Long, 2005; Bernacchi &lt;i&gt;et al.&lt;/i&gt;, 2005; Lee &lt;i&gt;et al.&lt;/i&gt;, 2011; Poorter &lt;i&gt;et al.&lt;/i&gt;, 2022)&quot;,&quot;isManuallyOverridden&quot;:false,&quot;manualOverrideText&quot;:&quot;&quot;},&quot;citationTag&quot;:&quot;MENDELEY_CITATION_v3_eyJjaXRhdGlvbklEIjoiTUVOREVMRVlfQ0lUQVRJT05fYzAyYzgwNjctNmFlMy00ZTkwLWI2NjctMzNlNzNjZGU0ZDIyIiwicHJvcGVydGllcyI6eyJub3RlSW5kZXgiOjB9LCJpc0VkaXRlZCI6ZmFsc2UsIm1hbnVhbE92ZXJyaWRlIjp7ImNpdGVwcm9jVGV4dCI6IihNZWRseW4gPGk+ZXQgYWwuPC9pPiwgMTk5OTsgQWluc3dvcnRoICYjMzg7IExvbmcsIDIwMDU7IEJlcm5hY2NoaSA8aT5ldCBhbC48L2k+LCAyMDA1OyBMZWUgPGk+ZXQgYWwuPC9pPiwgMjAxMT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&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d5386c1d-c308-3878-8df7-1037a2a9edb5&quot;,&quot;itemData&quot;:{&quot;type&quot;:&quot;article-journal&quot;,&quot;id&quot;:&quot;d5386c1d-c308-3878-8df7-1037a2a9edb5&quot;,&quot;title&quot;:&quot;Effects of elevated [CO&lt;sub&gt;2&lt;/sub&gt;] on photosynthesis in European forest species: A meta-analysis of model parameters&quot;,&quot;author&quot;:[{&quot;family&quot;:&quot;Medlyn&quot;,&quot;given&quot;:&quot;Belinda E.&quot;,&quot;parse-names&quot;:false,&quot;dropping-particle&quot;:&quot;&quot;,&quot;non-dropping-particle&quot;:&quot;&quot;},{&quot;family&quot;:&quot;Badeck&quot;,&quot;given&quot;:&quot;F. W.&quot;,&quot;parse-names&quot;:false,&quot;dropping-particle&quot;:&quot;&quot;,&quot;non-dropping-particle&quot;:&quot;&quot;},{&quot;family&quot;:&quot;Pury&quot;,&quot;given&quot;:&quot;D. G.G.&quot;,&quot;parse-names&quot;:false,&quot;dropping-particle&quot;:&quot;&quot;,&quot;non-dropping-particle&quot;:&quot;De&quot;},{&quot;family&quot;:&quot;Barton&quot;,&quot;given&quot;:&quot;C. V.M.&quot;,&quot;parse-names&quot;:false,&quot;dropping-particle&quot;:&quot;&quot;,&quot;non-dropping-particle&quot;:&quot;&quot;},{&quot;family&quot;:&quot;Broadmeadow&quot;,&quot;given&quot;:&quot;M.&quot;,&quot;parse-names&quot;:false,&quot;dropping-particle&quot;:&quot;&quot;,&quot;non-dropping-particle&quot;:&quot;&quot;},{&quot;family&quot;:&quot;Ceulemans&quot;,&quot;given&quot;:&quot;R.&quot;,&quot;parse-names&quot;:false,&quot;dropping-particle&quot;:&quot;&quot;,&quot;non-dropping-particle&quot;:&quot;&quot;},{&quot;family&quot;:&quot;Angelis&quot;,&quot;given&quot;:&quot;P.&quot;,&quot;parse-names&quot;:false,&quot;dropping-particle&quot;:&quot;&quot;,&quot;non-dropping-particle&quot;:&quot;De&quot;},{&quot;family&quot;:&quot;Forstreuter&quot;,&quot;given&quot;:&quot;M.&quot;,&quot;parse-names&quot;:false,&quot;dropping-particle&quot;:&quot;&quot;,&quot;non-dropping-particle&quot;:&quot;&quot;},{&quot;family&quot;:&quot;Jach&quot;,&quot;given&quot;:&quot;M. E.&quot;,&quot;parse-names&quot;:false,&quot;dropping-particle&quot;:&quot;&quot;,&quot;non-dropping-particle&quot;:&quot;&quot;},{&quot;family&quot;:&quot;Kellomäki&quot;,&quot;given&quot;:&quot;S.&quot;,&quot;parse-names&quot;:false,&quot;dropping-particle&quot;:&quot;&quot;,&quot;non-dropping-particle&quot;:&quot;&quot;},{&quot;family&quot;:&quot;Laitat&quot;,&quot;given&quot;:&quot;E.&quot;,&quot;parse-names&quot;:false,&quot;dropping-particle&quot;:&quot;&quot;,&quot;non-dropping-particle&quot;:&quot;&quot;},{&quot;family&quot;:&quot;Marek&quot;,&quot;given&quot;:&quot;M.&quot;,&quot;parse-names&quot;:false,&quot;dropping-particle&quot;:&quot;&quot;,&quot;non-dropping-particle&quot;:&quot;&quot;},{&quot;family&quot;:&quot;Philippot&quot;,&quot;given&quot;:&quot;S.&quot;,&quot;parse-names&quot;:false,&quot;dropping-particle&quot;:&quot;&quot;,&quot;non-dropping-particle&quot;:&quot;&quot;},{&quot;family&quot;:&quot;Rey&quot;,&quot;given&quot;:&quot;A.&quot;,&quot;parse-names&quot;:false,&quot;dropping-particle&quot;:&quot;&quot;,&quot;non-dropping-particle&quot;:&quot;&quot;},{&quot;family&quot;:&quot;Strassemeyer&quot;,&quot;given&quot;:&quot;J.&quot;,&quot;parse-names&quot;:false,&quot;dropping-particle&quot;:&quot;&quot;,&quot;non-dropping-particle&quot;:&quot;&quot;},{&quot;family&quot;:&quot;Laitinen&quot;,&quot;given&quot;:&quot;K.&quot;,&quot;parse-names&quot;:false,&quot;dropping-particle&quot;:&quot;&quot;,&quot;non-dropping-particle&quot;:&quot;&quot;},{&quot;family&quot;:&quot;Liozon&quot;,&quot;given&quot;:&quot;R.&quot;,&quot;parse-names&quot;:false,&quot;dropping-particle&quot;:&quot;&quot;,&quot;non-dropping-particle&quot;:&quot;&quot;},{&quot;family&quot;:&quot;Portier&quot;,&quot;given&quot;:&quot;B.&quot;,&quot;parse-names&quot;:false,&quot;dropping-particle&quot;:&quot;&quot;,&quot;non-dropping-particle&quot;:&quot;&quot;},{&quot;family&quot;:&quot;Roberntz&quot;,&quot;given&quot;:&quot;P.&quot;,&quot;parse-names&quot;:false,&quot;dropping-particle&quot;:&quot;&quot;,&quot;non-dropping-particle&quot;:&quot;&quot;},{&quot;family&quot;:&quot;Wang&quot;,&quot;given&quot;:&quot;K.&quot;,&quot;parse-names&quot;:false,&quot;dropping-particle&quot;:&quot;&quot;,&quot;non-dropping-particle&quot;:&quot;&quot;},{&quot;family&quot;:&quot;Jarvis&quot;,&quot;given&quot;:&quot;P. G.&quot;,&quot;parse-names&quot;:false,&quot;dropping-particle&quot;:&quot;&quot;,&quot;non-dropping-particle&quot;:&quot;&quot;}],&quot;container-title&quot;:&quot;Plant, Cell and Environment&quot;,&quot;container-title-short&quot;:&quot;Plant Cell Environ&quot;,&quot;DOI&quot;:&quot;10.1046/j.1365-3040.1999.00523.x&quot;,&quot;ISSN&quot;:&quot;01407791&quot;,&quot;issued&quot;:{&quot;date-parts&quot;:[[1999]]},&quot;page&quot;:&quot;1475-1495&quot;,&quot;abstract&quot;:&quo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quot;,&quot;issue&quot;:&quot;12&quot;,&quot;volume&quot;:&quot;22&quot;},&quot;isTemporary&quot;:false},{&quot;id&quot;:&quot;8b167036-3331-3d10-b488-38a5d2f598b6&quot;,&quot;itemData&quot;:{&quot;type&quot;:&quot;article-journal&quot;,&quot;id&quot;:&quot;8b167036-3331-3d10-b488-38a5d2f598b6&quot;,&quot;title&quot;:&quot;The growth of soybean under free air [CO2] enrichment (FACE) stimulates photosynthesis while decreasing in vivo Rubisco capacity&quot;,&quot;author&quot;:[{&quot;family&quot;:&quot;Bernacchi&quot;,&quot;given&quot;:&quot;Carl J.&quot;,&quot;parse-names&quot;:false,&quot;dropping-particle&quot;:&quot;&quot;,&quot;non-dropping-particle&quot;:&quot;&quot;},{&quot;family&quot;:&quot;Morgan&quot;,&quot;given&quot;:&quot;Patrick B.&quot;,&quot;parse-names&quot;:false,&quot;dropping-particle&quot;:&quot;&quot;,&quot;non-dropping-particle&quot;:&quot;&quot;},{&quot;family&quot;:&quot;Ort&quot;,&quot;given&quot;:&quot;Donald R.&quot;,&quot;parse-names&quot;:false,&quot;dropping-particle&quot;:&quot;&quot;,&quot;non-dropping-particle&quot;:&quot;&quot;},{&quot;family&quot;:&quot;Long&quot;,&quot;given&quot;:&quot;Stephen P.&quot;,&quot;parse-names&quot;:false,&quot;dropping-particle&quot;:&quot;&quot;,&quot;non-dropping-particle&quot;:&quot;&quot;}],&quot;container-title&quot;:&quot;Planta&quot;,&quot;container-title-short&quot;:&quot;Planta&quot;,&quot;DOI&quot;:&quot;10.1007/s00425-004-1320-8&quot;,&quot;ISSN&quot;:&quot;00320935&quot;,&quot;PMID&quot;:&quot;15252734&quot;,&quot;issued&quot;:{&quot;date-parts&quot;:[[2005]]},&quot;page&quot;:&quot;434-446&quot;,&quot;abstract&quot;:&quo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quot;,&quot;issue&quot;:&quot;3&quot;,&quot;volume&quot;:&quot;220&quot;},&quot;isTemporary&quot;:false}]},{&quot;citationID&quot;:&quot;MENDELEY_CITATION_525d0231-0535-4c13-b239-bfe2d909633a&quot;,&quot;properties&quot;:{&quot;noteIndex&quot;:0},&quot;isEdited&quot;:false,&quot;manualOverride&quot;:{&quot;citeprocText&quot;:&quot;(Curtis, 1996; Drake &lt;i&gt;et al.&lt;/i&gt;, 1997; Ainsworth &amp;#38; Long, 2005; Ainsworth &amp;#38; Rogers, 2007; Lee &lt;i&gt;et al.&lt;/i&gt;, 2011; Pastore &lt;i&gt;et al.&lt;/i&gt;, 2019; Poorter &lt;i&gt;et al.&lt;/i&gt;, 2022)&quot;,&quot;isManuallyOverridden&quot;:false,&quot;manualOverrideText&quot;:&quot;&quot;},&quot;citationTag&quot;:&quot;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40c3c8f9-3f51-3534-9181-1bc7d76f0d1f&quot;,&quot;itemData&quot;:{&quot;DOI&quot;:&quot;10.1111/j.1365-3040.1996.tb00234.x&quot;,&quot;ISSN&quot;:&quot;0140-7791&quot;,&quot;author&quot;:[{&quot;dropping-particle&quot;:&quot;&quot;,&quot;family&quot;:&quot;Curtis&quot;,&quot;given&quot;:&quot;Peter S&quot;,&quot;non-dropping-particle&quot;:&quot;&quot;,&quot;parse-names&quot;:false,&quot;suffix&quot;:&quot;&quot;}],&quot;container-title&quot;:&quot;Plant, Cell and Environment&quot;,&quot;id&quot;:&quot;40c3c8f9-3f51-3534-9181-1bc7d76f0d1f&quot;,&quot;issue&quot;:&quot;2&quot;,&quot;issued&quot;:{&quot;date-parts&quot;:[[&quot;1996&quot;,&quot;2&quot;]]},&quot;page&quot;:&quot;127-137&quot;,&quot;title&quot;:&quot;A meta-analysis of leaf gas exchange and nitrogen in trees grown under elevated carbon dioxide&quot;,&quot;type&quot;:&quot;article-journal&quot;,&quot;volume&quot;:&quot;19&quot;,&quot;container-title-short&quot;:&quot;Plant Cell Environ&quot;},&quot;uris&quot;:[&quot;http://www.mendeley.com/documents/?uuid=9a33c053-d362-45d7-a821-6e32f972601e&quot;],&quot;isTemporary&quot;:false,&quot;legacyDesktopId&quot;:&quot;9a33c053-d362-45d7-a821-6e32f972601e&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089c420a-4d09-4efe-b434-8558d018a804&quot;,&quot;properties&quot;:{&quot;noteIndex&quot;:0},&quot;isEdited&quot;:false,&quot;manualOverride&quot;:{&quot;citeprocText&quot;:&quot;(Coleman &lt;i&gt;et al.&lt;/i&gt;, 1993; Ainsworth &lt;i&gt;et al.&lt;/i&gt;, 2002; Ainsworth &amp;#38; Rogers, 2007; Finzi &lt;i&gt;et al.&lt;/i&gt;, 2007; Poorter &lt;i&gt;et al.&lt;/i&gt;, 2022)&quot;,&quot;isManuallyOverridden&quot;:false,&quot;manualOverrideText&quot;:&quot;&quot;},&quot;citationTag&quot;:&quot;MENDELEY_CITATION_v3_eyJjaXRhdGlvbklEIjoiTUVOREVMRVlfQ0lUQVRJT05fMDg5YzQyMGEtNGQwOS00ZWZlLWI0MzQtODU1OGQwMThhODA0IiwicHJvcGVydGllcyI6eyJub3RlSW5kZXgiOjB9LCJpc0VkaXRlZCI6ZmFsc2UsIm1hbnVhbE92ZXJyaWRlIjp7ImNpdGVwcm9jVGV4dCI6IihDb2xlbWFuIDxpPmV0IGFsLjwvaT4sIDE5OTM7IEFpbnN3b3J0aCA8aT5ldCBhbC48L2k+LCAyMDAyOyBBaW5zd29ydGggJiMzODsgUm9nZXJzLCAyMDA3OyBGaW56aSA8aT5ldCBhbC48L2k+LCAyMDA3OyBQb29ydGVyIDxpPmV0IGFsLjwvaT4sIDIwMjIpIiwiaXNNYW51YWxseU92ZXJyaWRkZW4iOmZhbHNlLCJtYW51YWxPdmVycmlkZVRleHQiOiIifSwiY2l0YXRpb25JdGVtcyI6W3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xzdWI+Mjwvc3ViPl0gZWZmZWN0cyBvbiBzb3liZWFuICg8aT5HbHljaW5lIG1heDwvaT4pIHBoeXNpb2xvZ3ksIGdyb3d0aCBhbmQgeWllbGQiLCJ0eXBlIjoiYXJ0aWNsZS1qb3VybmFsIiwidm9sdW1lIjoiOCIsImNvbnRhaW5lci10aXRsZS1zaG9ydCI6Ikdsb2IgQ2hhbmcgQmlvbCJ9LCJ1cmlzIjpbImh0dHA6Ly93d3cubWVuZGVsZXkuY29tL2RvY3VtZW50cy8/dXVpZD1jZTYzMWU5NS1iMGNlLTQ5ODctOTViZi1mNWE3ODNiZWVkOTgiXSwiaXNUZW1wb3JhcnkiOmZhbHNlLCJsZWdhY3lEZXNrdG9wSWQiOiJjZTYzMWU5NS1iMGNlLTQ5ODctOTViZi1mNWE3ODNiZWVkOTg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XX0=&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5b77d3ed-e98b-312d-b2c1-3201ba47fcb5&quot;,&quot;itemData&quot;:{&quot;type&quot;:&quot;article-journal&quot;,&quot;id&quot;:&quot;5b77d3ed-e98b-312d-b2c1-3201ba47fcb5&quot;,&quot;title&quot;:&quot;Elevated CO&lt;sub&gt;2&lt;/sub&gt; and plant nitrogen-use: is reduced tissue nitrogen concentration size-dependent?&quot;,&quot;author&quot;:[{&quot;family&quot;:&quot;Coleman&quot;,&quot;given&quot;:&quot;J. S.&quot;,&quot;parse-names&quot;:false,&quot;dropping-particle&quot;:&quot;&quot;,&quot;non-dropping-particle&quot;:&quot;&quot;},{&quot;family&quot;:&quot;McConnaughay&quot;,&quot;given&quot;:&quot;K. D.M.&quot;,&quot;parse-names&quot;:false,&quot;dropping-particle&quot;:&quot;&quot;,&quot;non-dropping-particle&quot;:&quot;&quot;},{&quot;family&quot;:&quot;Bazzaz&quot;,&quot;given&quot;:&quot;F. A.&quot;,&quot;parse-names&quot;:false,&quot;dropping-particle&quot;:&quot;&quot;,&quot;non-dropping-particle&quot;:&quot;&quot;}],&quot;container-title&quot;:&quot;Oecologia&quot;,&quot;container-title-short&quot;:&quot;Oecologia&quot;,&quot;DOI&quot;:&quot;10.1007/BF00317671&quot;,&quot;ISSN&quot;:&quot;00298549&quot;,&quot;issued&quot;:{&quot;date-parts&quot;:[[1993]]},&quot;page&quot;:&quot;195-200&quot;,&quot;abstract&quot;:&quo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quot;,&quot;issue&quot;:&quot;2&quot;,&quot;volume&quot;:&quot;93&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lt;sub&gt;2&lt;/sub&gt;&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citationID&quot;:&quot;MENDELEY_CITATION_abc6d4b6-0f36-45f7-9bfc-ca99e1015e1e&quot;,&quot;properties&quot;:{&quot;noteIndex&quot;:0},&quot;isEdited&quot;:false,&quot;manualOverride&quot;:{&quot;isManuallyOverridden&quot;:false,&quot;citeprocText&quot;:&quot;(Nie &lt;i&gt;et al.&lt;/i&gt;, 2013)&quot;,&quot;manualOverrideText&quot;:&quot;&quot;},&quot;citationTag&quot;:&quot;MENDELEY_CITATION_v3_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&quot;,&quot;citationItems&quot;:[{&quot;id&quot;:&quot;002bbff6-ae60-3ab8-abd7-69b84bba7007&quot;,&quot;itemData&quot;:{&quot;type&quot;:&quot;article-journal&quot;,&quot;id&quot;:&quot;002bbff6-ae60-3ab8-abd7-69b84bba7007&quot;,&quot;title&quot;:&quot;Altered root traits due to elevated CO&lt;sub&gt;2&lt;/sub&gt;: A meta-analysis&quot;,&quot;author&quot;:[{&quot;family&quot;:&quot;Nie&quot;,&quot;given&quot;:&quot;Ming&quot;,&quot;parse-names&quot;:false,&quot;dropping-particle&quot;:&quot;&quot;,&quot;non-dropping-particle&quot;:&quot;&quot;},{&quot;family&quot;:&quot;Lu&quot;,&quot;given&quot;:&quot;Meng&quot;,&quot;parse-names&quot;:false,&quot;dropping-particle&quot;:&quot;&quot;,&quot;non-dropping-particle&quot;:&quot;&quot;},{&quot;family&quot;:&quot;Bell&quot;,&quot;given&quot;:&quot;Jennifer&quot;,&quot;parse-names&quot;:false,&quot;dropping-particle&quot;:&quot;&quot;,&quot;non-dropping-particle&quot;:&quot;&quot;},{&quot;family&quot;:&quot;Raut&quot;,&quot;given&quot;:&quot;Swastika&quot;,&quot;parse-names&quot;:false,&quot;dropping-particle&quot;:&quot;&quot;,&quot;non-dropping-particle&quot;:&quot;&quot;},{&quot;family&quot;:&quot;Pendall&quot;,&quot;given&quot;:&quot;Elise&quot;,&quot;parse-names&quot;:false,&quot;dropping-particle&quot;:&quot;&quot;,&quot;non-dropping-particle&quot;:&quot;&quot;}],&quot;container-title&quot;:&quot;Global Ecology and Biogeography&quot;,&quot;DOI&quot;:&quot;10.1111/geb.12062&quot;,&quot;ISSN&quot;:&quot;1466822X&quot;,&quot;issued&quot;:{&quot;date-parts&quot;:[[2013]]},&quot;page&quot;:&quot;1095-1105&quot;,&quot;abstract&quot;:&quo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quot;,&quot;issue&quot;:&quot;10&quot;,&quot;volume&quot;:&quot;22&quot;,&quot;container-title-short&quot;:&quot;&quot;},&quot;isTemporary&quot;:false}]},{&quot;citationID&quot;:&quot;MENDELEY_CITATION_0bf00bf3-36d1-4391-af5a-66c204004e26&quot;,&quot;properties&quot;:{&quot;noteIndex&quot;:0},&quot;isEdited&quot;:false,&quot;manualOverride&quot;:{&quot;isManuallyOverridden&quot;:false,&quot;citeprocText&quot;:&quot;(Luo &lt;i&gt;et al.&lt;/i&gt;, 1994; Poorter &lt;i&gt;et al.&lt;/i&gt;, 2022)&quot;,&quot;manualOverrideText&quot;:&quot;&quot;},&quot;citationTag&quot;:&quot;MENDELEY_CITATION_v3_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XX0=&quot;,&quot;citationItems&quot;:[{&quot;id&quot;:&quot;88e7b93a-06a5-3737-bb65-03ae8d17431d&quot;,&quot;itemData&quot;:{&quot;type&quot;:&quot;article-journal&quot;,&quot;id&quot;:&quot;88e7b93a-06a5-3737-bb65-03ae8d17431d&quot;,&quot;title&quot;:&quot;Predicting responses of photosynthesis and root fraction to elevated [CO&lt;sub&gt;2&lt;/sub&gt;]: interactions among carbon, nitrogen, and growth&quot;,&quot;author&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Plant, Cell &amp; Environment&quot;,&quot;container-title-short&quot;:&quot;Plant Cell Environ&quot;,&quot;DOI&quot;:&quot;10.1111/j.1365-3040.1994.tb02017.x&quot;,&quot;ISSN&quot;:&quot;13653040&quot;,&quot;issued&quot;:{&quot;date-parts&quot;:[[1994]]},&quot;page&quot;:&quot;1195-1204&quot;,&quot;abstract&quot;:&quo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quot;,&quot;issue&quot;:&quot;11&quot;,&quot;volume&quot;:&quot;17&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b7d7aa07-f6b6-4cdb-aa26-a597518981b2&quot;,&quot;properties&quot;:{&quot;noteIndex&quot;:0},&quot;isEdited&quot;:false,&quot;manualOverride&quot;:{&quot;citeprocText&quot;:&quot;(Vitousek &amp;#38; Howarth, 1991; LeBauer &amp;#38; Treseder, 2008)&quot;,&quot;isManuallyOverridden&quot;:false,&quot;manualOverrideText&quot;:&quot;&quot;},&quot;citationTag&quot;:&quot;MENDELEY_CITATION_v3_eyJjaXRhdGlvbklEIjoiTUVOREVMRVlfQ0lUQVRJT05fYjdkN2FhMDctZjZiNi00Y2RiLWFhMjYtYTU5NzUxODk4MWIyIiwicHJvcGVydGllcyI6eyJub3RlSW5kZXgiOjB9LCJpc0VkaXRlZCI6ZmFsc2UsIm1hbnVhbE92ZXJyaWRlIjp7ImNpdGVwcm9jVGV4dCI6IihWaXRvdXNlayAmIzM4OyBIb3dhcnRoLCAxOTkxOyB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ba476d29-c5e5-31c2-99d9-3b6f3e080aea&quot;,&quot;itemData&quot;:{&quot;type&quot;:&quot;article-journal&quot;,&quot;id&quot;:&quot;ba476d29-c5e5-31c2-99d9-3b6f3e080aea&quot;,&quot;title&quot;:&quot;Nitrogen limitation on land and in the sea: How can it occur?&quot;,&quot;author&quot;:[{&quot;family&quot;:&quot;Vitousek&quot;,&quot;given&quot;:&quot;Peter M.&quot;,&quot;parse-names&quot;:false,&quot;dropping-particle&quot;:&quot;&quot;,&quot;non-dropping-particle&quot;:&quot;&quot;},{&quot;family&quot;:&quot;Howarth&quot;,&quot;given&quot;:&quot;Robert W.&quot;,&quot;parse-names&quot;:false,&quot;dropping-particle&quot;:&quot;&quot;,&quot;non-dropping-particle&quot;:&quot;&quot;}],&quot;container-title&quot;:&quot;Biogeochemistry&quot;,&quot;container-title-short&quot;:&quot;Biogeochemistry&quot;,&quot;DOI&quot;:&quot;10.1007/BF00002772&quot;,&quot;ISSN&quot;:&quot;01682563&quot;,&quot;issued&quot;:{&quot;date-parts&quot;:[[1991]]},&quot;page&quot;:&quot;87-115&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issue&quot;:&quot;2&quot;,&quot;volume&quot;:&quot;13&quot;},&quot;isTemporary&quot;:false}]},{&quot;citationID&quot;:&quot;MENDELEY_CITATION_f17cb9e0-84a1-44e6-8918-afacd6743376&quot;,&quot;properties&quot;:{&quot;noteIndex&quot;:0},&quot;isEdited&quot;:false,&quot;manualOverride&quot;:{&quot;citeprocText&quot;:&quot;(Luo &lt;i&gt;et al.&lt;/i&gt;, 2004)&quot;,&quot;isManuallyOverridden&quot;:false,&quot;manualOverrideText&quot;:&quot;&quot;},&quot;citationTag&quot;:&quot;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e54a0581-affa-4463-9e81-06997ed3faef&quot;,&quot;properties&quot;:{&quot;noteIndex&quot;:0},&quot;isEdited&quot;:false,&quot;manualOverride&quot;:{&quot;citeprocText&quot;:&quot;(Reich &lt;i&gt;et al.&lt;/i&gt;, 2006; Norby &lt;i&gt;et al.&lt;/i&gt;, 2010)&quot;,&quot;isManuallyOverridden&quot;:false,&quot;manualOverrideText&quot;:&quot;&quot;},&quot;citationTag&quot;:&quot;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4624fe5a-377c-5bf5-8af4-cb2e52e95c5f&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4624fe5a-377c-5bf5-8af4-cb2e52e95c5f&quot;,&quot;issue&quot;:&quot;45&quot;,&quot;issued&quot;:{&quot;date-parts&quot;:[[&quot;2010&quot;]]},&quot;page&quot;:&quot;19368-19373&quot;,&quot;title&quot;:&quot;CO&lt;sub&gt;2&lt;/sub&gt; enhancement of forest productivity constrained by limited nitrogen availability&quot;,&quot;type&quot;:&quot;article-journal&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01e3e44b-1c7f-4aa5-959f-211488cfefc2&quot;,&quot;properties&quot;:{&quot;noteIndex&quot;:0},&quot;isEdited&quot;:false,&quot;manualOverride&quot;:{&quot;citeprocText&quot;:&quot;(Finzi &lt;i&gt;et al.&lt;/i&gt;, 2006; Moore &lt;i&gt;et al.&lt;/i&gt;, 2006; Liang &lt;i&gt;et al.&lt;/i&gt;, 2016)&quot;,&quot;isManuallyOverridden&quot;:false,&quot;manualOverrideText&quot;:&quot;&quot;},&quot;citationTag&quot;:&quot;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lt;sub&gt;2&lt;/sub&gt;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id&quot;:&quot;83926194-70a4-54f8-ada9-023bb99dfc9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83926194-70a4-54f8-ada9-023bb99dfc9d&quot;,&quot;issue&quot;:&quot;8&quot;,&quot;issued&quot;:{&quot;date-parts&quot;:[[&quot;2006&quot;]]},&quot;page&quot;:&quot;1367-1377&quot;,&quot;title&quot;:&quot;Annual basal area increment and growth duration of &lt;i&gt;Pinus taeda&lt;/i&gt;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citationID&quot;:&quot;MENDELEY_CITATION_b75892ce-6c3a-4df2-9185-2bcdf43bfdfe&quot;,&quot;properties&quot;:{&quot;noteIndex&quot;:0},&quot;isEdited&quot;:false,&quot;manualOverride&quot;:{&quot;isManuallyOverridden&quot;:false,&quot;citeprocText&quot;:&quot;(Field &amp;#38; Mooney, 1986; Evans, 1989; Evans &amp;#38; Seemann, 1989; Walker &lt;i&gt;et al.&lt;/i&gt;, 2014; Liang &lt;i&gt;et al.&lt;/i&gt;, 2020)&quot;,&quot;manualOverrideText&quot;:&quot;&quot;},&quot;citationTag&quot;:&quot;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7IEV2YW5zICYjMzg7IFNlZW1hbm4sIDE5ODk7IFdhbGtlciA8aT5ldCBhbC48L2k+LCAyMDE0OyBMaWFuZyA8aT5ldCBhbC48L2k+LCAyMDIwKSI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mlzVGVtcG9yYXJ5IjpmYWxzZX0seyJpZCI6ImQ3M2ZmZTkyLTc1NjQtMzQzYS1hZDU2LWY0ODBmMGVmZTdiYiIsIml0ZW1EYXRhIjp7InR5cGUiOiJhcnRpY2xlLWpvdXJuYWwiLCJpZCI6ImQ3M2ZmZTkyLTc1NjQtMzQzYS1hZDU2LWY0ODBmMGVmZTdiYi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E0MzItMTkzOSIsImlzc3VlZCI6eyJkYXRlLXBhcnRzIjpbWzE5ODldXX0sInBhZ2UiOiI5LTE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pc3N1ZSI6IjEiLCJ2b2x1bWUiOiI3O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V19&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23f92dd8-c591-4341-9568-efad962ec4d2&quot;,&quot;properties&quot;:{&quot;noteIndex&quot;:0},&quot;isEdited&quot;:false,&quot;manualOverride&quot;:{&quot;citeprocText&quot;:&quot;(Crous &lt;i&gt;et al.&lt;/i&gt;, 2010; Lee &lt;i&gt;et al.&lt;/i&gt;, 2011; Pastore &lt;i&gt;et al.&lt;/i&gt;, 2019)&quot;,&quot;isManuallyOverridden&quot;:false,&quot;manualOverrideText&quot;:&quot;&quot;},&quot;citationTag&quot;:&quot;MENDELEY_CITATION_v3_eyJjaXRhdGlvbklEIjoiTUVOREVMRVlfQ0lUQVRJT05fMjNmOTJkZDgtYzU5MS00MzQxLTk1NjgtZWZhZDk2MmVjNGQy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79b178f3-e5f8-4f58-b5d2-10102ba7e630&quot;,&quot;properties&quot;:{&quot;noteIndex&quot;:0},&quot;isEdited&quot;:false,&quot;manualOverride&quot;:{&quot;citeprocText&quot;:&quot;(Dong &lt;i&gt;et al.&lt;/i&gt;, 2017, 2020, 2022a; Paillassa &lt;i&gt;et al.&lt;/i&gt;, 2020; Peng &lt;i&gt;et al.&lt;/i&gt;, 2021; Waring &lt;i&gt;et al.&lt;/i&gt;, 2023)&quot;,&quot;isManuallyOverridden&quot;:false,&quot;manualOverrideText&quot;:&quot;&quot;},&quot;citationTag&quot;:&quot;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ad45d383-9574-3ee0-95f0-50e40e3f4de2&quot;,&quot;itemData&quot;:{&quot;DOI&quot;:&quot;10.1111/nph.16558&quot;,&quot;ISSN&quot;:&quot;0028-646X&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ad45d383-9574-3ee0-95f0-50e40e3f4de2&quot;,&quot;issue&quot;:&quot;1&quot;,&quot;issued&quot;:{&quot;date-parts&quot;:[[&quot;2020&quot;,&quot;3&quot;]]},&quot;page&quot;:&quot;82-94&quot;,&quot;publisher&quot;:&quot;John Wiley &amp; Sons, Ltd&quot;,&quot;title&quot;:&quot;Components of leaf-trait variation along environmental gradients&quot;,&quot;type&quot;:&quot;article-journal&quot;,&quot;volume&quot;:&quot;228&quot;,&quot;container-title-short&quot;:&quot;&quot;},&quot;uris&quot;:[&quot;http://www.mendeley.com/documents/?uuid=fdb180d5-9aab-43ff-8446-0cf26ab32ec0&quot;],&quot;isTemporary&quot;:false,&quot;legacyDesktopId&quot;:&quot;fdb180d5-9aab-43ff-8446-0cf26ab32ec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756e6698-fa49-460a-9ed4-8cfe9cf2eac8&quot;,&quot;properties&quot;:{&quot;noteIndex&quot;:0},&quot;isEdited&quot;:false,&quot;manualOverride&quot;:{&quot;citeprocText&quot;:&quot;(Harrison &lt;i&gt;et al.&lt;/i&gt;, 2021)&quot;,&quot;isManuallyOverridden&quot;:false,&quot;manualOverrideText&quot;:&quot;&quot;},&quot;citationTag&quot;:&quot;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lzc3VlIjoiNiIsInZvbHVtZSI6IjIzMSIsImNvbnRhaW5lci10aXRsZS1zaG9ydCI6IiJ9LCJpc1RlbXBvcmFyeSI6ZmFsc2V9XX0=&quot;,&quot;citationItems&quot;:[{&quot;id&quot;:&quot;d81a043e-3119-388c-8aa6-ce4ee8dd697a&quot;,&quot;itemData&quot;:{&quot;type&quot;:&quot;article-journal&quot;,&quot;id&quot;:&quot;d81a043e-3119-388c-8aa6-ce4ee8dd697a&quot;,&quot;title&quot;:&quot;Eco-evolutionary optimality as a means to improve vegetation and land-surface models&quot;,&quot;author&quot;:[{&quot;family&quot;:&quot;Harrison&quot;,&quot;given&quot;:&quot;Sandy P&quot;,&quot;parse-names&quot;:false,&quot;dropping-particle&quot;:&quot;&quot;,&quot;non-dropping-particle&quot;:&quot;&quot;},{&quot;family&quot;:&quot;Cramer&quot;,&quot;given&quot;:&quot;Wolfgang&quot;,&quot;parse-names&quot;:false,&quot;dropping-particle&quot;:&quot;&quot;,&quot;non-dropping-particle&quot;:&quot;&quot;},{&quot;family&quot;:&quot;Franklin&quot;,&quot;given&quot;:&quot;Oskar&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Brännström&quot;,&quot;given&quot;:&quot;Åke&quot;,&quot;parse-names&quot;:false,&quot;dropping-particle&quot;:&quot;&quot;,&quot;non-dropping-particle&quot;:&quot;&quot;},{&quot;family&quot;:&quot;Boer&quot;,&quot;given&quot;:&quot;Hugo&quot;,&quot;parse-names&quot;:false,&quot;dropping-particle&quot;:&quot;&quot;,&quot;non-dropping-particle&quot;:&quot;de&quot;},{&quot;family&quot;:&quot;Dieckmann&quot;,&quot;given&quot;:&quot;Ulf&quot;,&quot;parse-names&quot;:false,&quot;dropping-particle&quot;:&quot;&quot;,&quot;non-dropping-particle&quot;:&quot;&quot;},{&quot;family&quot;:&quot;Joshi&quot;,&quot;given&quot;:&quot;Jaideep&quot;,&quot;parse-names&quot;:false,&quot;dropping-particle&quot;:&quot;&quot;,&quot;non-dropping-particle&quot;:&quot;&quot;},{&quot;family&quot;:&quot;Keenan&quot;,&quot;given&quot;:&quot;Trevor F&quot;,&quot;parse-names&quot;:false,&quot;dropping-particle&quot;:&quot;&quot;,&quot;non-dropping-particle&quot;:&quot;&quot;},{&quot;family&quot;:&quot;Lavergne&quot;,&quot;given&quot;:&quot;Aliénor&quot;,&quot;parse-names&quot;:false,&quot;dropping-particle&quot;:&quot;&quot;,&quot;non-dropping-particle&quot;:&quot;&quot;},{&quot;family&quot;:&quot;Manzoni&quot;,&quot;given&quot;:&quot;Stefano&quot;,&quot;parse-names&quot;:false,&quot;dropping-particle&quot;:&quot;&quot;,&quot;non-dropping-particle&quot;:&quot;&quot;},{&quot;family&quot;:&quot;Mengoli&quot;,&quot;given&quot;:&quot;Giulia&quot;,&quot;parse-names&quot;:false,&quot;dropping-particle&quot;:&quot;&quot;,&quot;non-dropping-particle&quot;:&quot;&quot;},{&quot;family&quot;:&quot;Morfopoulos&quot;,&quot;given&quot;:&quot;Catherine&quot;,&quot;parse-names&quot;:false,&quot;dropping-particle&quot;:&quot;&quot;,&quot;non-dropping-particle&quot;:&quot;&quot;},{&quot;family&quot;:&quot;Peñuelas&quot;,&quot;given&quot;:&quot;Josep&quot;,&quot;parse-names&quot;:false,&quot;dropping-particle&quot;:&quot;&quot;,&quot;non-dropping-particle&quot;:&quot;&quot;},{&quot;family&quot;:&quot;Pietsch&quot;,&quot;given&quot;:&quot;Stephan&quot;,&quot;parse-names&quot;:false,&quot;dropping-particle&quot;:&quot;&quot;,&quot;non-dropping-particle&quot;:&quot;&quot;},{&quot;family&quot;:&quot;Rebel&quot;,&quot;given&quot;:&quot;Karin T&quot;,&quot;parse-names&quot;:false,&quot;dropping-particle&quot;:&quot;&quot;,&quot;non-dropping-particle&quot;:&quot;&quot;},{&quot;family&quot;:&quot;Ryu&quot;,&quot;given&quot;:&quot;Youngryel&quot;,&quot;parse-names&quot;:false,&quot;dropping-particle&quot;:&quot;&quot;,&quot;non-dropping-particle&quot;:&quot;&quot;},{&quot;family&quot;:&quot;Smith&quot;,&quot;given&quot;:&quot;Nicholas G&quot;,&quot;parse-names&quot;:false,&quot;dropping-particle&quot;:&quot;&quot;,&quot;non-dropping-particle&quot;:&quot;&quot;},{&quot;family&quot;:&quot;Stocker&quot;,&quot;given&quot;:&quot;Benjamin D&quot;,&quot;parse-names&quot;:false,&quot;dropping-particle&quot;:&quot;&quot;,&quot;non-dropping-particle&quot;:&quot;&quot;},{&quot;family&quot;:&quot;Wright&quot;,&quot;given&quot;:&quot;Ian J&quot;,&quot;parse-names&quot;:false,&quot;dropping-particle&quot;:&quot;&quot;,&quot;non-dropping-particle&quot;:&quot;&quot;}],&quot;container-title&quot;:&quot;New Phytologist&quot;,&quot;DOI&quot;:&quot;10.1111/nph.17558&quot;,&quot;ISSN&quot;:&quot;14698137&quot;,&quot;PMID&quot;:&quot;34131932&quot;,&quot;issued&quot;:{&quot;date-parts&quot;:[[2021]]},&quot;page&quot;:&quot;2125-2141&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issue&quot;:&quot;6&quot;,&quot;volume&quot;:&quot;231&quot;,&quot;container-title-short&quot;:&quot;&quot;},&quot;isTemporary&quot;:false}]},{&quot;citationID&quot;:&quot;MENDELEY_CITATION_4bd95f70-ac3f-4089-97ac-2ee474cff0da&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4f5c35d1-cbb4-4729-8164-63e6498594f3&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citationID&quot;:&quot;MENDELEY_CITATION_d7eb0265-5855-47fc-be4a-20e0bd855467&quot;,&quot;properties&quot;:{&quot;noteIndex&quot;:0},&quot;isEdited&quot;:false,&quot;manualOverride&quot;:{&quot;isManuallyOverridden&quot;:false,&quot;citeprocText&quot;:&quot;(Evans, 1989; Evans &amp;#38; Clarke, 2019)&quot;,&quot;manualOverrideText&quot;:&quot;&quot;},&quot;citationTag&quot;:&quot;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220ad72e-c8df-40c6-be42-d8283557b9c2&quot;,&quot;properties&quot;:{&quot;noteIndex&quot;:0},&quot;isEdited&quot;:false,&quot;manualOverride&quot;:{&quot;citeprocText&quot;:&quot;(Chen &lt;i&gt;et al.&lt;/i&gt;, 1993; Maire &lt;i&gt;et al.&lt;/i&gt;, 2012; Wang &lt;i&gt;et al.&lt;/i&gt;, 2017; Smith &lt;i&gt;et al.&lt;/i&gt;, 2019)&quot;,&quot;isManuallyOverridden&quot;:false,&quot;manualOverrideText&quot;:&quot;&quot;},&quot;citationTag&quot;:&quot;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235950b7-0f87-5dae-bbf2-1042237164b7&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 Y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id&quot;:&quot;235950b7-0f87-5dae-bbf2-1042237164b7&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f3c56156-0a2d-4e23-ae9b-63161bb2f48b&quot;,&quot;properties&quot;:{&quot;noteIndex&quot;:0},&quot;isEdited&quot;:false,&quot;manualOverride&quot;:{&quot;citeprocText&quot;:&quot;(Crous &lt;i&gt;et al.&lt;/i&gt;, 2010; Lee &lt;i&gt;et al.&lt;/i&gt;, 2011; Smith &amp;#38; Keenan, 2020; Harrison &lt;i&gt;et al.&lt;/i&gt;, 2021; Dong &lt;i&gt;et al.&lt;/i&gt;, 2022b; Cui &lt;i&gt;et al.&lt;/i&gt;, 2023)&quot;,&quot;isManuallyOverridden&quot;:false,&quot;manualOverrideText&quot;:&quot;&quot;},&quot;citationTag&quot;:&quot;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IYXJyaXNvbiA8aT5ldCBhbC48L2k+LCAyMDIxOyBEb25nIDxpPmV0IGFsLjwvaT4sIDIwMjJiOyBDdWkgPGk+ZXQgYWwuPC9pPiwgMjAyMykiLCJpc01hbnVhbGx5T3ZlcnJpZGRlbiI6ZmFsc2UsIm1hbnVhbE92ZXJyaWRlVGV4dCI6IiJ9LCJjaXRhdGlvbkl0ZW1zIjpb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Sx7ImlkIjoiODU0MzFmZTMtNzk2NS0zM2MyLTkwM2QtN2Y3ZmMzZjEyNDMyIiwiaXRlbURhdGEiOnsiRE9JIjoiMTAuMTExMS9ucGguMTgwNzYiLCJJU1NOIjoiMDAyOC02NDZY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F1dGhvciI6W3siZHJvcHBpbmctcGFydGljbGUiOiIiLCJmYW1pbHkiOiJEb25nIiwiZ2l2ZW4iOiJOaW5n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oZW4iLCJnaXZlbiI6IkppbmcgTSIsIm5vbi1kcm9wcGluZy1wYXJ0aWNsZSI6IiIsInBhcnNlLW5hbWVzIjpmYWxzZSwic3VmZml4IjoiIn0seyJkcm9wcGluZy1wYXJ0aWNsZSI6IiIsImZhbWlseSI6Ikx1byIsImdpdmVuIjoiWGlhbmd6aG9uZ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ByZW50aWNlIiwiZ2l2ZW4iOiJJYWluIENvbGluIiwibm9uLWRyb3BwaW5nLXBhcnRpY2xlIjoiIiwicGFyc2UtbmFtZXMiOmZhbHNlLCJzdWZmaXgiOiIifV0sImNvbnRhaW5lci10aXRsZSI6Ik5ldyBQaHl0b2xvZ2lzdCIsImlkIjoiODU0MzFmZTMtNzk2NS0zM2MyLTkwM2QtN2Y3ZmMzZjEyNDMyIiwiaXNzdWUiOiI1IiwiaXNzdWVkIjp7ImRhdGUtcGFydHMiOltbIjIwMjIiLCI5IiwiMjIiXV19LCJwYWdlIjoiMTY5Mi0xNzAwIiwidGl0bGUiOiJSaXNpbmcgQ088c3ViPjI8L3N1Yj4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lzc3VlIjoiNiIsInZvbHVtZSI6IjIzMSIsImNvbnRhaW5lci10aXRsZS1zaG9ydCI6IiJ9LCJpc1RlbXBvcmFyeSI6ZmFsc2V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efdeac5b-6b59-3e3f-a22c-a4819ebdc3ca&quot;,&quot;itemData&quot;:{&quot;type&quot;:&quot;article-journal&quot;,&quot;id&quot;:&quot;efdeac5b-6b59-3e3f-a22c-a4819ebdc3ca&quot;,&quot;title&quot;:&quot;Nitrogen use strategy drives interspecific differences in plant photosynthetic CO&lt;sub&gt;2&lt;/sub&gt; acclimation&quot;,&quot;author&quot;:[{&quot;family&quot;:&quot;Cui&quot;,&quot;given&quot;:&quot;Erqian&quot;,&quot;parse-names&quot;:false,&quot;dropping-particle&quot;:&quot;&quot;,&quot;non-dropping-particle&quot;:&quot;&quot;},{&quot;family&quot;:&quot;Xia&quot;,&quot;given&quot;:&quot;Jianyang&quot;,&quot;parse-names&quot;:false,&quot;dropping-particle&quot;:&quot;&quot;,&quot;non-dropping-particle&quot;:&quot;&quot;},{&quot;family&quot;:&quot;Luo&quot;,&quot;given&quot;:&quot;Yiqi&quot;,&quot;parse-names&quot;:false,&quot;dropping-particle&quot;:&quot;&quot;,&quot;non-dropping-particle&quot;:&quot;&quot;}],&quot;container-title&quot;:&quot;Global Change Biology&quot;,&quot;container-title-short&quot;:&quot;Glob Chang Biol&quot;,&quot;DOI&quot;:&quot;10.1111/gcb.16706&quot;,&quot;ISSN&quot;:&quot;13652486&quot;,&quot;PMID&quot;:&quot;37021662&quot;,&quot;issued&quot;:{&quot;date-parts&quot;:[[2023]]},&quot;page&quot;:&quot;3667-3677&quot;,&quot;abstract&quot;:&quo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quot;,&quot;issue&quot;:&quot;13&quot;,&quot;volume&quot;:&quot;29&quot;},&quot;isTemporary&quot;:false},{&quot;id&quot;:&quot;d81a043e-3119-388c-8aa6-ce4ee8dd697a&quot;,&quot;itemData&quot;:{&quot;type&quot;:&quot;article-journal&quot;,&quot;id&quot;:&quot;d81a043e-3119-388c-8aa6-ce4ee8dd697a&quot;,&quot;title&quot;:&quot;Eco-evolutionary optimality as a means to improve vegetation and land-surface models&quot;,&quot;author&quot;:[{&quot;family&quot;:&quot;Harrison&quot;,&quot;given&quot;:&quot;Sandy P&quot;,&quot;parse-names&quot;:false,&quot;dropping-particle&quot;:&quot;&quot;,&quot;non-dropping-particle&quot;:&quot;&quot;},{&quot;family&quot;:&quot;Cramer&quot;,&quot;given&quot;:&quot;Wolfgang&quot;,&quot;parse-names&quot;:false,&quot;dropping-particle&quot;:&quot;&quot;,&quot;non-dropping-particle&quot;:&quot;&quot;},{&quot;family&quot;:&quot;Franklin&quot;,&quot;given&quot;:&quot;Oskar&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Brännström&quot;,&quot;given&quot;:&quot;Åke&quot;,&quot;parse-names&quot;:false,&quot;dropping-particle&quot;:&quot;&quot;,&quot;non-dropping-particle&quot;:&quot;&quot;},{&quot;family&quot;:&quot;Boer&quot;,&quot;given&quot;:&quot;Hugo&quot;,&quot;parse-names&quot;:false,&quot;dropping-particle&quot;:&quot;&quot;,&quot;non-dropping-particle&quot;:&quot;de&quot;},{&quot;family&quot;:&quot;Dieckmann&quot;,&quot;given&quot;:&quot;Ulf&quot;,&quot;parse-names&quot;:false,&quot;dropping-particle&quot;:&quot;&quot;,&quot;non-dropping-particle&quot;:&quot;&quot;},{&quot;family&quot;:&quot;Joshi&quot;,&quot;given&quot;:&quot;Jaideep&quot;,&quot;parse-names&quot;:false,&quot;dropping-particle&quot;:&quot;&quot;,&quot;non-dropping-particle&quot;:&quot;&quot;},{&quot;family&quot;:&quot;Keenan&quot;,&quot;given&quot;:&quot;Trevor F&quot;,&quot;parse-names&quot;:false,&quot;dropping-particle&quot;:&quot;&quot;,&quot;non-dropping-particle&quot;:&quot;&quot;},{&quot;family&quot;:&quot;Lavergne&quot;,&quot;given&quot;:&quot;Aliénor&quot;,&quot;parse-names&quot;:false,&quot;dropping-particle&quot;:&quot;&quot;,&quot;non-dropping-particle&quot;:&quot;&quot;},{&quot;family&quot;:&quot;Manzoni&quot;,&quot;given&quot;:&quot;Stefano&quot;,&quot;parse-names&quot;:false,&quot;dropping-particle&quot;:&quot;&quot;,&quot;non-dropping-particle&quot;:&quot;&quot;},{&quot;family&quot;:&quot;Mengoli&quot;,&quot;given&quot;:&quot;Giulia&quot;,&quot;parse-names&quot;:false,&quot;dropping-particle&quot;:&quot;&quot;,&quot;non-dropping-particle&quot;:&quot;&quot;},{&quot;family&quot;:&quot;Morfopoulos&quot;,&quot;given&quot;:&quot;Catherine&quot;,&quot;parse-names&quot;:false,&quot;dropping-particle&quot;:&quot;&quot;,&quot;non-dropping-particle&quot;:&quot;&quot;},{&quot;family&quot;:&quot;Peñuelas&quot;,&quot;given&quot;:&quot;Josep&quot;,&quot;parse-names&quot;:false,&quot;dropping-particle&quot;:&quot;&quot;,&quot;non-dropping-particle&quot;:&quot;&quot;},{&quot;family&quot;:&quot;Pietsch&quot;,&quot;given&quot;:&quot;Stephan&quot;,&quot;parse-names&quot;:false,&quot;dropping-particle&quot;:&quot;&quot;,&quot;non-dropping-particle&quot;:&quot;&quot;},{&quot;family&quot;:&quot;Rebel&quot;,&quot;given&quot;:&quot;Karin T&quot;,&quot;parse-names&quot;:false,&quot;dropping-particle&quot;:&quot;&quot;,&quot;non-dropping-particle&quot;:&quot;&quot;},{&quot;family&quot;:&quot;Ryu&quot;,&quot;given&quot;:&quot;Youngryel&quot;,&quot;parse-names&quot;:false,&quot;dropping-particle&quot;:&quot;&quot;,&quot;non-dropping-particle&quot;:&quot;&quot;},{&quot;family&quot;:&quot;Smith&quot;,&quot;given&quot;:&quot;Nicholas G&quot;,&quot;parse-names&quot;:false,&quot;dropping-particle&quot;:&quot;&quot;,&quot;non-dropping-particle&quot;:&quot;&quot;},{&quot;family&quot;:&quot;Stocker&quot;,&quot;given&quot;:&quot;Benjamin D&quot;,&quot;parse-names&quot;:false,&quot;dropping-particle&quot;:&quot;&quot;,&quot;non-dropping-particle&quot;:&quot;&quot;},{&quot;family&quot;:&quot;Wright&quot;,&quot;given&quot;:&quot;Ian J&quot;,&quot;parse-names&quot;:false,&quot;dropping-particle&quot;:&quot;&quot;,&quot;non-dropping-particle&quot;:&quot;&quot;}],&quot;container-title&quot;:&quot;New Phytologist&quot;,&quot;DOI&quot;:&quot;10.1111/nph.17558&quot;,&quot;ISSN&quot;:&quot;14698137&quot;,&quot;PMID&quot;:&quot;34131932&quot;,&quot;issued&quot;:{&quot;date-parts&quot;:[[2021]]},&quot;page&quot;:&quot;2125-2141&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issue&quot;:&quot;6&quot;,&quot;volume&quot;:&quot;231&quot;,&quot;container-title-short&quot;:&quot;&quot;},&quot;isTemporary&quot;:false}]},{&quot;citationID&quot;:&quot;MENDELEY_CITATION_fbe01378-56dd-4a27-b559-b6a61c348867&quot;,&quot;properties&quot;:{&quot;noteIndex&quot;:0},&quot;isEdited&quot;:false,&quot;manualOverride&quot;:{&quot;citeprocText&quot;:&quot;(Fisher &lt;i&gt;et al.&lt;/i&gt;, 2010; Brzostek &lt;i&gt;et al.&lt;/i&gt;, 2014; Shi &lt;i&gt;et al.&lt;/i&gt;, 2016; Terrer &lt;i&gt;et al.&lt;/i&gt;, 2018; Perkowski &lt;i&gt;et al.&lt;/i&gt;, 2021; Lu &lt;i&gt;et al.&lt;/i&gt;, 2022; Peng &lt;i&gt;et al.&lt;/i&gt;, 2023)&quot;,&quot;isManuallyOverridden&quot;:false,&quot;manualOverrideText&quot;:&quot;&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b73b9544-0925-37c7-ba16-7929d0e7a7a8&quot;,&quot;itemData&quot;:{&quot;type&quot;:&quot;article-journal&quot;,&quot;id&quot;:&quot;b73b9544-0925-37c7-ba16-7929d0e7a7a8&quot;,&quot;title&quot;:&quot;Carbon cost of plant nitrogen acquisition: Global carbon cycle impact from an improved plant nitrogen cycle in the Community Land Model&quot;,&quot;author&quot;:[{&quot;family&quot;:&quot;Shi&quot;,&quot;given&quot;:&quot;Mingjie&quot;,&quot;parse-names&quot;:false,&quot;dropping-particle&quot;:&quot;&quot;,&quot;non-dropping-particle&quot;:&quot;&quot;},{&quot;family&quot;:&quot;Fisher&quot;,&quot;given&quot;:&quot;Joshua B&quot;,&quot;parse-names&quot;:false,&quot;dropping-particle&quot;:&quot;&quot;,&quot;non-dropping-particle&quot;:&quot;&quot;},{&quot;family&quot;:&quot;Brzostek&quot;,&quot;given&quot;:&quot;Edward R&quot;,&quot;parse-names&quot;:false,&quot;dropping-particle&quot;:&quot;&quot;,&quot;non-dropping-particle&quot;:&quot;&quot;},{&quot;family&quot;:&quot;Phillips&quot;,&quot;given&quot;:&quot;Richard P&quot;,&quot;parse-names&quot;:false,&quot;dropping-particle&quot;:&quot;&quot;,&quot;non-dropping-particle&quot;:&quot;&quot;}],&quot;container-title&quot;:&quot;Global Change Biology&quot;,&quot;container-title-short&quot;:&quot;Glob Chang Biol&quot;,&quot;DOI&quot;:&quot;10.1111/gcb.13131&quot;,&quot;ISSN&quot;:&quot;13652486&quot;,&quot;PMID&quot;:&quot;26473512&quot;,&quot;issued&quot;:{&quot;date-parts&quot;:[[2016]]},&quot;page&quot;:&quot;1299-1314&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issue&quot;:&quot;3&quot;,&quot;volume&quot;:&quot;22&quot;},&quot;isTemporary&quot;:false},{&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id&quot;:&quot;fb8bc234-8154-33f9-bf18-69d01217d01a&quot;,&quot;itemData&quot;:{&quot;type&quot;:&quot;article-journal&quot;,&quot;id&quot;:&quot;fb8bc234-8154-33f9-bf18-69d01217d01a&quot;,&quot;title&quot;:&quot;Global terrestrial nitrogen uptake and nitrogen use efficiency&quot;,&quot;author&quot;:[{&quot;family&quot;:&quot;Peng&quot;,&quot;given&quot;:&quot;Yunke&quot;,&quot;parse-names&quot;:false,&quot;dropping-particle&quot;:&quot;&quot;,&quot;non-dropping-particle&quot;:&quot;&quot;},{&quot;family&quot;:&quot;Prentice&quot;,&quot;given&quot;:&quot;Iain Colin&quot;,&quot;parse-names&quot;:false,&quot;dropping-particle&quot;:&quot;&quot;,&quot;non-dropping-particle&quot;:&quot;&quot;},{&quot;family&quot;:&quot;Bloomfield&quot;,&quot;given&quot;:&quot;Keith J.&quot;,&quot;parse-names&quot;:false,&quot;dropping-particle&quot;:&quot;&quot;,&quot;non-dropping-particle&quot;:&quot;&quot;},{&quot;family&quot;:&quot;Campioli&quot;,&quot;given&quot;:&quot;Matteo&quot;,&quot;parse-names&quot;:false,&quot;dropping-particle&quot;:&quot;&quot;,&quot;non-dropping-particle&quot;:&quot;&quot;},{&quot;family&quot;:&quot;Guo&quot;,&quot;given&quot;:&quot;Zhiwen&quot;,&quot;parse-names&quot;:false,&quot;dropping-particle&quot;:&quot;&quot;,&quot;non-dropping-particle&quot;:&quot;&quot;},{&quot;family&quot;:&quot;Sun&quot;,&quot;given&quot;:&quot;Yuanfeng&quot;,&quot;parse-names&quot;:false,&quot;dropping-particle&quot;:&quot;&quot;,&quot;non-dropping-particle&quot;:&quot;&quot;},{&quot;family&quot;:&quot;Tian&quot;,&quot;given&quot;:&quot;Di&quot;,&quot;parse-names&quot;:false,&quot;dropping-particle&quot;:&quot;&quot;,&quot;non-dropping-particle&quot;:&quot;&quot;},{&quot;family&quot;:&quot;Wang&quot;,&quot;given&quot;:&quot;Xiangping&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container-title&quot;:&quot;Journal of Ecology&quot;,&quot;DOI&quot;:&quot;10.1111/1365-2745.14208&quot;,&quot;ISSN&quot;:&quot;13652745&quot;,&quot;issued&quot;:{&quot;date-parts&quot;:[[2023]]},&quot;page&quot;:&quot;1-18&quot;,&quot;abstract&quot;:&quo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quot;,&quot;issue&quot;:&quot;February&quot;,&quot;container-title-short&quot;:&quot;&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ZmJlMDEzNzgtNTZkZC00YTI3LWI1NTktYjZhNjFjMzQ4ODY3IiwicHJvcGVydGllcyI6eyJub3RlSW5kZXgiOjB9LCJpc0VkaXRlZCI6ZmFsc2UsIm1hbnVhbE92ZXJyaWRlIjp7ImNpdGVwcm9jVGV4dCI6IihGaXNoZXIgPGk+ZXQgYWwuPC9pPiwgMjAxMDsgQnJ6b3N0ZWsgPGk+ZXQgYWwuPC9pPiwgMjAxNDsgU2hpIDxpPmV0IGFsLjwvaT4sIDIwMTY7IFRlcnJlciA8aT5ldCBhbC48L2k+LCAyMDE4OyBQZXJrb3dza2kgPGk+ZXQgYWwuPC9pPiwgMjAyMTsgTHUgPGk+ZXQgYWwuPC9pPiwgMjAyMjsgUGVuZyA8aT5ldCBhbC48L2k+LCAyMDIz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pc3N1ZSI6IjMiLCJ2b2x1bWUiOiIyMi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D&quot;:&quot;MENDELEY_CITATION_0e9a29b6-7f09-42ae-a68e-12b58ff373d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55180ea-4c00-4fc6-a0e9-18176d4d5f5b&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6efb07d5-51cb-422c-92e0-2839a1b0790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2b82ced0-357d-4266-b26a-df32eb0235d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ac41c15f-5647-428f-b148-034311848c2c&quot;,&quot;properties&quot;:{&quot;noteIndex&quot;:0},&quot;isEdited&quot;:false,&quot;manualOverride&quot;:{&quot;isManuallyOverridden&quot;:false,&quot;citeprocText&quot;:&quot;(Saathoff &amp;#38; Welles, 2021; Tejera-Nieves &lt;i&gt;et al.&lt;/i&gt;, 2024)&quot;,&quot;manualOverrideText&quot;:&quot;&quot;},&quot;citationTag&quot;:&quot;MENDELEY_CITATION_v3_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lzc3VlIjoiMTEiLCJ2b2x1bWUiOiI0NCJ9LCJpc1RlbXBvcmFyeSI6ZmFsc2V9LH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9efb044c-33e3-4751-b2f0-6c4ed69fe58b&quot;,&quot;properties&quot;:{&quot;noteIndex&quot;:0},&quot;isEdited&quot;:false,&quot;manualOverride&quot;:{&quot;citeprocText&quot;:&quot;(Duursma, 2015)&quot;,&quot;isManuallyOverridden&quot;:false,&quot;manualOverrideText&quot;:&quot;&quot;},&quot;citationTag&quot;:&quot;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2f893be7-e56a-4a00-b45f-67c8f421a45a&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5227bf57-e225-435a-ac49-bb12f065e992&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f2f016d5-3832-3712-bd9b-7de888d3657f&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f2f016d5-3832-3712-bd9b-7de888d3657f&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530cdd0-492a-41ab-a4a9-608163d64cf8&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bba95539-1956-4dff-baeb-5d3ab561b36c&quot;,&quot;properties&quot;:{&quot;noteIndex&quot;:0},&quot;isEdited&quot;:false,&quot;manualOverride&quot;:{&quot;isManuallyOverridden&quot;:false,&quot;citeprocText&quot;:&quot;(Schneider &lt;i&gt;et al.&lt;/i&gt;, 2012)&quot;,&quot;manualOverrideText&quot;:&quot;&quot;},&quot;citationTag&quot;:&quot;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quot;,&quot;citationItems&quot;:[{&quot;id&quot;:&quot;aed0db61-c86c-3168-8c60-f0a94ffa695c&quot;,&quot;itemData&quot;:{&quot;type&quot;:&quot;article-journal&quot;,&quot;id&quot;:&quot;aed0db61-c86c-3168-8c60-f0a94ffa695c&quot;,&quot;title&quot;:&quot;NIH Image to ImageJ: 25 years of image analysis.&quot;,&quot;author&quot;:[{&quot;family&quot;:&quot;Schneider&quot;,&quot;given&quot;:&quot;Caroline A&quot;,&quot;parse-names&quot;:false,&quot;dropping-particle&quot;:&quot;&quot;,&quot;non-dropping-particle&quot;:&quot;&quot;},{&quot;family&quot;:&quot;Rasband&quot;,&quot;given&quot;:&quot;Wayne S&quot;,&quot;parse-names&quot;:false,&quot;dropping-particle&quot;:&quot;&quot;,&quot;non-dropping-particle&quot;:&quot;&quot;},{&quot;family&quot;:&quot;Eliceiri&quot;,&quot;given&quot;:&quot;Kevin W&quot;,&quot;parse-names&quot;:false,&quot;dropping-particle&quot;:&quot;&quot;,&quot;non-dropping-particle&quot;:&quot;&quot;}],&quot;container-title&quot;:&quot;Nature Methods&quot;,&quot;container-title-short&quot;:&quot;Nat Methods&quot;,&quot;DOI&quot;:&quot;10.1038/nmeth.2089&quot;,&quot;ISSN&quot;:&quot;1548-7105&quot;,&quot;PMID&quot;:&quot;22930834&quot;,&quot;URL&quot;:&quot;http://www.ncbi.nlm.nih.gov/pubmed/22930834&quot;,&quot;issued&quot;:{&quot;date-parts&quot;:[[2012,7]]},&quot;page&quot;:&quot;671-675&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issue&quot;:&quot;7&quot;,&quot;volume&quot;:&quot;9&quot;},&quot;isTemporary&quot;:false}]},{&quot;citationID&quot;:&quot;MENDELEY_CITATION_86b459d2-e3ea-442d-94f0-bf75491b4fd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ODZiNDU5ZDItZTNlYS00NDJkLTk0ZjAtYmY3NTQ5MWI0ZmR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e847a23e-e59c-4a12-9c92-54619fe30673&quot;,&quot;properties&quot;:{&quot;noteIndex&quot;:0},&quot;isEdited&quot;:false,&quot;manualOverride&quot;:{&quot;citeprocText&quot;:&quot;(Barnes &lt;i&gt;et al.&lt;/i&gt;, 1992)&quot;,&quot;isManuallyOverridden&quot;:false,&quot;manualOverrideText&quot;:&quot;&quot;},&quot;citationTag&quot;:&quot;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isTemporary&quot;:false,&quot;legacyDesktopId&quot;:&quot;cc365352-4cab-4e5d-8c1d-9e34c4712d86&quot;}]},{&quot;citationID&quot;:&quot;MENDELEY_CITATION_1edd5628-5b2b-48da-8e54-8fb36ed924ee&quot;,&quot;properties&quot;:{&quot;noteIndex&quot;:0},&quot;isEdited&quot;:false,&quot;manualOverride&quot;:{&quot;citeprocText&quot;:&quot;(Wellburn, 1994)&quot;,&quot;isManuallyOverridden&quot;:false,&quot;manualOverrideText&quot;:&quot;&quot;},&quot;citationTag&quot;:&quot;MENDELEY_CITATION_v3_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&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00315be5-0eca-4e9a-ad6c-74ae3f02f373&quot;],&quot;isTemporary&quot;:false,&quot;legacyDesktopId&quot;:&quot;00315be5-0eca-4e9a-ad6c-74ae3f02f373&quot;}]},{&quot;citationID&quot;:&quot;MENDELEY_CITATION_a61e90b5-d20a-47f0-85e7-053e0e93536a&quot;,&quot;properties&quot;:{&quot;noteIndex&quot;:0},&quot;isEdited&quot;:false,&quot;manualOverride&quot;:{&quot;citeprocText&quot;:&quot;(Perkowski &lt;i&gt;et al.&lt;/i&gt;, 2021)&quot;,&quot;isManuallyOverridden&quot;:false,&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D&quot;:&quot;MENDELEY_CITATION_4a038800-f451-42c9-8d2c-2054b2799358&quot;,&quot;properties&quot;:{&quot;noteIndex&quot;:0},&quot;isEdited&quot;:false,&quot;manualOverride&quot;:{&quot;citeprocText&quot;:&quot;(Perkowski &lt;i&gt;et al.&lt;/i&gt;, 2021)&quot;,&quot;isManuallyOverridden&quot;:false,&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D&quot;:&quot;MENDELEY_CITATION_3805eec9-6e1e-4883-862c-22d917de8277&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8cbd4575-5d86-406b-ac9c-f77e86ce5d78&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15c245c0-12cb-4777-aa13-6230b3237dbf&quot;,&quot;properties&quot;:{&quot;noteIndex&quot;:0},&quot;isEdited&quot;:false,&quot;manualOverride&quot;:{&quot;citeprocText&quot;:&quot;(Lenth, 2019)&quot;,&quot;isManuallyOverridden&quot;:false,&quot;manualOverrideText&quot;:&quot;&quot;},&quot;citationTag&quot;:&quot;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6dcbc66-5805-4996-8694-2b5450edcd71&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722340dd-6787-4eda-a15f-55c0c01f5785&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8aec9c1c-292e-4c95-9fa5-ba6e625c3adf&quot;,&quot;properties&quot;:{&quot;noteIndex&quot;:0},&quot;isEdited&quot;:false,&quot;manualOverride&quot;:{&quot;citeprocText&quot;:&quot;(Drake &lt;i&gt;et al.&lt;/i&gt;, 1997; Ainsworth &lt;i&gt;et al.&lt;/i&gt;, 2002; Ainsworth &amp;#38; Long, 2005; Ainsworth &amp;#38; Rogers, 2007; Crous &lt;i&gt;et al.&lt;/i&gt;, 2010; Lee &lt;i&gt;et al.&lt;/i&gt;, 2011; Smith &amp;#38; Dukes, 2013; Poorter &lt;i&gt;et al.&lt;/i&gt;, 2022)&quot;,&quot;isManuallyOverridden&quot;:false,&quot;manualOverrideText&quot;:&quot;&quot;},&quot;citationTag&quot;:&quot;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3a14c87a-1858-4c2a-b7a3-2699b2063459&quot;,&quot;properties&quot;:{&quot;noteIndex&quot;:0},&quot;isEdited&quot;:false,&quot;manualOverride&quot;:{&quot;citeprocText&quot;:&quot;(Smith &amp;#38; Keenan, 2020; Harrison &lt;i&gt;et al.&lt;/i&gt;, 2021; Dong &lt;i&gt;et al.&lt;/i&gt;, 2022b)&quot;,&quot;isManuallyOverridden&quot;:false,&quot;manualOverrideText&quot;:&quot;&quot;},&quot;citationTag&quot;:&quot;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d81a043e-3119-388c-8aa6-ce4ee8dd697a&quot;,&quot;itemData&quot;:{&quot;type&quot;:&quot;article-journal&quot;,&quot;id&quot;:&quot;d81a043e-3119-388c-8aa6-ce4ee8dd697a&quot;,&quot;title&quot;:&quot;Eco-evolutionary optimality as a means to improve vegetation and land-surface models&quot;,&quot;author&quot;:[{&quot;family&quot;:&quot;Harrison&quot;,&quot;given&quot;:&quot;Sandy P&quot;,&quot;parse-names&quot;:false,&quot;dropping-particle&quot;:&quot;&quot;,&quot;non-dropping-particle&quot;:&quot;&quot;},{&quot;family&quot;:&quot;Cramer&quot;,&quot;given&quot;:&quot;Wolfgang&quot;,&quot;parse-names&quot;:false,&quot;dropping-particle&quot;:&quot;&quot;,&quot;non-dropping-particle&quot;:&quot;&quot;},{&quot;family&quot;:&quot;Franklin&quot;,&quot;given&quot;:&quot;Oskar&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Brännström&quot;,&quot;given&quot;:&quot;Åke&quot;,&quot;parse-names&quot;:false,&quot;dropping-particle&quot;:&quot;&quot;,&quot;non-dropping-particle&quot;:&quot;&quot;},{&quot;family&quot;:&quot;Boer&quot;,&quot;given&quot;:&quot;Hugo&quot;,&quot;parse-names&quot;:false,&quot;dropping-particle&quot;:&quot;&quot;,&quot;non-dropping-particle&quot;:&quot;de&quot;},{&quot;family&quot;:&quot;Dieckmann&quot;,&quot;given&quot;:&quot;Ulf&quot;,&quot;parse-names&quot;:false,&quot;dropping-particle&quot;:&quot;&quot;,&quot;non-dropping-particle&quot;:&quot;&quot;},{&quot;family&quot;:&quot;Joshi&quot;,&quot;given&quot;:&quot;Jaideep&quot;,&quot;parse-names&quot;:false,&quot;dropping-particle&quot;:&quot;&quot;,&quot;non-dropping-particle&quot;:&quot;&quot;},{&quot;family&quot;:&quot;Keenan&quot;,&quot;given&quot;:&quot;Trevor F&quot;,&quot;parse-names&quot;:false,&quot;dropping-particle&quot;:&quot;&quot;,&quot;non-dropping-particle&quot;:&quot;&quot;},{&quot;family&quot;:&quot;Lavergne&quot;,&quot;given&quot;:&quot;Aliénor&quot;,&quot;parse-names&quot;:false,&quot;dropping-particle&quot;:&quot;&quot;,&quot;non-dropping-particle&quot;:&quot;&quot;},{&quot;family&quot;:&quot;Manzoni&quot;,&quot;given&quot;:&quot;Stefano&quot;,&quot;parse-names&quot;:false,&quot;dropping-particle&quot;:&quot;&quot;,&quot;non-dropping-particle&quot;:&quot;&quot;},{&quot;family&quot;:&quot;Mengoli&quot;,&quot;given&quot;:&quot;Giulia&quot;,&quot;parse-names&quot;:false,&quot;dropping-particle&quot;:&quot;&quot;,&quot;non-dropping-particle&quot;:&quot;&quot;},{&quot;family&quot;:&quot;Morfopoulos&quot;,&quot;given&quot;:&quot;Catherine&quot;,&quot;parse-names&quot;:false,&quot;dropping-particle&quot;:&quot;&quot;,&quot;non-dropping-particle&quot;:&quot;&quot;},{&quot;family&quot;:&quot;Peñuelas&quot;,&quot;given&quot;:&quot;Josep&quot;,&quot;parse-names&quot;:false,&quot;dropping-particle&quot;:&quot;&quot;,&quot;non-dropping-particle&quot;:&quot;&quot;},{&quot;family&quot;:&quot;Pietsch&quot;,&quot;given&quot;:&quot;Stephan&quot;,&quot;parse-names&quot;:false,&quot;dropping-particle&quot;:&quot;&quot;,&quot;non-dropping-particle&quot;:&quot;&quot;},{&quot;family&quot;:&quot;Rebel&quot;,&quot;given&quot;:&quot;Karin T&quot;,&quot;parse-names&quot;:false,&quot;dropping-particle&quot;:&quot;&quot;,&quot;non-dropping-particle&quot;:&quot;&quot;},{&quot;family&quot;:&quot;Ryu&quot;,&quot;given&quot;:&quot;Youngryel&quot;,&quot;parse-names&quot;:false,&quot;dropping-particle&quot;:&quot;&quot;,&quot;non-dropping-particle&quot;:&quot;&quot;},{&quot;family&quot;:&quot;Smith&quot;,&quot;given&quot;:&quot;Nicholas G&quot;,&quot;parse-names&quot;:false,&quot;dropping-particle&quot;:&quot;&quot;,&quot;non-dropping-particle&quot;:&quot;&quot;},{&quot;family&quot;:&quot;Stocker&quot;,&quot;given&quot;:&quot;Benjamin D&quot;,&quot;parse-names&quot;:false,&quot;dropping-particle&quot;:&quot;&quot;,&quot;non-dropping-particle&quot;:&quot;&quot;},{&quot;family&quot;:&quot;Wright&quot;,&quot;given&quot;:&quot;Ian J&quot;,&quot;parse-names&quot;:false,&quot;dropping-particle&quot;:&quot;&quot;,&quot;non-dropping-particle&quot;:&quot;&quot;}],&quot;container-title&quot;:&quot;New Phytologist&quot;,&quot;DOI&quot;:&quot;10.1111/nph.17558&quot;,&quot;ISSN&quot;:&quot;14698137&quot;,&quot;PMID&quot;:&quot;34131932&quot;,&quot;issued&quot;:{&quot;date-parts&quot;:[[2021]]},&quot;page&quot;:&quot;2125-2141&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issue&quot;:&quot;6&quot;,&quot;volume&quot;:&quot;231&quot;,&quot;container-title-short&quot;:&quot;&quot;},&quot;isTemporary&quot;:false}]},{&quot;citationID&quot;:&quot;MENDELEY_CITATION_b3ca0537-26dd-4474-b847-04c6c3972d12&quot;,&quot;properties&quot;:{&quot;noteIndex&quot;:0},&quot;isEdited&quot;:false,&quot;manualOverride&quot;:{&quot;citeprocText&quot;:&quot;(Chen &lt;i&gt;et al.&lt;/i&gt;, 1993; Maire &lt;i&gt;et al.&lt;/i&gt;, 2012; Smith &amp;#38; Keenan, 2020)&quot;,&quot;isManuallyOverridden&quot;:false,&quot;manualOverrideText&quot;:&quot;&quot;},&quot;citationTag&quot;:&quot;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9307dd4f-46b6-4f78-b4cb-25bea2a9d81d&quot;,&quot;properties&quot;:{&quot;noteIndex&quot;:0},&quot;isEdited&quot;:false,&quot;manualOverride&quot;:{&quot;isManuallyOverridden&quot;:true,&quot;citeprocText&quot;:&quot;(Dong &lt;i&gt;et al.&lt;/i&gt;, 2022b)&quot;,&quot;manualOverrideText&quot;:&quot;(Dong et al., 2022b).&quot;},&quot;citationTag&quot;:&quot;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0fc70456-de63-423d-997b-f88bb1e8093c&quot;,&quot;properties&quot;:{&quot;noteIndex&quot;:0},&quot;isEdited&quot;:false,&quot;manualOverride&quot;:{&quot;citeprocText&quot;:&quot;(Ainsworth &lt;i&gt;et al.&lt;/i&gt;, 2002; Ainsworth &amp;#38; Long, 2005; Smith &amp;#38; Dukes, 2013; Poorter &lt;i&gt;et al.&lt;/i&gt;, 2022)&quot;,&quot;isManuallyOverridden&quot;:false,&quot;manualOverrideText&quot;:&quot;&quot;},&quot;citationTag&quot;:&quot;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5f3775ed-ad55-4d17-99e4-dc17e92f0f69&quot;,&quot;properties&quot;:{&quot;noteIndex&quot;:0},&quot;isEdited&quot;:false,&quot;manualOverride&quot;:{&quot;citeprocText&quot;:&quot;(Perkowski &lt;i&gt;et al.&lt;/i&gt;, 2021)&quot;,&quot;isManuallyOverridden&quot;:false,&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D&quot;:&quot;MENDELEY_CITATION_1269aa2c-de11-4abd-bdb6-a22040f165ec&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9372568b-e47b-491d-8c1d-5787691931e7&quot;,&quot;properties&quot;:{&quot;noteIndex&quot;:0},&quot;isEdited&quot;:false,&quot;manualOverride&quot;:{&quot;isManuallyOverridden&quot;:false,&quot;citeprocText&quot;:&quot;(Perkowski &lt;i&gt;et al.&lt;/i&gt;, 2021; Lu &lt;i&gt;et al.&lt;/i&gt;, 2022; Peng &lt;i&gt;et al.&lt;/i&gt;, 2023)&quot;,&quot;manualOverrideText&quot;:&quot;&quot;},&quot;citationTag&quot;:&quot;MENDELEY_CITATION_v3_eyJjaXRhdGlvbklEIjoiTUVOREVMRVlfQ0lUQVRJT05fOTM3MjU2OGItZTQ3Yi00OTFkLThjMWQtNTc4NzY5MTkzMWU3IiwicHJvcGVydGllcyI6eyJub3RlSW5kZXgiOjB9LCJpc0VkaXRlZCI6ZmFsc2UsIm1hbnVhbE92ZXJyaWRlIjp7ImlzTWFudWFsbHlPdmVycmlkZGVuIjpmYWxzZSwiY2l0ZXByb2NUZXh0IjoiKFBlcmtvd3NraSA8aT5ldCBhbC48L2k+LCAyMDIxOyBMdSA8aT5ldCBhbC48L2k+LCAyMDIyOyBQZW5nIDxpPmV0IGFsLjwvaT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fb8bc234-8154-33f9-bf18-69d01217d01a&quot;,&quot;itemData&quot;:{&quot;type&quot;:&quot;article-journal&quot;,&quot;id&quot;:&quot;fb8bc234-8154-33f9-bf18-69d01217d01a&quot;,&quot;title&quot;:&quot;Global terrestrial nitrogen uptake and nitrogen use efficiency&quot;,&quot;author&quot;:[{&quot;family&quot;:&quot;Peng&quot;,&quot;given&quot;:&quot;Yunke&quot;,&quot;parse-names&quot;:false,&quot;dropping-particle&quot;:&quot;&quot;,&quot;non-dropping-particle&quot;:&quot;&quot;},{&quot;family&quot;:&quot;Prentice&quot;,&quot;given&quot;:&quot;Iain Colin&quot;,&quot;parse-names&quot;:false,&quot;dropping-particle&quot;:&quot;&quot;,&quot;non-dropping-particle&quot;:&quot;&quot;},{&quot;family&quot;:&quot;Bloomfield&quot;,&quot;given&quot;:&quot;Keith J.&quot;,&quot;parse-names&quot;:false,&quot;dropping-particle&quot;:&quot;&quot;,&quot;non-dropping-particle&quot;:&quot;&quot;},{&quot;family&quot;:&quot;Campioli&quot;,&quot;given&quot;:&quot;Matteo&quot;,&quot;parse-names&quot;:false,&quot;dropping-particle&quot;:&quot;&quot;,&quot;non-dropping-particle&quot;:&quot;&quot;},{&quot;family&quot;:&quot;Guo&quot;,&quot;given&quot;:&quot;Zhiwen&quot;,&quot;parse-names&quot;:false,&quot;dropping-particle&quot;:&quot;&quot;,&quot;non-dropping-particle&quot;:&quot;&quot;},{&quot;family&quot;:&quot;Sun&quot;,&quot;given&quot;:&quot;Yuanfeng&quot;,&quot;parse-names&quot;:false,&quot;dropping-particle&quot;:&quot;&quot;,&quot;non-dropping-particle&quot;:&quot;&quot;},{&quot;family&quot;:&quot;Tian&quot;,&quot;given&quot;:&quot;Di&quot;,&quot;parse-names&quot;:false,&quot;dropping-particle&quot;:&quot;&quot;,&quot;non-dropping-particle&quot;:&quot;&quot;},{&quot;family&quot;:&quot;Wang&quot;,&quot;given&quot;:&quot;Xiangping&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container-title&quot;:&quot;Journal of Ecology&quot;,&quot;DOI&quot;:&quot;10.1111/1365-2745.14208&quot;,&quot;ISSN&quot;:&quot;13652745&quot;,&quot;issued&quot;:{&quot;date-parts&quot;:[[2023]]},&quot;page&quot;:&quot;1-18&quot;,&quot;abstract&quot;:&quo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quot;,&quot;issue&quot;:&quot;February&quot;,&quot;container-title-short&quot;:&quot;&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8be0dc3b-5793-48e5-819e-7768c6c06412&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74e2f339-fb18-49a3-a1f9-3afd371eabd6&quot;,&quot;properties&quot;:{&quot;noteIndex&quot;:0},&quot;isEdited&quot;:false,&quot;manualOverride&quot;:{&quot;citeprocText&quot;:&quot;(Adams &lt;i&gt;et al.&lt;/i&gt;, 2016; Bytnerowicz &lt;i&gt;et al.&lt;/i&gt;, 2023)&quot;,&quot;isManuallyOverridden&quot;:false,&quot;manualOverrideText&quot;:&quot;&quot;},&quot;citationTag&quot;:&quot;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quot;,&quot;citationItems&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citationID&quot;:&quot;MENDELEY_CITATION_8719fe0e-5211-4b3b-bd1c-3e01aa88d696&quot;,&quot;properties&quot;:{&quot;noteIndex&quot;:0},&quot;isEdited&quot;:false,&quot;manualOverride&quot;:{&quot;citeprocText&quot;:&quot;(Rastetter &lt;i&gt;et al.&lt;/i&gt;, 2001; Andrews &lt;i&gt;et al.&lt;/i&gt;, 2011; McCulloch &amp;#38; Porder, 2021)&quot;,&quot;isManuallyOverridden&quot;:false,&quot;manualOverrideText&quot;:&quot;&quot;},&quot;citationTag&quot;:&quot;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citationID&quot;:&quot;MENDELEY_CITATION_1e254710-6fda-41ba-bd29-cc32fe58631f&quot;,&quot;properties&quot;:{&quot;noteIndex&quot;:0},&quot;isEdited&quot;:false,&quot;manualOverride&quot;:{&quot;citeprocText&quot;:&quot;(Taylor &amp;#38; Menge, 2018; Friel &amp;#38; Friesen, 2019; McCulloch &amp;#38; Porder, 2021; Perkowski &lt;i&gt;et al.&lt;/i&gt;, 2021)&quot;,&quot;isManuallyOverridden&quot;:false,&quot;manualOverrideText&quot;:&quot;&quot;},&quot;citationItems&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D&quot;:&quot;MENDELEY_CITATION_6b416971-06ed-42af-86de-39806fa44dcf&quot;,&quot;properties&quot;:{&quot;noteIndex&quot;:0},&quot;isEdited&quot;:false,&quot;manualOverride&quot;:{&quot;citeprocText&quot;:&quot;(Ainsworth &lt;i&gt;et al.&lt;/i&gt;, 2002)&quot;,&quot;isManuallyOverridden&quot;:false,&quot;manualOverrideText&quot;:&quot;&quot;},&quot;citationTag&quot;:&quot;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citationID&quot;:&quot;MENDELEY_CITATION_6c5a7f0a-7a21-443e-b8b6-e85bb0b23465&quot;,&quot;properties&quot;:{&quot;noteIndex&quot;:0},&quot;isEdited&quot;:false,&quot;manualOverride&quot;:{&quot;citeprocText&quot;:&quot;(Smith &amp;#38; Dukes, 2013; Rogers &lt;i&gt;et al.&lt;/i&gt;, 2017)&quot;,&quot;isManuallyOverridden&quot;:false,&quot;manualOverrideText&quot;:&quot;&quot;},&quot;citationTag&quot;:&quot;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122711b0-6607-4e6c-8db0-952001878f27&quot;,&quot;properties&quot;:{&quot;noteIndex&quot;:0},&quot;isEdited&quot;:false,&quot;manualOverride&quot;:{&quot;citeprocText&quot;:&quot;(Luo &lt;i&gt;et al.&lt;/i&gt;, 2021; Waring &lt;i&gt;et al.&lt;/i&gt;, 2023)&quot;,&quot;isManuallyOverridden&quot;:false,&quot;manualOverrideText&quot;:&quot;&quot;},&quot;citationTag&quot;:&quot;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1920b181-df19-4cdd-9269-c032b03a997e&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bed2b113-a160-4d7c-8bc8-03235c11d028&quot;,&quot;properties&quot;:{&quot;noteIndex&quot;:0},&quot;isEdited&quot;:false,&quot;manualOverride&quot;:{&quot;citeprocText&quot;:&quot;(Smith &amp;#38; Dukes, 2013; Wieder &lt;i&gt;et al.&lt;/i&gt;, 2015; Rogers &lt;i&gt;et al.&lt;/i&gt;, 2017)&quot;,&quot;isManuallyOverridden&quot;:false,&quot;manualOverrideText&quot;:&quot;&quot;},&quot;citationTag&quot;:&quot;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05ba04f-2a44-4266-b33b-8b47f5ee8c37&quot;,&quot;properties&quot;:{&quot;noteIndex&quot;:0},&quot;isEdited&quot;:false,&quot;manualOverride&quot;:{&quot;citeprocText&quot;:&quot;(Smith &amp;#38; Keenan, 2020; Harrison &lt;i&gt;et al.&lt;/i&gt;, 2021)&quot;,&quot;isManuallyOverridden&quot;:false,&quot;manualOverrideText&quot;:&quot;&quot;},&quot;citationTag&quot;:&quot;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pc3N1ZSI6IjYiLCJ2b2x1bWUiOiIyMzEiLCJjb250YWluZXItdGl0bGUtc2hvcnQiOiIifSwiaXNUZW1wb3JhcnkiOmZhbHNl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d81a043e-3119-388c-8aa6-ce4ee8dd697a&quot;,&quot;itemData&quot;:{&quot;type&quot;:&quot;article-journal&quot;,&quot;id&quot;:&quot;d81a043e-3119-388c-8aa6-ce4ee8dd697a&quot;,&quot;title&quot;:&quot;Eco-evolutionary optimality as a means to improve vegetation and land-surface models&quot;,&quot;author&quot;:[{&quot;family&quot;:&quot;Harrison&quot;,&quot;given&quot;:&quot;Sandy P&quot;,&quot;parse-names&quot;:false,&quot;dropping-particle&quot;:&quot;&quot;,&quot;non-dropping-particle&quot;:&quot;&quot;},{&quot;family&quot;:&quot;Cramer&quot;,&quot;given&quot;:&quot;Wolfgang&quot;,&quot;parse-names&quot;:false,&quot;dropping-particle&quot;:&quot;&quot;,&quot;non-dropping-particle&quot;:&quot;&quot;},{&quot;family&quot;:&quot;Franklin&quot;,&quot;given&quot;:&quot;Oskar&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Brännström&quot;,&quot;given&quot;:&quot;Åke&quot;,&quot;parse-names&quot;:false,&quot;dropping-particle&quot;:&quot;&quot;,&quot;non-dropping-particle&quot;:&quot;&quot;},{&quot;family&quot;:&quot;Boer&quot;,&quot;given&quot;:&quot;Hugo&quot;,&quot;parse-names&quot;:false,&quot;dropping-particle&quot;:&quot;&quot;,&quot;non-dropping-particle&quot;:&quot;de&quot;},{&quot;family&quot;:&quot;Dieckmann&quot;,&quot;given&quot;:&quot;Ulf&quot;,&quot;parse-names&quot;:false,&quot;dropping-particle&quot;:&quot;&quot;,&quot;non-dropping-particle&quot;:&quot;&quot;},{&quot;family&quot;:&quot;Joshi&quot;,&quot;given&quot;:&quot;Jaideep&quot;,&quot;parse-names&quot;:false,&quot;dropping-particle&quot;:&quot;&quot;,&quot;non-dropping-particle&quot;:&quot;&quot;},{&quot;family&quot;:&quot;Keenan&quot;,&quot;given&quot;:&quot;Trevor F&quot;,&quot;parse-names&quot;:false,&quot;dropping-particle&quot;:&quot;&quot;,&quot;non-dropping-particle&quot;:&quot;&quot;},{&quot;family&quot;:&quot;Lavergne&quot;,&quot;given&quot;:&quot;Aliénor&quot;,&quot;parse-names&quot;:false,&quot;dropping-particle&quot;:&quot;&quot;,&quot;non-dropping-particle&quot;:&quot;&quot;},{&quot;family&quot;:&quot;Manzoni&quot;,&quot;given&quot;:&quot;Stefano&quot;,&quot;parse-names&quot;:false,&quot;dropping-particle&quot;:&quot;&quot;,&quot;non-dropping-particle&quot;:&quot;&quot;},{&quot;family&quot;:&quot;Mengoli&quot;,&quot;given&quot;:&quot;Giulia&quot;,&quot;parse-names&quot;:false,&quot;dropping-particle&quot;:&quot;&quot;,&quot;non-dropping-particle&quot;:&quot;&quot;},{&quot;family&quot;:&quot;Morfopoulos&quot;,&quot;given&quot;:&quot;Catherine&quot;,&quot;parse-names&quot;:false,&quot;dropping-particle&quot;:&quot;&quot;,&quot;non-dropping-particle&quot;:&quot;&quot;},{&quot;family&quot;:&quot;Peñuelas&quot;,&quot;given&quot;:&quot;Josep&quot;,&quot;parse-names&quot;:false,&quot;dropping-particle&quot;:&quot;&quot;,&quot;non-dropping-particle&quot;:&quot;&quot;},{&quot;family&quot;:&quot;Pietsch&quot;,&quot;given&quot;:&quot;Stephan&quot;,&quot;parse-names&quot;:false,&quot;dropping-particle&quot;:&quot;&quot;,&quot;non-dropping-particle&quot;:&quot;&quot;},{&quot;family&quot;:&quot;Rebel&quot;,&quot;given&quot;:&quot;Karin T&quot;,&quot;parse-names&quot;:false,&quot;dropping-particle&quot;:&quot;&quot;,&quot;non-dropping-particle&quot;:&quot;&quot;},{&quot;family&quot;:&quot;Ryu&quot;,&quot;given&quot;:&quot;Youngryel&quot;,&quot;parse-names&quot;:false,&quot;dropping-particle&quot;:&quot;&quot;,&quot;non-dropping-particle&quot;:&quot;&quot;},{&quot;family&quot;:&quot;Smith&quot;,&quot;given&quot;:&quot;Nicholas G&quot;,&quot;parse-names&quot;:false,&quot;dropping-particle&quot;:&quot;&quot;,&quot;non-dropping-particle&quot;:&quot;&quot;},{&quot;family&quot;:&quot;Stocker&quot;,&quot;given&quot;:&quot;Benjamin D&quot;,&quot;parse-names&quot;:false,&quot;dropping-particle&quot;:&quot;&quot;,&quot;non-dropping-particle&quot;:&quot;&quot;},{&quot;family&quot;:&quot;Wright&quot;,&quot;given&quot;:&quot;Ian J&quot;,&quot;parse-names&quot;:false,&quot;dropping-particle&quot;:&quot;&quot;,&quot;non-dropping-particle&quot;:&quot;&quot;}],&quot;container-title&quot;:&quot;New Phytologist&quot;,&quot;DOI&quot;:&quot;10.1111/nph.17558&quot;,&quot;ISSN&quot;:&quot;14698137&quot;,&quot;PMID&quot;:&quot;34131932&quot;,&quot;issued&quot;:{&quot;date-parts&quot;:[[2021]]},&quot;page&quot;:&quot;2125-2141&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issue&quot;:&quot;6&quot;,&quot;volume&quot;:&quot;231&quot;,&quot;container-title-short&quot;:&quot;&quot;},&quot;isTemporary&quot;:false}]},{&quot;citationID&quot;:&quot;MENDELEY_CITATION_8a91ebf1-dad2-4b3c-a829-e6222a66f5c9&quot;,&quot;properties&quot;:{&quot;noteIndex&quot;:0},&quot;isEdited&quot;:false,&quot;manualOverride&quot;:{&quot;citeprocText&quot;:&quot;(Ainsworth &lt;i&gt;et al.&lt;/i&gt;, 2002; Poorter &lt;i&gt;et al.&lt;/i&gt;, 2012)&quot;,&quot;isManuallyOverridden&quot;:false,&quot;manualOverrideText&quot;:&quot;&quot;},&quot;citationTag&quot;:&quot;MENDELEY_CITATION_v3_eyJjaXRhdGlvbklEIjoiTUVOREVMRVlfQ0lUQVRJT05fOGE5MWViZjEtZGFkMi00YjNjLWE4MjktZTYyMjJhNjZmNWM5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56123f71-53f0-4387-8192-470712da6bf6&quot;,&quot;properties&quot;:{&quot;noteIndex&quot;:0},&quot;isEdited&quot;:false,&quot;manualOverride&quot;:{&quot;citeprocText&quot;:&quot;(Poorter &lt;i&gt;et al.&lt;/i&gt;, 2012)&quot;,&quot;isManuallyOverridden&quot;:false,&quot;manualOverrideText&quot;:&quot;&quot;},&quot;citationTag&quot;:&quot;MENDELEY_CITATION_v3_eyJjaXRhdGlvbklEIjoiTUVOREVMRVlfQ0lUQVRJT05fNTYxMjNmNzEtNTNmMC00Mzg3LTgxOTItNDcwNzEyZGE2YmY2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ddc798fe-f29a-430b-96a6-84acda2e7549&quot;,&quot;properties&quot;:{&quot;noteIndex&quot;:0},&quot;isEdited&quot;:false,&quot;manualOverride&quot;:{&quot;citeprocText&quot;:&quot;(Crous &lt;i&gt;et al.&lt;/i&gt;, 2010; Lee &lt;i&gt;et al.&lt;/i&gt;, 2011; Pastore &lt;i&gt;et al.&lt;/i&gt;, 2019; Smith &amp;#38; Keenan, 2020)&quot;,&quot;isManuallyOverridden&quot;:false,&quot;manualOverrideText&quot;:&quot;&quot;},&quot;citationTag&quot;:&quot;MENDELEY_CITATION_v3_eyJjaXRhdGlvbklEIjoiTUVOREVMRVlfQ0lUQVRJT05fZGRjNzk4ZmUtZjI5YS00MzBiLTk2YTYtODRhY2RhMmU3NTQ5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41</Pages>
  <Words>13684</Words>
  <Characters>78003</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91504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22</cp:revision>
  <cp:lastPrinted>2024-05-09T22:54:00Z</cp:lastPrinted>
  <dcterms:created xsi:type="dcterms:W3CDTF">2024-02-29T22:07:00Z</dcterms:created>
  <dcterms:modified xsi:type="dcterms:W3CDTF">2024-05-28T21:47:00Z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http://www.zotero.org/styles/environmental-entomology</vt:lpwstr>
  </property>
  <property fmtid="{D5CDD505-2E9C-101B-9397-08002B2CF9AE}" pid="16" name="Mendeley Recent Style Name 5_1">
    <vt:lpwstr>Environmental Entomology</vt:lpwstr>
  </property>
  <property fmtid="{D5CDD505-2E9C-101B-9397-08002B2CF9AE}" pid="17" name="Mendeley Recent Style Id 6_1">
    <vt:lpwstr>http://www.zotero.org/styles/functional-ecology</vt:lpwstr>
  </property>
  <property fmtid="{D5CDD505-2E9C-101B-9397-08002B2CF9AE}" pid="18" name="Mendeley Recent Style Name 6_1">
    <vt:lpwstr>Functional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